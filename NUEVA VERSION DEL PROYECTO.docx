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2082592597"/>
        <w:docPartObj>
          <w:docPartGallery w:val="Cover Pages"/>
          <w:docPartUnique/>
        </w:docPartObj>
      </w:sdtPr>
      <w:sdtEndPr>
        <w:rPr>
          <w:b/>
          <w:sz w:val="20"/>
        </w:rPr>
      </w:sdtEndPr>
      <w:sdtContent>
        <w:p w14:paraId="05D17D84" w14:textId="48BB393D" w:rsidR="00D32EE4" w:rsidRDefault="007017A4">
          <w:pPr>
            <w:pStyle w:val="Sinespaciado"/>
            <w:pPrChange w:id="1" w:author="Erlie Hasam Morfin Zavalza" w:date="2014-11-04T17:30:00Z">
              <w:pPr/>
            </w:pPrChange>
          </w:pPr>
          <w:ins w:id="2" w:author="Erlie Hasam Morfin Zavalza" w:date="2014-10-30T21:32:00Z">
            <w:r>
              <w:rPr>
                <w:noProof/>
                <w:color w:val="0000CC" w:themeColor="text2"/>
                <w:sz w:val="20"/>
                <w:lang w:val="es-MX" w:eastAsia="es-MX"/>
              </w:rPr>
              <mc:AlternateContent>
                <mc:Choice Requires="wps">
                  <w:drawing>
                    <wp:anchor distT="0" distB="0" distL="114300" distR="114300" simplePos="0" relativeHeight="251658242" behindDoc="0" locked="0" layoutInCell="1" allowOverlap="1" wp14:anchorId="01F643D1" wp14:editId="3D9609B9">
                      <wp:simplePos x="0" y="0"/>
                      <wp:positionH relativeFrom="column">
                        <wp:posOffset>3051331</wp:posOffset>
                      </wp:positionH>
                      <wp:positionV relativeFrom="paragraph">
                        <wp:posOffset>2140249</wp:posOffset>
                      </wp:positionV>
                      <wp:extent cx="3042920" cy="1884201"/>
                      <wp:effectExtent l="0" t="0" r="24130" b="20955"/>
                      <wp:wrapNone/>
                      <wp:docPr id="1" name="Cuadro de texto 1"/>
                      <wp:cNvGraphicFramePr/>
                      <a:graphic xmlns:a="http://schemas.openxmlformats.org/drawingml/2006/main">
                        <a:graphicData uri="http://schemas.microsoft.com/office/word/2010/wordprocessingShape">
                          <wps:wsp>
                            <wps:cNvSpPr txBox="1"/>
                            <wps:spPr>
                              <a:xfrm>
                                <a:off x="0" y="0"/>
                                <a:ext cx="3042920" cy="188420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766919" w14:textId="5D2C7327" w:rsidR="0010446F" w:rsidRDefault="0010446F" w:rsidP="00CE0683">
                                  <w:pPr>
                                    <w:pStyle w:val="TtulodeTDC"/>
                                    <w:jc w:val="center"/>
                                    <w:rPr>
                                      <w:ins w:id="3" w:author="Erlie Hasam Morfin Zavalza" w:date="2014-11-02T00:20:00Z"/>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pPr>
                                  <w:ins w:id="4" w:author="Erlie Hasam Morfin Zavalza" w:date="2014-11-02T00:20:00Z">
                                    <w:r>
                                      <w:rPr>
                                        <w:rFonts w:ascii="Berlin Sans FB Demi" w:hAnsi="Berlin Sans FB Demi"/>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t>FABRICA DE EMPANADAS</w:t>
                                    </w:r>
                                  </w:ins>
                                  <w:ins w:id="5" w:author="Erlie Hasam Morfin Zavalza" w:date="2014-11-06T02:50:00Z">
                                    <w:r>
                                      <w:rPr>
                                        <w:rFonts w:ascii="Berlin Sans FB Demi" w:hAnsi="Berlin Sans FB Demi"/>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t>TOP-TEN</w:t>
                                    </w:r>
                                  </w:ins>
                                </w:p>
                                <w:p w14:paraId="7523ECD2" w14:textId="17F2F38F" w:rsidR="0010446F" w:rsidRPr="00802A00" w:rsidDel="00CE0683" w:rsidRDefault="0010446F" w:rsidP="00802A00">
                                  <w:pPr>
                                    <w:jc w:val="center"/>
                                    <w:rPr>
                                      <w:del w:id="6" w:author="Erlie Hasam Morfin Zavalza" w:date="2014-11-02T00:20:00Z"/>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07ACC0F" w14:textId="65C54764" w:rsidR="0010446F" w:rsidRPr="00802A00" w:rsidRDefault="0010446F">
                                  <w:pPr>
                                    <w:jc w:val="center"/>
                                    <w:rPr>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Change w:id="7" w:author="Erlie Hasam Morfin Zavalza" w:date="2014-10-30T21:42:00Z">
                                        <w:rPr/>
                                      </w:rPrChange>
                                    </w:rPr>
                                    <w:pPrChange w:id="8" w:author="Erlie Hasam Morfin Zavalza" w:date="2014-10-30T21:35:00Z">
                                      <w:pPr/>
                                    </w:pPrChange>
                                  </w:pPr>
                                  <w:ins w:id="9" w:author="Erlie Hasam Morfin Zavalza" w:date="2014-10-30T21:32:00Z">
                                    <w:r w:rsidRPr="00802A00">
                                      <w:rPr>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Change w:id="10" w:author="Erlie Hasam Morfin Zavalza" w:date="2014-10-30T21:42:00Z">
                                          <w:rPr>
                                            <w:lang w:val="es-MX"/>
                                          </w:rPr>
                                        </w:rPrChange>
                                      </w:rPr>
                                      <w:t xml:space="preserve"> EMPANADAS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V relativeFrom="margin">
                        <wp14:pctHeight>0</wp14:pctHeight>
                      </wp14:sizeRelV>
                    </wp:anchor>
                  </w:drawing>
                </mc:Choice>
                <mc:Fallback>
                  <w:pict>
                    <v:shapetype w14:anchorId="01F643D1" id="_x0000_t202" coordsize="21600,21600" o:spt="202" path="m,l,21600r21600,l21600,xe">
                      <v:stroke joinstyle="miter"/>
                      <v:path gradientshapeok="t" o:connecttype="rect"/>
                    </v:shapetype>
                    <v:shape id="Cuadro de texto 1" o:spid="_x0000_s1026" type="#_x0000_t202" style="position:absolute;left:0;text-align:left;margin-left:240.25pt;margin-top:168.5pt;width:239.6pt;height:148.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" fillcolor="white [3201]" strokecolor="white [3212]" strokeweight=".5pt">
                      <v:textbox>
                        <w:txbxContent>
                          <w:p w14:paraId="5E766919" w14:textId="5D2C7327" w:rsidR="0010446F" w:rsidRDefault="0010446F" w:rsidP="00CE0683">
                            <w:pPr>
                              <w:pStyle w:val="TtulodeTDC"/>
                              <w:jc w:val="center"/>
                              <w:rPr>
                                <w:ins w:id="11" w:author="Erlie Hasam Morfin Zavalza" w:date="2014-11-02T00:20:00Z"/>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pPr>
                            <w:ins w:id="12" w:author="Erlie Hasam Morfin Zavalza" w:date="2014-11-02T00:20:00Z">
                              <w:r>
                                <w:rPr>
                                  <w:rFonts w:ascii="Berlin Sans FB Demi" w:hAnsi="Berlin Sans FB Demi"/>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t>FABRICA DE EMPANADAS</w:t>
                              </w:r>
                            </w:ins>
                            <w:ins w:id="13" w:author="Erlie Hasam Morfin Zavalza" w:date="2014-11-06T02:50:00Z">
                              <w:r>
                                <w:rPr>
                                  <w:rFonts w:ascii="Berlin Sans FB Demi" w:hAnsi="Berlin Sans FB Demi"/>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t>TOP-TEN</w:t>
                              </w:r>
                            </w:ins>
                          </w:p>
                          <w:p w14:paraId="7523ECD2" w14:textId="17F2F38F" w:rsidR="0010446F" w:rsidRPr="00802A00" w:rsidDel="00CE0683" w:rsidRDefault="0010446F" w:rsidP="00802A00">
                            <w:pPr>
                              <w:jc w:val="center"/>
                              <w:rPr>
                                <w:del w:id="14" w:author="Erlie Hasam Morfin Zavalza" w:date="2014-11-02T00:20:00Z"/>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07ACC0F" w14:textId="65C54764" w:rsidR="0010446F" w:rsidRPr="00802A00" w:rsidRDefault="0010446F">
                            <w:pPr>
                              <w:jc w:val="center"/>
                              <w:rPr>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Change w:id="15" w:author="Erlie Hasam Morfin Zavalza" w:date="2014-10-30T21:42:00Z">
                                  <w:rPr/>
                                </w:rPrChange>
                              </w:rPr>
                              <w:pPrChange w:id="16" w:author="Erlie Hasam Morfin Zavalza" w:date="2014-10-30T21:35:00Z">
                                <w:pPr/>
                              </w:pPrChange>
                            </w:pPr>
                            <w:ins w:id="17" w:author="Erlie Hasam Morfin Zavalza" w:date="2014-10-30T21:32:00Z">
                              <w:r w:rsidRPr="00802A00">
                                <w:rPr>
                                  <w:rFonts w:ascii="Berlin Sans FB Demi" w:eastAsiaTheme="majorEastAsia" w:hAnsi="Berlin Sans FB Demi" w:cstheme="majorBidi"/>
                                  <w:b/>
                                  <w:color w:val="F8DD92" w:themeColor="background2"/>
                                  <w:spacing w:val="10"/>
                                  <w:kern w:val="28"/>
                                  <w:sz w:val="72"/>
                                  <w:szCs w:val="80"/>
                                  <w:lang w:val="es-MX" w:eastAsia="es-MX"/>
                                  <w14:shadow w14:blurRad="63500" w14:dist="50800" w14:dir="13500000" w14:sx="0" w14:sy="0" w14:kx="0" w14:ky="0" w14:algn="none">
                                    <w14:srgbClr w14:val="000000">
                                      <w14:alpha w14:val="50000"/>
                                    </w14:srgbClr>
                                  </w14:shadow>
                                  <w14:textOutline w14:w="0" w14:cap="flat" w14:cmpd="sng" w14:algn="ctr">
                                    <w14:noFill/>
                                    <w14:prstDash w14:val="solid"/>
                                    <w14:round/>
                                  </w14:textOutline>
                                  <w:rPrChange w:id="18" w:author="Erlie Hasam Morfin Zavalza" w:date="2014-10-30T21:42:00Z">
                                    <w:rPr>
                                      <w:lang w:val="es-MX"/>
                                    </w:rPr>
                                  </w:rPrChange>
                                </w:rPr>
                                <w:t xml:space="preserve"> EMPANADAS</w:t>
                              </w:r>
                            </w:ins>
                          </w:p>
                        </w:txbxContent>
                      </v:textbox>
                    </v:shape>
                  </w:pict>
                </mc:Fallback>
              </mc:AlternateContent>
            </w:r>
          </w:ins>
          <w:r>
            <w:rPr>
              <w:noProof/>
              <w:lang w:val="es-MX" w:eastAsia="es-MX"/>
            </w:rPr>
            <mc:AlternateContent>
              <mc:Choice Requires="wpg">
                <w:drawing>
                  <wp:anchor distT="0" distB="0" distL="114300" distR="114300" simplePos="0" relativeHeight="251658240" behindDoc="1" locked="0" layoutInCell="1" allowOverlap="1" wp14:anchorId="75C72A1D" wp14:editId="518FB998">
                    <wp:simplePos x="0" y="0"/>
                    <wp:positionH relativeFrom="margin">
                      <wp:posOffset>-804545</wp:posOffset>
                    </wp:positionH>
                    <wp:positionV relativeFrom="margin">
                      <wp:posOffset>-1413510</wp:posOffset>
                    </wp:positionV>
                    <wp:extent cx="7237095" cy="9514840"/>
                    <wp:effectExtent l="0" t="0" r="20955" b="10160"/>
                    <wp:wrapSquare wrapText="bothSides"/>
                    <wp:docPr id="452" name="Grupo 452"/>
                    <wp:cNvGraphicFramePr/>
                    <a:graphic xmlns:a="http://schemas.openxmlformats.org/drawingml/2006/main">
                      <a:graphicData uri="http://schemas.microsoft.com/office/word/2010/wordprocessingGroup">
                        <wpg:wgp>
                          <wpg:cNvGrpSpPr/>
                          <wpg:grpSpPr>
                            <a:xfrm>
                              <a:off x="0" y="0"/>
                              <a:ext cx="7237095" cy="9514840"/>
                              <a:chOff x="21266" y="15763"/>
                              <a:chExt cx="7258301" cy="10302065"/>
                            </a:xfrm>
                          </wpg:grpSpPr>
                          <wps:wsp>
                            <wps:cNvPr id="471" name="Rectángulo 16"/>
                            <wps:cNvSpPr>
                              <a:spLocks/>
                            </wps:cNvSpPr>
                            <wps:spPr bwMode="auto">
                              <a:xfrm>
                                <a:off x="21266" y="15763"/>
                                <a:ext cx="3781425" cy="10294620"/>
                              </a:xfrm>
                              <a:prstGeom prst="rect">
                                <a:avLst/>
                              </a:prstGeom>
                              <a:solidFill>
                                <a:schemeClr val="accent1"/>
                              </a:solidFill>
                              <a:ln w="3175">
                                <a:solidFill>
                                  <a:schemeClr val="tx1"/>
                                </a:solidFill>
                              </a:ln>
                              <a:extLst/>
                            </wps:spPr>
                            <wps:txbx>
                              <w:txbxContent>
                                <w:p w14:paraId="25B1BFB4" w14:textId="77777777" w:rsidR="0010446F" w:rsidRPr="00802A00" w:rsidRDefault="0010446F" w:rsidP="00D32EE4">
                                  <w:pPr>
                                    <w:pStyle w:val="Puesto"/>
                                    <w:rPr>
                                      <w:rFonts w:ascii="Berlin Sans FB Demi" w:hAnsi="Berlin Sans FB Demi"/>
                                      <w:b/>
                                      <w:color w:val="000000" w:themeColor="text1"/>
                                      <w:spacing w:val="0"/>
                                      <w:sz w:val="72"/>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02A00">
                                    <w:rPr>
                                      <w:rFonts w:ascii="Berlin Sans FB Demi" w:hAnsi="Berlin Sans FB Demi"/>
                                      <w:b/>
                                      <w:color w:val="000000" w:themeColor="text1"/>
                                      <w:spacing w:val="0"/>
                                      <w:sz w:val="72"/>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PROYECTO NUEVA LINEA DE NEGOCIO </w:t>
                                  </w:r>
                                </w:p>
                                <w:sdt>
                                  <w:sdtPr>
                                    <w:rPr>
                                      <w:color w:val="FFFFFF" w:themeColor="background1"/>
                                      <w:sz w:val="21"/>
                                      <w:szCs w:val="21"/>
                                    </w:rPr>
                                    <w:alias w:val="Descripción breve"/>
                                    <w:id w:val="575858684"/>
                                    <w:showingPlcHdr/>
                                    <w:dataBinding w:prefixMappings="xmlns:ns0='http://schemas.microsoft.com/office/2006/coverPageProps'" w:xpath="/ns0:CoverPageProperties[1]/ns0:Abstract[1]" w:storeItemID="{55AF091B-3C7A-41E3-B477-F2FDAA23CFDA}"/>
                                    <w:text/>
                                  </w:sdtPr>
                                  <w:sdtEndPr/>
                                  <w:sdtContent>
                                    <w:p w14:paraId="2F142EAA" w14:textId="77777777" w:rsidR="0010446F" w:rsidRDefault="0010446F" w:rsidP="00D32EE4">
                                      <w:pPr>
                                        <w:spacing w:before="240"/>
                                        <w:ind w:left="1008"/>
                                        <w:jc w:val="right"/>
                                        <w:rPr>
                                          <w:color w:val="FFFFFF" w:themeColor="background1"/>
                                          <w:sz w:val="21"/>
                                          <w:szCs w:val="21"/>
                                        </w:rPr>
                                      </w:pPr>
                                      <w:r>
                                        <w:rPr>
                                          <w:color w:val="FFFFFF" w:themeColor="background1"/>
                                          <w:sz w:val="21"/>
                                          <w:szCs w:val="21"/>
                                        </w:rPr>
                                        <w:t xml:space="preserve">     </w:t>
                                      </w:r>
                                    </w:p>
                                  </w:sdtContent>
                                </w:sdt>
                                <w:p w14:paraId="344EF42B" w14:textId="77777777" w:rsidR="0010446F" w:rsidRDefault="0010446F" w:rsidP="00D32EE4">
                                  <w:pPr>
                                    <w:spacing w:before="240"/>
                                    <w:rPr>
                                      <w:rFonts w:cs="Arial"/>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9E93D" w14:textId="77777777" w:rsidR="0010446F" w:rsidRPr="004D4A6F" w:rsidRDefault="0010446F" w:rsidP="00D32EE4">
                                  <w:pPr>
                                    <w:spacing w:before="240"/>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A6F">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Miguel Angel Ortúzar Hidalgo</w:t>
                                  </w:r>
                                </w:p>
                                <w:p w14:paraId="3575BE46" w14:textId="77777777" w:rsidR="0010446F" w:rsidRPr="004D4A6F" w:rsidRDefault="0010446F" w:rsidP="00D32EE4">
                                  <w:pPr>
                                    <w:spacing w:before="240"/>
                                    <w:rPr>
                                      <w:rFonts w:cs="Arial"/>
                                      <w:b/>
                                      <w:color w:val="000000" w:themeColor="text1"/>
                                      <w:sz w:val="32"/>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A6F">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Erlie Hasam Morfin Zavalza</w:t>
                                  </w:r>
                                </w:p>
                              </w:txbxContent>
                            </wps:txbx>
                            <wps:bodyPr rot="0" vert="horz" wrap="square" lIns="274320" tIns="914400" rIns="274320" bIns="45720" anchor="ctr" anchorCtr="0" upright="1">
                              <a:noAutofit/>
                            </wps:bodyPr>
                          </wps:wsp>
                          <wpg:grpSp>
                            <wpg:cNvPr id="451" name="Grupo 451"/>
                            <wpg:cNvGrpSpPr/>
                            <wpg:grpSpPr>
                              <a:xfrm>
                                <a:off x="3618653" y="28575"/>
                                <a:ext cx="3660914" cy="10289253"/>
                                <a:chOff x="-7199" y="38013"/>
                                <a:chExt cx="3553241" cy="10257809"/>
                              </a:xfrm>
                            </wpg:grpSpPr>
                            <wps:wsp>
                              <wps:cNvPr id="472" name="Rectángulo 472"/>
                              <wps:cNvSpPr>
                                <a:spLocks/>
                              </wps:cNvSpPr>
                              <wps:spPr>
                                <a:xfrm>
                                  <a:off x="4987" y="6114982"/>
                                  <a:ext cx="3541055" cy="4180840"/>
                                </a:xfrm>
                                <a:prstGeom prst="rect">
                                  <a:avLst/>
                                </a:prstGeom>
                                <a:solidFill>
                                  <a:schemeClr val="tx2"/>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537468" w14:textId="77777777" w:rsidR="0010446F" w:rsidRDefault="0010446F" w:rsidP="00D32EE4">
                                    <w:pPr>
                                      <w:pStyle w:val="Subttulo"/>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wps:wsp>
                              <wps:cNvPr id="3" name="Rectángulo 3"/>
                              <wps:cNvSpPr/>
                              <wps:spPr>
                                <a:xfrm>
                                  <a:off x="-7199" y="38013"/>
                                  <a:ext cx="3457468" cy="610552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Estrella de 5 puntas 448"/>
                              <wps:cNvSpPr/>
                              <wps:spPr>
                                <a:xfrm rot="886787">
                                  <a:off x="809625" y="7248525"/>
                                  <a:ext cx="1902756" cy="1796081"/>
                                </a:xfrm>
                                <a:prstGeom prst="star5">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C72A1D" id="Grupo 452" o:spid="_x0000_s1027" style="position:absolute;left:0;text-align:left;margin-left:-63.35pt;margin-top:-111.3pt;width:569.85pt;height:749.2pt;z-index:-251658240;mso-position-horizontal-relative:margin;mso-position-vertical-relative:margin;mso-width-relative:margin;mso-height-relative:margin" coordorigin="212,157" coordsize="72583,10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">
                    <v:rect id="Rectángulo 16" o:spid="_x0000_s1028" style="position:absolute;left:212;top:157;width:37814;height:102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6CsQA&#10;AADcAAAADwAAAGRycy9kb3ducmV2LnhtbESPQWsCMRSE74L/ITzBm2YV0XZrFBEEKVLQ1oO35+Z1&#10;s7h5WZLobv99Uyh4HGbmG2a57mwtHuRD5VjBZJyBIC6crrhU8PW5G72ACBFZY+2YFPxQgPWq31ti&#10;rl3LR3qcYikShEOOCkyMTS5lKAxZDGPXECfv23mLMUlfSu2xTXBby2mWzaXFitOCwYa2horb6W4V&#10;XN7PxrSb2dUX/v6affjz1h92Sg0H3eYNRKQuPsP/7b1WMFtM4O9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grEAAAA3AAAAA8AAAAAAAAAAAAAAAAAmAIAAGRycy9k&#10;b3ducmV2LnhtbFBLBQYAAAAABAAEAPUAAACJAwAAAAA=&#10;" fillcolor="red [3204]" strokecolor="black [3213]" strokeweight=".25pt">
                      <v:path arrowok="t"/>
                      <v:textbox inset="21.6pt,1in,21.6pt">
                        <w:txbxContent>
                          <w:p w14:paraId="25B1BFB4" w14:textId="77777777" w:rsidR="0010446F" w:rsidRPr="00802A00" w:rsidRDefault="0010446F" w:rsidP="00D32EE4">
                            <w:pPr>
                              <w:pStyle w:val="Puesto"/>
                              <w:rPr>
                                <w:rFonts w:ascii="Berlin Sans FB Demi" w:hAnsi="Berlin Sans FB Demi"/>
                                <w:b/>
                                <w:color w:val="000000" w:themeColor="text1"/>
                                <w:spacing w:val="0"/>
                                <w:sz w:val="72"/>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02A00">
                              <w:rPr>
                                <w:rFonts w:ascii="Berlin Sans FB Demi" w:hAnsi="Berlin Sans FB Demi"/>
                                <w:b/>
                                <w:color w:val="000000" w:themeColor="text1"/>
                                <w:spacing w:val="0"/>
                                <w:sz w:val="72"/>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PROYECTO NUEVA LINEA DE NEGOCIO </w:t>
                            </w:r>
                          </w:p>
                          <w:sdt>
                            <w:sdtPr>
                              <w:rPr>
                                <w:color w:val="FFFFFF" w:themeColor="background1"/>
                                <w:sz w:val="21"/>
                                <w:szCs w:val="21"/>
                              </w:rPr>
                              <w:alias w:val="Descripción breve"/>
                              <w:id w:val="575858684"/>
                              <w:showingPlcHdr/>
                              <w:dataBinding w:prefixMappings="xmlns:ns0='http://schemas.microsoft.com/office/2006/coverPageProps'" w:xpath="/ns0:CoverPageProperties[1]/ns0:Abstract[1]" w:storeItemID="{55AF091B-3C7A-41E3-B477-F2FDAA23CFDA}"/>
                              <w:text/>
                            </w:sdtPr>
                            <w:sdtEndPr/>
                            <w:sdtContent>
                              <w:p w14:paraId="2F142EAA" w14:textId="77777777" w:rsidR="0010446F" w:rsidRDefault="0010446F" w:rsidP="00D32EE4">
                                <w:pPr>
                                  <w:spacing w:before="240"/>
                                  <w:ind w:left="1008"/>
                                  <w:jc w:val="right"/>
                                  <w:rPr>
                                    <w:color w:val="FFFFFF" w:themeColor="background1"/>
                                    <w:sz w:val="21"/>
                                    <w:szCs w:val="21"/>
                                  </w:rPr>
                                </w:pPr>
                                <w:r>
                                  <w:rPr>
                                    <w:color w:val="FFFFFF" w:themeColor="background1"/>
                                    <w:sz w:val="21"/>
                                    <w:szCs w:val="21"/>
                                  </w:rPr>
                                  <w:t xml:space="preserve">     </w:t>
                                </w:r>
                              </w:p>
                            </w:sdtContent>
                          </w:sdt>
                          <w:p w14:paraId="344EF42B" w14:textId="77777777" w:rsidR="0010446F" w:rsidRDefault="0010446F" w:rsidP="00D32EE4">
                            <w:pPr>
                              <w:spacing w:before="240"/>
                              <w:rPr>
                                <w:rFonts w:cs="Arial"/>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9E93D" w14:textId="77777777" w:rsidR="0010446F" w:rsidRPr="004D4A6F" w:rsidRDefault="0010446F" w:rsidP="00D32EE4">
                            <w:pPr>
                              <w:spacing w:before="240"/>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A6F">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Miguel Angel Ortúzar Hidalgo</w:t>
                            </w:r>
                          </w:p>
                          <w:p w14:paraId="3575BE46" w14:textId="77777777" w:rsidR="0010446F" w:rsidRPr="004D4A6F" w:rsidRDefault="0010446F" w:rsidP="00D32EE4">
                            <w:pPr>
                              <w:spacing w:before="240"/>
                              <w:rPr>
                                <w:rFonts w:cs="Arial"/>
                                <w:b/>
                                <w:color w:val="000000" w:themeColor="text1"/>
                                <w:sz w:val="32"/>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A6F">
                              <w:rPr>
                                <w:rFonts w:cs="Arial"/>
                                <w:b/>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Erlie Hasam Morfin Zavalza</w:t>
                            </w:r>
                          </w:p>
                        </w:txbxContent>
                      </v:textbox>
                    </v:rect>
                    <v:group id="Grupo 451" o:spid="_x0000_s1029" style="position:absolute;left:36186;top:285;width:36609;height:102893" coordorigin="-71,380" coordsize="35532,10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rect id="Rectángulo 472" o:spid="_x0000_s1030" style="position:absolute;left:49;top:61149;width:35411;height:41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fU8cA&#10;AADcAAAADwAAAGRycy9kb3ducmV2LnhtbESPQWsCMRSE70L/Q3gFL6JZpVbZGkUEtdJTVxG8vW5e&#10;d5duXtYk6ra/vikIPQ4z8w0zW7SmFldyvrKsYDhIQBDnVldcKDjs1/0pCB+QNdaWScE3eVjMHzoz&#10;TLW98Ttds1CICGGfooIyhCaV0uclGfQD2xBH79M6gyFKV0jt8BbhppajJHmWBiuOCyU2tCop/8ou&#10;RsG49/ORuVMvL3QV3rbn3bGebDdKdR/b5QuIQG34D9/br1rB02QEf2fi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jX1PHAAAA3AAAAA8AAAAAAAAAAAAAAAAAmAIAAGRy&#10;cy9kb3ducmV2LnhtbFBLBQYAAAAABAAEAPUAAACMAwAAAAA=&#10;" fillcolor="#00c [3215]" strokecolor="black [3213]" strokeweight=".5pt">
                        <v:path arrowok="t"/>
                        <v:textbox inset="14.4pt,,14.4pt">
                          <w:txbxContent>
                            <w:p w14:paraId="52537468" w14:textId="77777777" w:rsidR="0010446F" w:rsidRDefault="0010446F" w:rsidP="00D32EE4">
                              <w:pPr>
                                <w:pStyle w:val="Subttulo"/>
                                <w:rPr>
                                  <w:rFonts w:cstheme="minorBidi"/>
                                  <w:color w:val="FFFFFF" w:themeColor="background1"/>
                                </w:rPr>
                              </w:pPr>
                            </w:p>
                          </w:txbxContent>
                        </v:textbox>
                      </v:rect>
                      <v:rect id="Rectángulo 3" o:spid="_x0000_s1031" style="position:absolute;left:-71;top:380;width:34573;height:6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uU8MA&#10;AADaAAAADwAAAGRycy9kb3ducmV2LnhtbESPT2vCQBTE74LfYXkFb7qp2iKpq4jgnx56qAq9PrIv&#10;2ZDs25BdTfLt3UKhx2FmfsOst72txYNaXzpW8DpLQBBnTpdcKLhdD9MVCB+QNdaOScFAHrab8WiN&#10;qXYdf9PjEgoRIexTVGBCaFIpfWbIop+5hjh6uWsthijbQuoWuwi3tZwnybu0WHJcMNjQ3lBWXe5W&#10;QfX1WZXNeZXnRzO8dQP+hH55Umry0u8+QATqw3/4r33WChbweyXe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ruU8MAAADaAAAADwAAAAAAAAAAAAAAAACYAgAAZHJzL2Rv&#10;d25yZXYueG1sUEsFBgAAAAAEAAQA9QAAAIgDAAAAAA==&#10;" fillcolor="white [3212]" strokecolor="black [3213]" strokeweight=".25pt"/>
                      <v:shape id="Estrella de 5 puntas 448" o:spid="_x0000_s1032" style="position:absolute;left:8096;top:72485;width:19027;height:17961;rotation:968608fd;visibility:visible;mso-wrap-style:square;v-text-anchor:middle" coordsize="1902756,1796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aLaMIA&#10;AADcAAAADwAAAGRycy9kb3ducmV2LnhtbERPz2vCMBS+D/wfwhO8ram1zFGNMgarY+yiq/dH82yL&#10;zUuXxNr998thsOPH93u7n0wvRnK+s6xgmaQgiGurO24UVF9vj88gfEDW2FsmBT/kYb+bPWyx0PbO&#10;RxpPoRExhH2BCtoQhkJKX7dk0Cd2II7cxTqDIULXSO3wHsNNL7M0fZIGO44NLQ702lJ9Pd2Mgun8&#10;sV7lZfjMmoqOncvK8+E7U2oxn142IAJN4V/8537XCvI8ro1n4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1otowgAAANwAAAAPAAAAAAAAAAAAAAAAAJgCAABkcnMvZG93&#10;bnJldi54bWxQSwUGAAAAAAQABAD1AAAAhwMAAAAA&#10;" path="m2,686040r726790,5l951378,r224586,686045l1902754,686040r-587988,423994l1539361,1796076,951378,1372074,363395,1796076,587990,1110034,2,686040xe" fillcolor="white [3201]" strokecolor="black [3200]" strokeweight=".25pt">
                        <v:stroke joinstyle="miter"/>
                        <v:path arrowok="t" o:connecttype="custom" o:connectlocs="2,686040;726792,686045;951378,0;1175964,686045;1902754,686040;1314766,1110034;1539361,1796076;951378,1372074;363395,1796076;587990,1110034;2,686040" o:connectangles="0,0,0,0,0,0,0,0,0,0,0"/>
                      </v:shape>
                    </v:group>
                    <w10:wrap type="square" anchorx="margin" anchory="margin"/>
                  </v:group>
                </w:pict>
              </mc:Fallback>
            </mc:AlternateContent>
          </w:r>
        </w:p>
        <w:p w14:paraId="66A5A783" w14:textId="7AC98EB5" w:rsidR="00D32EE4" w:rsidRDefault="00D32EE4" w:rsidP="00D32EE4"/>
        <w:p w14:paraId="7C183A22" w14:textId="540201FA" w:rsidR="00D32EE4" w:rsidRPr="004D4A6F" w:rsidDel="003D5188" w:rsidRDefault="00D32EE4" w:rsidP="00D32EE4">
          <w:pPr>
            <w:rPr>
              <w:del w:id="19" w:author="Erlie Hasam Morfin Zavalza" w:date="2014-10-30T21:52:00Z"/>
              <w:b/>
              <w:sz w:val="20"/>
            </w:rPr>
          </w:pPr>
          <w:del w:id="20" w:author="Erlie Hasam Morfin Zavalza" w:date="2014-10-30T21:31:00Z">
            <w:r w:rsidRPr="008C53B2" w:rsidDel="002A095A">
              <w:rPr>
                <w:noProof/>
                <w:color w:val="0000CC" w:themeColor="text2"/>
                <w:sz w:val="20"/>
                <w:lang w:val="es-MX" w:eastAsia="es-MX"/>
              </w:rPr>
              <mc:AlternateContent>
                <mc:Choice Requires="wps">
                  <w:drawing>
                    <wp:anchor distT="45720" distB="45720" distL="114300" distR="114300" simplePos="0" relativeHeight="251658241" behindDoc="1" locked="0" layoutInCell="1" allowOverlap="1" wp14:anchorId="5E4F662A" wp14:editId="52DAB039">
                      <wp:simplePos x="0" y="0"/>
                      <wp:positionH relativeFrom="page">
                        <wp:posOffset>3968115</wp:posOffset>
                      </wp:positionH>
                      <wp:positionV relativeFrom="paragraph">
                        <wp:posOffset>1977930</wp:posOffset>
                      </wp:positionV>
                      <wp:extent cx="3317240" cy="1967230"/>
                      <wp:effectExtent l="0" t="0" r="0" b="0"/>
                      <wp:wrapTight wrapText="bothSides">
                        <wp:wrapPolygon edited="0">
                          <wp:start x="372" y="0"/>
                          <wp:lineTo x="372" y="21335"/>
                          <wp:lineTo x="21211" y="21335"/>
                          <wp:lineTo x="21211" y="0"/>
                          <wp:lineTo x="372"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240" cy="1967230"/>
                              </a:xfrm>
                              <a:prstGeom prst="rect">
                                <a:avLst/>
                              </a:prstGeom>
                              <a:noFill/>
                              <a:ln w="9525">
                                <a:noFill/>
                                <a:miter lim="800000"/>
                                <a:headEnd/>
                                <a:tailEnd/>
                              </a:ln>
                            </wps:spPr>
                            <wps:txbx>
                              <w:txbxContent>
                                <w:p w14:paraId="57CBBE0B" w14:textId="1A70CB58" w:rsidR="0010446F" w:rsidRPr="002A095A" w:rsidRDefault="0010446F" w:rsidP="00910700">
                                  <w:pPr>
                                    <w:pStyle w:val="Ttulo1"/>
                                    <w:rPr>
                                      <w:rPrChange w:id="21"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pPr>
                                  <w:del w:id="22" w:author="Erlie Hasam Morfin Zavalza" w:date="2014-10-30T19:45:00Z">
                                    <w:r w:rsidRPr="00910700" w:rsidDel="00DF4F70">
                                      <w:delText xml:space="preserve">FABRICA </w:delText>
                                    </w:r>
                                  </w:del>
                                  <w:del w:id="23" w:author="Erlie Hasam Morfin Zavalza" w:date="2014-10-30T21:30:00Z">
                                    <w:r w:rsidRPr="002A095A" w:rsidDel="002A095A">
                                      <w:rPr>
                                        <w:rPrChange w:id="24"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delText>DE EMPANADAS</w:delText>
                                    </w:r>
                                  </w:del>
                                  <w:bookmarkStart w:id="25" w:name="_Toc402469228"/>
                                  <w:bookmarkEnd w:id="25"/>
                                </w:p>
                                <w:p w14:paraId="3E468337" w14:textId="77777777" w:rsidR="0010446F" w:rsidRDefault="0010446F"/>
                                <w:p w14:paraId="58BF30F2" w14:textId="361A70FA" w:rsidR="0010446F" w:rsidRPr="002A095A" w:rsidRDefault="0010446F">
                                  <w:pPr>
                                    <w:pStyle w:val="Ttulo1"/>
                                    <w:rPr>
                                      <w:rPrChange w:id="26"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pPrChange w:id="27" w:author="Erlie Hasam Morfin Zavalza" w:date="2014-10-31T01:51:00Z">
                                      <w:pPr>
                                        <w:jc w:val="center"/>
                                      </w:pPr>
                                    </w:pPrChange>
                                  </w:pPr>
                                  <w:del w:id="28" w:author="Erlie Hasam Morfin Zavalza" w:date="2014-10-30T19:45:00Z">
                                    <w:r w:rsidRPr="0074061F" w:rsidDel="00DF4F70">
                                      <w:delText xml:space="preserve">FABRICA </w:delText>
                                    </w:r>
                                  </w:del>
                                  <w:del w:id="29" w:author="Erlie Hasam Morfin Zavalza" w:date="2014-10-30T21:30:00Z">
                                    <w:r w:rsidRPr="002A095A" w:rsidDel="002A095A">
                                      <w:rPr>
                                        <w:rPrChange w:id="30" w:author="Erlie Hasam Morfin Zavalza" w:date="2014-10-30T21:31:00Z">
                                          <w:rPr>
                                            <w:rFonts w:ascii="Berlin Sans FB Demi" w:hAnsi="Berlin Sans FB Demi"/>
                                            <w:b/>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delText>DE EMPANADAS</w:delText>
                                    </w:r>
                                  </w:del>
                                  <w:bookmarkStart w:id="31" w:name="_Toc402469097"/>
                                  <w:bookmarkStart w:id="32" w:name="_Toc402469229"/>
                                  <w:bookmarkEnd w:id="31"/>
                                  <w:bookmarkEnd w:id="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F662A" id="Cuadro de texto 2" o:spid="_x0000_s1033" type="#_x0000_t202" style="position:absolute;left:0;text-align:left;margin-left:312.45pt;margin-top:155.75pt;width:261.2pt;height:154.9pt;z-index:-25165823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" filled="f" stroked="f">
                      <v:textbox>
                        <w:txbxContent>
                          <w:p w14:paraId="57CBBE0B" w14:textId="1A70CB58" w:rsidR="0010446F" w:rsidRPr="002A095A" w:rsidRDefault="0010446F" w:rsidP="00910700">
                            <w:pPr>
                              <w:pStyle w:val="Ttulo1"/>
                              <w:rPr>
                                <w:rPrChange w:id="33"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pPr>
                            <w:del w:id="34" w:author="Erlie Hasam Morfin Zavalza" w:date="2014-10-30T19:45:00Z">
                              <w:r w:rsidRPr="00910700" w:rsidDel="00DF4F70">
                                <w:delText xml:space="preserve">FABRICA </w:delText>
                              </w:r>
                            </w:del>
                            <w:del w:id="35" w:author="Erlie Hasam Morfin Zavalza" w:date="2014-10-30T21:30:00Z">
                              <w:r w:rsidRPr="002A095A" w:rsidDel="002A095A">
                                <w:rPr>
                                  <w:rPrChange w:id="36"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delText>DE EMPANADAS</w:delText>
                              </w:r>
                            </w:del>
                            <w:bookmarkStart w:id="37" w:name="_Toc402469228"/>
                            <w:bookmarkEnd w:id="37"/>
                          </w:p>
                          <w:p w14:paraId="3E468337" w14:textId="77777777" w:rsidR="0010446F" w:rsidRDefault="0010446F"/>
                          <w:p w14:paraId="58BF30F2" w14:textId="361A70FA" w:rsidR="0010446F" w:rsidRPr="002A095A" w:rsidRDefault="0010446F">
                            <w:pPr>
                              <w:pStyle w:val="Ttulo1"/>
                              <w:rPr>
                                <w:rPrChange w:id="38" w:author="Erlie Hasam Morfin Zavalza" w:date="2014-10-30T21:31:00Z">
                                  <w:rPr>
                                    <w:rFonts w:ascii="Berlin Sans FB Demi" w:hAnsi="Berlin Sans FB Demi"/>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pPrChange w:id="39" w:author="Erlie Hasam Morfin Zavalza" w:date="2014-10-31T01:51:00Z">
                                <w:pPr>
                                  <w:jc w:val="center"/>
                                </w:pPr>
                              </w:pPrChange>
                            </w:pPr>
                            <w:del w:id="40" w:author="Erlie Hasam Morfin Zavalza" w:date="2014-10-30T19:45:00Z">
                              <w:r w:rsidRPr="0074061F" w:rsidDel="00DF4F70">
                                <w:delText xml:space="preserve">FABRICA </w:delText>
                              </w:r>
                            </w:del>
                            <w:del w:id="41" w:author="Erlie Hasam Morfin Zavalza" w:date="2014-10-30T21:30:00Z">
                              <w:r w:rsidRPr="002A095A" w:rsidDel="002A095A">
                                <w:rPr>
                                  <w:rPrChange w:id="42" w:author="Erlie Hasam Morfin Zavalza" w:date="2014-10-30T21:31:00Z">
                                    <w:rPr>
                                      <w:rFonts w:ascii="Berlin Sans FB Demi" w:hAnsi="Berlin Sans FB Demi"/>
                                      <w:b/>
                                      <w:caps/>
                                      <w:color w:val="F8DD92" w:themeColor="background2"/>
                                      <w:spacing w:val="10"/>
                                      <w:sz w:val="72"/>
                                      <w14:shadow w14:blurRad="63500" w14:dist="50800" w14:dir="13500000" w14:sx="0" w14:sy="0" w14:kx="0" w14:ky="0" w14:algn="none">
                                        <w14:srgbClr w14:val="000000">
                                          <w14:alpha w14:val="50000"/>
                                        </w14:srgbClr>
                                      </w14:shadow>
                                      <w14:textOutline w14:w="9525" w14:cap="flat" w14:cmpd="sng" w14:algn="ctr">
                                        <w14:solidFill>
                                          <w14:srgbClr w14:val="000000"/>
                                        </w14:solidFill>
                                        <w14:prstDash w14:val="sysDash"/>
                                        <w14:round/>
                                      </w14:textOutline>
                                    </w:rPr>
                                  </w:rPrChange>
                                </w:rPr>
                                <w:delText>DE EMPANADAS</w:delText>
                              </w:r>
                            </w:del>
                            <w:bookmarkStart w:id="43" w:name="_Toc402469097"/>
                            <w:bookmarkStart w:id="44" w:name="_Toc402469229"/>
                            <w:bookmarkEnd w:id="43"/>
                            <w:bookmarkEnd w:id="44"/>
                          </w:p>
                        </w:txbxContent>
                      </v:textbox>
                      <w10:wrap type="tight" anchorx="page"/>
                    </v:shape>
                  </w:pict>
                </mc:Fallback>
              </mc:AlternateContent>
            </w:r>
          </w:del>
          <w:r>
            <w:rPr>
              <w:b/>
              <w:sz w:val="20"/>
            </w:rPr>
            <w:br w:type="page"/>
          </w:r>
        </w:p>
      </w:sdtContent>
    </w:sdt>
    <w:p w14:paraId="1BA65966" w14:textId="77777777" w:rsidR="003D5188" w:rsidDel="003D5188" w:rsidRDefault="003D5188" w:rsidP="003D5188">
      <w:pPr>
        <w:rPr>
          <w:del w:id="45" w:author="Erlie Hasam Morfin Zavalza" w:date="2014-10-30T21:43:00Z"/>
          <w:b/>
          <w:sz w:val="20"/>
        </w:rPr>
      </w:pPr>
    </w:p>
    <w:p w14:paraId="39C59C71" w14:textId="0EA9F26C" w:rsidR="00D32EE4" w:rsidDel="003D5188" w:rsidRDefault="00D32EE4">
      <w:pPr>
        <w:rPr>
          <w:del w:id="46" w:author="Erlie Hasam Morfin Zavalza" w:date="2014-10-30T21:43:00Z"/>
        </w:rPr>
      </w:pPr>
      <w:del w:id="47" w:author="Erlie Hasam Morfin Zavalza" w:date="2014-10-30T21:43:00Z">
        <w:r w:rsidDel="003D5188">
          <w:delText>INDICE</w:delText>
        </w:r>
      </w:del>
    </w:p>
    <w:p w14:paraId="6D0F5D6F" w14:textId="439E7416" w:rsidR="00D32EE4" w:rsidDel="003D5188" w:rsidRDefault="00D32EE4">
      <w:pPr>
        <w:rPr>
          <w:del w:id="48" w:author="Erlie Hasam Morfin Zavalza" w:date="2014-10-30T21:43:00Z"/>
        </w:rPr>
        <w:pPrChange w:id="49" w:author="Erlie Hasam Morfin Zavalza" w:date="2014-10-30T21:50:00Z">
          <w:pPr>
            <w:pStyle w:val="Encabezado"/>
            <w:tabs>
              <w:tab w:val="clear" w:pos="4252"/>
              <w:tab w:val="clear" w:pos="8504"/>
            </w:tabs>
          </w:pPr>
        </w:pPrChange>
      </w:pPr>
    </w:p>
    <w:p w14:paraId="018068FC" w14:textId="77777777" w:rsidR="00D32EE4" w:rsidDel="003D5188" w:rsidRDefault="00D32EE4">
      <w:pPr>
        <w:rPr>
          <w:del w:id="50" w:author="Erlie Hasam Morfin Zavalza" w:date="2014-10-30T21:43:00Z"/>
        </w:rPr>
        <w:pPrChange w:id="51" w:author="Erlie Hasam Morfin Zavalza" w:date="2014-10-30T21:50:00Z">
          <w:pPr>
            <w:pStyle w:val="Encabezado"/>
            <w:tabs>
              <w:tab w:val="clear" w:pos="4252"/>
              <w:tab w:val="clear" w:pos="8504"/>
            </w:tabs>
          </w:pPr>
        </w:pPrChange>
      </w:pPr>
    </w:p>
    <w:p w14:paraId="36483030" w14:textId="4BC7B4C9" w:rsidR="00D32EE4" w:rsidDel="003D5188" w:rsidRDefault="00D32EE4">
      <w:pPr>
        <w:rPr>
          <w:del w:id="52" w:author="Erlie Hasam Morfin Zavalza" w:date="2014-10-30T21:43:00Z"/>
        </w:rPr>
        <w:pPrChange w:id="53"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54" w:author="Erlie Hasam Morfin Zavalza" w:date="2014-10-30T21:43:00Z">
        <w:r w:rsidDel="003D5188">
          <w:delText>ANTECEDENTES DEL PROYECTO</w:delText>
        </w:r>
        <w:r w:rsidDel="003D5188">
          <w:tab/>
          <w:delText xml:space="preserve">4 </w:delText>
        </w:r>
      </w:del>
    </w:p>
    <w:p w14:paraId="0A6D7476" w14:textId="30D84F9A" w:rsidR="00D32EE4" w:rsidDel="003D5188" w:rsidRDefault="00D32EE4">
      <w:pPr>
        <w:rPr>
          <w:del w:id="55" w:author="Erlie Hasam Morfin Zavalza" w:date="2014-10-30T21:43:00Z"/>
        </w:rPr>
        <w:pPrChange w:id="56" w:author="Erlie Hasam Morfin Zavalza" w:date="2014-10-30T21:50:00Z">
          <w:pPr>
            <w:pStyle w:val="Encabezado"/>
            <w:tabs>
              <w:tab w:val="clear" w:pos="4252"/>
              <w:tab w:val="clear" w:pos="8504"/>
            </w:tabs>
            <w:ind w:firstLine="705"/>
          </w:pPr>
        </w:pPrChange>
      </w:pPr>
      <w:del w:id="57" w:author="Erlie Hasam Morfin Zavalza" w:date="2014-10-30T21:43:00Z">
        <w:r w:rsidDel="003D5188">
          <w:delText>0.3 SU EMPRESA EN 3 AÑOS</w:delText>
        </w:r>
      </w:del>
    </w:p>
    <w:p w14:paraId="24199BB3" w14:textId="4ACA5FB6" w:rsidR="00D32EE4" w:rsidDel="003D5188" w:rsidRDefault="00D32EE4">
      <w:pPr>
        <w:rPr>
          <w:del w:id="58" w:author="Erlie Hasam Morfin Zavalza" w:date="2014-10-30T21:43:00Z"/>
        </w:rPr>
        <w:pPrChange w:id="59" w:author="Erlie Hasam Morfin Zavalza" w:date="2014-10-30T21:50:00Z">
          <w:pPr>
            <w:pStyle w:val="Encabezado"/>
            <w:tabs>
              <w:tab w:val="clear" w:pos="4252"/>
              <w:tab w:val="clear" w:pos="8504"/>
            </w:tabs>
          </w:pPr>
        </w:pPrChange>
      </w:pPr>
    </w:p>
    <w:p w14:paraId="0576EAC9" w14:textId="7330266B" w:rsidR="00D32EE4" w:rsidDel="003D5188" w:rsidRDefault="00D32EE4">
      <w:pPr>
        <w:rPr>
          <w:del w:id="60" w:author="Erlie Hasam Morfin Zavalza" w:date="2014-10-30T21:43:00Z"/>
        </w:rPr>
        <w:pPrChange w:id="61"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62" w:author="Erlie Hasam Morfin Zavalza" w:date="2014-10-30T21:43:00Z">
        <w:r w:rsidDel="003D5188">
          <w:delText xml:space="preserve">LA IDEA  </w:delText>
        </w:r>
        <w:r w:rsidDel="003D5188">
          <w:tab/>
          <w:delText xml:space="preserve">8 </w:delText>
        </w:r>
      </w:del>
    </w:p>
    <w:p w14:paraId="3E19E2CF" w14:textId="193EBB5A" w:rsidR="00D32EE4" w:rsidDel="003D5188" w:rsidRDefault="00D32EE4">
      <w:pPr>
        <w:rPr>
          <w:del w:id="63" w:author="Erlie Hasam Morfin Zavalza" w:date="2014-10-30T21:43:00Z"/>
        </w:rPr>
        <w:pPrChange w:id="64" w:author="Erlie Hasam Morfin Zavalza" w:date="2014-10-30T21:50:00Z">
          <w:pPr>
            <w:pStyle w:val="Encabezado"/>
            <w:tabs>
              <w:tab w:val="clear" w:pos="4252"/>
              <w:tab w:val="clear" w:pos="8504"/>
            </w:tabs>
            <w:ind w:left="708"/>
          </w:pPr>
        </w:pPrChange>
      </w:pPr>
      <w:del w:id="65" w:author="Erlie Hasam Morfin Zavalza" w:date="2014-10-30T21:43:00Z">
        <w:r w:rsidDel="003D5188">
          <w:delText>2.1  ORIGEN</w:delText>
        </w:r>
      </w:del>
    </w:p>
    <w:p w14:paraId="021EE51D" w14:textId="00232FEB" w:rsidR="00D32EE4" w:rsidDel="003D5188" w:rsidRDefault="00D32EE4">
      <w:pPr>
        <w:rPr>
          <w:del w:id="66" w:author="Erlie Hasam Morfin Zavalza" w:date="2014-10-30T21:43:00Z"/>
        </w:rPr>
        <w:pPrChange w:id="67" w:author="Erlie Hasam Morfin Zavalza" w:date="2014-10-30T21:50:00Z">
          <w:pPr>
            <w:pStyle w:val="Encabezado"/>
            <w:tabs>
              <w:tab w:val="clear" w:pos="4252"/>
              <w:tab w:val="clear" w:pos="8504"/>
            </w:tabs>
            <w:ind w:left="708"/>
          </w:pPr>
        </w:pPrChange>
      </w:pPr>
      <w:del w:id="68" w:author="Erlie Hasam Morfin Zavalza" w:date="2014-10-30T21:43:00Z">
        <w:r w:rsidDel="003D5188">
          <w:delText>2.2  CARACTERÍSTICAS</w:delText>
        </w:r>
      </w:del>
    </w:p>
    <w:p w14:paraId="764828B4" w14:textId="75FE7029" w:rsidR="00D32EE4" w:rsidDel="003D5188" w:rsidRDefault="00D32EE4">
      <w:pPr>
        <w:rPr>
          <w:del w:id="69" w:author="Erlie Hasam Morfin Zavalza" w:date="2014-10-30T21:43:00Z"/>
        </w:rPr>
        <w:pPrChange w:id="70" w:author="Erlie Hasam Morfin Zavalza" w:date="2014-10-30T21:50:00Z">
          <w:pPr>
            <w:pStyle w:val="Encabezado"/>
            <w:tabs>
              <w:tab w:val="clear" w:pos="4252"/>
              <w:tab w:val="clear" w:pos="8504"/>
            </w:tabs>
            <w:ind w:left="708"/>
          </w:pPr>
        </w:pPrChange>
      </w:pPr>
    </w:p>
    <w:p w14:paraId="494E70D0" w14:textId="787A0BF7" w:rsidR="00D32EE4" w:rsidDel="003D5188" w:rsidRDefault="00D32EE4">
      <w:pPr>
        <w:rPr>
          <w:del w:id="71" w:author="Erlie Hasam Morfin Zavalza" w:date="2014-10-30T21:43:00Z"/>
        </w:rPr>
        <w:pPrChange w:id="72"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73" w:author="Erlie Hasam Morfin Zavalza" w:date="2014-10-30T21:43:00Z">
        <w:r w:rsidDel="003D5188">
          <w:delText xml:space="preserve">ACTIVIDAD: PRODUCTO </w:delText>
        </w:r>
        <w:r w:rsidDel="003D5188">
          <w:tab/>
          <w:delText>9</w:delText>
        </w:r>
      </w:del>
    </w:p>
    <w:p w14:paraId="614AA9DC" w14:textId="7D2A016E" w:rsidR="00D32EE4" w:rsidDel="003D5188" w:rsidRDefault="00D32EE4">
      <w:pPr>
        <w:rPr>
          <w:del w:id="74" w:author="Erlie Hasam Morfin Zavalza" w:date="2014-10-30T21:43:00Z"/>
        </w:rPr>
        <w:pPrChange w:id="75" w:author="Erlie Hasam Morfin Zavalza" w:date="2014-10-30T21:50:00Z">
          <w:pPr>
            <w:pStyle w:val="Encabezado"/>
            <w:tabs>
              <w:tab w:val="clear" w:pos="4252"/>
              <w:tab w:val="clear" w:pos="8504"/>
            </w:tabs>
            <w:ind w:left="708"/>
          </w:pPr>
        </w:pPrChange>
      </w:pPr>
      <w:del w:id="76" w:author="Erlie Hasam Morfin Zavalza" w:date="2014-10-30T21:43:00Z">
        <w:r w:rsidDel="003D5188">
          <w:delText>3.1  DEFINICIÓN</w:delText>
        </w:r>
      </w:del>
    </w:p>
    <w:p w14:paraId="08635602" w14:textId="4F85DF28" w:rsidR="00D32EE4" w:rsidDel="003D5188" w:rsidRDefault="00D32EE4">
      <w:pPr>
        <w:rPr>
          <w:del w:id="77" w:author="Erlie Hasam Morfin Zavalza" w:date="2014-10-30T21:43:00Z"/>
        </w:rPr>
        <w:pPrChange w:id="78" w:author="Erlie Hasam Morfin Zavalza" w:date="2014-10-30T21:50:00Z">
          <w:pPr>
            <w:pStyle w:val="Encabezado"/>
            <w:tabs>
              <w:tab w:val="clear" w:pos="4252"/>
              <w:tab w:val="clear" w:pos="8504"/>
            </w:tabs>
            <w:ind w:left="708"/>
          </w:pPr>
        </w:pPrChange>
      </w:pPr>
      <w:del w:id="79" w:author="Erlie Hasam Morfin Zavalza" w:date="2014-10-30T21:43:00Z">
        <w:r w:rsidDel="003D5188">
          <w:delText>3.2  CARACTERÍSTICAS TÉCNICAS</w:delText>
        </w:r>
      </w:del>
    </w:p>
    <w:p w14:paraId="65E75295" w14:textId="5DCEE7A8" w:rsidR="00D32EE4" w:rsidDel="003D5188" w:rsidRDefault="00D32EE4">
      <w:pPr>
        <w:rPr>
          <w:del w:id="80" w:author="Erlie Hasam Morfin Zavalza" w:date="2014-10-30T21:43:00Z"/>
        </w:rPr>
        <w:pPrChange w:id="81" w:author="Erlie Hasam Morfin Zavalza" w:date="2014-10-30T21:50:00Z">
          <w:pPr>
            <w:pStyle w:val="Encabezado"/>
            <w:tabs>
              <w:tab w:val="clear" w:pos="4252"/>
              <w:tab w:val="clear" w:pos="8504"/>
            </w:tabs>
            <w:ind w:left="708"/>
          </w:pPr>
        </w:pPrChange>
      </w:pPr>
      <w:del w:id="82" w:author="Erlie Hasam Morfin Zavalza" w:date="2014-10-30T21:43:00Z">
        <w:r w:rsidDel="003D5188">
          <w:delText>3.3  NECESIDADES QUE CUBRE</w:delText>
        </w:r>
      </w:del>
    </w:p>
    <w:p w14:paraId="7657FF62" w14:textId="659A07F9" w:rsidR="00D32EE4" w:rsidDel="003D5188" w:rsidRDefault="00D32EE4">
      <w:pPr>
        <w:rPr>
          <w:del w:id="83" w:author="Erlie Hasam Morfin Zavalza" w:date="2014-10-30T21:43:00Z"/>
        </w:rPr>
        <w:pPrChange w:id="84" w:author="Erlie Hasam Morfin Zavalza" w:date="2014-10-30T21:50:00Z">
          <w:pPr>
            <w:pStyle w:val="Encabezado"/>
            <w:tabs>
              <w:tab w:val="clear" w:pos="4252"/>
              <w:tab w:val="clear" w:pos="8504"/>
            </w:tabs>
            <w:ind w:left="708"/>
          </w:pPr>
        </w:pPrChange>
      </w:pPr>
      <w:del w:id="85" w:author="Erlie Hasam Morfin Zavalza" w:date="2014-10-30T21:43:00Z">
        <w:r w:rsidDel="003D5188">
          <w:delText>3.4  VENTAJAS COMPARATIVAS</w:delText>
        </w:r>
      </w:del>
    </w:p>
    <w:p w14:paraId="28ED49F7" w14:textId="3D21C630" w:rsidR="00D32EE4" w:rsidDel="003D5188" w:rsidRDefault="00D32EE4">
      <w:pPr>
        <w:rPr>
          <w:del w:id="86" w:author="Erlie Hasam Morfin Zavalza" w:date="2014-10-30T21:43:00Z"/>
        </w:rPr>
        <w:pPrChange w:id="87" w:author="Erlie Hasam Morfin Zavalza" w:date="2014-10-30T21:50:00Z">
          <w:pPr>
            <w:pStyle w:val="Encabezado"/>
            <w:tabs>
              <w:tab w:val="clear" w:pos="4252"/>
              <w:tab w:val="clear" w:pos="8504"/>
            </w:tabs>
            <w:ind w:left="708"/>
          </w:pPr>
        </w:pPrChange>
      </w:pPr>
      <w:del w:id="88" w:author="Erlie Hasam Morfin Zavalza" w:date="2014-10-30T21:43:00Z">
        <w:r w:rsidDel="003D5188">
          <w:delText>3.5  NOMBRE DE LA EMPRESA Y PRODUCTO</w:delText>
        </w:r>
      </w:del>
    </w:p>
    <w:p w14:paraId="323B49D8" w14:textId="79401390" w:rsidR="00D32EE4" w:rsidDel="003D5188" w:rsidRDefault="00D32EE4">
      <w:pPr>
        <w:rPr>
          <w:del w:id="89" w:author="Erlie Hasam Morfin Zavalza" w:date="2014-10-30T21:43:00Z"/>
        </w:rPr>
        <w:pPrChange w:id="90" w:author="Erlie Hasam Morfin Zavalza" w:date="2014-10-30T21:50:00Z">
          <w:pPr>
            <w:pStyle w:val="Encabezado"/>
            <w:tabs>
              <w:tab w:val="clear" w:pos="4252"/>
              <w:tab w:val="clear" w:pos="8504"/>
            </w:tabs>
            <w:ind w:left="708"/>
          </w:pPr>
        </w:pPrChange>
      </w:pPr>
      <w:del w:id="91" w:author="Erlie Hasam Morfin Zavalza" w:date="2014-10-30T21:43:00Z">
        <w:r w:rsidDel="003D5188">
          <w:delText>3.6  PRESENTACIÓN, ENVOLTORIO, IMAGEN, EMBALAJE</w:delText>
        </w:r>
      </w:del>
    </w:p>
    <w:p w14:paraId="278CB764" w14:textId="3A0BAC9C" w:rsidR="00D32EE4" w:rsidDel="003D5188" w:rsidRDefault="00D32EE4">
      <w:pPr>
        <w:rPr>
          <w:del w:id="92" w:author="Erlie Hasam Morfin Zavalza" w:date="2014-10-30T21:43:00Z"/>
        </w:rPr>
        <w:pPrChange w:id="93" w:author="Erlie Hasam Morfin Zavalza" w:date="2014-10-30T21:50:00Z">
          <w:pPr>
            <w:pStyle w:val="Encabezado"/>
            <w:tabs>
              <w:tab w:val="clear" w:pos="4252"/>
              <w:tab w:val="clear" w:pos="8504"/>
            </w:tabs>
            <w:ind w:left="708"/>
          </w:pPr>
        </w:pPrChange>
      </w:pPr>
      <w:del w:id="94" w:author="Erlie Hasam Morfin Zavalza" w:date="2014-10-30T21:43:00Z">
        <w:r w:rsidDel="003D5188">
          <w:delText>3.7  COSTE UNITARIO</w:delText>
        </w:r>
      </w:del>
    </w:p>
    <w:p w14:paraId="5C643B96" w14:textId="6CE9BDDA" w:rsidR="00D32EE4" w:rsidDel="003D5188" w:rsidRDefault="00D32EE4">
      <w:pPr>
        <w:rPr>
          <w:del w:id="95" w:author="Erlie Hasam Morfin Zavalza" w:date="2014-10-30T21:43:00Z"/>
        </w:rPr>
        <w:pPrChange w:id="96" w:author="Erlie Hasam Morfin Zavalza" w:date="2014-10-30T21:50:00Z">
          <w:pPr>
            <w:pStyle w:val="Encabezado"/>
            <w:tabs>
              <w:tab w:val="clear" w:pos="4252"/>
              <w:tab w:val="clear" w:pos="8504"/>
            </w:tabs>
            <w:ind w:left="708"/>
          </w:pPr>
        </w:pPrChange>
      </w:pPr>
      <w:del w:id="97" w:author="Erlie Hasam Morfin Zavalza" w:date="2014-10-30T21:43:00Z">
        <w:r w:rsidDel="003D5188">
          <w:delText>3.8  EVOLUCIÓN FUTURA DEL PRODUCTO</w:delText>
        </w:r>
      </w:del>
    </w:p>
    <w:p w14:paraId="0C4ED58B" w14:textId="5E254496" w:rsidR="00D32EE4" w:rsidDel="003D5188" w:rsidRDefault="00D32EE4">
      <w:pPr>
        <w:rPr>
          <w:del w:id="98" w:author="Erlie Hasam Morfin Zavalza" w:date="2014-10-30T21:43:00Z"/>
        </w:rPr>
        <w:pPrChange w:id="99" w:author="Erlie Hasam Morfin Zavalza" w:date="2014-10-30T21:50:00Z">
          <w:pPr>
            <w:pStyle w:val="Encabezado"/>
            <w:tabs>
              <w:tab w:val="clear" w:pos="4252"/>
              <w:tab w:val="clear" w:pos="8504"/>
            </w:tabs>
            <w:ind w:left="708"/>
          </w:pPr>
        </w:pPrChange>
      </w:pPr>
    </w:p>
    <w:p w14:paraId="4762E620" w14:textId="56C51A03" w:rsidR="00D32EE4" w:rsidDel="003D5188" w:rsidRDefault="00D32EE4">
      <w:pPr>
        <w:rPr>
          <w:del w:id="100" w:author="Erlie Hasam Morfin Zavalza" w:date="2014-10-30T21:43:00Z"/>
        </w:rPr>
        <w:pPrChange w:id="101"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102" w:author="Erlie Hasam Morfin Zavalza" w:date="2014-10-30T21:43:00Z">
        <w:r w:rsidDel="003D5188">
          <w:delText xml:space="preserve">EL MERCADO </w:delText>
        </w:r>
        <w:r w:rsidDel="003D5188">
          <w:tab/>
          <w:delText xml:space="preserve">11 </w:delText>
        </w:r>
      </w:del>
    </w:p>
    <w:p w14:paraId="38232F0B" w14:textId="6283D807" w:rsidR="00D32EE4" w:rsidDel="003D5188" w:rsidRDefault="00D32EE4">
      <w:pPr>
        <w:rPr>
          <w:del w:id="103" w:author="Erlie Hasam Morfin Zavalza" w:date="2014-10-30T21:43:00Z"/>
        </w:rPr>
        <w:pPrChange w:id="104" w:author="Erlie Hasam Morfin Zavalza" w:date="2014-10-30T21:50:00Z">
          <w:pPr>
            <w:pStyle w:val="Encabezado"/>
            <w:tabs>
              <w:tab w:val="clear" w:pos="4252"/>
              <w:tab w:val="clear" w:pos="8504"/>
            </w:tabs>
            <w:ind w:left="708"/>
          </w:pPr>
        </w:pPrChange>
      </w:pPr>
      <w:del w:id="105" w:author="Erlie Hasam Morfin Zavalza" w:date="2014-10-30T21:43:00Z">
        <w:r w:rsidDel="003D5188">
          <w:delText>4.1  CARACTERÍSTICAS DEL MERCADO</w:delText>
        </w:r>
      </w:del>
    </w:p>
    <w:p w14:paraId="38D09589" w14:textId="770376CE" w:rsidR="00D32EE4" w:rsidDel="003D5188" w:rsidRDefault="00D32EE4">
      <w:pPr>
        <w:rPr>
          <w:del w:id="106" w:author="Erlie Hasam Morfin Zavalza" w:date="2014-10-30T21:43:00Z"/>
        </w:rPr>
        <w:pPrChange w:id="107" w:author="Erlie Hasam Morfin Zavalza" w:date="2014-10-30T21:50:00Z">
          <w:pPr>
            <w:pStyle w:val="Encabezado"/>
            <w:tabs>
              <w:tab w:val="clear" w:pos="4252"/>
              <w:tab w:val="clear" w:pos="8504"/>
            </w:tabs>
            <w:ind w:left="708"/>
          </w:pPr>
        </w:pPrChange>
      </w:pPr>
      <w:del w:id="108" w:author="Erlie Hasam Morfin Zavalza" w:date="2014-10-30T21:43:00Z">
        <w:r w:rsidDel="003D5188">
          <w:delText>4.2  CARACTERÍSTICAS DEL CLIENTE O CONSUMIDOR</w:delText>
        </w:r>
      </w:del>
    </w:p>
    <w:p w14:paraId="350568C2" w14:textId="2A3B76B9" w:rsidR="00D32EE4" w:rsidDel="003D5188" w:rsidRDefault="00D32EE4">
      <w:pPr>
        <w:rPr>
          <w:del w:id="109" w:author="Erlie Hasam Morfin Zavalza" w:date="2014-10-30T21:43:00Z"/>
        </w:rPr>
        <w:pPrChange w:id="110" w:author="Erlie Hasam Morfin Zavalza" w:date="2014-10-30T21:50:00Z">
          <w:pPr>
            <w:pStyle w:val="Encabezado"/>
            <w:tabs>
              <w:tab w:val="clear" w:pos="4252"/>
              <w:tab w:val="clear" w:pos="8504"/>
            </w:tabs>
            <w:ind w:left="708"/>
          </w:pPr>
        </w:pPrChange>
      </w:pPr>
      <w:del w:id="111" w:author="Erlie Hasam Morfin Zavalza" w:date="2014-10-30T21:43:00Z">
        <w:r w:rsidDel="003D5188">
          <w:delText>4.3  CONTACTOS ESTABLECIDOS CON POSIBLES CLIENTES</w:delText>
        </w:r>
      </w:del>
    </w:p>
    <w:p w14:paraId="2B90B8F6" w14:textId="0C9A7DBB" w:rsidR="00D32EE4" w:rsidDel="003D5188" w:rsidRDefault="00D32EE4">
      <w:pPr>
        <w:rPr>
          <w:del w:id="112" w:author="Erlie Hasam Morfin Zavalza" w:date="2014-10-30T21:43:00Z"/>
        </w:rPr>
        <w:pPrChange w:id="113" w:author="Erlie Hasam Morfin Zavalza" w:date="2014-10-30T21:50:00Z">
          <w:pPr>
            <w:pStyle w:val="Encabezado"/>
            <w:tabs>
              <w:tab w:val="clear" w:pos="4252"/>
              <w:tab w:val="clear" w:pos="8504"/>
            </w:tabs>
            <w:ind w:left="708"/>
          </w:pPr>
        </w:pPrChange>
      </w:pPr>
      <w:del w:id="114" w:author="Erlie Hasam Morfin Zavalza" w:date="2014-10-30T21:43:00Z">
        <w:r w:rsidDel="003D5188">
          <w:delText>4.4  CARACTERÍSTICAS DE LA COMPETENCIA</w:delText>
        </w:r>
      </w:del>
    </w:p>
    <w:p w14:paraId="6A149114" w14:textId="43200D00" w:rsidR="00D32EE4" w:rsidDel="003D5188" w:rsidRDefault="00D32EE4">
      <w:pPr>
        <w:rPr>
          <w:del w:id="115" w:author="Erlie Hasam Morfin Zavalza" w:date="2014-10-30T21:43:00Z"/>
        </w:rPr>
        <w:pPrChange w:id="116" w:author="Erlie Hasam Morfin Zavalza" w:date="2014-10-30T21:50:00Z">
          <w:pPr>
            <w:pStyle w:val="Encabezado"/>
            <w:tabs>
              <w:tab w:val="clear" w:pos="4252"/>
              <w:tab w:val="clear" w:pos="8504"/>
            </w:tabs>
            <w:ind w:left="708"/>
          </w:pPr>
        </w:pPrChange>
      </w:pPr>
      <w:del w:id="117" w:author="Erlie Hasam Morfin Zavalza" w:date="2014-10-30T21:43:00Z">
        <w:r w:rsidDel="003D5188">
          <w:delText>4.5  VENTAJAS COMPARATIVAS RESPECTO A LA COMPETENCIA</w:delText>
        </w:r>
      </w:del>
    </w:p>
    <w:p w14:paraId="320E92B2" w14:textId="3F9F813B" w:rsidR="00D32EE4" w:rsidDel="003D5188" w:rsidRDefault="00D32EE4">
      <w:pPr>
        <w:rPr>
          <w:del w:id="118" w:author="Erlie Hasam Morfin Zavalza" w:date="2014-10-30T21:43:00Z"/>
        </w:rPr>
        <w:pPrChange w:id="119" w:author="Erlie Hasam Morfin Zavalza" w:date="2014-10-30T21:50:00Z">
          <w:pPr>
            <w:pStyle w:val="Encabezado"/>
            <w:tabs>
              <w:tab w:val="clear" w:pos="4252"/>
              <w:tab w:val="clear" w:pos="8504"/>
            </w:tabs>
            <w:ind w:left="708"/>
          </w:pPr>
        </w:pPrChange>
      </w:pPr>
    </w:p>
    <w:p w14:paraId="741E75C0" w14:textId="652D922B" w:rsidR="00D32EE4" w:rsidDel="003D5188" w:rsidRDefault="00D32EE4">
      <w:pPr>
        <w:rPr>
          <w:del w:id="120" w:author="Erlie Hasam Morfin Zavalza" w:date="2014-10-30T21:43:00Z"/>
        </w:rPr>
        <w:pPrChange w:id="121"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122" w:author="Erlie Hasam Morfin Zavalza" w:date="2014-10-30T21:43:00Z">
        <w:r w:rsidDel="003D5188">
          <w:delText xml:space="preserve">POLÍTICA COMERCIAL </w:delText>
        </w:r>
        <w:r w:rsidDel="003D5188">
          <w:tab/>
          <w:delText>13</w:delText>
        </w:r>
      </w:del>
    </w:p>
    <w:p w14:paraId="4F9844B4" w14:textId="204D5E61" w:rsidR="00D32EE4" w:rsidDel="003D5188" w:rsidRDefault="00D32EE4">
      <w:pPr>
        <w:rPr>
          <w:del w:id="123" w:author="Erlie Hasam Morfin Zavalza" w:date="2014-10-30T21:43:00Z"/>
        </w:rPr>
        <w:pPrChange w:id="124" w:author="Erlie Hasam Morfin Zavalza" w:date="2014-10-30T21:50:00Z">
          <w:pPr>
            <w:pStyle w:val="Encabezado"/>
            <w:tabs>
              <w:tab w:val="clear" w:pos="4252"/>
              <w:tab w:val="clear" w:pos="8504"/>
            </w:tabs>
            <w:ind w:left="708"/>
          </w:pPr>
        </w:pPrChange>
      </w:pPr>
      <w:del w:id="125" w:author="Erlie Hasam Morfin Zavalza" w:date="2014-10-30T21:43:00Z">
        <w:r w:rsidDel="003D5188">
          <w:delText>5.1  COMERCIAL</w:delText>
        </w:r>
      </w:del>
    </w:p>
    <w:p w14:paraId="1F909445" w14:textId="532A7226" w:rsidR="00D32EE4" w:rsidDel="003D5188" w:rsidRDefault="00D32EE4">
      <w:pPr>
        <w:rPr>
          <w:del w:id="126" w:author="Erlie Hasam Morfin Zavalza" w:date="2014-10-30T21:43:00Z"/>
        </w:rPr>
        <w:pPrChange w:id="127" w:author="Erlie Hasam Morfin Zavalza" w:date="2014-10-30T21:50:00Z">
          <w:pPr>
            <w:pStyle w:val="Encabezado"/>
            <w:tabs>
              <w:tab w:val="clear" w:pos="4252"/>
              <w:tab w:val="clear" w:pos="8504"/>
            </w:tabs>
            <w:ind w:left="708"/>
          </w:pPr>
        </w:pPrChange>
      </w:pPr>
      <w:del w:id="128" w:author="Erlie Hasam Morfin Zavalza" w:date="2014-10-30T21:43:00Z">
        <w:r w:rsidDel="003D5188">
          <w:delText>5.2  PRECIO DE VENTA</w:delText>
        </w:r>
      </w:del>
    </w:p>
    <w:p w14:paraId="0894DD9B" w14:textId="1E69FD83" w:rsidR="00D32EE4" w:rsidDel="003D5188" w:rsidRDefault="00D32EE4">
      <w:pPr>
        <w:rPr>
          <w:del w:id="129" w:author="Erlie Hasam Morfin Zavalza" w:date="2014-10-30T21:43:00Z"/>
        </w:rPr>
        <w:pPrChange w:id="130" w:author="Erlie Hasam Morfin Zavalza" w:date="2014-10-30T21:50:00Z">
          <w:pPr>
            <w:pStyle w:val="Encabezado"/>
            <w:tabs>
              <w:tab w:val="clear" w:pos="4252"/>
              <w:tab w:val="clear" w:pos="8504"/>
            </w:tabs>
            <w:ind w:left="708"/>
          </w:pPr>
        </w:pPrChange>
      </w:pPr>
      <w:del w:id="131" w:author="Erlie Hasam Morfin Zavalza" w:date="2014-10-30T21:43:00Z">
        <w:r w:rsidDel="003D5188">
          <w:delText>5.3  PREVISIÓN DE VENTAS</w:delText>
        </w:r>
      </w:del>
    </w:p>
    <w:p w14:paraId="5206422C" w14:textId="632F5F08" w:rsidR="00D32EE4" w:rsidDel="003D5188" w:rsidRDefault="00D32EE4">
      <w:pPr>
        <w:rPr>
          <w:del w:id="132" w:author="Erlie Hasam Morfin Zavalza" w:date="2014-10-30T21:43:00Z"/>
        </w:rPr>
        <w:pPrChange w:id="133" w:author="Erlie Hasam Morfin Zavalza" w:date="2014-10-30T21:50:00Z">
          <w:pPr>
            <w:pStyle w:val="Encabezado"/>
            <w:tabs>
              <w:tab w:val="clear" w:pos="4252"/>
              <w:tab w:val="clear" w:pos="8504"/>
            </w:tabs>
            <w:ind w:left="708"/>
          </w:pPr>
        </w:pPrChange>
      </w:pPr>
      <w:del w:id="134" w:author="Erlie Hasam Morfin Zavalza" w:date="2014-10-30T21:43:00Z">
        <w:r w:rsidDel="003D5188">
          <w:delText>5.4  SISTEMAS DE VENTAS</w:delText>
        </w:r>
      </w:del>
    </w:p>
    <w:p w14:paraId="55257B08" w14:textId="2B5DAAF2" w:rsidR="00D32EE4" w:rsidDel="003D5188" w:rsidRDefault="00D32EE4">
      <w:pPr>
        <w:rPr>
          <w:del w:id="135" w:author="Erlie Hasam Morfin Zavalza" w:date="2014-10-30T21:43:00Z"/>
        </w:rPr>
        <w:pPrChange w:id="136" w:author="Erlie Hasam Morfin Zavalza" w:date="2014-10-30T21:50:00Z">
          <w:pPr>
            <w:pStyle w:val="Encabezado"/>
            <w:tabs>
              <w:tab w:val="clear" w:pos="4252"/>
              <w:tab w:val="clear" w:pos="8504"/>
            </w:tabs>
            <w:ind w:left="708"/>
          </w:pPr>
        </w:pPrChange>
      </w:pPr>
      <w:del w:id="137" w:author="Erlie Hasam Morfin Zavalza" w:date="2014-10-30T21:43:00Z">
        <w:r w:rsidDel="003D5188">
          <w:delText>5.5  CANALES DE DISTRIBUCIÓN</w:delText>
        </w:r>
      </w:del>
    </w:p>
    <w:p w14:paraId="19EDD513" w14:textId="1DD617EC" w:rsidR="00D32EE4" w:rsidDel="003D5188" w:rsidRDefault="00D32EE4">
      <w:pPr>
        <w:rPr>
          <w:del w:id="138" w:author="Erlie Hasam Morfin Zavalza" w:date="2014-10-30T21:43:00Z"/>
        </w:rPr>
        <w:pPrChange w:id="139" w:author="Erlie Hasam Morfin Zavalza" w:date="2014-10-30T21:50:00Z">
          <w:pPr>
            <w:pStyle w:val="Encabezado"/>
            <w:tabs>
              <w:tab w:val="clear" w:pos="4252"/>
              <w:tab w:val="clear" w:pos="8504"/>
            </w:tabs>
            <w:ind w:left="708"/>
          </w:pPr>
        </w:pPrChange>
      </w:pPr>
      <w:del w:id="140" w:author="Erlie Hasam Morfin Zavalza" w:date="2014-10-30T21:43:00Z">
        <w:r w:rsidDel="003D5188">
          <w:delText>5.6  COMUNICACIÓN, IMAGEN Y PROMOCIÓN</w:delText>
        </w:r>
      </w:del>
    </w:p>
    <w:p w14:paraId="5413F458" w14:textId="23312214" w:rsidR="00D32EE4" w:rsidDel="003D5188" w:rsidRDefault="00D32EE4">
      <w:pPr>
        <w:rPr>
          <w:del w:id="141" w:author="Erlie Hasam Morfin Zavalza" w:date="2014-10-30T21:43:00Z"/>
        </w:rPr>
        <w:pPrChange w:id="142" w:author="Erlie Hasam Morfin Zavalza" w:date="2014-10-30T21:50:00Z">
          <w:pPr>
            <w:pStyle w:val="Encabezado"/>
            <w:tabs>
              <w:tab w:val="clear" w:pos="4252"/>
              <w:tab w:val="clear" w:pos="8504"/>
            </w:tabs>
            <w:ind w:left="708"/>
          </w:pPr>
        </w:pPrChange>
      </w:pPr>
      <w:del w:id="143" w:author="Erlie Hasam Morfin Zavalza" w:date="2014-10-30T21:43:00Z">
        <w:r w:rsidDel="003D5188">
          <w:delText>5.7  EXPORTACIÓN</w:delText>
        </w:r>
      </w:del>
    </w:p>
    <w:p w14:paraId="1C91C7E3" w14:textId="51FDE593" w:rsidR="00D32EE4" w:rsidDel="003D5188" w:rsidRDefault="00D32EE4">
      <w:pPr>
        <w:rPr>
          <w:del w:id="144" w:author="Erlie Hasam Morfin Zavalza" w:date="2014-10-30T21:43:00Z"/>
        </w:rPr>
        <w:pPrChange w:id="145" w:author="Erlie Hasam Morfin Zavalza" w:date="2014-10-30T21:50:00Z">
          <w:pPr>
            <w:pStyle w:val="Encabezado"/>
            <w:tabs>
              <w:tab w:val="clear" w:pos="4252"/>
              <w:tab w:val="clear" w:pos="8504"/>
            </w:tabs>
            <w:ind w:left="708"/>
          </w:pPr>
        </w:pPrChange>
      </w:pPr>
    </w:p>
    <w:p w14:paraId="1FAE02DE" w14:textId="145D2BDF" w:rsidR="00D32EE4" w:rsidDel="003D5188" w:rsidRDefault="00D32EE4">
      <w:pPr>
        <w:rPr>
          <w:del w:id="146" w:author="Erlie Hasam Morfin Zavalza" w:date="2014-10-30T21:43:00Z"/>
        </w:rPr>
        <w:pPrChange w:id="147"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148" w:author="Erlie Hasam Morfin Zavalza" w:date="2014-10-30T21:43:00Z">
        <w:r w:rsidDel="003D5188">
          <w:delText xml:space="preserve">PRODUCCIÓN </w:delText>
        </w:r>
        <w:r w:rsidDel="003D5188">
          <w:tab/>
          <w:delText xml:space="preserve">15 </w:delText>
        </w:r>
      </w:del>
    </w:p>
    <w:p w14:paraId="71B0C959" w14:textId="5568B9F7" w:rsidR="00D32EE4" w:rsidDel="003D5188" w:rsidRDefault="00D32EE4">
      <w:pPr>
        <w:rPr>
          <w:del w:id="149" w:author="Erlie Hasam Morfin Zavalza" w:date="2014-10-30T21:43:00Z"/>
        </w:rPr>
        <w:pPrChange w:id="150" w:author="Erlie Hasam Morfin Zavalza" w:date="2014-10-30T21:50:00Z">
          <w:pPr>
            <w:pStyle w:val="Encabezado"/>
            <w:tabs>
              <w:tab w:val="clear" w:pos="4252"/>
              <w:tab w:val="clear" w:pos="8504"/>
            </w:tabs>
            <w:ind w:left="708"/>
          </w:pPr>
        </w:pPrChange>
      </w:pPr>
      <w:del w:id="151" w:author="Erlie Hasam Morfin Zavalza" w:date="2014-10-30T21:43:00Z">
        <w:r w:rsidDel="003D5188">
          <w:delText>6.1  FASES DEL PROCESO PRODUCTIVO</w:delText>
        </w:r>
      </w:del>
    </w:p>
    <w:p w14:paraId="26295F35" w14:textId="2DB31C29" w:rsidR="00D32EE4" w:rsidDel="003D5188" w:rsidRDefault="00D32EE4">
      <w:pPr>
        <w:rPr>
          <w:del w:id="152" w:author="Erlie Hasam Morfin Zavalza" w:date="2014-10-30T21:43:00Z"/>
        </w:rPr>
        <w:pPrChange w:id="153" w:author="Erlie Hasam Morfin Zavalza" w:date="2014-10-30T21:50:00Z">
          <w:pPr>
            <w:pStyle w:val="Encabezado"/>
            <w:tabs>
              <w:tab w:val="clear" w:pos="4252"/>
              <w:tab w:val="clear" w:pos="8504"/>
            </w:tabs>
            <w:ind w:left="708"/>
          </w:pPr>
        </w:pPrChange>
      </w:pPr>
      <w:del w:id="154" w:author="Erlie Hasam Morfin Zavalza" w:date="2014-10-30T21:43:00Z">
        <w:r w:rsidDel="003D5188">
          <w:delText>6.2  SUBCONTRATACIÓN</w:delText>
        </w:r>
      </w:del>
    </w:p>
    <w:p w14:paraId="1C36421B" w14:textId="4B4C2C28" w:rsidR="00D32EE4" w:rsidDel="003D5188" w:rsidRDefault="00D32EE4">
      <w:pPr>
        <w:rPr>
          <w:del w:id="155" w:author="Erlie Hasam Morfin Zavalza" w:date="2014-10-30T21:43:00Z"/>
        </w:rPr>
        <w:pPrChange w:id="156" w:author="Erlie Hasam Morfin Zavalza" w:date="2014-10-30T21:50:00Z">
          <w:pPr>
            <w:pStyle w:val="Encabezado"/>
            <w:tabs>
              <w:tab w:val="clear" w:pos="4252"/>
              <w:tab w:val="clear" w:pos="8504"/>
            </w:tabs>
          </w:pPr>
        </w:pPrChange>
      </w:pPr>
      <w:del w:id="157" w:author="Erlie Hasam Morfin Zavalza" w:date="2014-10-30T21:43:00Z">
        <w:r w:rsidDel="003D5188">
          <w:tab/>
          <w:delText>6.3  CONTROL DE CALIDAD</w:delText>
        </w:r>
      </w:del>
    </w:p>
    <w:p w14:paraId="6892D515" w14:textId="4446DD83" w:rsidR="00D32EE4" w:rsidDel="003D5188" w:rsidRDefault="00D32EE4">
      <w:pPr>
        <w:rPr>
          <w:del w:id="158" w:author="Erlie Hasam Morfin Zavalza" w:date="2014-10-30T21:43:00Z"/>
        </w:rPr>
        <w:pPrChange w:id="159" w:author="Erlie Hasam Morfin Zavalza" w:date="2014-10-30T21:50:00Z">
          <w:pPr>
            <w:pStyle w:val="Encabezado"/>
            <w:tabs>
              <w:tab w:val="clear" w:pos="4252"/>
              <w:tab w:val="clear" w:pos="8504"/>
            </w:tabs>
          </w:pPr>
        </w:pPrChange>
      </w:pPr>
      <w:del w:id="160" w:author="Erlie Hasam Morfin Zavalza" w:date="2014-10-30T21:43:00Z">
        <w:r w:rsidDel="003D5188">
          <w:tab/>
          <w:delText xml:space="preserve">6.4  CAPACIDAD DE PRODUCCIÓN DE LA EMPRESA Y PRECISIÓN DE         </w:delText>
        </w:r>
      </w:del>
    </w:p>
    <w:p w14:paraId="64056736" w14:textId="6DACC267" w:rsidR="00D32EE4" w:rsidDel="003D5188" w:rsidRDefault="00D32EE4">
      <w:pPr>
        <w:rPr>
          <w:del w:id="161" w:author="Erlie Hasam Morfin Zavalza" w:date="2014-10-30T21:43:00Z"/>
        </w:rPr>
        <w:pPrChange w:id="162" w:author="Erlie Hasam Morfin Zavalza" w:date="2014-10-30T21:50:00Z">
          <w:pPr>
            <w:pStyle w:val="Encabezado"/>
            <w:tabs>
              <w:tab w:val="clear" w:pos="4252"/>
              <w:tab w:val="clear" w:pos="8504"/>
            </w:tabs>
          </w:pPr>
        </w:pPrChange>
      </w:pPr>
      <w:del w:id="163" w:author="Erlie Hasam Morfin Zavalza" w:date="2014-10-30T21:43:00Z">
        <w:r w:rsidDel="003D5188">
          <w:delText xml:space="preserve">                      PRODUCCIÓN</w:delText>
        </w:r>
      </w:del>
    </w:p>
    <w:p w14:paraId="3E5561A0" w14:textId="2EF52924" w:rsidR="00D32EE4" w:rsidDel="003D5188" w:rsidRDefault="00D32EE4">
      <w:pPr>
        <w:rPr>
          <w:del w:id="164" w:author="Erlie Hasam Morfin Zavalza" w:date="2014-10-30T21:43:00Z"/>
        </w:rPr>
        <w:pPrChange w:id="165" w:author="Erlie Hasam Morfin Zavalza" w:date="2014-10-30T21:50:00Z">
          <w:pPr>
            <w:pStyle w:val="Encabezado"/>
            <w:tabs>
              <w:tab w:val="clear" w:pos="4252"/>
              <w:tab w:val="clear" w:pos="8504"/>
            </w:tabs>
          </w:pPr>
        </w:pPrChange>
      </w:pPr>
      <w:del w:id="166" w:author="Erlie Hasam Morfin Zavalza" w:date="2014-10-30T21:43:00Z">
        <w:r w:rsidDel="003D5188">
          <w:tab/>
          <w:delText>6.5  PROVEEDORES</w:delText>
        </w:r>
      </w:del>
    </w:p>
    <w:p w14:paraId="6C8F1D40" w14:textId="4513E856" w:rsidR="00D32EE4" w:rsidDel="003D5188" w:rsidRDefault="00D32EE4">
      <w:pPr>
        <w:rPr>
          <w:del w:id="167" w:author="Erlie Hasam Morfin Zavalza" w:date="2014-10-30T21:43:00Z"/>
        </w:rPr>
        <w:pPrChange w:id="168" w:author="Erlie Hasam Morfin Zavalza" w:date="2014-10-30T21:50:00Z">
          <w:pPr>
            <w:pStyle w:val="Encabezado"/>
            <w:numPr>
              <w:ilvl w:val="1"/>
              <w:numId w:val="2"/>
            </w:numPr>
            <w:tabs>
              <w:tab w:val="clear" w:pos="4252"/>
              <w:tab w:val="clear" w:pos="8504"/>
              <w:tab w:val="left" w:pos="1065"/>
            </w:tabs>
            <w:ind w:left="1065" w:hanging="360"/>
          </w:pPr>
        </w:pPrChange>
      </w:pPr>
      <w:del w:id="169" w:author="Erlie Hasam Morfin Zavalza" w:date="2014-10-30T21:43:00Z">
        <w:r w:rsidDel="003D5188">
          <w:delText>MATERIAS PRIMAS Y SUMINISTROS</w:delText>
        </w:r>
      </w:del>
    </w:p>
    <w:p w14:paraId="49621031" w14:textId="7D78A16D" w:rsidR="00D32EE4" w:rsidDel="003D5188" w:rsidRDefault="00D32EE4">
      <w:pPr>
        <w:rPr>
          <w:del w:id="170" w:author="Erlie Hasam Morfin Zavalza" w:date="2014-10-30T21:43:00Z"/>
        </w:rPr>
        <w:pPrChange w:id="171" w:author="Erlie Hasam Morfin Zavalza" w:date="2014-10-30T21:50:00Z">
          <w:pPr>
            <w:pStyle w:val="Encabezado"/>
            <w:numPr>
              <w:ilvl w:val="1"/>
              <w:numId w:val="2"/>
            </w:numPr>
            <w:tabs>
              <w:tab w:val="clear" w:pos="4252"/>
              <w:tab w:val="clear" w:pos="8504"/>
              <w:tab w:val="left" w:pos="1065"/>
            </w:tabs>
            <w:ind w:left="1065" w:hanging="360"/>
          </w:pPr>
        </w:pPrChange>
      </w:pPr>
      <w:del w:id="172" w:author="Erlie Hasam Morfin Zavalza" w:date="2014-10-30T21:43:00Z">
        <w:r w:rsidDel="003D5188">
          <w:delText>EXISTENCIAS, APROVISIONAMIENTO Y ALMACENAMIENTO</w:delText>
        </w:r>
      </w:del>
    </w:p>
    <w:p w14:paraId="52141006" w14:textId="17D5D892" w:rsidR="00D32EE4" w:rsidDel="003D5188" w:rsidRDefault="00D32EE4">
      <w:pPr>
        <w:rPr>
          <w:del w:id="173" w:author="Erlie Hasam Morfin Zavalza" w:date="2014-10-30T21:43:00Z"/>
        </w:rPr>
      </w:pPr>
      <w:del w:id="174" w:author="Erlie Hasam Morfin Zavalza" w:date="2014-10-30T21:43:00Z">
        <w:r w:rsidDel="003D5188">
          <w:delText xml:space="preserve">                     </w:delText>
        </w:r>
      </w:del>
    </w:p>
    <w:p w14:paraId="66B7A96B" w14:textId="01E22A31" w:rsidR="00D32EE4" w:rsidDel="003D5188" w:rsidRDefault="00D32EE4">
      <w:pPr>
        <w:rPr>
          <w:del w:id="175" w:author="Erlie Hasam Morfin Zavalza" w:date="2014-10-30T21:43:00Z"/>
        </w:rPr>
        <w:pPrChange w:id="176" w:author="Erlie Hasam Morfin Zavalza" w:date="2014-10-30T21:50:00Z">
          <w:pPr>
            <w:pStyle w:val="Encabezado"/>
            <w:tabs>
              <w:tab w:val="clear" w:pos="4252"/>
              <w:tab w:val="clear" w:pos="8504"/>
            </w:tabs>
            <w:ind w:left="283" w:hanging="283"/>
          </w:pPr>
        </w:pPrChange>
      </w:pPr>
    </w:p>
    <w:p w14:paraId="2EEB55A6" w14:textId="5C794269" w:rsidR="00D32EE4" w:rsidDel="003D5188" w:rsidRDefault="00D32EE4">
      <w:pPr>
        <w:rPr>
          <w:del w:id="177" w:author="Erlie Hasam Morfin Zavalza" w:date="2014-10-30T21:43:00Z"/>
        </w:rPr>
        <w:pPrChange w:id="178" w:author="Erlie Hasam Morfin Zavalza" w:date="2014-10-30T21:50:00Z">
          <w:pPr>
            <w:pStyle w:val="Encabezado"/>
            <w:tabs>
              <w:tab w:val="clear" w:pos="4252"/>
              <w:tab w:val="clear" w:pos="8504"/>
            </w:tabs>
            <w:ind w:left="283" w:hanging="283"/>
          </w:pPr>
        </w:pPrChange>
      </w:pPr>
    </w:p>
    <w:p w14:paraId="15418ABD" w14:textId="32F5A138" w:rsidR="00D32EE4" w:rsidDel="003D5188" w:rsidRDefault="00D32EE4">
      <w:pPr>
        <w:rPr>
          <w:del w:id="179" w:author="Erlie Hasam Morfin Zavalza" w:date="2014-10-30T21:43:00Z"/>
        </w:rPr>
        <w:pPrChange w:id="180" w:author="Erlie Hasam Morfin Zavalza" w:date="2014-10-30T21:50:00Z">
          <w:pPr>
            <w:pStyle w:val="Encabezado"/>
            <w:tabs>
              <w:tab w:val="clear" w:pos="4252"/>
              <w:tab w:val="clear" w:pos="8504"/>
            </w:tabs>
            <w:ind w:left="283" w:hanging="283"/>
          </w:pPr>
        </w:pPrChange>
      </w:pPr>
    </w:p>
    <w:p w14:paraId="0E742870" w14:textId="1436C17B" w:rsidR="00D32EE4" w:rsidDel="003D5188" w:rsidRDefault="00D32EE4">
      <w:pPr>
        <w:rPr>
          <w:del w:id="181" w:author="Erlie Hasam Morfin Zavalza" w:date="2014-10-30T21:43:00Z"/>
        </w:rPr>
        <w:pPrChange w:id="182"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183" w:author="Erlie Hasam Morfin Zavalza" w:date="2014-10-30T21:43:00Z">
        <w:r w:rsidDel="003D5188">
          <w:delText xml:space="preserve">RECURSOS </w:delText>
        </w:r>
        <w:r w:rsidDel="003D5188">
          <w:tab/>
          <w:delText>18</w:delText>
        </w:r>
      </w:del>
    </w:p>
    <w:p w14:paraId="194017DF" w14:textId="13A940E3" w:rsidR="00D32EE4" w:rsidDel="003D5188" w:rsidRDefault="00D32EE4">
      <w:pPr>
        <w:rPr>
          <w:del w:id="184" w:author="Erlie Hasam Morfin Zavalza" w:date="2014-10-30T21:43:00Z"/>
        </w:rPr>
        <w:pPrChange w:id="185" w:author="Erlie Hasam Morfin Zavalza" w:date="2014-10-30T21:50:00Z">
          <w:pPr>
            <w:pStyle w:val="Encabezado"/>
            <w:tabs>
              <w:tab w:val="clear" w:pos="4252"/>
              <w:tab w:val="clear" w:pos="8504"/>
            </w:tabs>
            <w:ind w:left="708"/>
          </w:pPr>
        </w:pPrChange>
      </w:pPr>
      <w:del w:id="186" w:author="Erlie Hasam Morfin Zavalza" w:date="2014-10-30T21:43:00Z">
        <w:r w:rsidDel="003D5188">
          <w:delText>7.1  INSTALACIONES</w:delText>
        </w:r>
      </w:del>
    </w:p>
    <w:p w14:paraId="4AE08EEB" w14:textId="5F2AF697" w:rsidR="00D32EE4" w:rsidDel="003D5188" w:rsidRDefault="00D32EE4">
      <w:pPr>
        <w:rPr>
          <w:del w:id="187" w:author="Erlie Hasam Morfin Zavalza" w:date="2014-10-30T21:43:00Z"/>
        </w:rPr>
        <w:pPrChange w:id="188" w:author="Erlie Hasam Morfin Zavalza" w:date="2014-10-30T21:50:00Z">
          <w:pPr>
            <w:pStyle w:val="Encabezado"/>
            <w:numPr>
              <w:ilvl w:val="1"/>
              <w:numId w:val="3"/>
            </w:numPr>
            <w:tabs>
              <w:tab w:val="clear" w:pos="4252"/>
              <w:tab w:val="clear" w:pos="8504"/>
              <w:tab w:val="left" w:pos="1068"/>
            </w:tabs>
            <w:ind w:left="1068" w:hanging="360"/>
          </w:pPr>
        </w:pPrChange>
      </w:pPr>
      <w:del w:id="189" w:author="Erlie Hasam Morfin Zavalza" w:date="2014-10-30T21:43:00Z">
        <w:r w:rsidDel="003D5188">
          <w:delText>EQUIPAMIENTOS</w:delText>
        </w:r>
      </w:del>
    </w:p>
    <w:p w14:paraId="23D79D19" w14:textId="0E42EC8E" w:rsidR="00D32EE4" w:rsidDel="003D5188" w:rsidRDefault="00D32EE4">
      <w:pPr>
        <w:rPr>
          <w:del w:id="190" w:author="Erlie Hasam Morfin Zavalza" w:date="2014-10-30T21:43:00Z"/>
        </w:rPr>
        <w:pPrChange w:id="191" w:author="Erlie Hasam Morfin Zavalza" w:date="2014-10-30T21:50:00Z">
          <w:pPr>
            <w:pStyle w:val="Encabezado"/>
            <w:numPr>
              <w:ilvl w:val="1"/>
              <w:numId w:val="3"/>
            </w:numPr>
            <w:tabs>
              <w:tab w:val="clear" w:pos="4252"/>
              <w:tab w:val="clear" w:pos="8504"/>
              <w:tab w:val="left" w:pos="1068"/>
            </w:tabs>
            <w:ind w:left="1068" w:hanging="360"/>
          </w:pPr>
        </w:pPrChange>
      </w:pPr>
      <w:del w:id="192" w:author="Erlie Hasam Morfin Zavalza" w:date="2014-10-30T21:43:00Z">
        <w:r w:rsidDel="003D5188">
          <w:delText>MEDIOS DE TRANSPORTE</w:delText>
        </w:r>
      </w:del>
    </w:p>
    <w:p w14:paraId="21B285C0" w14:textId="3879B411" w:rsidR="00D32EE4" w:rsidDel="003D5188" w:rsidRDefault="00D32EE4">
      <w:pPr>
        <w:rPr>
          <w:del w:id="193" w:author="Erlie Hasam Morfin Zavalza" w:date="2014-10-30T21:43:00Z"/>
        </w:rPr>
        <w:pPrChange w:id="194" w:author="Erlie Hasam Morfin Zavalza" w:date="2014-10-30T21:50:00Z">
          <w:pPr>
            <w:pStyle w:val="Encabezado"/>
            <w:numPr>
              <w:ilvl w:val="1"/>
              <w:numId w:val="3"/>
            </w:numPr>
            <w:tabs>
              <w:tab w:val="clear" w:pos="4252"/>
              <w:tab w:val="clear" w:pos="8504"/>
              <w:tab w:val="left" w:pos="1068"/>
            </w:tabs>
            <w:ind w:left="1068" w:hanging="360"/>
          </w:pPr>
        </w:pPrChange>
      </w:pPr>
      <w:del w:id="195" w:author="Erlie Hasam Morfin Zavalza" w:date="2014-10-30T21:43:00Z">
        <w:r w:rsidDel="003D5188">
          <w:delText>LOCALIZACIÓN</w:delText>
        </w:r>
      </w:del>
    </w:p>
    <w:p w14:paraId="58C1DD08" w14:textId="2FFDB7A9" w:rsidR="00D32EE4" w:rsidDel="003D5188" w:rsidRDefault="00D32EE4">
      <w:pPr>
        <w:rPr>
          <w:del w:id="196" w:author="Erlie Hasam Morfin Zavalza" w:date="2014-10-30T21:43:00Z"/>
        </w:rPr>
        <w:pPrChange w:id="197" w:author="Erlie Hasam Morfin Zavalza" w:date="2014-10-30T21:50:00Z">
          <w:pPr>
            <w:pStyle w:val="Encabezado"/>
            <w:tabs>
              <w:tab w:val="clear" w:pos="4252"/>
              <w:tab w:val="clear" w:pos="8504"/>
            </w:tabs>
          </w:pPr>
        </w:pPrChange>
      </w:pPr>
    </w:p>
    <w:p w14:paraId="20496449" w14:textId="337B8CD0" w:rsidR="00D32EE4" w:rsidDel="003D5188" w:rsidRDefault="00D32EE4">
      <w:pPr>
        <w:rPr>
          <w:del w:id="198" w:author="Erlie Hasam Morfin Zavalza" w:date="2014-10-30T21:43:00Z"/>
        </w:rPr>
        <w:pPrChange w:id="199"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200" w:author="Erlie Hasam Morfin Zavalza" w:date="2014-10-30T21:43:00Z">
        <w:r w:rsidDel="003D5188">
          <w:delText xml:space="preserve">ORGANIZACIÓN Y RECURSOS HUMANOS </w:delText>
        </w:r>
        <w:r w:rsidDel="003D5188">
          <w:tab/>
          <w:delText>19</w:delText>
        </w:r>
      </w:del>
    </w:p>
    <w:p w14:paraId="3A98F8F8" w14:textId="25D5C6CE" w:rsidR="00D32EE4" w:rsidDel="003D5188" w:rsidRDefault="00D32EE4">
      <w:pPr>
        <w:rPr>
          <w:del w:id="201" w:author="Erlie Hasam Morfin Zavalza" w:date="2014-10-30T21:43:00Z"/>
        </w:rPr>
        <w:pPrChange w:id="202" w:author="Erlie Hasam Morfin Zavalza" w:date="2014-10-30T21:50:00Z">
          <w:pPr>
            <w:pStyle w:val="Encabezado"/>
            <w:numPr>
              <w:ilvl w:val="1"/>
              <w:numId w:val="4"/>
            </w:numPr>
            <w:tabs>
              <w:tab w:val="clear" w:pos="4252"/>
              <w:tab w:val="clear" w:pos="8504"/>
              <w:tab w:val="left" w:pos="1065"/>
            </w:tabs>
            <w:ind w:left="1065" w:hanging="360"/>
          </w:pPr>
        </w:pPrChange>
      </w:pPr>
      <w:del w:id="203" w:author="Erlie Hasam Morfin Zavalza" w:date="2014-10-30T21:43:00Z">
        <w:r w:rsidDel="003D5188">
          <w:delText>SISTEMA DE ORGANIZACIÓN</w:delText>
        </w:r>
      </w:del>
    </w:p>
    <w:p w14:paraId="199421A1" w14:textId="27C4FE7D" w:rsidR="00D32EE4" w:rsidDel="003D5188" w:rsidRDefault="00D32EE4">
      <w:pPr>
        <w:rPr>
          <w:del w:id="204" w:author="Erlie Hasam Morfin Zavalza" w:date="2014-10-30T21:43:00Z"/>
        </w:rPr>
        <w:pPrChange w:id="205" w:author="Erlie Hasam Morfin Zavalza" w:date="2014-10-30T21:50:00Z">
          <w:pPr>
            <w:pStyle w:val="Encabezado"/>
            <w:numPr>
              <w:ilvl w:val="1"/>
              <w:numId w:val="4"/>
            </w:numPr>
            <w:tabs>
              <w:tab w:val="clear" w:pos="4252"/>
              <w:tab w:val="clear" w:pos="8504"/>
              <w:tab w:val="left" w:pos="1065"/>
            </w:tabs>
            <w:ind w:left="1065" w:hanging="360"/>
          </w:pPr>
        </w:pPrChange>
      </w:pPr>
      <w:del w:id="206" w:author="Erlie Hasam Morfin Zavalza" w:date="2014-10-30T21:43:00Z">
        <w:r w:rsidDel="003D5188">
          <w:delText>PERSONAS NECESARIAS, FUNCIONES Y RESPONSABILIDADES</w:delText>
        </w:r>
      </w:del>
    </w:p>
    <w:p w14:paraId="62DAE7AA" w14:textId="17404DE2" w:rsidR="00D32EE4" w:rsidDel="003D5188" w:rsidRDefault="00D32EE4">
      <w:pPr>
        <w:rPr>
          <w:del w:id="207" w:author="Erlie Hasam Morfin Zavalza" w:date="2014-10-30T21:43:00Z"/>
        </w:rPr>
        <w:pPrChange w:id="208" w:author="Erlie Hasam Morfin Zavalza" w:date="2014-10-30T21:50:00Z">
          <w:pPr>
            <w:pStyle w:val="Encabezado"/>
            <w:numPr>
              <w:ilvl w:val="1"/>
              <w:numId w:val="4"/>
            </w:numPr>
            <w:tabs>
              <w:tab w:val="clear" w:pos="4252"/>
              <w:tab w:val="clear" w:pos="8504"/>
              <w:tab w:val="left" w:pos="1065"/>
            </w:tabs>
            <w:ind w:left="1065" w:hanging="360"/>
          </w:pPr>
        </w:pPrChange>
      </w:pPr>
      <w:del w:id="209" w:author="Erlie Hasam Morfin Zavalza" w:date="2014-10-30T21:43:00Z">
        <w:r w:rsidDel="003D5188">
          <w:delText>SISTEMA DE SELECCIÓN</w:delText>
        </w:r>
      </w:del>
    </w:p>
    <w:p w14:paraId="02F65E38" w14:textId="68F71CCB" w:rsidR="00D32EE4" w:rsidDel="003D5188" w:rsidRDefault="00D32EE4">
      <w:pPr>
        <w:rPr>
          <w:del w:id="210" w:author="Erlie Hasam Morfin Zavalza" w:date="2014-10-30T21:43:00Z"/>
        </w:rPr>
        <w:pPrChange w:id="211" w:author="Erlie Hasam Morfin Zavalza" w:date="2014-10-30T21:50:00Z">
          <w:pPr>
            <w:pStyle w:val="Encabezado"/>
            <w:numPr>
              <w:ilvl w:val="1"/>
              <w:numId w:val="4"/>
            </w:numPr>
            <w:tabs>
              <w:tab w:val="clear" w:pos="4252"/>
              <w:tab w:val="clear" w:pos="8504"/>
              <w:tab w:val="left" w:pos="1065"/>
            </w:tabs>
            <w:ind w:left="1065" w:hanging="360"/>
          </w:pPr>
        </w:pPrChange>
      </w:pPr>
      <w:del w:id="212" w:author="Erlie Hasam Morfin Zavalza" w:date="2014-10-30T21:43:00Z">
        <w:r w:rsidDel="003D5188">
          <w:delText>NIVEL DE CONTRATACIÓN</w:delText>
        </w:r>
      </w:del>
    </w:p>
    <w:p w14:paraId="40894EAE" w14:textId="6B187D92" w:rsidR="00D32EE4" w:rsidDel="003D5188" w:rsidRDefault="00D32EE4">
      <w:pPr>
        <w:rPr>
          <w:del w:id="213" w:author="Erlie Hasam Morfin Zavalza" w:date="2014-10-30T21:43:00Z"/>
        </w:rPr>
        <w:pPrChange w:id="214" w:author="Erlie Hasam Morfin Zavalza" w:date="2014-10-30T21:50:00Z">
          <w:pPr>
            <w:pStyle w:val="Encabezado"/>
            <w:numPr>
              <w:ilvl w:val="1"/>
              <w:numId w:val="4"/>
            </w:numPr>
            <w:tabs>
              <w:tab w:val="clear" w:pos="4252"/>
              <w:tab w:val="clear" w:pos="8504"/>
              <w:tab w:val="left" w:pos="1065"/>
            </w:tabs>
            <w:ind w:left="1065" w:hanging="360"/>
          </w:pPr>
        </w:pPrChange>
      </w:pPr>
      <w:del w:id="215" w:author="Erlie Hasam Morfin Zavalza" w:date="2014-10-30T21:43:00Z">
        <w:r w:rsidDel="003D5188">
          <w:delText>NIVEL DE FORMACIÓN Y CAPACIDAD PROFESIONAL</w:delText>
        </w:r>
      </w:del>
    </w:p>
    <w:p w14:paraId="6E9C35DD" w14:textId="25964479" w:rsidR="00D32EE4" w:rsidDel="003D5188" w:rsidRDefault="00D32EE4">
      <w:pPr>
        <w:rPr>
          <w:del w:id="216" w:author="Erlie Hasam Morfin Zavalza" w:date="2014-10-30T21:43:00Z"/>
        </w:rPr>
        <w:pPrChange w:id="217" w:author="Erlie Hasam Morfin Zavalza" w:date="2014-10-30T21:50:00Z">
          <w:pPr>
            <w:pStyle w:val="Encabezado"/>
            <w:numPr>
              <w:ilvl w:val="1"/>
              <w:numId w:val="4"/>
            </w:numPr>
            <w:tabs>
              <w:tab w:val="clear" w:pos="4252"/>
              <w:tab w:val="clear" w:pos="8504"/>
              <w:tab w:val="left" w:pos="1065"/>
            </w:tabs>
            <w:ind w:left="1065" w:hanging="360"/>
          </w:pPr>
        </w:pPrChange>
      </w:pPr>
      <w:del w:id="218" w:author="Erlie Hasam Morfin Zavalza" w:date="2014-10-30T21:43:00Z">
        <w:r w:rsidDel="003D5188">
          <w:delText>ASESORES EXTERNOS</w:delText>
        </w:r>
      </w:del>
    </w:p>
    <w:p w14:paraId="79CB4928" w14:textId="10CDA84E" w:rsidR="00D32EE4" w:rsidDel="003D5188" w:rsidRDefault="00D32EE4">
      <w:pPr>
        <w:rPr>
          <w:del w:id="219" w:author="Erlie Hasam Morfin Zavalza" w:date="2014-10-30T21:43:00Z"/>
        </w:rPr>
        <w:pPrChange w:id="220" w:author="Erlie Hasam Morfin Zavalza" w:date="2014-10-30T21:50:00Z">
          <w:pPr>
            <w:pStyle w:val="Encabezado"/>
            <w:tabs>
              <w:tab w:val="clear" w:pos="4252"/>
              <w:tab w:val="clear" w:pos="8504"/>
            </w:tabs>
          </w:pPr>
        </w:pPrChange>
      </w:pPr>
    </w:p>
    <w:p w14:paraId="06C276B3" w14:textId="3CBE83B7" w:rsidR="00D32EE4" w:rsidDel="003D5188" w:rsidRDefault="00D32EE4">
      <w:pPr>
        <w:rPr>
          <w:del w:id="221" w:author="Erlie Hasam Morfin Zavalza" w:date="2014-10-30T21:43:00Z"/>
        </w:rPr>
        <w:pPrChange w:id="222"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223" w:author="Erlie Hasam Morfin Zavalza" w:date="2014-10-30T21:43:00Z">
        <w:r w:rsidDel="003D5188">
          <w:delText xml:space="preserve">SEGURIDAD </w:delText>
        </w:r>
        <w:r w:rsidDel="003D5188">
          <w:tab/>
          <w:delText xml:space="preserve">21 </w:delText>
        </w:r>
      </w:del>
    </w:p>
    <w:p w14:paraId="6D506B8B" w14:textId="73CFD2FA" w:rsidR="00D32EE4" w:rsidDel="003D5188" w:rsidRDefault="00D32EE4">
      <w:pPr>
        <w:rPr>
          <w:del w:id="224" w:author="Erlie Hasam Morfin Zavalza" w:date="2014-10-30T21:43:00Z"/>
        </w:rPr>
        <w:pPrChange w:id="225" w:author="Erlie Hasam Morfin Zavalza" w:date="2014-10-30T21:50:00Z">
          <w:pPr>
            <w:pStyle w:val="Encabezado"/>
            <w:tabs>
              <w:tab w:val="clear" w:pos="4252"/>
              <w:tab w:val="clear" w:pos="8504"/>
            </w:tabs>
            <w:ind w:firstLine="709"/>
          </w:pPr>
        </w:pPrChange>
      </w:pPr>
      <w:del w:id="226" w:author="Erlie Hasam Morfin Zavalza" w:date="2014-10-30T21:43:00Z">
        <w:r w:rsidDel="003D5188">
          <w:delText>9.1 MEDIDAS DE SEGURIDAD E HIGIENE.</w:delText>
        </w:r>
      </w:del>
    </w:p>
    <w:p w14:paraId="413AAE61" w14:textId="06DDB650" w:rsidR="00D32EE4" w:rsidDel="003D5188" w:rsidRDefault="00D32EE4">
      <w:pPr>
        <w:rPr>
          <w:del w:id="227" w:author="Erlie Hasam Morfin Zavalza" w:date="2014-10-30T21:43:00Z"/>
        </w:rPr>
        <w:pPrChange w:id="228" w:author="Erlie Hasam Morfin Zavalza" w:date="2014-10-30T21:50:00Z">
          <w:pPr>
            <w:pStyle w:val="Encabezado"/>
            <w:tabs>
              <w:tab w:val="clear" w:pos="4252"/>
              <w:tab w:val="clear" w:pos="8504"/>
            </w:tabs>
          </w:pPr>
        </w:pPrChange>
      </w:pPr>
    </w:p>
    <w:p w14:paraId="034094E3" w14:textId="02A7C759" w:rsidR="00D32EE4" w:rsidDel="003D5188" w:rsidRDefault="00D32EE4">
      <w:pPr>
        <w:rPr>
          <w:del w:id="229" w:author="Erlie Hasam Morfin Zavalza" w:date="2014-10-30T21:43:00Z"/>
        </w:rPr>
        <w:pPrChange w:id="230"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231" w:author="Erlie Hasam Morfin Zavalza" w:date="2014-10-30T21:43:00Z">
        <w:r w:rsidDel="003D5188">
          <w:delText xml:space="preserve">LEGALIZACIÓN </w:delText>
        </w:r>
        <w:r w:rsidDel="003D5188">
          <w:tab/>
          <w:delText>21</w:delText>
        </w:r>
      </w:del>
    </w:p>
    <w:p w14:paraId="5F9C6D2E" w14:textId="79976237" w:rsidR="00D32EE4" w:rsidDel="003D5188" w:rsidRDefault="00D32EE4">
      <w:pPr>
        <w:rPr>
          <w:del w:id="232" w:author="Erlie Hasam Morfin Zavalza" w:date="2014-10-30T21:43:00Z"/>
        </w:rPr>
        <w:pPrChange w:id="233" w:author="Erlie Hasam Morfin Zavalza" w:date="2014-10-30T21:50:00Z">
          <w:pPr>
            <w:pStyle w:val="Encabezado"/>
            <w:numPr>
              <w:ilvl w:val="1"/>
              <w:numId w:val="5"/>
            </w:numPr>
            <w:tabs>
              <w:tab w:val="clear" w:pos="4252"/>
              <w:tab w:val="clear" w:pos="8504"/>
              <w:tab w:val="left" w:pos="1113"/>
            </w:tabs>
            <w:ind w:left="1113" w:hanging="405"/>
          </w:pPr>
        </w:pPrChange>
      </w:pPr>
      <w:del w:id="234" w:author="Erlie Hasam Morfin Zavalza" w:date="2014-10-30T21:43:00Z">
        <w:r w:rsidDel="003D5188">
          <w:delText>FORMA JURÍDICA</w:delText>
        </w:r>
      </w:del>
    </w:p>
    <w:p w14:paraId="0F1557B5" w14:textId="18F894B2" w:rsidR="00D32EE4" w:rsidDel="003D5188" w:rsidRDefault="00D32EE4">
      <w:pPr>
        <w:rPr>
          <w:del w:id="235" w:author="Erlie Hasam Morfin Zavalza" w:date="2014-10-30T21:43:00Z"/>
        </w:rPr>
        <w:pPrChange w:id="236" w:author="Erlie Hasam Morfin Zavalza" w:date="2014-10-30T21:50:00Z">
          <w:pPr>
            <w:pStyle w:val="Encabezado"/>
            <w:numPr>
              <w:ilvl w:val="1"/>
              <w:numId w:val="5"/>
            </w:numPr>
            <w:tabs>
              <w:tab w:val="clear" w:pos="4252"/>
              <w:tab w:val="clear" w:pos="8504"/>
              <w:tab w:val="left" w:pos="1113"/>
            </w:tabs>
            <w:ind w:left="1113" w:hanging="405"/>
          </w:pPr>
        </w:pPrChange>
      </w:pPr>
      <w:del w:id="237" w:author="Erlie Hasam Morfin Zavalza" w:date="2014-10-30T21:43:00Z">
        <w:r w:rsidDel="003D5188">
          <w:delText>PROTECCIÓN DE LA PROPIEDAD INDUSTRIAL (PATENTES) E INTELECTUAL</w:delText>
        </w:r>
      </w:del>
    </w:p>
    <w:p w14:paraId="40D264A4" w14:textId="1BB1CEFC" w:rsidR="00D32EE4" w:rsidDel="003D5188" w:rsidRDefault="00D32EE4">
      <w:pPr>
        <w:rPr>
          <w:del w:id="238" w:author="Erlie Hasam Morfin Zavalza" w:date="2014-10-30T21:43:00Z"/>
        </w:rPr>
        <w:pPrChange w:id="239" w:author="Erlie Hasam Morfin Zavalza" w:date="2014-10-30T21:50:00Z">
          <w:pPr>
            <w:pStyle w:val="Encabezado"/>
            <w:numPr>
              <w:ilvl w:val="1"/>
              <w:numId w:val="5"/>
            </w:numPr>
            <w:tabs>
              <w:tab w:val="clear" w:pos="4252"/>
              <w:tab w:val="clear" w:pos="8504"/>
              <w:tab w:val="left" w:pos="1113"/>
            </w:tabs>
            <w:ind w:left="1113" w:hanging="405"/>
          </w:pPr>
        </w:pPrChange>
      </w:pPr>
      <w:del w:id="240" w:author="Erlie Hasam Morfin Zavalza" w:date="2014-10-30T21:43:00Z">
        <w:r w:rsidDel="003D5188">
          <w:delText>PROCEDIMIENTOS ADMINISTRATIVOS PARA LA LEGALIZACIÓN DE</w:delText>
        </w:r>
      </w:del>
    </w:p>
    <w:p w14:paraId="626BAFA8" w14:textId="0F5E5AAA" w:rsidR="00D32EE4" w:rsidDel="003D5188" w:rsidRDefault="00D32EE4">
      <w:pPr>
        <w:rPr>
          <w:del w:id="241" w:author="Erlie Hasam Morfin Zavalza" w:date="2014-10-30T21:43:00Z"/>
        </w:rPr>
        <w:pPrChange w:id="242" w:author="Erlie Hasam Morfin Zavalza" w:date="2014-10-30T21:50:00Z">
          <w:pPr>
            <w:pStyle w:val="Encabezado"/>
            <w:tabs>
              <w:tab w:val="clear" w:pos="4252"/>
              <w:tab w:val="clear" w:pos="8504"/>
            </w:tabs>
          </w:pPr>
        </w:pPrChange>
      </w:pPr>
      <w:del w:id="243" w:author="Erlie Hasam Morfin Zavalza" w:date="2014-10-30T21:43:00Z">
        <w:r w:rsidDel="003D5188">
          <w:delText xml:space="preserve">                      LA EMPRESA</w:delText>
        </w:r>
      </w:del>
    </w:p>
    <w:p w14:paraId="583EB631" w14:textId="006AA1B8" w:rsidR="00D32EE4" w:rsidDel="003D5188" w:rsidRDefault="00D32EE4">
      <w:pPr>
        <w:rPr>
          <w:del w:id="244" w:author="Erlie Hasam Morfin Zavalza" w:date="2014-10-30T21:43:00Z"/>
        </w:rPr>
        <w:pPrChange w:id="245" w:author="Erlie Hasam Morfin Zavalza" w:date="2014-10-30T21:50:00Z">
          <w:pPr>
            <w:pStyle w:val="Encabezado"/>
            <w:tabs>
              <w:tab w:val="clear" w:pos="4252"/>
              <w:tab w:val="clear" w:pos="8504"/>
            </w:tabs>
          </w:pPr>
        </w:pPrChange>
      </w:pPr>
    </w:p>
    <w:p w14:paraId="78E060CC" w14:textId="52D58E93" w:rsidR="00D32EE4" w:rsidDel="003D5188" w:rsidRDefault="00D32EE4">
      <w:pPr>
        <w:rPr>
          <w:del w:id="246" w:author="Erlie Hasam Morfin Zavalza" w:date="2014-10-30T21:43:00Z"/>
        </w:rPr>
        <w:pPrChange w:id="247" w:author="Erlie Hasam Morfin Zavalza" w:date="2014-10-30T21:50:00Z">
          <w:pPr>
            <w:pStyle w:val="Encabezado"/>
            <w:numPr>
              <w:numId w:val="1"/>
            </w:numPr>
            <w:tabs>
              <w:tab w:val="clear" w:pos="4252"/>
              <w:tab w:val="clear" w:pos="8504"/>
              <w:tab w:val="left" w:pos="360"/>
              <w:tab w:val="left" w:leader="dot" w:pos="8222"/>
            </w:tabs>
            <w:ind w:left="360" w:hanging="360"/>
          </w:pPr>
        </w:pPrChange>
      </w:pPr>
      <w:del w:id="248" w:author="Erlie Hasam Morfin Zavalza" w:date="2014-10-30T21:43:00Z">
        <w:r w:rsidDel="003D5188">
          <w:delText xml:space="preserve">RECURSOS ECONÓMICOS Y FINANCIEROS </w:delText>
        </w:r>
        <w:r w:rsidDel="003D5188">
          <w:tab/>
          <w:delText>22</w:delText>
        </w:r>
      </w:del>
    </w:p>
    <w:p w14:paraId="52EE5AA2" w14:textId="65CB840D" w:rsidR="00D32EE4" w:rsidDel="003D5188" w:rsidRDefault="00D32EE4">
      <w:pPr>
        <w:rPr>
          <w:del w:id="249" w:author="Erlie Hasam Morfin Zavalza" w:date="2014-10-30T21:43:00Z"/>
        </w:rPr>
        <w:pPrChange w:id="250" w:author="Erlie Hasam Morfin Zavalza" w:date="2014-10-30T21:50:00Z">
          <w:pPr>
            <w:pStyle w:val="Encabezado"/>
            <w:numPr>
              <w:ilvl w:val="1"/>
              <w:numId w:val="5"/>
            </w:numPr>
            <w:tabs>
              <w:tab w:val="clear" w:pos="4252"/>
              <w:tab w:val="clear" w:pos="8504"/>
              <w:tab w:val="left" w:pos="1113"/>
            </w:tabs>
            <w:ind w:left="1113" w:hanging="405"/>
          </w:pPr>
        </w:pPrChange>
      </w:pPr>
      <w:del w:id="251" w:author="Erlie Hasam Morfin Zavalza" w:date="2014-10-30T21:43:00Z">
        <w:r w:rsidDel="003D5188">
          <w:delText>RECURSOS ECONÓMICOS DISPONIBLES</w:delText>
        </w:r>
      </w:del>
    </w:p>
    <w:p w14:paraId="1D17E1AE" w14:textId="4B95E115" w:rsidR="00D32EE4" w:rsidDel="003D5188" w:rsidRDefault="00D32EE4">
      <w:pPr>
        <w:rPr>
          <w:del w:id="252" w:author="Erlie Hasam Morfin Zavalza" w:date="2014-10-30T21:43:00Z"/>
        </w:rPr>
        <w:pPrChange w:id="253" w:author="Erlie Hasam Morfin Zavalza" w:date="2014-10-30T21:50:00Z">
          <w:pPr>
            <w:pStyle w:val="Encabezado"/>
            <w:numPr>
              <w:ilvl w:val="1"/>
              <w:numId w:val="5"/>
            </w:numPr>
            <w:tabs>
              <w:tab w:val="clear" w:pos="4252"/>
              <w:tab w:val="clear" w:pos="8504"/>
              <w:tab w:val="left" w:pos="1113"/>
            </w:tabs>
            <w:ind w:left="1113" w:hanging="405"/>
          </w:pPr>
        </w:pPrChange>
      </w:pPr>
      <w:del w:id="254" w:author="Erlie Hasam Morfin Zavalza" w:date="2014-10-30T21:43:00Z">
        <w:r w:rsidDel="003D5188">
          <w:delText>NECESIDADES DE PRÉSTAMOS</w:delText>
        </w:r>
      </w:del>
    </w:p>
    <w:p w14:paraId="3839881C" w14:textId="15CAD023" w:rsidR="00D32EE4" w:rsidDel="003D5188" w:rsidRDefault="00D32EE4">
      <w:pPr>
        <w:rPr>
          <w:del w:id="255" w:author="Erlie Hasam Morfin Zavalza" w:date="2014-10-30T21:43:00Z"/>
        </w:rPr>
        <w:pPrChange w:id="256" w:author="Erlie Hasam Morfin Zavalza" w:date="2014-10-30T21:50:00Z">
          <w:pPr>
            <w:pStyle w:val="Encabezado"/>
            <w:numPr>
              <w:ilvl w:val="1"/>
              <w:numId w:val="5"/>
            </w:numPr>
            <w:tabs>
              <w:tab w:val="clear" w:pos="4252"/>
              <w:tab w:val="clear" w:pos="8504"/>
              <w:tab w:val="left" w:pos="1113"/>
            </w:tabs>
            <w:ind w:left="1113" w:hanging="405"/>
          </w:pPr>
        </w:pPrChange>
      </w:pPr>
      <w:del w:id="257" w:author="Erlie Hasam Morfin Zavalza" w:date="2014-10-30T21:43:00Z">
        <w:r w:rsidDel="003D5188">
          <w:delText>GARANTÍAS Y AVALES DISPONIBLES</w:delText>
        </w:r>
      </w:del>
    </w:p>
    <w:p w14:paraId="122760FB" w14:textId="29F25430" w:rsidR="00D32EE4" w:rsidDel="003D5188" w:rsidRDefault="00D32EE4">
      <w:pPr>
        <w:rPr>
          <w:del w:id="258" w:author="Erlie Hasam Morfin Zavalza" w:date="2014-10-30T21:43:00Z"/>
        </w:rPr>
        <w:pPrChange w:id="259" w:author="Erlie Hasam Morfin Zavalza" w:date="2014-10-30T21:50:00Z">
          <w:pPr>
            <w:pStyle w:val="Encabezado"/>
            <w:numPr>
              <w:ilvl w:val="1"/>
              <w:numId w:val="5"/>
            </w:numPr>
            <w:tabs>
              <w:tab w:val="clear" w:pos="4252"/>
              <w:tab w:val="clear" w:pos="8504"/>
              <w:tab w:val="left" w:pos="1113"/>
            </w:tabs>
            <w:ind w:left="1113" w:hanging="405"/>
          </w:pPr>
        </w:pPrChange>
      </w:pPr>
      <w:del w:id="260" w:author="Erlie Hasam Morfin Zavalza" w:date="2014-10-30T21:43:00Z">
        <w:r w:rsidDel="003D5188">
          <w:delText>SOLICITUD DE AYUDA DE LA ADMINISTRACIÓN PÚBLICA</w:delText>
        </w:r>
      </w:del>
    </w:p>
    <w:p w14:paraId="0BC0499D" w14:textId="2CBD9268" w:rsidR="00D32EE4" w:rsidDel="003D5188" w:rsidRDefault="00D32EE4">
      <w:pPr>
        <w:rPr>
          <w:del w:id="261" w:author="Erlie Hasam Morfin Zavalza" w:date="2014-10-30T21:43:00Z"/>
        </w:rPr>
        <w:pPrChange w:id="262" w:author="Erlie Hasam Morfin Zavalza" w:date="2014-10-30T21:50:00Z">
          <w:pPr>
            <w:pStyle w:val="Encabezado"/>
            <w:numPr>
              <w:ilvl w:val="1"/>
              <w:numId w:val="5"/>
            </w:numPr>
            <w:tabs>
              <w:tab w:val="clear" w:pos="4252"/>
              <w:tab w:val="clear" w:pos="8504"/>
              <w:tab w:val="left" w:pos="1113"/>
            </w:tabs>
            <w:ind w:left="1113" w:hanging="405"/>
          </w:pPr>
        </w:pPrChange>
      </w:pPr>
      <w:del w:id="263" w:author="Erlie Hasam Morfin Zavalza" w:date="2014-10-30T21:43:00Z">
        <w:r w:rsidDel="003D5188">
          <w:delText>PLAN DE INVERSIÓN, FINANCIACIÓN</w:delText>
        </w:r>
      </w:del>
    </w:p>
    <w:p w14:paraId="6AD4CA00" w14:textId="7FA667B5" w:rsidR="00D32EE4" w:rsidDel="003D5188" w:rsidRDefault="00D32EE4">
      <w:pPr>
        <w:rPr>
          <w:del w:id="264" w:author="Erlie Hasam Morfin Zavalza" w:date="2014-10-30T21:43:00Z"/>
        </w:rPr>
        <w:pPrChange w:id="265" w:author="Erlie Hasam Morfin Zavalza" w:date="2014-10-30T21:50:00Z">
          <w:pPr>
            <w:pStyle w:val="Encabezado"/>
            <w:numPr>
              <w:ilvl w:val="1"/>
              <w:numId w:val="5"/>
            </w:numPr>
            <w:tabs>
              <w:tab w:val="clear" w:pos="4252"/>
              <w:tab w:val="clear" w:pos="8504"/>
              <w:tab w:val="left" w:pos="1113"/>
            </w:tabs>
            <w:ind w:left="1113" w:hanging="405"/>
          </w:pPr>
        </w:pPrChange>
      </w:pPr>
      <w:del w:id="266" w:author="Erlie Hasam Morfin Zavalza" w:date="2014-10-30T21:43:00Z">
        <w:r w:rsidDel="003D5188">
          <w:delText>PREVISIÓN DE TESORERÍA</w:delText>
        </w:r>
      </w:del>
    </w:p>
    <w:p w14:paraId="00564429" w14:textId="509489CE" w:rsidR="00D32EE4" w:rsidDel="003D5188" w:rsidRDefault="00D32EE4">
      <w:pPr>
        <w:rPr>
          <w:del w:id="267" w:author="Erlie Hasam Morfin Zavalza" w:date="2014-10-30T21:43:00Z"/>
        </w:rPr>
        <w:pPrChange w:id="268" w:author="Erlie Hasam Morfin Zavalza" w:date="2014-10-30T21:50:00Z">
          <w:pPr>
            <w:pStyle w:val="Encabezado"/>
            <w:numPr>
              <w:ilvl w:val="1"/>
              <w:numId w:val="5"/>
            </w:numPr>
            <w:tabs>
              <w:tab w:val="clear" w:pos="4252"/>
              <w:tab w:val="clear" w:pos="8504"/>
              <w:tab w:val="left" w:pos="1113"/>
            </w:tabs>
            <w:ind w:left="1113" w:hanging="405"/>
          </w:pPr>
        </w:pPrChange>
      </w:pPr>
      <w:del w:id="269" w:author="Erlie Hasam Morfin Zavalza" w:date="2014-10-30T21:43:00Z">
        <w:r w:rsidDel="003D5188">
          <w:delText>CUENTA DE RESULTADOS</w:delText>
        </w:r>
      </w:del>
    </w:p>
    <w:p w14:paraId="08818A93" w14:textId="6D7791E7" w:rsidR="00D32EE4" w:rsidDel="003D5188" w:rsidRDefault="00D32EE4">
      <w:pPr>
        <w:rPr>
          <w:del w:id="270" w:author="Erlie Hasam Morfin Zavalza" w:date="2014-10-30T21:44:00Z"/>
        </w:rPr>
        <w:pPrChange w:id="271" w:author="Erlie Hasam Morfin Zavalza" w:date="2014-10-30T21:50:00Z">
          <w:pPr>
            <w:pStyle w:val="Encabezado"/>
            <w:tabs>
              <w:tab w:val="clear" w:pos="4252"/>
              <w:tab w:val="clear" w:pos="8504"/>
            </w:tabs>
            <w:ind w:left="708"/>
          </w:pPr>
        </w:pPrChange>
      </w:pPr>
    </w:p>
    <w:p w14:paraId="6CADED49" w14:textId="26772857" w:rsidR="00D32EE4" w:rsidDel="007017A4" w:rsidRDefault="00D32EE4">
      <w:pPr>
        <w:pStyle w:val="Ttulo1"/>
        <w:rPr>
          <w:del w:id="272" w:author="Erlie Hasam Morfin Zavalza" w:date="2014-11-06T02:50:00Z"/>
        </w:rPr>
        <w:pPrChange w:id="273" w:author="Erlie Hasam Morfin Zavalza" w:date="2014-11-06T02:51:00Z">
          <w:pPr>
            <w:ind w:left="1416" w:firstLine="708"/>
          </w:pPr>
        </w:pPrChange>
      </w:pPr>
      <w:del w:id="274" w:author="Erlie Hasam Morfin Zavalza" w:date="2014-10-30T21:43:00Z">
        <w:r w:rsidDel="003D5188">
          <w:br w:type="page"/>
        </w:r>
      </w:del>
    </w:p>
    <w:p w14:paraId="5B06EA66" w14:textId="413BE589" w:rsidR="004103C6" w:rsidRDefault="00430FCE">
      <w:pPr>
        <w:pStyle w:val="Ttulo1"/>
        <w:rPr>
          <w:ins w:id="275" w:author="Erlie Hasam Morfin Zavalza" w:date="2014-10-30T21:09:00Z"/>
        </w:rPr>
        <w:pPrChange w:id="276" w:author="Erlie Hasam Morfin Zavalza" w:date="2014-11-06T02:51:00Z">
          <w:pPr>
            <w:ind w:left="426" w:hanging="426"/>
          </w:pPr>
        </w:pPrChange>
      </w:pPr>
      <w:bookmarkStart w:id="277" w:name="_Toc402469098"/>
      <w:bookmarkStart w:id="278" w:name="_Toc402469230"/>
      <w:ins w:id="279" w:author="Erlie Hasam Morfin Zavalza" w:date="2014-10-30T20:20:00Z">
        <w:r>
          <w:t>LA IDEA</w:t>
        </w:r>
      </w:ins>
      <w:bookmarkEnd w:id="277"/>
      <w:bookmarkEnd w:id="278"/>
    </w:p>
    <w:p w14:paraId="2CCA7B04" w14:textId="344B78F6" w:rsidR="002712C8" w:rsidRDefault="002712C8">
      <w:pPr>
        <w:rPr>
          <w:ins w:id="280" w:author="Erlie Hasam Morfin Zavalza" w:date="2014-10-30T21:18:00Z"/>
        </w:rPr>
        <w:pPrChange w:id="281" w:author="Erlie Hasam Morfin Zavalza" w:date="2014-10-30T21:36:00Z">
          <w:pPr>
            <w:ind w:left="426" w:hanging="426"/>
          </w:pPr>
        </w:pPrChange>
      </w:pPr>
      <w:ins w:id="282" w:author="Erlie Hasam Morfin Zavalza" w:date="2014-10-30T21:09:00Z">
        <w:r>
          <w:t>Nuestra idea es</w:t>
        </w:r>
      </w:ins>
      <w:ins w:id="283" w:author="Erlie Hasam Morfin Zavalza" w:date="2014-10-30T21:10:00Z">
        <w:r>
          <w:t xml:space="preserve"> la explotación de recursos</w:t>
        </w:r>
      </w:ins>
      <w:ins w:id="284" w:author="Erlie Hasam Morfin Zavalza" w:date="2014-10-30T21:11:00Z">
        <w:r>
          <w:t xml:space="preserve"> y capacidad</w:t>
        </w:r>
      </w:ins>
      <w:ins w:id="285" w:author="Erlie Hasam Morfin Zavalza" w:date="2014-10-30T21:10:00Z">
        <w:r>
          <w:t xml:space="preserve"> </w:t>
        </w:r>
      </w:ins>
      <w:ins w:id="286" w:author="Erlie Hasam Morfin Zavalza" w:date="2014-10-30T21:44:00Z">
        <w:r w:rsidR="003D5188">
          <w:t xml:space="preserve">productiva </w:t>
        </w:r>
      </w:ins>
      <w:ins w:id="287" w:author="Erlie Hasam Morfin Zavalza" w:date="2014-10-30T21:10:00Z">
        <w:r>
          <w:t>existen</w:t>
        </w:r>
        <w:r w:rsidR="00743F58">
          <w:t>tes dentro del Restaurante Top-</w:t>
        </w:r>
      </w:ins>
      <w:ins w:id="288" w:author="Erlie Hasam Morfin Zavalza" w:date="2014-10-30T21:25:00Z">
        <w:r w:rsidR="00743F58">
          <w:t>t</w:t>
        </w:r>
      </w:ins>
      <w:ins w:id="289" w:author="Erlie Hasam Morfin Zavalza" w:date="2014-10-30T21:10:00Z">
        <w:r>
          <w:t xml:space="preserve">en </w:t>
        </w:r>
      </w:ins>
      <w:ins w:id="290" w:author="Erlie Hasam Morfin Zavalza" w:date="2014-10-30T21:11:00Z">
        <w:r>
          <w:t>para la creación de una nueva Unidad de Negocio que consista en la producción y comercialización de empanadas innovadoras de colores, con sabores mejorados en un espaci</w:t>
        </w:r>
      </w:ins>
      <w:ins w:id="291" w:author="Erlie Hasam Morfin Zavalza" w:date="2014-10-30T21:12:00Z">
        <w:r w:rsidR="00CA715A">
          <w:t xml:space="preserve">ó del </w:t>
        </w:r>
      </w:ins>
      <w:ins w:id="292" w:author="Erlie Hasam Morfin Zavalza" w:date="2014-10-31T12:26:00Z">
        <w:r w:rsidR="00CA715A">
          <w:t>R</w:t>
        </w:r>
      </w:ins>
      <w:ins w:id="293" w:author="Erlie Hasam Morfin Zavalza" w:date="2014-10-30T21:12:00Z">
        <w:r w:rsidR="00CA715A">
          <w:t>estaurant</w:t>
        </w:r>
      </w:ins>
      <w:ins w:id="294" w:author="Erlie Hasam Morfin Zavalza" w:date="2014-10-30T21:16:00Z">
        <w:r>
          <w:t xml:space="preserve"> </w:t>
        </w:r>
      </w:ins>
      <w:ins w:id="295" w:author="Erlie Hasam Morfin Zavalza" w:date="2014-10-31T12:26:00Z">
        <w:r w:rsidR="00CA715A">
          <w:t xml:space="preserve">Top-ten </w:t>
        </w:r>
      </w:ins>
      <w:ins w:id="296" w:author="Erlie Hasam Morfin Zavalza" w:date="2014-10-30T21:16:00Z">
        <w:r>
          <w:t xml:space="preserve">en la </w:t>
        </w:r>
      </w:ins>
      <w:ins w:id="297" w:author="Erlie Hasam Morfin Zavalza" w:date="2014-10-30T21:25:00Z">
        <w:r w:rsidR="00743F58">
          <w:t>localidad</w:t>
        </w:r>
      </w:ins>
      <w:ins w:id="298" w:author="Erlie Hasam Morfin Zavalza" w:date="2014-10-30T21:16:00Z">
        <w:r>
          <w:t xml:space="preserve"> de San Antonio.</w:t>
        </w:r>
      </w:ins>
    </w:p>
    <w:p w14:paraId="17EC4F63" w14:textId="75AA5C44" w:rsidR="002712C8" w:rsidRDefault="002712C8">
      <w:pPr>
        <w:pStyle w:val="Ttulo2"/>
        <w:rPr>
          <w:ins w:id="299" w:author="Erlie Hasam Morfin Zavalza" w:date="2014-10-31T12:20:00Z"/>
        </w:rPr>
        <w:pPrChange w:id="300" w:author="Erlie Hasam Morfin Zavalza" w:date="2014-10-30T21:18:00Z">
          <w:pPr>
            <w:numPr>
              <w:numId w:val="8"/>
            </w:numPr>
            <w:ind w:left="283" w:hanging="283"/>
          </w:pPr>
        </w:pPrChange>
      </w:pPr>
      <w:bookmarkStart w:id="301" w:name="_Toc402469099"/>
      <w:bookmarkStart w:id="302" w:name="_Toc402469231"/>
      <w:ins w:id="303" w:author="Erlie Hasam Morfin Zavalza" w:date="2014-10-30T21:18:00Z">
        <w:r>
          <w:t>ORIGEN DE LA IDEA</w:t>
        </w:r>
      </w:ins>
      <w:bookmarkEnd w:id="301"/>
      <w:bookmarkEnd w:id="302"/>
    </w:p>
    <w:p w14:paraId="4B681C59" w14:textId="62149A8C" w:rsidR="00513F7B" w:rsidRPr="00513F7B" w:rsidRDefault="00513F7B">
      <w:pPr>
        <w:rPr>
          <w:ins w:id="304" w:author="Erlie Hasam Morfin Zavalza" w:date="2014-10-30T21:18:00Z"/>
          <w:rFonts w:eastAsiaTheme="majorEastAsia"/>
          <w:rPrChange w:id="305" w:author="Erlie Hasam Morfin Zavalza" w:date="2014-10-31T12:20:00Z">
            <w:rPr>
              <w:ins w:id="306" w:author="Erlie Hasam Morfin Zavalza" w:date="2014-10-30T21:18:00Z"/>
              <w:b/>
            </w:rPr>
          </w:rPrChange>
        </w:rPr>
        <w:pPrChange w:id="307" w:author="Erlie Hasam Morfin Zavalza" w:date="2014-10-31T12:20:00Z">
          <w:pPr>
            <w:numPr>
              <w:numId w:val="8"/>
            </w:numPr>
            <w:ind w:left="283" w:hanging="283"/>
          </w:pPr>
        </w:pPrChange>
      </w:pPr>
      <w:ins w:id="308" w:author="Erlie Hasam Morfin Zavalza" w:date="2014-10-31T12:20:00Z">
        <w:r>
          <w:rPr>
            <w:rFonts w:eastAsiaTheme="majorEastAsia"/>
          </w:rPr>
          <w:t xml:space="preserve">Para </w:t>
        </w:r>
        <w:r>
          <w:t>c</w:t>
        </w:r>
        <w:r w:rsidRPr="00513F7B">
          <w:t xml:space="preserve">rear </w:t>
        </w:r>
        <w:r>
          <w:t>nuestra idea</w:t>
        </w:r>
      </w:ins>
      <w:ins w:id="309" w:author="Erlie Hasam Morfin Zavalza" w:date="2014-10-31T12:21:00Z">
        <w:r>
          <w:t xml:space="preserve"> partimos de un bien o servicio existente que podrí</w:t>
        </w:r>
        <w:r w:rsidR="00CA715A">
          <w:t>a mejorarse o ser más innovador</w:t>
        </w:r>
      </w:ins>
      <w:ins w:id="310" w:author="Erlie Hasam Morfin Zavalza" w:date="2014-10-31T12:20:00Z">
        <w:r w:rsidRPr="00513F7B">
          <w:t xml:space="preserve"> </w:t>
        </w:r>
      </w:ins>
      <w:ins w:id="311" w:author="Erlie Hasam Morfin Zavalza" w:date="2014-10-31T12:21:00Z">
        <w:r>
          <w:t xml:space="preserve">para </w:t>
        </w:r>
      </w:ins>
      <w:ins w:id="312" w:author="Erlie Hasam Morfin Zavalza" w:date="2014-10-31T12:20:00Z">
        <w:r w:rsidRPr="00513F7B">
          <w:t xml:space="preserve">luego determinar y cuantificar </w:t>
        </w:r>
        <w:r w:rsidRPr="00805AD0">
          <w:t>las necesidades que dichos productos atiende</w:t>
        </w:r>
      </w:ins>
      <w:ins w:id="313" w:author="Erlie Hasam Morfin Zavalza" w:date="2014-10-31T12:27:00Z">
        <w:r w:rsidR="00CA715A">
          <w:t>n</w:t>
        </w:r>
      </w:ins>
      <w:ins w:id="314" w:author="Erlie Hasam Morfin Zavalza" w:date="2014-10-31T12:23:00Z">
        <w:r>
          <w:t xml:space="preserve">, partimos también de un análisis para aprovechar recursos existentes que podrían </w:t>
        </w:r>
      </w:ins>
      <w:ins w:id="315" w:author="Erlie Hasam Morfin Zavalza" w:date="2014-10-31T12:26:00Z">
        <w:r w:rsidR="00CA715A">
          <w:t>utilizarse de mejor manera,</w:t>
        </w:r>
      </w:ins>
      <w:ins w:id="316" w:author="Erlie Hasam Morfin Zavalza" w:date="2014-10-31T12:24:00Z">
        <w:r>
          <w:t xml:space="preserve"> por </w:t>
        </w:r>
      </w:ins>
      <w:ins w:id="317" w:author="Erlie Hasam Morfin Zavalza" w:date="2014-10-31T12:25:00Z">
        <w:r>
          <w:t>último</w:t>
        </w:r>
      </w:ins>
      <w:ins w:id="318" w:author="Erlie Hasam Morfin Zavalza" w:date="2014-10-31T12:24:00Z">
        <w:r>
          <w:t xml:space="preserve"> se tiene pensado la realización de un estudio de mercado para medir </w:t>
        </w:r>
      </w:ins>
      <w:ins w:id="319" w:author="Erlie Hasam Morfin Zavalza" w:date="2014-10-31T12:25:00Z">
        <w:r>
          <w:t>la demanda y conocer los gustos y preferencias de nuestros clientes.</w:t>
        </w:r>
      </w:ins>
    </w:p>
    <w:p w14:paraId="3AE9E5DE" w14:textId="77777777" w:rsidR="002712C8" w:rsidRDefault="002712C8" w:rsidP="002712C8">
      <w:pPr>
        <w:ind w:left="426"/>
        <w:rPr>
          <w:ins w:id="320" w:author="Erlie Hasam Morfin Zavalza" w:date="2014-10-30T21:18:00Z"/>
          <w:sz w:val="20"/>
        </w:rPr>
      </w:pPr>
    </w:p>
    <w:p w14:paraId="4C78C000" w14:textId="264746CA" w:rsidR="002712C8" w:rsidRPr="002712C8" w:rsidRDefault="00E72086">
      <w:pPr>
        <w:rPr>
          <w:ins w:id="321" w:author="Erlie Hasam Morfin Zavalza" w:date="2014-10-30T20:30:00Z"/>
        </w:rPr>
        <w:pPrChange w:id="322" w:author="Erlie Hasam Morfin Zavalza" w:date="2014-10-30T21:36:00Z">
          <w:pPr>
            <w:ind w:left="426" w:hanging="426"/>
          </w:pPr>
        </w:pPrChange>
      </w:pPr>
      <w:ins w:id="323" w:author="Erlie Hasam Morfin Zavalza" w:date="2014-10-30T21:20:00Z">
        <w:r>
          <w:t>L</w:t>
        </w:r>
      </w:ins>
      <w:ins w:id="324" w:author="Erlie Hasam Morfin Zavalza" w:date="2014-10-30T21:18:00Z">
        <w:r w:rsidR="002712C8">
          <w:t>a idea nace cuando encontramos que en la localidad de san Antonio</w:t>
        </w:r>
      </w:ins>
      <w:ins w:id="325" w:author="Erlie Hasam Morfin Zavalza" w:date="2014-10-30T21:19:00Z">
        <w:r w:rsidR="002712C8">
          <w:t>,</w:t>
        </w:r>
      </w:ins>
      <w:ins w:id="326" w:author="Erlie Hasam Morfin Zavalza" w:date="2014-10-30T21:18:00Z">
        <w:r w:rsidR="002712C8">
          <w:t xml:space="preserve"> V región principalmente en </w:t>
        </w:r>
      </w:ins>
      <w:ins w:id="327" w:author="Erlie Hasam Morfin Zavalza" w:date="2014-10-30T21:19:00Z">
        <w:r w:rsidR="002712C8">
          <w:t>L</w:t>
        </w:r>
      </w:ins>
      <w:ins w:id="328" w:author="Erlie Hasam Morfin Zavalza" w:date="2014-10-30T21:18:00Z">
        <w:r w:rsidR="002712C8">
          <w:t xml:space="preserve">lolleo la demanda de empanadas es muy fuerte y </w:t>
        </w:r>
      </w:ins>
      <w:ins w:id="329" w:author="Erlie Hasam Morfin Zavalza" w:date="2014-10-31T00:18:00Z">
        <w:r w:rsidR="00C634B7">
          <w:t>está</w:t>
        </w:r>
      </w:ins>
      <w:ins w:id="330" w:author="Erlie Hasam Morfin Zavalza" w:date="2014-10-31T00:17:00Z">
        <w:r w:rsidR="00C634B7">
          <w:t xml:space="preserve"> en aumento</w:t>
        </w:r>
      </w:ins>
      <w:ins w:id="331" w:author="Erlie Hasam Morfin Zavalza" w:date="2014-10-30T21:19:00Z">
        <w:r w:rsidR="002712C8">
          <w:t>,</w:t>
        </w:r>
      </w:ins>
      <w:ins w:id="332" w:author="Erlie Hasam Morfin Zavalza" w:date="2014-10-30T21:18:00Z">
        <w:r w:rsidR="002712C8">
          <w:t xml:space="preserve"> vimos que en la empresa “ </w:t>
        </w:r>
      </w:ins>
      <w:ins w:id="333" w:author="Erlie Hasam Morfin Zavalza" w:date="2014-10-30T21:19:00Z">
        <w:r w:rsidR="002712C8">
          <w:t>R</w:t>
        </w:r>
      </w:ins>
      <w:ins w:id="334" w:author="Erlie Hasam Morfin Zavalza" w:date="2014-10-30T21:18:00Z">
        <w:r w:rsidR="002712C8">
          <w:t xml:space="preserve">estaurant </w:t>
        </w:r>
      </w:ins>
      <w:ins w:id="335" w:author="Erlie Hasam Morfin Zavalza" w:date="2014-10-30T21:19:00Z">
        <w:r w:rsidR="002712C8">
          <w:t>T</w:t>
        </w:r>
      </w:ins>
      <w:ins w:id="336" w:author="Erlie Hasam Morfin Zavalza" w:date="2014-10-30T21:18:00Z">
        <w:r w:rsidR="002712C8">
          <w:t>op-ten” no explotan al máximo sus maquinarias</w:t>
        </w:r>
      </w:ins>
      <w:ins w:id="337" w:author="Erlie Hasam Morfin Zavalza" w:date="2014-10-30T21:21:00Z">
        <w:r w:rsidR="00743F58">
          <w:t xml:space="preserve"> para producir empanadas</w:t>
        </w:r>
      </w:ins>
      <w:ins w:id="338" w:author="Erlie Hasam Morfin Zavalza" w:date="2014-10-30T21:18:00Z">
        <w:r w:rsidR="002712C8">
          <w:t xml:space="preserve"> ciertos días de la semana entonces encontramos que podríamos crear una nueva línea de negocio la cual será crear una fábrica de empanadas ya sea tanto empanadas personales y formato de coctel, en donde se le incorporaran colores en la masa la cual será acorde a los sabores de cada empanada. Con esta nueva idea </w:t>
        </w:r>
      </w:ins>
      <w:ins w:id="339" w:author="Erlie Hasam Morfin Zavalza" w:date="2014-10-30T21:20:00Z">
        <w:r>
          <w:t xml:space="preserve">se pretende </w:t>
        </w:r>
      </w:ins>
      <w:ins w:id="340" w:author="Erlie Hasam Morfin Zavalza" w:date="2014-10-30T21:18:00Z">
        <w:r w:rsidR="002712C8">
          <w:t xml:space="preserve">utilizar al máximo todos los recursos disponibles para generar más </w:t>
        </w:r>
      </w:ins>
      <w:ins w:id="341" w:author="Erlie Hasam Morfin Zavalza" w:date="2014-10-30T21:20:00Z">
        <w:r>
          <w:t xml:space="preserve">beneficios </w:t>
        </w:r>
      </w:ins>
      <w:ins w:id="342" w:author="Erlie Hasam Morfin Zavalza" w:date="2014-10-30T21:18:00Z">
        <w:r w:rsidR="002712C8">
          <w:t>a dicha empresa</w:t>
        </w:r>
      </w:ins>
      <w:ins w:id="343" w:author="Erlie Hasam Morfin Zavalza" w:date="2014-10-30T21:21:00Z">
        <w:r w:rsidR="00743F58">
          <w:t xml:space="preserve"> así como ofrecer un producto nuevo y mejorado que satisfaga la necesidad de alimentaci</w:t>
        </w:r>
      </w:ins>
      <w:ins w:id="344" w:author="Erlie Hasam Morfin Zavalza" w:date="2014-10-30T21:22:00Z">
        <w:r w:rsidR="00743F58">
          <w:t>ón de las personas y al mismo tiempo les permita compartir el espacio que el restaurante tiene para crear una experiencia completa que conduzca a comprar,</w:t>
        </w:r>
      </w:ins>
      <w:ins w:id="345" w:author="Erlie Hasam Morfin Zavalza" w:date="2014-10-30T21:23:00Z">
        <w:r w:rsidR="00743F58">
          <w:t xml:space="preserve"> </w:t>
        </w:r>
      </w:ins>
      <w:ins w:id="346" w:author="Erlie Hasam Morfin Zavalza" w:date="2014-10-30T21:22:00Z">
        <w:r w:rsidR="00743F58">
          <w:t>consumir</w:t>
        </w:r>
      </w:ins>
      <w:ins w:id="347" w:author="Erlie Hasam Morfin Zavalza" w:date="2014-10-30T21:23:00Z">
        <w:r w:rsidR="00743F58">
          <w:t xml:space="preserve"> y </w:t>
        </w:r>
      </w:ins>
      <w:ins w:id="348" w:author="Erlie Hasam Morfin Zavalza" w:date="2014-10-30T21:22:00Z">
        <w:r w:rsidR="00743F58">
          <w:t xml:space="preserve">compartir </w:t>
        </w:r>
      </w:ins>
      <w:ins w:id="349" w:author="Erlie Hasam Morfin Zavalza" w:date="2014-10-30T21:23:00Z">
        <w:r w:rsidR="00743F58">
          <w:t>empanadas en las mejores condiciones</w:t>
        </w:r>
      </w:ins>
      <w:ins w:id="350" w:author="Erlie Hasam Morfin Zavalza" w:date="2014-10-30T21:24:00Z">
        <w:r w:rsidR="00743F58">
          <w:t xml:space="preserve"> para el cliente</w:t>
        </w:r>
      </w:ins>
      <w:ins w:id="351" w:author="Erlie Hasam Morfin Zavalza" w:date="2014-10-30T21:23:00Z">
        <w:r w:rsidR="00743F58">
          <w:t>.</w:t>
        </w:r>
      </w:ins>
    </w:p>
    <w:p w14:paraId="1A44173B" w14:textId="7D9FF2B8" w:rsidR="00C55113" w:rsidRDefault="00F831F1">
      <w:pPr>
        <w:pStyle w:val="Ttulo2"/>
        <w:rPr>
          <w:ins w:id="352" w:author="Erlie Hasam Morfin Zavalza" w:date="2014-10-30T20:38:00Z"/>
        </w:rPr>
        <w:pPrChange w:id="353" w:author="Erlie Hasam Morfin Zavalza" w:date="2014-10-30T20:42:00Z">
          <w:pPr>
            <w:ind w:left="426" w:hanging="426"/>
          </w:pPr>
        </w:pPrChange>
      </w:pPr>
      <w:bookmarkStart w:id="354" w:name="_Toc402469100"/>
      <w:bookmarkStart w:id="355" w:name="_Toc402469232"/>
      <w:ins w:id="356" w:author="Erlie Hasam Morfin Zavalza" w:date="2014-10-30T20:59:00Z">
        <w:r>
          <w:t xml:space="preserve">FACTORES Y </w:t>
        </w:r>
      </w:ins>
      <w:ins w:id="357" w:author="Erlie Hasam Morfin Zavalza" w:date="2014-10-30T20:31:00Z">
        <w:r w:rsidR="00C55113" w:rsidRPr="0074061F">
          <w:t>CAR</w:t>
        </w:r>
      </w:ins>
      <w:ins w:id="358" w:author="Erlie Hasam Morfin Zavalza" w:date="2014-10-30T20:32:00Z">
        <w:r w:rsidR="00C55113" w:rsidRPr="00614AD2">
          <w:rPr>
            <w:rPrChange w:id="359" w:author="Erlie Hasam Morfin Zavalza" w:date="2014-10-30T20:41:00Z">
              <w:rPr>
                <w:rFonts w:ascii="Calibri" w:hAnsi="Calibri" w:cs="Calibri"/>
                <w:b/>
                <w:caps/>
              </w:rPr>
            </w:rPrChange>
          </w:rPr>
          <w:t>ÁCTERÍSTICAS</w:t>
        </w:r>
        <w:r w:rsidR="00C55113">
          <w:t xml:space="preserve"> DE LA IDEA</w:t>
        </w:r>
      </w:ins>
      <w:bookmarkEnd w:id="354"/>
      <w:bookmarkEnd w:id="355"/>
    </w:p>
    <w:p w14:paraId="4138830F" w14:textId="59936AB7" w:rsidR="00614AD2" w:rsidRDefault="00614AD2">
      <w:pPr>
        <w:pStyle w:val="Ttulo3"/>
        <w:rPr>
          <w:ins w:id="360" w:author="Erlie Hasam Morfin Zavalza" w:date="2014-10-30T20:49:00Z"/>
        </w:rPr>
        <w:pPrChange w:id="361" w:author="Erlie Hasam Morfin Zavalza" w:date="2014-11-07T14:17:00Z">
          <w:pPr>
            <w:ind w:left="426" w:hanging="426"/>
          </w:pPr>
        </w:pPrChange>
      </w:pPr>
      <w:bookmarkStart w:id="362" w:name="_Toc402469101"/>
      <w:bookmarkStart w:id="363" w:name="_Toc402469233"/>
      <w:ins w:id="364" w:author="Erlie Hasam Morfin Zavalza" w:date="2014-10-30T20:39:00Z">
        <w:r w:rsidRPr="0074061F">
          <w:t>MERCADO ACTUAL</w:t>
        </w:r>
      </w:ins>
      <w:bookmarkEnd w:id="362"/>
      <w:bookmarkEnd w:id="363"/>
    </w:p>
    <w:p w14:paraId="09433BA4" w14:textId="77777777" w:rsidR="003A610D" w:rsidRPr="003A610D" w:rsidRDefault="003A610D">
      <w:pPr>
        <w:rPr>
          <w:ins w:id="365" w:author="Erlie Hasam Morfin Zavalza" w:date="2014-10-30T20:46:00Z"/>
        </w:rPr>
        <w:pPrChange w:id="366" w:author="Erlie Hasam Morfin Zavalza" w:date="2014-10-30T20:49:00Z">
          <w:pPr>
            <w:ind w:left="426" w:hanging="426"/>
          </w:pPr>
        </w:pPrChange>
      </w:pPr>
    </w:p>
    <w:tbl>
      <w:tblPr>
        <w:tblW w:w="9066" w:type="dxa"/>
        <w:tblLayout w:type="fixed"/>
        <w:tblCellMar>
          <w:left w:w="0" w:type="dxa"/>
          <w:right w:w="0" w:type="dxa"/>
        </w:tblCellMar>
        <w:tblLook w:val="01E0" w:firstRow="1" w:lastRow="1" w:firstColumn="1" w:lastColumn="1" w:noHBand="0" w:noVBand="0"/>
        <w:tblPrChange w:id="367" w:author="Erlie Hasam Morfin Zavalza" w:date="2014-10-30T23:01:00Z">
          <w:tblPr>
            <w:tblW w:w="9214" w:type="dxa"/>
            <w:jc w:val="center"/>
            <w:tblLayout w:type="fixed"/>
            <w:tblCellMar>
              <w:left w:w="0" w:type="dxa"/>
              <w:right w:w="0" w:type="dxa"/>
            </w:tblCellMar>
            <w:tblLook w:val="01E0" w:firstRow="1" w:lastRow="1" w:firstColumn="1" w:lastColumn="1" w:noHBand="0" w:noVBand="0"/>
          </w:tblPr>
        </w:tblPrChange>
      </w:tblPr>
      <w:tblGrid>
        <w:gridCol w:w="1695"/>
        <w:gridCol w:w="7371"/>
        <w:tblGridChange w:id="368">
          <w:tblGrid>
            <w:gridCol w:w="2268"/>
            <w:gridCol w:w="3597"/>
          </w:tblGrid>
        </w:tblGridChange>
      </w:tblGrid>
      <w:tr w:rsidR="009225E3" w:rsidRPr="009225E3" w14:paraId="27551A7A" w14:textId="77777777" w:rsidTr="0041375B">
        <w:trPr>
          <w:trHeight w:hRule="exact" w:val="300"/>
          <w:ins w:id="369" w:author="Erlie Hasam Morfin Zavalza" w:date="2014-10-30T20:48:00Z"/>
          <w:trPrChange w:id="370" w:author="Erlie Hasam Morfin Zavalza" w:date="2014-10-30T23:01:00Z">
            <w:trPr>
              <w:trHeight w:hRule="exact" w:val="300"/>
              <w:jc w:val="center"/>
            </w:trPr>
          </w:trPrChange>
        </w:trPr>
        <w:tc>
          <w:tcPr>
            <w:tcW w:w="1695" w:type="dxa"/>
            <w:tcBorders>
              <w:top w:val="single" w:sz="5" w:space="0" w:color="000000"/>
              <w:left w:val="single" w:sz="5" w:space="0" w:color="000000"/>
              <w:bottom w:val="single" w:sz="5" w:space="0" w:color="000000"/>
              <w:right w:val="single" w:sz="5" w:space="0" w:color="000000"/>
            </w:tcBorders>
            <w:shd w:val="clear" w:color="auto" w:fill="94B3D6"/>
            <w:tcPrChange w:id="371"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36196BB3" w14:textId="584116D8" w:rsidR="009225E3" w:rsidRPr="009225E3" w:rsidRDefault="00E461DD">
            <w:pPr>
              <w:jc w:val="center"/>
              <w:rPr>
                <w:ins w:id="372" w:author="Erlie Hasam Morfin Zavalza" w:date="2014-10-30T20:48:00Z"/>
                <w:rFonts w:ascii="Calibri" w:eastAsia="Calibri" w:hAnsi="Calibri" w:cs="Calibri"/>
                <w:b/>
                <w:sz w:val="20"/>
                <w:rPrChange w:id="373" w:author="Erlie Hasam Morfin Zavalza" w:date="2014-10-30T22:58:00Z">
                  <w:rPr>
                    <w:ins w:id="374" w:author="Erlie Hasam Morfin Zavalza" w:date="2014-10-30T20:48:00Z"/>
                    <w:rFonts w:ascii="Calibri" w:eastAsia="Calibri" w:hAnsi="Calibri" w:cs="Calibri"/>
                  </w:rPr>
                </w:rPrChange>
              </w:rPr>
              <w:pPrChange w:id="375" w:author="Erlie Hasam Morfin Zavalza" w:date="2014-10-30T23:29:00Z">
                <w:pPr>
                  <w:ind w:left="616"/>
                </w:pPr>
              </w:pPrChange>
            </w:pPr>
            <w:ins w:id="376" w:author="Erlie Hasam Morfin Zavalza" w:date="2014-10-30T23:29:00Z">
              <w:r>
                <w:rPr>
                  <w:rFonts w:ascii="Calibri" w:eastAsia="Calibri" w:hAnsi="Calibri" w:cs="Calibri"/>
                  <w:b/>
                  <w:sz w:val="20"/>
                </w:rPr>
                <w:t>PARÁMETROS</w:t>
              </w:r>
            </w:ins>
          </w:p>
        </w:tc>
        <w:tc>
          <w:tcPr>
            <w:tcW w:w="7371" w:type="dxa"/>
            <w:tcBorders>
              <w:top w:val="single" w:sz="5" w:space="0" w:color="000000"/>
              <w:left w:val="single" w:sz="5" w:space="0" w:color="000000"/>
              <w:bottom w:val="single" w:sz="5" w:space="0" w:color="000000"/>
              <w:right w:val="single" w:sz="5" w:space="0" w:color="000000"/>
            </w:tcBorders>
            <w:shd w:val="clear" w:color="auto" w:fill="94B3D6"/>
            <w:tcPrChange w:id="377"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4B4B6B02" w14:textId="22A71D5C" w:rsidR="009225E3" w:rsidRPr="009225E3" w:rsidRDefault="009225E3">
            <w:pPr>
              <w:ind w:right="879"/>
              <w:jc w:val="center"/>
              <w:rPr>
                <w:ins w:id="378" w:author="Erlie Hasam Morfin Zavalza" w:date="2014-10-30T20:48:00Z"/>
                <w:rFonts w:ascii="Calibri" w:eastAsia="Calibri" w:hAnsi="Calibri" w:cs="Calibri"/>
                <w:sz w:val="20"/>
                <w:rPrChange w:id="379" w:author="Erlie Hasam Morfin Zavalza" w:date="2014-10-30T22:58:00Z">
                  <w:rPr>
                    <w:ins w:id="380" w:author="Erlie Hasam Morfin Zavalza" w:date="2014-10-30T20:48:00Z"/>
                    <w:rFonts w:ascii="Calibri" w:eastAsia="Calibri" w:hAnsi="Calibri" w:cs="Calibri"/>
                  </w:rPr>
                </w:rPrChange>
              </w:rPr>
              <w:pPrChange w:id="381" w:author="Erlie Hasam Morfin Zavalza" w:date="2014-10-30T23:29:00Z">
                <w:pPr>
                  <w:ind w:left="870" w:right="879"/>
                  <w:jc w:val="center"/>
                </w:pPr>
              </w:pPrChange>
            </w:pPr>
            <w:ins w:id="382" w:author="Erlie Hasam Morfin Zavalza" w:date="2014-10-30T20:51:00Z">
              <w:r w:rsidRPr="009225E3">
                <w:rPr>
                  <w:rFonts w:ascii="Calibri" w:eastAsia="Calibri" w:hAnsi="Calibri" w:cs="Calibri"/>
                  <w:b/>
                  <w:sz w:val="20"/>
                </w:rPr>
                <w:t>CARACTER</w:t>
              </w:r>
            </w:ins>
            <w:ins w:id="383" w:author="Erlie Hasam Morfin Zavalza" w:date="2014-10-30T20:52:00Z">
              <w:r w:rsidRPr="009225E3">
                <w:rPr>
                  <w:rFonts w:ascii="Calibri" w:eastAsia="Calibri" w:hAnsi="Calibri" w:cs="Calibri"/>
                  <w:b/>
                  <w:sz w:val="20"/>
                </w:rPr>
                <w:t>ÍSTICAS</w:t>
              </w:r>
            </w:ins>
          </w:p>
        </w:tc>
      </w:tr>
      <w:tr w:rsidR="009225E3" w:rsidRPr="009225E3" w14:paraId="0B901944" w14:textId="77777777" w:rsidTr="0041375B">
        <w:trPr>
          <w:trHeight w:hRule="exact" w:val="754"/>
          <w:ins w:id="384" w:author="Erlie Hasam Morfin Zavalza" w:date="2014-10-30T20:48:00Z"/>
          <w:trPrChange w:id="385" w:author="Erlie Hasam Morfin Zavalza" w:date="2014-10-30T23:01:00Z">
            <w:trPr>
              <w:trHeight w:hRule="exact" w:val="1605"/>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386"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33539F91" w14:textId="74E9376A" w:rsidR="009225E3" w:rsidRPr="0041375B" w:rsidRDefault="009225E3">
            <w:pPr>
              <w:spacing w:before="3"/>
              <w:jc w:val="center"/>
              <w:rPr>
                <w:ins w:id="387" w:author="Erlie Hasam Morfin Zavalza" w:date="2014-10-30T20:48:00Z"/>
                <w:rFonts w:ascii="Calibri" w:eastAsia="Calibri" w:hAnsi="Calibri" w:cs="Calibri"/>
                <w:b/>
                <w:spacing w:val="1"/>
                <w:sz w:val="20"/>
                <w:szCs w:val="18"/>
                <w:rPrChange w:id="388" w:author="Erlie Hasam Morfin Zavalza" w:date="2014-10-30T23:00:00Z">
                  <w:rPr>
                    <w:ins w:id="389" w:author="Erlie Hasam Morfin Zavalza" w:date="2014-10-30T20:48:00Z"/>
                    <w:rFonts w:ascii="Calibri" w:eastAsia="Calibri" w:hAnsi="Calibri" w:cs="Calibri"/>
                    <w:sz w:val="18"/>
                    <w:szCs w:val="18"/>
                  </w:rPr>
                </w:rPrChange>
              </w:rPr>
              <w:pPrChange w:id="390" w:author="Erlie Hasam Morfin Zavalza" w:date="2014-10-30T22:57:00Z">
                <w:pPr>
                  <w:spacing w:before="3"/>
                  <w:ind w:left="95"/>
                </w:pPr>
              </w:pPrChange>
            </w:pPr>
            <w:ins w:id="391" w:author="Erlie Hasam Morfin Zavalza" w:date="2014-10-30T20:48:00Z">
              <w:r w:rsidRPr="0041375B">
                <w:rPr>
                  <w:rFonts w:ascii="Calibri" w:eastAsia="Calibri" w:hAnsi="Calibri" w:cs="Calibri"/>
                  <w:b/>
                  <w:spacing w:val="1"/>
                  <w:sz w:val="20"/>
                  <w:szCs w:val="18"/>
                  <w:rPrChange w:id="392" w:author="Erlie Hasam Morfin Zavalza" w:date="2014-10-30T23:00:00Z">
                    <w:rPr>
                      <w:rFonts w:ascii="Calibri" w:eastAsia="Calibri" w:hAnsi="Calibri" w:cs="Calibri"/>
                      <w:spacing w:val="1"/>
                      <w:sz w:val="18"/>
                      <w:szCs w:val="18"/>
                    </w:rPr>
                  </w:rPrChange>
                </w:rPr>
                <w:t>T</w:t>
              </w:r>
              <w:r w:rsidRPr="0041375B">
                <w:rPr>
                  <w:rFonts w:ascii="Calibri" w:eastAsia="Calibri" w:hAnsi="Calibri" w:cs="Calibri"/>
                  <w:b/>
                  <w:sz w:val="20"/>
                  <w:szCs w:val="18"/>
                  <w:rPrChange w:id="393" w:author="Erlie Hasam Morfin Zavalza" w:date="2014-10-30T23:00:00Z">
                    <w:rPr>
                      <w:rFonts w:ascii="Calibri" w:eastAsia="Calibri" w:hAnsi="Calibri" w:cs="Calibri"/>
                      <w:sz w:val="18"/>
                      <w:szCs w:val="18"/>
                    </w:rPr>
                  </w:rPrChange>
                </w:rPr>
                <w:t>ama</w:t>
              </w:r>
              <w:r w:rsidRPr="0041375B">
                <w:rPr>
                  <w:rFonts w:ascii="Calibri" w:eastAsia="Calibri" w:hAnsi="Calibri" w:cs="Calibri"/>
                  <w:b/>
                  <w:spacing w:val="-1"/>
                  <w:sz w:val="20"/>
                  <w:szCs w:val="18"/>
                  <w:rPrChange w:id="394" w:author="Erlie Hasam Morfin Zavalza" w:date="2014-10-30T23:00:00Z">
                    <w:rPr>
                      <w:rFonts w:ascii="Calibri" w:eastAsia="Calibri" w:hAnsi="Calibri" w:cs="Calibri"/>
                      <w:spacing w:val="-1"/>
                      <w:sz w:val="18"/>
                      <w:szCs w:val="18"/>
                    </w:rPr>
                  </w:rPrChange>
                </w:rPr>
                <w:t>ñ</w:t>
              </w:r>
              <w:r w:rsidRPr="0041375B">
                <w:rPr>
                  <w:rFonts w:ascii="Calibri" w:eastAsia="Calibri" w:hAnsi="Calibri" w:cs="Calibri"/>
                  <w:b/>
                  <w:sz w:val="20"/>
                  <w:szCs w:val="18"/>
                  <w:rPrChange w:id="395" w:author="Erlie Hasam Morfin Zavalza" w:date="2014-10-30T23:00:00Z">
                    <w:rPr>
                      <w:rFonts w:ascii="Calibri" w:eastAsia="Calibri" w:hAnsi="Calibri" w:cs="Calibri"/>
                      <w:sz w:val="18"/>
                      <w:szCs w:val="18"/>
                    </w:rPr>
                  </w:rPrChange>
                </w:rPr>
                <w:t>o</w:t>
              </w:r>
              <w:r w:rsidRPr="0041375B">
                <w:rPr>
                  <w:rFonts w:ascii="Calibri" w:eastAsia="Calibri" w:hAnsi="Calibri" w:cs="Calibri"/>
                  <w:b/>
                  <w:spacing w:val="1"/>
                  <w:sz w:val="20"/>
                  <w:szCs w:val="18"/>
                  <w:rPrChange w:id="396" w:author="Erlie Hasam Morfin Zavalza" w:date="2014-10-30T23:00:00Z">
                    <w:rPr>
                      <w:rFonts w:ascii="Calibri" w:eastAsia="Calibri" w:hAnsi="Calibri" w:cs="Calibri"/>
                      <w:spacing w:val="1"/>
                      <w:sz w:val="18"/>
                      <w:szCs w:val="18"/>
                    </w:rPr>
                  </w:rPrChange>
                </w:rPr>
                <w:t xml:space="preserve"> </w:t>
              </w:r>
              <w:r w:rsidRPr="0041375B">
                <w:rPr>
                  <w:rFonts w:ascii="Calibri" w:eastAsia="Calibri" w:hAnsi="Calibri" w:cs="Calibri"/>
                  <w:b/>
                  <w:spacing w:val="-1"/>
                  <w:sz w:val="20"/>
                  <w:szCs w:val="18"/>
                  <w:rPrChange w:id="397" w:author="Erlie Hasam Morfin Zavalza" w:date="2014-10-30T23:00:00Z">
                    <w:rPr>
                      <w:rFonts w:ascii="Calibri" w:eastAsia="Calibri" w:hAnsi="Calibri" w:cs="Calibri"/>
                      <w:spacing w:val="-1"/>
                      <w:sz w:val="18"/>
                      <w:szCs w:val="18"/>
                    </w:rPr>
                  </w:rPrChange>
                </w:rPr>
                <w:t>de</w:t>
              </w:r>
              <w:r w:rsidRPr="0041375B">
                <w:rPr>
                  <w:rFonts w:ascii="Calibri" w:eastAsia="Calibri" w:hAnsi="Calibri" w:cs="Calibri"/>
                  <w:b/>
                  <w:sz w:val="20"/>
                  <w:szCs w:val="18"/>
                  <w:rPrChange w:id="398" w:author="Erlie Hasam Morfin Zavalza" w:date="2014-10-30T23:00:00Z">
                    <w:rPr>
                      <w:rFonts w:ascii="Calibri" w:eastAsia="Calibri" w:hAnsi="Calibri" w:cs="Calibri"/>
                      <w:sz w:val="18"/>
                      <w:szCs w:val="18"/>
                    </w:rPr>
                  </w:rPrChange>
                </w:rPr>
                <w:t>l mercado</w:t>
              </w:r>
            </w:ins>
          </w:p>
        </w:tc>
        <w:tc>
          <w:tcPr>
            <w:tcW w:w="7371" w:type="dxa"/>
            <w:tcBorders>
              <w:top w:val="single" w:sz="5" w:space="0" w:color="000000"/>
              <w:left w:val="single" w:sz="5" w:space="0" w:color="000000"/>
              <w:bottom w:val="single" w:sz="5" w:space="0" w:color="000000"/>
              <w:right w:val="single" w:sz="5" w:space="0" w:color="000000"/>
            </w:tcBorders>
            <w:tcPrChange w:id="399"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428536B2" w14:textId="6998ECAB" w:rsidR="009225E3" w:rsidRPr="0041375B" w:rsidRDefault="009225E3">
            <w:pPr>
              <w:spacing w:before="3"/>
              <w:ind w:left="96" w:right="82"/>
              <w:rPr>
                <w:ins w:id="400" w:author="Erlie Hasam Morfin Zavalza" w:date="2014-10-30T20:48:00Z"/>
                <w:rFonts w:ascii="Calibri" w:eastAsia="Calibri" w:hAnsi="Calibri" w:cs="Calibri"/>
                <w:sz w:val="20"/>
                <w:szCs w:val="18"/>
                <w:rPrChange w:id="401" w:author="Erlie Hasam Morfin Zavalza" w:date="2014-10-30T23:00:00Z">
                  <w:rPr>
                    <w:ins w:id="402" w:author="Erlie Hasam Morfin Zavalza" w:date="2014-10-30T20:48:00Z"/>
                    <w:rFonts w:ascii="Calibri" w:eastAsia="Calibri" w:hAnsi="Calibri" w:cs="Calibri"/>
                    <w:sz w:val="18"/>
                    <w:szCs w:val="18"/>
                  </w:rPr>
                </w:rPrChange>
              </w:rPr>
            </w:pPr>
            <w:ins w:id="403" w:author="Erlie Hasam Morfin Zavalza" w:date="2014-10-30T22:17:00Z">
              <w:r w:rsidRPr="0041375B">
                <w:rPr>
                  <w:rFonts w:ascii="Calibri" w:eastAsia="Calibri" w:hAnsi="Calibri" w:cs="Calibri"/>
                  <w:sz w:val="20"/>
                  <w:szCs w:val="18"/>
                  <w:rPrChange w:id="404" w:author="Erlie Hasam Morfin Zavalza" w:date="2014-10-30T23:00:00Z">
                    <w:rPr>
                      <w:rFonts w:ascii="Calibri" w:eastAsia="Calibri" w:hAnsi="Calibri" w:cs="Calibri"/>
                      <w:sz w:val="18"/>
                      <w:szCs w:val="18"/>
                    </w:rPr>
                  </w:rPrChange>
                </w:rPr>
                <w:t xml:space="preserve">Los consumidores son muchos puesto a que </w:t>
              </w:r>
            </w:ins>
            <w:ins w:id="405" w:author="Erlie Hasam Morfin Zavalza" w:date="2014-10-30T22:19:00Z">
              <w:r w:rsidRPr="0041375B">
                <w:rPr>
                  <w:rFonts w:ascii="Calibri" w:eastAsia="Calibri" w:hAnsi="Calibri" w:cs="Calibri"/>
                  <w:sz w:val="20"/>
                  <w:szCs w:val="18"/>
                  <w:rPrChange w:id="406" w:author="Erlie Hasam Morfin Zavalza" w:date="2014-10-30T23:00:00Z">
                    <w:rPr>
                      <w:rFonts w:ascii="Calibri" w:eastAsia="Calibri" w:hAnsi="Calibri" w:cs="Calibri"/>
                      <w:sz w:val="18"/>
                      <w:szCs w:val="18"/>
                    </w:rPr>
                  </w:rPrChange>
                </w:rPr>
                <w:t xml:space="preserve">la demanda ha ido incrementando a medida que </w:t>
              </w:r>
            </w:ins>
            <w:ins w:id="407" w:author="Erlie Hasam Morfin Zavalza" w:date="2014-10-30T22:20:00Z">
              <w:r w:rsidRPr="0041375B">
                <w:rPr>
                  <w:rFonts w:ascii="Calibri" w:eastAsia="Calibri" w:hAnsi="Calibri" w:cs="Calibri"/>
                  <w:sz w:val="20"/>
                  <w:szCs w:val="18"/>
                  <w:rPrChange w:id="408" w:author="Erlie Hasam Morfin Zavalza" w:date="2014-10-30T23:00:00Z">
                    <w:rPr>
                      <w:rFonts w:ascii="Calibri" w:eastAsia="Calibri" w:hAnsi="Calibri" w:cs="Calibri"/>
                      <w:sz w:val="18"/>
                      <w:szCs w:val="18"/>
                    </w:rPr>
                  </w:rPrChange>
                </w:rPr>
                <w:t xml:space="preserve">el desarrollo de la población y su nivel de ingresos </w:t>
              </w:r>
            </w:ins>
            <w:ins w:id="409" w:author="Erlie Hasam Morfin Zavalza" w:date="2014-10-30T22:26:00Z">
              <w:r w:rsidRPr="0041375B">
                <w:rPr>
                  <w:rFonts w:ascii="Calibri" w:eastAsia="Calibri" w:hAnsi="Calibri" w:cs="Calibri"/>
                  <w:sz w:val="20"/>
                  <w:szCs w:val="18"/>
                  <w:rPrChange w:id="410" w:author="Erlie Hasam Morfin Zavalza" w:date="2014-10-30T23:00:00Z">
                    <w:rPr>
                      <w:rFonts w:ascii="Calibri" w:eastAsia="Calibri" w:hAnsi="Calibri" w:cs="Calibri"/>
                      <w:sz w:val="18"/>
                      <w:szCs w:val="18"/>
                    </w:rPr>
                  </w:rPrChange>
                </w:rPr>
                <w:t>aumentan</w:t>
              </w:r>
            </w:ins>
            <w:ins w:id="411" w:author="Erlie Hasam Morfin Zavalza" w:date="2014-10-30T22:20:00Z">
              <w:r w:rsidRPr="0041375B">
                <w:rPr>
                  <w:rFonts w:ascii="Calibri" w:eastAsia="Calibri" w:hAnsi="Calibri" w:cs="Calibri"/>
                  <w:sz w:val="20"/>
                  <w:szCs w:val="18"/>
                  <w:rPrChange w:id="412" w:author="Erlie Hasam Morfin Zavalza" w:date="2014-10-30T23:00:00Z">
                    <w:rPr>
                      <w:rFonts w:ascii="Calibri" w:eastAsia="Calibri" w:hAnsi="Calibri" w:cs="Calibri"/>
                      <w:sz w:val="18"/>
                      <w:szCs w:val="18"/>
                    </w:rPr>
                  </w:rPrChange>
                </w:rPr>
                <w:t xml:space="preserve">, </w:t>
              </w:r>
            </w:ins>
            <w:ins w:id="413" w:author="Erlie Hasam Morfin Zavalza" w:date="2014-10-30T22:21:00Z">
              <w:r w:rsidRPr="0041375B">
                <w:rPr>
                  <w:rFonts w:ascii="Calibri" w:eastAsia="Calibri" w:hAnsi="Calibri" w:cs="Calibri"/>
                  <w:sz w:val="20"/>
                  <w:szCs w:val="18"/>
                  <w:rPrChange w:id="414" w:author="Erlie Hasam Morfin Zavalza" w:date="2014-10-30T23:00:00Z">
                    <w:rPr>
                      <w:rFonts w:ascii="Calibri" w:eastAsia="Calibri" w:hAnsi="Calibri" w:cs="Calibri"/>
                      <w:sz w:val="18"/>
                      <w:szCs w:val="18"/>
                    </w:rPr>
                  </w:rPrChange>
                </w:rPr>
                <w:t>así</w:t>
              </w:r>
            </w:ins>
            <w:ins w:id="415" w:author="Erlie Hasam Morfin Zavalza" w:date="2014-10-30T22:20:00Z">
              <w:r w:rsidRPr="0041375B">
                <w:rPr>
                  <w:rFonts w:ascii="Calibri" w:eastAsia="Calibri" w:hAnsi="Calibri" w:cs="Calibri"/>
                  <w:sz w:val="20"/>
                  <w:szCs w:val="18"/>
                  <w:rPrChange w:id="416" w:author="Erlie Hasam Morfin Zavalza" w:date="2014-10-30T23:00:00Z">
                    <w:rPr>
                      <w:rFonts w:ascii="Calibri" w:eastAsia="Calibri" w:hAnsi="Calibri" w:cs="Calibri"/>
                      <w:sz w:val="18"/>
                      <w:szCs w:val="18"/>
                    </w:rPr>
                  </w:rPrChange>
                </w:rPr>
                <w:t xml:space="preserve"> como también los pocos competidores formales</w:t>
              </w:r>
            </w:ins>
            <w:ins w:id="417" w:author="Erlie Hasam Morfin Zavalza" w:date="2014-10-30T22:26:00Z">
              <w:r w:rsidRPr="0041375B">
                <w:rPr>
                  <w:rFonts w:ascii="Calibri" w:eastAsia="Calibri" w:hAnsi="Calibri" w:cs="Calibri"/>
                  <w:sz w:val="20"/>
                  <w:szCs w:val="18"/>
                  <w:rPrChange w:id="418" w:author="Erlie Hasam Morfin Zavalza" w:date="2014-10-30T23:00:00Z">
                    <w:rPr>
                      <w:rFonts w:ascii="Calibri" w:eastAsia="Calibri" w:hAnsi="Calibri" w:cs="Calibri"/>
                      <w:sz w:val="18"/>
                      <w:szCs w:val="18"/>
                    </w:rPr>
                  </w:rPrChange>
                </w:rPr>
                <w:t>,</w:t>
              </w:r>
            </w:ins>
            <w:ins w:id="419" w:author="Erlie Hasam Morfin Zavalza" w:date="2014-10-30T22:20:00Z">
              <w:r w:rsidRPr="0041375B">
                <w:rPr>
                  <w:rFonts w:ascii="Calibri" w:eastAsia="Calibri" w:hAnsi="Calibri" w:cs="Calibri"/>
                  <w:sz w:val="20"/>
                  <w:szCs w:val="18"/>
                  <w:rPrChange w:id="420" w:author="Erlie Hasam Morfin Zavalza" w:date="2014-10-30T23:00:00Z">
                    <w:rPr>
                      <w:rFonts w:ascii="Calibri" w:eastAsia="Calibri" w:hAnsi="Calibri" w:cs="Calibri"/>
                      <w:sz w:val="18"/>
                      <w:szCs w:val="18"/>
                    </w:rPr>
                  </w:rPrChange>
                </w:rPr>
                <w:t xml:space="preserve"> la falta de innovaci</w:t>
              </w:r>
            </w:ins>
            <w:ins w:id="421" w:author="Erlie Hasam Morfin Zavalza" w:date="2014-10-30T22:21:00Z">
              <w:r w:rsidRPr="0041375B">
                <w:rPr>
                  <w:rFonts w:ascii="Calibri" w:eastAsia="Calibri" w:hAnsi="Calibri" w:cs="Calibri"/>
                  <w:sz w:val="20"/>
                  <w:szCs w:val="18"/>
                  <w:rPrChange w:id="422" w:author="Erlie Hasam Morfin Zavalza" w:date="2014-10-30T23:00:00Z">
                    <w:rPr>
                      <w:rFonts w:ascii="Calibri" w:eastAsia="Calibri" w:hAnsi="Calibri" w:cs="Calibri"/>
                      <w:sz w:val="18"/>
                      <w:szCs w:val="18"/>
                    </w:rPr>
                  </w:rPrChange>
                </w:rPr>
                <w:t>ón y valor en el producto</w:t>
              </w:r>
            </w:ins>
            <w:ins w:id="423" w:author="Erlie Hasam Morfin Zavalza" w:date="2014-10-30T22:20:00Z">
              <w:r w:rsidRPr="0041375B">
                <w:rPr>
                  <w:rFonts w:ascii="Calibri" w:eastAsia="Calibri" w:hAnsi="Calibri" w:cs="Calibri"/>
                  <w:sz w:val="20"/>
                  <w:szCs w:val="18"/>
                  <w:rPrChange w:id="424" w:author="Erlie Hasam Morfin Zavalza" w:date="2014-10-30T23:00:00Z">
                    <w:rPr>
                      <w:rFonts w:ascii="Calibri" w:eastAsia="Calibri" w:hAnsi="Calibri" w:cs="Calibri"/>
                      <w:sz w:val="18"/>
                      <w:szCs w:val="18"/>
                    </w:rPr>
                  </w:rPrChange>
                </w:rPr>
                <w:t>.</w:t>
              </w:r>
            </w:ins>
          </w:p>
        </w:tc>
      </w:tr>
      <w:tr w:rsidR="009225E3" w:rsidRPr="009225E3" w14:paraId="3CF048EE" w14:textId="77777777" w:rsidTr="0041375B">
        <w:trPr>
          <w:trHeight w:hRule="exact" w:val="864"/>
          <w:ins w:id="425" w:author="Erlie Hasam Morfin Zavalza" w:date="2014-10-30T20:48:00Z"/>
          <w:trPrChange w:id="426" w:author="Erlie Hasam Morfin Zavalza" w:date="2014-10-30T23:01:00Z">
            <w:trPr>
              <w:trHeight w:hRule="exact" w:val="1557"/>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427"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78F1678E" w14:textId="5876EF15" w:rsidR="009225E3" w:rsidRPr="0041375B" w:rsidRDefault="009225E3">
            <w:pPr>
              <w:spacing w:line="200" w:lineRule="exact"/>
              <w:ind w:left="95"/>
              <w:jc w:val="center"/>
              <w:rPr>
                <w:ins w:id="428" w:author="Erlie Hasam Morfin Zavalza" w:date="2014-10-30T20:48:00Z"/>
                <w:rFonts w:ascii="Calibri" w:eastAsia="Calibri" w:hAnsi="Calibri" w:cs="Calibri"/>
                <w:b/>
                <w:spacing w:val="1"/>
                <w:sz w:val="20"/>
                <w:szCs w:val="18"/>
                <w:rPrChange w:id="429" w:author="Erlie Hasam Morfin Zavalza" w:date="2014-10-30T23:00:00Z">
                  <w:rPr>
                    <w:ins w:id="430" w:author="Erlie Hasam Morfin Zavalza" w:date="2014-10-30T20:48:00Z"/>
                    <w:rFonts w:ascii="Calibri" w:eastAsia="Calibri" w:hAnsi="Calibri" w:cs="Calibri"/>
                    <w:sz w:val="18"/>
                    <w:szCs w:val="18"/>
                  </w:rPr>
                </w:rPrChange>
              </w:rPr>
              <w:pPrChange w:id="431" w:author="Erlie Hasam Morfin Zavalza" w:date="2014-10-30T22:57:00Z">
                <w:pPr>
                  <w:spacing w:line="200" w:lineRule="exact"/>
                  <w:ind w:left="95"/>
                </w:pPr>
              </w:pPrChange>
            </w:pPr>
            <w:ins w:id="432" w:author="Erlie Hasam Morfin Zavalza" w:date="2014-10-30T20:48:00Z">
              <w:r w:rsidRPr="0041375B">
                <w:rPr>
                  <w:rFonts w:ascii="Calibri" w:eastAsia="Calibri" w:hAnsi="Calibri" w:cs="Calibri"/>
                  <w:b/>
                  <w:spacing w:val="1"/>
                  <w:sz w:val="20"/>
                  <w:szCs w:val="18"/>
                  <w:rPrChange w:id="433" w:author="Erlie Hasam Morfin Zavalza" w:date="2014-10-30T23:00:00Z">
                    <w:rPr>
                      <w:rFonts w:ascii="Calibri" w:eastAsia="Calibri" w:hAnsi="Calibri" w:cs="Calibri"/>
                      <w:spacing w:val="1"/>
                      <w:sz w:val="18"/>
                      <w:szCs w:val="18"/>
                    </w:rPr>
                  </w:rPrChange>
                </w:rPr>
                <w:t>R</w:t>
              </w:r>
              <w:r w:rsidRPr="0041375B">
                <w:rPr>
                  <w:rFonts w:ascii="Calibri" w:eastAsia="Calibri" w:hAnsi="Calibri" w:cs="Calibri"/>
                  <w:b/>
                  <w:spacing w:val="-1"/>
                  <w:sz w:val="20"/>
                  <w:szCs w:val="18"/>
                  <w:rPrChange w:id="434"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z w:val="20"/>
                  <w:szCs w:val="18"/>
                  <w:rPrChange w:id="435" w:author="Erlie Hasam Morfin Zavalza" w:date="2014-10-30T23:00:00Z">
                    <w:rPr>
                      <w:rFonts w:ascii="Calibri" w:eastAsia="Calibri" w:hAnsi="Calibri" w:cs="Calibri"/>
                      <w:sz w:val="18"/>
                      <w:szCs w:val="18"/>
                    </w:rPr>
                  </w:rPrChange>
                </w:rPr>
                <w:t>la</w:t>
              </w:r>
              <w:r w:rsidRPr="0041375B">
                <w:rPr>
                  <w:rFonts w:ascii="Calibri" w:eastAsia="Calibri" w:hAnsi="Calibri" w:cs="Calibri"/>
                  <w:b/>
                  <w:spacing w:val="1"/>
                  <w:sz w:val="20"/>
                  <w:szCs w:val="18"/>
                  <w:rPrChange w:id="436"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437" w:author="Erlie Hasam Morfin Zavalza" w:date="2014-10-30T23:00:00Z">
                    <w:rPr>
                      <w:rFonts w:ascii="Calibri" w:eastAsia="Calibri" w:hAnsi="Calibri" w:cs="Calibri"/>
                      <w:sz w:val="18"/>
                      <w:szCs w:val="18"/>
                    </w:rPr>
                  </w:rPrChange>
                </w:rPr>
                <w:t>i</w:t>
              </w:r>
              <w:r w:rsidRPr="0041375B">
                <w:rPr>
                  <w:rFonts w:ascii="Calibri" w:eastAsia="Calibri" w:hAnsi="Calibri" w:cs="Calibri"/>
                  <w:b/>
                  <w:spacing w:val="1"/>
                  <w:sz w:val="20"/>
                  <w:szCs w:val="18"/>
                  <w:rPrChange w:id="438" w:author="Erlie Hasam Morfin Zavalza" w:date="2014-10-30T23:00:00Z">
                    <w:rPr>
                      <w:rFonts w:ascii="Calibri" w:eastAsia="Calibri" w:hAnsi="Calibri" w:cs="Calibri"/>
                      <w:spacing w:val="1"/>
                      <w:sz w:val="18"/>
                      <w:szCs w:val="18"/>
                    </w:rPr>
                  </w:rPrChange>
                </w:rPr>
                <w:t>ó</w:t>
              </w:r>
              <w:r w:rsidRPr="0041375B">
                <w:rPr>
                  <w:rFonts w:ascii="Calibri" w:eastAsia="Calibri" w:hAnsi="Calibri" w:cs="Calibri"/>
                  <w:b/>
                  <w:sz w:val="20"/>
                  <w:szCs w:val="18"/>
                  <w:rPrChange w:id="439" w:author="Erlie Hasam Morfin Zavalza" w:date="2014-10-30T23:00:00Z">
                    <w:rPr>
                      <w:rFonts w:ascii="Calibri" w:eastAsia="Calibri" w:hAnsi="Calibri" w:cs="Calibri"/>
                      <w:sz w:val="18"/>
                      <w:szCs w:val="18"/>
                    </w:rPr>
                  </w:rPrChange>
                </w:rPr>
                <w:t>n</w:t>
              </w:r>
            </w:ins>
          </w:p>
          <w:p w14:paraId="601EBBB4" w14:textId="77777777" w:rsidR="009225E3" w:rsidRPr="0041375B" w:rsidRDefault="009225E3">
            <w:pPr>
              <w:spacing w:line="200" w:lineRule="exact"/>
              <w:ind w:left="95"/>
              <w:jc w:val="center"/>
              <w:rPr>
                <w:ins w:id="440" w:author="Erlie Hasam Morfin Zavalza" w:date="2014-10-30T20:48:00Z"/>
                <w:rFonts w:ascii="Calibri" w:eastAsia="Calibri" w:hAnsi="Calibri" w:cs="Calibri"/>
                <w:b/>
                <w:sz w:val="20"/>
                <w:szCs w:val="18"/>
                <w:rPrChange w:id="441" w:author="Erlie Hasam Morfin Zavalza" w:date="2014-10-30T23:00:00Z">
                  <w:rPr>
                    <w:ins w:id="442" w:author="Erlie Hasam Morfin Zavalza" w:date="2014-10-30T20:48:00Z"/>
                    <w:rFonts w:ascii="Calibri" w:eastAsia="Calibri" w:hAnsi="Calibri" w:cs="Calibri"/>
                    <w:sz w:val="18"/>
                    <w:szCs w:val="18"/>
                  </w:rPr>
                </w:rPrChange>
              </w:rPr>
              <w:pPrChange w:id="443" w:author="Erlie Hasam Morfin Zavalza" w:date="2014-10-30T20:52:00Z">
                <w:pPr>
                  <w:spacing w:line="200" w:lineRule="exact"/>
                  <w:ind w:left="95"/>
                </w:pPr>
              </w:pPrChange>
            </w:pPr>
            <w:ins w:id="444" w:author="Erlie Hasam Morfin Zavalza" w:date="2014-10-30T20:48:00Z">
              <w:r w:rsidRPr="0041375B">
                <w:rPr>
                  <w:rFonts w:ascii="Calibri" w:eastAsia="Calibri" w:hAnsi="Calibri" w:cs="Calibri"/>
                  <w:b/>
                  <w:sz w:val="20"/>
                  <w:szCs w:val="18"/>
                  <w:rPrChange w:id="445" w:author="Erlie Hasam Morfin Zavalza" w:date="2014-10-30T23:00:00Z">
                    <w:rPr>
                      <w:rFonts w:ascii="Calibri" w:eastAsia="Calibri" w:hAnsi="Calibri" w:cs="Calibri"/>
                      <w:sz w:val="18"/>
                      <w:szCs w:val="18"/>
                    </w:rPr>
                  </w:rPrChange>
                </w:rPr>
                <w:t>Pr</w:t>
              </w:r>
              <w:r w:rsidRPr="0041375B">
                <w:rPr>
                  <w:rFonts w:ascii="Calibri" w:eastAsia="Calibri" w:hAnsi="Calibri" w:cs="Calibri"/>
                  <w:b/>
                  <w:spacing w:val="1"/>
                  <w:sz w:val="20"/>
                  <w:szCs w:val="18"/>
                  <w:rPrChange w:id="446"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pacing w:val="-1"/>
                  <w:sz w:val="20"/>
                  <w:szCs w:val="18"/>
                  <w:rPrChange w:id="447" w:author="Erlie Hasam Morfin Zavalza" w:date="2014-10-30T23:00:00Z">
                    <w:rPr>
                      <w:rFonts w:ascii="Calibri" w:eastAsia="Calibri" w:hAnsi="Calibri" w:cs="Calibri"/>
                      <w:spacing w:val="-1"/>
                      <w:sz w:val="18"/>
                      <w:szCs w:val="18"/>
                    </w:rPr>
                  </w:rPrChange>
                </w:rPr>
                <w:t>du</w:t>
              </w:r>
              <w:r w:rsidRPr="0041375B">
                <w:rPr>
                  <w:rFonts w:ascii="Calibri" w:eastAsia="Calibri" w:hAnsi="Calibri" w:cs="Calibri"/>
                  <w:b/>
                  <w:spacing w:val="1"/>
                  <w:sz w:val="20"/>
                  <w:szCs w:val="18"/>
                  <w:rPrChange w:id="448"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449" w:author="Erlie Hasam Morfin Zavalza" w:date="2014-10-30T23:00:00Z">
                    <w:rPr>
                      <w:rFonts w:ascii="Calibri" w:eastAsia="Calibri" w:hAnsi="Calibri" w:cs="Calibri"/>
                      <w:sz w:val="18"/>
                      <w:szCs w:val="18"/>
                    </w:rPr>
                  </w:rPrChange>
                </w:rPr>
                <w:t>t</w:t>
              </w:r>
              <w:r w:rsidRPr="0041375B">
                <w:rPr>
                  <w:rFonts w:ascii="Calibri" w:eastAsia="Calibri" w:hAnsi="Calibri" w:cs="Calibri"/>
                  <w:b/>
                  <w:spacing w:val="1"/>
                  <w:sz w:val="20"/>
                  <w:szCs w:val="18"/>
                  <w:rPrChange w:id="450"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z w:val="20"/>
                  <w:szCs w:val="18"/>
                  <w:rPrChange w:id="451" w:author="Erlie Hasam Morfin Zavalza" w:date="2014-10-30T23:00:00Z">
                    <w:rPr>
                      <w:rFonts w:ascii="Calibri" w:eastAsia="Calibri" w:hAnsi="Calibri" w:cs="Calibri"/>
                      <w:sz w:val="18"/>
                      <w:szCs w:val="18"/>
                    </w:rPr>
                  </w:rPrChange>
                </w:rPr>
                <w:t>-</w:t>
              </w:r>
              <w:r w:rsidRPr="0041375B">
                <w:rPr>
                  <w:rFonts w:ascii="Calibri" w:eastAsia="Calibri" w:hAnsi="Calibri" w:cs="Calibri"/>
                  <w:b/>
                  <w:spacing w:val="-1"/>
                  <w:sz w:val="20"/>
                  <w:szCs w:val="18"/>
                  <w:rPrChange w:id="452" w:author="Erlie Hasam Morfin Zavalza" w:date="2014-10-30T23:00:00Z">
                    <w:rPr>
                      <w:rFonts w:ascii="Calibri" w:eastAsia="Calibri" w:hAnsi="Calibri" w:cs="Calibri"/>
                      <w:spacing w:val="-1"/>
                      <w:sz w:val="18"/>
                      <w:szCs w:val="18"/>
                    </w:rPr>
                  </w:rPrChange>
                </w:rPr>
                <w:t>Ne</w:t>
              </w:r>
              <w:r w:rsidRPr="0041375B">
                <w:rPr>
                  <w:rFonts w:ascii="Calibri" w:eastAsia="Calibri" w:hAnsi="Calibri" w:cs="Calibri"/>
                  <w:b/>
                  <w:spacing w:val="1"/>
                  <w:sz w:val="20"/>
                  <w:szCs w:val="18"/>
                  <w:rPrChange w:id="453"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pacing w:val="-1"/>
                  <w:sz w:val="20"/>
                  <w:szCs w:val="18"/>
                  <w:rPrChange w:id="454" w:author="Erlie Hasam Morfin Zavalza" w:date="2014-10-30T23:00:00Z">
                    <w:rPr>
                      <w:rFonts w:ascii="Calibri" w:eastAsia="Calibri" w:hAnsi="Calibri" w:cs="Calibri"/>
                      <w:spacing w:val="-1"/>
                      <w:sz w:val="18"/>
                      <w:szCs w:val="18"/>
                    </w:rPr>
                  </w:rPrChange>
                </w:rPr>
                <w:t>es</w:t>
              </w:r>
              <w:r w:rsidRPr="0041375B">
                <w:rPr>
                  <w:rFonts w:ascii="Calibri" w:eastAsia="Calibri" w:hAnsi="Calibri" w:cs="Calibri"/>
                  <w:b/>
                  <w:sz w:val="20"/>
                  <w:szCs w:val="18"/>
                  <w:rPrChange w:id="455" w:author="Erlie Hasam Morfin Zavalza" w:date="2014-10-30T23:00:00Z">
                    <w:rPr>
                      <w:rFonts w:ascii="Calibri" w:eastAsia="Calibri" w:hAnsi="Calibri" w:cs="Calibri"/>
                      <w:sz w:val="18"/>
                      <w:szCs w:val="18"/>
                    </w:rPr>
                  </w:rPrChange>
                </w:rPr>
                <w:t>i</w:t>
              </w:r>
              <w:r w:rsidRPr="0041375B">
                <w:rPr>
                  <w:rFonts w:ascii="Calibri" w:eastAsia="Calibri" w:hAnsi="Calibri" w:cs="Calibri"/>
                  <w:b/>
                  <w:spacing w:val="-1"/>
                  <w:sz w:val="20"/>
                  <w:szCs w:val="18"/>
                  <w:rPrChange w:id="456" w:author="Erlie Hasam Morfin Zavalza" w:date="2014-10-30T23:00:00Z">
                    <w:rPr>
                      <w:rFonts w:ascii="Calibri" w:eastAsia="Calibri" w:hAnsi="Calibri" w:cs="Calibri"/>
                      <w:spacing w:val="-1"/>
                      <w:sz w:val="18"/>
                      <w:szCs w:val="18"/>
                    </w:rPr>
                  </w:rPrChange>
                </w:rPr>
                <w:t>d</w:t>
              </w:r>
              <w:r w:rsidRPr="0041375B">
                <w:rPr>
                  <w:rFonts w:ascii="Calibri" w:eastAsia="Calibri" w:hAnsi="Calibri" w:cs="Calibri"/>
                  <w:b/>
                  <w:spacing w:val="2"/>
                  <w:sz w:val="20"/>
                  <w:szCs w:val="18"/>
                  <w:rPrChange w:id="457" w:author="Erlie Hasam Morfin Zavalza" w:date="2014-10-30T23:00:00Z">
                    <w:rPr>
                      <w:rFonts w:ascii="Calibri" w:eastAsia="Calibri" w:hAnsi="Calibri" w:cs="Calibri"/>
                      <w:spacing w:val="2"/>
                      <w:sz w:val="18"/>
                      <w:szCs w:val="18"/>
                    </w:rPr>
                  </w:rPrChange>
                </w:rPr>
                <w:t>a</w:t>
              </w:r>
              <w:r w:rsidRPr="0041375B">
                <w:rPr>
                  <w:rFonts w:ascii="Calibri" w:eastAsia="Calibri" w:hAnsi="Calibri" w:cs="Calibri"/>
                  <w:b/>
                  <w:sz w:val="20"/>
                  <w:szCs w:val="18"/>
                  <w:rPrChange w:id="458" w:author="Erlie Hasam Morfin Zavalza" w:date="2014-10-30T23:00:00Z">
                    <w:rPr>
                      <w:rFonts w:ascii="Calibri" w:eastAsia="Calibri" w:hAnsi="Calibri" w:cs="Calibri"/>
                      <w:sz w:val="18"/>
                      <w:szCs w:val="18"/>
                    </w:rPr>
                  </w:rPrChange>
                </w:rPr>
                <w:t>d</w:t>
              </w:r>
            </w:ins>
          </w:p>
        </w:tc>
        <w:tc>
          <w:tcPr>
            <w:tcW w:w="7371" w:type="dxa"/>
            <w:tcBorders>
              <w:top w:val="single" w:sz="5" w:space="0" w:color="000000"/>
              <w:left w:val="single" w:sz="5" w:space="0" w:color="000000"/>
              <w:bottom w:val="single" w:sz="5" w:space="0" w:color="000000"/>
              <w:right w:val="single" w:sz="5" w:space="0" w:color="000000"/>
            </w:tcBorders>
            <w:tcPrChange w:id="459"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726E845C" w14:textId="77777777" w:rsidR="009225E3" w:rsidRPr="0041375B" w:rsidRDefault="009225E3">
            <w:pPr>
              <w:spacing w:line="200" w:lineRule="exact"/>
              <w:ind w:left="96"/>
              <w:rPr>
                <w:ins w:id="460" w:author="Erlie Hasam Morfin Zavalza" w:date="2014-10-30T22:28:00Z"/>
                <w:rFonts w:ascii="Calibri" w:eastAsia="Calibri" w:hAnsi="Calibri" w:cs="Calibri"/>
                <w:sz w:val="20"/>
                <w:szCs w:val="18"/>
                <w:rPrChange w:id="461" w:author="Erlie Hasam Morfin Zavalza" w:date="2014-10-30T23:00:00Z">
                  <w:rPr>
                    <w:ins w:id="462" w:author="Erlie Hasam Morfin Zavalza" w:date="2014-10-30T22:28:00Z"/>
                    <w:rFonts w:ascii="Calibri" w:eastAsia="Calibri" w:hAnsi="Calibri" w:cs="Calibri"/>
                    <w:sz w:val="18"/>
                    <w:szCs w:val="18"/>
                  </w:rPr>
                </w:rPrChange>
              </w:rPr>
            </w:pPr>
            <w:ins w:id="463" w:author="Erlie Hasam Morfin Zavalza" w:date="2014-10-30T22:26:00Z">
              <w:r w:rsidRPr="0041375B">
                <w:rPr>
                  <w:rFonts w:ascii="Calibri" w:eastAsia="Calibri" w:hAnsi="Calibri" w:cs="Calibri"/>
                  <w:sz w:val="20"/>
                  <w:szCs w:val="18"/>
                  <w:rPrChange w:id="464" w:author="Erlie Hasam Morfin Zavalza" w:date="2014-10-30T23:00:00Z">
                    <w:rPr>
                      <w:rFonts w:ascii="Calibri" w:eastAsia="Calibri" w:hAnsi="Calibri" w:cs="Calibri"/>
                      <w:sz w:val="18"/>
                      <w:szCs w:val="18"/>
                    </w:rPr>
                  </w:rPrChange>
                </w:rPr>
                <w:t>Las empanadas son un producto de</w:t>
              </w:r>
            </w:ins>
            <w:ins w:id="465" w:author="Erlie Hasam Morfin Zavalza" w:date="2014-10-30T22:27:00Z">
              <w:r w:rsidRPr="0041375B">
                <w:rPr>
                  <w:rFonts w:ascii="Calibri" w:eastAsia="Calibri" w:hAnsi="Calibri" w:cs="Calibri"/>
                  <w:sz w:val="20"/>
                  <w:szCs w:val="18"/>
                  <w:rPrChange w:id="466" w:author="Erlie Hasam Morfin Zavalza" w:date="2014-10-30T23:00:00Z">
                    <w:rPr>
                      <w:rFonts w:ascii="Calibri" w:eastAsia="Calibri" w:hAnsi="Calibri" w:cs="Calibri"/>
                      <w:sz w:val="18"/>
                      <w:szCs w:val="18"/>
                    </w:rPr>
                  </w:rPrChange>
                </w:rPr>
                <w:t xml:space="preserve"> primera</w:t>
              </w:r>
            </w:ins>
            <w:ins w:id="467" w:author="Erlie Hasam Morfin Zavalza" w:date="2014-10-30T22:26:00Z">
              <w:r w:rsidRPr="0041375B">
                <w:rPr>
                  <w:rFonts w:ascii="Calibri" w:eastAsia="Calibri" w:hAnsi="Calibri" w:cs="Calibri"/>
                  <w:sz w:val="20"/>
                  <w:szCs w:val="18"/>
                  <w:rPrChange w:id="468" w:author="Erlie Hasam Morfin Zavalza" w:date="2014-10-30T23:00:00Z">
                    <w:rPr>
                      <w:rFonts w:ascii="Calibri" w:eastAsia="Calibri" w:hAnsi="Calibri" w:cs="Calibri"/>
                      <w:sz w:val="18"/>
                      <w:szCs w:val="18"/>
                    </w:rPr>
                  </w:rPrChange>
                </w:rPr>
                <w:t xml:space="preserve"> necesidad y son parte de la cultura gastron</w:t>
              </w:r>
            </w:ins>
            <w:ins w:id="469" w:author="Erlie Hasam Morfin Zavalza" w:date="2014-10-30T22:27:00Z">
              <w:r w:rsidRPr="0041375B">
                <w:rPr>
                  <w:rFonts w:ascii="Calibri" w:eastAsia="Calibri" w:hAnsi="Calibri" w:cs="Calibri"/>
                  <w:sz w:val="20"/>
                  <w:szCs w:val="18"/>
                  <w:rPrChange w:id="470" w:author="Erlie Hasam Morfin Zavalza" w:date="2014-10-30T23:00:00Z">
                    <w:rPr>
                      <w:rFonts w:ascii="Calibri" w:eastAsia="Calibri" w:hAnsi="Calibri" w:cs="Calibri"/>
                      <w:sz w:val="18"/>
                      <w:szCs w:val="18"/>
                    </w:rPr>
                  </w:rPrChange>
                </w:rPr>
                <w:t xml:space="preserve">ómica del país, la mayoría de la población sabe que comer una empanada es una opción </w:t>
              </w:r>
            </w:ins>
            <w:ins w:id="471" w:author="Erlie Hasam Morfin Zavalza" w:date="2014-10-30T22:28:00Z">
              <w:r w:rsidRPr="0041375B">
                <w:rPr>
                  <w:rFonts w:ascii="Calibri" w:eastAsia="Calibri" w:hAnsi="Calibri" w:cs="Calibri"/>
                  <w:sz w:val="20"/>
                  <w:szCs w:val="18"/>
                  <w:rPrChange w:id="472" w:author="Erlie Hasam Morfin Zavalza" w:date="2014-10-30T23:00:00Z">
                    <w:rPr>
                      <w:rFonts w:ascii="Calibri" w:eastAsia="Calibri" w:hAnsi="Calibri" w:cs="Calibri"/>
                      <w:sz w:val="18"/>
                      <w:szCs w:val="18"/>
                    </w:rPr>
                  </w:rPrChange>
                </w:rPr>
                <w:t>rica, nutritiva y económica.</w:t>
              </w:r>
            </w:ins>
          </w:p>
          <w:p w14:paraId="4A206C97" w14:textId="77777777" w:rsidR="009225E3" w:rsidRPr="0041375B" w:rsidRDefault="009225E3">
            <w:pPr>
              <w:spacing w:line="200" w:lineRule="exact"/>
              <w:ind w:left="96"/>
              <w:rPr>
                <w:ins w:id="473" w:author="Erlie Hasam Morfin Zavalza" w:date="2014-10-30T22:58:00Z"/>
                <w:rFonts w:ascii="Calibri" w:eastAsia="Calibri" w:hAnsi="Calibri" w:cs="Calibri"/>
                <w:sz w:val="20"/>
                <w:szCs w:val="18"/>
              </w:rPr>
            </w:pPr>
            <w:ins w:id="474" w:author="Erlie Hasam Morfin Zavalza" w:date="2014-10-30T22:28:00Z">
              <w:r w:rsidRPr="0041375B">
                <w:rPr>
                  <w:rFonts w:ascii="Calibri" w:eastAsia="Calibri" w:hAnsi="Calibri" w:cs="Calibri"/>
                  <w:sz w:val="20"/>
                  <w:szCs w:val="18"/>
                  <w:rPrChange w:id="475" w:author="Erlie Hasam Morfin Zavalza" w:date="2014-10-30T23:00:00Z">
                    <w:rPr>
                      <w:rFonts w:ascii="Calibri" w:eastAsia="Calibri" w:hAnsi="Calibri" w:cs="Calibri"/>
                      <w:sz w:val="18"/>
                      <w:szCs w:val="18"/>
                    </w:rPr>
                  </w:rPrChange>
                </w:rPr>
                <w:t>Un producto que no puede faltar en la mesa de los chilenos,</w:t>
              </w:r>
            </w:ins>
            <w:ins w:id="476" w:author="Erlie Hasam Morfin Zavalza" w:date="2014-10-30T22:29:00Z">
              <w:r w:rsidRPr="0041375B">
                <w:rPr>
                  <w:rFonts w:ascii="Calibri" w:eastAsia="Calibri" w:hAnsi="Calibri" w:cs="Calibri"/>
                  <w:sz w:val="20"/>
                  <w:szCs w:val="18"/>
                  <w:rPrChange w:id="477" w:author="Erlie Hasam Morfin Zavalza" w:date="2014-10-30T23:00:00Z">
                    <w:rPr>
                      <w:rFonts w:ascii="Calibri" w:eastAsia="Calibri" w:hAnsi="Calibri" w:cs="Calibri"/>
                      <w:sz w:val="18"/>
                      <w:szCs w:val="18"/>
                    </w:rPr>
                  </w:rPrChange>
                </w:rPr>
                <w:t xml:space="preserve"> </w:t>
              </w:r>
            </w:ins>
            <w:ins w:id="478" w:author="Erlie Hasam Morfin Zavalza" w:date="2014-10-30T22:28:00Z">
              <w:r w:rsidRPr="0041375B">
                <w:rPr>
                  <w:rFonts w:ascii="Calibri" w:eastAsia="Calibri" w:hAnsi="Calibri" w:cs="Calibri"/>
                  <w:sz w:val="20"/>
                  <w:szCs w:val="18"/>
                  <w:rPrChange w:id="479" w:author="Erlie Hasam Morfin Zavalza" w:date="2014-10-30T23:00:00Z">
                    <w:rPr>
                      <w:rFonts w:ascii="Calibri" w:eastAsia="Calibri" w:hAnsi="Calibri" w:cs="Calibri"/>
                      <w:sz w:val="18"/>
                      <w:szCs w:val="18"/>
                    </w:rPr>
                  </w:rPrChange>
                </w:rPr>
                <w:t>cuando de comer se trata</w:t>
              </w:r>
            </w:ins>
            <w:ins w:id="480" w:author="Erlie Hasam Morfin Zavalza" w:date="2014-10-30T22:58:00Z">
              <w:r w:rsidRPr="0041375B">
                <w:rPr>
                  <w:rFonts w:ascii="Calibri" w:eastAsia="Calibri" w:hAnsi="Calibri" w:cs="Calibri"/>
                  <w:sz w:val="20"/>
                  <w:szCs w:val="18"/>
                </w:rPr>
                <w:t>.</w:t>
              </w:r>
            </w:ins>
          </w:p>
          <w:p w14:paraId="6BF8A574" w14:textId="1CFDA7F0" w:rsidR="009225E3" w:rsidRPr="0041375B" w:rsidRDefault="009225E3">
            <w:pPr>
              <w:spacing w:line="200" w:lineRule="exact"/>
              <w:rPr>
                <w:ins w:id="481" w:author="Erlie Hasam Morfin Zavalza" w:date="2014-10-30T20:48:00Z"/>
                <w:rFonts w:ascii="Calibri" w:eastAsia="Calibri" w:hAnsi="Calibri" w:cs="Calibri"/>
                <w:sz w:val="20"/>
                <w:szCs w:val="18"/>
                <w:rPrChange w:id="482" w:author="Erlie Hasam Morfin Zavalza" w:date="2014-10-30T23:00:00Z">
                  <w:rPr>
                    <w:ins w:id="483" w:author="Erlie Hasam Morfin Zavalza" w:date="2014-10-30T20:48:00Z"/>
                    <w:rFonts w:ascii="Calibri" w:eastAsia="Calibri" w:hAnsi="Calibri" w:cs="Calibri"/>
                    <w:sz w:val="18"/>
                    <w:szCs w:val="18"/>
                  </w:rPr>
                </w:rPrChange>
              </w:rPr>
              <w:pPrChange w:id="484" w:author="Erlie Hasam Morfin Zavalza" w:date="2014-10-30T22:58:00Z">
                <w:pPr>
                  <w:spacing w:line="200" w:lineRule="exact"/>
                  <w:ind w:left="96"/>
                </w:pPr>
              </w:pPrChange>
            </w:pPr>
          </w:p>
        </w:tc>
      </w:tr>
      <w:tr w:rsidR="009225E3" w:rsidRPr="009225E3" w14:paraId="05DC4778" w14:textId="77777777" w:rsidTr="0041375B">
        <w:trPr>
          <w:trHeight w:hRule="exact" w:val="1628"/>
          <w:ins w:id="485" w:author="Erlie Hasam Morfin Zavalza" w:date="2014-10-30T20:48:00Z"/>
          <w:trPrChange w:id="486" w:author="Erlie Hasam Morfin Zavalza" w:date="2014-10-30T23:01:00Z">
            <w:trPr>
              <w:trHeight w:hRule="exact" w:val="1911"/>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487"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227A762B" w14:textId="14359143" w:rsidR="009225E3" w:rsidRPr="0041375B" w:rsidRDefault="009225E3">
            <w:pPr>
              <w:spacing w:line="200" w:lineRule="exact"/>
              <w:jc w:val="center"/>
              <w:rPr>
                <w:ins w:id="488" w:author="Erlie Hasam Morfin Zavalza" w:date="2014-10-30T20:48:00Z"/>
                <w:rFonts w:ascii="Calibri" w:eastAsia="Calibri" w:hAnsi="Calibri" w:cs="Calibri"/>
                <w:b/>
                <w:sz w:val="20"/>
                <w:szCs w:val="18"/>
                <w:rPrChange w:id="489" w:author="Erlie Hasam Morfin Zavalza" w:date="2014-10-30T23:00:00Z">
                  <w:rPr>
                    <w:ins w:id="490" w:author="Erlie Hasam Morfin Zavalza" w:date="2014-10-30T20:48:00Z"/>
                    <w:rFonts w:ascii="Calibri" w:eastAsia="Calibri" w:hAnsi="Calibri" w:cs="Calibri"/>
                    <w:sz w:val="18"/>
                    <w:szCs w:val="18"/>
                  </w:rPr>
                </w:rPrChange>
              </w:rPr>
              <w:pPrChange w:id="491" w:author="Erlie Hasam Morfin Zavalza" w:date="2014-10-30T22:59:00Z">
                <w:pPr>
                  <w:spacing w:line="200" w:lineRule="exact"/>
                  <w:ind w:left="95"/>
                </w:pPr>
              </w:pPrChange>
            </w:pPr>
            <w:ins w:id="492" w:author="Erlie Hasam Morfin Zavalza" w:date="2014-10-30T20:48:00Z">
              <w:r w:rsidRPr="0041375B">
                <w:rPr>
                  <w:rFonts w:ascii="Calibri" w:eastAsia="Calibri" w:hAnsi="Calibri" w:cs="Calibri"/>
                  <w:b/>
                  <w:sz w:val="20"/>
                  <w:szCs w:val="18"/>
                  <w:rPrChange w:id="493" w:author="Erlie Hasam Morfin Zavalza" w:date="2014-10-30T23:00:00Z">
                    <w:rPr>
                      <w:rFonts w:ascii="Calibri" w:eastAsia="Calibri" w:hAnsi="Calibri" w:cs="Calibri"/>
                      <w:sz w:val="18"/>
                      <w:szCs w:val="18"/>
                    </w:rPr>
                  </w:rPrChange>
                </w:rPr>
                <w:lastRenderedPageBreak/>
                <w:t>C</w:t>
              </w:r>
              <w:r w:rsidRPr="0041375B">
                <w:rPr>
                  <w:rFonts w:ascii="Calibri" w:eastAsia="Calibri" w:hAnsi="Calibri" w:cs="Calibri"/>
                  <w:b/>
                  <w:spacing w:val="1"/>
                  <w:sz w:val="20"/>
                  <w:szCs w:val="18"/>
                  <w:rPrChange w:id="494"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z w:val="20"/>
                  <w:szCs w:val="18"/>
                  <w:rPrChange w:id="495" w:author="Erlie Hasam Morfin Zavalza" w:date="2014-10-30T23:00:00Z">
                    <w:rPr>
                      <w:rFonts w:ascii="Calibri" w:eastAsia="Calibri" w:hAnsi="Calibri" w:cs="Calibri"/>
                      <w:sz w:val="18"/>
                      <w:szCs w:val="18"/>
                    </w:rPr>
                  </w:rPrChange>
                </w:rPr>
                <w:t>m</w:t>
              </w:r>
              <w:r w:rsidRPr="0041375B">
                <w:rPr>
                  <w:rFonts w:ascii="Calibri" w:eastAsia="Calibri" w:hAnsi="Calibri" w:cs="Calibri"/>
                  <w:b/>
                  <w:spacing w:val="-1"/>
                  <w:sz w:val="20"/>
                  <w:szCs w:val="18"/>
                  <w:rPrChange w:id="496" w:author="Erlie Hasam Morfin Zavalza" w:date="2014-10-30T23:00:00Z">
                    <w:rPr>
                      <w:rFonts w:ascii="Calibri" w:eastAsia="Calibri" w:hAnsi="Calibri" w:cs="Calibri"/>
                      <w:spacing w:val="-1"/>
                      <w:sz w:val="18"/>
                      <w:szCs w:val="18"/>
                    </w:rPr>
                  </w:rPrChange>
                </w:rPr>
                <w:t>pe</w:t>
              </w:r>
              <w:r w:rsidRPr="0041375B">
                <w:rPr>
                  <w:rFonts w:ascii="Calibri" w:eastAsia="Calibri" w:hAnsi="Calibri" w:cs="Calibri"/>
                  <w:b/>
                  <w:sz w:val="20"/>
                  <w:szCs w:val="18"/>
                  <w:rPrChange w:id="497" w:author="Erlie Hasam Morfin Zavalza" w:date="2014-10-30T23:00:00Z">
                    <w:rPr>
                      <w:rFonts w:ascii="Calibri" w:eastAsia="Calibri" w:hAnsi="Calibri" w:cs="Calibri"/>
                      <w:sz w:val="18"/>
                      <w:szCs w:val="18"/>
                    </w:rPr>
                  </w:rPrChange>
                </w:rPr>
                <w:t>t</w:t>
              </w:r>
              <w:r w:rsidRPr="0041375B">
                <w:rPr>
                  <w:rFonts w:ascii="Calibri" w:eastAsia="Calibri" w:hAnsi="Calibri" w:cs="Calibri"/>
                  <w:b/>
                  <w:spacing w:val="-1"/>
                  <w:sz w:val="20"/>
                  <w:szCs w:val="18"/>
                  <w:rPrChange w:id="498" w:author="Erlie Hasam Morfin Zavalza" w:date="2014-10-30T23:00:00Z">
                    <w:rPr>
                      <w:rFonts w:ascii="Calibri" w:eastAsia="Calibri" w:hAnsi="Calibri" w:cs="Calibri"/>
                      <w:spacing w:val="-1"/>
                      <w:sz w:val="18"/>
                      <w:szCs w:val="18"/>
                    </w:rPr>
                  </w:rPrChange>
                </w:rPr>
                <w:t>en</w:t>
              </w:r>
              <w:r w:rsidRPr="0041375B">
                <w:rPr>
                  <w:rFonts w:ascii="Calibri" w:eastAsia="Calibri" w:hAnsi="Calibri" w:cs="Calibri"/>
                  <w:b/>
                  <w:spacing w:val="1"/>
                  <w:sz w:val="20"/>
                  <w:szCs w:val="18"/>
                  <w:rPrChange w:id="499"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500" w:author="Erlie Hasam Morfin Zavalza" w:date="2014-10-30T23:00:00Z">
                    <w:rPr>
                      <w:rFonts w:ascii="Calibri" w:eastAsia="Calibri" w:hAnsi="Calibri" w:cs="Calibri"/>
                      <w:sz w:val="18"/>
                      <w:szCs w:val="18"/>
                    </w:rPr>
                  </w:rPrChange>
                </w:rPr>
                <w:t xml:space="preserve">ia </w:t>
              </w:r>
              <w:r w:rsidRPr="0041375B">
                <w:rPr>
                  <w:rFonts w:ascii="Calibri" w:eastAsia="Calibri" w:hAnsi="Calibri" w:cs="Calibri"/>
                  <w:b/>
                  <w:spacing w:val="2"/>
                  <w:sz w:val="20"/>
                  <w:szCs w:val="18"/>
                  <w:rPrChange w:id="501" w:author="Erlie Hasam Morfin Zavalza" w:date="2014-10-30T23:00:00Z">
                    <w:rPr>
                      <w:rFonts w:ascii="Calibri" w:eastAsia="Calibri" w:hAnsi="Calibri" w:cs="Calibri"/>
                      <w:spacing w:val="2"/>
                      <w:sz w:val="18"/>
                      <w:szCs w:val="18"/>
                    </w:rPr>
                  </w:rPrChange>
                </w:rPr>
                <w:t>–</w:t>
              </w:r>
              <w:r w:rsidRPr="0041375B">
                <w:rPr>
                  <w:rFonts w:ascii="Calibri" w:eastAsia="Calibri" w:hAnsi="Calibri" w:cs="Calibri"/>
                  <w:b/>
                  <w:spacing w:val="-1"/>
                  <w:sz w:val="20"/>
                  <w:szCs w:val="18"/>
                  <w:rPrChange w:id="502" w:author="Erlie Hasam Morfin Zavalza" w:date="2014-10-30T23:00:00Z">
                    <w:rPr>
                      <w:rFonts w:ascii="Calibri" w:eastAsia="Calibri" w:hAnsi="Calibri" w:cs="Calibri"/>
                      <w:spacing w:val="-1"/>
                      <w:sz w:val="18"/>
                      <w:szCs w:val="18"/>
                    </w:rPr>
                  </w:rPrChange>
                </w:rPr>
                <w:t>F</w:t>
              </w:r>
              <w:r w:rsidRPr="0041375B">
                <w:rPr>
                  <w:rFonts w:ascii="Calibri" w:eastAsia="Calibri" w:hAnsi="Calibri" w:cs="Calibri"/>
                  <w:b/>
                  <w:spacing w:val="1"/>
                  <w:sz w:val="20"/>
                  <w:szCs w:val="18"/>
                  <w:rPrChange w:id="503"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z w:val="20"/>
                  <w:szCs w:val="18"/>
                  <w:rPrChange w:id="504" w:author="Erlie Hasam Morfin Zavalza" w:date="2014-10-30T23:00:00Z">
                    <w:rPr>
                      <w:rFonts w:ascii="Calibri" w:eastAsia="Calibri" w:hAnsi="Calibri" w:cs="Calibri"/>
                      <w:sz w:val="18"/>
                      <w:szCs w:val="18"/>
                    </w:rPr>
                  </w:rPrChange>
                </w:rPr>
                <w:t>r</w:t>
              </w:r>
              <w:r w:rsidRPr="0041375B">
                <w:rPr>
                  <w:rFonts w:ascii="Calibri" w:eastAsia="Calibri" w:hAnsi="Calibri" w:cs="Calibri"/>
                  <w:b/>
                  <w:spacing w:val="-1"/>
                  <w:sz w:val="20"/>
                  <w:szCs w:val="18"/>
                  <w:rPrChange w:id="505" w:author="Erlie Hasam Morfin Zavalza" w:date="2014-10-30T23:00:00Z">
                    <w:rPr>
                      <w:rFonts w:ascii="Calibri" w:eastAsia="Calibri" w:hAnsi="Calibri" w:cs="Calibri"/>
                      <w:spacing w:val="-1"/>
                      <w:sz w:val="18"/>
                      <w:szCs w:val="18"/>
                    </w:rPr>
                  </w:rPrChange>
                </w:rPr>
                <w:t>t</w:t>
              </w:r>
              <w:r w:rsidRPr="0041375B">
                <w:rPr>
                  <w:rFonts w:ascii="Calibri" w:eastAsia="Calibri" w:hAnsi="Calibri" w:cs="Calibri"/>
                  <w:b/>
                  <w:sz w:val="20"/>
                  <w:szCs w:val="18"/>
                  <w:rPrChange w:id="506" w:author="Erlie Hasam Morfin Zavalza" w:date="2014-10-30T23:00:00Z">
                    <w:rPr>
                      <w:rFonts w:ascii="Calibri" w:eastAsia="Calibri" w:hAnsi="Calibri" w:cs="Calibri"/>
                      <w:sz w:val="18"/>
                      <w:szCs w:val="18"/>
                    </w:rPr>
                  </w:rPrChange>
                </w:rPr>
                <w:t>al</w:t>
              </w:r>
              <w:r w:rsidRPr="0041375B">
                <w:rPr>
                  <w:rFonts w:ascii="Calibri" w:eastAsia="Calibri" w:hAnsi="Calibri" w:cs="Calibri"/>
                  <w:b/>
                  <w:spacing w:val="-1"/>
                  <w:sz w:val="20"/>
                  <w:szCs w:val="18"/>
                  <w:rPrChange w:id="507"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pacing w:val="1"/>
                  <w:sz w:val="20"/>
                  <w:szCs w:val="18"/>
                  <w:rPrChange w:id="508" w:author="Erlie Hasam Morfin Zavalza" w:date="2014-10-30T23:00:00Z">
                    <w:rPr>
                      <w:rFonts w:ascii="Calibri" w:eastAsia="Calibri" w:hAnsi="Calibri" w:cs="Calibri"/>
                      <w:spacing w:val="1"/>
                      <w:sz w:val="18"/>
                      <w:szCs w:val="18"/>
                    </w:rPr>
                  </w:rPrChange>
                </w:rPr>
                <w:t>z</w:t>
              </w:r>
              <w:r w:rsidRPr="0041375B">
                <w:rPr>
                  <w:rFonts w:ascii="Calibri" w:eastAsia="Calibri" w:hAnsi="Calibri" w:cs="Calibri"/>
                  <w:b/>
                  <w:sz w:val="20"/>
                  <w:szCs w:val="18"/>
                  <w:rPrChange w:id="509" w:author="Erlie Hasam Morfin Zavalza" w:date="2014-10-30T23:00:00Z">
                    <w:rPr>
                      <w:rFonts w:ascii="Calibri" w:eastAsia="Calibri" w:hAnsi="Calibri" w:cs="Calibri"/>
                      <w:sz w:val="18"/>
                      <w:szCs w:val="18"/>
                    </w:rPr>
                  </w:rPrChange>
                </w:rPr>
                <w:t>a</w:t>
              </w:r>
            </w:ins>
          </w:p>
        </w:tc>
        <w:tc>
          <w:tcPr>
            <w:tcW w:w="7371" w:type="dxa"/>
            <w:tcBorders>
              <w:top w:val="single" w:sz="5" w:space="0" w:color="000000"/>
              <w:left w:val="single" w:sz="5" w:space="0" w:color="000000"/>
              <w:bottom w:val="single" w:sz="5" w:space="0" w:color="000000"/>
              <w:right w:val="single" w:sz="5" w:space="0" w:color="000000"/>
            </w:tcBorders>
            <w:tcPrChange w:id="510"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7B76565E" w14:textId="2A0B3D6A" w:rsidR="009225E3" w:rsidRPr="0041375B" w:rsidRDefault="009225E3">
            <w:pPr>
              <w:spacing w:before="1" w:line="200" w:lineRule="exact"/>
              <w:ind w:left="96"/>
              <w:rPr>
                <w:ins w:id="511" w:author="Erlie Hasam Morfin Zavalza" w:date="2014-10-30T20:48:00Z"/>
                <w:rFonts w:ascii="Calibri" w:eastAsia="Calibri" w:hAnsi="Calibri" w:cs="Calibri"/>
                <w:sz w:val="20"/>
                <w:szCs w:val="18"/>
                <w:rPrChange w:id="512" w:author="Erlie Hasam Morfin Zavalza" w:date="2014-10-30T23:00:00Z">
                  <w:rPr>
                    <w:ins w:id="513" w:author="Erlie Hasam Morfin Zavalza" w:date="2014-10-30T20:48:00Z"/>
                    <w:rFonts w:ascii="Calibri" w:eastAsia="Calibri" w:hAnsi="Calibri" w:cs="Calibri"/>
                    <w:sz w:val="18"/>
                    <w:szCs w:val="18"/>
                  </w:rPr>
                </w:rPrChange>
              </w:rPr>
            </w:pPr>
            <w:ins w:id="514" w:author="Erlie Hasam Morfin Zavalza" w:date="2014-10-30T22:29:00Z">
              <w:r w:rsidRPr="0041375B">
                <w:rPr>
                  <w:rFonts w:ascii="Calibri" w:eastAsia="Calibri" w:hAnsi="Calibri" w:cs="Calibri"/>
                  <w:sz w:val="20"/>
                  <w:szCs w:val="18"/>
                  <w:rPrChange w:id="515" w:author="Erlie Hasam Morfin Zavalza" w:date="2014-10-30T23:00:00Z">
                    <w:rPr>
                      <w:rFonts w:ascii="Calibri" w:eastAsia="Calibri" w:hAnsi="Calibri" w:cs="Calibri"/>
                      <w:sz w:val="18"/>
                      <w:szCs w:val="18"/>
                    </w:rPr>
                  </w:rPrChange>
                </w:rPr>
                <w:t xml:space="preserve">La competencia actual no es una gran preocupación puesto a que la mayoría de comerciantes de este producto son pequeños productores y no </w:t>
              </w:r>
            </w:ins>
            <w:ins w:id="516" w:author="Erlie Hasam Morfin Zavalza" w:date="2014-10-30T22:30:00Z">
              <w:r w:rsidRPr="0041375B">
                <w:rPr>
                  <w:rFonts w:ascii="Calibri" w:eastAsia="Calibri" w:hAnsi="Calibri" w:cs="Calibri"/>
                  <w:sz w:val="20"/>
                  <w:szCs w:val="18"/>
                  <w:rPrChange w:id="517" w:author="Erlie Hasam Morfin Zavalza" w:date="2014-10-30T23:00:00Z">
                    <w:rPr>
                      <w:rFonts w:ascii="Calibri" w:eastAsia="Calibri" w:hAnsi="Calibri" w:cs="Calibri"/>
                      <w:sz w:val="18"/>
                      <w:szCs w:val="18"/>
                    </w:rPr>
                  </w:rPrChange>
                </w:rPr>
                <w:t>están</w:t>
              </w:r>
            </w:ins>
            <w:ins w:id="518" w:author="Erlie Hasam Morfin Zavalza" w:date="2014-10-30T22:29:00Z">
              <w:r w:rsidRPr="0041375B">
                <w:rPr>
                  <w:rFonts w:ascii="Calibri" w:eastAsia="Calibri" w:hAnsi="Calibri" w:cs="Calibri"/>
                  <w:sz w:val="20"/>
                  <w:szCs w:val="18"/>
                  <w:rPrChange w:id="519" w:author="Erlie Hasam Morfin Zavalza" w:date="2014-10-30T23:00:00Z">
                    <w:rPr>
                      <w:rFonts w:ascii="Calibri" w:eastAsia="Calibri" w:hAnsi="Calibri" w:cs="Calibri"/>
                      <w:sz w:val="18"/>
                      <w:szCs w:val="18"/>
                    </w:rPr>
                  </w:rPrChange>
                </w:rPr>
                <w:t xml:space="preserve"> </w:t>
              </w:r>
            </w:ins>
            <w:ins w:id="520" w:author="Erlie Hasam Morfin Zavalza" w:date="2014-10-30T22:30:00Z">
              <w:r w:rsidRPr="0041375B">
                <w:rPr>
                  <w:rFonts w:ascii="Calibri" w:eastAsia="Calibri" w:hAnsi="Calibri" w:cs="Calibri"/>
                  <w:sz w:val="20"/>
                  <w:szCs w:val="18"/>
                  <w:rPrChange w:id="521" w:author="Erlie Hasam Morfin Zavalza" w:date="2014-10-30T23:00:00Z">
                    <w:rPr>
                      <w:rFonts w:ascii="Calibri" w:eastAsia="Calibri" w:hAnsi="Calibri" w:cs="Calibri"/>
                      <w:sz w:val="18"/>
                      <w:szCs w:val="18"/>
                    </w:rPr>
                  </w:rPrChange>
                </w:rPr>
                <w:t xml:space="preserve">establecidos formalmente como negocio, solamente hay </w:t>
              </w:r>
            </w:ins>
            <w:ins w:id="522" w:author="Erlie Hasam Morfin Zavalza" w:date="2014-10-30T22:31:00Z">
              <w:r w:rsidRPr="0041375B">
                <w:rPr>
                  <w:rFonts w:ascii="Calibri" w:eastAsia="Calibri" w:hAnsi="Calibri" w:cs="Calibri"/>
                  <w:sz w:val="20"/>
                  <w:szCs w:val="18"/>
                  <w:rPrChange w:id="523" w:author="Erlie Hasam Morfin Zavalza" w:date="2014-10-30T23:00:00Z">
                    <w:rPr>
                      <w:rFonts w:ascii="Calibri" w:eastAsia="Calibri" w:hAnsi="Calibri" w:cs="Calibri"/>
                      <w:sz w:val="18"/>
                      <w:szCs w:val="18"/>
                    </w:rPr>
                  </w:rPrChange>
                </w:rPr>
                <w:t>varios</w:t>
              </w:r>
            </w:ins>
            <w:ins w:id="524" w:author="Erlie Hasam Morfin Zavalza" w:date="2014-10-30T22:30:00Z">
              <w:r w:rsidRPr="0041375B">
                <w:rPr>
                  <w:rFonts w:ascii="Calibri" w:eastAsia="Calibri" w:hAnsi="Calibri" w:cs="Calibri"/>
                  <w:sz w:val="20"/>
                  <w:szCs w:val="18"/>
                  <w:rPrChange w:id="525" w:author="Erlie Hasam Morfin Zavalza" w:date="2014-10-30T23:00:00Z">
                    <w:rPr>
                      <w:rFonts w:ascii="Calibri" w:eastAsia="Calibri" w:hAnsi="Calibri" w:cs="Calibri"/>
                      <w:sz w:val="18"/>
                      <w:szCs w:val="18"/>
                    </w:rPr>
                  </w:rPrChange>
                </w:rPr>
                <w:t xml:space="preserve"> lugares donde se pueden comer empanadas bajo el </w:t>
              </w:r>
            </w:ins>
            <w:ins w:id="526" w:author="Erlie Hasam Morfin Zavalza" w:date="2014-10-30T22:31:00Z">
              <w:r w:rsidRPr="0041375B">
                <w:rPr>
                  <w:rFonts w:ascii="Calibri" w:eastAsia="Calibri" w:hAnsi="Calibri" w:cs="Calibri"/>
                  <w:sz w:val="20"/>
                  <w:szCs w:val="18"/>
                  <w:rPrChange w:id="527" w:author="Erlie Hasam Morfin Zavalza" w:date="2014-10-30T23:00:00Z">
                    <w:rPr>
                      <w:rFonts w:ascii="Calibri" w:eastAsia="Calibri" w:hAnsi="Calibri" w:cs="Calibri"/>
                      <w:sz w:val="18"/>
                      <w:szCs w:val="18"/>
                    </w:rPr>
                  </w:rPrChange>
                </w:rPr>
                <w:t>modelo de restaurante o panaderías pero sus productos no son los mejores o los que el cliente prefiere.</w:t>
              </w:r>
            </w:ins>
          </w:p>
        </w:tc>
      </w:tr>
      <w:tr w:rsidR="009225E3" w:rsidRPr="009225E3" w14:paraId="3B838E89" w14:textId="77777777" w:rsidTr="0041375B">
        <w:trPr>
          <w:trHeight w:hRule="exact" w:val="1628"/>
          <w:ins w:id="528" w:author="Erlie Hasam Morfin Zavalza" w:date="2014-10-30T20:48:00Z"/>
          <w:trPrChange w:id="529" w:author="Erlie Hasam Morfin Zavalza" w:date="2014-10-30T23:01:00Z">
            <w:trPr>
              <w:trHeight w:hRule="exact" w:val="3129"/>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530"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35464052" w14:textId="77777777" w:rsidR="009225E3" w:rsidRPr="0041375B" w:rsidRDefault="009225E3">
            <w:pPr>
              <w:spacing w:line="200" w:lineRule="exact"/>
              <w:ind w:left="95"/>
              <w:jc w:val="center"/>
              <w:rPr>
                <w:ins w:id="531" w:author="Erlie Hasam Morfin Zavalza" w:date="2014-10-30T20:57:00Z"/>
                <w:rFonts w:ascii="Calibri" w:eastAsia="Calibri" w:hAnsi="Calibri" w:cs="Calibri"/>
                <w:b/>
                <w:sz w:val="20"/>
                <w:szCs w:val="18"/>
                <w:rPrChange w:id="532" w:author="Erlie Hasam Morfin Zavalza" w:date="2014-10-30T23:00:00Z">
                  <w:rPr>
                    <w:ins w:id="533" w:author="Erlie Hasam Morfin Zavalza" w:date="2014-10-30T20:57:00Z"/>
                    <w:rFonts w:ascii="Calibri" w:eastAsia="Calibri" w:hAnsi="Calibri" w:cs="Calibri"/>
                    <w:b/>
                    <w:sz w:val="18"/>
                    <w:szCs w:val="18"/>
                  </w:rPr>
                </w:rPrChange>
              </w:rPr>
              <w:pPrChange w:id="534" w:author="Erlie Hasam Morfin Zavalza" w:date="2014-10-30T20:52:00Z">
                <w:pPr>
                  <w:spacing w:line="200" w:lineRule="exact"/>
                  <w:ind w:left="95"/>
                </w:pPr>
              </w:pPrChange>
            </w:pPr>
          </w:p>
          <w:p w14:paraId="33F2F437" w14:textId="77777777" w:rsidR="009225E3" w:rsidRPr="0041375B" w:rsidRDefault="009225E3">
            <w:pPr>
              <w:spacing w:line="200" w:lineRule="exact"/>
              <w:ind w:left="95"/>
              <w:jc w:val="center"/>
              <w:rPr>
                <w:ins w:id="535" w:author="Erlie Hasam Morfin Zavalza" w:date="2014-10-30T20:48:00Z"/>
                <w:rFonts w:ascii="Calibri" w:eastAsia="Calibri" w:hAnsi="Calibri" w:cs="Calibri"/>
                <w:b/>
                <w:sz w:val="20"/>
                <w:szCs w:val="18"/>
                <w:rPrChange w:id="536" w:author="Erlie Hasam Morfin Zavalza" w:date="2014-10-30T23:00:00Z">
                  <w:rPr>
                    <w:ins w:id="537" w:author="Erlie Hasam Morfin Zavalza" w:date="2014-10-30T20:48:00Z"/>
                    <w:rFonts w:ascii="Calibri" w:eastAsia="Calibri" w:hAnsi="Calibri" w:cs="Calibri"/>
                    <w:sz w:val="18"/>
                    <w:szCs w:val="18"/>
                  </w:rPr>
                </w:rPrChange>
              </w:rPr>
              <w:pPrChange w:id="538" w:author="Erlie Hasam Morfin Zavalza" w:date="2014-10-30T20:52:00Z">
                <w:pPr>
                  <w:spacing w:line="200" w:lineRule="exact"/>
                  <w:ind w:left="95"/>
                </w:pPr>
              </w:pPrChange>
            </w:pPr>
            <w:ins w:id="539" w:author="Erlie Hasam Morfin Zavalza" w:date="2014-10-30T20:48:00Z">
              <w:r w:rsidRPr="0041375B">
                <w:rPr>
                  <w:rFonts w:ascii="Calibri" w:eastAsia="Calibri" w:hAnsi="Calibri" w:cs="Calibri"/>
                  <w:b/>
                  <w:sz w:val="20"/>
                  <w:szCs w:val="18"/>
                  <w:rPrChange w:id="540" w:author="Erlie Hasam Morfin Zavalza" w:date="2014-10-30T23:00:00Z">
                    <w:rPr>
                      <w:rFonts w:ascii="Calibri" w:eastAsia="Calibri" w:hAnsi="Calibri" w:cs="Calibri"/>
                      <w:sz w:val="18"/>
                      <w:szCs w:val="18"/>
                    </w:rPr>
                  </w:rPrChange>
                </w:rPr>
                <w:t>C</w:t>
              </w:r>
              <w:r w:rsidRPr="0041375B">
                <w:rPr>
                  <w:rFonts w:ascii="Calibri" w:eastAsia="Calibri" w:hAnsi="Calibri" w:cs="Calibri"/>
                  <w:b/>
                  <w:spacing w:val="1"/>
                  <w:sz w:val="20"/>
                  <w:szCs w:val="18"/>
                  <w:rPrChange w:id="541"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z w:val="20"/>
                  <w:szCs w:val="18"/>
                  <w:rPrChange w:id="542" w:author="Erlie Hasam Morfin Zavalza" w:date="2014-10-30T23:00:00Z">
                    <w:rPr>
                      <w:rFonts w:ascii="Calibri" w:eastAsia="Calibri" w:hAnsi="Calibri" w:cs="Calibri"/>
                      <w:sz w:val="18"/>
                      <w:szCs w:val="18"/>
                    </w:rPr>
                  </w:rPrChange>
                </w:rPr>
                <w:t>m</w:t>
              </w:r>
              <w:r w:rsidRPr="0041375B">
                <w:rPr>
                  <w:rFonts w:ascii="Calibri" w:eastAsia="Calibri" w:hAnsi="Calibri" w:cs="Calibri"/>
                  <w:b/>
                  <w:spacing w:val="-1"/>
                  <w:sz w:val="20"/>
                  <w:szCs w:val="18"/>
                  <w:rPrChange w:id="543" w:author="Erlie Hasam Morfin Zavalza" w:date="2014-10-30T23:00:00Z">
                    <w:rPr>
                      <w:rFonts w:ascii="Calibri" w:eastAsia="Calibri" w:hAnsi="Calibri" w:cs="Calibri"/>
                      <w:spacing w:val="-1"/>
                      <w:sz w:val="18"/>
                      <w:szCs w:val="18"/>
                    </w:rPr>
                  </w:rPrChange>
                </w:rPr>
                <w:t>pe</w:t>
              </w:r>
              <w:r w:rsidRPr="0041375B">
                <w:rPr>
                  <w:rFonts w:ascii="Calibri" w:eastAsia="Calibri" w:hAnsi="Calibri" w:cs="Calibri"/>
                  <w:b/>
                  <w:sz w:val="20"/>
                  <w:szCs w:val="18"/>
                  <w:rPrChange w:id="544" w:author="Erlie Hasam Morfin Zavalza" w:date="2014-10-30T23:00:00Z">
                    <w:rPr>
                      <w:rFonts w:ascii="Calibri" w:eastAsia="Calibri" w:hAnsi="Calibri" w:cs="Calibri"/>
                      <w:sz w:val="18"/>
                      <w:szCs w:val="18"/>
                    </w:rPr>
                  </w:rPrChange>
                </w:rPr>
                <w:t>t</w:t>
              </w:r>
              <w:r w:rsidRPr="0041375B">
                <w:rPr>
                  <w:rFonts w:ascii="Calibri" w:eastAsia="Calibri" w:hAnsi="Calibri" w:cs="Calibri"/>
                  <w:b/>
                  <w:spacing w:val="-1"/>
                  <w:sz w:val="20"/>
                  <w:szCs w:val="18"/>
                  <w:rPrChange w:id="545" w:author="Erlie Hasam Morfin Zavalza" w:date="2014-10-30T23:00:00Z">
                    <w:rPr>
                      <w:rFonts w:ascii="Calibri" w:eastAsia="Calibri" w:hAnsi="Calibri" w:cs="Calibri"/>
                      <w:spacing w:val="-1"/>
                      <w:sz w:val="18"/>
                      <w:szCs w:val="18"/>
                    </w:rPr>
                  </w:rPrChange>
                </w:rPr>
                <w:t>en</w:t>
              </w:r>
              <w:r w:rsidRPr="0041375B">
                <w:rPr>
                  <w:rFonts w:ascii="Calibri" w:eastAsia="Calibri" w:hAnsi="Calibri" w:cs="Calibri"/>
                  <w:b/>
                  <w:spacing w:val="1"/>
                  <w:sz w:val="20"/>
                  <w:szCs w:val="18"/>
                  <w:rPrChange w:id="546"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547" w:author="Erlie Hasam Morfin Zavalza" w:date="2014-10-30T23:00:00Z">
                    <w:rPr>
                      <w:rFonts w:ascii="Calibri" w:eastAsia="Calibri" w:hAnsi="Calibri" w:cs="Calibri"/>
                      <w:sz w:val="18"/>
                      <w:szCs w:val="18"/>
                    </w:rPr>
                  </w:rPrChange>
                </w:rPr>
                <w:t>ia</w:t>
              </w:r>
            </w:ins>
          </w:p>
          <w:p w14:paraId="0A8FB887" w14:textId="77777777" w:rsidR="009225E3" w:rsidRPr="0041375B" w:rsidRDefault="009225E3">
            <w:pPr>
              <w:spacing w:before="1" w:line="200" w:lineRule="exact"/>
              <w:ind w:left="95"/>
              <w:jc w:val="center"/>
              <w:rPr>
                <w:ins w:id="548" w:author="Erlie Hasam Morfin Zavalza" w:date="2014-10-30T20:48:00Z"/>
                <w:rFonts w:ascii="Calibri" w:eastAsia="Calibri" w:hAnsi="Calibri" w:cs="Calibri"/>
                <w:b/>
                <w:sz w:val="20"/>
                <w:szCs w:val="18"/>
                <w:rPrChange w:id="549" w:author="Erlie Hasam Morfin Zavalza" w:date="2014-10-30T23:00:00Z">
                  <w:rPr>
                    <w:ins w:id="550" w:author="Erlie Hasam Morfin Zavalza" w:date="2014-10-30T20:48:00Z"/>
                    <w:rFonts w:ascii="Calibri" w:eastAsia="Calibri" w:hAnsi="Calibri" w:cs="Calibri"/>
                    <w:sz w:val="18"/>
                    <w:szCs w:val="18"/>
                  </w:rPr>
                </w:rPrChange>
              </w:rPr>
              <w:pPrChange w:id="551" w:author="Erlie Hasam Morfin Zavalza" w:date="2014-10-30T20:52:00Z">
                <w:pPr>
                  <w:spacing w:before="1" w:line="200" w:lineRule="exact"/>
                  <w:ind w:left="95"/>
                </w:pPr>
              </w:pPrChange>
            </w:pPr>
            <w:ins w:id="552" w:author="Erlie Hasam Morfin Zavalza" w:date="2014-10-30T20:48:00Z">
              <w:r w:rsidRPr="0041375B">
                <w:rPr>
                  <w:rFonts w:ascii="Calibri" w:eastAsia="Calibri" w:hAnsi="Calibri" w:cs="Calibri"/>
                  <w:b/>
                  <w:spacing w:val="1"/>
                  <w:sz w:val="20"/>
                  <w:szCs w:val="18"/>
                  <w:rPrChange w:id="553" w:author="Erlie Hasam Morfin Zavalza" w:date="2014-10-30T23:00:00Z">
                    <w:rPr>
                      <w:rFonts w:ascii="Calibri" w:eastAsia="Calibri" w:hAnsi="Calibri" w:cs="Calibri"/>
                      <w:spacing w:val="1"/>
                      <w:sz w:val="18"/>
                      <w:szCs w:val="18"/>
                    </w:rPr>
                  </w:rPrChange>
                </w:rPr>
                <w:t>R</w:t>
              </w:r>
              <w:r w:rsidRPr="0041375B">
                <w:rPr>
                  <w:rFonts w:ascii="Calibri" w:eastAsia="Calibri" w:hAnsi="Calibri" w:cs="Calibri"/>
                  <w:b/>
                  <w:spacing w:val="-1"/>
                  <w:sz w:val="20"/>
                  <w:szCs w:val="18"/>
                  <w:rPrChange w:id="554"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z w:val="20"/>
                  <w:szCs w:val="18"/>
                  <w:rPrChange w:id="555" w:author="Erlie Hasam Morfin Zavalza" w:date="2014-10-30T23:00:00Z">
                    <w:rPr>
                      <w:rFonts w:ascii="Calibri" w:eastAsia="Calibri" w:hAnsi="Calibri" w:cs="Calibri"/>
                      <w:sz w:val="18"/>
                      <w:szCs w:val="18"/>
                    </w:rPr>
                  </w:rPrChange>
                </w:rPr>
                <w:t>la</w:t>
              </w:r>
              <w:r w:rsidRPr="0041375B">
                <w:rPr>
                  <w:rFonts w:ascii="Calibri" w:eastAsia="Calibri" w:hAnsi="Calibri" w:cs="Calibri"/>
                  <w:b/>
                  <w:spacing w:val="1"/>
                  <w:sz w:val="20"/>
                  <w:szCs w:val="18"/>
                  <w:rPrChange w:id="556"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557" w:author="Erlie Hasam Morfin Zavalza" w:date="2014-10-30T23:00:00Z">
                    <w:rPr>
                      <w:rFonts w:ascii="Calibri" w:eastAsia="Calibri" w:hAnsi="Calibri" w:cs="Calibri"/>
                      <w:sz w:val="18"/>
                      <w:szCs w:val="18"/>
                    </w:rPr>
                  </w:rPrChange>
                </w:rPr>
                <w:t>i</w:t>
              </w:r>
              <w:r w:rsidRPr="0041375B">
                <w:rPr>
                  <w:rFonts w:ascii="Calibri" w:eastAsia="Calibri" w:hAnsi="Calibri" w:cs="Calibri"/>
                  <w:b/>
                  <w:spacing w:val="1"/>
                  <w:sz w:val="20"/>
                  <w:szCs w:val="18"/>
                  <w:rPrChange w:id="558" w:author="Erlie Hasam Morfin Zavalza" w:date="2014-10-30T23:00:00Z">
                    <w:rPr>
                      <w:rFonts w:ascii="Calibri" w:eastAsia="Calibri" w:hAnsi="Calibri" w:cs="Calibri"/>
                      <w:spacing w:val="1"/>
                      <w:sz w:val="18"/>
                      <w:szCs w:val="18"/>
                    </w:rPr>
                  </w:rPrChange>
                </w:rPr>
                <w:t>ó</w:t>
              </w:r>
              <w:r w:rsidRPr="0041375B">
                <w:rPr>
                  <w:rFonts w:ascii="Calibri" w:eastAsia="Calibri" w:hAnsi="Calibri" w:cs="Calibri"/>
                  <w:b/>
                  <w:sz w:val="20"/>
                  <w:szCs w:val="18"/>
                  <w:rPrChange w:id="559" w:author="Erlie Hasam Morfin Zavalza" w:date="2014-10-30T23:00:00Z">
                    <w:rPr>
                      <w:rFonts w:ascii="Calibri" w:eastAsia="Calibri" w:hAnsi="Calibri" w:cs="Calibri"/>
                      <w:sz w:val="18"/>
                      <w:szCs w:val="18"/>
                    </w:rPr>
                  </w:rPrChange>
                </w:rPr>
                <w:t>n</w:t>
              </w:r>
              <w:r w:rsidRPr="0041375B">
                <w:rPr>
                  <w:rFonts w:ascii="Calibri" w:eastAsia="Calibri" w:hAnsi="Calibri" w:cs="Calibri"/>
                  <w:b/>
                  <w:spacing w:val="-1"/>
                  <w:sz w:val="20"/>
                  <w:szCs w:val="18"/>
                  <w:rPrChange w:id="560" w:author="Erlie Hasam Morfin Zavalza" w:date="2014-10-30T23:00:00Z">
                    <w:rPr>
                      <w:rFonts w:ascii="Calibri" w:eastAsia="Calibri" w:hAnsi="Calibri" w:cs="Calibri"/>
                      <w:spacing w:val="-1"/>
                      <w:sz w:val="18"/>
                      <w:szCs w:val="18"/>
                    </w:rPr>
                  </w:rPrChange>
                </w:rPr>
                <w:t xml:space="preserve"> </w:t>
              </w:r>
              <w:r w:rsidRPr="0041375B">
                <w:rPr>
                  <w:rFonts w:ascii="Calibri" w:eastAsia="Calibri" w:hAnsi="Calibri" w:cs="Calibri"/>
                  <w:b/>
                  <w:sz w:val="20"/>
                  <w:szCs w:val="18"/>
                  <w:rPrChange w:id="561" w:author="Erlie Hasam Morfin Zavalza" w:date="2014-10-30T23:00:00Z">
                    <w:rPr>
                      <w:rFonts w:ascii="Calibri" w:eastAsia="Calibri" w:hAnsi="Calibri" w:cs="Calibri"/>
                      <w:sz w:val="18"/>
                      <w:szCs w:val="18"/>
                    </w:rPr>
                  </w:rPrChange>
                </w:rPr>
                <w:t>Cal</w:t>
              </w:r>
              <w:r w:rsidRPr="0041375B">
                <w:rPr>
                  <w:rFonts w:ascii="Calibri" w:eastAsia="Calibri" w:hAnsi="Calibri" w:cs="Calibri"/>
                  <w:b/>
                  <w:spacing w:val="-1"/>
                  <w:sz w:val="20"/>
                  <w:szCs w:val="18"/>
                  <w:rPrChange w:id="562" w:author="Erlie Hasam Morfin Zavalza" w:date="2014-10-30T23:00:00Z">
                    <w:rPr>
                      <w:rFonts w:ascii="Calibri" w:eastAsia="Calibri" w:hAnsi="Calibri" w:cs="Calibri"/>
                      <w:spacing w:val="-1"/>
                      <w:sz w:val="18"/>
                      <w:szCs w:val="18"/>
                    </w:rPr>
                  </w:rPrChange>
                </w:rPr>
                <w:t>id</w:t>
              </w:r>
              <w:r w:rsidRPr="0041375B">
                <w:rPr>
                  <w:rFonts w:ascii="Calibri" w:eastAsia="Calibri" w:hAnsi="Calibri" w:cs="Calibri"/>
                  <w:b/>
                  <w:sz w:val="20"/>
                  <w:szCs w:val="18"/>
                  <w:rPrChange w:id="563" w:author="Erlie Hasam Morfin Zavalza" w:date="2014-10-30T23:00:00Z">
                    <w:rPr>
                      <w:rFonts w:ascii="Calibri" w:eastAsia="Calibri" w:hAnsi="Calibri" w:cs="Calibri"/>
                      <w:sz w:val="18"/>
                      <w:szCs w:val="18"/>
                    </w:rPr>
                  </w:rPrChange>
                </w:rPr>
                <w:t>ad-Pr</w:t>
              </w:r>
              <w:r w:rsidRPr="0041375B">
                <w:rPr>
                  <w:rFonts w:ascii="Calibri" w:eastAsia="Calibri" w:hAnsi="Calibri" w:cs="Calibri"/>
                  <w:b/>
                  <w:spacing w:val="-1"/>
                  <w:sz w:val="20"/>
                  <w:szCs w:val="18"/>
                  <w:rPrChange w:id="564"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pacing w:val="1"/>
                  <w:sz w:val="20"/>
                  <w:szCs w:val="18"/>
                  <w:rPrChange w:id="565"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566" w:author="Erlie Hasam Morfin Zavalza" w:date="2014-10-30T23:00:00Z">
                    <w:rPr>
                      <w:rFonts w:ascii="Calibri" w:eastAsia="Calibri" w:hAnsi="Calibri" w:cs="Calibri"/>
                      <w:sz w:val="18"/>
                      <w:szCs w:val="18"/>
                    </w:rPr>
                  </w:rPrChange>
                </w:rPr>
                <w:t>io</w:t>
              </w:r>
            </w:ins>
          </w:p>
        </w:tc>
        <w:tc>
          <w:tcPr>
            <w:tcW w:w="7371" w:type="dxa"/>
            <w:tcBorders>
              <w:top w:val="single" w:sz="5" w:space="0" w:color="000000"/>
              <w:left w:val="single" w:sz="5" w:space="0" w:color="000000"/>
              <w:bottom w:val="single" w:sz="5" w:space="0" w:color="000000"/>
              <w:right w:val="single" w:sz="5" w:space="0" w:color="000000"/>
            </w:tcBorders>
            <w:tcPrChange w:id="567"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3B83E5AB" w14:textId="77777777" w:rsidR="009225E3" w:rsidRPr="0041375B" w:rsidRDefault="009225E3">
            <w:pPr>
              <w:spacing w:before="1" w:line="200" w:lineRule="exact"/>
              <w:ind w:left="96"/>
              <w:rPr>
                <w:ins w:id="568" w:author="Erlie Hasam Morfin Zavalza" w:date="2014-10-30T22:42:00Z"/>
                <w:rFonts w:ascii="Calibri" w:eastAsia="Calibri" w:hAnsi="Calibri" w:cs="Calibri"/>
                <w:sz w:val="20"/>
                <w:szCs w:val="18"/>
                <w:rPrChange w:id="569" w:author="Erlie Hasam Morfin Zavalza" w:date="2014-10-30T23:00:00Z">
                  <w:rPr>
                    <w:ins w:id="570" w:author="Erlie Hasam Morfin Zavalza" w:date="2014-10-30T22:42:00Z"/>
                    <w:rFonts w:ascii="Calibri" w:eastAsia="Calibri" w:hAnsi="Calibri" w:cs="Calibri"/>
                    <w:sz w:val="18"/>
                    <w:szCs w:val="18"/>
                  </w:rPr>
                </w:rPrChange>
              </w:rPr>
            </w:pPr>
            <w:ins w:id="571" w:author="Erlie Hasam Morfin Zavalza" w:date="2014-10-30T22:35:00Z">
              <w:r w:rsidRPr="0041375B">
                <w:rPr>
                  <w:rFonts w:ascii="Calibri" w:eastAsia="Calibri" w:hAnsi="Calibri" w:cs="Calibri"/>
                  <w:sz w:val="20"/>
                  <w:szCs w:val="18"/>
                  <w:rPrChange w:id="572" w:author="Erlie Hasam Morfin Zavalza" w:date="2014-10-30T23:00:00Z">
                    <w:rPr>
                      <w:rFonts w:ascii="Calibri" w:eastAsia="Calibri" w:hAnsi="Calibri" w:cs="Calibri"/>
                      <w:sz w:val="18"/>
                      <w:szCs w:val="18"/>
                    </w:rPr>
                  </w:rPrChange>
                </w:rPr>
                <w:t xml:space="preserve">Nuestro producto pretende ofrecer </w:t>
              </w:r>
            </w:ins>
            <w:ins w:id="573" w:author="Erlie Hasam Morfin Zavalza" w:date="2014-10-30T22:41:00Z">
              <w:r w:rsidRPr="0041375B">
                <w:rPr>
                  <w:rFonts w:ascii="Calibri" w:eastAsia="Calibri" w:hAnsi="Calibri" w:cs="Calibri"/>
                  <w:sz w:val="20"/>
                  <w:szCs w:val="18"/>
                  <w:rPrChange w:id="574" w:author="Erlie Hasam Morfin Zavalza" w:date="2014-10-30T23:00:00Z">
                    <w:rPr>
                      <w:rFonts w:ascii="Calibri" w:eastAsia="Calibri" w:hAnsi="Calibri" w:cs="Calibri"/>
                      <w:sz w:val="18"/>
                      <w:szCs w:val="18"/>
                    </w:rPr>
                  </w:rPrChange>
                </w:rPr>
                <w:t>innovación</w:t>
              </w:r>
            </w:ins>
            <w:ins w:id="575" w:author="Erlie Hasam Morfin Zavalza" w:date="2014-10-30T22:42:00Z">
              <w:r w:rsidRPr="0041375B">
                <w:rPr>
                  <w:rFonts w:ascii="Calibri" w:eastAsia="Calibri" w:hAnsi="Calibri" w:cs="Calibri"/>
                  <w:sz w:val="20"/>
                  <w:szCs w:val="18"/>
                  <w:rPrChange w:id="576" w:author="Erlie Hasam Morfin Zavalza" w:date="2014-10-30T23:00:00Z">
                    <w:rPr>
                      <w:rFonts w:ascii="Calibri" w:eastAsia="Calibri" w:hAnsi="Calibri" w:cs="Calibri"/>
                      <w:sz w:val="18"/>
                      <w:szCs w:val="18"/>
                    </w:rPr>
                  </w:rPrChange>
                </w:rPr>
                <w:t xml:space="preserve"> y ser superior</w:t>
              </w:r>
            </w:ins>
            <w:ins w:id="577" w:author="Erlie Hasam Morfin Zavalza" w:date="2014-10-30T22:41:00Z">
              <w:r w:rsidRPr="0041375B">
                <w:rPr>
                  <w:rFonts w:ascii="Calibri" w:eastAsia="Calibri" w:hAnsi="Calibri" w:cs="Calibri"/>
                  <w:sz w:val="20"/>
                  <w:szCs w:val="18"/>
                  <w:rPrChange w:id="578" w:author="Erlie Hasam Morfin Zavalza" w:date="2014-10-30T23:00:00Z">
                    <w:rPr>
                      <w:rFonts w:ascii="Calibri" w:eastAsia="Calibri" w:hAnsi="Calibri" w:cs="Calibri"/>
                      <w:sz w:val="18"/>
                      <w:szCs w:val="18"/>
                    </w:rPr>
                  </w:rPrChange>
                </w:rPr>
                <w:t>,</w:t>
              </w:r>
            </w:ins>
            <w:ins w:id="579" w:author="Erlie Hasam Morfin Zavalza" w:date="2014-10-30T22:35:00Z">
              <w:r w:rsidRPr="0041375B">
                <w:rPr>
                  <w:rFonts w:ascii="Calibri" w:eastAsia="Calibri" w:hAnsi="Calibri" w:cs="Calibri"/>
                  <w:sz w:val="20"/>
                  <w:szCs w:val="18"/>
                  <w:rPrChange w:id="580" w:author="Erlie Hasam Morfin Zavalza" w:date="2014-10-30T23:00:00Z">
                    <w:rPr>
                      <w:rFonts w:ascii="Calibri" w:eastAsia="Calibri" w:hAnsi="Calibri" w:cs="Calibri"/>
                      <w:sz w:val="18"/>
                      <w:szCs w:val="18"/>
                    </w:rPr>
                  </w:rPrChange>
                </w:rPr>
                <w:t xml:space="preserve"> las empanadas que queremos producir pretenden incorporar una experiencia </w:t>
              </w:r>
            </w:ins>
            <w:ins w:id="581" w:author="Erlie Hasam Morfin Zavalza" w:date="2014-10-30T22:38:00Z">
              <w:r w:rsidRPr="0041375B">
                <w:rPr>
                  <w:rFonts w:ascii="Calibri" w:eastAsia="Calibri" w:hAnsi="Calibri" w:cs="Calibri"/>
                  <w:sz w:val="20"/>
                  <w:szCs w:val="18"/>
                  <w:rPrChange w:id="582" w:author="Erlie Hasam Morfin Zavalza" w:date="2014-10-30T23:00:00Z">
                    <w:rPr>
                      <w:rFonts w:ascii="Calibri" w:eastAsia="Calibri" w:hAnsi="Calibri" w:cs="Calibri"/>
                      <w:sz w:val="18"/>
                      <w:szCs w:val="18"/>
                    </w:rPr>
                  </w:rPrChange>
                </w:rPr>
                <w:t>completa</w:t>
              </w:r>
            </w:ins>
            <w:ins w:id="583" w:author="Erlie Hasam Morfin Zavalza" w:date="2014-10-30T22:35:00Z">
              <w:r w:rsidRPr="0041375B">
                <w:rPr>
                  <w:rFonts w:ascii="Calibri" w:eastAsia="Calibri" w:hAnsi="Calibri" w:cs="Calibri"/>
                  <w:sz w:val="20"/>
                  <w:szCs w:val="18"/>
                  <w:rPrChange w:id="584" w:author="Erlie Hasam Morfin Zavalza" w:date="2014-10-30T23:00:00Z">
                    <w:rPr>
                      <w:rFonts w:ascii="Calibri" w:eastAsia="Calibri" w:hAnsi="Calibri" w:cs="Calibri"/>
                      <w:sz w:val="18"/>
                      <w:szCs w:val="18"/>
                    </w:rPr>
                  </w:rPrChange>
                </w:rPr>
                <w:t xml:space="preserve">, </w:t>
              </w:r>
            </w:ins>
            <w:ins w:id="585" w:author="Erlie Hasam Morfin Zavalza" w:date="2014-10-30T22:36:00Z">
              <w:r w:rsidRPr="0041375B">
                <w:rPr>
                  <w:rFonts w:ascii="Calibri" w:eastAsia="Calibri" w:hAnsi="Calibri" w:cs="Calibri"/>
                  <w:sz w:val="20"/>
                  <w:szCs w:val="18"/>
                  <w:rPrChange w:id="586" w:author="Erlie Hasam Morfin Zavalza" w:date="2014-10-30T23:00:00Z">
                    <w:rPr>
                      <w:rFonts w:ascii="Calibri" w:eastAsia="Calibri" w:hAnsi="Calibri" w:cs="Calibri"/>
                      <w:sz w:val="18"/>
                      <w:szCs w:val="18"/>
                    </w:rPr>
                  </w:rPrChange>
                </w:rPr>
                <w:t xml:space="preserve">tratar de identificar el sabor con el color y evitar </w:t>
              </w:r>
            </w:ins>
            <w:ins w:id="587" w:author="Erlie Hasam Morfin Zavalza" w:date="2014-10-30T22:37:00Z">
              <w:r w:rsidRPr="0041375B">
                <w:rPr>
                  <w:rFonts w:ascii="Calibri" w:eastAsia="Calibri" w:hAnsi="Calibri" w:cs="Calibri"/>
                  <w:sz w:val="20"/>
                  <w:szCs w:val="18"/>
                  <w:rPrChange w:id="588" w:author="Erlie Hasam Morfin Zavalza" w:date="2014-10-30T23:00:00Z">
                    <w:rPr>
                      <w:rFonts w:ascii="Calibri" w:eastAsia="Calibri" w:hAnsi="Calibri" w:cs="Calibri"/>
                      <w:sz w:val="18"/>
                      <w:szCs w:val="18"/>
                    </w:rPr>
                  </w:rPrChange>
                </w:rPr>
                <w:t>confusiones</w:t>
              </w:r>
            </w:ins>
            <w:ins w:id="589" w:author="Erlie Hasam Morfin Zavalza" w:date="2014-10-30T22:36:00Z">
              <w:r w:rsidRPr="0041375B">
                <w:rPr>
                  <w:rFonts w:ascii="Calibri" w:eastAsia="Calibri" w:hAnsi="Calibri" w:cs="Calibri"/>
                  <w:sz w:val="20"/>
                  <w:szCs w:val="18"/>
                  <w:rPrChange w:id="590" w:author="Erlie Hasam Morfin Zavalza" w:date="2014-10-30T23:00:00Z">
                    <w:rPr>
                      <w:rFonts w:ascii="Calibri" w:eastAsia="Calibri" w:hAnsi="Calibri" w:cs="Calibri"/>
                      <w:sz w:val="18"/>
                      <w:szCs w:val="18"/>
                    </w:rPr>
                  </w:rPrChange>
                </w:rPr>
                <w:t>,</w:t>
              </w:r>
            </w:ins>
            <w:ins w:id="591" w:author="Erlie Hasam Morfin Zavalza" w:date="2014-10-30T22:37:00Z">
              <w:r w:rsidRPr="0041375B">
                <w:rPr>
                  <w:rFonts w:ascii="Calibri" w:eastAsia="Calibri" w:hAnsi="Calibri" w:cs="Calibri"/>
                  <w:sz w:val="20"/>
                  <w:szCs w:val="18"/>
                  <w:rPrChange w:id="592" w:author="Erlie Hasam Morfin Zavalza" w:date="2014-10-30T23:00:00Z">
                    <w:rPr>
                      <w:rFonts w:ascii="Calibri" w:eastAsia="Calibri" w:hAnsi="Calibri" w:cs="Calibri"/>
                      <w:sz w:val="18"/>
                      <w:szCs w:val="18"/>
                    </w:rPr>
                  </w:rPrChange>
                </w:rPr>
                <w:t xml:space="preserve"> </w:t>
              </w:r>
            </w:ins>
            <w:ins w:id="593" w:author="Erlie Hasam Morfin Zavalza" w:date="2014-10-30T22:36:00Z">
              <w:r w:rsidRPr="0041375B">
                <w:rPr>
                  <w:rFonts w:ascii="Calibri" w:eastAsia="Calibri" w:hAnsi="Calibri" w:cs="Calibri"/>
                  <w:sz w:val="20"/>
                  <w:szCs w:val="18"/>
                  <w:rPrChange w:id="594" w:author="Erlie Hasam Morfin Zavalza" w:date="2014-10-30T23:00:00Z">
                    <w:rPr>
                      <w:rFonts w:ascii="Calibri" w:eastAsia="Calibri" w:hAnsi="Calibri" w:cs="Calibri"/>
                      <w:sz w:val="18"/>
                      <w:szCs w:val="18"/>
                    </w:rPr>
                  </w:rPrChange>
                </w:rPr>
                <w:t xml:space="preserve">agregar ingredientes especiales a nuestras </w:t>
              </w:r>
            </w:ins>
            <w:ins w:id="595" w:author="Erlie Hasam Morfin Zavalza" w:date="2014-10-30T22:41:00Z">
              <w:r w:rsidRPr="0041375B">
                <w:rPr>
                  <w:rFonts w:ascii="Calibri" w:eastAsia="Calibri" w:hAnsi="Calibri" w:cs="Calibri"/>
                  <w:sz w:val="20"/>
                  <w:szCs w:val="18"/>
                  <w:rPrChange w:id="596" w:author="Erlie Hasam Morfin Zavalza" w:date="2014-10-30T23:00:00Z">
                    <w:rPr>
                      <w:rFonts w:ascii="Calibri" w:eastAsia="Calibri" w:hAnsi="Calibri" w:cs="Calibri"/>
                      <w:sz w:val="18"/>
                      <w:szCs w:val="18"/>
                    </w:rPr>
                  </w:rPrChange>
                </w:rPr>
                <w:t>recetas, crear una nueva empandada de la casa con receta secreta,</w:t>
              </w:r>
            </w:ins>
            <w:ins w:id="597" w:author="Erlie Hasam Morfin Zavalza" w:date="2014-10-30T22:37:00Z">
              <w:r w:rsidRPr="0041375B">
                <w:rPr>
                  <w:rFonts w:ascii="Calibri" w:eastAsia="Calibri" w:hAnsi="Calibri" w:cs="Calibri"/>
                  <w:sz w:val="20"/>
                  <w:szCs w:val="18"/>
                  <w:rPrChange w:id="598" w:author="Erlie Hasam Morfin Zavalza" w:date="2014-10-30T23:00:00Z">
                    <w:rPr>
                      <w:rFonts w:ascii="Calibri" w:eastAsia="Calibri" w:hAnsi="Calibri" w:cs="Calibri"/>
                      <w:sz w:val="18"/>
                      <w:szCs w:val="18"/>
                    </w:rPr>
                  </w:rPrChange>
                </w:rPr>
                <w:t xml:space="preserve"> diseñar un empaque especial para nuestras empanadas, acompañarlas con una salsa especial</w:t>
              </w:r>
            </w:ins>
            <w:ins w:id="599" w:author="Erlie Hasam Morfin Zavalza" w:date="2014-10-30T22:38:00Z">
              <w:r w:rsidRPr="0041375B">
                <w:rPr>
                  <w:rFonts w:ascii="Calibri" w:eastAsia="Calibri" w:hAnsi="Calibri" w:cs="Calibri"/>
                  <w:sz w:val="20"/>
                  <w:szCs w:val="18"/>
                  <w:rPrChange w:id="600" w:author="Erlie Hasam Morfin Zavalza" w:date="2014-10-30T23:00:00Z">
                    <w:rPr>
                      <w:rFonts w:ascii="Calibri" w:eastAsia="Calibri" w:hAnsi="Calibri" w:cs="Calibri"/>
                      <w:sz w:val="18"/>
                      <w:szCs w:val="18"/>
                    </w:rPr>
                  </w:rPrChange>
                </w:rPr>
                <w:t xml:space="preserve"> </w:t>
              </w:r>
            </w:ins>
            <w:ins w:id="601" w:author="Erlie Hasam Morfin Zavalza" w:date="2014-10-30T22:40:00Z">
              <w:r w:rsidRPr="0041375B">
                <w:rPr>
                  <w:rFonts w:ascii="Calibri" w:eastAsia="Calibri" w:hAnsi="Calibri" w:cs="Calibri"/>
                  <w:sz w:val="20"/>
                  <w:szCs w:val="18"/>
                  <w:rPrChange w:id="602" w:author="Erlie Hasam Morfin Zavalza" w:date="2014-10-30T23:00:00Z">
                    <w:rPr>
                      <w:rFonts w:ascii="Calibri" w:eastAsia="Calibri" w:hAnsi="Calibri" w:cs="Calibri"/>
                      <w:sz w:val="18"/>
                      <w:szCs w:val="18"/>
                    </w:rPr>
                  </w:rPrChange>
                </w:rPr>
                <w:t>así como ofrecer</w:t>
              </w:r>
            </w:ins>
            <w:ins w:id="603" w:author="Erlie Hasam Morfin Zavalza" w:date="2014-10-30T22:38:00Z">
              <w:r w:rsidRPr="0041375B">
                <w:rPr>
                  <w:rFonts w:ascii="Calibri" w:eastAsia="Calibri" w:hAnsi="Calibri" w:cs="Calibri"/>
                  <w:sz w:val="20"/>
                  <w:szCs w:val="18"/>
                  <w:rPrChange w:id="604" w:author="Erlie Hasam Morfin Zavalza" w:date="2014-10-30T23:00:00Z">
                    <w:rPr>
                      <w:rFonts w:ascii="Calibri" w:eastAsia="Calibri" w:hAnsi="Calibri" w:cs="Calibri"/>
                      <w:sz w:val="18"/>
                      <w:szCs w:val="18"/>
                    </w:rPr>
                  </w:rPrChange>
                </w:rPr>
                <w:t xml:space="preserve"> bebidas artesanales </w:t>
              </w:r>
            </w:ins>
            <w:ins w:id="605" w:author="Erlie Hasam Morfin Zavalza" w:date="2014-10-30T22:40:00Z">
              <w:r w:rsidRPr="0041375B">
                <w:rPr>
                  <w:rFonts w:ascii="Calibri" w:eastAsia="Calibri" w:hAnsi="Calibri" w:cs="Calibri"/>
                  <w:sz w:val="20"/>
                  <w:szCs w:val="18"/>
                  <w:rPrChange w:id="606" w:author="Erlie Hasam Morfin Zavalza" w:date="2014-10-30T23:00:00Z">
                    <w:rPr>
                      <w:rFonts w:ascii="Calibri" w:eastAsia="Calibri" w:hAnsi="Calibri" w:cs="Calibri"/>
                      <w:sz w:val="18"/>
                      <w:szCs w:val="18"/>
                    </w:rPr>
                  </w:rPrChange>
                </w:rPr>
                <w:t>y</w:t>
              </w:r>
            </w:ins>
            <w:ins w:id="607" w:author="Erlie Hasam Morfin Zavalza" w:date="2014-10-30T22:38:00Z">
              <w:r w:rsidRPr="0041375B">
                <w:rPr>
                  <w:rFonts w:ascii="Calibri" w:eastAsia="Calibri" w:hAnsi="Calibri" w:cs="Calibri"/>
                  <w:sz w:val="20"/>
                  <w:szCs w:val="18"/>
                  <w:rPrChange w:id="608" w:author="Erlie Hasam Morfin Zavalza" w:date="2014-10-30T23:00:00Z">
                    <w:rPr>
                      <w:rFonts w:ascii="Calibri" w:eastAsia="Calibri" w:hAnsi="Calibri" w:cs="Calibri"/>
                      <w:sz w:val="18"/>
                      <w:szCs w:val="18"/>
                    </w:rPr>
                  </w:rPrChange>
                </w:rPr>
                <w:t xml:space="preserve"> naturales en el mejor ambiente dentro del restaurant, siempre procurando brindar </w:t>
              </w:r>
            </w:ins>
            <w:ins w:id="609" w:author="Erlie Hasam Morfin Zavalza" w:date="2014-10-30T22:39:00Z">
              <w:r w:rsidRPr="0041375B">
                <w:rPr>
                  <w:rFonts w:ascii="Calibri" w:eastAsia="Calibri" w:hAnsi="Calibri" w:cs="Calibri"/>
                  <w:sz w:val="20"/>
                  <w:szCs w:val="18"/>
                  <w:rPrChange w:id="610" w:author="Erlie Hasam Morfin Zavalza" w:date="2014-10-30T23:00:00Z">
                    <w:rPr>
                      <w:rFonts w:ascii="Calibri" w:eastAsia="Calibri" w:hAnsi="Calibri" w:cs="Calibri"/>
                      <w:sz w:val="18"/>
                      <w:szCs w:val="18"/>
                    </w:rPr>
                  </w:rPrChange>
                </w:rPr>
                <w:t>un mejor servicio al cliente</w:t>
              </w:r>
            </w:ins>
            <w:ins w:id="611" w:author="Erlie Hasam Morfin Zavalza" w:date="2014-10-30T22:41:00Z">
              <w:r w:rsidRPr="0041375B">
                <w:rPr>
                  <w:rFonts w:ascii="Calibri" w:eastAsia="Calibri" w:hAnsi="Calibri" w:cs="Calibri"/>
                  <w:sz w:val="20"/>
                  <w:szCs w:val="18"/>
                  <w:rPrChange w:id="612" w:author="Erlie Hasam Morfin Zavalza" w:date="2014-10-30T23:00:00Z">
                    <w:rPr>
                      <w:rFonts w:ascii="Calibri" w:eastAsia="Calibri" w:hAnsi="Calibri" w:cs="Calibri"/>
                      <w:sz w:val="18"/>
                      <w:szCs w:val="18"/>
                    </w:rPr>
                  </w:rPrChange>
                </w:rPr>
                <w:t>.</w:t>
              </w:r>
            </w:ins>
            <w:ins w:id="613" w:author="Erlie Hasam Morfin Zavalza" w:date="2014-10-30T22:39:00Z">
              <w:r w:rsidRPr="0041375B">
                <w:rPr>
                  <w:rFonts w:ascii="Calibri" w:eastAsia="Calibri" w:hAnsi="Calibri" w:cs="Calibri"/>
                  <w:sz w:val="20"/>
                  <w:szCs w:val="18"/>
                  <w:rPrChange w:id="614" w:author="Erlie Hasam Morfin Zavalza" w:date="2014-10-30T23:00:00Z">
                    <w:rPr>
                      <w:rFonts w:ascii="Calibri" w:eastAsia="Calibri" w:hAnsi="Calibri" w:cs="Calibri"/>
                      <w:sz w:val="18"/>
                      <w:szCs w:val="18"/>
                    </w:rPr>
                  </w:rPrChange>
                </w:rPr>
                <w:t xml:space="preserve">   </w:t>
              </w:r>
            </w:ins>
          </w:p>
          <w:p w14:paraId="03D91EE9" w14:textId="3C0241EB" w:rsidR="009225E3" w:rsidRPr="0041375B" w:rsidRDefault="009225E3">
            <w:pPr>
              <w:spacing w:before="1" w:line="200" w:lineRule="exact"/>
              <w:ind w:left="96"/>
              <w:rPr>
                <w:ins w:id="615" w:author="Erlie Hasam Morfin Zavalza" w:date="2014-10-30T20:48:00Z"/>
                <w:rFonts w:ascii="Calibri" w:eastAsia="Calibri" w:hAnsi="Calibri" w:cs="Calibri"/>
                <w:sz w:val="20"/>
                <w:szCs w:val="18"/>
                <w:rPrChange w:id="616" w:author="Erlie Hasam Morfin Zavalza" w:date="2014-10-30T23:00:00Z">
                  <w:rPr>
                    <w:ins w:id="617" w:author="Erlie Hasam Morfin Zavalza" w:date="2014-10-30T20:48:00Z"/>
                    <w:rFonts w:ascii="Calibri" w:eastAsia="Calibri" w:hAnsi="Calibri" w:cs="Calibri"/>
                    <w:sz w:val="18"/>
                    <w:szCs w:val="18"/>
                  </w:rPr>
                </w:rPrChange>
              </w:rPr>
            </w:pPr>
            <w:ins w:id="618" w:author="Erlie Hasam Morfin Zavalza" w:date="2014-10-30T22:42:00Z">
              <w:r w:rsidRPr="0041375B">
                <w:rPr>
                  <w:rFonts w:ascii="Calibri" w:eastAsia="Calibri" w:hAnsi="Calibri" w:cs="Calibri"/>
                  <w:sz w:val="20"/>
                  <w:szCs w:val="18"/>
                  <w:rPrChange w:id="619" w:author="Erlie Hasam Morfin Zavalza" w:date="2014-10-30T23:00:00Z">
                    <w:rPr>
                      <w:rFonts w:ascii="Calibri" w:eastAsia="Calibri" w:hAnsi="Calibri" w:cs="Calibri"/>
                      <w:sz w:val="18"/>
                      <w:szCs w:val="18"/>
                    </w:rPr>
                  </w:rPrChange>
                </w:rPr>
                <w:t>Queremos ofrecer la mejor calidad y sabor manteniendo un precio razonable.</w:t>
              </w:r>
            </w:ins>
          </w:p>
        </w:tc>
      </w:tr>
      <w:tr w:rsidR="009225E3" w:rsidRPr="009225E3" w14:paraId="036374BF" w14:textId="77777777" w:rsidTr="0041375B">
        <w:trPr>
          <w:trHeight w:hRule="exact" w:val="715"/>
          <w:ins w:id="620" w:author="Erlie Hasam Morfin Zavalza" w:date="2014-10-30T20:48:00Z"/>
          <w:trPrChange w:id="621" w:author="Erlie Hasam Morfin Zavalza" w:date="2014-10-30T23:01:00Z">
            <w:trPr>
              <w:trHeight w:hRule="exact" w:val="990"/>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622"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36FEAB04" w14:textId="7E1869B0" w:rsidR="009225E3" w:rsidRPr="0041375B" w:rsidRDefault="009225E3">
            <w:pPr>
              <w:ind w:left="95"/>
              <w:jc w:val="center"/>
              <w:rPr>
                <w:ins w:id="623" w:author="Erlie Hasam Morfin Zavalza" w:date="2014-10-30T20:48:00Z"/>
                <w:rFonts w:ascii="Calibri" w:eastAsia="Calibri" w:hAnsi="Calibri" w:cs="Calibri"/>
                <w:b/>
                <w:spacing w:val="-1"/>
                <w:sz w:val="20"/>
                <w:szCs w:val="18"/>
                <w:rPrChange w:id="624" w:author="Erlie Hasam Morfin Zavalza" w:date="2014-10-30T23:00:00Z">
                  <w:rPr>
                    <w:ins w:id="625" w:author="Erlie Hasam Morfin Zavalza" w:date="2014-10-30T20:48:00Z"/>
                    <w:rFonts w:ascii="Calibri" w:eastAsia="Calibri" w:hAnsi="Calibri" w:cs="Calibri"/>
                    <w:sz w:val="18"/>
                    <w:szCs w:val="18"/>
                  </w:rPr>
                </w:rPrChange>
              </w:rPr>
              <w:pPrChange w:id="626" w:author="Erlie Hasam Morfin Zavalza" w:date="2014-10-30T22:59:00Z">
                <w:pPr>
                  <w:ind w:left="95"/>
                </w:pPr>
              </w:pPrChange>
            </w:pPr>
            <w:ins w:id="627" w:author="Erlie Hasam Morfin Zavalza" w:date="2014-10-30T20:48:00Z">
              <w:r w:rsidRPr="0041375B">
                <w:rPr>
                  <w:rFonts w:ascii="Calibri" w:eastAsia="Calibri" w:hAnsi="Calibri" w:cs="Calibri"/>
                  <w:b/>
                  <w:spacing w:val="-1"/>
                  <w:sz w:val="20"/>
                  <w:szCs w:val="18"/>
                  <w:rPrChange w:id="628" w:author="Erlie Hasam Morfin Zavalza" w:date="2014-10-30T23:00:00Z">
                    <w:rPr>
                      <w:rFonts w:ascii="Calibri" w:eastAsia="Calibri" w:hAnsi="Calibri" w:cs="Calibri"/>
                      <w:spacing w:val="-1"/>
                      <w:sz w:val="18"/>
                      <w:szCs w:val="18"/>
                    </w:rPr>
                  </w:rPrChange>
                </w:rPr>
                <w:t>Ne</w:t>
              </w:r>
              <w:r w:rsidRPr="0041375B">
                <w:rPr>
                  <w:rFonts w:ascii="Calibri" w:eastAsia="Calibri" w:hAnsi="Calibri" w:cs="Calibri"/>
                  <w:b/>
                  <w:spacing w:val="1"/>
                  <w:sz w:val="20"/>
                  <w:szCs w:val="18"/>
                  <w:rPrChange w:id="629"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pacing w:val="-1"/>
                  <w:sz w:val="20"/>
                  <w:szCs w:val="18"/>
                  <w:rPrChange w:id="630" w:author="Erlie Hasam Morfin Zavalza" w:date="2014-10-30T23:00:00Z">
                    <w:rPr>
                      <w:rFonts w:ascii="Calibri" w:eastAsia="Calibri" w:hAnsi="Calibri" w:cs="Calibri"/>
                      <w:spacing w:val="-1"/>
                      <w:sz w:val="18"/>
                      <w:szCs w:val="18"/>
                    </w:rPr>
                  </w:rPrChange>
                </w:rPr>
                <w:t>es</w:t>
              </w:r>
              <w:r w:rsidRPr="0041375B">
                <w:rPr>
                  <w:rFonts w:ascii="Calibri" w:eastAsia="Calibri" w:hAnsi="Calibri" w:cs="Calibri"/>
                  <w:b/>
                  <w:spacing w:val="2"/>
                  <w:sz w:val="20"/>
                  <w:szCs w:val="18"/>
                  <w:rPrChange w:id="631" w:author="Erlie Hasam Morfin Zavalza" w:date="2014-10-30T23:00:00Z">
                    <w:rPr>
                      <w:rFonts w:ascii="Calibri" w:eastAsia="Calibri" w:hAnsi="Calibri" w:cs="Calibri"/>
                      <w:spacing w:val="2"/>
                      <w:sz w:val="18"/>
                      <w:szCs w:val="18"/>
                    </w:rPr>
                  </w:rPrChange>
                </w:rPr>
                <w:t>i</w:t>
              </w:r>
              <w:r w:rsidRPr="0041375B">
                <w:rPr>
                  <w:rFonts w:ascii="Calibri" w:eastAsia="Calibri" w:hAnsi="Calibri" w:cs="Calibri"/>
                  <w:b/>
                  <w:spacing w:val="-1"/>
                  <w:sz w:val="20"/>
                  <w:szCs w:val="18"/>
                  <w:rPrChange w:id="632" w:author="Erlie Hasam Morfin Zavalza" w:date="2014-10-30T23:00:00Z">
                    <w:rPr>
                      <w:rFonts w:ascii="Calibri" w:eastAsia="Calibri" w:hAnsi="Calibri" w:cs="Calibri"/>
                      <w:spacing w:val="-1"/>
                      <w:sz w:val="18"/>
                      <w:szCs w:val="18"/>
                    </w:rPr>
                  </w:rPrChange>
                </w:rPr>
                <w:t>d</w:t>
              </w:r>
              <w:r w:rsidRPr="0041375B">
                <w:rPr>
                  <w:rFonts w:ascii="Calibri" w:eastAsia="Calibri" w:hAnsi="Calibri" w:cs="Calibri"/>
                  <w:b/>
                  <w:sz w:val="20"/>
                  <w:szCs w:val="18"/>
                  <w:rPrChange w:id="633" w:author="Erlie Hasam Morfin Zavalza" w:date="2014-10-30T23:00:00Z">
                    <w:rPr>
                      <w:rFonts w:ascii="Calibri" w:eastAsia="Calibri" w:hAnsi="Calibri" w:cs="Calibri"/>
                      <w:sz w:val="18"/>
                      <w:szCs w:val="18"/>
                    </w:rPr>
                  </w:rPrChange>
                </w:rPr>
                <w:t>a</w:t>
              </w:r>
              <w:r w:rsidRPr="0041375B">
                <w:rPr>
                  <w:rFonts w:ascii="Calibri" w:eastAsia="Calibri" w:hAnsi="Calibri" w:cs="Calibri"/>
                  <w:b/>
                  <w:spacing w:val="-1"/>
                  <w:sz w:val="20"/>
                  <w:szCs w:val="18"/>
                  <w:rPrChange w:id="634" w:author="Erlie Hasam Morfin Zavalza" w:date="2014-10-30T23:00:00Z">
                    <w:rPr>
                      <w:rFonts w:ascii="Calibri" w:eastAsia="Calibri" w:hAnsi="Calibri" w:cs="Calibri"/>
                      <w:spacing w:val="-1"/>
                      <w:sz w:val="18"/>
                      <w:szCs w:val="18"/>
                    </w:rPr>
                  </w:rPrChange>
                </w:rPr>
                <w:t>d</w:t>
              </w:r>
              <w:r w:rsidRPr="0041375B">
                <w:rPr>
                  <w:rFonts w:ascii="Calibri" w:eastAsia="Calibri" w:hAnsi="Calibri" w:cs="Calibri"/>
                  <w:b/>
                  <w:spacing w:val="2"/>
                  <w:sz w:val="20"/>
                  <w:szCs w:val="18"/>
                  <w:rPrChange w:id="635" w:author="Erlie Hasam Morfin Zavalza" w:date="2014-10-30T23:00:00Z">
                    <w:rPr>
                      <w:rFonts w:ascii="Calibri" w:eastAsia="Calibri" w:hAnsi="Calibri" w:cs="Calibri"/>
                      <w:spacing w:val="2"/>
                      <w:sz w:val="18"/>
                      <w:szCs w:val="18"/>
                    </w:rPr>
                  </w:rPrChange>
                </w:rPr>
                <w:t>e</w:t>
              </w:r>
              <w:r w:rsidRPr="0041375B">
                <w:rPr>
                  <w:rFonts w:ascii="Calibri" w:eastAsia="Calibri" w:hAnsi="Calibri" w:cs="Calibri"/>
                  <w:b/>
                  <w:sz w:val="20"/>
                  <w:szCs w:val="18"/>
                  <w:rPrChange w:id="636" w:author="Erlie Hasam Morfin Zavalza" w:date="2014-10-30T23:00:00Z">
                    <w:rPr>
                      <w:rFonts w:ascii="Calibri" w:eastAsia="Calibri" w:hAnsi="Calibri" w:cs="Calibri"/>
                      <w:sz w:val="18"/>
                      <w:szCs w:val="18"/>
                    </w:rPr>
                  </w:rPrChange>
                </w:rPr>
                <w:t>s</w:t>
              </w:r>
              <w:r w:rsidRPr="0041375B">
                <w:rPr>
                  <w:rFonts w:ascii="Calibri" w:eastAsia="Calibri" w:hAnsi="Calibri" w:cs="Calibri"/>
                  <w:b/>
                  <w:spacing w:val="-1"/>
                  <w:sz w:val="20"/>
                  <w:szCs w:val="18"/>
                  <w:rPrChange w:id="637" w:author="Erlie Hasam Morfin Zavalza" w:date="2014-10-30T23:00:00Z">
                    <w:rPr>
                      <w:rFonts w:ascii="Calibri" w:eastAsia="Calibri" w:hAnsi="Calibri" w:cs="Calibri"/>
                      <w:spacing w:val="-1"/>
                      <w:sz w:val="18"/>
                      <w:szCs w:val="18"/>
                    </w:rPr>
                  </w:rPrChange>
                </w:rPr>
                <w:t xml:space="preserve"> d</w:t>
              </w:r>
              <w:r w:rsidRPr="0041375B">
                <w:rPr>
                  <w:rFonts w:ascii="Calibri" w:eastAsia="Calibri" w:hAnsi="Calibri" w:cs="Calibri"/>
                  <w:b/>
                  <w:sz w:val="20"/>
                  <w:szCs w:val="18"/>
                  <w:rPrChange w:id="638" w:author="Erlie Hasam Morfin Zavalza" w:date="2014-10-30T23:00:00Z">
                    <w:rPr>
                      <w:rFonts w:ascii="Calibri" w:eastAsia="Calibri" w:hAnsi="Calibri" w:cs="Calibri"/>
                      <w:sz w:val="18"/>
                      <w:szCs w:val="18"/>
                    </w:rPr>
                  </w:rPrChange>
                </w:rPr>
                <w:t>e</w:t>
              </w:r>
              <w:r w:rsidRPr="0041375B">
                <w:rPr>
                  <w:rFonts w:ascii="Calibri" w:eastAsia="Calibri" w:hAnsi="Calibri" w:cs="Calibri"/>
                  <w:b/>
                  <w:spacing w:val="2"/>
                  <w:sz w:val="20"/>
                  <w:szCs w:val="18"/>
                  <w:rPrChange w:id="639" w:author="Erlie Hasam Morfin Zavalza" w:date="2014-10-30T23:00:00Z">
                    <w:rPr>
                      <w:rFonts w:ascii="Calibri" w:eastAsia="Calibri" w:hAnsi="Calibri" w:cs="Calibri"/>
                      <w:spacing w:val="2"/>
                      <w:sz w:val="18"/>
                      <w:szCs w:val="18"/>
                    </w:rPr>
                  </w:rPrChange>
                </w:rPr>
                <w:t xml:space="preserve"> </w:t>
              </w:r>
              <w:r w:rsidRPr="0041375B">
                <w:rPr>
                  <w:rFonts w:ascii="Calibri" w:eastAsia="Calibri" w:hAnsi="Calibri" w:cs="Calibri"/>
                  <w:b/>
                  <w:spacing w:val="-1"/>
                  <w:sz w:val="20"/>
                  <w:szCs w:val="18"/>
                  <w:rPrChange w:id="640" w:author="Erlie Hasam Morfin Zavalza" w:date="2014-10-30T23:00:00Z">
                    <w:rPr>
                      <w:rFonts w:ascii="Calibri" w:eastAsia="Calibri" w:hAnsi="Calibri" w:cs="Calibri"/>
                      <w:spacing w:val="-1"/>
                      <w:sz w:val="18"/>
                      <w:szCs w:val="18"/>
                    </w:rPr>
                  </w:rPrChange>
                </w:rPr>
                <w:t>se</w:t>
              </w:r>
              <w:r w:rsidRPr="0041375B">
                <w:rPr>
                  <w:rFonts w:ascii="Calibri" w:eastAsia="Calibri" w:hAnsi="Calibri" w:cs="Calibri"/>
                  <w:b/>
                  <w:sz w:val="20"/>
                  <w:szCs w:val="18"/>
                  <w:rPrChange w:id="641" w:author="Erlie Hasam Morfin Zavalza" w:date="2014-10-30T23:00:00Z">
                    <w:rPr>
                      <w:rFonts w:ascii="Calibri" w:eastAsia="Calibri" w:hAnsi="Calibri" w:cs="Calibri"/>
                      <w:sz w:val="18"/>
                      <w:szCs w:val="18"/>
                    </w:rPr>
                  </w:rPrChange>
                </w:rPr>
                <w:t>rv</w:t>
              </w:r>
              <w:r w:rsidRPr="0041375B">
                <w:rPr>
                  <w:rFonts w:ascii="Calibri" w:eastAsia="Calibri" w:hAnsi="Calibri" w:cs="Calibri"/>
                  <w:b/>
                  <w:spacing w:val="-1"/>
                  <w:sz w:val="20"/>
                  <w:szCs w:val="18"/>
                  <w:rPrChange w:id="642" w:author="Erlie Hasam Morfin Zavalza" w:date="2014-10-30T23:00:00Z">
                    <w:rPr>
                      <w:rFonts w:ascii="Calibri" w:eastAsia="Calibri" w:hAnsi="Calibri" w:cs="Calibri"/>
                      <w:spacing w:val="-1"/>
                      <w:sz w:val="18"/>
                      <w:szCs w:val="18"/>
                    </w:rPr>
                  </w:rPrChange>
                </w:rPr>
                <w:t>i</w:t>
              </w:r>
              <w:r w:rsidRPr="0041375B">
                <w:rPr>
                  <w:rFonts w:ascii="Calibri" w:eastAsia="Calibri" w:hAnsi="Calibri" w:cs="Calibri"/>
                  <w:b/>
                  <w:spacing w:val="1"/>
                  <w:sz w:val="20"/>
                  <w:szCs w:val="18"/>
                  <w:rPrChange w:id="643"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644" w:author="Erlie Hasam Morfin Zavalza" w:date="2014-10-30T23:00:00Z">
                    <w:rPr>
                      <w:rFonts w:ascii="Calibri" w:eastAsia="Calibri" w:hAnsi="Calibri" w:cs="Calibri"/>
                      <w:sz w:val="18"/>
                      <w:szCs w:val="18"/>
                    </w:rPr>
                  </w:rPrChange>
                </w:rPr>
                <w:t>io</w:t>
              </w:r>
            </w:ins>
          </w:p>
          <w:p w14:paraId="62F39463" w14:textId="05DD395B" w:rsidR="009225E3" w:rsidRPr="0041375B" w:rsidRDefault="009225E3">
            <w:pPr>
              <w:spacing w:line="200" w:lineRule="exact"/>
              <w:ind w:left="95"/>
              <w:jc w:val="center"/>
              <w:rPr>
                <w:ins w:id="645" w:author="Erlie Hasam Morfin Zavalza" w:date="2014-10-30T20:48:00Z"/>
                <w:rFonts w:ascii="Calibri" w:eastAsia="Calibri" w:hAnsi="Calibri" w:cs="Calibri"/>
                <w:b/>
                <w:sz w:val="20"/>
                <w:szCs w:val="18"/>
                <w:rPrChange w:id="646" w:author="Erlie Hasam Morfin Zavalza" w:date="2014-10-30T23:00:00Z">
                  <w:rPr>
                    <w:ins w:id="647" w:author="Erlie Hasam Morfin Zavalza" w:date="2014-10-30T20:48:00Z"/>
                    <w:rFonts w:ascii="Calibri" w:eastAsia="Calibri" w:hAnsi="Calibri" w:cs="Calibri"/>
                    <w:sz w:val="18"/>
                    <w:szCs w:val="18"/>
                  </w:rPr>
                </w:rPrChange>
              </w:rPr>
              <w:pPrChange w:id="648" w:author="Erlie Hasam Morfin Zavalza" w:date="2014-10-30T20:52:00Z">
                <w:pPr>
                  <w:spacing w:line="200" w:lineRule="exact"/>
                  <w:ind w:left="95"/>
                </w:pPr>
              </w:pPrChange>
            </w:pPr>
            <w:ins w:id="649" w:author="Erlie Hasam Morfin Zavalza" w:date="2014-10-30T20:48:00Z">
              <w:r w:rsidRPr="0041375B">
                <w:rPr>
                  <w:rFonts w:ascii="Calibri" w:eastAsia="Calibri" w:hAnsi="Calibri" w:cs="Calibri"/>
                  <w:b/>
                  <w:sz w:val="20"/>
                  <w:szCs w:val="18"/>
                  <w:rPrChange w:id="650" w:author="Erlie Hasam Morfin Zavalza" w:date="2014-10-30T23:00:00Z">
                    <w:rPr>
                      <w:rFonts w:ascii="Calibri" w:eastAsia="Calibri" w:hAnsi="Calibri" w:cs="Calibri"/>
                      <w:sz w:val="18"/>
                      <w:szCs w:val="18"/>
                    </w:rPr>
                  </w:rPrChange>
                </w:rPr>
                <w:t>P</w:t>
              </w:r>
              <w:r w:rsidRPr="0041375B">
                <w:rPr>
                  <w:rFonts w:ascii="Calibri" w:eastAsia="Calibri" w:hAnsi="Calibri" w:cs="Calibri"/>
                  <w:b/>
                  <w:spacing w:val="1"/>
                  <w:sz w:val="20"/>
                  <w:szCs w:val="18"/>
                  <w:rPrChange w:id="651"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pacing w:val="-1"/>
                  <w:sz w:val="20"/>
                  <w:szCs w:val="18"/>
                  <w:rPrChange w:id="652" w:author="Erlie Hasam Morfin Zavalza" w:date="2014-10-30T23:00:00Z">
                    <w:rPr>
                      <w:rFonts w:ascii="Calibri" w:eastAsia="Calibri" w:hAnsi="Calibri" w:cs="Calibri"/>
                      <w:spacing w:val="-1"/>
                      <w:sz w:val="18"/>
                      <w:szCs w:val="18"/>
                    </w:rPr>
                  </w:rPrChange>
                </w:rPr>
                <w:t>s</w:t>
              </w:r>
            </w:ins>
            <w:ins w:id="653" w:author="Erlie Hasam Morfin Zavalza" w:date="2014-10-30T20:56:00Z">
              <w:r w:rsidRPr="0041375B">
                <w:rPr>
                  <w:rFonts w:ascii="Calibri" w:eastAsia="Calibri" w:hAnsi="Calibri" w:cs="Calibri"/>
                  <w:b/>
                  <w:spacing w:val="-1"/>
                  <w:sz w:val="20"/>
                  <w:szCs w:val="18"/>
                  <w:rPrChange w:id="654" w:author="Erlie Hasam Morfin Zavalza" w:date="2014-10-30T23:00:00Z">
                    <w:rPr>
                      <w:rFonts w:ascii="Calibri" w:eastAsia="Calibri" w:hAnsi="Calibri" w:cs="Calibri"/>
                      <w:b/>
                      <w:spacing w:val="-1"/>
                      <w:sz w:val="18"/>
                      <w:szCs w:val="18"/>
                    </w:rPr>
                  </w:rPrChange>
                </w:rPr>
                <w:t>t</w:t>
              </w:r>
            </w:ins>
            <w:ins w:id="655" w:author="Erlie Hasam Morfin Zavalza" w:date="2014-10-30T20:48:00Z">
              <w:r w:rsidRPr="0041375B">
                <w:rPr>
                  <w:rFonts w:ascii="Calibri" w:eastAsia="Calibri" w:hAnsi="Calibri" w:cs="Calibri"/>
                  <w:b/>
                  <w:sz w:val="20"/>
                  <w:szCs w:val="18"/>
                  <w:rPrChange w:id="656" w:author="Erlie Hasam Morfin Zavalza" w:date="2014-10-30T23:00:00Z">
                    <w:rPr>
                      <w:rFonts w:ascii="Calibri" w:eastAsia="Calibri" w:hAnsi="Calibri" w:cs="Calibri"/>
                      <w:sz w:val="18"/>
                      <w:szCs w:val="18"/>
                    </w:rPr>
                  </w:rPrChange>
                </w:rPr>
                <w:t>-ve</w:t>
              </w:r>
              <w:r w:rsidRPr="0041375B">
                <w:rPr>
                  <w:rFonts w:ascii="Calibri" w:eastAsia="Calibri" w:hAnsi="Calibri" w:cs="Calibri"/>
                  <w:b/>
                  <w:spacing w:val="-1"/>
                  <w:sz w:val="20"/>
                  <w:szCs w:val="18"/>
                  <w:rPrChange w:id="657" w:author="Erlie Hasam Morfin Zavalza" w:date="2014-10-30T23:00:00Z">
                    <w:rPr>
                      <w:rFonts w:ascii="Calibri" w:eastAsia="Calibri" w:hAnsi="Calibri" w:cs="Calibri"/>
                      <w:spacing w:val="-1"/>
                      <w:sz w:val="18"/>
                      <w:szCs w:val="18"/>
                    </w:rPr>
                  </w:rPrChange>
                </w:rPr>
                <w:t>n</w:t>
              </w:r>
              <w:r w:rsidRPr="0041375B">
                <w:rPr>
                  <w:rFonts w:ascii="Calibri" w:eastAsia="Calibri" w:hAnsi="Calibri" w:cs="Calibri"/>
                  <w:b/>
                  <w:sz w:val="20"/>
                  <w:szCs w:val="18"/>
                  <w:rPrChange w:id="658" w:author="Erlie Hasam Morfin Zavalza" w:date="2014-10-30T23:00:00Z">
                    <w:rPr>
                      <w:rFonts w:ascii="Calibri" w:eastAsia="Calibri" w:hAnsi="Calibri" w:cs="Calibri"/>
                      <w:sz w:val="18"/>
                      <w:szCs w:val="18"/>
                    </w:rPr>
                  </w:rPrChange>
                </w:rPr>
                <w:t>ta</w:t>
              </w:r>
            </w:ins>
          </w:p>
        </w:tc>
        <w:tc>
          <w:tcPr>
            <w:tcW w:w="7371" w:type="dxa"/>
            <w:tcBorders>
              <w:top w:val="single" w:sz="5" w:space="0" w:color="000000"/>
              <w:left w:val="single" w:sz="5" w:space="0" w:color="000000"/>
              <w:bottom w:val="single" w:sz="5" w:space="0" w:color="000000"/>
              <w:right w:val="single" w:sz="5" w:space="0" w:color="000000"/>
            </w:tcBorders>
            <w:tcPrChange w:id="659"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06BC5DB4" w14:textId="45C14D18" w:rsidR="009225E3" w:rsidRPr="0041375B" w:rsidRDefault="009225E3">
            <w:pPr>
              <w:ind w:left="96" w:right="157"/>
              <w:rPr>
                <w:ins w:id="660" w:author="Erlie Hasam Morfin Zavalza" w:date="2014-10-30T20:48:00Z"/>
                <w:rFonts w:ascii="Calibri" w:eastAsia="Calibri" w:hAnsi="Calibri" w:cs="Calibri"/>
                <w:sz w:val="20"/>
                <w:szCs w:val="18"/>
                <w:rPrChange w:id="661" w:author="Erlie Hasam Morfin Zavalza" w:date="2014-10-30T23:00:00Z">
                  <w:rPr>
                    <w:ins w:id="662" w:author="Erlie Hasam Morfin Zavalza" w:date="2014-10-30T20:48:00Z"/>
                    <w:rFonts w:ascii="Calibri" w:eastAsia="Calibri" w:hAnsi="Calibri" w:cs="Calibri"/>
                    <w:sz w:val="18"/>
                    <w:szCs w:val="18"/>
                  </w:rPr>
                </w:rPrChange>
              </w:rPr>
            </w:pPr>
            <w:ins w:id="663" w:author="Erlie Hasam Morfin Zavalza" w:date="2014-10-30T22:46:00Z">
              <w:r w:rsidRPr="0041375B">
                <w:rPr>
                  <w:rFonts w:ascii="Calibri" w:eastAsia="Calibri" w:hAnsi="Calibri" w:cs="Calibri"/>
                  <w:sz w:val="20"/>
                  <w:szCs w:val="18"/>
                  <w:rPrChange w:id="664" w:author="Erlie Hasam Morfin Zavalza" w:date="2014-10-30T23:00:00Z">
                    <w:rPr>
                      <w:rFonts w:ascii="Calibri" w:eastAsia="Calibri" w:hAnsi="Calibri" w:cs="Calibri"/>
                      <w:sz w:val="18"/>
                      <w:szCs w:val="18"/>
                    </w:rPr>
                  </w:rPrChange>
                </w:rPr>
                <w:t>No será necesario el servicio post-venta puesto a que se pretende atraer a los clientes hasta el restaurante y otorgarle todo lo que prefiera en el mismo lugar</w:t>
              </w:r>
            </w:ins>
            <w:ins w:id="665" w:author="Erlie Hasam Morfin Zavalza" w:date="2014-10-30T22:49:00Z">
              <w:r w:rsidRPr="0041375B">
                <w:rPr>
                  <w:rFonts w:ascii="Calibri" w:eastAsia="Calibri" w:hAnsi="Calibri" w:cs="Calibri"/>
                  <w:sz w:val="20"/>
                  <w:szCs w:val="18"/>
                  <w:rPrChange w:id="666" w:author="Erlie Hasam Morfin Zavalza" w:date="2014-10-30T23:00:00Z">
                    <w:rPr>
                      <w:rFonts w:ascii="Calibri" w:eastAsia="Calibri" w:hAnsi="Calibri" w:cs="Calibri"/>
                      <w:sz w:val="18"/>
                      <w:szCs w:val="18"/>
                    </w:rPr>
                  </w:rPrChange>
                </w:rPr>
                <w:t>.</w:t>
              </w:r>
            </w:ins>
          </w:p>
        </w:tc>
      </w:tr>
      <w:tr w:rsidR="009225E3" w:rsidRPr="009225E3" w14:paraId="698D4727" w14:textId="77777777" w:rsidTr="0041375B">
        <w:trPr>
          <w:trHeight w:hRule="exact" w:val="852"/>
          <w:ins w:id="667" w:author="Erlie Hasam Morfin Zavalza" w:date="2014-10-30T20:48:00Z"/>
          <w:trPrChange w:id="668" w:author="Erlie Hasam Morfin Zavalza" w:date="2014-10-30T23:01:00Z">
            <w:trPr>
              <w:trHeight w:hRule="exact" w:val="1415"/>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669"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691B722B" w14:textId="77777777" w:rsidR="0041375B" w:rsidRPr="0041375B" w:rsidRDefault="0041375B">
            <w:pPr>
              <w:spacing w:line="200" w:lineRule="exact"/>
              <w:ind w:left="95"/>
              <w:jc w:val="center"/>
              <w:rPr>
                <w:ins w:id="670" w:author="Erlie Hasam Morfin Zavalza" w:date="2014-10-30T23:00:00Z"/>
                <w:rFonts w:ascii="Calibri" w:eastAsia="Calibri" w:hAnsi="Calibri" w:cs="Calibri"/>
                <w:b/>
                <w:sz w:val="20"/>
                <w:szCs w:val="18"/>
              </w:rPr>
              <w:pPrChange w:id="671" w:author="Erlie Hasam Morfin Zavalza" w:date="2014-10-30T22:59:00Z">
                <w:pPr>
                  <w:spacing w:line="200" w:lineRule="exact"/>
                  <w:ind w:left="95"/>
                </w:pPr>
              </w:pPrChange>
            </w:pPr>
          </w:p>
          <w:p w14:paraId="3D72C9D2" w14:textId="5CF7C62B" w:rsidR="009225E3" w:rsidRPr="0041375B" w:rsidRDefault="009225E3">
            <w:pPr>
              <w:spacing w:line="200" w:lineRule="exact"/>
              <w:ind w:left="95"/>
              <w:jc w:val="center"/>
              <w:rPr>
                <w:ins w:id="672" w:author="Erlie Hasam Morfin Zavalza" w:date="2014-10-30T20:48:00Z"/>
                <w:rFonts w:ascii="Calibri" w:eastAsia="Calibri" w:hAnsi="Calibri" w:cs="Calibri"/>
                <w:b/>
                <w:sz w:val="20"/>
                <w:szCs w:val="18"/>
                <w:rPrChange w:id="673" w:author="Erlie Hasam Morfin Zavalza" w:date="2014-10-30T23:00:00Z">
                  <w:rPr>
                    <w:ins w:id="674" w:author="Erlie Hasam Morfin Zavalza" w:date="2014-10-30T20:48:00Z"/>
                    <w:rFonts w:ascii="Calibri" w:eastAsia="Calibri" w:hAnsi="Calibri" w:cs="Calibri"/>
                    <w:sz w:val="18"/>
                    <w:szCs w:val="18"/>
                  </w:rPr>
                </w:rPrChange>
              </w:rPr>
              <w:pPrChange w:id="675" w:author="Erlie Hasam Morfin Zavalza" w:date="2014-10-30T22:59:00Z">
                <w:pPr>
                  <w:spacing w:line="200" w:lineRule="exact"/>
                  <w:ind w:left="95"/>
                </w:pPr>
              </w:pPrChange>
            </w:pPr>
            <w:ins w:id="676" w:author="Erlie Hasam Morfin Zavalza" w:date="2014-10-30T20:48:00Z">
              <w:r w:rsidRPr="0041375B">
                <w:rPr>
                  <w:rFonts w:ascii="Calibri" w:eastAsia="Calibri" w:hAnsi="Calibri" w:cs="Calibri"/>
                  <w:b/>
                  <w:sz w:val="20"/>
                  <w:szCs w:val="18"/>
                  <w:rPrChange w:id="677" w:author="Erlie Hasam Morfin Zavalza" w:date="2014-10-30T23:00:00Z">
                    <w:rPr>
                      <w:rFonts w:ascii="Calibri" w:eastAsia="Calibri" w:hAnsi="Calibri" w:cs="Calibri"/>
                      <w:sz w:val="18"/>
                      <w:szCs w:val="18"/>
                    </w:rPr>
                  </w:rPrChange>
                </w:rPr>
                <w:t>D</w:t>
              </w:r>
              <w:r w:rsidRPr="0041375B">
                <w:rPr>
                  <w:rFonts w:ascii="Calibri" w:eastAsia="Calibri" w:hAnsi="Calibri" w:cs="Calibri"/>
                  <w:b/>
                  <w:spacing w:val="-1"/>
                  <w:sz w:val="20"/>
                  <w:szCs w:val="18"/>
                  <w:rPrChange w:id="678" w:author="Erlie Hasam Morfin Zavalza" w:date="2014-10-30T23:00:00Z">
                    <w:rPr>
                      <w:rFonts w:ascii="Calibri" w:eastAsia="Calibri" w:hAnsi="Calibri" w:cs="Calibri"/>
                      <w:spacing w:val="-1"/>
                      <w:sz w:val="18"/>
                      <w:szCs w:val="18"/>
                    </w:rPr>
                  </w:rPrChange>
                </w:rPr>
                <w:t>is</w:t>
              </w:r>
              <w:r w:rsidRPr="0041375B">
                <w:rPr>
                  <w:rFonts w:ascii="Calibri" w:eastAsia="Calibri" w:hAnsi="Calibri" w:cs="Calibri"/>
                  <w:b/>
                  <w:sz w:val="20"/>
                  <w:szCs w:val="18"/>
                  <w:rPrChange w:id="679" w:author="Erlie Hasam Morfin Zavalza" w:date="2014-10-30T23:00:00Z">
                    <w:rPr>
                      <w:rFonts w:ascii="Calibri" w:eastAsia="Calibri" w:hAnsi="Calibri" w:cs="Calibri"/>
                      <w:sz w:val="18"/>
                      <w:szCs w:val="18"/>
                    </w:rPr>
                  </w:rPrChange>
                </w:rPr>
                <w:t>t</w:t>
              </w:r>
              <w:r w:rsidRPr="0041375B">
                <w:rPr>
                  <w:rFonts w:ascii="Calibri" w:eastAsia="Calibri" w:hAnsi="Calibri" w:cs="Calibri"/>
                  <w:b/>
                  <w:spacing w:val="-1"/>
                  <w:sz w:val="20"/>
                  <w:szCs w:val="18"/>
                  <w:rPrChange w:id="680" w:author="Erlie Hasam Morfin Zavalza" w:date="2014-10-30T23:00:00Z">
                    <w:rPr>
                      <w:rFonts w:ascii="Calibri" w:eastAsia="Calibri" w:hAnsi="Calibri" w:cs="Calibri"/>
                      <w:spacing w:val="-1"/>
                      <w:sz w:val="18"/>
                      <w:szCs w:val="18"/>
                    </w:rPr>
                  </w:rPrChange>
                </w:rPr>
                <w:t>r</w:t>
              </w:r>
              <w:r w:rsidRPr="0041375B">
                <w:rPr>
                  <w:rFonts w:ascii="Calibri" w:eastAsia="Calibri" w:hAnsi="Calibri" w:cs="Calibri"/>
                  <w:b/>
                  <w:spacing w:val="2"/>
                  <w:sz w:val="20"/>
                  <w:szCs w:val="18"/>
                  <w:rPrChange w:id="681" w:author="Erlie Hasam Morfin Zavalza" w:date="2014-10-30T23:00:00Z">
                    <w:rPr>
                      <w:rFonts w:ascii="Calibri" w:eastAsia="Calibri" w:hAnsi="Calibri" w:cs="Calibri"/>
                      <w:spacing w:val="2"/>
                      <w:sz w:val="18"/>
                      <w:szCs w:val="18"/>
                    </w:rPr>
                  </w:rPrChange>
                </w:rPr>
                <w:t>i</w:t>
              </w:r>
              <w:r w:rsidRPr="0041375B">
                <w:rPr>
                  <w:rFonts w:ascii="Calibri" w:eastAsia="Calibri" w:hAnsi="Calibri" w:cs="Calibri"/>
                  <w:b/>
                  <w:spacing w:val="-1"/>
                  <w:sz w:val="20"/>
                  <w:szCs w:val="18"/>
                  <w:rPrChange w:id="682" w:author="Erlie Hasam Morfin Zavalza" w:date="2014-10-30T23:00:00Z">
                    <w:rPr>
                      <w:rFonts w:ascii="Calibri" w:eastAsia="Calibri" w:hAnsi="Calibri" w:cs="Calibri"/>
                      <w:spacing w:val="-1"/>
                      <w:sz w:val="18"/>
                      <w:szCs w:val="18"/>
                    </w:rPr>
                  </w:rPrChange>
                </w:rPr>
                <w:t>bu</w:t>
              </w:r>
              <w:r w:rsidRPr="0041375B">
                <w:rPr>
                  <w:rFonts w:ascii="Calibri" w:eastAsia="Calibri" w:hAnsi="Calibri" w:cs="Calibri"/>
                  <w:b/>
                  <w:spacing w:val="1"/>
                  <w:sz w:val="20"/>
                  <w:szCs w:val="18"/>
                  <w:rPrChange w:id="683"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684" w:author="Erlie Hasam Morfin Zavalza" w:date="2014-10-30T23:00:00Z">
                    <w:rPr>
                      <w:rFonts w:ascii="Calibri" w:eastAsia="Calibri" w:hAnsi="Calibri" w:cs="Calibri"/>
                      <w:sz w:val="18"/>
                      <w:szCs w:val="18"/>
                    </w:rPr>
                  </w:rPrChange>
                </w:rPr>
                <w:t>i</w:t>
              </w:r>
              <w:r w:rsidRPr="0041375B">
                <w:rPr>
                  <w:rFonts w:ascii="Calibri" w:eastAsia="Calibri" w:hAnsi="Calibri" w:cs="Calibri"/>
                  <w:b/>
                  <w:spacing w:val="1"/>
                  <w:sz w:val="20"/>
                  <w:szCs w:val="18"/>
                  <w:rPrChange w:id="685" w:author="Erlie Hasam Morfin Zavalza" w:date="2014-10-30T23:00:00Z">
                    <w:rPr>
                      <w:rFonts w:ascii="Calibri" w:eastAsia="Calibri" w:hAnsi="Calibri" w:cs="Calibri"/>
                      <w:spacing w:val="1"/>
                      <w:sz w:val="18"/>
                      <w:szCs w:val="18"/>
                    </w:rPr>
                  </w:rPrChange>
                </w:rPr>
                <w:t>ó</w:t>
              </w:r>
              <w:r w:rsidRPr="0041375B">
                <w:rPr>
                  <w:rFonts w:ascii="Calibri" w:eastAsia="Calibri" w:hAnsi="Calibri" w:cs="Calibri"/>
                  <w:b/>
                  <w:sz w:val="20"/>
                  <w:szCs w:val="18"/>
                  <w:rPrChange w:id="686" w:author="Erlie Hasam Morfin Zavalza" w:date="2014-10-30T23:00:00Z">
                    <w:rPr>
                      <w:rFonts w:ascii="Calibri" w:eastAsia="Calibri" w:hAnsi="Calibri" w:cs="Calibri"/>
                      <w:sz w:val="18"/>
                      <w:szCs w:val="18"/>
                    </w:rPr>
                  </w:rPrChange>
                </w:rPr>
                <w:t xml:space="preserve">n </w:t>
              </w:r>
              <w:r w:rsidRPr="0041375B">
                <w:rPr>
                  <w:rFonts w:ascii="Calibri" w:eastAsia="Calibri" w:hAnsi="Calibri" w:cs="Calibri"/>
                  <w:b/>
                  <w:spacing w:val="-1"/>
                  <w:sz w:val="20"/>
                  <w:szCs w:val="18"/>
                  <w:rPrChange w:id="687" w:author="Erlie Hasam Morfin Zavalza" w:date="2014-10-30T23:00:00Z">
                    <w:rPr>
                      <w:rFonts w:ascii="Calibri" w:eastAsia="Calibri" w:hAnsi="Calibri" w:cs="Calibri"/>
                      <w:spacing w:val="-1"/>
                      <w:sz w:val="18"/>
                      <w:szCs w:val="18"/>
                    </w:rPr>
                  </w:rPrChange>
                </w:rPr>
                <w:t>–</w:t>
              </w:r>
              <w:r w:rsidRPr="0041375B">
                <w:rPr>
                  <w:rFonts w:ascii="Calibri" w:eastAsia="Calibri" w:hAnsi="Calibri" w:cs="Calibri"/>
                  <w:b/>
                  <w:sz w:val="20"/>
                  <w:szCs w:val="18"/>
                  <w:rPrChange w:id="688" w:author="Erlie Hasam Morfin Zavalza" w:date="2014-10-30T23:00:00Z">
                    <w:rPr>
                      <w:rFonts w:ascii="Calibri" w:eastAsia="Calibri" w:hAnsi="Calibri" w:cs="Calibri"/>
                      <w:sz w:val="18"/>
                      <w:szCs w:val="18"/>
                    </w:rPr>
                  </w:rPrChange>
                </w:rPr>
                <w:t>Pr</w:t>
              </w:r>
              <w:r w:rsidRPr="0041375B">
                <w:rPr>
                  <w:rFonts w:ascii="Calibri" w:eastAsia="Calibri" w:hAnsi="Calibri" w:cs="Calibri"/>
                  <w:b/>
                  <w:spacing w:val="1"/>
                  <w:sz w:val="20"/>
                  <w:szCs w:val="18"/>
                  <w:rPrChange w:id="689"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pacing w:val="-1"/>
                  <w:sz w:val="20"/>
                  <w:szCs w:val="18"/>
                  <w:rPrChange w:id="690" w:author="Erlie Hasam Morfin Zavalza" w:date="2014-10-30T23:00:00Z">
                    <w:rPr>
                      <w:rFonts w:ascii="Calibri" w:eastAsia="Calibri" w:hAnsi="Calibri" w:cs="Calibri"/>
                      <w:spacing w:val="-1"/>
                      <w:sz w:val="18"/>
                      <w:szCs w:val="18"/>
                    </w:rPr>
                  </w:rPrChange>
                </w:rPr>
                <w:t>du</w:t>
              </w:r>
              <w:r w:rsidRPr="0041375B">
                <w:rPr>
                  <w:rFonts w:ascii="Calibri" w:eastAsia="Calibri" w:hAnsi="Calibri" w:cs="Calibri"/>
                  <w:b/>
                  <w:spacing w:val="1"/>
                  <w:sz w:val="20"/>
                  <w:szCs w:val="18"/>
                  <w:rPrChange w:id="691" w:author="Erlie Hasam Morfin Zavalza" w:date="2014-10-30T23:00:00Z">
                    <w:rPr>
                      <w:rFonts w:ascii="Calibri" w:eastAsia="Calibri" w:hAnsi="Calibri" w:cs="Calibri"/>
                      <w:spacing w:val="1"/>
                      <w:sz w:val="18"/>
                      <w:szCs w:val="18"/>
                    </w:rPr>
                  </w:rPrChange>
                </w:rPr>
                <w:t>c</w:t>
              </w:r>
              <w:r w:rsidRPr="0041375B">
                <w:rPr>
                  <w:rFonts w:ascii="Calibri" w:eastAsia="Calibri" w:hAnsi="Calibri" w:cs="Calibri"/>
                  <w:b/>
                  <w:sz w:val="20"/>
                  <w:szCs w:val="18"/>
                  <w:rPrChange w:id="692" w:author="Erlie Hasam Morfin Zavalza" w:date="2014-10-30T23:00:00Z">
                    <w:rPr>
                      <w:rFonts w:ascii="Calibri" w:eastAsia="Calibri" w:hAnsi="Calibri" w:cs="Calibri"/>
                      <w:sz w:val="18"/>
                      <w:szCs w:val="18"/>
                    </w:rPr>
                  </w:rPrChange>
                </w:rPr>
                <w:t>to</w:t>
              </w:r>
            </w:ins>
          </w:p>
        </w:tc>
        <w:tc>
          <w:tcPr>
            <w:tcW w:w="7371" w:type="dxa"/>
            <w:tcBorders>
              <w:top w:val="single" w:sz="5" w:space="0" w:color="000000"/>
              <w:left w:val="single" w:sz="5" w:space="0" w:color="000000"/>
              <w:bottom w:val="single" w:sz="5" w:space="0" w:color="000000"/>
              <w:right w:val="single" w:sz="5" w:space="0" w:color="000000"/>
            </w:tcBorders>
            <w:tcPrChange w:id="693"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3E6CA89C" w14:textId="528E431A" w:rsidR="009225E3" w:rsidRPr="0041375B" w:rsidRDefault="009225E3" w:rsidP="009225E3">
            <w:pPr>
              <w:spacing w:before="1" w:line="200" w:lineRule="exact"/>
              <w:ind w:left="96"/>
              <w:rPr>
                <w:ins w:id="694" w:author="Erlie Hasam Morfin Zavalza" w:date="2014-10-30T20:48:00Z"/>
                <w:rFonts w:ascii="Calibri" w:eastAsia="Calibri" w:hAnsi="Calibri" w:cs="Calibri"/>
                <w:sz w:val="20"/>
                <w:szCs w:val="18"/>
                <w:rPrChange w:id="695" w:author="Erlie Hasam Morfin Zavalza" w:date="2014-10-30T23:00:00Z">
                  <w:rPr>
                    <w:ins w:id="696" w:author="Erlie Hasam Morfin Zavalza" w:date="2014-10-30T20:48:00Z"/>
                    <w:rFonts w:ascii="Calibri" w:eastAsia="Calibri" w:hAnsi="Calibri" w:cs="Calibri"/>
                    <w:sz w:val="18"/>
                    <w:szCs w:val="18"/>
                  </w:rPr>
                </w:rPrChange>
              </w:rPr>
            </w:pPr>
            <w:ins w:id="697" w:author="Erlie Hasam Morfin Zavalza" w:date="2014-10-30T22:48:00Z">
              <w:r w:rsidRPr="0041375B">
                <w:rPr>
                  <w:rFonts w:ascii="Calibri" w:eastAsia="Calibri" w:hAnsi="Calibri" w:cs="Calibri"/>
                  <w:sz w:val="20"/>
                  <w:szCs w:val="18"/>
                  <w:rPrChange w:id="698" w:author="Erlie Hasam Morfin Zavalza" w:date="2014-10-30T23:00:00Z">
                    <w:rPr>
                      <w:rFonts w:ascii="Calibri" w:eastAsia="Calibri" w:hAnsi="Calibri" w:cs="Calibri"/>
                      <w:sz w:val="18"/>
                      <w:szCs w:val="18"/>
                    </w:rPr>
                  </w:rPrChange>
                </w:rPr>
                <w:t xml:space="preserve">Nuestro producto será producido y vendido en el mismo restaurante, se entrega lo </w:t>
              </w:r>
            </w:ins>
            <w:ins w:id="699" w:author="Erlie Hasam Morfin Zavalza" w:date="2014-10-30T22:49:00Z">
              <w:r w:rsidRPr="0041375B">
                <w:rPr>
                  <w:rFonts w:ascii="Calibri" w:eastAsia="Calibri" w:hAnsi="Calibri" w:cs="Calibri"/>
                  <w:sz w:val="20"/>
                  <w:szCs w:val="18"/>
                  <w:rPrChange w:id="700" w:author="Erlie Hasam Morfin Zavalza" w:date="2014-10-30T23:00:00Z">
                    <w:rPr>
                      <w:rFonts w:ascii="Calibri" w:eastAsia="Calibri" w:hAnsi="Calibri" w:cs="Calibri"/>
                      <w:sz w:val="18"/>
                      <w:szCs w:val="18"/>
                    </w:rPr>
                  </w:rPrChange>
                </w:rPr>
                <w:t>más</w:t>
              </w:r>
            </w:ins>
            <w:ins w:id="701" w:author="Erlie Hasam Morfin Zavalza" w:date="2014-10-30T22:48:00Z">
              <w:r w:rsidRPr="0041375B">
                <w:rPr>
                  <w:rFonts w:ascii="Calibri" w:eastAsia="Calibri" w:hAnsi="Calibri" w:cs="Calibri"/>
                  <w:sz w:val="20"/>
                  <w:szCs w:val="18"/>
                  <w:rPrChange w:id="702" w:author="Erlie Hasam Morfin Zavalza" w:date="2014-10-30T23:00:00Z">
                    <w:rPr>
                      <w:rFonts w:ascii="Calibri" w:eastAsia="Calibri" w:hAnsi="Calibri" w:cs="Calibri"/>
                      <w:sz w:val="18"/>
                      <w:szCs w:val="18"/>
                    </w:rPr>
                  </w:rPrChange>
                </w:rPr>
                <w:t xml:space="preserve"> pronto posible al cliente su pedido en su mesa listo para comer,</w:t>
              </w:r>
            </w:ins>
            <w:ins w:id="703" w:author="Erlie Hasam Morfin Zavalza" w:date="2014-10-30T22:49:00Z">
              <w:r w:rsidRPr="0041375B">
                <w:rPr>
                  <w:rFonts w:ascii="Calibri" w:eastAsia="Calibri" w:hAnsi="Calibri" w:cs="Calibri"/>
                  <w:sz w:val="20"/>
                  <w:szCs w:val="18"/>
                  <w:rPrChange w:id="704" w:author="Erlie Hasam Morfin Zavalza" w:date="2014-10-30T23:00:00Z">
                    <w:rPr>
                      <w:rFonts w:ascii="Calibri" w:eastAsia="Calibri" w:hAnsi="Calibri" w:cs="Calibri"/>
                      <w:sz w:val="18"/>
                      <w:szCs w:val="18"/>
                    </w:rPr>
                  </w:rPrChange>
                </w:rPr>
                <w:t xml:space="preserve"> únicamente se tiene pensado establecer un servicio de entrega a domicilio o delivery al costo para distribuir las empanadas a quienes no puedan venir al restaurante.</w:t>
              </w:r>
            </w:ins>
          </w:p>
        </w:tc>
      </w:tr>
      <w:tr w:rsidR="009225E3" w:rsidRPr="009225E3" w14:paraId="410F5A5F" w14:textId="77777777" w:rsidTr="0041375B">
        <w:trPr>
          <w:trHeight w:hRule="exact" w:val="1545"/>
          <w:ins w:id="705" w:author="Erlie Hasam Morfin Zavalza" w:date="2014-10-30T20:48:00Z"/>
          <w:trPrChange w:id="706" w:author="Erlie Hasam Morfin Zavalza" w:date="2014-10-30T23:01:00Z">
            <w:trPr>
              <w:trHeight w:hRule="exact" w:val="2824"/>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707"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023CA0FF" w14:textId="77777777" w:rsidR="0041375B" w:rsidRPr="0041375B" w:rsidRDefault="0041375B">
            <w:pPr>
              <w:jc w:val="center"/>
              <w:rPr>
                <w:ins w:id="708" w:author="Erlie Hasam Morfin Zavalza" w:date="2014-10-30T23:00:00Z"/>
                <w:rFonts w:ascii="Calibri" w:eastAsia="Calibri" w:hAnsi="Calibri" w:cs="Calibri"/>
                <w:b/>
                <w:spacing w:val="1"/>
                <w:sz w:val="20"/>
                <w:szCs w:val="18"/>
              </w:rPr>
              <w:pPrChange w:id="709" w:author="Erlie Hasam Morfin Zavalza" w:date="2014-10-30T20:58:00Z">
                <w:pPr>
                  <w:ind w:left="95"/>
                </w:pPr>
              </w:pPrChange>
            </w:pPr>
          </w:p>
          <w:p w14:paraId="6E567419" w14:textId="77777777" w:rsidR="0041375B" w:rsidRPr="0041375B" w:rsidRDefault="0041375B">
            <w:pPr>
              <w:jc w:val="center"/>
              <w:rPr>
                <w:ins w:id="710" w:author="Erlie Hasam Morfin Zavalza" w:date="2014-10-30T23:00:00Z"/>
                <w:rFonts w:ascii="Calibri" w:eastAsia="Calibri" w:hAnsi="Calibri" w:cs="Calibri"/>
                <w:b/>
                <w:spacing w:val="1"/>
                <w:sz w:val="20"/>
                <w:szCs w:val="18"/>
              </w:rPr>
              <w:pPrChange w:id="711" w:author="Erlie Hasam Morfin Zavalza" w:date="2014-10-30T20:58:00Z">
                <w:pPr>
                  <w:ind w:left="95"/>
                </w:pPr>
              </w:pPrChange>
            </w:pPr>
          </w:p>
          <w:p w14:paraId="05B0C252" w14:textId="77777777" w:rsidR="0041375B" w:rsidRPr="0041375B" w:rsidRDefault="0041375B">
            <w:pPr>
              <w:jc w:val="center"/>
              <w:rPr>
                <w:ins w:id="712" w:author="Erlie Hasam Morfin Zavalza" w:date="2014-10-30T23:00:00Z"/>
                <w:rFonts w:ascii="Calibri" w:eastAsia="Calibri" w:hAnsi="Calibri" w:cs="Calibri"/>
                <w:b/>
                <w:spacing w:val="1"/>
                <w:sz w:val="20"/>
                <w:szCs w:val="18"/>
              </w:rPr>
              <w:pPrChange w:id="713" w:author="Erlie Hasam Morfin Zavalza" w:date="2014-10-30T20:58:00Z">
                <w:pPr>
                  <w:ind w:left="95"/>
                </w:pPr>
              </w:pPrChange>
            </w:pPr>
          </w:p>
          <w:p w14:paraId="63A321F3" w14:textId="6AF9058A" w:rsidR="009225E3" w:rsidRPr="0041375B" w:rsidRDefault="009225E3">
            <w:pPr>
              <w:jc w:val="center"/>
              <w:rPr>
                <w:ins w:id="714" w:author="Erlie Hasam Morfin Zavalza" w:date="2014-10-30T20:48:00Z"/>
                <w:rFonts w:ascii="Calibri" w:eastAsia="Calibri" w:hAnsi="Calibri" w:cs="Calibri"/>
                <w:b/>
                <w:sz w:val="20"/>
                <w:szCs w:val="18"/>
                <w:rPrChange w:id="715" w:author="Erlie Hasam Morfin Zavalza" w:date="2014-10-30T23:00:00Z">
                  <w:rPr>
                    <w:ins w:id="716" w:author="Erlie Hasam Morfin Zavalza" w:date="2014-10-30T20:48:00Z"/>
                    <w:rFonts w:ascii="Calibri" w:eastAsia="Calibri" w:hAnsi="Calibri" w:cs="Calibri"/>
                    <w:sz w:val="18"/>
                    <w:szCs w:val="18"/>
                  </w:rPr>
                </w:rPrChange>
              </w:rPr>
              <w:pPrChange w:id="717" w:author="Erlie Hasam Morfin Zavalza" w:date="2014-10-30T20:58:00Z">
                <w:pPr>
                  <w:ind w:left="95"/>
                </w:pPr>
              </w:pPrChange>
            </w:pPr>
            <w:ins w:id="718" w:author="Erlie Hasam Morfin Zavalza" w:date="2014-10-30T20:48:00Z">
              <w:r w:rsidRPr="0041375B">
                <w:rPr>
                  <w:rFonts w:ascii="Calibri" w:eastAsia="Calibri" w:hAnsi="Calibri" w:cs="Calibri"/>
                  <w:b/>
                  <w:spacing w:val="1"/>
                  <w:sz w:val="20"/>
                  <w:szCs w:val="18"/>
                  <w:rPrChange w:id="719"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pacing w:val="-1"/>
                  <w:sz w:val="20"/>
                  <w:szCs w:val="18"/>
                  <w:rPrChange w:id="720" w:author="Erlie Hasam Morfin Zavalza" w:date="2014-10-30T23:00:00Z">
                    <w:rPr>
                      <w:rFonts w:ascii="Calibri" w:eastAsia="Calibri" w:hAnsi="Calibri" w:cs="Calibri"/>
                      <w:spacing w:val="-1"/>
                      <w:sz w:val="18"/>
                      <w:szCs w:val="18"/>
                    </w:rPr>
                  </w:rPrChange>
                </w:rPr>
                <w:t>s</w:t>
              </w:r>
              <w:r w:rsidRPr="0041375B">
                <w:rPr>
                  <w:rFonts w:ascii="Calibri" w:eastAsia="Calibri" w:hAnsi="Calibri" w:cs="Calibri"/>
                  <w:b/>
                  <w:sz w:val="20"/>
                  <w:szCs w:val="18"/>
                  <w:rPrChange w:id="721" w:author="Erlie Hasam Morfin Zavalza" w:date="2014-10-30T23:00:00Z">
                    <w:rPr>
                      <w:rFonts w:ascii="Calibri" w:eastAsia="Calibri" w:hAnsi="Calibri" w:cs="Calibri"/>
                      <w:sz w:val="18"/>
                      <w:szCs w:val="18"/>
                    </w:rPr>
                  </w:rPrChange>
                </w:rPr>
                <w:t>f</w:t>
              </w:r>
              <w:r w:rsidRPr="0041375B">
                <w:rPr>
                  <w:rFonts w:ascii="Calibri" w:eastAsia="Calibri" w:hAnsi="Calibri" w:cs="Calibri"/>
                  <w:b/>
                  <w:spacing w:val="-1"/>
                  <w:sz w:val="20"/>
                  <w:szCs w:val="18"/>
                  <w:rPrChange w:id="722" w:author="Erlie Hasam Morfin Zavalza" w:date="2014-10-30T23:00:00Z">
                    <w:rPr>
                      <w:rFonts w:ascii="Calibri" w:eastAsia="Calibri" w:hAnsi="Calibri" w:cs="Calibri"/>
                      <w:spacing w:val="-1"/>
                      <w:sz w:val="18"/>
                      <w:szCs w:val="18"/>
                    </w:rPr>
                  </w:rPrChange>
                </w:rPr>
                <w:t>ue</w:t>
              </w:r>
              <w:r w:rsidRPr="0041375B">
                <w:rPr>
                  <w:rFonts w:ascii="Calibri" w:eastAsia="Calibri" w:hAnsi="Calibri" w:cs="Calibri"/>
                  <w:b/>
                  <w:sz w:val="20"/>
                  <w:szCs w:val="18"/>
                  <w:rPrChange w:id="723" w:author="Erlie Hasam Morfin Zavalza" w:date="2014-10-30T23:00:00Z">
                    <w:rPr>
                      <w:rFonts w:ascii="Calibri" w:eastAsia="Calibri" w:hAnsi="Calibri" w:cs="Calibri"/>
                      <w:sz w:val="18"/>
                      <w:szCs w:val="18"/>
                    </w:rPr>
                  </w:rPrChange>
                </w:rPr>
                <w:t>rzo</w:t>
              </w:r>
              <w:r w:rsidRPr="0041375B">
                <w:rPr>
                  <w:rFonts w:ascii="Calibri" w:eastAsia="Calibri" w:hAnsi="Calibri" w:cs="Calibri"/>
                  <w:b/>
                  <w:spacing w:val="1"/>
                  <w:sz w:val="20"/>
                  <w:szCs w:val="18"/>
                  <w:rPrChange w:id="724" w:author="Erlie Hasam Morfin Zavalza" w:date="2014-10-30T23:00:00Z">
                    <w:rPr>
                      <w:rFonts w:ascii="Calibri" w:eastAsia="Calibri" w:hAnsi="Calibri" w:cs="Calibri"/>
                      <w:spacing w:val="1"/>
                      <w:sz w:val="18"/>
                      <w:szCs w:val="18"/>
                    </w:rPr>
                  </w:rPrChange>
                </w:rPr>
                <w:t xml:space="preserve"> </w:t>
              </w:r>
              <w:r w:rsidRPr="0041375B">
                <w:rPr>
                  <w:rFonts w:ascii="Calibri" w:eastAsia="Calibri" w:hAnsi="Calibri" w:cs="Calibri"/>
                  <w:b/>
                  <w:spacing w:val="-1"/>
                  <w:sz w:val="20"/>
                  <w:szCs w:val="18"/>
                  <w:rPrChange w:id="725"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z w:val="20"/>
                  <w:szCs w:val="18"/>
                  <w:rPrChange w:id="726" w:author="Erlie Hasam Morfin Zavalza" w:date="2014-10-30T23:00:00Z">
                    <w:rPr>
                      <w:rFonts w:ascii="Calibri" w:eastAsia="Calibri" w:hAnsi="Calibri" w:cs="Calibri"/>
                      <w:sz w:val="18"/>
                      <w:szCs w:val="18"/>
                    </w:rPr>
                  </w:rPrChange>
                </w:rPr>
                <w:t>n</w:t>
              </w:r>
              <w:r w:rsidRPr="0041375B">
                <w:rPr>
                  <w:rFonts w:ascii="Calibri" w:eastAsia="Calibri" w:hAnsi="Calibri" w:cs="Calibri"/>
                  <w:b/>
                  <w:spacing w:val="-1"/>
                  <w:sz w:val="20"/>
                  <w:szCs w:val="18"/>
                  <w:rPrChange w:id="727" w:author="Erlie Hasam Morfin Zavalza" w:date="2014-10-30T23:00:00Z">
                    <w:rPr>
                      <w:rFonts w:ascii="Calibri" w:eastAsia="Calibri" w:hAnsi="Calibri" w:cs="Calibri"/>
                      <w:spacing w:val="-1"/>
                      <w:sz w:val="18"/>
                      <w:szCs w:val="18"/>
                    </w:rPr>
                  </w:rPrChange>
                </w:rPr>
                <w:t xml:space="preserve"> </w:t>
              </w:r>
              <w:r w:rsidRPr="0041375B">
                <w:rPr>
                  <w:rFonts w:ascii="Calibri" w:eastAsia="Calibri" w:hAnsi="Calibri" w:cs="Calibri"/>
                  <w:b/>
                  <w:spacing w:val="1"/>
                  <w:sz w:val="20"/>
                  <w:szCs w:val="18"/>
                  <w:rPrChange w:id="728" w:author="Erlie Hasam Morfin Zavalza" w:date="2014-10-30T23:00:00Z">
                    <w:rPr>
                      <w:rFonts w:ascii="Calibri" w:eastAsia="Calibri" w:hAnsi="Calibri" w:cs="Calibri"/>
                      <w:spacing w:val="1"/>
                      <w:sz w:val="18"/>
                      <w:szCs w:val="18"/>
                    </w:rPr>
                  </w:rPrChange>
                </w:rPr>
                <w:t>V</w:t>
              </w:r>
              <w:r w:rsidRPr="0041375B">
                <w:rPr>
                  <w:rFonts w:ascii="Calibri" w:eastAsia="Calibri" w:hAnsi="Calibri" w:cs="Calibri"/>
                  <w:b/>
                  <w:spacing w:val="-1"/>
                  <w:sz w:val="20"/>
                  <w:szCs w:val="18"/>
                  <w:rPrChange w:id="729" w:author="Erlie Hasam Morfin Zavalza" w:date="2014-10-30T23:00:00Z">
                    <w:rPr>
                      <w:rFonts w:ascii="Calibri" w:eastAsia="Calibri" w:hAnsi="Calibri" w:cs="Calibri"/>
                      <w:spacing w:val="-1"/>
                      <w:sz w:val="18"/>
                      <w:szCs w:val="18"/>
                    </w:rPr>
                  </w:rPrChange>
                </w:rPr>
                <w:t>en</w:t>
              </w:r>
              <w:r w:rsidRPr="0041375B">
                <w:rPr>
                  <w:rFonts w:ascii="Calibri" w:eastAsia="Calibri" w:hAnsi="Calibri" w:cs="Calibri"/>
                  <w:b/>
                  <w:sz w:val="20"/>
                  <w:szCs w:val="18"/>
                  <w:rPrChange w:id="730" w:author="Erlie Hasam Morfin Zavalza" w:date="2014-10-30T23:00:00Z">
                    <w:rPr>
                      <w:rFonts w:ascii="Calibri" w:eastAsia="Calibri" w:hAnsi="Calibri" w:cs="Calibri"/>
                      <w:sz w:val="18"/>
                      <w:szCs w:val="18"/>
                    </w:rPr>
                  </w:rPrChange>
                </w:rPr>
                <w:t>tas</w:t>
              </w:r>
            </w:ins>
          </w:p>
        </w:tc>
        <w:tc>
          <w:tcPr>
            <w:tcW w:w="7371" w:type="dxa"/>
            <w:tcBorders>
              <w:top w:val="single" w:sz="5" w:space="0" w:color="000000"/>
              <w:left w:val="single" w:sz="5" w:space="0" w:color="000000"/>
              <w:bottom w:val="single" w:sz="5" w:space="0" w:color="000000"/>
              <w:right w:val="single" w:sz="5" w:space="0" w:color="000000"/>
            </w:tcBorders>
            <w:tcPrChange w:id="731"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17415966" w14:textId="29272542" w:rsidR="009225E3" w:rsidRPr="0041375B" w:rsidRDefault="009225E3">
            <w:pPr>
              <w:spacing w:before="1"/>
              <w:ind w:left="96" w:right="445"/>
              <w:rPr>
                <w:ins w:id="732" w:author="Erlie Hasam Morfin Zavalza" w:date="2014-10-30T20:48:00Z"/>
                <w:rFonts w:ascii="Calibri" w:eastAsia="Calibri" w:hAnsi="Calibri" w:cs="Calibri"/>
                <w:sz w:val="20"/>
                <w:szCs w:val="18"/>
                <w:rPrChange w:id="733" w:author="Erlie Hasam Morfin Zavalza" w:date="2014-10-30T23:00:00Z">
                  <w:rPr>
                    <w:ins w:id="734" w:author="Erlie Hasam Morfin Zavalza" w:date="2014-10-30T20:48:00Z"/>
                    <w:rFonts w:ascii="Calibri" w:eastAsia="Calibri" w:hAnsi="Calibri" w:cs="Calibri"/>
                    <w:sz w:val="18"/>
                    <w:szCs w:val="18"/>
                  </w:rPr>
                </w:rPrChange>
              </w:rPr>
            </w:pPr>
            <w:ins w:id="735" w:author="Erlie Hasam Morfin Zavalza" w:date="2014-10-30T22:49:00Z">
              <w:r w:rsidRPr="0041375B">
                <w:rPr>
                  <w:rFonts w:ascii="Calibri" w:eastAsia="Calibri" w:hAnsi="Calibri" w:cs="Calibri"/>
                  <w:sz w:val="20"/>
                  <w:szCs w:val="18"/>
                  <w:rPrChange w:id="736" w:author="Erlie Hasam Morfin Zavalza" w:date="2014-10-30T23:00:00Z">
                    <w:rPr>
                      <w:rFonts w:ascii="Calibri" w:eastAsia="Calibri" w:hAnsi="Calibri" w:cs="Calibri"/>
                      <w:sz w:val="18"/>
                      <w:szCs w:val="18"/>
                    </w:rPr>
                  </w:rPrChange>
                </w:rPr>
                <w:t xml:space="preserve">Se requiere de poco esfuerzo y recursos para vender </w:t>
              </w:r>
            </w:ins>
            <w:ins w:id="737" w:author="Erlie Hasam Morfin Zavalza" w:date="2014-10-30T22:51:00Z">
              <w:r w:rsidRPr="0041375B">
                <w:rPr>
                  <w:rFonts w:ascii="Calibri" w:eastAsia="Calibri" w:hAnsi="Calibri" w:cs="Calibri"/>
                  <w:sz w:val="20"/>
                  <w:szCs w:val="18"/>
                  <w:rPrChange w:id="738" w:author="Erlie Hasam Morfin Zavalza" w:date="2014-10-30T23:00:00Z">
                    <w:rPr>
                      <w:rFonts w:ascii="Calibri" w:eastAsia="Calibri" w:hAnsi="Calibri" w:cs="Calibri"/>
                      <w:sz w:val="18"/>
                      <w:szCs w:val="18"/>
                    </w:rPr>
                  </w:rPrChange>
                </w:rPr>
                <w:t>o</w:t>
              </w:r>
            </w:ins>
            <w:ins w:id="739" w:author="Erlie Hasam Morfin Zavalza" w:date="2014-10-30T22:49:00Z">
              <w:r w:rsidRPr="0041375B">
                <w:rPr>
                  <w:rFonts w:ascii="Calibri" w:eastAsia="Calibri" w:hAnsi="Calibri" w:cs="Calibri"/>
                  <w:sz w:val="20"/>
                  <w:szCs w:val="18"/>
                  <w:rPrChange w:id="740" w:author="Erlie Hasam Morfin Zavalza" w:date="2014-10-30T23:00:00Z">
                    <w:rPr>
                      <w:rFonts w:ascii="Calibri" w:eastAsia="Calibri" w:hAnsi="Calibri" w:cs="Calibri"/>
                      <w:sz w:val="18"/>
                      <w:szCs w:val="18"/>
                    </w:rPr>
                  </w:rPrChange>
                </w:rPr>
                <w:t xml:space="preserve"> promocionar nuestros productos, puesto a que el foco de atenci</w:t>
              </w:r>
            </w:ins>
            <w:ins w:id="741" w:author="Erlie Hasam Morfin Zavalza" w:date="2014-10-30T22:50:00Z">
              <w:r w:rsidRPr="0041375B">
                <w:rPr>
                  <w:rFonts w:ascii="Calibri" w:eastAsia="Calibri" w:hAnsi="Calibri" w:cs="Calibri"/>
                  <w:sz w:val="20"/>
                  <w:szCs w:val="18"/>
                  <w:rPrChange w:id="742" w:author="Erlie Hasam Morfin Zavalza" w:date="2014-10-30T23:00:00Z">
                    <w:rPr>
                      <w:rFonts w:ascii="Calibri" w:eastAsia="Calibri" w:hAnsi="Calibri" w:cs="Calibri"/>
                      <w:sz w:val="18"/>
                      <w:szCs w:val="18"/>
                    </w:rPr>
                  </w:rPrChange>
                </w:rPr>
                <w:t>ón es el color</w:t>
              </w:r>
            </w:ins>
            <w:ins w:id="743" w:author="Erlie Hasam Morfin Zavalza" w:date="2014-10-30T22:51:00Z">
              <w:r w:rsidRPr="0041375B">
                <w:rPr>
                  <w:rFonts w:ascii="Calibri" w:eastAsia="Calibri" w:hAnsi="Calibri" w:cs="Calibri"/>
                  <w:sz w:val="20"/>
                  <w:szCs w:val="18"/>
                  <w:rPrChange w:id="744" w:author="Erlie Hasam Morfin Zavalza" w:date="2014-10-30T23:00:00Z">
                    <w:rPr>
                      <w:rFonts w:ascii="Calibri" w:eastAsia="Calibri" w:hAnsi="Calibri" w:cs="Calibri"/>
                      <w:sz w:val="18"/>
                      <w:szCs w:val="18"/>
                    </w:rPr>
                  </w:rPrChange>
                </w:rPr>
                <w:t xml:space="preserve"> de las empanadas</w:t>
              </w:r>
            </w:ins>
            <w:ins w:id="745" w:author="Erlie Hasam Morfin Zavalza" w:date="2014-10-30T22:50:00Z">
              <w:r w:rsidRPr="0041375B">
                <w:rPr>
                  <w:rFonts w:ascii="Calibri" w:eastAsia="Calibri" w:hAnsi="Calibri" w:cs="Calibri"/>
                  <w:sz w:val="20"/>
                  <w:szCs w:val="18"/>
                  <w:rPrChange w:id="746" w:author="Erlie Hasam Morfin Zavalza" w:date="2014-10-30T23:00:00Z">
                    <w:rPr>
                      <w:rFonts w:ascii="Calibri" w:eastAsia="Calibri" w:hAnsi="Calibri" w:cs="Calibri"/>
                      <w:sz w:val="18"/>
                      <w:szCs w:val="18"/>
                    </w:rPr>
                  </w:rPrChange>
                </w:rPr>
                <w:t xml:space="preserve">, eso hace que se vendan por sí </w:t>
              </w:r>
            </w:ins>
            <w:ins w:id="747" w:author="Erlie Hasam Morfin Zavalza" w:date="2014-10-30T22:53:00Z">
              <w:r w:rsidRPr="0041375B">
                <w:rPr>
                  <w:rFonts w:ascii="Calibri" w:eastAsia="Calibri" w:hAnsi="Calibri" w:cs="Calibri"/>
                  <w:sz w:val="20"/>
                  <w:szCs w:val="18"/>
                  <w:rPrChange w:id="748" w:author="Erlie Hasam Morfin Zavalza" w:date="2014-10-30T23:00:00Z">
                    <w:rPr>
                      <w:rFonts w:ascii="Calibri" w:eastAsia="Calibri" w:hAnsi="Calibri" w:cs="Calibri"/>
                      <w:sz w:val="18"/>
                      <w:szCs w:val="18"/>
                    </w:rPr>
                  </w:rPrChange>
                </w:rPr>
                <w:t>solas,</w:t>
              </w:r>
            </w:ins>
            <w:ins w:id="749" w:author="Erlie Hasam Morfin Zavalza" w:date="2014-10-30T22:50:00Z">
              <w:r w:rsidRPr="0041375B">
                <w:rPr>
                  <w:rFonts w:ascii="Calibri" w:eastAsia="Calibri" w:hAnsi="Calibri" w:cs="Calibri"/>
                  <w:sz w:val="20"/>
                  <w:szCs w:val="18"/>
                  <w:rPrChange w:id="750" w:author="Erlie Hasam Morfin Zavalza" w:date="2014-10-30T23:00:00Z">
                    <w:rPr>
                      <w:rFonts w:ascii="Calibri" w:eastAsia="Calibri" w:hAnsi="Calibri" w:cs="Calibri"/>
                      <w:sz w:val="18"/>
                      <w:szCs w:val="18"/>
                    </w:rPr>
                  </w:rPrChange>
                </w:rPr>
                <w:t xml:space="preserve"> </w:t>
              </w:r>
            </w:ins>
            <w:ins w:id="751" w:author="Erlie Hasam Morfin Zavalza" w:date="2014-10-30T22:51:00Z">
              <w:r w:rsidRPr="0041375B">
                <w:rPr>
                  <w:rFonts w:ascii="Calibri" w:eastAsia="Calibri" w:hAnsi="Calibri" w:cs="Calibri"/>
                  <w:sz w:val="20"/>
                  <w:szCs w:val="18"/>
                  <w:rPrChange w:id="752" w:author="Erlie Hasam Morfin Zavalza" w:date="2014-10-30T23:00:00Z">
                    <w:rPr>
                      <w:rFonts w:ascii="Calibri" w:eastAsia="Calibri" w:hAnsi="Calibri" w:cs="Calibri"/>
                      <w:sz w:val="18"/>
                      <w:szCs w:val="18"/>
                    </w:rPr>
                  </w:rPrChange>
                </w:rPr>
                <w:t>el cliente sabrá cuál es su sabor al relacionarlo con el color, además</w:t>
              </w:r>
            </w:ins>
            <w:ins w:id="753" w:author="Erlie Hasam Morfin Zavalza" w:date="2014-10-30T22:50:00Z">
              <w:r w:rsidRPr="0041375B">
                <w:rPr>
                  <w:rFonts w:ascii="Calibri" w:eastAsia="Calibri" w:hAnsi="Calibri" w:cs="Calibri"/>
                  <w:sz w:val="20"/>
                  <w:szCs w:val="18"/>
                  <w:rPrChange w:id="754" w:author="Erlie Hasam Morfin Zavalza" w:date="2014-10-30T23:00:00Z">
                    <w:rPr>
                      <w:rFonts w:ascii="Calibri" w:eastAsia="Calibri" w:hAnsi="Calibri" w:cs="Calibri"/>
                      <w:sz w:val="18"/>
                      <w:szCs w:val="18"/>
                    </w:rPr>
                  </w:rPrChange>
                </w:rPr>
                <w:t xml:space="preserve"> de que ofreceremos una c</w:t>
              </w:r>
            </w:ins>
            <w:ins w:id="755" w:author="Erlie Hasam Morfin Zavalza" w:date="2014-10-30T22:51:00Z">
              <w:r w:rsidRPr="0041375B">
                <w:rPr>
                  <w:rFonts w:ascii="Calibri" w:eastAsia="Calibri" w:hAnsi="Calibri" w:cs="Calibri"/>
                  <w:sz w:val="20"/>
                  <w:szCs w:val="18"/>
                  <w:rPrChange w:id="756" w:author="Erlie Hasam Morfin Zavalza" w:date="2014-10-30T23:00:00Z">
                    <w:rPr>
                      <w:rFonts w:ascii="Calibri" w:eastAsia="Calibri" w:hAnsi="Calibri" w:cs="Calibri"/>
                      <w:sz w:val="18"/>
                      <w:szCs w:val="18"/>
                    </w:rPr>
                  </w:rPrChange>
                </w:rPr>
                <w:t xml:space="preserve">arta con el menú de empanadas y las </w:t>
              </w:r>
            </w:ins>
            <w:ins w:id="757" w:author="Erlie Hasam Morfin Zavalza" w:date="2014-10-30T22:54:00Z">
              <w:r w:rsidRPr="0041375B">
                <w:rPr>
                  <w:rFonts w:ascii="Calibri" w:eastAsia="Calibri" w:hAnsi="Calibri" w:cs="Calibri"/>
                  <w:sz w:val="20"/>
                  <w:szCs w:val="18"/>
                  <w:rPrChange w:id="758" w:author="Erlie Hasam Morfin Zavalza" w:date="2014-10-30T23:00:00Z">
                    <w:rPr>
                      <w:rFonts w:ascii="Calibri" w:eastAsia="Calibri" w:hAnsi="Calibri" w:cs="Calibri"/>
                      <w:sz w:val="18"/>
                      <w:szCs w:val="18"/>
                    </w:rPr>
                  </w:rPrChange>
                </w:rPr>
                <w:t>bebidas</w:t>
              </w:r>
            </w:ins>
            <w:ins w:id="759" w:author="Erlie Hasam Morfin Zavalza" w:date="2014-10-30T22:52:00Z">
              <w:r w:rsidRPr="0041375B">
                <w:rPr>
                  <w:rFonts w:ascii="Calibri" w:eastAsia="Calibri" w:hAnsi="Calibri" w:cs="Calibri"/>
                  <w:sz w:val="20"/>
                  <w:szCs w:val="18"/>
                  <w:rPrChange w:id="760" w:author="Erlie Hasam Morfin Zavalza" w:date="2014-10-30T23:00:00Z">
                    <w:rPr>
                      <w:rFonts w:ascii="Calibri" w:eastAsia="Calibri" w:hAnsi="Calibri" w:cs="Calibri"/>
                      <w:sz w:val="18"/>
                      <w:szCs w:val="18"/>
                    </w:rPr>
                  </w:rPrChange>
                </w:rPr>
                <w:t>, únicamente será necesario adecuar el lugar con algo de publicidad y generar un clima de atracción para el cliente</w:t>
              </w:r>
            </w:ins>
            <w:ins w:id="761" w:author="Erlie Hasam Morfin Zavalza" w:date="2014-10-30T22:53:00Z">
              <w:r w:rsidRPr="0041375B">
                <w:rPr>
                  <w:rFonts w:ascii="Calibri" w:eastAsia="Calibri" w:hAnsi="Calibri" w:cs="Calibri"/>
                  <w:sz w:val="20"/>
                  <w:szCs w:val="18"/>
                  <w:rPrChange w:id="762" w:author="Erlie Hasam Morfin Zavalza" w:date="2014-10-30T23:00:00Z">
                    <w:rPr>
                      <w:rFonts w:ascii="Calibri" w:eastAsia="Calibri" w:hAnsi="Calibri" w:cs="Calibri"/>
                      <w:sz w:val="18"/>
                      <w:szCs w:val="18"/>
                    </w:rPr>
                  </w:rPrChange>
                </w:rPr>
                <w:t xml:space="preserve"> y poner a su disposición meseros</w:t>
              </w:r>
            </w:ins>
            <w:ins w:id="763" w:author="Erlie Hasam Morfin Zavalza" w:date="2014-10-30T22:54:00Z">
              <w:r w:rsidRPr="0041375B">
                <w:rPr>
                  <w:rFonts w:ascii="Calibri" w:eastAsia="Calibri" w:hAnsi="Calibri" w:cs="Calibri"/>
                  <w:sz w:val="20"/>
                  <w:szCs w:val="18"/>
                  <w:rPrChange w:id="764" w:author="Erlie Hasam Morfin Zavalza" w:date="2014-10-30T23:00:00Z">
                    <w:rPr>
                      <w:rFonts w:ascii="Calibri" w:eastAsia="Calibri" w:hAnsi="Calibri" w:cs="Calibri"/>
                      <w:sz w:val="18"/>
                      <w:szCs w:val="18"/>
                    </w:rPr>
                  </w:rPrChange>
                </w:rPr>
                <w:t xml:space="preserve"> o personal</w:t>
              </w:r>
            </w:ins>
            <w:ins w:id="765" w:author="Erlie Hasam Morfin Zavalza" w:date="2014-10-30T22:53:00Z">
              <w:r w:rsidRPr="0041375B">
                <w:rPr>
                  <w:rFonts w:ascii="Calibri" w:eastAsia="Calibri" w:hAnsi="Calibri" w:cs="Calibri"/>
                  <w:sz w:val="20"/>
                  <w:szCs w:val="18"/>
                  <w:rPrChange w:id="766" w:author="Erlie Hasam Morfin Zavalza" w:date="2014-10-30T23:00:00Z">
                    <w:rPr>
                      <w:rFonts w:ascii="Calibri" w:eastAsia="Calibri" w:hAnsi="Calibri" w:cs="Calibri"/>
                      <w:sz w:val="18"/>
                      <w:szCs w:val="18"/>
                    </w:rPr>
                  </w:rPrChange>
                </w:rPr>
                <w:t xml:space="preserve"> calificados.</w:t>
              </w:r>
            </w:ins>
            <w:ins w:id="767" w:author="Erlie Hasam Morfin Zavalza" w:date="2014-10-30T22:52:00Z">
              <w:r w:rsidRPr="0041375B">
                <w:rPr>
                  <w:rFonts w:ascii="Calibri" w:eastAsia="Calibri" w:hAnsi="Calibri" w:cs="Calibri"/>
                  <w:sz w:val="20"/>
                  <w:szCs w:val="18"/>
                  <w:rPrChange w:id="768" w:author="Erlie Hasam Morfin Zavalza" w:date="2014-10-30T23:00:00Z">
                    <w:rPr>
                      <w:rFonts w:ascii="Calibri" w:eastAsia="Calibri" w:hAnsi="Calibri" w:cs="Calibri"/>
                      <w:sz w:val="18"/>
                      <w:szCs w:val="18"/>
                    </w:rPr>
                  </w:rPrChange>
                </w:rPr>
                <w:t xml:space="preserve"> </w:t>
              </w:r>
            </w:ins>
          </w:p>
        </w:tc>
      </w:tr>
      <w:tr w:rsidR="009225E3" w:rsidRPr="009225E3" w14:paraId="012FE3ED" w14:textId="77777777" w:rsidTr="0041375B">
        <w:trPr>
          <w:trHeight w:hRule="exact" w:val="716"/>
          <w:ins w:id="769" w:author="Erlie Hasam Morfin Zavalza" w:date="2014-10-30T20:48:00Z"/>
          <w:trPrChange w:id="770" w:author="Erlie Hasam Morfin Zavalza" w:date="2014-10-30T23:01:00Z">
            <w:trPr>
              <w:trHeight w:hRule="exact" w:val="1252"/>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771" w:author="Erlie Hasam Morfin Zavalza" w:date="2014-10-30T23:01:00Z">
              <w:tcPr>
                <w:tcW w:w="2268" w:type="dxa"/>
                <w:tcBorders>
                  <w:top w:val="single" w:sz="5" w:space="0" w:color="000000"/>
                  <w:left w:val="single" w:sz="5" w:space="0" w:color="000000"/>
                  <w:bottom w:val="single" w:sz="5" w:space="0" w:color="000000"/>
                  <w:right w:val="single" w:sz="5" w:space="0" w:color="000000"/>
                </w:tcBorders>
              </w:tcPr>
            </w:tcPrChange>
          </w:tcPr>
          <w:p w14:paraId="0AF9C7C2" w14:textId="287A44B3" w:rsidR="009225E3" w:rsidRPr="0041375B" w:rsidRDefault="009225E3">
            <w:pPr>
              <w:spacing w:line="200" w:lineRule="exact"/>
              <w:ind w:left="95"/>
              <w:jc w:val="center"/>
              <w:rPr>
                <w:ins w:id="772" w:author="Erlie Hasam Morfin Zavalza" w:date="2014-10-30T20:48:00Z"/>
                <w:rFonts w:ascii="Calibri" w:eastAsia="Calibri" w:hAnsi="Calibri" w:cs="Calibri"/>
                <w:b/>
                <w:sz w:val="20"/>
                <w:szCs w:val="18"/>
                <w:rPrChange w:id="773" w:author="Erlie Hasam Morfin Zavalza" w:date="2014-10-30T23:00:00Z">
                  <w:rPr>
                    <w:ins w:id="774" w:author="Erlie Hasam Morfin Zavalza" w:date="2014-10-30T20:48:00Z"/>
                    <w:rFonts w:ascii="Calibri" w:eastAsia="Calibri" w:hAnsi="Calibri" w:cs="Calibri"/>
                    <w:sz w:val="18"/>
                    <w:szCs w:val="18"/>
                  </w:rPr>
                </w:rPrChange>
              </w:rPr>
              <w:pPrChange w:id="775" w:author="Erlie Hasam Morfin Zavalza" w:date="2014-10-30T23:00:00Z">
                <w:pPr>
                  <w:spacing w:line="200" w:lineRule="exact"/>
                  <w:ind w:left="95"/>
                </w:pPr>
              </w:pPrChange>
            </w:pPr>
            <w:ins w:id="776" w:author="Erlie Hasam Morfin Zavalza" w:date="2014-10-30T20:48:00Z">
              <w:r w:rsidRPr="0041375B">
                <w:rPr>
                  <w:rFonts w:ascii="Calibri" w:eastAsia="Calibri" w:hAnsi="Calibri" w:cs="Calibri"/>
                  <w:b/>
                  <w:sz w:val="20"/>
                  <w:szCs w:val="18"/>
                  <w:rPrChange w:id="777" w:author="Erlie Hasam Morfin Zavalza" w:date="2014-10-30T23:00:00Z">
                    <w:rPr>
                      <w:rFonts w:ascii="Calibri" w:eastAsia="Calibri" w:hAnsi="Calibri" w:cs="Calibri"/>
                      <w:sz w:val="18"/>
                      <w:szCs w:val="18"/>
                    </w:rPr>
                  </w:rPrChange>
                </w:rPr>
                <w:t>P</w:t>
              </w:r>
              <w:r w:rsidRPr="0041375B">
                <w:rPr>
                  <w:rFonts w:ascii="Calibri" w:eastAsia="Calibri" w:hAnsi="Calibri" w:cs="Calibri"/>
                  <w:b/>
                  <w:spacing w:val="1"/>
                  <w:sz w:val="20"/>
                  <w:szCs w:val="18"/>
                  <w:rPrChange w:id="778" w:author="Erlie Hasam Morfin Zavalza" w:date="2014-10-30T23:00:00Z">
                    <w:rPr>
                      <w:rFonts w:ascii="Calibri" w:eastAsia="Calibri" w:hAnsi="Calibri" w:cs="Calibri"/>
                      <w:spacing w:val="1"/>
                      <w:sz w:val="18"/>
                      <w:szCs w:val="18"/>
                    </w:rPr>
                  </w:rPrChange>
                </w:rPr>
                <w:t>o</w:t>
              </w:r>
              <w:r w:rsidRPr="0041375B">
                <w:rPr>
                  <w:rFonts w:ascii="Calibri" w:eastAsia="Calibri" w:hAnsi="Calibri" w:cs="Calibri"/>
                  <w:b/>
                  <w:spacing w:val="-1"/>
                  <w:sz w:val="20"/>
                  <w:szCs w:val="18"/>
                  <w:rPrChange w:id="779" w:author="Erlie Hasam Morfin Zavalza" w:date="2014-10-30T23:00:00Z">
                    <w:rPr>
                      <w:rFonts w:ascii="Calibri" w:eastAsia="Calibri" w:hAnsi="Calibri" w:cs="Calibri"/>
                      <w:spacing w:val="-1"/>
                      <w:sz w:val="18"/>
                      <w:szCs w:val="18"/>
                    </w:rPr>
                  </w:rPrChange>
                </w:rPr>
                <w:t>s</w:t>
              </w:r>
              <w:r w:rsidRPr="0041375B">
                <w:rPr>
                  <w:rFonts w:ascii="Calibri" w:eastAsia="Calibri" w:hAnsi="Calibri" w:cs="Calibri"/>
                  <w:b/>
                  <w:sz w:val="20"/>
                  <w:szCs w:val="18"/>
                  <w:rPrChange w:id="780" w:author="Erlie Hasam Morfin Zavalza" w:date="2014-10-30T23:00:00Z">
                    <w:rPr>
                      <w:rFonts w:ascii="Calibri" w:eastAsia="Calibri" w:hAnsi="Calibri" w:cs="Calibri"/>
                      <w:sz w:val="18"/>
                      <w:szCs w:val="18"/>
                    </w:rPr>
                  </w:rPrChange>
                </w:rPr>
                <w:t>i</w:t>
              </w:r>
              <w:r w:rsidRPr="0041375B">
                <w:rPr>
                  <w:rFonts w:ascii="Calibri" w:eastAsia="Calibri" w:hAnsi="Calibri" w:cs="Calibri"/>
                  <w:b/>
                  <w:spacing w:val="-1"/>
                  <w:sz w:val="20"/>
                  <w:szCs w:val="18"/>
                  <w:rPrChange w:id="781" w:author="Erlie Hasam Morfin Zavalza" w:date="2014-10-30T23:00:00Z">
                    <w:rPr>
                      <w:rFonts w:ascii="Calibri" w:eastAsia="Calibri" w:hAnsi="Calibri" w:cs="Calibri"/>
                      <w:spacing w:val="-1"/>
                      <w:sz w:val="18"/>
                      <w:szCs w:val="18"/>
                    </w:rPr>
                  </w:rPrChange>
                </w:rPr>
                <w:t>b</w:t>
              </w:r>
              <w:r w:rsidRPr="0041375B">
                <w:rPr>
                  <w:rFonts w:ascii="Calibri" w:eastAsia="Calibri" w:hAnsi="Calibri" w:cs="Calibri"/>
                  <w:b/>
                  <w:sz w:val="20"/>
                  <w:szCs w:val="18"/>
                  <w:rPrChange w:id="782" w:author="Erlie Hasam Morfin Zavalza" w:date="2014-10-30T23:00:00Z">
                    <w:rPr>
                      <w:rFonts w:ascii="Calibri" w:eastAsia="Calibri" w:hAnsi="Calibri" w:cs="Calibri"/>
                      <w:sz w:val="18"/>
                      <w:szCs w:val="18"/>
                    </w:rPr>
                  </w:rPrChange>
                </w:rPr>
                <w:t>ili</w:t>
              </w:r>
              <w:r w:rsidRPr="0041375B">
                <w:rPr>
                  <w:rFonts w:ascii="Calibri" w:eastAsia="Calibri" w:hAnsi="Calibri" w:cs="Calibri"/>
                  <w:b/>
                  <w:spacing w:val="-1"/>
                  <w:sz w:val="20"/>
                  <w:szCs w:val="18"/>
                  <w:rPrChange w:id="783" w:author="Erlie Hasam Morfin Zavalza" w:date="2014-10-30T23:00:00Z">
                    <w:rPr>
                      <w:rFonts w:ascii="Calibri" w:eastAsia="Calibri" w:hAnsi="Calibri" w:cs="Calibri"/>
                      <w:spacing w:val="-1"/>
                      <w:sz w:val="18"/>
                      <w:szCs w:val="18"/>
                    </w:rPr>
                  </w:rPrChange>
                </w:rPr>
                <w:t>d</w:t>
              </w:r>
              <w:r w:rsidRPr="0041375B">
                <w:rPr>
                  <w:rFonts w:ascii="Calibri" w:eastAsia="Calibri" w:hAnsi="Calibri" w:cs="Calibri"/>
                  <w:b/>
                  <w:spacing w:val="2"/>
                  <w:sz w:val="20"/>
                  <w:szCs w:val="18"/>
                  <w:rPrChange w:id="784" w:author="Erlie Hasam Morfin Zavalza" w:date="2014-10-30T23:00:00Z">
                    <w:rPr>
                      <w:rFonts w:ascii="Calibri" w:eastAsia="Calibri" w:hAnsi="Calibri" w:cs="Calibri"/>
                      <w:spacing w:val="2"/>
                      <w:sz w:val="18"/>
                      <w:szCs w:val="18"/>
                    </w:rPr>
                  </w:rPrChange>
                </w:rPr>
                <w:t>a</w:t>
              </w:r>
              <w:r w:rsidRPr="0041375B">
                <w:rPr>
                  <w:rFonts w:ascii="Calibri" w:eastAsia="Calibri" w:hAnsi="Calibri" w:cs="Calibri"/>
                  <w:b/>
                  <w:spacing w:val="-1"/>
                  <w:sz w:val="20"/>
                  <w:szCs w:val="18"/>
                  <w:rPrChange w:id="785" w:author="Erlie Hasam Morfin Zavalza" w:date="2014-10-30T23:00:00Z">
                    <w:rPr>
                      <w:rFonts w:ascii="Calibri" w:eastAsia="Calibri" w:hAnsi="Calibri" w:cs="Calibri"/>
                      <w:spacing w:val="-1"/>
                      <w:sz w:val="18"/>
                      <w:szCs w:val="18"/>
                    </w:rPr>
                  </w:rPrChange>
                </w:rPr>
                <w:t>de</w:t>
              </w:r>
              <w:r w:rsidRPr="0041375B">
                <w:rPr>
                  <w:rFonts w:ascii="Calibri" w:eastAsia="Calibri" w:hAnsi="Calibri" w:cs="Calibri"/>
                  <w:b/>
                  <w:sz w:val="20"/>
                  <w:szCs w:val="18"/>
                  <w:rPrChange w:id="786" w:author="Erlie Hasam Morfin Zavalza" w:date="2014-10-30T23:00:00Z">
                    <w:rPr>
                      <w:rFonts w:ascii="Calibri" w:eastAsia="Calibri" w:hAnsi="Calibri" w:cs="Calibri"/>
                      <w:sz w:val="18"/>
                      <w:szCs w:val="18"/>
                    </w:rPr>
                  </w:rPrChange>
                </w:rPr>
                <w:t>s</w:t>
              </w:r>
              <w:r w:rsidRPr="0041375B">
                <w:rPr>
                  <w:rFonts w:ascii="Calibri" w:eastAsia="Calibri" w:hAnsi="Calibri" w:cs="Calibri"/>
                  <w:b/>
                  <w:spacing w:val="2"/>
                  <w:sz w:val="20"/>
                  <w:szCs w:val="18"/>
                  <w:rPrChange w:id="787" w:author="Erlie Hasam Morfin Zavalza" w:date="2014-10-30T23:00:00Z">
                    <w:rPr>
                      <w:rFonts w:ascii="Calibri" w:eastAsia="Calibri" w:hAnsi="Calibri" w:cs="Calibri"/>
                      <w:spacing w:val="2"/>
                      <w:sz w:val="18"/>
                      <w:szCs w:val="18"/>
                    </w:rPr>
                  </w:rPrChange>
                </w:rPr>
                <w:t xml:space="preserve"> </w:t>
              </w:r>
              <w:r w:rsidRPr="0041375B">
                <w:rPr>
                  <w:rFonts w:ascii="Calibri" w:eastAsia="Calibri" w:hAnsi="Calibri" w:cs="Calibri"/>
                  <w:b/>
                  <w:spacing w:val="-1"/>
                  <w:sz w:val="20"/>
                  <w:szCs w:val="18"/>
                  <w:rPrChange w:id="788" w:author="Erlie Hasam Morfin Zavalza" w:date="2014-10-30T23:00:00Z">
                    <w:rPr>
                      <w:rFonts w:ascii="Calibri" w:eastAsia="Calibri" w:hAnsi="Calibri" w:cs="Calibri"/>
                      <w:spacing w:val="-1"/>
                      <w:sz w:val="18"/>
                      <w:szCs w:val="18"/>
                    </w:rPr>
                  </w:rPrChange>
                </w:rPr>
                <w:t>d</w:t>
              </w:r>
              <w:r w:rsidRPr="0041375B">
                <w:rPr>
                  <w:rFonts w:ascii="Calibri" w:eastAsia="Calibri" w:hAnsi="Calibri" w:cs="Calibri"/>
                  <w:b/>
                  <w:sz w:val="20"/>
                  <w:szCs w:val="18"/>
                  <w:rPrChange w:id="789" w:author="Erlie Hasam Morfin Zavalza" w:date="2014-10-30T23:00:00Z">
                    <w:rPr>
                      <w:rFonts w:ascii="Calibri" w:eastAsia="Calibri" w:hAnsi="Calibri" w:cs="Calibri"/>
                      <w:sz w:val="18"/>
                      <w:szCs w:val="18"/>
                    </w:rPr>
                  </w:rPrChange>
                </w:rPr>
                <w:t>e</w:t>
              </w:r>
            </w:ins>
          </w:p>
          <w:p w14:paraId="2B710B2F" w14:textId="755DD182" w:rsidR="009225E3" w:rsidRPr="0041375B" w:rsidRDefault="009225E3">
            <w:pPr>
              <w:spacing w:line="200" w:lineRule="exact"/>
              <w:ind w:left="95"/>
              <w:jc w:val="center"/>
              <w:rPr>
                <w:ins w:id="790" w:author="Erlie Hasam Morfin Zavalza" w:date="2014-10-30T20:48:00Z"/>
                <w:rFonts w:ascii="Calibri" w:eastAsia="Calibri" w:hAnsi="Calibri" w:cs="Calibri"/>
                <w:b/>
                <w:sz w:val="20"/>
                <w:szCs w:val="18"/>
                <w:rPrChange w:id="791" w:author="Erlie Hasam Morfin Zavalza" w:date="2014-10-30T23:00:00Z">
                  <w:rPr>
                    <w:ins w:id="792" w:author="Erlie Hasam Morfin Zavalza" w:date="2014-10-30T20:48:00Z"/>
                    <w:rFonts w:ascii="Calibri" w:eastAsia="Calibri" w:hAnsi="Calibri" w:cs="Calibri"/>
                    <w:sz w:val="18"/>
                    <w:szCs w:val="18"/>
                  </w:rPr>
                </w:rPrChange>
              </w:rPr>
              <w:pPrChange w:id="793" w:author="Erlie Hasam Morfin Zavalza" w:date="2014-10-30T23:00:00Z">
                <w:pPr>
                  <w:spacing w:line="200" w:lineRule="exact"/>
                  <w:ind w:left="95"/>
                </w:pPr>
              </w:pPrChange>
            </w:pPr>
            <w:ins w:id="794" w:author="Erlie Hasam Morfin Zavalza" w:date="2014-10-30T20:48:00Z">
              <w:r w:rsidRPr="0041375B">
                <w:rPr>
                  <w:rFonts w:ascii="Calibri" w:eastAsia="Calibri" w:hAnsi="Calibri" w:cs="Calibri"/>
                  <w:b/>
                  <w:spacing w:val="1"/>
                  <w:sz w:val="20"/>
                  <w:szCs w:val="18"/>
                  <w:rPrChange w:id="795" w:author="Erlie Hasam Morfin Zavalza" w:date="2014-10-30T23:00:00Z">
                    <w:rPr>
                      <w:rFonts w:ascii="Calibri" w:eastAsia="Calibri" w:hAnsi="Calibri" w:cs="Calibri"/>
                      <w:spacing w:val="1"/>
                      <w:sz w:val="18"/>
                      <w:szCs w:val="18"/>
                    </w:rPr>
                  </w:rPrChange>
                </w:rPr>
                <w:t>E</w:t>
              </w:r>
              <w:r w:rsidRPr="0041375B">
                <w:rPr>
                  <w:rFonts w:ascii="Calibri" w:eastAsia="Calibri" w:hAnsi="Calibri" w:cs="Calibri"/>
                  <w:b/>
                  <w:spacing w:val="-1"/>
                  <w:sz w:val="20"/>
                  <w:szCs w:val="18"/>
                  <w:rPrChange w:id="796" w:author="Erlie Hasam Morfin Zavalza" w:date="2014-10-30T23:00:00Z">
                    <w:rPr>
                      <w:rFonts w:ascii="Calibri" w:eastAsia="Calibri" w:hAnsi="Calibri" w:cs="Calibri"/>
                      <w:spacing w:val="-1"/>
                      <w:sz w:val="18"/>
                      <w:szCs w:val="18"/>
                    </w:rPr>
                  </w:rPrChange>
                </w:rPr>
                <w:t>x</w:t>
              </w:r>
            </w:ins>
            <w:ins w:id="797" w:author="Erlie Hasam Morfin Zavalza" w:date="2014-10-30T23:00:00Z">
              <w:r w:rsidR="0041375B" w:rsidRPr="0041375B">
                <w:rPr>
                  <w:rFonts w:ascii="Calibri" w:eastAsia="Calibri" w:hAnsi="Calibri" w:cs="Calibri"/>
                  <w:b/>
                  <w:spacing w:val="-1"/>
                  <w:sz w:val="20"/>
                  <w:szCs w:val="18"/>
                </w:rPr>
                <w:t>pansión</w:t>
              </w:r>
            </w:ins>
          </w:p>
        </w:tc>
        <w:tc>
          <w:tcPr>
            <w:tcW w:w="7371" w:type="dxa"/>
            <w:tcBorders>
              <w:top w:val="single" w:sz="5" w:space="0" w:color="000000"/>
              <w:left w:val="single" w:sz="5" w:space="0" w:color="000000"/>
              <w:bottom w:val="single" w:sz="5" w:space="0" w:color="000000"/>
              <w:right w:val="single" w:sz="5" w:space="0" w:color="000000"/>
            </w:tcBorders>
            <w:tcPrChange w:id="798" w:author="Erlie Hasam Morfin Zavalza" w:date="2014-10-30T23:01:00Z">
              <w:tcPr>
                <w:tcW w:w="3597" w:type="dxa"/>
                <w:tcBorders>
                  <w:top w:val="single" w:sz="5" w:space="0" w:color="000000"/>
                  <w:left w:val="single" w:sz="5" w:space="0" w:color="000000"/>
                  <w:bottom w:val="single" w:sz="5" w:space="0" w:color="000000"/>
                  <w:right w:val="single" w:sz="5" w:space="0" w:color="000000"/>
                </w:tcBorders>
              </w:tcPr>
            </w:tcPrChange>
          </w:tcPr>
          <w:p w14:paraId="5091B740" w14:textId="35502C6A" w:rsidR="009225E3" w:rsidRPr="0041375B" w:rsidRDefault="009225E3" w:rsidP="009225E3">
            <w:pPr>
              <w:spacing w:line="200" w:lineRule="exact"/>
              <w:ind w:left="96"/>
              <w:rPr>
                <w:ins w:id="799" w:author="Erlie Hasam Morfin Zavalza" w:date="2014-10-30T20:48:00Z"/>
                <w:rFonts w:ascii="Calibri" w:eastAsia="Calibri" w:hAnsi="Calibri" w:cs="Calibri"/>
                <w:sz w:val="20"/>
                <w:szCs w:val="18"/>
                <w:rPrChange w:id="800" w:author="Erlie Hasam Morfin Zavalza" w:date="2014-10-30T23:00:00Z">
                  <w:rPr>
                    <w:ins w:id="801" w:author="Erlie Hasam Morfin Zavalza" w:date="2014-10-30T20:48:00Z"/>
                    <w:rFonts w:ascii="Calibri" w:eastAsia="Calibri" w:hAnsi="Calibri" w:cs="Calibri"/>
                    <w:sz w:val="18"/>
                    <w:szCs w:val="18"/>
                  </w:rPr>
                </w:rPrChange>
              </w:rPr>
            </w:pPr>
            <w:ins w:id="802" w:author="Erlie Hasam Morfin Zavalza" w:date="2014-10-30T22:55:00Z">
              <w:r w:rsidRPr="0041375B">
                <w:rPr>
                  <w:rFonts w:ascii="Calibri" w:eastAsia="Calibri" w:hAnsi="Calibri" w:cs="Calibri"/>
                  <w:sz w:val="20"/>
                  <w:szCs w:val="18"/>
                  <w:rPrChange w:id="803" w:author="Erlie Hasam Morfin Zavalza" w:date="2014-10-30T23:00:00Z">
                    <w:rPr>
                      <w:rFonts w:ascii="Calibri" w:eastAsia="Calibri" w:hAnsi="Calibri" w:cs="Calibri"/>
                      <w:sz w:val="18"/>
                      <w:szCs w:val="18"/>
                    </w:rPr>
                  </w:rPrChange>
                </w:rPr>
                <w:t>Se pretende iniciar en el mercado local pero el proyecto tiene expectativas de crecimiento para consolidarse a largo plazo como una franquicia y poner establecimientos en diversas regiones a nivel nacional e inclusive internacional.</w:t>
              </w:r>
            </w:ins>
          </w:p>
        </w:tc>
      </w:tr>
    </w:tbl>
    <w:p w14:paraId="7E25A315" w14:textId="77777777" w:rsidR="003A610D" w:rsidRPr="003A610D" w:rsidRDefault="003A610D">
      <w:pPr>
        <w:rPr>
          <w:ins w:id="804" w:author="Erlie Hasam Morfin Zavalza" w:date="2014-10-30T20:39:00Z"/>
        </w:rPr>
        <w:pPrChange w:id="805" w:author="Erlie Hasam Morfin Zavalza" w:date="2014-10-30T20:46:00Z">
          <w:pPr>
            <w:ind w:left="426" w:hanging="426"/>
          </w:pPr>
        </w:pPrChange>
      </w:pPr>
    </w:p>
    <w:p w14:paraId="3008B84F" w14:textId="35F602BE" w:rsidR="00614AD2" w:rsidRDefault="00614AD2">
      <w:pPr>
        <w:pStyle w:val="Ttulo3"/>
        <w:rPr>
          <w:ins w:id="806" w:author="Erlie Hasam Morfin Zavalza" w:date="2014-10-30T21:00:00Z"/>
        </w:rPr>
        <w:pPrChange w:id="807" w:author="Erlie Hasam Morfin Zavalza" w:date="2014-11-07T14:17:00Z">
          <w:pPr>
            <w:ind w:left="426" w:hanging="426"/>
          </w:pPr>
        </w:pPrChange>
      </w:pPr>
      <w:bookmarkStart w:id="808" w:name="_Toc402469102"/>
      <w:bookmarkStart w:id="809" w:name="_Toc402469234"/>
      <w:ins w:id="810" w:author="Erlie Hasam Morfin Zavalza" w:date="2014-10-30T20:39:00Z">
        <w:r w:rsidRPr="0074061F">
          <w:t>CRECIMIENTO DEL MERCADO</w:t>
        </w:r>
      </w:ins>
      <w:bookmarkEnd w:id="808"/>
      <w:bookmarkEnd w:id="809"/>
    </w:p>
    <w:tbl>
      <w:tblPr>
        <w:tblW w:w="9214" w:type="dxa"/>
        <w:jc w:val="center"/>
        <w:tblLayout w:type="fixed"/>
        <w:tblCellMar>
          <w:left w:w="0" w:type="dxa"/>
          <w:right w:w="0" w:type="dxa"/>
        </w:tblCellMar>
        <w:tblLook w:val="01E0" w:firstRow="1" w:lastRow="1" w:firstColumn="1" w:lastColumn="1" w:noHBand="0" w:noVBand="0"/>
        <w:tblPrChange w:id="811" w:author="Erlie Hasam Morfin Zavalza" w:date="2014-10-30T23:31:00Z">
          <w:tblPr>
            <w:tblW w:w="9214" w:type="dxa"/>
            <w:jc w:val="center"/>
            <w:tblLayout w:type="fixed"/>
            <w:tblCellMar>
              <w:left w:w="0" w:type="dxa"/>
              <w:right w:w="0" w:type="dxa"/>
            </w:tblCellMar>
            <w:tblLook w:val="01E0" w:firstRow="1" w:lastRow="1" w:firstColumn="1" w:lastColumn="1" w:noHBand="0" w:noVBand="0"/>
          </w:tblPr>
        </w:tblPrChange>
      </w:tblPr>
      <w:tblGrid>
        <w:gridCol w:w="1412"/>
        <w:gridCol w:w="7802"/>
        <w:tblGridChange w:id="812">
          <w:tblGrid>
            <w:gridCol w:w="2268"/>
            <w:gridCol w:w="4117"/>
          </w:tblGrid>
        </w:tblGridChange>
      </w:tblGrid>
      <w:tr w:rsidR="006E414E" w14:paraId="34F0AB5C" w14:textId="77777777" w:rsidTr="00E461DD">
        <w:trPr>
          <w:trHeight w:hRule="exact" w:val="300"/>
          <w:jc w:val="center"/>
          <w:ins w:id="813" w:author="Erlie Hasam Morfin Zavalza" w:date="2014-10-30T21:00:00Z"/>
          <w:trPrChange w:id="814" w:author="Erlie Hasam Morfin Zavalza" w:date="2014-10-30T23:31:00Z">
            <w:trPr>
              <w:trHeight w:hRule="exact" w:val="300"/>
              <w:jc w:val="center"/>
            </w:trPr>
          </w:trPrChange>
        </w:trPr>
        <w:tc>
          <w:tcPr>
            <w:tcW w:w="1412" w:type="dxa"/>
            <w:tcBorders>
              <w:top w:val="single" w:sz="5" w:space="0" w:color="000000"/>
              <w:left w:val="single" w:sz="5" w:space="0" w:color="000000"/>
              <w:bottom w:val="single" w:sz="5" w:space="0" w:color="000000"/>
              <w:right w:val="single" w:sz="5" w:space="0" w:color="000000"/>
            </w:tcBorders>
            <w:shd w:val="clear" w:color="auto" w:fill="94B3D6"/>
            <w:tcPrChange w:id="815"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1D14C0CB" w14:textId="335A36CE" w:rsidR="006E414E" w:rsidRPr="00783816" w:rsidRDefault="006E414E">
            <w:pPr>
              <w:jc w:val="center"/>
              <w:rPr>
                <w:ins w:id="816" w:author="Erlie Hasam Morfin Zavalza" w:date="2014-10-30T21:00:00Z"/>
                <w:rFonts w:ascii="Calibri" w:eastAsia="Calibri" w:hAnsi="Calibri" w:cs="Calibri"/>
                <w:b/>
              </w:rPr>
              <w:pPrChange w:id="817" w:author="Erlie Hasam Morfin Zavalza" w:date="2014-10-30T23:29:00Z">
                <w:pPr>
                  <w:ind w:left="616"/>
                  <w:jc w:val="left"/>
                </w:pPr>
              </w:pPrChange>
            </w:pPr>
            <w:ins w:id="818" w:author="Erlie Hasam Morfin Zavalza" w:date="2014-10-30T21:00:00Z">
              <w:r w:rsidRPr="00783816">
                <w:rPr>
                  <w:rFonts w:ascii="Calibri" w:eastAsia="Calibri" w:hAnsi="Calibri" w:cs="Calibri"/>
                  <w:b/>
                  <w:sz w:val="20"/>
                </w:rPr>
                <w:t>P</w:t>
              </w:r>
            </w:ins>
            <w:ins w:id="819" w:author="Erlie Hasam Morfin Zavalza" w:date="2014-10-30T23:29:00Z">
              <w:r w:rsidR="00E461DD">
                <w:rPr>
                  <w:rFonts w:ascii="Calibri" w:eastAsia="Calibri" w:hAnsi="Calibri" w:cs="Calibri"/>
                  <w:b/>
                  <w:sz w:val="20"/>
                </w:rPr>
                <w:t>ARÁMETROS</w:t>
              </w:r>
            </w:ins>
          </w:p>
        </w:tc>
        <w:tc>
          <w:tcPr>
            <w:tcW w:w="7802" w:type="dxa"/>
            <w:tcBorders>
              <w:top w:val="single" w:sz="5" w:space="0" w:color="000000"/>
              <w:left w:val="single" w:sz="5" w:space="0" w:color="000000"/>
              <w:bottom w:val="single" w:sz="5" w:space="0" w:color="000000"/>
              <w:right w:val="single" w:sz="5" w:space="0" w:color="000000"/>
            </w:tcBorders>
            <w:shd w:val="clear" w:color="auto" w:fill="94B3D6"/>
            <w:tcPrChange w:id="820"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4B52721D" w14:textId="396D25AB" w:rsidR="006E414E" w:rsidRDefault="006E414E">
            <w:pPr>
              <w:ind w:right="879"/>
              <w:jc w:val="center"/>
              <w:rPr>
                <w:ins w:id="821" w:author="Erlie Hasam Morfin Zavalza" w:date="2014-10-30T21:00:00Z"/>
                <w:rFonts w:ascii="Calibri" w:eastAsia="Calibri" w:hAnsi="Calibri" w:cs="Calibri"/>
              </w:rPr>
              <w:pPrChange w:id="822" w:author="Erlie Hasam Morfin Zavalza" w:date="2014-10-30T23:29:00Z">
                <w:pPr>
                  <w:ind w:right="879"/>
                  <w:jc w:val="left"/>
                </w:pPr>
              </w:pPrChange>
            </w:pPr>
            <w:ins w:id="823" w:author="Erlie Hasam Morfin Zavalza" w:date="2014-10-30T21:00:00Z">
              <w:r>
                <w:rPr>
                  <w:rFonts w:ascii="Calibri" w:eastAsia="Calibri" w:hAnsi="Calibri" w:cs="Calibri"/>
                  <w:b/>
                  <w:sz w:val="20"/>
                </w:rPr>
                <w:t>CARACTERÍSTICAS</w:t>
              </w:r>
            </w:ins>
          </w:p>
        </w:tc>
      </w:tr>
      <w:tr w:rsidR="006E414E" w14:paraId="262DB9E7" w14:textId="77777777" w:rsidTr="00E461DD">
        <w:trPr>
          <w:trHeight w:hRule="exact" w:val="924"/>
          <w:jc w:val="center"/>
          <w:ins w:id="824" w:author="Erlie Hasam Morfin Zavalza" w:date="2014-10-30T21:00:00Z"/>
          <w:trPrChange w:id="825" w:author="Erlie Hasam Morfin Zavalza" w:date="2014-10-30T23:31:00Z">
            <w:trPr>
              <w:trHeight w:hRule="exact" w:val="1633"/>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826"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tcPr>
            </w:tcPrChange>
          </w:tcPr>
          <w:p w14:paraId="0489CD20" w14:textId="77777777" w:rsidR="006E414E" w:rsidRPr="00E461DD" w:rsidRDefault="006E414E">
            <w:pPr>
              <w:spacing w:line="200" w:lineRule="exact"/>
              <w:ind w:left="97"/>
              <w:jc w:val="center"/>
              <w:rPr>
                <w:ins w:id="827" w:author="Erlie Hasam Morfin Zavalza" w:date="2014-10-30T21:01:00Z"/>
                <w:rFonts w:ascii="Calibri" w:eastAsia="Calibri" w:hAnsi="Calibri" w:cs="Calibri"/>
                <w:b/>
                <w:sz w:val="18"/>
                <w:szCs w:val="18"/>
                <w:rPrChange w:id="828" w:author="Erlie Hasam Morfin Zavalza" w:date="2014-10-30T23:32:00Z">
                  <w:rPr>
                    <w:ins w:id="829" w:author="Erlie Hasam Morfin Zavalza" w:date="2014-10-30T21:01:00Z"/>
                    <w:rFonts w:ascii="Calibri" w:eastAsia="Calibri" w:hAnsi="Calibri" w:cs="Calibri"/>
                    <w:sz w:val="18"/>
                    <w:szCs w:val="18"/>
                  </w:rPr>
                </w:rPrChange>
              </w:rPr>
              <w:pPrChange w:id="830" w:author="Erlie Hasam Morfin Zavalza" w:date="2014-10-30T23:29:00Z">
                <w:pPr>
                  <w:spacing w:line="200" w:lineRule="exact"/>
                  <w:ind w:left="97"/>
                </w:pPr>
              </w:pPrChange>
            </w:pPr>
            <w:ins w:id="831" w:author="Erlie Hasam Morfin Zavalza" w:date="2014-10-30T21:01:00Z">
              <w:r w:rsidRPr="00E461DD">
                <w:rPr>
                  <w:rFonts w:ascii="Calibri" w:eastAsia="Calibri" w:hAnsi="Calibri" w:cs="Calibri"/>
                  <w:b/>
                  <w:sz w:val="18"/>
                  <w:szCs w:val="18"/>
                  <w:rPrChange w:id="832" w:author="Erlie Hasam Morfin Zavalza" w:date="2014-10-30T23:32:00Z">
                    <w:rPr>
                      <w:rFonts w:ascii="Calibri" w:eastAsia="Calibri" w:hAnsi="Calibri" w:cs="Calibri"/>
                      <w:sz w:val="18"/>
                      <w:szCs w:val="18"/>
                    </w:rPr>
                  </w:rPrChange>
                </w:rPr>
                <w:t>I</w:t>
              </w:r>
              <w:r w:rsidRPr="00E461DD">
                <w:rPr>
                  <w:rFonts w:ascii="Calibri" w:eastAsia="Calibri" w:hAnsi="Calibri" w:cs="Calibri"/>
                  <w:b/>
                  <w:spacing w:val="-1"/>
                  <w:sz w:val="18"/>
                  <w:szCs w:val="18"/>
                  <w:rPrChange w:id="833" w:author="Erlie Hasam Morfin Zavalza" w:date="2014-10-30T23:32:00Z">
                    <w:rPr>
                      <w:rFonts w:ascii="Calibri" w:eastAsia="Calibri" w:hAnsi="Calibri" w:cs="Calibri"/>
                      <w:spacing w:val="-1"/>
                      <w:sz w:val="18"/>
                      <w:szCs w:val="18"/>
                    </w:rPr>
                  </w:rPrChange>
                </w:rPr>
                <w:t>n</w:t>
              </w:r>
              <w:r w:rsidRPr="00E461DD">
                <w:rPr>
                  <w:rFonts w:ascii="Calibri" w:eastAsia="Calibri" w:hAnsi="Calibri" w:cs="Calibri"/>
                  <w:b/>
                  <w:spacing w:val="1"/>
                  <w:sz w:val="18"/>
                  <w:szCs w:val="18"/>
                  <w:rPrChange w:id="834" w:author="Erlie Hasam Morfin Zavalza" w:date="2014-10-30T23:32:00Z">
                    <w:rPr>
                      <w:rFonts w:ascii="Calibri" w:eastAsia="Calibri" w:hAnsi="Calibri" w:cs="Calibri"/>
                      <w:spacing w:val="1"/>
                      <w:sz w:val="18"/>
                      <w:szCs w:val="18"/>
                    </w:rPr>
                  </w:rPrChange>
                </w:rPr>
                <w:t>c</w:t>
              </w:r>
              <w:r w:rsidRPr="00E461DD">
                <w:rPr>
                  <w:rFonts w:ascii="Calibri" w:eastAsia="Calibri" w:hAnsi="Calibri" w:cs="Calibri"/>
                  <w:b/>
                  <w:sz w:val="18"/>
                  <w:szCs w:val="18"/>
                  <w:rPrChange w:id="835" w:author="Erlie Hasam Morfin Zavalza" w:date="2014-10-30T23:32:00Z">
                    <w:rPr>
                      <w:rFonts w:ascii="Calibri" w:eastAsia="Calibri" w:hAnsi="Calibri" w:cs="Calibri"/>
                      <w:sz w:val="18"/>
                      <w:szCs w:val="18"/>
                    </w:rPr>
                  </w:rPrChange>
                </w:rPr>
                <w:t>r</w:t>
              </w:r>
              <w:r w:rsidRPr="00E461DD">
                <w:rPr>
                  <w:rFonts w:ascii="Calibri" w:eastAsia="Calibri" w:hAnsi="Calibri" w:cs="Calibri"/>
                  <w:b/>
                  <w:spacing w:val="-1"/>
                  <w:sz w:val="18"/>
                  <w:szCs w:val="18"/>
                  <w:rPrChange w:id="836" w:author="Erlie Hasam Morfin Zavalza" w:date="2014-10-30T23:32:00Z">
                    <w:rPr>
                      <w:rFonts w:ascii="Calibri" w:eastAsia="Calibri" w:hAnsi="Calibri" w:cs="Calibri"/>
                      <w:spacing w:val="-1"/>
                      <w:sz w:val="18"/>
                      <w:szCs w:val="18"/>
                    </w:rPr>
                  </w:rPrChange>
                </w:rPr>
                <w:t>e</w:t>
              </w:r>
              <w:r w:rsidRPr="00E461DD">
                <w:rPr>
                  <w:rFonts w:ascii="Calibri" w:eastAsia="Calibri" w:hAnsi="Calibri" w:cs="Calibri"/>
                  <w:b/>
                  <w:sz w:val="18"/>
                  <w:szCs w:val="18"/>
                  <w:rPrChange w:id="837" w:author="Erlie Hasam Morfin Zavalza" w:date="2014-10-30T23:32:00Z">
                    <w:rPr>
                      <w:rFonts w:ascii="Calibri" w:eastAsia="Calibri" w:hAnsi="Calibri" w:cs="Calibri"/>
                      <w:sz w:val="18"/>
                      <w:szCs w:val="18"/>
                    </w:rPr>
                  </w:rPrChange>
                </w:rPr>
                <w:t>m</w:t>
              </w:r>
              <w:r w:rsidRPr="00E461DD">
                <w:rPr>
                  <w:rFonts w:ascii="Calibri" w:eastAsia="Calibri" w:hAnsi="Calibri" w:cs="Calibri"/>
                  <w:b/>
                  <w:spacing w:val="-1"/>
                  <w:sz w:val="18"/>
                  <w:szCs w:val="18"/>
                  <w:rPrChange w:id="838" w:author="Erlie Hasam Morfin Zavalza" w:date="2014-10-30T23:32:00Z">
                    <w:rPr>
                      <w:rFonts w:ascii="Calibri" w:eastAsia="Calibri" w:hAnsi="Calibri" w:cs="Calibri"/>
                      <w:spacing w:val="-1"/>
                      <w:sz w:val="18"/>
                      <w:szCs w:val="18"/>
                    </w:rPr>
                  </w:rPrChange>
                </w:rPr>
                <w:t>en</w:t>
              </w:r>
              <w:r w:rsidRPr="00E461DD">
                <w:rPr>
                  <w:rFonts w:ascii="Calibri" w:eastAsia="Calibri" w:hAnsi="Calibri" w:cs="Calibri"/>
                  <w:b/>
                  <w:sz w:val="18"/>
                  <w:szCs w:val="18"/>
                  <w:rPrChange w:id="839" w:author="Erlie Hasam Morfin Zavalza" w:date="2014-10-30T23:32:00Z">
                    <w:rPr>
                      <w:rFonts w:ascii="Calibri" w:eastAsia="Calibri" w:hAnsi="Calibri" w:cs="Calibri"/>
                      <w:sz w:val="18"/>
                      <w:szCs w:val="18"/>
                    </w:rPr>
                  </w:rPrChange>
                </w:rPr>
                <w:t>to</w:t>
              </w:r>
              <w:r w:rsidRPr="00E461DD">
                <w:rPr>
                  <w:rFonts w:ascii="Calibri" w:eastAsia="Calibri" w:hAnsi="Calibri" w:cs="Calibri"/>
                  <w:b/>
                  <w:spacing w:val="1"/>
                  <w:sz w:val="18"/>
                  <w:szCs w:val="18"/>
                  <w:rPrChange w:id="840" w:author="Erlie Hasam Morfin Zavalza" w:date="2014-10-30T23:32:00Z">
                    <w:rPr>
                      <w:rFonts w:ascii="Calibri" w:eastAsia="Calibri" w:hAnsi="Calibri" w:cs="Calibri"/>
                      <w:spacing w:val="1"/>
                      <w:sz w:val="18"/>
                      <w:szCs w:val="18"/>
                    </w:rPr>
                  </w:rPrChange>
                </w:rPr>
                <w:t xml:space="preserve"> P</w:t>
              </w:r>
              <w:r w:rsidRPr="00E461DD">
                <w:rPr>
                  <w:rFonts w:ascii="Calibri" w:eastAsia="Calibri" w:hAnsi="Calibri" w:cs="Calibri"/>
                  <w:b/>
                  <w:sz w:val="18"/>
                  <w:szCs w:val="18"/>
                  <w:rPrChange w:id="841" w:author="Erlie Hasam Morfin Zavalza" w:date="2014-10-30T23:32:00Z">
                    <w:rPr>
                      <w:rFonts w:ascii="Calibri" w:eastAsia="Calibri" w:hAnsi="Calibri" w:cs="Calibri"/>
                      <w:sz w:val="18"/>
                      <w:szCs w:val="18"/>
                    </w:rPr>
                  </w:rPrChange>
                </w:rPr>
                <w:t>r</w:t>
              </w:r>
              <w:r w:rsidRPr="00E461DD">
                <w:rPr>
                  <w:rFonts w:ascii="Calibri" w:eastAsia="Calibri" w:hAnsi="Calibri" w:cs="Calibri"/>
                  <w:b/>
                  <w:spacing w:val="1"/>
                  <w:sz w:val="18"/>
                  <w:szCs w:val="18"/>
                  <w:rPrChange w:id="842"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843" w:author="Erlie Hasam Morfin Zavalza" w:date="2014-10-30T23:32:00Z">
                    <w:rPr>
                      <w:rFonts w:ascii="Calibri" w:eastAsia="Calibri" w:hAnsi="Calibri" w:cs="Calibri"/>
                      <w:sz w:val="18"/>
                      <w:szCs w:val="18"/>
                    </w:rPr>
                  </w:rPrChange>
                </w:rPr>
                <w:t>y</w:t>
              </w:r>
              <w:r w:rsidRPr="00E461DD">
                <w:rPr>
                  <w:rFonts w:ascii="Calibri" w:eastAsia="Calibri" w:hAnsi="Calibri" w:cs="Calibri"/>
                  <w:b/>
                  <w:spacing w:val="-1"/>
                  <w:sz w:val="18"/>
                  <w:szCs w:val="18"/>
                  <w:rPrChange w:id="844" w:author="Erlie Hasam Morfin Zavalza" w:date="2014-10-30T23:32:00Z">
                    <w:rPr>
                      <w:rFonts w:ascii="Calibri" w:eastAsia="Calibri" w:hAnsi="Calibri" w:cs="Calibri"/>
                      <w:spacing w:val="-1"/>
                      <w:sz w:val="18"/>
                      <w:szCs w:val="18"/>
                    </w:rPr>
                  </w:rPrChange>
                </w:rPr>
                <w:t>e</w:t>
              </w:r>
              <w:r w:rsidRPr="00E461DD">
                <w:rPr>
                  <w:rFonts w:ascii="Calibri" w:eastAsia="Calibri" w:hAnsi="Calibri" w:cs="Calibri"/>
                  <w:b/>
                  <w:spacing w:val="1"/>
                  <w:sz w:val="18"/>
                  <w:szCs w:val="18"/>
                  <w:rPrChange w:id="845" w:author="Erlie Hasam Morfin Zavalza" w:date="2014-10-30T23:32:00Z">
                    <w:rPr>
                      <w:rFonts w:ascii="Calibri" w:eastAsia="Calibri" w:hAnsi="Calibri" w:cs="Calibri"/>
                      <w:spacing w:val="1"/>
                      <w:sz w:val="18"/>
                      <w:szCs w:val="18"/>
                    </w:rPr>
                  </w:rPrChange>
                </w:rPr>
                <w:t>c</w:t>
              </w:r>
              <w:r w:rsidRPr="00E461DD">
                <w:rPr>
                  <w:rFonts w:ascii="Calibri" w:eastAsia="Calibri" w:hAnsi="Calibri" w:cs="Calibri"/>
                  <w:b/>
                  <w:sz w:val="18"/>
                  <w:szCs w:val="18"/>
                  <w:rPrChange w:id="846" w:author="Erlie Hasam Morfin Zavalza" w:date="2014-10-30T23:32:00Z">
                    <w:rPr>
                      <w:rFonts w:ascii="Calibri" w:eastAsia="Calibri" w:hAnsi="Calibri" w:cs="Calibri"/>
                      <w:sz w:val="18"/>
                      <w:szCs w:val="18"/>
                    </w:rPr>
                  </w:rPrChange>
                </w:rPr>
                <w:t>ta</w:t>
              </w:r>
              <w:r w:rsidRPr="00E461DD">
                <w:rPr>
                  <w:rFonts w:ascii="Calibri" w:eastAsia="Calibri" w:hAnsi="Calibri" w:cs="Calibri"/>
                  <w:b/>
                  <w:spacing w:val="-1"/>
                  <w:sz w:val="18"/>
                  <w:szCs w:val="18"/>
                  <w:rPrChange w:id="847" w:author="Erlie Hasam Morfin Zavalza" w:date="2014-10-30T23:32:00Z">
                    <w:rPr>
                      <w:rFonts w:ascii="Calibri" w:eastAsia="Calibri" w:hAnsi="Calibri" w:cs="Calibri"/>
                      <w:spacing w:val="-1"/>
                      <w:sz w:val="18"/>
                      <w:szCs w:val="18"/>
                    </w:rPr>
                  </w:rPrChange>
                </w:rPr>
                <w:t>d</w:t>
              </w:r>
              <w:r w:rsidRPr="00E461DD">
                <w:rPr>
                  <w:rFonts w:ascii="Calibri" w:eastAsia="Calibri" w:hAnsi="Calibri" w:cs="Calibri"/>
                  <w:b/>
                  <w:sz w:val="18"/>
                  <w:szCs w:val="18"/>
                  <w:rPrChange w:id="848" w:author="Erlie Hasam Morfin Zavalza" w:date="2014-10-30T23:32:00Z">
                    <w:rPr>
                      <w:rFonts w:ascii="Calibri" w:eastAsia="Calibri" w:hAnsi="Calibri" w:cs="Calibri"/>
                      <w:sz w:val="18"/>
                      <w:szCs w:val="18"/>
                    </w:rPr>
                  </w:rPrChange>
                </w:rPr>
                <w:t>o</w:t>
              </w:r>
            </w:ins>
          </w:p>
          <w:p w14:paraId="4FC9F207" w14:textId="636913F5" w:rsidR="006E414E" w:rsidRPr="00E461DD" w:rsidRDefault="006E414E">
            <w:pPr>
              <w:spacing w:before="3"/>
              <w:ind w:left="95"/>
              <w:jc w:val="center"/>
              <w:rPr>
                <w:ins w:id="849" w:author="Erlie Hasam Morfin Zavalza" w:date="2014-10-30T21:00:00Z"/>
                <w:rFonts w:ascii="Calibri" w:eastAsia="Calibri" w:hAnsi="Calibri" w:cs="Calibri"/>
                <w:b/>
                <w:sz w:val="18"/>
                <w:szCs w:val="18"/>
              </w:rPr>
            </w:pPr>
            <w:ins w:id="850" w:author="Erlie Hasam Morfin Zavalza" w:date="2014-10-30T21:01:00Z">
              <w:r w:rsidRPr="00E461DD">
                <w:rPr>
                  <w:rFonts w:ascii="Calibri" w:eastAsia="Calibri" w:hAnsi="Calibri" w:cs="Calibri"/>
                  <w:b/>
                  <w:spacing w:val="-1"/>
                  <w:sz w:val="18"/>
                  <w:szCs w:val="18"/>
                  <w:rPrChange w:id="851" w:author="Erlie Hasam Morfin Zavalza" w:date="2014-10-30T23:32:00Z">
                    <w:rPr>
                      <w:rFonts w:ascii="Calibri" w:eastAsia="Calibri" w:hAnsi="Calibri" w:cs="Calibri"/>
                      <w:spacing w:val="-1"/>
                      <w:sz w:val="18"/>
                      <w:szCs w:val="18"/>
                    </w:rPr>
                  </w:rPrChange>
                </w:rPr>
                <w:t>d</w:t>
              </w:r>
              <w:r w:rsidRPr="00E461DD">
                <w:rPr>
                  <w:rFonts w:ascii="Calibri" w:eastAsia="Calibri" w:hAnsi="Calibri" w:cs="Calibri"/>
                  <w:b/>
                  <w:sz w:val="18"/>
                  <w:szCs w:val="18"/>
                  <w:rPrChange w:id="852" w:author="Erlie Hasam Morfin Zavalza" w:date="2014-10-30T23:32:00Z">
                    <w:rPr>
                      <w:rFonts w:ascii="Calibri" w:eastAsia="Calibri" w:hAnsi="Calibri" w:cs="Calibri"/>
                      <w:sz w:val="18"/>
                      <w:szCs w:val="18"/>
                    </w:rPr>
                  </w:rPrChange>
                </w:rPr>
                <w:t>e</w:t>
              </w:r>
              <w:r w:rsidRPr="00E461DD">
                <w:rPr>
                  <w:rFonts w:ascii="Calibri" w:eastAsia="Calibri" w:hAnsi="Calibri" w:cs="Calibri"/>
                  <w:b/>
                  <w:spacing w:val="-1"/>
                  <w:sz w:val="18"/>
                  <w:szCs w:val="18"/>
                  <w:rPrChange w:id="853" w:author="Erlie Hasam Morfin Zavalza" w:date="2014-10-30T23:32:00Z">
                    <w:rPr>
                      <w:rFonts w:ascii="Calibri" w:eastAsia="Calibri" w:hAnsi="Calibri" w:cs="Calibri"/>
                      <w:spacing w:val="-1"/>
                      <w:sz w:val="18"/>
                      <w:szCs w:val="18"/>
                    </w:rPr>
                  </w:rPrChange>
                </w:rPr>
                <w:t xml:space="preserve"> </w:t>
              </w:r>
              <w:r w:rsidRPr="00E461DD">
                <w:rPr>
                  <w:rFonts w:ascii="Calibri" w:eastAsia="Calibri" w:hAnsi="Calibri" w:cs="Calibri"/>
                  <w:b/>
                  <w:spacing w:val="1"/>
                  <w:sz w:val="18"/>
                  <w:szCs w:val="18"/>
                  <w:rPrChange w:id="854" w:author="Erlie Hasam Morfin Zavalza" w:date="2014-10-30T23:32:00Z">
                    <w:rPr>
                      <w:rFonts w:ascii="Calibri" w:eastAsia="Calibri" w:hAnsi="Calibri" w:cs="Calibri"/>
                      <w:spacing w:val="1"/>
                      <w:sz w:val="18"/>
                      <w:szCs w:val="18"/>
                    </w:rPr>
                  </w:rPrChange>
                </w:rPr>
                <w:t>co</w:t>
              </w:r>
              <w:r w:rsidRPr="00E461DD">
                <w:rPr>
                  <w:rFonts w:ascii="Calibri" w:eastAsia="Calibri" w:hAnsi="Calibri" w:cs="Calibri"/>
                  <w:b/>
                  <w:spacing w:val="-1"/>
                  <w:sz w:val="18"/>
                  <w:szCs w:val="18"/>
                  <w:rPrChange w:id="855" w:author="Erlie Hasam Morfin Zavalza" w:date="2014-10-30T23:32:00Z">
                    <w:rPr>
                      <w:rFonts w:ascii="Calibri" w:eastAsia="Calibri" w:hAnsi="Calibri" w:cs="Calibri"/>
                      <w:spacing w:val="-1"/>
                      <w:sz w:val="18"/>
                      <w:szCs w:val="18"/>
                    </w:rPr>
                  </w:rPrChange>
                </w:rPr>
                <w:t>nsu</w:t>
              </w:r>
              <w:r w:rsidRPr="00E461DD">
                <w:rPr>
                  <w:rFonts w:ascii="Calibri" w:eastAsia="Calibri" w:hAnsi="Calibri" w:cs="Calibri"/>
                  <w:b/>
                  <w:sz w:val="18"/>
                  <w:szCs w:val="18"/>
                  <w:rPrChange w:id="856" w:author="Erlie Hasam Morfin Zavalza" w:date="2014-10-30T23:32:00Z">
                    <w:rPr>
                      <w:rFonts w:ascii="Calibri" w:eastAsia="Calibri" w:hAnsi="Calibri" w:cs="Calibri"/>
                      <w:sz w:val="18"/>
                      <w:szCs w:val="18"/>
                    </w:rPr>
                  </w:rPrChange>
                </w:rPr>
                <w:t>m</w:t>
              </w:r>
              <w:r w:rsidRPr="00E461DD">
                <w:rPr>
                  <w:rFonts w:ascii="Calibri" w:eastAsia="Calibri" w:hAnsi="Calibri" w:cs="Calibri"/>
                  <w:b/>
                  <w:spacing w:val="2"/>
                  <w:sz w:val="18"/>
                  <w:szCs w:val="18"/>
                  <w:rPrChange w:id="857" w:author="Erlie Hasam Morfin Zavalza" w:date="2014-10-30T23:32:00Z">
                    <w:rPr>
                      <w:rFonts w:ascii="Calibri" w:eastAsia="Calibri" w:hAnsi="Calibri" w:cs="Calibri"/>
                      <w:spacing w:val="2"/>
                      <w:sz w:val="18"/>
                      <w:szCs w:val="18"/>
                    </w:rPr>
                  </w:rPrChange>
                </w:rPr>
                <w:t>i</w:t>
              </w:r>
              <w:r w:rsidRPr="00E461DD">
                <w:rPr>
                  <w:rFonts w:ascii="Calibri" w:eastAsia="Calibri" w:hAnsi="Calibri" w:cs="Calibri"/>
                  <w:b/>
                  <w:spacing w:val="-1"/>
                  <w:sz w:val="18"/>
                  <w:szCs w:val="18"/>
                  <w:rPrChange w:id="858" w:author="Erlie Hasam Morfin Zavalza" w:date="2014-10-30T23:32:00Z">
                    <w:rPr>
                      <w:rFonts w:ascii="Calibri" w:eastAsia="Calibri" w:hAnsi="Calibri" w:cs="Calibri"/>
                      <w:spacing w:val="-1"/>
                      <w:sz w:val="18"/>
                      <w:szCs w:val="18"/>
                    </w:rPr>
                  </w:rPrChange>
                </w:rPr>
                <w:t>d</w:t>
              </w:r>
              <w:r w:rsidRPr="00E461DD">
                <w:rPr>
                  <w:rFonts w:ascii="Calibri" w:eastAsia="Calibri" w:hAnsi="Calibri" w:cs="Calibri"/>
                  <w:b/>
                  <w:spacing w:val="1"/>
                  <w:sz w:val="18"/>
                  <w:szCs w:val="18"/>
                  <w:rPrChange w:id="859"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860" w:author="Erlie Hasam Morfin Zavalza" w:date="2014-10-30T23:32:00Z">
                    <w:rPr>
                      <w:rFonts w:ascii="Calibri" w:eastAsia="Calibri" w:hAnsi="Calibri" w:cs="Calibri"/>
                      <w:sz w:val="18"/>
                      <w:szCs w:val="18"/>
                    </w:rPr>
                  </w:rPrChange>
                </w:rPr>
                <w:t>r</w:t>
              </w:r>
              <w:r w:rsidRPr="00E461DD">
                <w:rPr>
                  <w:rFonts w:ascii="Calibri" w:eastAsia="Calibri" w:hAnsi="Calibri" w:cs="Calibri"/>
                  <w:b/>
                  <w:spacing w:val="-1"/>
                  <w:sz w:val="18"/>
                  <w:szCs w:val="18"/>
                  <w:rPrChange w:id="861" w:author="Erlie Hasam Morfin Zavalza" w:date="2014-10-30T23:32:00Z">
                    <w:rPr>
                      <w:rFonts w:ascii="Calibri" w:eastAsia="Calibri" w:hAnsi="Calibri" w:cs="Calibri"/>
                      <w:spacing w:val="-1"/>
                      <w:sz w:val="18"/>
                      <w:szCs w:val="18"/>
                    </w:rPr>
                  </w:rPrChange>
                </w:rPr>
                <w:t>e</w:t>
              </w:r>
              <w:r w:rsidRPr="00E461DD">
                <w:rPr>
                  <w:rFonts w:ascii="Calibri" w:eastAsia="Calibri" w:hAnsi="Calibri" w:cs="Calibri"/>
                  <w:b/>
                  <w:sz w:val="18"/>
                  <w:szCs w:val="18"/>
                  <w:rPrChange w:id="862" w:author="Erlie Hasam Morfin Zavalza" w:date="2014-10-30T23:32:00Z">
                    <w:rPr>
                      <w:rFonts w:ascii="Calibri" w:eastAsia="Calibri" w:hAnsi="Calibri" w:cs="Calibri"/>
                      <w:sz w:val="18"/>
                      <w:szCs w:val="18"/>
                    </w:rPr>
                  </w:rPrChange>
                </w:rPr>
                <w:t>s</w:t>
              </w:r>
            </w:ins>
          </w:p>
        </w:tc>
        <w:tc>
          <w:tcPr>
            <w:tcW w:w="7802" w:type="dxa"/>
            <w:tcBorders>
              <w:top w:val="single" w:sz="5" w:space="0" w:color="000000"/>
              <w:left w:val="single" w:sz="5" w:space="0" w:color="000000"/>
              <w:bottom w:val="single" w:sz="5" w:space="0" w:color="000000"/>
              <w:right w:val="single" w:sz="5" w:space="0" w:color="000000"/>
            </w:tcBorders>
            <w:tcPrChange w:id="863"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tcPr>
            </w:tcPrChange>
          </w:tcPr>
          <w:p w14:paraId="0425EBE1" w14:textId="77777777" w:rsidR="006E414E" w:rsidRDefault="006E414E">
            <w:pPr>
              <w:spacing w:before="3"/>
              <w:ind w:left="96" w:right="82"/>
              <w:rPr>
                <w:ins w:id="864" w:author="Erlie Hasam Morfin Zavalza" w:date="2014-10-30T23:05:00Z"/>
                <w:rFonts w:ascii="Calibri" w:eastAsia="Calibri" w:hAnsi="Calibri" w:cs="Calibri"/>
                <w:sz w:val="18"/>
                <w:szCs w:val="18"/>
              </w:rPr>
            </w:pPr>
            <w:ins w:id="865" w:author="Erlie Hasam Morfin Zavalza" w:date="2014-10-30T23:02:00Z">
              <w:r>
                <w:rPr>
                  <w:rFonts w:ascii="Calibri" w:eastAsia="Calibri" w:hAnsi="Calibri" w:cs="Calibri"/>
                  <w:sz w:val="18"/>
                  <w:szCs w:val="18"/>
                </w:rPr>
                <w:t xml:space="preserve">El mercado </w:t>
              </w:r>
            </w:ins>
            <w:ins w:id="866" w:author="Erlie Hasam Morfin Zavalza" w:date="2014-10-30T23:04:00Z">
              <w:r>
                <w:rPr>
                  <w:rFonts w:ascii="Calibri" w:eastAsia="Calibri" w:hAnsi="Calibri" w:cs="Calibri"/>
                  <w:sz w:val="18"/>
                  <w:szCs w:val="18"/>
                </w:rPr>
                <w:t xml:space="preserve"> y la  </w:t>
              </w:r>
            </w:ins>
            <w:ins w:id="867" w:author="Erlie Hasam Morfin Zavalza" w:date="2014-10-30T23:02:00Z">
              <w:r>
                <w:rPr>
                  <w:rFonts w:ascii="Calibri" w:eastAsia="Calibri" w:hAnsi="Calibri" w:cs="Calibri"/>
                  <w:sz w:val="18"/>
                  <w:szCs w:val="18"/>
                </w:rPr>
                <w:t xml:space="preserve">demanda del </w:t>
              </w:r>
            </w:ins>
            <w:ins w:id="868" w:author="Erlie Hasam Morfin Zavalza" w:date="2014-10-30T23:04:00Z">
              <w:r>
                <w:rPr>
                  <w:rFonts w:ascii="Calibri" w:eastAsia="Calibri" w:hAnsi="Calibri" w:cs="Calibri"/>
                  <w:sz w:val="18"/>
                  <w:szCs w:val="18"/>
                </w:rPr>
                <w:t xml:space="preserve">producto </w:t>
              </w:r>
            </w:ins>
            <w:ins w:id="869" w:author="Erlie Hasam Morfin Zavalza" w:date="2014-10-30T23:02:00Z">
              <w:r>
                <w:rPr>
                  <w:rFonts w:ascii="Calibri" w:eastAsia="Calibri" w:hAnsi="Calibri" w:cs="Calibri"/>
                  <w:sz w:val="18"/>
                  <w:szCs w:val="18"/>
                </w:rPr>
                <w:t xml:space="preserve"> se </w:t>
              </w:r>
            </w:ins>
            <w:ins w:id="870" w:author="Erlie Hasam Morfin Zavalza" w:date="2014-10-30T23:04:00Z">
              <w:r>
                <w:rPr>
                  <w:rFonts w:ascii="Calibri" w:eastAsia="Calibri" w:hAnsi="Calibri" w:cs="Calibri"/>
                  <w:sz w:val="18"/>
                  <w:szCs w:val="18"/>
                </w:rPr>
                <w:t>han</w:t>
              </w:r>
            </w:ins>
            <w:ins w:id="871" w:author="Erlie Hasam Morfin Zavalza" w:date="2014-10-30T23:02:00Z">
              <w:r>
                <w:rPr>
                  <w:rFonts w:ascii="Calibri" w:eastAsia="Calibri" w:hAnsi="Calibri" w:cs="Calibri"/>
                  <w:sz w:val="18"/>
                  <w:szCs w:val="18"/>
                </w:rPr>
                <w:t xml:space="preserve"> ido </w:t>
              </w:r>
            </w:ins>
            <w:ins w:id="872" w:author="Erlie Hasam Morfin Zavalza" w:date="2014-10-30T23:04:00Z">
              <w:r>
                <w:rPr>
                  <w:rFonts w:ascii="Calibri" w:eastAsia="Calibri" w:hAnsi="Calibri" w:cs="Calibri"/>
                  <w:sz w:val="18"/>
                  <w:szCs w:val="18"/>
                </w:rPr>
                <w:t>modificando,</w:t>
              </w:r>
            </w:ins>
            <w:ins w:id="873" w:author="Erlie Hasam Morfin Zavalza" w:date="2014-10-30T23:02:00Z">
              <w:r>
                <w:rPr>
                  <w:rFonts w:ascii="Calibri" w:eastAsia="Calibri" w:hAnsi="Calibri" w:cs="Calibri"/>
                  <w:sz w:val="18"/>
                  <w:szCs w:val="18"/>
                </w:rPr>
                <w:t xml:space="preserve"> la población de la comuna de San Antonio </w:t>
              </w:r>
            </w:ins>
            <w:ins w:id="874" w:author="Erlie Hasam Morfin Zavalza" w:date="2014-10-30T23:03:00Z">
              <w:r>
                <w:rPr>
                  <w:rFonts w:ascii="Calibri" w:eastAsia="Calibri" w:hAnsi="Calibri" w:cs="Calibri"/>
                  <w:sz w:val="18"/>
                  <w:szCs w:val="18"/>
                </w:rPr>
                <w:t>sigue</w:t>
              </w:r>
            </w:ins>
            <w:ins w:id="875" w:author="Erlie Hasam Morfin Zavalza" w:date="2014-10-30T23:02:00Z">
              <w:r>
                <w:rPr>
                  <w:rFonts w:ascii="Calibri" w:eastAsia="Calibri" w:hAnsi="Calibri" w:cs="Calibri"/>
                  <w:sz w:val="18"/>
                  <w:szCs w:val="18"/>
                </w:rPr>
                <w:t xml:space="preserve"> </w:t>
              </w:r>
            </w:ins>
            <w:ins w:id="876" w:author="Erlie Hasam Morfin Zavalza" w:date="2014-10-30T23:03:00Z">
              <w:r>
                <w:rPr>
                  <w:rFonts w:ascii="Calibri" w:eastAsia="Calibri" w:hAnsi="Calibri" w:cs="Calibri"/>
                  <w:sz w:val="18"/>
                  <w:szCs w:val="18"/>
                </w:rPr>
                <w:t>expandiéndose, se mejora el desarrollo económico de la región, la población consume empanadas cada</w:t>
              </w:r>
            </w:ins>
            <w:ins w:id="877" w:author="Erlie Hasam Morfin Zavalza" w:date="2014-10-30T23:04:00Z">
              <w:r>
                <w:rPr>
                  <w:rFonts w:ascii="Calibri" w:eastAsia="Calibri" w:hAnsi="Calibri" w:cs="Calibri"/>
                  <w:sz w:val="18"/>
                  <w:szCs w:val="18"/>
                </w:rPr>
                <w:t xml:space="preserve"> </w:t>
              </w:r>
            </w:ins>
            <w:ins w:id="878" w:author="Erlie Hasam Morfin Zavalza" w:date="2014-10-30T23:03:00Z">
              <w:r>
                <w:rPr>
                  <w:rFonts w:ascii="Calibri" w:eastAsia="Calibri" w:hAnsi="Calibri" w:cs="Calibri"/>
                  <w:sz w:val="18"/>
                  <w:szCs w:val="18"/>
                </w:rPr>
                <w:t>vez con mayor frecuencia.</w:t>
              </w:r>
            </w:ins>
          </w:p>
          <w:p w14:paraId="3C766C83" w14:textId="6D527EB0" w:rsidR="006E414E" w:rsidRDefault="006E414E">
            <w:pPr>
              <w:spacing w:before="3"/>
              <w:ind w:left="96" w:right="82"/>
              <w:rPr>
                <w:ins w:id="879" w:author="Erlie Hasam Morfin Zavalza" w:date="2014-10-30T21:00:00Z"/>
                <w:rFonts w:ascii="Calibri" w:eastAsia="Calibri" w:hAnsi="Calibri" w:cs="Calibri"/>
                <w:sz w:val="18"/>
                <w:szCs w:val="18"/>
              </w:rPr>
            </w:pPr>
            <w:ins w:id="880" w:author="Erlie Hasam Morfin Zavalza" w:date="2014-10-30T23:05:00Z">
              <w:r>
                <w:rPr>
                  <w:rFonts w:ascii="Calibri" w:eastAsia="Calibri" w:hAnsi="Calibri" w:cs="Calibri"/>
                  <w:sz w:val="18"/>
                  <w:szCs w:val="18"/>
                </w:rPr>
                <w:t xml:space="preserve">En el restaurante cada vez son </w:t>
              </w:r>
            </w:ins>
            <w:ins w:id="881" w:author="Erlie Hasam Morfin Zavalza" w:date="2014-10-30T23:06:00Z">
              <w:r>
                <w:rPr>
                  <w:rFonts w:ascii="Calibri" w:eastAsia="Calibri" w:hAnsi="Calibri" w:cs="Calibri"/>
                  <w:sz w:val="18"/>
                  <w:szCs w:val="18"/>
                </w:rPr>
                <w:t>más</w:t>
              </w:r>
            </w:ins>
            <w:ins w:id="882" w:author="Erlie Hasam Morfin Zavalza" w:date="2014-10-30T23:05:00Z">
              <w:r>
                <w:rPr>
                  <w:rFonts w:ascii="Calibri" w:eastAsia="Calibri" w:hAnsi="Calibri" w:cs="Calibri"/>
                  <w:sz w:val="18"/>
                  <w:szCs w:val="18"/>
                </w:rPr>
                <w:t xml:space="preserve"> solicitadas.</w:t>
              </w:r>
            </w:ins>
          </w:p>
        </w:tc>
      </w:tr>
      <w:tr w:rsidR="006E414E" w14:paraId="0C35E148" w14:textId="77777777" w:rsidTr="00E461DD">
        <w:trPr>
          <w:trHeight w:hRule="exact" w:val="1136"/>
          <w:jc w:val="center"/>
          <w:ins w:id="883" w:author="Erlie Hasam Morfin Zavalza" w:date="2014-10-30T21:00:00Z"/>
          <w:trPrChange w:id="884" w:author="Erlie Hasam Morfin Zavalza" w:date="2014-10-30T23:31:00Z">
            <w:trPr>
              <w:trHeight w:hRule="exact" w:val="1982"/>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885"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tcPr>
            </w:tcPrChange>
          </w:tcPr>
          <w:p w14:paraId="0F0ED9D1" w14:textId="77777777" w:rsidR="00D856EE" w:rsidRDefault="00D856EE">
            <w:pPr>
              <w:spacing w:line="200" w:lineRule="exact"/>
              <w:ind w:left="97"/>
              <w:jc w:val="center"/>
              <w:rPr>
                <w:ins w:id="886" w:author="Erlie Hasam Morfin Zavalza" w:date="2014-10-31T00:12:00Z"/>
                <w:rFonts w:ascii="Calibri" w:eastAsia="Calibri" w:hAnsi="Calibri" w:cs="Calibri"/>
                <w:b/>
                <w:sz w:val="18"/>
                <w:szCs w:val="18"/>
                <w:lang w:val="es-MX"/>
              </w:rPr>
              <w:pPrChange w:id="887" w:author="Erlie Hasam Morfin Zavalza" w:date="2014-10-30T23:29:00Z">
                <w:pPr>
                  <w:spacing w:line="200" w:lineRule="exact"/>
                  <w:ind w:left="97"/>
                </w:pPr>
              </w:pPrChange>
            </w:pPr>
          </w:p>
          <w:p w14:paraId="5A60115C" w14:textId="77777777" w:rsidR="006E414E" w:rsidRPr="00E461DD" w:rsidRDefault="006E414E">
            <w:pPr>
              <w:spacing w:line="200" w:lineRule="exact"/>
              <w:ind w:left="97"/>
              <w:jc w:val="center"/>
              <w:rPr>
                <w:ins w:id="888" w:author="Erlie Hasam Morfin Zavalza" w:date="2014-10-30T21:01:00Z"/>
                <w:rFonts w:ascii="Calibri" w:eastAsia="Calibri" w:hAnsi="Calibri" w:cs="Calibri"/>
                <w:b/>
                <w:sz w:val="18"/>
                <w:szCs w:val="18"/>
                <w:lang w:val="es-MX"/>
                <w:rPrChange w:id="889" w:author="Erlie Hasam Morfin Zavalza" w:date="2014-10-30T23:32:00Z">
                  <w:rPr>
                    <w:ins w:id="890" w:author="Erlie Hasam Morfin Zavalza" w:date="2014-10-30T21:01:00Z"/>
                    <w:rFonts w:ascii="Calibri" w:eastAsia="Calibri" w:hAnsi="Calibri" w:cs="Calibri"/>
                    <w:sz w:val="18"/>
                    <w:szCs w:val="18"/>
                    <w:lang w:val="es-MX"/>
                  </w:rPr>
                </w:rPrChange>
              </w:rPr>
              <w:pPrChange w:id="891" w:author="Erlie Hasam Morfin Zavalza" w:date="2014-10-30T23:29:00Z">
                <w:pPr>
                  <w:spacing w:line="200" w:lineRule="exact"/>
                  <w:ind w:left="97"/>
                </w:pPr>
              </w:pPrChange>
            </w:pPr>
            <w:ins w:id="892" w:author="Erlie Hasam Morfin Zavalza" w:date="2014-10-30T21:01:00Z">
              <w:r w:rsidRPr="00E461DD">
                <w:rPr>
                  <w:rFonts w:ascii="Calibri" w:eastAsia="Calibri" w:hAnsi="Calibri" w:cs="Calibri"/>
                  <w:b/>
                  <w:sz w:val="18"/>
                  <w:szCs w:val="18"/>
                  <w:lang w:val="es-MX"/>
                  <w:rPrChange w:id="893" w:author="Erlie Hasam Morfin Zavalza" w:date="2014-10-30T23:32:00Z">
                    <w:rPr>
                      <w:rFonts w:ascii="Calibri" w:eastAsia="Calibri" w:hAnsi="Calibri" w:cs="Calibri"/>
                      <w:sz w:val="18"/>
                      <w:szCs w:val="18"/>
                      <w:lang w:val="es-MX"/>
                    </w:rPr>
                  </w:rPrChange>
                </w:rPr>
                <w:t>I</w:t>
              </w:r>
              <w:r w:rsidRPr="00E461DD">
                <w:rPr>
                  <w:rFonts w:ascii="Calibri" w:eastAsia="Calibri" w:hAnsi="Calibri" w:cs="Calibri"/>
                  <w:b/>
                  <w:spacing w:val="-1"/>
                  <w:sz w:val="18"/>
                  <w:szCs w:val="18"/>
                  <w:lang w:val="es-MX"/>
                  <w:rPrChange w:id="894" w:author="Erlie Hasam Morfin Zavalza" w:date="2014-10-30T23:32:00Z">
                    <w:rPr>
                      <w:rFonts w:ascii="Calibri" w:eastAsia="Calibri" w:hAnsi="Calibri" w:cs="Calibri"/>
                      <w:spacing w:val="-1"/>
                      <w:sz w:val="18"/>
                      <w:szCs w:val="18"/>
                      <w:lang w:val="es-MX"/>
                    </w:rPr>
                  </w:rPrChange>
                </w:rPr>
                <w:t>n</w:t>
              </w:r>
              <w:r w:rsidRPr="00E461DD">
                <w:rPr>
                  <w:rFonts w:ascii="Calibri" w:eastAsia="Calibri" w:hAnsi="Calibri" w:cs="Calibri"/>
                  <w:b/>
                  <w:spacing w:val="1"/>
                  <w:sz w:val="18"/>
                  <w:szCs w:val="18"/>
                  <w:lang w:val="es-MX"/>
                  <w:rPrChange w:id="895"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z w:val="18"/>
                  <w:szCs w:val="18"/>
                  <w:lang w:val="es-MX"/>
                  <w:rPrChange w:id="896" w:author="Erlie Hasam Morfin Zavalza" w:date="2014-10-30T23:32:00Z">
                    <w:rPr>
                      <w:rFonts w:ascii="Calibri" w:eastAsia="Calibri" w:hAnsi="Calibri" w:cs="Calibri"/>
                      <w:sz w:val="18"/>
                      <w:szCs w:val="18"/>
                      <w:lang w:val="es-MX"/>
                    </w:rPr>
                  </w:rPrChange>
                </w:rPr>
                <w:t>r</w:t>
              </w:r>
              <w:r w:rsidRPr="00E461DD">
                <w:rPr>
                  <w:rFonts w:ascii="Calibri" w:eastAsia="Calibri" w:hAnsi="Calibri" w:cs="Calibri"/>
                  <w:b/>
                  <w:spacing w:val="-1"/>
                  <w:sz w:val="18"/>
                  <w:szCs w:val="18"/>
                  <w:lang w:val="es-MX"/>
                  <w:rPrChange w:id="897" w:author="Erlie Hasam Morfin Zavalza" w:date="2014-10-30T23:32:00Z">
                    <w:rPr>
                      <w:rFonts w:ascii="Calibri" w:eastAsia="Calibri" w:hAnsi="Calibri" w:cs="Calibri"/>
                      <w:spacing w:val="-1"/>
                      <w:sz w:val="18"/>
                      <w:szCs w:val="18"/>
                      <w:lang w:val="es-MX"/>
                    </w:rPr>
                  </w:rPrChange>
                </w:rPr>
                <w:t>e</w:t>
              </w:r>
              <w:r w:rsidRPr="00E461DD">
                <w:rPr>
                  <w:rFonts w:ascii="Calibri" w:eastAsia="Calibri" w:hAnsi="Calibri" w:cs="Calibri"/>
                  <w:b/>
                  <w:sz w:val="18"/>
                  <w:szCs w:val="18"/>
                  <w:lang w:val="es-MX"/>
                  <w:rPrChange w:id="898" w:author="Erlie Hasam Morfin Zavalza" w:date="2014-10-30T23:32:00Z">
                    <w:rPr>
                      <w:rFonts w:ascii="Calibri" w:eastAsia="Calibri" w:hAnsi="Calibri" w:cs="Calibri"/>
                      <w:sz w:val="18"/>
                      <w:szCs w:val="18"/>
                      <w:lang w:val="es-MX"/>
                    </w:rPr>
                  </w:rPrChange>
                </w:rPr>
                <w:t>m</w:t>
              </w:r>
              <w:r w:rsidRPr="00E461DD">
                <w:rPr>
                  <w:rFonts w:ascii="Calibri" w:eastAsia="Calibri" w:hAnsi="Calibri" w:cs="Calibri"/>
                  <w:b/>
                  <w:spacing w:val="-1"/>
                  <w:sz w:val="18"/>
                  <w:szCs w:val="18"/>
                  <w:lang w:val="es-MX"/>
                  <w:rPrChange w:id="899" w:author="Erlie Hasam Morfin Zavalza" w:date="2014-10-30T23:32:00Z">
                    <w:rPr>
                      <w:rFonts w:ascii="Calibri" w:eastAsia="Calibri" w:hAnsi="Calibri" w:cs="Calibri"/>
                      <w:spacing w:val="-1"/>
                      <w:sz w:val="18"/>
                      <w:szCs w:val="18"/>
                      <w:lang w:val="es-MX"/>
                    </w:rPr>
                  </w:rPrChange>
                </w:rPr>
                <w:t>en</w:t>
              </w:r>
              <w:r w:rsidRPr="00E461DD">
                <w:rPr>
                  <w:rFonts w:ascii="Calibri" w:eastAsia="Calibri" w:hAnsi="Calibri" w:cs="Calibri"/>
                  <w:b/>
                  <w:sz w:val="18"/>
                  <w:szCs w:val="18"/>
                  <w:lang w:val="es-MX"/>
                  <w:rPrChange w:id="900" w:author="Erlie Hasam Morfin Zavalza" w:date="2014-10-30T23:32:00Z">
                    <w:rPr>
                      <w:rFonts w:ascii="Calibri" w:eastAsia="Calibri" w:hAnsi="Calibri" w:cs="Calibri"/>
                      <w:sz w:val="18"/>
                      <w:szCs w:val="18"/>
                      <w:lang w:val="es-MX"/>
                    </w:rPr>
                  </w:rPrChange>
                </w:rPr>
                <w:t>to</w:t>
              </w:r>
              <w:r w:rsidRPr="00E461DD">
                <w:rPr>
                  <w:rFonts w:ascii="Calibri" w:eastAsia="Calibri" w:hAnsi="Calibri" w:cs="Calibri"/>
                  <w:b/>
                  <w:spacing w:val="1"/>
                  <w:sz w:val="18"/>
                  <w:szCs w:val="18"/>
                  <w:lang w:val="es-MX"/>
                  <w:rPrChange w:id="901"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pacing w:val="-1"/>
                  <w:sz w:val="18"/>
                  <w:szCs w:val="18"/>
                  <w:lang w:val="es-MX"/>
                  <w:rPrChange w:id="902" w:author="Erlie Hasam Morfin Zavalza" w:date="2014-10-30T23:32:00Z">
                    <w:rPr>
                      <w:rFonts w:ascii="Calibri" w:eastAsia="Calibri" w:hAnsi="Calibri" w:cs="Calibri"/>
                      <w:spacing w:val="-1"/>
                      <w:sz w:val="18"/>
                      <w:szCs w:val="18"/>
                      <w:lang w:val="es-MX"/>
                    </w:rPr>
                  </w:rPrChange>
                </w:rPr>
                <w:t>p</w:t>
              </w:r>
              <w:r w:rsidRPr="00E461DD">
                <w:rPr>
                  <w:rFonts w:ascii="Calibri" w:eastAsia="Calibri" w:hAnsi="Calibri" w:cs="Calibri"/>
                  <w:b/>
                  <w:sz w:val="18"/>
                  <w:szCs w:val="18"/>
                  <w:lang w:val="es-MX"/>
                  <w:rPrChange w:id="903" w:author="Erlie Hasam Morfin Zavalza" w:date="2014-10-30T23:32:00Z">
                    <w:rPr>
                      <w:rFonts w:ascii="Calibri" w:eastAsia="Calibri" w:hAnsi="Calibri" w:cs="Calibri"/>
                      <w:sz w:val="18"/>
                      <w:szCs w:val="18"/>
                      <w:lang w:val="es-MX"/>
                    </w:rPr>
                  </w:rPrChange>
                </w:rPr>
                <w:t>r</w:t>
              </w:r>
              <w:r w:rsidRPr="00E461DD">
                <w:rPr>
                  <w:rFonts w:ascii="Calibri" w:eastAsia="Calibri" w:hAnsi="Calibri" w:cs="Calibri"/>
                  <w:b/>
                  <w:spacing w:val="1"/>
                  <w:sz w:val="18"/>
                  <w:szCs w:val="18"/>
                  <w:lang w:val="es-MX"/>
                  <w:rPrChange w:id="904" w:author="Erlie Hasam Morfin Zavalza" w:date="2014-10-30T23:32:00Z">
                    <w:rPr>
                      <w:rFonts w:ascii="Calibri" w:eastAsia="Calibri" w:hAnsi="Calibri" w:cs="Calibri"/>
                      <w:spacing w:val="1"/>
                      <w:sz w:val="18"/>
                      <w:szCs w:val="18"/>
                      <w:lang w:val="es-MX"/>
                    </w:rPr>
                  </w:rPrChange>
                </w:rPr>
                <w:t>o</w:t>
              </w:r>
              <w:r w:rsidRPr="00E461DD">
                <w:rPr>
                  <w:rFonts w:ascii="Calibri" w:eastAsia="Calibri" w:hAnsi="Calibri" w:cs="Calibri"/>
                  <w:b/>
                  <w:sz w:val="18"/>
                  <w:szCs w:val="18"/>
                  <w:lang w:val="es-MX"/>
                  <w:rPrChange w:id="905" w:author="Erlie Hasam Morfin Zavalza" w:date="2014-10-30T23:32:00Z">
                    <w:rPr>
                      <w:rFonts w:ascii="Calibri" w:eastAsia="Calibri" w:hAnsi="Calibri" w:cs="Calibri"/>
                      <w:sz w:val="18"/>
                      <w:szCs w:val="18"/>
                      <w:lang w:val="es-MX"/>
                    </w:rPr>
                  </w:rPrChange>
                </w:rPr>
                <w:t>y</w:t>
              </w:r>
              <w:r w:rsidRPr="00E461DD">
                <w:rPr>
                  <w:rFonts w:ascii="Calibri" w:eastAsia="Calibri" w:hAnsi="Calibri" w:cs="Calibri"/>
                  <w:b/>
                  <w:spacing w:val="-1"/>
                  <w:sz w:val="18"/>
                  <w:szCs w:val="18"/>
                  <w:lang w:val="es-MX"/>
                  <w:rPrChange w:id="906" w:author="Erlie Hasam Morfin Zavalza" w:date="2014-10-30T23:32:00Z">
                    <w:rPr>
                      <w:rFonts w:ascii="Calibri" w:eastAsia="Calibri" w:hAnsi="Calibri" w:cs="Calibri"/>
                      <w:spacing w:val="-1"/>
                      <w:sz w:val="18"/>
                      <w:szCs w:val="18"/>
                      <w:lang w:val="es-MX"/>
                    </w:rPr>
                  </w:rPrChange>
                </w:rPr>
                <w:t>e</w:t>
              </w:r>
              <w:r w:rsidRPr="00E461DD">
                <w:rPr>
                  <w:rFonts w:ascii="Calibri" w:eastAsia="Calibri" w:hAnsi="Calibri" w:cs="Calibri"/>
                  <w:b/>
                  <w:spacing w:val="1"/>
                  <w:sz w:val="18"/>
                  <w:szCs w:val="18"/>
                  <w:lang w:val="es-MX"/>
                  <w:rPrChange w:id="907"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z w:val="18"/>
                  <w:szCs w:val="18"/>
                  <w:lang w:val="es-MX"/>
                  <w:rPrChange w:id="908" w:author="Erlie Hasam Morfin Zavalza" w:date="2014-10-30T23:32:00Z">
                    <w:rPr>
                      <w:rFonts w:ascii="Calibri" w:eastAsia="Calibri" w:hAnsi="Calibri" w:cs="Calibri"/>
                      <w:sz w:val="18"/>
                      <w:szCs w:val="18"/>
                      <w:lang w:val="es-MX"/>
                    </w:rPr>
                  </w:rPrChange>
                </w:rPr>
                <w:t>ta</w:t>
              </w:r>
              <w:r w:rsidRPr="00E461DD">
                <w:rPr>
                  <w:rFonts w:ascii="Calibri" w:eastAsia="Calibri" w:hAnsi="Calibri" w:cs="Calibri"/>
                  <w:b/>
                  <w:spacing w:val="-1"/>
                  <w:sz w:val="18"/>
                  <w:szCs w:val="18"/>
                  <w:lang w:val="es-MX"/>
                  <w:rPrChange w:id="909"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910" w:author="Erlie Hasam Morfin Zavalza" w:date="2014-10-30T23:32:00Z">
                    <w:rPr>
                      <w:rFonts w:ascii="Calibri" w:eastAsia="Calibri" w:hAnsi="Calibri" w:cs="Calibri"/>
                      <w:sz w:val="18"/>
                      <w:szCs w:val="18"/>
                      <w:lang w:val="es-MX"/>
                    </w:rPr>
                  </w:rPrChange>
                </w:rPr>
                <w:t>o</w:t>
              </w:r>
            </w:ins>
          </w:p>
          <w:p w14:paraId="10E01771" w14:textId="2D37070B" w:rsidR="006E414E" w:rsidRPr="00E461DD" w:rsidRDefault="006E414E">
            <w:pPr>
              <w:spacing w:line="200" w:lineRule="exact"/>
              <w:ind w:left="95"/>
              <w:jc w:val="center"/>
              <w:rPr>
                <w:ins w:id="911" w:author="Erlie Hasam Morfin Zavalza" w:date="2014-10-30T21:00:00Z"/>
                <w:rFonts w:ascii="Calibri" w:eastAsia="Calibri" w:hAnsi="Calibri" w:cs="Calibri"/>
                <w:b/>
                <w:sz w:val="18"/>
                <w:szCs w:val="18"/>
              </w:rPr>
            </w:pPr>
            <w:ins w:id="912" w:author="Erlie Hasam Morfin Zavalza" w:date="2014-10-30T21:01:00Z">
              <w:r w:rsidRPr="00E461DD">
                <w:rPr>
                  <w:rFonts w:ascii="Calibri" w:eastAsia="Calibri" w:hAnsi="Calibri" w:cs="Calibri"/>
                  <w:b/>
                  <w:spacing w:val="-1"/>
                  <w:sz w:val="18"/>
                  <w:szCs w:val="18"/>
                  <w:lang w:val="es-MX"/>
                  <w:rPrChange w:id="913"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914" w:author="Erlie Hasam Morfin Zavalza" w:date="2014-10-30T23:32:00Z">
                    <w:rPr>
                      <w:rFonts w:ascii="Calibri" w:eastAsia="Calibri" w:hAnsi="Calibri" w:cs="Calibri"/>
                      <w:sz w:val="18"/>
                      <w:szCs w:val="18"/>
                      <w:lang w:val="es-MX"/>
                    </w:rPr>
                  </w:rPrChange>
                </w:rPr>
                <w:t>e</w:t>
              </w:r>
              <w:r w:rsidRPr="00E461DD">
                <w:rPr>
                  <w:rFonts w:ascii="Calibri" w:eastAsia="Calibri" w:hAnsi="Calibri" w:cs="Calibri"/>
                  <w:b/>
                  <w:spacing w:val="-1"/>
                  <w:sz w:val="18"/>
                  <w:szCs w:val="18"/>
                  <w:lang w:val="es-MX"/>
                  <w:rPrChange w:id="915"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z w:val="18"/>
                  <w:szCs w:val="18"/>
                  <w:lang w:val="es-MX"/>
                  <w:rPrChange w:id="916" w:author="Erlie Hasam Morfin Zavalza" w:date="2014-10-30T23:32:00Z">
                    <w:rPr>
                      <w:rFonts w:ascii="Calibri" w:eastAsia="Calibri" w:hAnsi="Calibri" w:cs="Calibri"/>
                      <w:sz w:val="18"/>
                      <w:szCs w:val="18"/>
                      <w:lang w:val="es-MX"/>
                    </w:rPr>
                  </w:rPrChange>
                </w:rPr>
                <w:t>las</w:t>
              </w:r>
              <w:r w:rsidRPr="00E461DD">
                <w:rPr>
                  <w:rFonts w:ascii="Calibri" w:eastAsia="Calibri" w:hAnsi="Calibri" w:cs="Calibri"/>
                  <w:b/>
                  <w:spacing w:val="1"/>
                  <w:sz w:val="18"/>
                  <w:szCs w:val="18"/>
                  <w:lang w:val="es-MX"/>
                  <w:rPrChange w:id="917"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pacing w:val="-1"/>
                  <w:sz w:val="18"/>
                  <w:szCs w:val="18"/>
                  <w:lang w:val="es-MX"/>
                  <w:rPrChange w:id="918" w:author="Erlie Hasam Morfin Zavalza" w:date="2014-10-30T23:32:00Z">
                    <w:rPr>
                      <w:rFonts w:ascii="Calibri" w:eastAsia="Calibri" w:hAnsi="Calibri" w:cs="Calibri"/>
                      <w:spacing w:val="-1"/>
                      <w:sz w:val="18"/>
                      <w:szCs w:val="18"/>
                      <w:lang w:val="es-MX"/>
                    </w:rPr>
                  </w:rPrChange>
                </w:rPr>
                <w:t>ne</w:t>
              </w:r>
              <w:r w:rsidRPr="00E461DD">
                <w:rPr>
                  <w:rFonts w:ascii="Calibri" w:eastAsia="Calibri" w:hAnsi="Calibri" w:cs="Calibri"/>
                  <w:b/>
                  <w:spacing w:val="1"/>
                  <w:sz w:val="18"/>
                  <w:szCs w:val="18"/>
                  <w:lang w:val="es-MX"/>
                  <w:rPrChange w:id="919"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pacing w:val="-1"/>
                  <w:sz w:val="18"/>
                  <w:szCs w:val="18"/>
                  <w:lang w:val="es-MX"/>
                  <w:rPrChange w:id="920" w:author="Erlie Hasam Morfin Zavalza" w:date="2014-10-30T23:32:00Z">
                    <w:rPr>
                      <w:rFonts w:ascii="Calibri" w:eastAsia="Calibri" w:hAnsi="Calibri" w:cs="Calibri"/>
                      <w:spacing w:val="-1"/>
                      <w:sz w:val="18"/>
                      <w:szCs w:val="18"/>
                      <w:lang w:val="es-MX"/>
                    </w:rPr>
                  </w:rPrChange>
                </w:rPr>
                <w:t>es</w:t>
              </w:r>
              <w:r w:rsidRPr="00E461DD">
                <w:rPr>
                  <w:rFonts w:ascii="Calibri" w:eastAsia="Calibri" w:hAnsi="Calibri" w:cs="Calibri"/>
                  <w:b/>
                  <w:spacing w:val="2"/>
                  <w:sz w:val="18"/>
                  <w:szCs w:val="18"/>
                  <w:lang w:val="es-MX"/>
                  <w:rPrChange w:id="921" w:author="Erlie Hasam Morfin Zavalza" w:date="2014-10-30T23:32:00Z">
                    <w:rPr>
                      <w:rFonts w:ascii="Calibri" w:eastAsia="Calibri" w:hAnsi="Calibri" w:cs="Calibri"/>
                      <w:spacing w:val="2"/>
                      <w:sz w:val="18"/>
                      <w:szCs w:val="18"/>
                      <w:lang w:val="es-MX"/>
                    </w:rPr>
                  </w:rPrChange>
                </w:rPr>
                <w:t>i</w:t>
              </w:r>
              <w:r w:rsidRPr="00E461DD">
                <w:rPr>
                  <w:rFonts w:ascii="Calibri" w:eastAsia="Calibri" w:hAnsi="Calibri" w:cs="Calibri"/>
                  <w:b/>
                  <w:spacing w:val="-1"/>
                  <w:sz w:val="18"/>
                  <w:szCs w:val="18"/>
                  <w:lang w:val="es-MX"/>
                  <w:rPrChange w:id="922"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923" w:author="Erlie Hasam Morfin Zavalza" w:date="2014-10-30T23:32:00Z">
                    <w:rPr>
                      <w:rFonts w:ascii="Calibri" w:eastAsia="Calibri" w:hAnsi="Calibri" w:cs="Calibri"/>
                      <w:sz w:val="18"/>
                      <w:szCs w:val="18"/>
                      <w:lang w:val="es-MX"/>
                    </w:rPr>
                  </w:rPrChange>
                </w:rPr>
                <w:t>a</w:t>
              </w:r>
              <w:r w:rsidRPr="00E461DD">
                <w:rPr>
                  <w:rFonts w:ascii="Calibri" w:eastAsia="Calibri" w:hAnsi="Calibri" w:cs="Calibri"/>
                  <w:b/>
                  <w:spacing w:val="-1"/>
                  <w:sz w:val="18"/>
                  <w:szCs w:val="18"/>
                  <w:lang w:val="es-MX"/>
                  <w:rPrChange w:id="924"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pacing w:val="2"/>
                  <w:sz w:val="18"/>
                  <w:szCs w:val="18"/>
                  <w:lang w:val="es-MX"/>
                  <w:rPrChange w:id="925" w:author="Erlie Hasam Morfin Zavalza" w:date="2014-10-30T23:32:00Z">
                    <w:rPr>
                      <w:rFonts w:ascii="Calibri" w:eastAsia="Calibri" w:hAnsi="Calibri" w:cs="Calibri"/>
                      <w:spacing w:val="2"/>
                      <w:sz w:val="18"/>
                      <w:szCs w:val="18"/>
                      <w:lang w:val="es-MX"/>
                    </w:rPr>
                  </w:rPrChange>
                </w:rPr>
                <w:t>e</w:t>
              </w:r>
              <w:r w:rsidRPr="00E461DD">
                <w:rPr>
                  <w:rFonts w:ascii="Calibri" w:eastAsia="Calibri" w:hAnsi="Calibri" w:cs="Calibri"/>
                  <w:b/>
                  <w:sz w:val="18"/>
                  <w:szCs w:val="18"/>
                  <w:lang w:val="es-MX"/>
                  <w:rPrChange w:id="926" w:author="Erlie Hasam Morfin Zavalza" w:date="2014-10-30T23:32:00Z">
                    <w:rPr>
                      <w:rFonts w:ascii="Calibri" w:eastAsia="Calibri" w:hAnsi="Calibri" w:cs="Calibri"/>
                      <w:sz w:val="18"/>
                      <w:szCs w:val="18"/>
                      <w:lang w:val="es-MX"/>
                    </w:rPr>
                  </w:rPrChange>
                </w:rPr>
                <w:t>s</w:t>
              </w:r>
            </w:ins>
          </w:p>
        </w:tc>
        <w:tc>
          <w:tcPr>
            <w:tcW w:w="7802" w:type="dxa"/>
            <w:tcBorders>
              <w:top w:val="single" w:sz="5" w:space="0" w:color="000000"/>
              <w:left w:val="single" w:sz="5" w:space="0" w:color="000000"/>
              <w:bottom w:val="single" w:sz="5" w:space="0" w:color="000000"/>
              <w:right w:val="single" w:sz="5" w:space="0" w:color="000000"/>
            </w:tcBorders>
            <w:tcPrChange w:id="927"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tcPr>
            </w:tcPrChange>
          </w:tcPr>
          <w:p w14:paraId="2D0DF9D3" w14:textId="7EA0C2B0" w:rsidR="006E414E" w:rsidRDefault="006E414E">
            <w:pPr>
              <w:spacing w:line="200" w:lineRule="exact"/>
              <w:ind w:left="96"/>
              <w:rPr>
                <w:ins w:id="928" w:author="Erlie Hasam Morfin Zavalza" w:date="2014-10-30T21:00:00Z"/>
                <w:rFonts w:ascii="Calibri" w:eastAsia="Calibri" w:hAnsi="Calibri" w:cs="Calibri"/>
                <w:sz w:val="18"/>
                <w:szCs w:val="18"/>
              </w:rPr>
            </w:pPr>
            <w:ins w:id="929" w:author="Erlie Hasam Morfin Zavalza" w:date="2014-10-30T23:06:00Z">
              <w:r>
                <w:rPr>
                  <w:rFonts w:ascii="Calibri" w:eastAsia="Calibri" w:hAnsi="Calibri" w:cs="Calibri"/>
                  <w:sz w:val="18"/>
                  <w:szCs w:val="18"/>
                </w:rPr>
                <w:t xml:space="preserve">Los productos asociados o sustitutos representan una buena </w:t>
              </w:r>
            </w:ins>
            <w:ins w:id="930" w:author="Erlie Hasam Morfin Zavalza" w:date="2014-10-30T23:09:00Z">
              <w:r>
                <w:rPr>
                  <w:rFonts w:ascii="Calibri" w:eastAsia="Calibri" w:hAnsi="Calibri" w:cs="Calibri"/>
                  <w:sz w:val="18"/>
                  <w:szCs w:val="18"/>
                </w:rPr>
                <w:t>alternativa,</w:t>
              </w:r>
            </w:ins>
            <w:ins w:id="931" w:author="Erlie Hasam Morfin Zavalza" w:date="2014-10-30T23:06:00Z">
              <w:r>
                <w:rPr>
                  <w:rFonts w:ascii="Calibri" w:eastAsia="Calibri" w:hAnsi="Calibri" w:cs="Calibri"/>
                  <w:sz w:val="18"/>
                  <w:szCs w:val="18"/>
                </w:rPr>
                <w:t xml:space="preserve"> no obstante  pueden ser </w:t>
              </w:r>
            </w:ins>
            <w:ins w:id="932" w:author="Erlie Hasam Morfin Zavalza" w:date="2014-10-30T23:07:00Z">
              <w:r>
                <w:rPr>
                  <w:rFonts w:ascii="Calibri" w:eastAsia="Calibri" w:hAnsi="Calibri" w:cs="Calibri"/>
                  <w:sz w:val="18"/>
                  <w:szCs w:val="18"/>
                </w:rPr>
                <w:t>más</w:t>
              </w:r>
            </w:ins>
            <w:ins w:id="933" w:author="Erlie Hasam Morfin Zavalza" w:date="2014-10-30T23:06:00Z">
              <w:r>
                <w:rPr>
                  <w:rFonts w:ascii="Calibri" w:eastAsia="Calibri" w:hAnsi="Calibri" w:cs="Calibri"/>
                  <w:sz w:val="18"/>
                  <w:szCs w:val="18"/>
                </w:rPr>
                <w:t xml:space="preserve"> dañinos para la salud al largo plazo, los ingredientes de los productos sustitutos son de baja calidad</w:t>
              </w:r>
            </w:ins>
            <w:ins w:id="934" w:author="Erlie Hasam Morfin Zavalza" w:date="2014-10-30T23:07:00Z">
              <w:r>
                <w:rPr>
                  <w:rFonts w:ascii="Calibri" w:eastAsia="Calibri" w:hAnsi="Calibri" w:cs="Calibri"/>
                  <w:sz w:val="18"/>
                  <w:szCs w:val="18"/>
                </w:rPr>
                <w:t xml:space="preserve"> y su precio e</w:t>
              </w:r>
            </w:ins>
            <w:ins w:id="935" w:author="Erlie Hasam Morfin Zavalza" w:date="2014-10-30T23:08:00Z">
              <w:r>
                <w:rPr>
                  <w:rFonts w:ascii="Calibri" w:eastAsia="Calibri" w:hAnsi="Calibri" w:cs="Calibri"/>
                  <w:sz w:val="18"/>
                  <w:szCs w:val="18"/>
                </w:rPr>
                <w:t>s más</w:t>
              </w:r>
            </w:ins>
            <w:ins w:id="936" w:author="Erlie Hasam Morfin Zavalza" w:date="2014-10-30T23:07:00Z">
              <w:r>
                <w:rPr>
                  <w:rFonts w:ascii="Calibri" w:eastAsia="Calibri" w:hAnsi="Calibri" w:cs="Calibri"/>
                  <w:sz w:val="18"/>
                  <w:szCs w:val="18"/>
                </w:rPr>
                <w:t xml:space="preserve"> bajo. Son una buena alternativa para </w:t>
              </w:r>
            </w:ins>
            <w:ins w:id="937" w:author="Erlie Hasam Morfin Zavalza" w:date="2014-10-30T23:08:00Z">
              <w:r>
                <w:rPr>
                  <w:rFonts w:ascii="Calibri" w:eastAsia="Calibri" w:hAnsi="Calibri" w:cs="Calibri"/>
                  <w:sz w:val="18"/>
                  <w:szCs w:val="18"/>
                </w:rPr>
                <w:t>el cliente</w:t>
              </w:r>
            </w:ins>
            <w:ins w:id="938" w:author="Erlie Hasam Morfin Zavalza" w:date="2014-10-30T23:07:00Z">
              <w:r>
                <w:rPr>
                  <w:rFonts w:ascii="Calibri" w:eastAsia="Calibri" w:hAnsi="Calibri" w:cs="Calibri"/>
                  <w:sz w:val="18"/>
                  <w:szCs w:val="18"/>
                </w:rPr>
                <w:t xml:space="preserve"> así que representan un</w:t>
              </w:r>
            </w:ins>
            <w:ins w:id="939" w:author="Erlie Hasam Morfin Zavalza" w:date="2014-10-30T23:08:00Z">
              <w:r>
                <w:rPr>
                  <w:rFonts w:ascii="Calibri" w:eastAsia="Calibri" w:hAnsi="Calibri" w:cs="Calibri"/>
                  <w:sz w:val="18"/>
                  <w:szCs w:val="18"/>
                </w:rPr>
                <w:t xml:space="preserve">o de los mayores desafíos para nosotros como competencia indirecta, no obstante la gente </w:t>
              </w:r>
            </w:ins>
            <w:ins w:id="940" w:author="Erlie Hasam Morfin Zavalza" w:date="2014-10-30T23:10:00Z">
              <w:r>
                <w:rPr>
                  <w:rFonts w:ascii="Calibri" w:eastAsia="Calibri" w:hAnsi="Calibri" w:cs="Calibri"/>
                  <w:sz w:val="18"/>
                  <w:szCs w:val="18"/>
                </w:rPr>
                <w:t>preferirá</w:t>
              </w:r>
            </w:ins>
            <w:ins w:id="941" w:author="Erlie Hasam Morfin Zavalza" w:date="2014-10-30T23:08:00Z">
              <w:r>
                <w:rPr>
                  <w:rFonts w:ascii="Calibri" w:eastAsia="Calibri" w:hAnsi="Calibri" w:cs="Calibri"/>
                  <w:sz w:val="18"/>
                  <w:szCs w:val="18"/>
                </w:rPr>
                <w:t xml:space="preserve"> </w:t>
              </w:r>
            </w:ins>
            <w:ins w:id="942" w:author="Erlie Hasam Morfin Zavalza" w:date="2014-10-30T23:09:00Z">
              <w:r>
                <w:rPr>
                  <w:rFonts w:ascii="Calibri" w:eastAsia="Calibri" w:hAnsi="Calibri" w:cs="Calibri"/>
                  <w:sz w:val="18"/>
                  <w:szCs w:val="18"/>
                </w:rPr>
                <w:t>más</w:t>
              </w:r>
            </w:ins>
            <w:ins w:id="943" w:author="Erlie Hasam Morfin Zavalza" w:date="2014-10-30T23:08:00Z">
              <w:r>
                <w:rPr>
                  <w:rFonts w:ascii="Calibri" w:eastAsia="Calibri" w:hAnsi="Calibri" w:cs="Calibri"/>
                  <w:sz w:val="18"/>
                  <w:szCs w:val="18"/>
                </w:rPr>
                <w:t xml:space="preserve"> una </w:t>
              </w:r>
            </w:ins>
            <w:ins w:id="944" w:author="Erlie Hasam Morfin Zavalza" w:date="2014-10-30T23:09:00Z">
              <w:r>
                <w:rPr>
                  <w:rFonts w:ascii="Calibri" w:eastAsia="Calibri" w:hAnsi="Calibri" w:cs="Calibri"/>
                  <w:sz w:val="18"/>
                  <w:szCs w:val="18"/>
                </w:rPr>
                <w:t>deliciosa</w:t>
              </w:r>
            </w:ins>
            <w:ins w:id="945" w:author="Erlie Hasam Morfin Zavalza" w:date="2014-10-30T23:08:00Z">
              <w:r>
                <w:rPr>
                  <w:rFonts w:ascii="Calibri" w:eastAsia="Calibri" w:hAnsi="Calibri" w:cs="Calibri"/>
                  <w:sz w:val="18"/>
                  <w:szCs w:val="18"/>
                </w:rPr>
                <w:t xml:space="preserve"> empanada.</w:t>
              </w:r>
            </w:ins>
          </w:p>
        </w:tc>
      </w:tr>
      <w:tr w:rsidR="006E414E" w14:paraId="356CE9B5" w14:textId="77777777" w:rsidTr="00E461DD">
        <w:trPr>
          <w:trHeight w:hRule="exact" w:val="982"/>
          <w:jc w:val="center"/>
          <w:ins w:id="946" w:author="Erlie Hasam Morfin Zavalza" w:date="2014-10-30T21:00:00Z"/>
          <w:trPrChange w:id="947" w:author="Erlie Hasam Morfin Zavalza" w:date="2014-10-30T23:32:00Z">
            <w:trPr>
              <w:trHeight w:hRule="exact" w:val="1769"/>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948" w:author="Erlie Hasam Morfin Zavalza" w:date="2014-10-30T23:32:00Z">
              <w:tcPr>
                <w:tcW w:w="2268" w:type="dxa"/>
                <w:tcBorders>
                  <w:top w:val="single" w:sz="5" w:space="0" w:color="000000"/>
                  <w:left w:val="single" w:sz="5" w:space="0" w:color="000000"/>
                  <w:bottom w:val="single" w:sz="5" w:space="0" w:color="000000"/>
                  <w:right w:val="single" w:sz="5" w:space="0" w:color="000000"/>
                </w:tcBorders>
              </w:tcPr>
            </w:tcPrChange>
          </w:tcPr>
          <w:p w14:paraId="798F2118" w14:textId="7312C834" w:rsidR="006E414E" w:rsidRPr="00E461DD" w:rsidRDefault="006E414E">
            <w:pPr>
              <w:spacing w:line="200" w:lineRule="exact"/>
              <w:ind w:left="97"/>
              <w:jc w:val="center"/>
              <w:rPr>
                <w:ins w:id="949" w:author="Erlie Hasam Morfin Zavalza" w:date="2014-10-30T21:01:00Z"/>
                <w:rFonts w:ascii="Calibri" w:eastAsia="Calibri" w:hAnsi="Calibri" w:cs="Calibri"/>
                <w:b/>
                <w:sz w:val="18"/>
                <w:szCs w:val="18"/>
                <w:lang w:val="es-MX"/>
                <w:rPrChange w:id="950" w:author="Erlie Hasam Morfin Zavalza" w:date="2014-10-30T23:32:00Z">
                  <w:rPr>
                    <w:ins w:id="951" w:author="Erlie Hasam Morfin Zavalza" w:date="2014-10-30T21:01:00Z"/>
                    <w:rFonts w:ascii="Calibri" w:eastAsia="Calibri" w:hAnsi="Calibri" w:cs="Calibri"/>
                    <w:sz w:val="18"/>
                    <w:szCs w:val="18"/>
                    <w:lang w:val="es-MX"/>
                  </w:rPr>
                </w:rPrChange>
              </w:rPr>
              <w:pPrChange w:id="952" w:author="Erlie Hasam Morfin Zavalza" w:date="2014-10-30T23:29:00Z">
                <w:pPr>
                  <w:spacing w:line="200" w:lineRule="exact"/>
                  <w:ind w:left="97"/>
                </w:pPr>
              </w:pPrChange>
            </w:pPr>
            <w:ins w:id="953" w:author="Erlie Hasam Morfin Zavalza" w:date="2014-10-30T21:01:00Z">
              <w:r w:rsidRPr="00E461DD">
                <w:rPr>
                  <w:rFonts w:ascii="Calibri" w:eastAsia="Calibri" w:hAnsi="Calibri" w:cs="Calibri"/>
                  <w:b/>
                  <w:sz w:val="18"/>
                  <w:szCs w:val="18"/>
                  <w:lang w:val="es-MX"/>
                  <w:rPrChange w:id="954" w:author="Erlie Hasam Morfin Zavalza" w:date="2014-10-30T23:32:00Z">
                    <w:rPr>
                      <w:rFonts w:ascii="Calibri" w:eastAsia="Calibri" w:hAnsi="Calibri" w:cs="Calibri"/>
                      <w:sz w:val="18"/>
                      <w:szCs w:val="18"/>
                      <w:lang w:val="es-MX"/>
                    </w:rPr>
                  </w:rPrChange>
                </w:rPr>
                <w:t>I</w:t>
              </w:r>
              <w:r w:rsidRPr="00E461DD">
                <w:rPr>
                  <w:rFonts w:ascii="Calibri" w:eastAsia="Calibri" w:hAnsi="Calibri" w:cs="Calibri"/>
                  <w:b/>
                  <w:spacing w:val="-1"/>
                  <w:sz w:val="18"/>
                  <w:szCs w:val="18"/>
                  <w:lang w:val="es-MX"/>
                  <w:rPrChange w:id="955" w:author="Erlie Hasam Morfin Zavalza" w:date="2014-10-30T23:32:00Z">
                    <w:rPr>
                      <w:rFonts w:ascii="Calibri" w:eastAsia="Calibri" w:hAnsi="Calibri" w:cs="Calibri"/>
                      <w:spacing w:val="-1"/>
                      <w:sz w:val="18"/>
                      <w:szCs w:val="18"/>
                      <w:lang w:val="es-MX"/>
                    </w:rPr>
                  </w:rPrChange>
                </w:rPr>
                <w:t>n</w:t>
              </w:r>
              <w:r w:rsidRPr="00E461DD">
                <w:rPr>
                  <w:rFonts w:ascii="Calibri" w:eastAsia="Calibri" w:hAnsi="Calibri" w:cs="Calibri"/>
                  <w:b/>
                  <w:spacing w:val="1"/>
                  <w:sz w:val="18"/>
                  <w:szCs w:val="18"/>
                  <w:lang w:val="es-MX"/>
                  <w:rPrChange w:id="956"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z w:val="18"/>
                  <w:szCs w:val="18"/>
                  <w:lang w:val="es-MX"/>
                  <w:rPrChange w:id="957" w:author="Erlie Hasam Morfin Zavalza" w:date="2014-10-30T23:32:00Z">
                    <w:rPr>
                      <w:rFonts w:ascii="Calibri" w:eastAsia="Calibri" w:hAnsi="Calibri" w:cs="Calibri"/>
                      <w:sz w:val="18"/>
                      <w:szCs w:val="18"/>
                      <w:lang w:val="es-MX"/>
                    </w:rPr>
                  </w:rPrChange>
                </w:rPr>
                <w:t>r</w:t>
              </w:r>
              <w:r w:rsidRPr="00E461DD">
                <w:rPr>
                  <w:rFonts w:ascii="Calibri" w:eastAsia="Calibri" w:hAnsi="Calibri" w:cs="Calibri"/>
                  <w:b/>
                  <w:spacing w:val="-1"/>
                  <w:sz w:val="18"/>
                  <w:szCs w:val="18"/>
                  <w:lang w:val="es-MX"/>
                  <w:rPrChange w:id="958" w:author="Erlie Hasam Morfin Zavalza" w:date="2014-10-30T23:32:00Z">
                    <w:rPr>
                      <w:rFonts w:ascii="Calibri" w:eastAsia="Calibri" w:hAnsi="Calibri" w:cs="Calibri"/>
                      <w:spacing w:val="-1"/>
                      <w:sz w:val="18"/>
                      <w:szCs w:val="18"/>
                      <w:lang w:val="es-MX"/>
                    </w:rPr>
                  </w:rPrChange>
                </w:rPr>
                <w:t>e</w:t>
              </w:r>
              <w:r w:rsidRPr="00E461DD">
                <w:rPr>
                  <w:rFonts w:ascii="Calibri" w:eastAsia="Calibri" w:hAnsi="Calibri" w:cs="Calibri"/>
                  <w:b/>
                  <w:sz w:val="18"/>
                  <w:szCs w:val="18"/>
                  <w:lang w:val="es-MX"/>
                  <w:rPrChange w:id="959" w:author="Erlie Hasam Morfin Zavalza" w:date="2014-10-30T23:32:00Z">
                    <w:rPr>
                      <w:rFonts w:ascii="Calibri" w:eastAsia="Calibri" w:hAnsi="Calibri" w:cs="Calibri"/>
                      <w:sz w:val="18"/>
                      <w:szCs w:val="18"/>
                      <w:lang w:val="es-MX"/>
                    </w:rPr>
                  </w:rPrChange>
                </w:rPr>
                <w:t>m</w:t>
              </w:r>
              <w:r w:rsidRPr="00E461DD">
                <w:rPr>
                  <w:rFonts w:ascii="Calibri" w:eastAsia="Calibri" w:hAnsi="Calibri" w:cs="Calibri"/>
                  <w:b/>
                  <w:spacing w:val="-1"/>
                  <w:sz w:val="18"/>
                  <w:szCs w:val="18"/>
                  <w:lang w:val="es-MX"/>
                  <w:rPrChange w:id="960" w:author="Erlie Hasam Morfin Zavalza" w:date="2014-10-30T23:32:00Z">
                    <w:rPr>
                      <w:rFonts w:ascii="Calibri" w:eastAsia="Calibri" w:hAnsi="Calibri" w:cs="Calibri"/>
                      <w:spacing w:val="-1"/>
                      <w:sz w:val="18"/>
                      <w:szCs w:val="18"/>
                      <w:lang w:val="es-MX"/>
                    </w:rPr>
                  </w:rPrChange>
                </w:rPr>
                <w:t>en</w:t>
              </w:r>
              <w:r w:rsidRPr="00E461DD">
                <w:rPr>
                  <w:rFonts w:ascii="Calibri" w:eastAsia="Calibri" w:hAnsi="Calibri" w:cs="Calibri"/>
                  <w:b/>
                  <w:sz w:val="18"/>
                  <w:szCs w:val="18"/>
                  <w:lang w:val="es-MX"/>
                  <w:rPrChange w:id="961" w:author="Erlie Hasam Morfin Zavalza" w:date="2014-10-30T23:32:00Z">
                    <w:rPr>
                      <w:rFonts w:ascii="Calibri" w:eastAsia="Calibri" w:hAnsi="Calibri" w:cs="Calibri"/>
                      <w:sz w:val="18"/>
                      <w:szCs w:val="18"/>
                      <w:lang w:val="es-MX"/>
                    </w:rPr>
                  </w:rPrChange>
                </w:rPr>
                <w:t>to</w:t>
              </w:r>
              <w:r w:rsidRPr="00E461DD">
                <w:rPr>
                  <w:rFonts w:ascii="Calibri" w:eastAsia="Calibri" w:hAnsi="Calibri" w:cs="Calibri"/>
                  <w:b/>
                  <w:spacing w:val="1"/>
                  <w:sz w:val="18"/>
                  <w:szCs w:val="18"/>
                  <w:lang w:val="es-MX"/>
                  <w:rPrChange w:id="962"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pacing w:val="-1"/>
                  <w:sz w:val="18"/>
                  <w:szCs w:val="18"/>
                  <w:lang w:val="es-MX"/>
                  <w:rPrChange w:id="963"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964" w:author="Erlie Hasam Morfin Zavalza" w:date="2014-10-30T23:32:00Z">
                    <w:rPr>
                      <w:rFonts w:ascii="Calibri" w:eastAsia="Calibri" w:hAnsi="Calibri" w:cs="Calibri"/>
                      <w:sz w:val="18"/>
                      <w:szCs w:val="18"/>
                      <w:lang w:val="es-MX"/>
                    </w:rPr>
                  </w:rPrChange>
                </w:rPr>
                <w:t>e</w:t>
              </w:r>
              <w:r w:rsidRPr="00E461DD">
                <w:rPr>
                  <w:rFonts w:ascii="Calibri" w:eastAsia="Calibri" w:hAnsi="Calibri" w:cs="Calibri"/>
                  <w:b/>
                  <w:spacing w:val="2"/>
                  <w:sz w:val="18"/>
                  <w:szCs w:val="18"/>
                  <w:lang w:val="es-MX"/>
                  <w:rPrChange w:id="965" w:author="Erlie Hasam Morfin Zavalza" w:date="2014-10-30T23:32:00Z">
                    <w:rPr>
                      <w:rFonts w:ascii="Calibri" w:eastAsia="Calibri" w:hAnsi="Calibri" w:cs="Calibri"/>
                      <w:spacing w:val="2"/>
                      <w:sz w:val="18"/>
                      <w:szCs w:val="18"/>
                      <w:lang w:val="es-MX"/>
                    </w:rPr>
                  </w:rPrChange>
                </w:rPr>
                <w:t xml:space="preserve"> </w:t>
              </w:r>
              <w:r w:rsidRPr="00E461DD">
                <w:rPr>
                  <w:rFonts w:ascii="Calibri" w:eastAsia="Calibri" w:hAnsi="Calibri" w:cs="Calibri"/>
                  <w:b/>
                  <w:sz w:val="18"/>
                  <w:szCs w:val="18"/>
                  <w:lang w:val="es-MX"/>
                  <w:rPrChange w:id="966" w:author="Erlie Hasam Morfin Zavalza" w:date="2014-10-30T23:32:00Z">
                    <w:rPr>
                      <w:rFonts w:ascii="Calibri" w:eastAsia="Calibri" w:hAnsi="Calibri" w:cs="Calibri"/>
                      <w:sz w:val="18"/>
                      <w:szCs w:val="18"/>
                      <w:lang w:val="es-MX"/>
                    </w:rPr>
                  </w:rPrChange>
                </w:rPr>
                <w:t>la</w:t>
              </w:r>
            </w:ins>
          </w:p>
          <w:p w14:paraId="02F594CD" w14:textId="77777777" w:rsidR="006E414E" w:rsidRPr="00E461DD" w:rsidRDefault="006E414E">
            <w:pPr>
              <w:spacing w:line="200" w:lineRule="exact"/>
              <w:ind w:left="97"/>
              <w:jc w:val="center"/>
              <w:rPr>
                <w:ins w:id="967" w:author="Erlie Hasam Morfin Zavalza" w:date="2014-10-30T21:01:00Z"/>
                <w:rFonts w:ascii="Calibri" w:eastAsia="Calibri" w:hAnsi="Calibri" w:cs="Calibri"/>
                <w:b/>
                <w:sz w:val="18"/>
                <w:szCs w:val="18"/>
                <w:lang w:val="es-MX"/>
                <w:rPrChange w:id="968" w:author="Erlie Hasam Morfin Zavalza" w:date="2014-10-30T23:32:00Z">
                  <w:rPr>
                    <w:ins w:id="969" w:author="Erlie Hasam Morfin Zavalza" w:date="2014-10-30T21:01:00Z"/>
                    <w:rFonts w:ascii="Calibri" w:eastAsia="Calibri" w:hAnsi="Calibri" w:cs="Calibri"/>
                    <w:sz w:val="18"/>
                    <w:szCs w:val="18"/>
                    <w:lang w:val="es-MX"/>
                  </w:rPr>
                </w:rPrChange>
              </w:rPr>
              <w:pPrChange w:id="970" w:author="Erlie Hasam Morfin Zavalza" w:date="2014-10-30T23:29:00Z">
                <w:pPr>
                  <w:spacing w:line="200" w:lineRule="exact"/>
                  <w:ind w:left="97"/>
                </w:pPr>
              </w:pPrChange>
            </w:pPr>
            <w:ins w:id="971" w:author="Erlie Hasam Morfin Zavalza" w:date="2014-10-30T21:01:00Z">
              <w:r w:rsidRPr="00E461DD">
                <w:rPr>
                  <w:rFonts w:ascii="Calibri" w:eastAsia="Calibri" w:hAnsi="Calibri" w:cs="Calibri"/>
                  <w:b/>
                  <w:sz w:val="18"/>
                  <w:szCs w:val="18"/>
                  <w:lang w:val="es-MX"/>
                  <w:rPrChange w:id="972" w:author="Erlie Hasam Morfin Zavalza" w:date="2014-10-30T23:32:00Z">
                    <w:rPr>
                      <w:rFonts w:ascii="Calibri" w:eastAsia="Calibri" w:hAnsi="Calibri" w:cs="Calibri"/>
                      <w:sz w:val="18"/>
                      <w:szCs w:val="18"/>
                      <w:lang w:val="es-MX"/>
                    </w:rPr>
                  </w:rPrChange>
                </w:rPr>
                <w:t>a</w:t>
              </w:r>
              <w:r w:rsidRPr="00E461DD">
                <w:rPr>
                  <w:rFonts w:ascii="Calibri" w:eastAsia="Calibri" w:hAnsi="Calibri" w:cs="Calibri"/>
                  <w:b/>
                  <w:spacing w:val="1"/>
                  <w:sz w:val="18"/>
                  <w:szCs w:val="18"/>
                  <w:lang w:val="es-MX"/>
                  <w:rPrChange w:id="973"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pacing w:val="-1"/>
                  <w:sz w:val="18"/>
                  <w:szCs w:val="18"/>
                  <w:lang w:val="es-MX"/>
                  <w:rPrChange w:id="974" w:author="Erlie Hasam Morfin Zavalza" w:date="2014-10-30T23:32:00Z">
                    <w:rPr>
                      <w:rFonts w:ascii="Calibri" w:eastAsia="Calibri" w:hAnsi="Calibri" w:cs="Calibri"/>
                      <w:spacing w:val="-1"/>
                      <w:sz w:val="18"/>
                      <w:szCs w:val="18"/>
                      <w:lang w:val="es-MX"/>
                    </w:rPr>
                  </w:rPrChange>
                </w:rPr>
                <w:t>ep</w:t>
              </w:r>
              <w:r w:rsidRPr="00E461DD">
                <w:rPr>
                  <w:rFonts w:ascii="Calibri" w:eastAsia="Calibri" w:hAnsi="Calibri" w:cs="Calibri"/>
                  <w:b/>
                  <w:sz w:val="18"/>
                  <w:szCs w:val="18"/>
                  <w:lang w:val="es-MX"/>
                  <w:rPrChange w:id="975" w:author="Erlie Hasam Morfin Zavalza" w:date="2014-10-30T23:32:00Z">
                    <w:rPr>
                      <w:rFonts w:ascii="Calibri" w:eastAsia="Calibri" w:hAnsi="Calibri" w:cs="Calibri"/>
                      <w:sz w:val="18"/>
                      <w:szCs w:val="18"/>
                      <w:lang w:val="es-MX"/>
                    </w:rPr>
                  </w:rPrChange>
                </w:rPr>
                <w:t>taci</w:t>
              </w:r>
              <w:r w:rsidRPr="00E461DD">
                <w:rPr>
                  <w:rFonts w:ascii="Calibri" w:eastAsia="Calibri" w:hAnsi="Calibri" w:cs="Calibri"/>
                  <w:b/>
                  <w:spacing w:val="1"/>
                  <w:sz w:val="18"/>
                  <w:szCs w:val="18"/>
                  <w:lang w:val="es-MX"/>
                  <w:rPrChange w:id="976" w:author="Erlie Hasam Morfin Zavalza" w:date="2014-10-30T23:32:00Z">
                    <w:rPr>
                      <w:rFonts w:ascii="Calibri" w:eastAsia="Calibri" w:hAnsi="Calibri" w:cs="Calibri"/>
                      <w:spacing w:val="1"/>
                      <w:sz w:val="18"/>
                      <w:szCs w:val="18"/>
                      <w:lang w:val="es-MX"/>
                    </w:rPr>
                  </w:rPrChange>
                </w:rPr>
                <w:t>ó</w:t>
              </w:r>
              <w:r w:rsidRPr="00E461DD">
                <w:rPr>
                  <w:rFonts w:ascii="Calibri" w:eastAsia="Calibri" w:hAnsi="Calibri" w:cs="Calibri"/>
                  <w:b/>
                  <w:sz w:val="18"/>
                  <w:szCs w:val="18"/>
                  <w:lang w:val="es-MX"/>
                  <w:rPrChange w:id="977" w:author="Erlie Hasam Morfin Zavalza" w:date="2014-10-30T23:32:00Z">
                    <w:rPr>
                      <w:rFonts w:ascii="Calibri" w:eastAsia="Calibri" w:hAnsi="Calibri" w:cs="Calibri"/>
                      <w:sz w:val="18"/>
                      <w:szCs w:val="18"/>
                      <w:lang w:val="es-MX"/>
                    </w:rPr>
                  </w:rPrChange>
                </w:rPr>
                <w:t>n</w:t>
              </w:r>
              <w:r w:rsidRPr="00E461DD">
                <w:rPr>
                  <w:rFonts w:ascii="Calibri" w:eastAsia="Calibri" w:hAnsi="Calibri" w:cs="Calibri"/>
                  <w:b/>
                  <w:spacing w:val="-1"/>
                  <w:sz w:val="18"/>
                  <w:szCs w:val="18"/>
                  <w:lang w:val="es-MX"/>
                  <w:rPrChange w:id="978" w:author="Erlie Hasam Morfin Zavalza" w:date="2014-10-30T23:32:00Z">
                    <w:rPr>
                      <w:rFonts w:ascii="Calibri" w:eastAsia="Calibri" w:hAnsi="Calibri" w:cs="Calibri"/>
                      <w:spacing w:val="-1"/>
                      <w:sz w:val="18"/>
                      <w:szCs w:val="18"/>
                      <w:lang w:val="es-MX"/>
                    </w:rPr>
                  </w:rPrChange>
                </w:rPr>
                <w:t xml:space="preserve"> d</w:t>
              </w:r>
              <w:r w:rsidRPr="00E461DD">
                <w:rPr>
                  <w:rFonts w:ascii="Calibri" w:eastAsia="Calibri" w:hAnsi="Calibri" w:cs="Calibri"/>
                  <w:b/>
                  <w:sz w:val="18"/>
                  <w:szCs w:val="18"/>
                  <w:lang w:val="es-MX"/>
                  <w:rPrChange w:id="979" w:author="Erlie Hasam Morfin Zavalza" w:date="2014-10-30T23:32:00Z">
                    <w:rPr>
                      <w:rFonts w:ascii="Calibri" w:eastAsia="Calibri" w:hAnsi="Calibri" w:cs="Calibri"/>
                      <w:sz w:val="18"/>
                      <w:szCs w:val="18"/>
                      <w:lang w:val="es-MX"/>
                    </w:rPr>
                  </w:rPrChange>
                </w:rPr>
                <w:t>e</w:t>
              </w:r>
              <w:r w:rsidRPr="00E461DD">
                <w:rPr>
                  <w:rFonts w:ascii="Calibri" w:eastAsia="Calibri" w:hAnsi="Calibri" w:cs="Calibri"/>
                  <w:b/>
                  <w:spacing w:val="-1"/>
                  <w:sz w:val="18"/>
                  <w:szCs w:val="18"/>
                  <w:lang w:val="es-MX"/>
                  <w:rPrChange w:id="980"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z w:val="18"/>
                  <w:szCs w:val="18"/>
                  <w:lang w:val="es-MX"/>
                  <w:rPrChange w:id="981" w:author="Erlie Hasam Morfin Zavalza" w:date="2014-10-30T23:32:00Z">
                    <w:rPr>
                      <w:rFonts w:ascii="Calibri" w:eastAsia="Calibri" w:hAnsi="Calibri" w:cs="Calibri"/>
                      <w:sz w:val="18"/>
                      <w:szCs w:val="18"/>
                      <w:lang w:val="es-MX"/>
                    </w:rPr>
                  </w:rPrChange>
                </w:rPr>
                <w:t>l</w:t>
              </w:r>
              <w:r w:rsidRPr="00E461DD">
                <w:rPr>
                  <w:rFonts w:ascii="Calibri" w:eastAsia="Calibri" w:hAnsi="Calibri" w:cs="Calibri"/>
                  <w:b/>
                  <w:spacing w:val="1"/>
                  <w:sz w:val="18"/>
                  <w:szCs w:val="18"/>
                  <w:lang w:val="es-MX"/>
                  <w:rPrChange w:id="982" w:author="Erlie Hasam Morfin Zavalza" w:date="2014-10-30T23:32:00Z">
                    <w:rPr>
                      <w:rFonts w:ascii="Calibri" w:eastAsia="Calibri" w:hAnsi="Calibri" w:cs="Calibri"/>
                      <w:spacing w:val="1"/>
                      <w:sz w:val="18"/>
                      <w:szCs w:val="18"/>
                      <w:lang w:val="es-MX"/>
                    </w:rPr>
                  </w:rPrChange>
                </w:rPr>
                <w:t>o</w:t>
              </w:r>
              <w:r w:rsidRPr="00E461DD">
                <w:rPr>
                  <w:rFonts w:ascii="Calibri" w:eastAsia="Calibri" w:hAnsi="Calibri" w:cs="Calibri"/>
                  <w:b/>
                  <w:sz w:val="18"/>
                  <w:szCs w:val="18"/>
                  <w:lang w:val="es-MX"/>
                  <w:rPrChange w:id="983" w:author="Erlie Hasam Morfin Zavalza" w:date="2014-10-30T23:32:00Z">
                    <w:rPr>
                      <w:rFonts w:ascii="Calibri" w:eastAsia="Calibri" w:hAnsi="Calibri" w:cs="Calibri"/>
                      <w:sz w:val="18"/>
                      <w:szCs w:val="18"/>
                      <w:lang w:val="es-MX"/>
                    </w:rPr>
                  </w:rPrChange>
                </w:rPr>
                <w:t>s</w:t>
              </w:r>
            </w:ins>
          </w:p>
          <w:p w14:paraId="42083E03" w14:textId="54F9D6E9" w:rsidR="006E414E" w:rsidRPr="00E461DD" w:rsidRDefault="006E414E">
            <w:pPr>
              <w:spacing w:line="200" w:lineRule="exact"/>
              <w:ind w:left="95"/>
              <w:jc w:val="center"/>
              <w:rPr>
                <w:ins w:id="984" w:author="Erlie Hasam Morfin Zavalza" w:date="2014-10-30T21:00:00Z"/>
                <w:rFonts w:ascii="Calibri" w:eastAsia="Calibri" w:hAnsi="Calibri" w:cs="Calibri"/>
                <w:b/>
                <w:sz w:val="18"/>
                <w:szCs w:val="18"/>
              </w:rPr>
            </w:pPr>
            <w:ins w:id="985" w:author="Erlie Hasam Morfin Zavalza" w:date="2014-10-30T21:01:00Z">
              <w:r w:rsidRPr="00E461DD">
                <w:rPr>
                  <w:rFonts w:ascii="Calibri" w:eastAsia="Calibri" w:hAnsi="Calibri" w:cs="Calibri"/>
                  <w:b/>
                  <w:spacing w:val="1"/>
                  <w:sz w:val="18"/>
                  <w:szCs w:val="18"/>
                  <w:rPrChange w:id="986" w:author="Erlie Hasam Morfin Zavalza" w:date="2014-10-30T23:32:00Z">
                    <w:rPr>
                      <w:rFonts w:ascii="Calibri" w:eastAsia="Calibri" w:hAnsi="Calibri" w:cs="Calibri"/>
                      <w:spacing w:val="1"/>
                      <w:sz w:val="18"/>
                      <w:szCs w:val="18"/>
                    </w:rPr>
                  </w:rPrChange>
                </w:rPr>
                <w:t>co</w:t>
              </w:r>
              <w:r w:rsidRPr="00E461DD">
                <w:rPr>
                  <w:rFonts w:ascii="Calibri" w:eastAsia="Calibri" w:hAnsi="Calibri" w:cs="Calibri"/>
                  <w:b/>
                  <w:spacing w:val="-1"/>
                  <w:sz w:val="18"/>
                  <w:szCs w:val="18"/>
                  <w:rPrChange w:id="987" w:author="Erlie Hasam Morfin Zavalza" w:date="2014-10-30T23:32:00Z">
                    <w:rPr>
                      <w:rFonts w:ascii="Calibri" w:eastAsia="Calibri" w:hAnsi="Calibri" w:cs="Calibri"/>
                      <w:spacing w:val="-1"/>
                      <w:sz w:val="18"/>
                      <w:szCs w:val="18"/>
                    </w:rPr>
                  </w:rPrChange>
                </w:rPr>
                <w:t>nsu</w:t>
              </w:r>
              <w:r w:rsidRPr="00E461DD">
                <w:rPr>
                  <w:rFonts w:ascii="Calibri" w:eastAsia="Calibri" w:hAnsi="Calibri" w:cs="Calibri"/>
                  <w:b/>
                  <w:sz w:val="18"/>
                  <w:szCs w:val="18"/>
                  <w:rPrChange w:id="988" w:author="Erlie Hasam Morfin Zavalza" w:date="2014-10-30T23:32:00Z">
                    <w:rPr>
                      <w:rFonts w:ascii="Calibri" w:eastAsia="Calibri" w:hAnsi="Calibri" w:cs="Calibri"/>
                      <w:sz w:val="18"/>
                      <w:szCs w:val="18"/>
                    </w:rPr>
                  </w:rPrChange>
                </w:rPr>
                <w:t>mi</w:t>
              </w:r>
              <w:r w:rsidRPr="00E461DD">
                <w:rPr>
                  <w:rFonts w:ascii="Calibri" w:eastAsia="Calibri" w:hAnsi="Calibri" w:cs="Calibri"/>
                  <w:b/>
                  <w:spacing w:val="-1"/>
                  <w:sz w:val="18"/>
                  <w:szCs w:val="18"/>
                  <w:rPrChange w:id="989" w:author="Erlie Hasam Morfin Zavalza" w:date="2014-10-30T23:32:00Z">
                    <w:rPr>
                      <w:rFonts w:ascii="Calibri" w:eastAsia="Calibri" w:hAnsi="Calibri" w:cs="Calibri"/>
                      <w:spacing w:val="-1"/>
                      <w:sz w:val="18"/>
                      <w:szCs w:val="18"/>
                    </w:rPr>
                  </w:rPrChange>
                </w:rPr>
                <w:t>d</w:t>
              </w:r>
              <w:r w:rsidRPr="00E461DD">
                <w:rPr>
                  <w:rFonts w:ascii="Calibri" w:eastAsia="Calibri" w:hAnsi="Calibri" w:cs="Calibri"/>
                  <w:b/>
                  <w:spacing w:val="1"/>
                  <w:sz w:val="18"/>
                  <w:szCs w:val="18"/>
                  <w:rPrChange w:id="990"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991" w:author="Erlie Hasam Morfin Zavalza" w:date="2014-10-30T23:32:00Z">
                    <w:rPr>
                      <w:rFonts w:ascii="Calibri" w:eastAsia="Calibri" w:hAnsi="Calibri" w:cs="Calibri"/>
                      <w:sz w:val="18"/>
                      <w:szCs w:val="18"/>
                    </w:rPr>
                  </w:rPrChange>
                </w:rPr>
                <w:t>r</w:t>
              </w:r>
              <w:r w:rsidRPr="00E461DD">
                <w:rPr>
                  <w:rFonts w:ascii="Calibri" w:eastAsia="Calibri" w:hAnsi="Calibri" w:cs="Calibri"/>
                  <w:b/>
                  <w:spacing w:val="-1"/>
                  <w:sz w:val="18"/>
                  <w:szCs w:val="18"/>
                  <w:rPrChange w:id="992" w:author="Erlie Hasam Morfin Zavalza" w:date="2014-10-30T23:32:00Z">
                    <w:rPr>
                      <w:rFonts w:ascii="Calibri" w:eastAsia="Calibri" w:hAnsi="Calibri" w:cs="Calibri"/>
                      <w:spacing w:val="-1"/>
                      <w:sz w:val="18"/>
                      <w:szCs w:val="18"/>
                    </w:rPr>
                  </w:rPrChange>
                </w:rPr>
                <w:t>e</w:t>
              </w:r>
              <w:r w:rsidRPr="00E461DD">
                <w:rPr>
                  <w:rFonts w:ascii="Calibri" w:eastAsia="Calibri" w:hAnsi="Calibri" w:cs="Calibri"/>
                  <w:b/>
                  <w:sz w:val="18"/>
                  <w:szCs w:val="18"/>
                  <w:rPrChange w:id="993" w:author="Erlie Hasam Morfin Zavalza" w:date="2014-10-30T23:32:00Z">
                    <w:rPr>
                      <w:rFonts w:ascii="Calibri" w:eastAsia="Calibri" w:hAnsi="Calibri" w:cs="Calibri"/>
                      <w:sz w:val="18"/>
                      <w:szCs w:val="18"/>
                    </w:rPr>
                  </w:rPrChange>
                </w:rPr>
                <w:t>s</w:t>
              </w:r>
            </w:ins>
          </w:p>
        </w:tc>
        <w:tc>
          <w:tcPr>
            <w:tcW w:w="7802" w:type="dxa"/>
            <w:tcBorders>
              <w:top w:val="single" w:sz="5" w:space="0" w:color="000000"/>
              <w:left w:val="single" w:sz="5" w:space="0" w:color="000000"/>
              <w:bottom w:val="single" w:sz="5" w:space="0" w:color="000000"/>
              <w:right w:val="single" w:sz="5" w:space="0" w:color="000000"/>
            </w:tcBorders>
            <w:tcPrChange w:id="994" w:author="Erlie Hasam Morfin Zavalza" w:date="2014-10-30T23:32:00Z">
              <w:tcPr>
                <w:tcW w:w="4117" w:type="dxa"/>
                <w:tcBorders>
                  <w:top w:val="single" w:sz="5" w:space="0" w:color="000000"/>
                  <w:left w:val="single" w:sz="5" w:space="0" w:color="000000"/>
                  <w:bottom w:val="single" w:sz="5" w:space="0" w:color="000000"/>
                  <w:right w:val="single" w:sz="5" w:space="0" w:color="000000"/>
                </w:tcBorders>
              </w:tcPr>
            </w:tcPrChange>
          </w:tcPr>
          <w:p w14:paraId="6BFF1F9E" w14:textId="03972395" w:rsidR="006E414E" w:rsidRDefault="006E414E">
            <w:pPr>
              <w:spacing w:before="1" w:line="200" w:lineRule="exact"/>
              <w:ind w:left="96"/>
              <w:rPr>
                <w:ins w:id="995" w:author="Erlie Hasam Morfin Zavalza" w:date="2014-10-30T21:00:00Z"/>
                <w:rFonts w:ascii="Calibri" w:eastAsia="Calibri" w:hAnsi="Calibri" w:cs="Calibri"/>
                <w:sz w:val="18"/>
                <w:szCs w:val="18"/>
              </w:rPr>
            </w:pPr>
            <w:ins w:id="996" w:author="Erlie Hasam Morfin Zavalza" w:date="2014-10-30T23:10:00Z">
              <w:r>
                <w:rPr>
                  <w:rFonts w:ascii="Calibri" w:eastAsia="Calibri" w:hAnsi="Calibri" w:cs="Calibri"/>
                  <w:sz w:val="18"/>
                  <w:szCs w:val="18"/>
                </w:rPr>
                <w:t xml:space="preserve">Una vez que se introduzca el producto al mercado y se </w:t>
              </w:r>
            </w:ins>
            <w:ins w:id="997" w:author="Erlie Hasam Morfin Zavalza" w:date="2014-10-30T23:11:00Z">
              <w:r>
                <w:rPr>
                  <w:rFonts w:ascii="Calibri" w:eastAsia="Calibri" w:hAnsi="Calibri" w:cs="Calibri"/>
                  <w:sz w:val="18"/>
                  <w:szCs w:val="18"/>
                </w:rPr>
                <w:t>dé</w:t>
              </w:r>
            </w:ins>
            <w:ins w:id="998" w:author="Erlie Hasam Morfin Zavalza" w:date="2014-10-30T23:10:00Z">
              <w:r>
                <w:rPr>
                  <w:rFonts w:ascii="Calibri" w:eastAsia="Calibri" w:hAnsi="Calibri" w:cs="Calibri"/>
                  <w:sz w:val="18"/>
                  <w:szCs w:val="18"/>
                </w:rPr>
                <w:t xml:space="preserve"> a </w:t>
              </w:r>
            </w:ins>
            <w:ins w:id="999" w:author="Erlie Hasam Morfin Zavalza" w:date="2014-10-30T23:11:00Z">
              <w:r>
                <w:rPr>
                  <w:rFonts w:ascii="Calibri" w:eastAsia="Calibri" w:hAnsi="Calibri" w:cs="Calibri"/>
                  <w:sz w:val="18"/>
                  <w:szCs w:val="18"/>
                </w:rPr>
                <w:t>conocer</w:t>
              </w:r>
            </w:ins>
            <w:ins w:id="1000" w:author="Erlie Hasam Morfin Zavalza" w:date="2014-10-30T23:10:00Z">
              <w:r>
                <w:rPr>
                  <w:rFonts w:ascii="Calibri" w:eastAsia="Calibri" w:hAnsi="Calibri" w:cs="Calibri"/>
                  <w:sz w:val="18"/>
                  <w:szCs w:val="18"/>
                </w:rPr>
                <w:t xml:space="preserve"> en la </w:t>
              </w:r>
            </w:ins>
            <w:ins w:id="1001" w:author="Erlie Hasam Morfin Zavalza" w:date="2014-10-30T23:11:00Z">
              <w:r>
                <w:rPr>
                  <w:rFonts w:ascii="Calibri" w:eastAsia="Calibri" w:hAnsi="Calibri" w:cs="Calibri"/>
                  <w:sz w:val="18"/>
                  <w:szCs w:val="18"/>
                </w:rPr>
                <w:t xml:space="preserve">población, la gente despertará su interés por ir a probar nuestras empanadas y conocer que las hace </w:t>
              </w:r>
            </w:ins>
            <w:ins w:id="1002" w:author="Erlie Hasam Morfin Zavalza" w:date="2014-10-30T23:12:00Z">
              <w:r>
                <w:rPr>
                  <w:rFonts w:ascii="Calibri" w:eastAsia="Calibri" w:hAnsi="Calibri" w:cs="Calibri"/>
                  <w:sz w:val="18"/>
                  <w:szCs w:val="18"/>
                </w:rPr>
                <w:t>más</w:t>
              </w:r>
            </w:ins>
            <w:ins w:id="1003" w:author="Erlie Hasam Morfin Zavalza" w:date="2014-10-30T23:11:00Z">
              <w:r>
                <w:rPr>
                  <w:rFonts w:ascii="Calibri" w:eastAsia="Calibri" w:hAnsi="Calibri" w:cs="Calibri"/>
                  <w:sz w:val="18"/>
                  <w:szCs w:val="18"/>
                </w:rPr>
                <w:t xml:space="preserve"> especiales, además estarán </w:t>
              </w:r>
            </w:ins>
            <w:ins w:id="1004" w:author="Erlie Hasam Morfin Zavalza" w:date="2014-10-30T23:12:00Z">
              <w:r>
                <w:rPr>
                  <w:rFonts w:ascii="Calibri" w:eastAsia="Calibri" w:hAnsi="Calibri" w:cs="Calibri"/>
                  <w:sz w:val="18"/>
                  <w:szCs w:val="18"/>
                </w:rPr>
                <w:t>más</w:t>
              </w:r>
            </w:ins>
            <w:ins w:id="1005" w:author="Erlie Hasam Morfin Zavalza" w:date="2014-10-30T23:11:00Z">
              <w:r>
                <w:rPr>
                  <w:rFonts w:ascii="Calibri" w:eastAsia="Calibri" w:hAnsi="Calibri" w:cs="Calibri"/>
                  <w:sz w:val="18"/>
                  <w:szCs w:val="18"/>
                </w:rPr>
                <w:t xml:space="preserve"> satisfechos por la mejora en el sabor</w:t>
              </w:r>
            </w:ins>
            <w:ins w:id="1006" w:author="Erlie Hasam Morfin Zavalza" w:date="2014-10-30T23:12:00Z">
              <w:r>
                <w:rPr>
                  <w:rFonts w:ascii="Calibri" w:eastAsia="Calibri" w:hAnsi="Calibri" w:cs="Calibri"/>
                  <w:sz w:val="18"/>
                  <w:szCs w:val="18"/>
                </w:rPr>
                <w:t xml:space="preserve"> y la atracción del color</w:t>
              </w:r>
            </w:ins>
            <w:ins w:id="1007" w:author="Erlie Hasam Morfin Zavalza" w:date="2014-10-30T23:11:00Z">
              <w:r>
                <w:rPr>
                  <w:rFonts w:ascii="Calibri" w:eastAsia="Calibri" w:hAnsi="Calibri" w:cs="Calibri"/>
                  <w:sz w:val="18"/>
                  <w:szCs w:val="18"/>
                </w:rPr>
                <w:t>, la salsa que se incluye para acompañar la empanada</w:t>
              </w:r>
            </w:ins>
            <w:ins w:id="1008" w:author="Erlie Hasam Morfin Zavalza" w:date="2014-10-30T23:12:00Z">
              <w:r>
                <w:rPr>
                  <w:rFonts w:ascii="Calibri" w:eastAsia="Calibri" w:hAnsi="Calibri" w:cs="Calibri"/>
                  <w:sz w:val="18"/>
                  <w:szCs w:val="18"/>
                </w:rPr>
                <w:t xml:space="preserve">, el empaque </w:t>
              </w:r>
            </w:ins>
            <w:ins w:id="1009" w:author="Erlie Hasam Morfin Zavalza" w:date="2014-10-30T23:13:00Z">
              <w:r>
                <w:rPr>
                  <w:rFonts w:ascii="Calibri" w:eastAsia="Calibri" w:hAnsi="Calibri" w:cs="Calibri"/>
                  <w:sz w:val="18"/>
                  <w:szCs w:val="18"/>
                </w:rPr>
                <w:t>innovador de las empanadas y las bebidas naturales y artesanales que se ofrecen.</w:t>
              </w:r>
            </w:ins>
          </w:p>
        </w:tc>
      </w:tr>
      <w:tr w:rsidR="006E414E" w14:paraId="19357DB7" w14:textId="77777777" w:rsidTr="00E461DD">
        <w:trPr>
          <w:trHeight w:hRule="exact" w:val="919"/>
          <w:jc w:val="center"/>
          <w:ins w:id="1010" w:author="Erlie Hasam Morfin Zavalza" w:date="2014-10-30T21:00:00Z"/>
          <w:trPrChange w:id="1011" w:author="Erlie Hasam Morfin Zavalza" w:date="2014-10-30T23:31:00Z">
            <w:trPr>
              <w:trHeight w:hRule="exact" w:val="1709"/>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1012"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tcPr>
            </w:tcPrChange>
          </w:tcPr>
          <w:p w14:paraId="1939F329" w14:textId="77777777" w:rsidR="006E414E" w:rsidRPr="00E461DD" w:rsidRDefault="006E414E">
            <w:pPr>
              <w:spacing w:line="200" w:lineRule="exact"/>
              <w:ind w:left="97"/>
              <w:jc w:val="center"/>
              <w:rPr>
                <w:ins w:id="1013" w:author="Erlie Hasam Morfin Zavalza" w:date="2014-10-30T21:01:00Z"/>
                <w:rFonts w:ascii="Calibri" w:eastAsia="Calibri" w:hAnsi="Calibri" w:cs="Calibri"/>
                <w:b/>
                <w:sz w:val="18"/>
                <w:szCs w:val="18"/>
                <w:lang w:val="es-MX"/>
                <w:rPrChange w:id="1014" w:author="Erlie Hasam Morfin Zavalza" w:date="2014-10-30T23:32:00Z">
                  <w:rPr>
                    <w:ins w:id="1015" w:author="Erlie Hasam Morfin Zavalza" w:date="2014-10-30T21:01:00Z"/>
                    <w:rFonts w:ascii="Calibri" w:eastAsia="Calibri" w:hAnsi="Calibri" w:cs="Calibri"/>
                    <w:sz w:val="18"/>
                    <w:szCs w:val="18"/>
                    <w:lang w:val="es-MX"/>
                  </w:rPr>
                </w:rPrChange>
              </w:rPr>
              <w:pPrChange w:id="1016" w:author="Erlie Hasam Morfin Zavalza" w:date="2014-10-30T23:29:00Z">
                <w:pPr>
                  <w:spacing w:line="200" w:lineRule="exact"/>
                  <w:ind w:left="97"/>
                </w:pPr>
              </w:pPrChange>
            </w:pPr>
            <w:ins w:id="1017" w:author="Erlie Hasam Morfin Zavalza" w:date="2014-10-30T21:01:00Z">
              <w:r w:rsidRPr="00E461DD">
                <w:rPr>
                  <w:rFonts w:ascii="Calibri" w:eastAsia="Calibri" w:hAnsi="Calibri" w:cs="Calibri"/>
                  <w:b/>
                  <w:spacing w:val="-1"/>
                  <w:sz w:val="18"/>
                  <w:szCs w:val="18"/>
                  <w:lang w:val="es-MX"/>
                  <w:rPrChange w:id="1018" w:author="Erlie Hasam Morfin Zavalza" w:date="2014-10-30T23:32:00Z">
                    <w:rPr>
                      <w:rFonts w:ascii="Calibri" w:eastAsia="Calibri" w:hAnsi="Calibri" w:cs="Calibri"/>
                      <w:spacing w:val="-1"/>
                      <w:sz w:val="18"/>
                      <w:szCs w:val="18"/>
                      <w:lang w:val="es-MX"/>
                    </w:rPr>
                  </w:rPrChange>
                </w:rPr>
                <w:lastRenderedPageBreak/>
                <w:t>N</w:t>
              </w:r>
              <w:r w:rsidRPr="00E461DD">
                <w:rPr>
                  <w:rFonts w:ascii="Calibri" w:eastAsia="Calibri" w:hAnsi="Calibri" w:cs="Calibri"/>
                  <w:b/>
                  <w:spacing w:val="1"/>
                  <w:sz w:val="18"/>
                  <w:szCs w:val="18"/>
                  <w:lang w:val="es-MX"/>
                  <w:rPrChange w:id="1019" w:author="Erlie Hasam Morfin Zavalza" w:date="2014-10-30T23:32:00Z">
                    <w:rPr>
                      <w:rFonts w:ascii="Calibri" w:eastAsia="Calibri" w:hAnsi="Calibri" w:cs="Calibri"/>
                      <w:spacing w:val="1"/>
                      <w:sz w:val="18"/>
                      <w:szCs w:val="18"/>
                      <w:lang w:val="es-MX"/>
                    </w:rPr>
                  </w:rPrChange>
                </w:rPr>
                <w:t>o</w:t>
              </w:r>
              <w:r w:rsidRPr="00E461DD">
                <w:rPr>
                  <w:rFonts w:ascii="Calibri" w:eastAsia="Calibri" w:hAnsi="Calibri" w:cs="Calibri"/>
                  <w:b/>
                  <w:sz w:val="18"/>
                  <w:szCs w:val="18"/>
                  <w:lang w:val="es-MX"/>
                  <w:rPrChange w:id="1020" w:author="Erlie Hasam Morfin Zavalza" w:date="2014-10-30T23:32:00Z">
                    <w:rPr>
                      <w:rFonts w:ascii="Calibri" w:eastAsia="Calibri" w:hAnsi="Calibri" w:cs="Calibri"/>
                      <w:sz w:val="18"/>
                      <w:szCs w:val="18"/>
                      <w:lang w:val="es-MX"/>
                    </w:rPr>
                  </w:rPrChange>
                </w:rPr>
                <w:t>ve</w:t>
              </w:r>
              <w:r w:rsidRPr="00E461DD">
                <w:rPr>
                  <w:rFonts w:ascii="Calibri" w:eastAsia="Calibri" w:hAnsi="Calibri" w:cs="Calibri"/>
                  <w:b/>
                  <w:spacing w:val="-1"/>
                  <w:sz w:val="18"/>
                  <w:szCs w:val="18"/>
                  <w:lang w:val="es-MX"/>
                  <w:rPrChange w:id="1021"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1022" w:author="Erlie Hasam Morfin Zavalza" w:date="2014-10-30T23:32:00Z">
                    <w:rPr>
                      <w:rFonts w:ascii="Calibri" w:eastAsia="Calibri" w:hAnsi="Calibri" w:cs="Calibri"/>
                      <w:sz w:val="18"/>
                      <w:szCs w:val="18"/>
                      <w:lang w:val="es-MX"/>
                    </w:rPr>
                  </w:rPrChange>
                </w:rPr>
                <w:t>ad</w:t>
              </w:r>
              <w:r w:rsidRPr="00E461DD">
                <w:rPr>
                  <w:rFonts w:ascii="Calibri" w:eastAsia="Calibri" w:hAnsi="Calibri" w:cs="Calibri"/>
                  <w:b/>
                  <w:spacing w:val="-1"/>
                  <w:sz w:val="18"/>
                  <w:szCs w:val="18"/>
                  <w:lang w:val="es-MX"/>
                  <w:rPrChange w:id="1023"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pacing w:val="1"/>
                  <w:sz w:val="18"/>
                  <w:szCs w:val="18"/>
                  <w:lang w:val="es-MX"/>
                  <w:rPrChange w:id="1024"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pacing w:val="-1"/>
                  <w:sz w:val="18"/>
                  <w:szCs w:val="18"/>
                  <w:lang w:val="es-MX"/>
                  <w:rPrChange w:id="1025" w:author="Erlie Hasam Morfin Zavalza" w:date="2014-10-30T23:32:00Z">
                    <w:rPr>
                      <w:rFonts w:ascii="Calibri" w:eastAsia="Calibri" w:hAnsi="Calibri" w:cs="Calibri"/>
                      <w:spacing w:val="-1"/>
                      <w:sz w:val="18"/>
                      <w:szCs w:val="18"/>
                      <w:lang w:val="es-MX"/>
                    </w:rPr>
                  </w:rPrChange>
                </w:rPr>
                <w:t>e</w:t>
              </w:r>
              <w:r w:rsidRPr="00E461DD">
                <w:rPr>
                  <w:rFonts w:ascii="Calibri" w:eastAsia="Calibri" w:hAnsi="Calibri" w:cs="Calibri"/>
                  <w:b/>
                  <w:sz w:val="18"/>
                  <w:szCs w:val="18"/>
                  <w:lang w:val="es-MX"/>
                  <w:rPrChange w:id="1026" w:author="Erlie Hasam Morfin Zavalza" w:date="2014-10-30T23:32:00Z">
                    <w:rPr>
                      <w:rFonts w:ascii="Calibri" w:eastAsia="Calibri" w:hAnsi="Calibri" w:cs="Calibri"/>
                      <w:sz w:val="18"/>
                      <w:szCs w:val="18"/>
                      <w:lang w:val="es-MX"/>
                    </w:rPr>
                  </w:rPrChange>
                </w:rPr>
                <w:t xml:space="preserve">l </w:t>
              </w:r>
              <w:r w:rsidRPr="00E461DD">
                <w:rPr>
                  <w:rFonts w:ascii="Calibri" w:eastAsia="Calibri" w:hAnsi="Calibri" w:cs="Calibri"/>
                  <w:b/>
                  <w:spacing w:val="-1"/>
                  <w:sz w:val="18"/>
                  <w:szCs w:val="18"/>
                  <w:lang w:val="es-MX"/>
                  <w:rPrChange w:id="1027" w:author="Erlie Hasam Morfin Zavalza" w:date="2014-10-30T23:32:00Z">
                    <w:rPr>
                      <w:rFonts w:ascii="Calibri" w:eastAsia="Calibri" w:hAnsi="Calibri" w:cs="Calibri"/>
                      <w:spacing w:val="-1"/>
                      <w:sz w:val="18"/>
                      <w:szCs w:val="18"/>
                      <w:lang w:val="es-MX"/>
                    </w:rPr>
                  </w:rPrChange>
                </w:rPr>
                <w:t>p</w:t>
              </w:r>
              <w:r w:rsidRPr="00E461DD">
                <w:rPr>
                  <w:rFonts w:ascii="Calibri" w:eastAsia="Calibri" w:hAnsi="Calibri" w:cs="Calibri"/>
                  <w:b/>
                  <w:sz w:val="18"/>
                  <w:szCs w:val="18"/>
                  <w:lang w:val="es-MX"/>
                  <w:rPrChange w:id="1028" w:author="Erlie Hasam Morfin Zavalza" w:date="2014-10-30T23:32:00Z">
                    <w:rPr>
                      <w:rFonts w:ascii="Calibri" w:eastAsia="Calibri" w:hAnsi="Calibri" w:cs="Calibri"/>
                      <w:sz w:val="18"/>
                      <w:szCs w:val="18"/>
                      <w:lang w:val="es-MX"/>
                    </w:rPr>
                  </w:rPrChange>
                </w:rPr>
                <w:t>r</w:t>
              </w:r>
              <w:r w:rsidRPr="00E461DD">
                <w:rPr>
                  <w:rFonts w:ascii="Calibri" w:eastAsia="Calibri" w:hAnsi="Calibri" w:cs="Calibri"/>
                  <w:b/>
                  <w:spacing w:val="1"/>
                  <w:sz w:val="18"/>
                  <w:szCs w:val="18"/>
                  <w:lang w:val="es-MX"/>
                  <w:rPrChange w:id="1029" w:author="Erlie Hasam Morfin Zavalza" w:date="2014-10-30T23:32:00Z">
                    <w:rPr>
                      <w:rFonts w:ascii="Calibri" w:eastAsia="Calibri" w:hAnsi="Calibri" w:cs="Calibri"/>
                      <w:spacing w:val="1"/>
                      <w:sz w:val="18"/>
                      <w:szCs w:val="18"/>
                      <w:lang w:val="es-MX"/>
                    </w:rPr>
                  </w:rPrChange>
                </w:rPr>
                <w:t>od</w:t>
              </w:r>
              <w:r w:rsidRPr="00E461DD">
                <w:rPr>
                  <w:rFonts w:ascii="Calibri" w:eastAsia="Calibri" w:hAnsi="Calibri" w:cs="Calibri"/>
                  <w:b/>
                  <w:spacing w:val="-1"/>
                  <w:sz w:val="18"/>
                  <w:szCs w:val="18"/>
                  <w:lang w:val="es-MX"/>
                  <w:rPrChange w:id="1030" w:author="Erlie Hasam Morfin Zavalza" w:date="2014-10-30T23:32:00Z">
                    <w:rPr>
                      <w:rFonts w:ascii="Calibri" w:eastAsia="Calibri" w:hAnsi="Calibri" w:cs="Calibri"/>
                      <w:spacing w:val="-1"/>
                      <w:sz w:val="18"/>
                      <w:szCs w:val="18"/>
                      <w:lang w:val="es-MX"/>
                    </w:rPr>
                  </w:rPrChange>
                </w:rPr>
                <w:t>u</w:t>
              </w:r>
              <w:r w:rsidRPr="00E461DD">
                <w:rPr>
                  <w:rFonts w:ascii="Calibri" w:eastAsia="Calibri" w:hAnsi="Calibri" w:cs="Calibri"/>
                  <w:b/>
                  <w:spacing w:val="1"/>
                  <w:sz w:val="18"/>
                  <w:szCs w:val="18"/>
                  <w:lang w:val="es-MX"/>
                  <w:rPrChange w:id="1031" w:author="Erlie Hasam Morfin Zavalza" w:date="2014-10-30T23:32:00Z">
                    <w:rPr>
                      <w:rFonts w:ascii="Calibri" w:eastAsia="Calibri" w:hAnsi="Calibri" w:cs="Calibri"/>
                      <w:spacing w:val="1"/>
                      <w:sz w:val="18"/>
                      <w:szCs w:val="18"/>
                      <w:lang w:val="es-MX"/>
                    </w:rPr>
                  </w:rPrChange>
                </w:rPr>
                <w:t>c</w:t>
              </w:r>
              <w:r w:rsidRPr="00E461DD">
                <w:rPr>
                  <w:rFonts w:ascii="Calibri" w:eastAsia="Calibri" w:hAnsi="Calibri" w:cs="Calibri"/>
                  <w:b/>
                  <w:sz w:val="18"/>
                  <w:szCs w:val="18"/>
                  <w:lang w:val="es-MX"/>
                  <w:rPrChange w:id="1032" w:author="Erlie Hasam Morfin Zavalza" w:date="2014-10-30T23:32:00Z">
                    <w:rPr>
                      <w:rFonts w:ascii="Calibri" w:eastAsia="Calibri" w:hAnsi="Calibri" w:cs="Calibri"/>
                      <w:sz w:val="18"/>
                      <w:szCs w:val="18"/>
                      <w:lang w:val="es-MX"/>
                    </w:rPr>
                  </w:rPrChange>
                </w:rPr>
                <w:t>to</w:t>
              </w:r>
              <w:r w:rsidRPr="00E461DD">
                <w:rPr>
                  <w:rFonts w:ascii="Calibri" w:eastAsia="Calibri" w:hAnsi="Calibri" w:cs="Calibri"/>
                  <w:b/>
                  <w:spacing w:val="1"/>
                  <w:sz w:val="18"/>
                  <w:szCs w:val="18"/>
                  <w:lang w:val="es-MX"/>
                  <w:rPrChange w:id="1033" w:author="Erlie Hasam Morfin Zavalza" w:date="2014-10-30T23:32:00Z">
                    <w:rPr>
                      <w:rFonts w:ascii="Calibri" w:eastAsia="Calibri" w:hAnsi="Calibri" w:cs="Calibri"/>
                      <w:spacing w:val="1"/>
                      <w:sz w:val="18"/>
                      <w:szCs w:val="18"/>
                      <w:lang w:val="es-MX"/>
                    </w:rPr>
                  </w:rPrChange>
                </w:rPr>
                <w:t xml:space="preserve"> </w:t>
              </w:r>
              <w:r w:rsidRPr="00E461DD">
                <w:rPr>
                  <w:rFonts w:ascii="Calibri" w:eastAsia="Calibri" w:hAnsi="Calibri" w:cs="Calibri"/>
                  <w:b/>
                  <w:sz w:val="18"/>
                  <w:szCs w:val="18"/>
                  <w:lang w:val="es-MX"/>
                  <w:rPrChange w:id="1034" w:author="Erlie Hasam Morfin Zavalza" w:date="2014-10-30T23:32:00Z">
                    <w:rPr>
                      <w:rFonts w:ascii="Calibri" w:eastAsia="Calibri" w:hAnsi="Calibri" w:cs="Calibri"/>
                      <w:sz w:val="18"/>
                      <w:szCs w:val="18"/>
                      <w:lang w:val="es-MX"/>
                    </w:rPr>
                  </w:rPrChange>
                </w:rPr>
                <w:t>y</w:t>
              </w:r>
            </w:ins>
          </w:p>
          <w:p w14:paraId="430DD5D8" w14:textId="2615CE5A" w:rsidR="006E414E" w:rsidRPr="00E461DD" w:rsidRDefault="006E414E">
            <w:pPr>
              <w:spacing w:before="1" w:line="200" w:lineRule="exact"/>
              <w:ind w:left="95"/>
              <w:jc w:val="center"/>
              <w:rPr>
                <w:ins w:id="1035" w:author="Erlie Hasam Morfin Zavalza" w:date="2014-10-30T21:00:00Z"/>
                <w:rFonts w:ascii="Calibri" w:eastAsia="Calibri" w:hAnsi="Calibri" w:cs="Calibri"/>
                <w:b/>
                <w:sz w:val="18"/>
                <w:szCs w:val="18"/>
              </w:rPr>
            </w:pPr>
            <w:ins w:id="1036" w:author="Erlie Hasam Morfin Zavalza" w:date="2014-10-30T21:01:00Z">
              <w:r w:rsidRPr="00E461DD">
                <w:rPr>
                  <w:rFonts w:ascii="Calibri" w:eastAsia="Calibri" w:hAnsi="Calibri" w:cs="Calibri"/>
                  <w:b/>
                  <w:spacing w:val="-1"/>
                  <w:sz w:val="18"/>
                  <w:szCs w:val="18"/>
                  <w:lang w:val="es-MX"/>
                  <w:rPrChange w:id="1037" w:author="Erlie Hasam Morfin Zavalza" w:date="2014-10-30T23:32:00Z">
                    <w:rPr>
                      <w:rFonts w:ascii="Calibri" w:eastAsia="Calibri" w:hAnsi="Calibri" w:cs="Calibri"/>
                      <w:spacing w:val="-1"/>
                      <w:sz w:val="18"/>
                      <w:szCs w:val="18"/>
                      <w:lang w:val="es-MX"/>
                    </w:rPr>
                  </w:rPrChange>
                </w:rPr>
                <w:t>p</w:t>
              </w:r>
              <w:r w:rsidRPr="00E461DD">
                <w:rPr>
                  <w:rFonts w:ascii="Calibri" w:eastAsia="Calibri" w:hAnsi="Calibri" w:cs="Calibri"/>
                  <w:b/>
                  <w:sz w:val="18"/>
                  <w:szCs w:val="18"/>
                  <w:lang w:val="es-MX"/>
                  <w:rPrChange w:id="1038" w:author="Erlie Hasam Morfin Zavalza" w:date="2014-10-30T23:32:00Z">
                    <w:rPr>
                      <w:rFonts w:ascii="Calibri" w:eastAsia="Calibri" w:hAnsi="Calibri" w:cs="Calibri"/>
                      <w:sz w:val="18"/>
                      <w:szCs w:val="18"/>
                      <w:lang w:val="es-MX"/>
                    </w:rPr>
                  </w:rPrChange>
                </w:rPr>
                <w:t>r</w:t>
              </w:r>
              <w:r w:rsidRPr="00E461DD">
                <w:rPr>
                  <w:rFonts w:ascii="Calibri" w:eastAsia="Calibri" w:hAnsi="Calibri" w:cs="Calibri"/>
                  <w:b/>
                  <w:spacing w:val="1"/>
                  <w:sz w:val="18"/>
                  <w:szCs w:val="18"/>
                  <w:lang w:val="es-MX"/>
                  <w:rPrChange w:id="1039" w:author="Erlie Hasam Morfin Zavalza" w:date="2014-10-30T23:32:00Z">
                    <w:rPr>
                      <w:rFonts w:ascii="Calibri" w:eastAsia="Calibri" w:hAnsi="Calibri" w:cs="Calibri"/>
                      <w:spacing w:val="1"/>
                      <w:sz w:val="18"/>
                      <w:szCs w:val="18"/>
                      <w:lang w:val="es-MX"/>
                    </w:rPr>
                  </w:rPrChange>
                </w:rPr>
                <w:t>o</w:t>
              </w:r>
              <w:r w:rsidRPr="00E461DD">
                <w:rPr>
                  <w:rFonts w:ascii="Calibri" w:eastAsia="Calibri" w:hAnsi="Calibri" w:cs="Calibri"/>
                  <w:b/>
                  <w:sz w:val="18"/>
                  <w:szCs w:val="18"/>
                  <w:lang w:val="es-MX"/>
                  <w:rPrChange w:id="1040" w:author="Erlie Hasam Morfin Zavalza" w:date="2014-10-30T23:32:00Z">
                    <w:rPr>
                      <w:rFonts w:ascii="Calibri" w:eastAsia="Calibri" w:hAnsi="Calibri" w:cs="Calibri"/>
                      <w:sz w:val="18"/>
                      <w:szCs w:val="18"/>
                      <w:lang w:val="es-MX"/>
                    </w:rPr>
                  </w:rPrChange>
                </w:rPr>
                <w:t>t</w:t>
              </w:r>
              <w:r w:rsidRPr="00E461DD">
                <w:rPr>
                  <w:rFonts w:ascii="Calibri" w:eastAsia="Calibri" w:hAnsi="Calibri" w:cs="Calibri"/>
                  <w:b/>
                  <w:spacing w:val="-1"/>
                  <w:sz w:val="18"/>
                  <w:szCs w:val="18"/>
                  <w:lang w:val="es-MX"/>
                  <w:rPrChange w:id="1041" w:author="Erlie Hasam Morfin Zavalza" w:date="2014-10-30T23:32:00Z">
                    <w:rPr>
                      <w:rFonts w:ascii="Calibri" w:eastAsia="Calibri" w:hAnsi="Calibri" w:cs="Calibri"/>
                      <w:spacing w:val="-1"/>
                      <w:sz w:val="18"/>
                      <w:szCs w:val="18"/>
                      <w:lang w:val="es-MX"/>
                    </w:rPr>
                  </w:rPrChange>
                </w:rPr>
                <w:t>e</w:t>
              </w:r>
              <w:r w:rsidRPr="00E461DD">
                <w:rPr>
                  <w:rFonts w:ascii="Calibri" w:eastAsia="Calibri" w:hAnsi="Calibri" w:cs="Calibri"/>
                  <w:b/>
                  <w:spacing w:val="1"/>
                  <w:sz w:val="18"/>
                  <w:szCs w:val="18"/>
                  <w:lang w:val="es-MX"/>
                  <w:rPrChange w:id="1042" w:author="Erlie Hasam Morfin Zavalza" w:date="2014-10-30T23:32:00Z">
                    <w:rPr>
                      <w:rFonts w:ascii="Calibri" w:eastAsia="Calibri" w:hAnsi="Calibri" w:cs="Calibri"/>
                      <w:spacing w:val="1"/>
                      <w:sz w:val="18"/>
                      <w:szCs w:val="18"/>
                      <w:lang w:val="es-MX"/>
                    </w:rPr>
                  </w:rPrChange>
                </w:rPr>
                <w:t>cc</w:t>
              </w:r>
              <w:r w:rsidRPr="00E461DD">
                <w:rPr>
                  <w:rFonts w:ascii="Calibri" w:eastAsia="Calibri" w:hAnsi="Calibri" w:cs="Calibri"/>
                  <w:b/>
                  <w:sz w:val="18"/>
                  <w:szCs w:val="18"/>
                  <w:lang w:val="es-MX"/>
                  <w:rPrChange w:id="1043" w:author="Erlie Hasam Morfin Zavalza" w:date="2014-10-30T23:32:00Z">
                    <w:rPr>
                      <w:rFonts w:ascii="Calibri" w:eastAsia="Calibri" w:hAnsi="Calibri" w:cs="Calibri"/>
                      <w:sz w:val="18"/>
                      <w:szCs w:val="18"/>
                      <w:lang w:val="es-MX"/>
                    </w:rPr>
                  </w:rPrChange>
                </w:rPr>
                <w:t>i</w:t>
              </w:r>
              <w:r w:rsidRPr="00E461DD">
                <w:rPr>
                  <w:rFonts w:ascii="Calibri" w:eastAsia="Calibri" w:hAnsi="Calibri" w:cs="Calibri"/>
                  <w:b/>
                  <w:spacing w:val="1"/>
                  <w:sz w:val="18"/>
                  <w:szCs w:val="18"/>
                  <w:lang w:val="es-MX"/>
                  <w:rPrChange w:id="1044" w:author="Erlie Hasam Morfin Zavalza" w:date="2014-10-30T23:32:00Z">
                    <w:rPr>
                      <w:rFonts w:ascii="Calibri" w:eastAsia="Calibri" w:hAnsi="Calibri" w:cs="Calibri"/>
                      <w:spacing w:val="1"/>
                      <w:sz w:val="18"/>
                      <w:szCs w:val="18"/>
                      <w:lang w:val="es-MX"/>
                    </w:rPr>
                  </w:rPrChange>
                </w:rPr>
                <w:t>ó</w:t>
              </w:r>
              <w:r w:rsidRPr="00E461DD">
                <w:rPr>
                  <w:rFonts w:ascii="Calibri" w:eastAsia="Calibri" w:hAnsi="Calibri" w:cs="Calibri"/>
                  <w:b/>
                  <w:sz w:val="18"/>
                  <w:szCs w:val="18"/>
                  <w:lang w:val="es-MX"/>
                  <w:rPrChange w:id="1045" w:author="Erlie Hasam Morfin Zavalza" w:date="2014-10-30T23:32:00Z">
                    <w:rPr>
                      <w:rFonts w:ascii="Calibri" w:eastAsia="Calibri" w:hAnsi="Calibri" w:cs="Calibri"/>
                      <w:sz w:val="18"/>
                      <w:szCs w:val="18"/>
                      <w:lang w:val="es-MX"/>
                    </w:rPr>
                  </w:rPrChange>
                </w:rPr>
                <w:t>n</w:t>
              </w:r>
              <w:r w:rsidRPr="00E461DD">
                <w:rPr>
                  <w:rFonts w:ascii="Calibri" w:eastAsia="Calibri" w:hAnsi="Calibri" w:cs="Calibri"/>
                  <w:b/>
                  <w:spacing w:val="-1"/>
                  <w:sz w:val="18"/>
                  <w:szCs w:val="18"/>
                  <w:lang w:val="es-MX"/>
                  <w:rPrChange w:id="1046" w:author="Erlie Hasam Morfin Zavalza" w:date="2014-10-30T23:32:00Z">
                    <w:rPr>
                      <w:rFonts w:ascii="Calibri" w:eastAsia="Calibri" w:hAnsi="Calibri" w:cs="Calibri"/>
                      <w:spacing w:val="-1"/>
                      <w:sz w:val="18"/>
                      <w:szCs w:val="18"/>
                      <w:lang w:val="es-MX"/>
                    </w:rPr>
                  </w:rPrChange>
                </w:rPr>
                <w:t xml:space="preserve"> de</w:t>
              </w:r>
              <w:r w:rsidRPr="00E461DD">
                <w:rPr>
                  <w:rFonts w:ascii="Calibri" w:eastAsia="Calibri" w:hAnsi="Calibri" w:cs="Calibri"/>
                  <w:b/>
                  <w:sz w:val="18"/>
                  <w:szCs w:val="18"/>
                  <w:lang w:val="es-MX"/>
                  <w:rPrChange w:id="1047" w:author="Erlie Hasam Morfin Zavalza" w:date="2014-10-30T23:32:00Z">
                    <w:rPr>
                      <w:rFonts w:ascii="Calibri" w:eastAsia="Calibri" w:hAnsi="Calibri" w:cs="Calibri"/>
                      <w:sz w:val="18"/>
                      <w:szCs w:val="18"/>
                      <w:lang w:val="es-MX"/>
                    </w:rPr>
                  </w:rPrChange>
                </w:rPr>
                <w:t xml:space="preserve">l </w:t>
              </w:r>
              <w:r w:rsidRPr="00E461DD">
                <w:rPr>
                  <w:rFonts w:ascii="Calibri" w:eastAsia="Calibri" w:hAnsi="Calibri" w:cs="Calibri"/>
                  <w:b/>
                  <w:spacing w:val="1"/>
                  <w:sz w:val="18"/>
                  <w:szCs w:val="18"/>
                  <w:lang w:val="es-MX"/>
                  <w:rPrChange w:id="1048" w:author="Erlie Hasam Morfin Zavalza" w:date="2014-10-30T23:32:00Z">
                    <w:rPr>
                      <w:rFonts w:ascii="Calibri" w:eastAsia="Calibri" w:hAnsi="Calibri" w:cs="Calibri"/>
                      <w:spacing w:val="1"/>
                      <w:sz w:val="18"/>
                      <w:szCs w:val="18"/>
                      <w:lang w:val="es-MX"/>
                    </w:rPr>
                  </w:rPrChange>
                </w:rPr>
                <w:t>d</w:t>
              </w:r>
              <w:r w:rsidRPr="00E461DD">
                <w:rPr>
                  <w:rFonts w:ascii="Calibri" w:eastAsia="Calibri" w:hAnsi="Calibri" w:cs="Calibri"/>
                  <w:b/>
                  <w:sz w:val="18"/>
                  <w:szCs w:val="18"/>
                  <w:lang w:val="es-MX"/>
                  <w:rPrChange w:id="1049" w:author="Erlie Hasam Morfin Zavalza" w:date="2014-10-30T23:32:00Z">
                    <w:rPr>
                      <w:rFonts w:ascii="Calibri" w:eastAsia="Calibri" w:hAnsi="Calibri" w:cs="Calibri"/>
                      <w:sz w:val="18"/>
                      <w:szCs w:val="18"/>
                      <w:lang w:val="es-MX"/>
                    </w:rPr>
                  </w:rPrChange>
                </w:rPr>
                <w:t>i</w:t>
              </w:r>
              <w:r w:rsidRPr="00E461DD">
                <w:rPr>
                  <w:rFonts w:ascii="Calibri" w:eastAsia="Calibri" w:hAnsi="Calibri" w:cs="Calibri"/>
                  <w:b/>
                  <w:spacing w:val="-1"/>
                  <w:sz w:val="18"/>
                  <w:szCs w:val="18"/>
                  <w:lang w:val="es-MX"/>
                  <w:rPrChange w:id="1050" w:author="Erlie Hasam Morfin Zavalza" w:date="2014-10-30T23:32:00Z">
                    <w:rPr>
                      <w:rFonts w:ascii="Calibri" w:eastAsia="Calibri" w:hAnsi="Calibri" w:cs="Calibri"/>
                      <w:spacing w:val="-1"/>
                      <w:sz w:val="18"/>
                      <w:szCs w:val="18"/>
                      <w:lang w:val="es-MX"/>
                    </w:rPr>
                  </w:rPrChange>
                </w:rPr>
                <w:t>s</w:t>
              </w:r>
              <w:r w:rsidRPr="00E461DD">
                <w:rPr>
                  <w:rFonts w:ascii="Calibri" w:eastAsia="Calibri" w:hAnsi="Calibri" w:cs="Calibri"/>
                  <w:b/>
                  <w:spacing w:val="2"/>
                  <w:sz w:val="18"/>
                  <w:szCs w:val="18"/>
                  <w:lang w:val="es-MX"/>
                  <w:rPrChange w:id="1051" w:author="Erlie Hasam Morfin Zavalza" w:date="2014-10-30T23:32:00Z">
                    <w:rPr>
                      <w:rFonts w:ascii="Calibri" w:eastAsia="Calibri" w:hAnsi="Calibri" w:cs="Calibri"/>
                      <w:spacing w:val="2"/>
                      <w:sz w:val="18"/>
                      <w:szCs w:val="18"/>
                      <w:lang w:val="es-MX"/>
                    </w:rPr>
                  </w:rPrChange>
                </w:rPr>
                <w:t>e</w:t>
              </w:r>
              <w:r w:rsidRPr="00E461DD">
                <w:rPr>
                  <w:rFonts w:ascii="Calibri" w:eastAsia="Calibri" w:hAnsi="Calibri" w:cs="Calibri"/>
                  <w:b/>
                  <w:spacing w:val="-1"/>
                  <w:sz w:val="18"/>
                  <w:szCs w:val="18"/>
                  <w:lang w:val="es-MX"/>
                  <w:rPrChange w:id="1052" w:author="Erlie Hasam Morfin Zavalza" w:date="2014-10-30T23:32:00Z">
                    <w:rPr>
                      <w:rFonts w:ascii="Calibri" w:eastAsia="Calibri" w:hAnsi="Calibri" w:cs="Calibri"/>
                      <w:spacing w:val="-1"/>
                      <w:sz w:val="18"/>
                      <w:szCs w:val="18"/>
                      <w:lang w:val="es-MX"/>
                    </w:rPr>
                  </w:rPrChange>
                </w:rPr>
                <w:t>ñ</w:t>
              </w:r>
              <w:r w:rsidRPr="00E461DD">
                <w:rPr>
                  <w:rFonts w:ascii="Calibri" w:eastAsia="Calibri" w:hAnsi="Calibri" w:cs="Calibri"/>
                  <w:b/>
                  <w:sz w:val="18"/>
                  <w:szCs w:val="18"/>
                  <w:lang w:val="es-MX"/>
                  <w:rPrChange w:id="1053" w:author="Erlie Hasam Morfin Zavalza" w:date="2014-10-30T23:32:00Z">
                    <w:rPr>
                      <w:rFonts w:ascii="Calibri" w:eastAsia="Calibri" w:hAnsi="Calibri" w:cs="Calibri"/>
                      <w:sz w:val="18"/>
                      <w:szCs w:val="18"/>
                      <w:lang w:val="es-MX"/>
                    </w:rPr>
                  </w:rPrChange>
                </w:rPr>
                <w:t>o</w:t>
              </w:r>
            </w:ins>
          </w:p>
        </w:tc>
        <w:tc>
          <w:tcPr>
            <w:tcW w:w="7802" w:type="dxa"/>
            <w:tcBorders>
              <w:top w:val="single" w:sz="5" w:space="0" w:color="000000"/>
              <w:left w:val="single" w:sz="5" w:space="0" w:color="000000"/>
              <w:bottom w:val="single" w:sz="5" w:space="0" w:color="000000"/>
              <w:right w:val="single" w:sz="5" w:space="0" w:color="000000"/>
            </w:tcBorders>
            <w:tcPrChange w:id="1054"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tcPr>
            </w:tcPrChange>
          </w:tcPr>
          <w:p w14:paraId="1A8692A8" w14:textId="77777777" w:rsidR="006E414E" w:rsidRDefault="006E414E" w:rsidP="00F831F1">
            <w:pPr>
              <w:spacing w:before="1" w:line="200" w:lineRule="exact"/>
              <w:ind w:left="96"/>
              <w:rPr>
                <w:ins w:id="1055" w:author="Erlie Hasam Morfin Zavalza" w:date="2014-10-30T23:27:00Z"/>
                <w:rFonts w:ascii="Calibri" w:eastAsia="Calibri" w:hAnsi="Calibri" w:cs="Calibri"/>
                <w:sz w:val="18"/>
                <w:szCs w:val="18"/>
              </w:rPr>
            </w:pPr>
            <w:ins w:id="1056" w:author="Erlie Hasam Morfin Zavalza" w:date="2014-10-30T23:25:00Z">
              <w:r>
                <w:rPr>
                  <w:rFonts w:ascii="Calibri" w:eastAsia="Calibri" w:hAnsi="Calibri" w:cs="Calibri"/>
                  <w:sz w:val="18"/>
                  <w:szCs w:val="18"/>
                </w:rPr>
                <w:t xml:space="preserve">Se puede patentar la idea de las empanadas de colores a medida que estas no representen </w:t>
              </w:r>
            </w:ins>
            <w:ins w:id="1057" w:author="Erlie Hasam Morfin Zavalza" w:date="2014-10-30T23:26:00Z">
              <w:r>
                <w:rPr>
                  <w:rFonts w:ascii="Calibri" w:eastAsia="Calibri" w:hAnsi="Calibri" w:cs="Calibri"/>
                  <w:sz w:val="18"/>
                  <w:szCs w:val="18"/>
                </w:rPr>
                <w:t>ningún</w:t>
              </w:r>
            </w:ins>
            <w:ins w:id="1058" w:author="Erlie Hasam Morfin Zavalza" w:date="2014-10-30T23:25:00Z">
              <w:r>
                <w:rPr>
                  <w:rFonts w:ascii="Calibri" w:eastAsia="Calibri" w:hAnsi="Calibri" w:cs="Calibri"/>
                  <w:sz w:val="18"/>
                  <w:szCs w:val="18"/>
                </w:rPr>
                <w:t xml:space="preserve"> </w:t>
              </w:r>
            </w:ins>
            <w:ins w:id="1059" w:author="Erlie Hasam Morfin Zavalza" w:date="2014-10-30T23:26:00Z">
              <w:r>
                <w:rPr>
                  <w:rFonts w:ascii="Calibri" w:eastAsia="Calibri" w:hAnsi="Calibri" w:cs="Calibri"/>
                  <w:sz w:val="18"/>
                  <w:szCs w:val="18"/>
                </w:rPr>
                <w:t xml:space="preserve">riesgo para los consumidores y que nuestra receta de la casa o empanada estrella sea </w:t>
              </w:r>
            </w:ins>
            <w:ins w:id="1060" w:author="Erlie Hasam Morfin Zavalza" w:date="2014-10-30T23:27:00Z">
              <w:r>
                <w:rPr>
                  <w:rFonts w:ascii="Calibri" w:eastAsia="Calibri" w:hAnsi="Calibri" w:cs="Calibri"/>
                  <w:sz w:val="18"/>
                  <w:szCs w:val="18"/>
                </w:rPr>
                <w:t>aceptado</w:t>
              </w:r>
            </w:ins>
            <w:ins w:id="1061" w:author="Erlie Hasam Morfin Zavalza" w:date="2014-10-30T23:26:00Z">
              <w:r>
                <w:rPr>
                  <w:rFonts w:ascii="Calibri" w:eastAsia="Calibri" w:hAnsi="Calibri" w:cs="Calibri"/>
                  <w:sz w:val="18"/>
                  <w:szCs w:val="18"/>
                </w:rPr>
                <w:t>.</w:t>
              </w:r>
            </w:ins>
            <w:ins w:id="1062" w:author="Erlie Hasam Morfin Zavalza" w:date="2014-10-30T23:27:00Z">
              <w:r>
                <w:rPr>
                  <w:rFonts w:ascii="Calibri" w:eastAsia="Calibri" w:hAnsi="Calibri" w:cs="Calibri"/>
                  <w:sz w:val="18"/>
                  <w:szCs w:val="18"/>
                </w:rPr>
                <w:t xml:space="preserve"> La receta de nuestra salsa para empanadas puede llegar a patentarse de igual medida.</w:t>
              </w:r>
            </w:ins>
          </w:p>
          <w:p w14:paraId="47CCDC8A" w14:textId="075EC710" w:rsidR="006E414E" w:rsidRDefault="006E414E" w:rsidP="00F831F1">
            <w:pPr>
              <w:spacing w:before="1" w:line="200" w:lineRule="exact"/>
              <w:ind w:left="96"/>
              <w:rPr>
                <w:ins w:id="1063" w:author="Erlie Hasam Morfin Zavalza" w:date="2014-10-30T21:00:00Z"/>
                <w:rFonts w:ascii="Calibri" w:eastAsia="Calibri" w:hAnsi="Calibri" w:cs="Calibri"/>
                <w:sz w:val="18"/>
                <w:szCs w:val="18"/>
              </w:rPr>
            </w:pPr>
            <w:ins w:id="1064" w:author="Erlie Hasam Morfin Zavalza" w:date="2014-10-30T23:27:00Z">
              <w:r>
                <w:rPr>
                  <w:rFonts w:ascii="Calibri" w:eastAsia="Calibri" w:hAnsi="Calibri" w:cs="Calibri"/>
                  <w:sz w:val="18"/>
                  <w:szCs w:val="18"/>
                </w:rPr>
                <w:t xml:space="preserve">Puede haber </w:t>
              </w:r>
            </w:ins>
            <w:ins w:id="1065" w:author="Erlie Hasam Morfin Zavalza" w:date="2014-10-30T23:28:00Z">
              <w:r>
                <w:rPr>
                  <w:rFonts w:ascii="Calibri" w:eastAsia="Calibri" w:hAnsi="Calibri" w:cs="Calibri"/>
                  <w:sz w:val="18"/>
                  <w:szCs w:val="18"/>
                </w:rPr>
                <w:t>tendencia</w:t>
              </w:r>
            </w:ins>
            <w:ins w:id="1066" w:author="Erlie Hasam Morfin Zavalza" w:date="2014-10-30T23:27:00Z">
              <w:r>
                <w:rPr>
                  <w:rFonts w:ascii="Calibri" w:eastAsia="Calibri" w:hAnsi="Calibri" w:cs="Calibri"/>
                  <w:sz w:val="18"/>
                  <w:szCs w:val="18"/>
                </w:rPr>
                <w:t xml:space="preserve"> a imitaciones de nuestros productos en cierta medida.</w:t>
              </w:r>
            </w:ins>
          </w:p>
        </w:tc>
      </w:tr>
      <w:tr w:rsidR="006E414E" w14:paraId="6C2AF83D" w14:textId="77777777" w:rsidTr="00E461DD">
        <w:trPr>
          <w:trHeight w:hRule="exact" w:val="777"/>
          <w:jc w:val="center"/>
          <w:ins w:id="1067" w:author="Erlie Hasam Morfin Zavalza" w:date="2014-10-30T21:00:00Z"/>
          <w:trPrChange w:id="1068" w:author="Erlie Hasam Morfin Zavalza" w:date="2014-10-30T23:31:00Z">
            <w:trPr>
              <w:trHeight w:hRule="exact" w:val="1282"/>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1069"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tcPr>
            </w:tcPrChange>
          </w:tcPr>
          <w:p w14:paraId="2821D689" w14:textId="77777777" w:rsidR="00D856EE" w:rsidRDefault="00D856EE">
            <w:pPr>
              <w:spacing w:line="200" w:lineRule="exact"/>
              <w:ind w:left="95"/>
              <w:jc w:val="center"/>
              <w:rPr>
                <w:ins w:id="1070" w:author="Erlie Hasam Morfin Zavalza" w:date="2014-10-31T00:12:00Z"/>
                <w:rFonts w:ascii="Calibri" w:eastAsia="Calibri" w:hAnsi="Calibri" w:cs="Calibri"/>
                <w:b/>
                <w:spacing w:val="1"/>
                <w:sz w:val="18"/>
                <w:szCs w:val="18"/>
              </w:rPr>
            </w:pPr>
          </w:p>
          <w:p w14:paraId="05CEC1D4" w14:textId="35300A7B" w:rsidR="006E414E" w:rsidRPr="00E461DD" w:rsidRDefault="006E414E">
            <w:pPr>
              <w:spacing w:line="200" w:lineRule="exact"/>
              <w:ind w:left="95"/>
              <w:jc w:val="center"/>
              <w:rPr>
                <w:ins w:id="1071" w:author="Erlie Hasam Morfin Zavalza" w:date="2014-10-30T21:00:00Z"/>
                <w:rFonts w:ascii="Calibri" w:eastAsia="Calibri" w:hAnsi="Calibri" w:cs="Calibri"/>
                <w:b/>
                <w:sz w:val="18"/>
                <w:szCs w:val="18"/>
              </w:rPr>
            </w:pPr>
            <w:ins w:id="1072" w:author="Erlie Hasam Morfin Zavalza" w:date="2014-10-30T21:01:00Z">
              <w:r w:rsidRPr="00E461DD">
                <w:rPr>
                  <w:rFonts w:ascii="Calibri" w:eastAsia="Calibri" w:hAnsi="Calibri" w:cs="Calibri"/>
                  <w:b/>
                  <w:spacing w:val="1"/>
                  <w:sz w:val="18"/>
                  <w:szCs w:val="18"/>
                  <w:rPrChange w:id="1073" w:author="Erlie Hasam Morfin Zavalza" w:date="2014-10-30T23:32:00Z">
                    <w:rPr>
                      <w:rFonts w:ascii="Calibri" w:eastAsia="Calibri" w:hAnsi="Calibri" w:cs="Calibri"/>
                      <w:spacing w:val="1"/>
                      <w:sz w:val="18"/>
                      <w:szCs w:val="18"/>
                    </w:rPr>
                  </w:rPrChange>
                </w:rPr>
                <w:t>T</w:t>
              </w:r>
              <w:r w:rsidRPr="00E461DD">
                <w:rPr>
                  <w:rFonts w:ascii="Calibri" w:eastAsia="Calibri" w:hAnsi="Calibri" w:cs="Calibri"/>
                  <w:b/>
                  <w:spacing w:val="-1"/>
                  <w:sz w:val="18"/>
                  <w:szCs w:val="18"/>
                  <w:rPrChange w:id="1074" w:author="Erlie Hasam Morfin Zavalza" w:date="2014-10-30T23:32:00Z">
                    <w:rPr>
                      <w:rFonts w:ascii="Calibri" w:eastAsia="Calibri" w:hAnsi="Calibri" w:cs="Calibri"/>
                      <w:spacing w:val="-1"/>
                      <w:sz w:val="18"/>
                      <w:szCs w:val="18"/>
                    </w:rPr>
                  </w:rPrChange>
                </w:rPr>
                <w:t>enden</w:t>
              </w:r>
              <w:r w:rsidRPr="00E461DD">
                <w:rPr>
                  <w:rFonts w:ascii="Calibri" w:eastAsia="Calibri" w:hAnsi="Calibri" w:cs="Calibri"/>
                  <w:b/>
                  <w:spacing w:val="1"/>
                  <w:sz w:val="18"/>
                  <w:szCs w:val="18"/>
                  <w:rPrChange w:id="1075" w:author="Erlie Hasam Morfin Zavalza" w:date="2014-10-30T23:32:00Z">
                    <w:rPr>
                      <w:rFonts w:ascii="Calibri" w:eastAsia="Calibri" w:hAnsi="Calibri" w:cs="Calibri"/>
                      <w:spacing w:val="1"/>
                      <w:sz w:val="18"/>
                      <w:szCs w:val="18"/>
                    </w:rPr>
                  </w:rPrChange>
                </w:rPr>
                <w:t>c</w:t>
              </w:r>
              <w:r w:rsidRPr="00E461DD">
                <w:rPr>
                  <w:rFonts w:ascii="Calibri" w:eastAsia="Calibri" w:hAnsi="Calibri" w:cs="Calibri"/>
                  <w:b/>
                  <w:sz w:val="18"/>
                  <w:szCs w:val="18"/>
                  <w:rPrChange w:id="1076" w:author="Erlie Hasam Morfin Zavalza" w:date="2014-10-30T23:32:00Z">
                    <w:rPr>
                      <w:rFonts w:ascii="Calibri" w:eastAsia="Calibri" w:hAnsi="Calibri" w:cs="Calibri"/>
                      <w:sz w:val="18"/>
                      <w:szCs w:val="18"/>
                    </w:rPr>
                  </w:rPrChange>
                </w:rPr>
                <w:t>i</w:t>
              </w:r>
              <w:r w:rsidRPr="00E461DD">
                <w:rPr>
                  <w:rFonts w:ascii="Calibri" w:eastAsia="Calibri" w:hAnsi="Calibri" w:cs="Calibri"/>
                  <w:b/>
                  <w:spacing w:val="2"/>
                  <w:sz w:val="18"/>
                  <w:szCs w:val="18"/>
                  <w:rPrChange w:id="1077" w:author="Erlie Hasam Morfin Zavalza" w:date="2014-10-30T23:32:00Z">
                    <w:rPr>
                      <w:rFonts w:ascii="Calibri" w:eastAsia="Calibri" w:hAnsi="Calibri" w:cs="Calibri"/>
                      <w:spacing w:val="2"/>
                      <w:sz w:val="18"/>
                      <w:szCs w:val="18"/>
                    </w:rPr>
                  </w:rPrChange>
                </w:rPr>
                <w:t>a</w:t>
              </w:r>
              <w:r w:rsidRPr="00E461DD">
                <w:rPr>
                  <w:rFonts w:ascii="Calibri" w:eastAsia="Calibri" w:hAnsi="Calibri" w:cs="Calibri"/>
                  <w:b/>
                  <w:sz w:val="18"/>
                  <w:szCs w:val="18"/>
                  <w:rPrChange w:id="1078" w:author="Erlie Hasam Morfin Zavalza" w:date="2014-10-30T23:32:00Z">
                    <w:rPr>
                      <w:rFonts w:ascii="Calibri" w:eastAsia="Calibri" w:hAnsi="Calibri" w:cs="Calibri"/>
                      <w:sz w:val="18"/>
                      <w:szCs w:val="18"/>
                    </w:rPr>
                  </w:rPrChange>
                </w:rPr>
                <w:t>s</w:t>
              </w:r>
              <w:r w:rsidRPr="00E461DD">
                <w:rPr>
                  <w:rFonts w:ascii="Calibri" w:eastAsia="Calibri" w:hAnsi="Calibri" w:cs="Calibri"/>
                  <w:b/>
                  <w:spacing w:val="-1"/>
                  <w:sz w:val="18"/>
                  <w:szCs w:val="18"/>
                  <w:rPrChange w:id="1079" w:author="Erlie Hasam Morfin Zavalza" w:date="2014-10-30T23:32:00Z">
                    <w:rPr>
                      <w:rFonts w:ascii="Calibri" w:eastAsia="Calibri" w:hAnsi="Calibri" w:cs="Calibri"/>
                      <w:spacing w:val="-1"/>
                      <w:sz w:val="18"/>
                      <w:szCs w:val="18"/>
                    </w:rPr>
                  </w:rPrChange>
                </w:rPr>
                <w:t xml:space="preserve"> e</w:t>
              </w:r>
              <w:r w:rsidRPr="00E461DD">
                <w:rPr>
                  <w:rFonts w:ascii="Calibri" w:eastAsia="Calibri" w:hAnsi="Calibri" w:cs="Calibri"/>
                  <w:b/>
                  <w:spacing w:val="1"/>
                  <w:sz w:val="18"/>
                  <w:szCs w:val="18"/>
                  <w:rPrChange w:id="1080" w:author="Erlie Hasam Morfin Zavalza" w:date="2014-10-30T23:32:00Z">
                    <w:rPr>
                      <w:rFonts w:ascii="Calibri" w:eastAsia="Calibri" w:hAnsi="Calibri" w:cs="Calibri"/>
                      <w:spacing w:val="1"/>
                      <w:sz w:val="18"/>
                      <w:szCs w:val="18"/>
                    </w:rPr>
                  </w:rPrChange>
                </w:rPr>
                <w:t>co</w:t>
              </w:r>
              <w:r w:rsidRPr="00E461DD">
                <w:rPr>
                  <w:rFonts w:ascii="Calibri" w:eastAsia="Calibri" w:hAnsi="Calibri" w:cs="Calibri"/>
                  <w:b/>
                  <w:spacing w:val="-1"/>
                  <w:sz w:val="18"/>
                  <w:szCs w:val="18"/>
                  <w:rPrChange w:id="1081" w:author="Erlie Hasam Morfin Zavalza" w:date="2014-10-30T23:32:00Z">
                    <w:rPr>
                      <w:rFonts w:ascii="Calibri" w:eastAsia="Calibri" w:hAnsi="Calibri" w:cs="Calibri"/>
                      <w:spacing w:val="-1"/>
                      <w:sz w:val="18"/>
                      <w:szCs w:val="18"/>
                    </w:rPr>
                  </w:rPrChange>
                </w:rPr>
                <w:t>n</w:t>
              </w:r>
              <w:r w:rsidRPr="00E461DD">
                <w:rPr>
                  <w:rFonts w:ascii="Calibri" w:eastAsia="Calibri" w:hAnsi="Calibri" w:cs="Calibri"/>
                  <w:b/>
                  <w:spacing w:val="1"/>
                  <w:sz w:val="18"/>
                  <w:szCs w:val="18"/>
                  <w:rPrChange w:id="1082" w:author="Erlie Hasam Morfin Zavalza" w:date="2014-10-30T23:32:00Z">
                    <w:rPr>
                      <w:rFonts w:ascii="Calibri" w:eastAsia="Calibri" w:hAnsi="Calibri" w:cs="Calibri"/>
                      <w:spacing w:val="1"/>
                      <w:sz w:val="18"/>
                      <w:szCs w:val="18"/>
                    </w:rPr>
                  </w:rPrChange>
                </w:rPr>
                <w:t>ó</w:t>
              </w:r>
              <w:r w:rsidRPr="00E461DD">
                <w:rPr>
                  <w:rFonts w:ascii="Calibri" w:eastAsia="Calibri" w:hAnsi="Calibri" w:cs="Calibri"/>
                  <w:b/>
                  <w:sz w:val="18"/>
                  <w:szCs w:val="18"/>
                  <w:rPrChange w:id="1083" w:author="Erlie Hasam Morfin Zavalza" w:date="2014-10-30T23:32:00Z">
                    <w:rPr>
                      <w:rFonts w:ascii="Calibri" w:eastAsia="Calibri" w:hAnsi="Calibri" w:cs="Calibri"/>
                      <w:sz w:val="18"/>
                      <w:szCs w:val="18"/>
                    </w:rPr>
                  </w:rPrChange>
                </w:rPr>
                <w:t>micas</w:t>
              </w:r>
            </w:ins>
          </w:p>
        </w:tc>
        <w:tc>
          <w:tcPr>
            <w:tcW w:w="7802" w:type="dxa"/>
            <w:tcBorders>
              <w:top w:val="single" w:sz="5" w:space="0" w:color="000000"/>
              <w:left w:val="single" w:sz="5" w:space="0" w:color="000000"/>
              <w:bottom w:val="single" w:sz="5" w:space="0" w:color="000000"/>
              <w:right w:val="single" w:sz="5" w:space="0" w:color="000000"/>
            </w:tcBorders>
            <w:tcPrChange w:id="1084"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tcPr>
            </w:tcPrChange>
          </w:tcPr>
          <w:p w14:paraId="72C8A868" w14:textId="77777777" w:rsidR="006E414E" w:rsidRDefault="006E414E" w:rsidP="00F831F1">
            <w:pPr>
              <w:ind w:left="96" w:right="157"/>
              <w:rPr>
                <w:ins w:id="1085" w:author="Erlie Hasam Morfin Zavalza" w:date="2014-10-30T23:25:00Z"/>
                <w:rFonts w:ascii="Calibri" w:eastAsia="Calibri" w:hAnsi="Calibri" w:cs="Calibri"/>
                <w:sz w:val="18"/>
                <w:szCs w:val="18"/>
              </w:rPr>
            </w:pPr>
            <w:ins w:id="1086" w:author="Erlie Hasam Morfin Zavalza" w:date="2014-10-30T23:24:00Z">
              <w:r>
                <w:rPr>
                  <w:rFonts w:ascii="Calibri" w:eastAsia="Calibri" w:hAnsi="Calibri" w:cs="Calibri"/>
                  <w:sz w:val="18"/>
                  <w:szCs w:val="18"/>
                </w:rPr>
                <w:t>A medida qu</w:t>
              </w:r>
            </w:ins>
            <w:ins w:id="1087" w:author="Erlie Hasam Morfin Zavalza" w:date="2014-10-30T23:25:00Z">
              <w:r>
                <w:rPr>
                  <w:rFonts w:ascii="Calibri" w:eastAsia="Calibri" w:hAnsi="Calibri" w:cs="Calibri"/>
                  <w:sz w:val="18"/>
                  <w:szCs w:val="18"/>
                </w:rPr>
                <w:t>e</w:t>
              </w:r>
            </w:ins>
            <w:ins w:id="1088" w:author="Erlie Hasam Morfin Zavalza" w:date="2014-10-30T23:24:00Z">
              <w:r>
                <w:rPr>
                  <w:rFonts w:ascii="Calibri" w:eastAsia="Calibri" w:hAnsi="Calibri" w:cs="Calibri"/>
                  <w:sz w:val="18"/>
                  <w:szCs w:val="18"/>
                </w:rPr>
                <w:t xml:space="preserve"> el desarrollo económico de la población mejore y las personas aumenten su ingreso, el consumo por ende tenderá a ser mayor.</w:t>
              </w:r>
            </w:ins>
          </w:p>
          <w:p w14:paraId="19B9136D" w14:textId="4A9D8874" w:rsidR="006E414E" w:rsidRDefault="006E414E" w:rsidP="00F831F1">
            <w:pPr>
              <w:ind w:left="96" w:right="157"/>
              <w:rPr>
                <w:ins w:id="1089" w:author="Erlie Hasam Morfin Zavalza" w:date="2014-10-30T21:00:00Z"/>
                <w:rFonts w:ascii="Calibri" w:eastAsia="Calibri" w:hAnsi="Calibri" w:cs="Calibri"/>
                <w:sz w:val="18"/>
                <w:szCs w:val="18"/>
              </w:rPr>
            </w:pPr>
            <w:ins w:id="1090" w:author="Erlie Hasam Morfin Zavalza" w:date="2014-10-30T23:25:00Z">
              <w:r>
                <w:rPr>
                  <w:rFonts w:ascii="Calibri" w:eastAsia="Calibri" w:hAnsi="Calibri" w:cs="Calibri"/>
                  <w:sz w:val="18"/>
                  <w:szCs w:val="18"/>
                </w:rPr>
                <w:t>Si se fomentan eventos masivos en fiestas patrias nuestra demanda en pedidos puede aumentar.</w:t>
              </w:r>
            </w:ins>
          </w:p>
        </w:tc>
      </w:tr>
      <w:tr w:rsidR="006E414E" w14:paraId="275D5270" w14:textId="77777777" w:rsidTr="00E461DD">
        <w:trPr>
          <w:trHeight w:hRule="exact" w:val="987"/>
          <w:jc w:val="center"/>
          <w:ins w:id="1091" w:author="Erlie Hasam Morfin Zavalza" w:date="2014-10-30T21:00:00Z"/>
          <w:trPrChange w:id="1092" w:author="Erlie Hasam Morfin Zavalza" w:date="2014-10-30T23:31:00Z">
            <w:trPr>
              <w:trHeight w:hRule="exact" w:val="1437"/>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1093" w:author="Erlie Hasam Morfin Zavalza" w:date="2014-10-30T23:31:00Z">
              <w:tcPr>
                <w:tcW w:w="2268" w:type="dxa"/>
                <w:tcBorders>
                  <w:top w:val="single" w:sz="5" w:space="0" w:color="000000"/>
                  <w:left w:val="single" w:sz="5" w:space="0" w:color="000000"/>
                  <w:bottom w:val="single" w:sz="5" w:space="0" w:color="000000"/>
                  <w:right w:val="single" w:sz="5" w:space="0" w:color="000000"/>
                </w:tcBorders>
              </w:tcPr>
            </w:tcPrChange>
          </w:tcPr>
          <w:p w14:paraId="3F54EAD6" w14:textId="77777777" w:rsidR="00D856EE" w:rsidRDefault="00D856EE">
            <w:pPr>
              <w:spacing w:line="200" w:lineRule="exact"/>
              <w:ind w:left="97"/>
              <w:jc w:val="center"/>
              <w:rPr>
                <w:ins w:id="1094" w:author="Erlie Hasam Morfin Zavalza" w:date="2014-10-31T00:12:00Z"/>
                <w:rFonts w:ascii="Calibri" w:eastAsia="Calibri" w:hAnsi="Calibri" w:cs="Calibri"/>
                <w:b/>
                <w:spacing w:val="1"/>
                <w:sz w:val="18"/>
                <w:szCs w:val="18"/>
              </w:rPr>
              <w:pPrChange w:id="1095" w:author="Erlie Hasam Morfin Zavalza" w:date="2014-10-30T23:29:00Z">
                <w:pPr>
                  <w:spacing w:line="200" w:lineRule="exact"/>
                  <w:ind w:left="97"/>
                </w:pPr>
              </w:pPrChange>
            </w:pPr>
          </w:p>
          <w:p w14:paraId="3D899F09" w14:textId="77777777" w:rsidR="006E414E" w:rsidRPr="00E461DD" w:rsidRDefault="006E414E">
            <w:pPr>
              <w:spacing w:line="200" w:lineRule="exact"/>
              <w:ind w:left="97"/>
              <w:jc w:val="center"/>
              <w:rPr>
                <w:ins w:id="1096" w:author="Erlie Hasam Morfin Zavalza" w:date="2014-10-30T21:01:00Z"/>
                <w:rFonts w:ascii="Calibri" w:eastAsia="Calibri" w:hAnsi="Calibri" w:cs="Calibri"/>
                <w:b/>
                <w:sz w:val="18"/>
                <w:szCs w:val="18"/>
                <w:rPrChange w:id="1097" w:author="Erlie Hasam Morfin Zavalza" w:date="2014-10-30T23:32:00Z">
                  <w:rPr>
                    <w:ins w:id="1098" w:author="Erlie Hasam Morfin Zavalza" w:date="2014-10-30T21:01:00Z"/>
                    <w:rFonts w:ascii="Calibri" w:eastAsia="Calibri" w:hAnsi="Calibri" w:cs="Calibri"/>
                    <w:sz w:val="18"/>
                    <w:szCs w:val="18"/>
                  </w:rPr>
                </w:rPrChange>
              </w:rPr>
              <w:pPrChange w:id="1099" w:author="Erlie Hasam Morfin Zavalza" w:date="2014-10-30T23:29:00Z">
                <w:pPr>
                  <w:spacing w:line="200" w:lineRule="exact"/>
                  <w:ind w:left="97"/>
                </w:pPr>
              </w:pPrChange>
            </w:pPr>
            <w:ins w:id="1100" w:author="Erlie Hasam Morfin Zavalza" w:date="2014-10-30T21:01:00Z">
              <w:r w:rsidRPr="00E461DD">
                <w:rPr>
                  <w:rFonts w:ascii="Calibri" w:eastAsia="Calibri" w:hAnsi="Calibri" w:cs="Calibri"/>
                  <w:b/>
                  <w:spacing w:val="1"/>
                  <w:sz w:val="18"/>
                  <w:szCs w:val="18"/>
                  <w:rPrChange w:id="1101" w:author="Erlie Hasam Morfin Zavalza" w:date="2014-10-30T23:32:00Z">
                    <w:rPr>
                      <w:rFonts w:ascii="Calibri" w:eastAsia="Calibri" w:hAnsi="Calibri" w:cs="Calibri"/>
                      <w:spacing w:val="1"/>
                      <w:sz w:val="18"/>
                      <w:szCs w:val="18"/>
                    </w:rPr>
                  </w:rPrChange>
                </w:rPr>
                <w:t>T</w:t>
              </w:r>
              <w:r w:rsidRPr="00E461DD">
                <w:rPr>
                  <w:rFonts w:ascii="Calibri" w:eastAsia="Calibri" w:hAnsi="Calibri" w:cs="Calibri"/>
                  <w:b/>
                  <w:spacing w:val="-1"/>
                  <w:sz w:val="18"/>
                  <w:szCs w:val="18"/>
                  <w:rPrChange w:id="1102" w:author="Erlie Hasam Morfin Zavalza" w:date="2014-10-30T23:32:00Z">
                    <w:rPr>
                      <w:rFonts w:ascii="Calibri" w:eastAsia="Calibri" w:hAnsi="Calibri" w:cs="Calibri"/>
                      <w:spacing w:val="-1"/>
                      <w:sz w:val="18"/>
                      <w:szCs w:val="18"/>
                    </w:rPr>
                  </w:rPrChange>
                </w:rPr>
                <w:t>enden</w:t>
              </w:r>
              <w:r w:rsidRPr="00E461DD">
                <w:rPr>
                  <w:rFonts w:ascii="Calibri" w:eastAsia="Calibri" w:hAnsi="Calibri" w:cs="Calibri"/>
                  <w:b/>
                  <w:spacing w:val="1"/>
                  <w:sz w:val="18"/>
                  <w:szCs w:val="18"/>
                  <w:rPrChange w:id="1103" w:author="Erlie Hasam Morfin Zavalza" w:date="2014-10-30T23:32:00Z">
                    <w:rPr>
                      <w:rFonts w:ascii="Calibri" w:eastAsia="Calibri" w:hAnsi="Calibri" w:cs="Calibri"/>
                      <w:spacing w:val="1"/>
                      <w:sz w:val="18"/>
                      <w:szCs w:val="18"/>
                    </w:rPr>
                  </w:rPrChange>
                </w:rPr>
                <w:t>c</w:t>
              </w:r>
              <w:r w:rsidRPr="00E461DD">
                <w:rPr>
                  <w:rFonts w:ascii="Calibri" w:eastAsia="Calibri" w:hAnsi="Calibri" w:cs="Calibri"/>
                  <w:b/>
                  <w:sz w:val="18"/>
                  <w:szCs w:val="18"/>
                  <w:rPrChange w:id="1104" w:author="Erlie Hasam Morfin Zavalza" w:date="2014-10-30T23:32:00Z">
                    <w:rPr>
                      <w:rFonts w:ascii="Calibri" w:eastAsia="Calibri" w:hAnsi="Calibri" w:cs="Calibri"/>
                      <w:sz w:val="18"/>
                      <w:szCs w:val="18"/>
                    </w:rPr>
                  </w:rPrChange>
                </w:rPr>
                <w:t>i</w:t>
              </w:r>
              <w:r w:rsidRPr="00E461DD">
                <w:rPr>
                  <w:rFonts w:ascii="Calibri" w:eastAsia="Calibri" w:hAnsi="Calibri" w:cs="Calibri"/>
                  <w:b/>
                  <w:spacing w:val="2"/>
                  <w:sz w:val="18"/>
                  <w:szCs w:val="18"/>
                  <w:rPrChange w:id="1105" w:author="Erlie Hasam Morfin Zavalza" w:date="2014-10-30T23:32:00Z">
                    <w:rPr>
                      <w:rFonts w:ascii="Calibri" w:eastAsia="Calibri" w:hAnsi="Calibri" w:cs="Calibri"/>
                      <w:spacing w:val="2"/>
                      <w:sz w:val="18"/>
                      <w:szCs w:val="18"/>
                    </w:rPr>
                  </w:rPrChange>
                </w:rPr>
                <w:t>a</w:t>
              </w:r>
              <w:r w:rsidRPr="00E461DD">
                <w:rPr>
                  <w:rFonts w:ascii="Calibri" w:eastAsia="Calibri" w:hAnsi="Calibri" w:cs="Calibri"/>
                  <w:b/>
                  <w:sz w:val="18"/>
                  <w:szCs w:val="18"/>
                  <w:rPrChange w:id="1106" w:author="Erlie Hasam Morfin Zavalza" w:date="2014-10-30T23:32:00Z">
                    <w:rPr>
                      <w:rFonts w:ascii="Calibri" w:eastAsia="Calibri" w:hAnsi="Calibri" w:cs="Calibri"/>
                      <w:sz w:val="18"/>
                      <w:szCs w:val="18"/>
                    </w:rPr>
                  </w:rPrChange>
                </w:rPr>
                <w:t>s</w:t>
              </w:r>
              <w:r w:rsidRPr="00E461DD">
                <w:rPr>
                  <w:rFonts w:ascii="Calibri" w:eastAsia="Calibri" w:hAnsi="Calibri" w:cs="Calibri"/>
                  <w:b/>
                  <w:spacing w:val="-1"/>
                  <w:sz w:val="18"/>
                  <w:szCs w:val="18"/>
                  <w:rPrChange w:id="1107" w:author="Erlie Hasam Morfin Zavalza" w:date="2014-10-30T23:32:00Z">
                    <w:rPr>
                      <w:rFonts w:ascii="Calibri" w:eastAsia="Calibri" w:hAnsi="Calibri" w:cs="Calibri"/>
                      <w:spacing w:val="-1"/>
                      <w:sz w:val="18"/>
                      <w:szCs w:val="18"/>
                    </w:rPr>
                  </w:rPrChange>
                </w:rPr>
                <w:t xml:space="preserve"> s</w:t>
              </w:r>
              <w:r w:rsidRPr="00E461DD">
                <w:rPr>
                  <w:rFonts w:ascii="Calibri" w:eastAsia="Calibri" w:hAnsi="Calibri" w:cs="Calibri"/>
                  <w:b/>
                  <w:spacing w:val="1"/>
                  <w:sz w:val="18"/>
                  <w:szCs w:val="18"/>
                  <w:rPrChange w:id="1108" w:author="Erlie Hasam Morfin Zavalza" w:date="2014-10-30T23:32:00Z">
                    <w:rPr>
                      <w:rFonts w:ascii="Calibri" w:eastAsia="Calibri" w:hAnsi="Calibri" w:cs="Calibri"/>
                      <w:spacing w:val="1"/>
                      <w:sz w:val="18"/>
                      <w:szCs w:val="18"/>
                    </w:rPr>
                  </w:rPrChange>
                </w:rPr>
                <w:t>oc</w:t>
              </w:r>
              <w:r w:rsidRPr="00E461DD">
                <w:rPr>
                  <w:rFonts w:ascii="Calibri" w:eastAsia="Calibri" w:hAnsi="Calibri" w:cs="Calibri"/>
                  <w:b/>
                  <w:sz w:val="18"/>
                  <w:szCs w:val="18"/>
                  <w:rPrChange w:id="1109" w:author="Erlie Hasam Morfin Zavalza" w:date="2014-10-30T23:32:00Z">
                    <w:rPr>
                      <w:rFonts w:ascii="Calibri" w:eastAsia="Calibri" w:hAnsi="Calibri" w:cs="Calibri"/>
                      <w:sz w:val="18"/>
                      <w:szCs w:val="18"/>
                    </w:rPr>
                  </w:rPrChange>
                </w:rPr>
                <w:t>ial</w:t>
              </w:r>
              <w:r w:rsidRPr="00E461DD">
                <w:rPr>
                  <w:rFonts w:ascii="Calibri" w:eastAsia="Calibri" w:hAnsi="Calibri" w:cs="Calibri"/>
                  <w:b/>
                  <w:spacing w:val="-1"/>
                  <w:sz w:val="18"/>
                  <w:szCs w:val="18"/>
                  <w:rPrChange w:id="1110" w:author="Erlie Hasam Morfin Zavalza" w:date="2014-10-30T23:32:00Z">
                    <w:rPr>
                      <w:rFonts w:ascii="Calibri" w:eastAsia="Calibri" w:hAnsi="Calibri" w:cs="Calibri"/>
                      <w:spacing w:val="-1"/>
                      <w:sz w:val="18"/>
                      <w:szCs w:val="18"/>
                    </w:rPr>
                  </w:rPrChange>
                </w:rPr>
                <w:t>e</w:t>
              </w:r>
              <w:r w:rsidRPr="00E461DD">
                <w:rPr>
                  <w:rFonts w:ascii="Calibri" w:eastAsia="Calibri" w:hAnsi="Calibri" w:cs="Calibri"/>
                  <w:b/>
                  <w:sz w:val="18"/>
                  <w:szCs w:val="18"/>
                  <w:rPrChange w:id="1111" w:author="Erlie Hasam Morfin Zavalza" w:date="2014-10-30T23:32:00Z">
                    <w:rPr>
                      <w:rFonts w:ascii="Calibri" w:eastAsia="Calibri" w:hAnsi="Calibri" w:cs="Calibri"/>
                      <w:sz w:val="18"/>
                      <w:szCs w:val="18"/>
                    </w:rPr>
                  </w:rPrChange>
                </w:rPr>
                <w:t>s</w:t>
              </w:r>
              <w:r w:rsidRPr="00E461DD">
                <w:rPr>
                  <w:rFonts w:ascii="Calibri" w:eastAsia="Calibri" w:hAnsi="Calibri" w:cs="Calibri"/>
                  <w:b/>
                  <w:spacing w:val="-1"/>
                  <w:sz w:val="18"/>
                  <w:szCs w:val="18"/>
                  <w:rPrChange w:id="1112" w:author="Erlie Hasam Morfin Zavalza" w:date="2014-10-30T23:32:00Z">
                    <w:rPr>
                      <w:rFonts w:ascii="Calibri" w:eastAsia="Calibri" w:hAnsi="Calibri" w:cs="Calibri"/>
                      <w:spacing w:val="-1"/>
                      <w:sz w:val="18"/>
                      <w:szCs w:val="18"/>
                    </w:rPr>
                  </w:rPrChange>
                </w:rPr>
                <w:t xml:space="preserve"> </w:t>
              </w:r>
              <w:r w:rsidRPr="00E461DD">
                <w:rPr>
                  <w:rFonts w:ascii="Calibri" w:eastAsia="Calibri" w:hAnsi="Calibri" w:cs="Calibri"/>
                  <w:b/>
                  <w:sz w:val="18"/>
                  <w:szCs w:val="18"/>
                  <w:rPrChange w:id="1113" w:author="Erlie Hasam Morfin Zavalza" w:date="2014-10-30T23:32:00Z">
                    <w:rPr>
                      <w:rFonts w:ascii="Calibri" w:eastAsia="Calibri" w:hAnsi="Calibri" w:cs="Calibri"/>
                      <w:sz w:val="18"/>
                      <w:szCs w:val="18"/>
                    </w:rPr>
                  </w:rPrChange>
                </w:rPr>
                <w:t>y</w:t>
              </w:r>
            </w:ins>
          </w:p>
          <w:p w14:paraId="29BCC9F2" w14:textId="6334ABB7" w:rsidR="006E414E" w:rsidRPr="00E461DD" w:rsidRDefault="006E414E">
            <w:pPr>
              <w:spacing w:line="200" w:lineRule="exact"/>
              <w:ind w:left="95"/>
              <w:jc w:val="center"/>
              <w:rPr>
                <w:ins w:id="1114" w:author="Erlie Hasam Morfin Zavalza" w:date="2014-10-30T21:00:00Z"/>
                <w:rFonts w:ascii="Calibri" w:eastAsia="Calibri" w:hAnsi="Calibri" w:cs="Calibri"/>
                <w:b/>
                <w:sz w:val="18"/>
                <w:szCs w:val="18"/>
              </w:rPr>
            </w:pPr>
            <w:ins w:id="1115" w:author="Erlie Hasam Morfin Zavalza" w:date="2014-10-30T21:01:00Z">
              <w:r w:rsidRPr="00E461DD">
                <w:rPr>
                  <w:rFonts w:ascii="Calibri" w:eastAsia="Calibri" w:hAnsi="Calibri" w:cs="Calibri"/>
                  <w:b/>
                  <w:spacing w:val="-1"/>
                  <w:sz w:val="18"/>
                  <w:szCs w:val="18"/>
                  <w:rPrChange w:id="1116" w:author="Erlie Hasam Morfin Zavalza" w:date="2014-10-30T23:32:00Z">
                    <w:rPr>
                      <w:rFonts w:ascii="Calibri" w:eastAsia="Calibri" w:hAnsi="Calibri" w:cs="Calibri"/>
                      <w:spacing w:val="-1"/>
                      <w:sz w:val="18"/>
                      <w:szCs w:val="18"/>
                    </w:rPr>
                  </w:rPrChange>
                </w:rPr>
                <w:t>p</w:t>
              </w:r>
              <w:r w:rsidRPr="00E461DD">
                <w:rPr>
                  <w:rFonts w:ascii="Calibri" w:eastAsia="Calibri" w:hAnsi="Calibri" w:cs="Calibri"/>
                  <w:b/>
                  <w:spacing w:val="1"/>
                  <w:sz w:val="18"/>
                  <w:szCs w:val="18"/>
                  <w:rPrChange w:id="1117"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1118" w:author="Erlie Hasam Morfin Zavalza" w:date="2014-10-30T23:32:00Z">
                    <w:rPr>
                      <w:rFonts w:ascii="Calibri" w:eastAsia="Calibri" w:hAnsi="Calibri" w:cs="Calibri"/>
                      <w:sz w:val="18"/>
                      <w:szCs w:val="18"/>
                    </w:rPr>
                  </w:rPrChange>
                </w:rPr>
                <w:t>lít</w:t>
              </w:r>
              <w:r w:rsidRPr="00E461DD">
                <w:rPr>
                  <w:rFonts w:ascii="Calibri" w:eastAsia="Calibri" w:hAnsi="Calibri" w:cs="Calibri"/>
                  <w:b/>
                  <w:spacing w:val="-1"/>
                  <w:sz w:val="18"/>
                  <w:szCs w:val="18"/>
                  <w:rPrChange w:id="1119" w:author="Erlie Hasam Morfin Zavalza" w:date="2014-10-30T23:32:00Z">
                    <w:rPr>
                      <w:rFonts w:ascii="Calibri" w:eastAsia="Calibri" w:hAnsi="Calibri" w:cs="Calibri"/>
                      <w:spacing w:val="-1"/>
                      <w:sz w:val="18"/>
                      <w:szCs w:val="18"/>
                    </w:rPr>
                  </w:rPrChange>
                </w:rPr>
                <w:t>i</w:t>
              </w:r>
              <w:r w:rsidRPr="00E461DD">
                <w:rPr>
                  <w:rFonts w:ascii="Calibri" w:eastAsia="Calibri" w:hAnsi="Calibri" w:cs="Calibri"/>
                  <w:b/>
                  <w:spacing w:val="1"/>
                  <w:sz w:val="18"/>
                  <w:szCs w:val="18"/>
                  <w:rPrChange w:id="1120" w:author="Erlie Hasam Morfin Zavalza" w:date="2014-10-30T23:32:00Z">
                    <w:rPr>
                      <w:rFonts w:ascii="Calibri" w:eastAsia="Calibri" w:hAnsi="Calibri" w:cs="Calibri"/>
                      <w:spacing w:val="1"/>
                      <w:sz w:val="18"/>
                      <w:szCs w:val="18"/>
                    </w:rPr>
                  </w:rPrChange>
                </w:rPr>
                <w:t>c</w:t>
              </w:r>
              <w:r w:rsidRPr="00E461DD">
                <w:rPr>
                  <w:rFonts w:ascii="Calibri" w:eastAsia="Calibri" w:hAnsi="Calibri" w:cs="Calibri"/>
                  <w:b/>
                  <w:sz w:val="18"/>
                  <w:szCs w:val="18"/>
                  <w:rPrChange w:id="1121" w:author="Erlie Hasam Morfin Zavalza" w:date="2014-10-30T23:32:00Z">
                    <w:rPr>
                      <w:rFonts w:ascii="Calibri" w:eastAsia="Calibri" w:hAnsi="Calibri" w:cs="Calibri"/>
                      <w:sz w:val="18"/>
                      <w:szCs w:val="18"/>
                    </w:rPr>
                  </w:rPrChange>
                </w:rPr>
                <w:t>as</w:t>
              </w:r>
            </w:ins>
          </w:p>
        </w:tc>
        <w:tc>
          <w:tcPr>
            <w:tcW w:w="7802" w:type="dxa"/>
            <w:tcBorders>
              <w:top w:val="single" w:sz="5" w:space="0" w:color="000000"/>
              <w:left w:val="single" w:sz="5" w:space="0" w:color="000000"/>
              <w:bottom w:val="single" w:sz="5" w:space="0" w:color="000000"/>
              <w:right w:val="single" w:sz="5" w:space="0" w:color="000000"/>
            </w:tcBorders>
            <w:tcPrChange w:id="1122" w:author="Erlie Hasam Morfin Zavalza" w:date="2014-10-30T23:31:00Z">
              <w:tcPr>
                <w:tcW w:w="4117" w:type="dxa"/>
                <w:tcBorders>
                  <w:top w:val="single" w:sz="5" w:space="0" w:color="000000"/>
                  <w:left w:val="single" w:sz="5" w:space="0" w:color="000000"/>
                  <w:bottom w:val="single" w:sz="5" w:space="0" w:color="000000"/>
                  <w:right w:val="single" w:sz="5" w:space="0" w:color="000000"/>
                </w:tcBorders>
              </w:tcPr>
            </w:tcPrChange>
          </w:tcPr>
          <w:p w14:paraId="3300CB61" w14:textId="77777777" w:rsidR="006E414E" w:rsidRDefault="006E414E">
            <w:pPr>
              <w:spacing w:before="1" w:line="200" w:lineRule="exact"/>
              <w:ind w:left="96"/>
              <w:rPr>
                <w:ins w:id="1123" w:author="Erlie Hasam Morfin Zavalza" w:date="2014-10-30T23:22:00Z"/>
                <w:rFonts w:ascii="Calibri" w:eastAsia="Calibri" w:hAnsi="Calibri" w:cs="Calibri"/>
                <w:sz w:val="18"/>
                <w:szCs w:val="18"/>
              </w:rPr>
            </w:pPr>
            <w:ins w:id="1124" w:author="Erlie Hasam Morfin Zavalza" w:date="2014-10-30T23:21:00Z">
              <w:r>
                <w:rPr>
                  <w:rFonts w:ascii="Calibri" w:eastAsia="Calibri" w:hAnsi="Calibri" w:cs="Calibri"/>
                  <w:sz w:val="18"/>
                  <w:szCs w:val="18"/>
                </w:rPr>
                <w:t>Si hay restricciones pol</w:t>
              </w:r>
            </w:ins>
            <w:ins w:id="1125" w:author="Erlie Hasam Morfin Zavalza" w:date="2014-10-30T23:22:00Z">
              <w:r>
                <w:rPr>
                  <w:rFonts w:ascii="Calibri" w:eastAsia="Calibri" w:hAnsi="Calibri" w:cs="Calibri"/>
                  <w:sz w:val="18"/>
                  <w:szCs w:val="18"/>
                </w:rPr>
                <w:t>íticas las fiscalizaciones pueden ser un impedimento para muchos competidores, y para nosotros en cierta medida representa un posible aumento en los pedidos.</w:t>
              </w:r>
            </w:ins>
          </w:p>
          <w:p w14:paraId="4DD960A4" w14:textId="33F715A7" w:rsidR="006E414E" w:rsidRDefault="006E414E">
            <w:pPr>
              <w:spacing w:before="1" w:line="200" w:lineRule="exact"/>
              <w:ind w:left="96"/>
              <w:rPr>
                <w:ins w:id="1126" w:author="Erlie Hasam Morfin Zavalza" w:date="2014-10-30T21:00:00Z"/>
                <w:rFonts w:ascii="Calibri" w:eastAsia="Calibri" w:hAnsi="Calibri" w:cs="Calibri"/>
                <w:sz w:val="18"/>
                <w:szCs w:val="18"/>
              </w:rPr>
            </w:pPr>
            <w:ins w:id="1127" w:author="Erlie Hasam Morfin Zavalza" w:date="2014-10-30T23:23:00Z">
              <w:r>
                <w:rPr>
                  <w:rFonts w:ascii="Calibri" w:eastAsia="Calibri" w:hAnsi="Calibri" w:cs="Calibri"/>
                  <w:sz w:val="18"/>
                  <w:szCs w:val="18"/>
                </w:rPr>
                <w:t xml:space="preserve">Hay algunos fenómenos de delincuencia que </w:t>
              </w:r>
            </w:ins>
            <w:ins w:id="1128" w:author="Erlie Hasam Morfin Zavalza" w:date="2014-10-30T23:24:00Z">
              <w:r>
                <w:rPr>
                  <w:rFonts w:ascii="Calibri" w:eastAsia="Calibri" w:hAnsi="Calibri" w:cs="Calibri"/>
                  <w:sz w:val="18"/>
                  <w:szCs w:val="18"/>
                </w:rPr>
                <w:t>generan</w:t>
              </w:r>
            </w:ins>
            <w:ins w:id="1129" w:author="Erlie Hasam Morfin Zavalza" w:date="2014-10-30T23:23:00Z">
              <w:r>
                <w:rPr>
                  <w:rFonts w:ascii="Calibri" w:eastAsia="Calibri" w:hAnsi="Calibri" w:cs="Calibri"/>
                  <w:sz w:val="18"/>
                  <w:szCs w:val="18"/>
                </w:rPr>
                <w:t xml:space="preserve"> incertidumbre y desconfianza para la poblaci</w:t>
              </w:r>
            </w:ins>
            <w:ins w:id="1130" w:author="Erlie Hasam Morfin Zavalza" w:date="2014-10-30T23:24:00Z">
              <w:r>
                <w:rPr>
                  <w:rFonts w:ascii="Calibri" w:eastAsia="Calibri" w:hAnsi="Calibri" w:cs="Calibri"/>
                  <w:sz w:val="18"/>
                  <w:szCs w:val="18"/>
                </w:rPr>
                <w:t>ón lo cual  puede impactar de manera negativa.</w:t>
              </w:r>
            </w:ins>
          </w:p>
        </w:tc>
      </w:tr>
      <w:tr w:rsidR="006E414E" w14:paraId="1014B7CC" w14:textId="77777777" w:rsidTr="00E461DD">
        <w:trPr>
          <w:trHeight w:hRule="exact" w:val="1001"/>
          <w:jc w:val="center"/>
          <w:ins w:id="1131" w:author="Erlie Hasam Morfin Zavalza" w:date="2014-10-30T21:00:00Z"/>
          <w:trPrChange w:id="1132" w:author="Erlie Hasam Morfin Zavalza" w:date="2014-10-30T23:32:00Z">
            <w:trPr>
              <w:trHeight w:hRule="exact" w:val="1708"/>
              <w:jc w:val="center"/>
            </w:trPr>
          </w:trPrChange>
        </w:trPr>
        <w:tc>
          <w:tcPr>
            <w:tcW w:w="1412" w:type="dxa"/>
            <w:tcBorders>
              <w:top w:val="single" w:sz="5" w:space="0" w:color="000000"/>
              <w:left w:val="single" w:sz="5" w:space="0" w:color="000000"/>
              <w:bottom w:val="single" w:sz="5" w:space="0" w:color="000000"/>
              <w:right w:val="single" w:sz="5" w:space="0" w:color="000000"/>
            </w:tcBorders>
            <w:tcPrChange w:id="1133" w:author="Erlie Hasam Morfin Zavalza" w:date="2014-10-30T23:32:00Z">
              <w:tcPr>
                <w:tcW w:w="2268" w:type="dxa"/>
                <w:tcBorders>
                  <w:top w:val="single" w:sz="5" w:space="0" w:color="000000"/>
                  <w:left w:val="single" w:sz="5" w:space="0" w:color="000000"/>
                  <w:bottom w:val="single" w:sz="5" w:space="0" w:color="000000"/>
                  <w:right w:val="single" w:sz="5" w:space="0" w:color="000000"/>
                </w:tcBorders>
              </w:tcPr>
            </w:tcPrChange>
          </w:tcPr>
          <w:p w14:paraId="3C5813E4" w14:textId="77777777" w:rsidR="00D856EE" w:rsidRDefault="00D856EE">
            <w:pPr>
              <w:jc w:val="center"/>
              <w:rPr>
                <w:ins w:id="1134" w:author="Erlie Hasam Morfin Zavalza" w:date="2014-10-31T00:12:00Z"/>
                <w:rFonts w:ascii="Calibri" w:eastAsia="Calibri" w:hAnsi="Calibri" w:cs="Calibri"/>
                <w:b/>
                <w:spacing w:val="1"/>
                <w:sz w:val="18"/>
                <w:szCs w:val="18"/>
              </w:rPr>
            </w:pPr>
          </w:p>
          <w:p w14:paraId="1C4FE019" w14:textId="77777777" w:rsidR="00D856EE" w:rsidRDefault="00D856EE">
            <w:pPr>
              <w:rPr>
                <w:ins w:id="1135" w:author="Erlie Hasam Morfin Zavalza" w:date="2014-10-31T00:12:00Z"/>
                <w:rFonts w:ascii="Calibri" w:eastAsia="Calibri" w:hAnsi="Calibri" w:cs="Calibri"/>
                <w:b/>
                <w:spacing w:val="1"/>
                <w:sz w:val="18"/>
                <w:szCs w:val="18"/>
              </w:rPr>
              <w:pPrChange w:id="1136" w:author="Erlie Hasam Morfin Zavalza" w:date="2014-10-31T00:12:00Z">
                <w:pPr>
                  <w:jc w:val="center"/>
                </w:pPr>
              </w:pPrChange>
            </w:pPr>
          </w:p>
          <w:p w14:paraId="42306AE1" w14:textId="2D06FD4F" w:rsidR="006E414E" w:rsidRPr="00E461DD" w:rsidRDefault="006E414E">
            <w:pPr>
              <w:rPr>
                <w:ins w:id="1137" w:author="Erlie Hasam Morfin Zavalza" w:date="2014-10-30T21:00:00Z"/>
                <w:rFonts w:ascii="Calibri" w:eastAsia="Calibri" w:hAnsi="Calibri" w:cs="Calibri"/>
                <w:b/>
                <w:sz w:val="18"/>
                <w:szCs w:val="18"/>
              </w:rPr>
              <w:pPrChange w:id="1138" w:author="Erlie Hasam Morfin Zavalza" w:date="2014-10-31T00:12:00Z">
                <w:pPr>
                  <w:jc w:val="center"/>
                </w:pPr>
              </w:pPrChange>
            </w:pPr>
            <w:ins w:id="1139" w:author="Erlie Hasam Morfin Zavalza" w:date="2014-10-30T21:02:00Z">
              <w:r w:rsidRPr="00E461DD">
                <w:rPr>
                  <w:rFonts w:ascii="Calibri" w:eastAsia="Calibri" w:hAnsi="Calibri" w:cs="Calibri"/>
                  <w:b/>
                  <w:spacing w:val="1"/>
                  <w:sz w:val="18"/>
                  <w:szCs w:val="18"/>
                  <w:rPrChange w:id="1140" w:author="Erlie Hasam Morfin Zavalza" w:date="2014-10-30T23:32:00Z">
                    <w:rPr>
                      <w:rFonts w:ascii="Calibri" w:eastAsia="Calibri" w:hAnsi="Calibri" w:cs="Calibri"/>
                      <w:spacing w:val="1"/>
                      <w:sz w:val="18"/>
                      <w:szCs w:val="18"/>
                    </w:rPr>
                  </w:rPrChange>
                </w:rPr>
                <w:t>V</w:t>
              </w:r>
              <w:r w:rsidRPr="00E461DD">
                <w:rPr>
                  <w:rFonts w:ascii="Calibri" w:eastAsia="Calibri" w:hAnsi="Calibri" w:cs="Calibri"/>
                  <w:b/>
                  <w:sz w:val="18"/>
                  <w:szCs w:val="18"/>
                  <w:rPrChange w:id="1141" w:author="Erlie Hasam Morfin Zavalza" w:date="2014-10-30T23:32:00Z">
                    <w:rPr>
                      <w:rFonts w:ascii="Calibri" w:eastAsia="Calibri" w:hAnsi="Calibri" w:cs="Calibri"/>
                      <w:sz w:val="18"/>
                      <w:szCs w:val="18"/>
                    </w:rPr>
                  </w:rPrChange>
                </w:rPr>
                <w:t>al</w:t>
              </w:r>
              <w:r w:rsidRPr="00E461DD">
                <w:rPr>
                  <w:rFonts w:ascii="Calibri" w:eastAsia="Calibri" w:hAnsi="Calibri" w:cs="Calibri"/>
                  <w:b/>
                  <w:spacing w:val="1"/>
                  <w:sz w:val="18"/>
                  <w:szCs w:val="18"/>
                  <w:rPrChange w:id="1142"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1143" w:author="Erlie Hasam Morfin Zavalza" w:date="2014-10-30T23:32:00Z">
                    <w:rPr>
                      <w:rFonts w:ascii="Calibri" w:eastAsia="Calibri" w:hAnsi="Calibri" w:cs="Calibri"/>
                      <w:sz w:val="18"/>
                      <w:szCs w:val="18"/>
                    </w:rPr>
                  </w:rPrChange>
                </w:rPr>
                <w:t>r C</w:t>
              </w:r>
              <w:r w:rsidRPr="00E461DD">
                <w:rPr>
                  <w:rFonts w:ascii="Calibri" w:eastAsia="Calibri" w:hAnsi="Calibri" w:cs="Calibri"/>
                  <w:b/>
                  <w:spacing w:val="1"/>
                  <w:sz w:val="18"/>
                  <w:szCs w:val="18"/>
                  <w:rPrChange w:id="1144" w:author="Erlie Hasam Morfin Zavalza" w:date="2014-10-30T23:32:00Z">
                    <w:rPr>
                      <w:rFonts w:ascii="Calibri" w:eastAsia="Calibri" w:hAnsi="Calibri" w:cs="Calibri"/>
                      <w:spacing w:val="1"/>
                      <w:sz w:val="18"/>
                      <w:szCs w:val="18"/>
                    </w:rPr>
                  </w:rPrChange>
                </w:rPr>
                <w:t>o</w:t>
              </w:r>
              <w:r w:rsidRPr="00E461DD">
                <w:rPr>
                  <w:rFonts w:ascii="Calibri" w:eastAsia="Calibri" w:hAnsi="Calibri" w:cs="Calibri"/>
                  <w:b/>
                  <w:sz w:val="18"/>
                  <w:szCs w:val="18"/>
                  <w:rPrChange w:id="1145" w:author="Erlie Hasam Morfin Zavalza" w:date="2014-10-30T23:32:00Z">
                    <w:rPr>
                      <w:rFonts w:ascii="Calibri" w:eastAsia="Calibri" w:hAnsi="Calibri" w:cs="Calibri"/>
                      <w:sz w:val="18"/>
                      <w:szCs w:val="18"/>
                    </w:rPr>
                  </w:rPrChange>
                </w:rPr>
                <w:t>m</w:t>
              </w:r>
              <w:r w:rsidRPr="00E461DD">
                <w:rPr>
                  <w:rFonts w:ascii="Calibri" w:eastAsia="Calibri" w:hAnsi="Calibri" w:cs="Calibri"/>
                  <w:b/>
                  <w:spacing w:val="-1"/>
                  <w:sz w:val="18"/>
                  <w:szCs w:val="18"/>
                  <w:rPrChange w:id="1146" w:author="Erlie Hasam Morfin Zavalza" w:date="2014-10-30T23:32:00Z">
                    <w:rPr>
                      <w:rFonts w:ascii="Calibri" w:eastAsia="Calibri" w:hAnsi="Calibri" w:cs="Calibri"/>
                      <w:spacing w:val="-1"/>
                      <w:sz w:val="18"/>
                      <w:szCs w:val="18"/>
                    </w:rPr>
                  </w:rPrChange>
                </w:rPr>
                <w:t>pe</w:t>
              </w:r>
              <w:r w:rsidRPr="00E461DD">
                <w:rPr>
                  <w:rFonts w:ascii="Calibri" w:eastAsia="Calibri" w:hAnsi="Calibri" w:cs="Calibri"/>
                  <w:b/>
                  <w:sz w:val="18"/>
                  <w:szCs w:val="18"/>
                  <w:rPrChange w:id="1147" w:author="Erlie Hasam Morfin Zavalza" w:date="2014-10-30T23:32:00Z">
                    <w:rPr>
                      <w:rFonts w:ascii="Calibri" w:eastAsia="Calibri" w:hAnsi="Calibri" w:cs="Calibri"/>
                      <w:sz w:val="18"/>
                      <w:szCs w:val="18"/>
                    </w:rPr>
                  </w:rPrChange>
                </w:rPr>
                <w:t>t</w:t>
              </w:r>
              <w:r w:rsidRPr="00E461DD">
                <w:rPr>
                  <w:rFonts w:ascii="Calibri" w:eastAsia="Calibri" w:hAnsi="Calibri" w:cs="Calibri"/>
                  <w:b/>
                  <w:spacing w:val="-1"/>
                  <w:sz w:val="18"/>
                  <w:szCs w:val="18"/>
                  <w:rPrChange w:id="1148" w:author="Erlie Hasam Morfin Zavalza" w:date="2014-10-30T23:32:00Z">
                    <w:rPr>
                      <w:rFonts w:ascii="Calibri" w:eastAsia="Calibri" w:hAnsi="Calibri" w:cs="Calibri"/>
                      <w:spacing w:val="-1"/>
                      <w:sz w:val="18"/>
                      <w:szCs w:val="18"/>
                    </w:rPr>
                  </w:rPrChange>
                </w:rPr>
                <w:t>i</w:t>
              </w:r>
              <w:r w:rsidRPr="00E461DD">
                <w:rPr>
                  <w:rFonts w:ascii="Calibri" w:eastAsia="Calibri" w:hAnsi="Calibri" w:cs="Calibri"/>
                  <w:b/>
                  <w:sz w:val="18"/>
                  <w:szCs w:val="18"/>
                  <w:rPrChange w:id="1149" w:author="Erlie Hasam Morfin Zavalza" w:date="2014-10-30T23:32:00Z">
                    <w:rPr>
                      <w:rFonts w:ascii="Calibri" w:eastAsia="Calibri" w:hAnsi="Calibri" w:cs="Calibri"/>
                      <w:sz w:val="18"/>
                      <w:szCs w:val="18"/>
                    </w:rPr>
                  </w:rPrChange>
                </w:rPr>
                <w:t>t</w:t>
              </w:r>
              <w:r w:rsidRPr="00E461DD">
                <w:rPr>
                  <w:rFonts w:ascii="Calibri" w:eastAsia="Calibri" w:hAnsi="Calibri" w:cs="Calibri"/>
                  <w:b/>
                  <w:spacing w:val="-1"/>
                  <w:sz w:val="18"/>
                  <w:szCs w:val="18"/>
                  <w:rPrChange w:id="1150" w:author="Erlie Hasam Morfin Zavalza" w:date="2014-10-30T23:32:00Z">
                    <w:rPr>
                      <w:rFonts w:ascii="Calibri" w:eastAsia="Calibri" w:hAnsi="Calibri" w:cs="Calibri"/>
                      <w:spacing w:val="-1"/>
                      <w:sz w:val="18"/>
                      <w:szCs w:val="18"/>
                    </w:rPr>
                  </w:rPrChange>
                </w:rPr>
                <w:t>i</w:t>
              </w:r>
              <w:r w:rsidRPr="00E461DD">
                <w:rPr>
                  <w:rFonts w:ascii="Calibri" w:eastAsia="Calibri" w:hAnsi="Calibri" w:cs="Calibri"/>
                  <w:b/>
                  <w:sz w:val="18"/>
                  <w:szCs w:val="18"/>
                  <w:rPrChange w:id="1151" w:author="Erlie Hasam Morfin Zavalza" w:date="2014-10-30T23:32:00Z">
                    <w:rPr>
                      <w:rFonts w:ascii="Calibri" w:eastAsia="Calibri" w:hAnsi="Calibri" w:cs="Calibri"/>
                      <w:sz w:val="18"/>
                      <w:szCs w:val="18"/>
                    </w:rPr>
                  </w:rPrChange>
                </w:rPr>
                <w:t>vo</w:t>
              </w:r>
            </w:ins>
          </w:p>
        </w:tc>
        <w:tc>
          <w:tcPr>
            <w:tcW w:w="7802" w:type="dxa"/>
            <w:tcBorders>
              <w:top w:val="single" w:sz="5" w:space="0" w:color="000000"/>
              <w:left w:val="single" w:sz="5" w:space="0" w:color="000000"/>
              <w:bottom w:val="single" w:sz="5" w:space="0" w:color="000000"/>
              <w:right w:val="single" w:sz="5" w:space="0" w:color="000000"/>
            </w:tcBorders>
            <w:tcPrChange w:id="1152" w:author="Erlie Hasam Morfin Zavalza" w:date="2014-10-30T23:32:00Z">
              <w:tcPr>
                <w:tcW w:w="4117" w:type="dxa"/>
                <w:tcBorders>
                  <w:top w:val="single" w:sz="5" w:space="0" w:color="000000"/>
                  <w:left w:val="single" w:sz="5" w:space="0" w:color="000000"/>
                  <w:bottom w:val="single" w:sz="5" w:space="0" w:color="000000"/>
                  <w:right w:val="single" w:sz="5" w:space="0" w:color="000000"/>
                </w:tcBorders>
              </w:tcPr>
            </w:tcPrChange>
          </w:tcPr>
          <w:p w14:paraId="762DE59F" w14:textId="77777777" w:rsidR="006E414E" w:rsidRDefault="006E414E">
            <w:pPr>
              <w:spacing w:before="1"/>
              <w:ind w:left="96" w:right="445"/>
              <w:rPr>
                <w:ins w:id="1153" w:author="Erlie Hasam Morfin Zavalza" w:date="2014-10-30T23:18:00Z"/>
                <w:rFonts w:ascii="Calibri" w:eastAsia="Calibri" w:hAnsi="Calibri" w:cs="Calibri"/>
                <w:sz w:val="18"/>
                <w:szCs w:val="18"/>
              </w:rPr>
            </w:pPr>
            <w:ins w:id="1154" w:author="Erlie Hasam Morfin Zavalza" w:date="2014-10-30T23:14:00Z">
              <w:r>
                <w:rPr>
                  <w:rFonts w:ascii="Calibri" w:eastAsia="Calibri" w:hAnsi="Calibri" w:cs="Calibri"/>
                  <w:sz w:val="18"/>
                  <w:szCs w:val="18"/>
                </w:rPr>
                <w:t>Nuestro producto generar</w:t>
              </w:r>
            </w:ins>
            <w:ins w:id="1155" w:author="Erlie Hasam Morfin Zavalza" w:date="2014-10-30T23:15:00Z">
              <w:r>
                <w:rPr>
                  <w:rFonts w:ascii="Calibri" w:eastAsia="Calibri" w:hAnsi="Calibri" w:cs="Calibri"/>
                  <w:sz w:val="18"/>
                  <w:szCs w:val="18"/>
                </w:rPr>
                <w:t xml:space="preserve">á un mayor valor para nuestros clientes, desde la calidad de los ingredientes, el proceso </w:t>
              </w:r>
            </w:ins>
            <w:ins w:id="1156" w:author="Erlie Hasam Morfin Zavalza" w:date="2014-10-30T23:17:00Z">
              <w:r>
                <w:rPr>
                  <w:rFonts w:ascii="Calibri" w:eastAsia="Calibri" w:hAnsi="Calibri" w:cs="Calibri"/>
                  <w:sz w:val="18"/>
                  <w:szCs w:val="18"/>
                </w:rPr>
                <w:t>artesanal,</w:t>
              </w:r>
            </w:ins>
            <w:ins w:id="1157" w:author="Erlie Hasam Morfin Zavalza" w:date="2014-10-30T23:15:00Z">
              <w:r>
                <w:rPr>
                  <w:rFonts w:ascii="Calibri" w:eastAsia="Calibri" w:hAnsi="Calibri" w:cs="Calibri"/>
                  <w:sz w:val="18"/>
                  <w:szCs w:val="18"/>
                </w:rPr>
                <w:t xml:space="preserve"> el atractivo color de las empanadas, el empaqu</w:t>
              </w:r>
            </w:ins>
            <w:ins w:id="1158" w:author="Erlie Hasam Morfin Zavalza" w:date="2014-10-30T23:16:00Z">
              <w:r>
                <w:rPr>
                  <w:rFonts w:ascii="Calibri" w:eastAsia="Calibri" w:hAnsi="Calibri" w:cs="Calibri"/>
                  <w:sz w:val="18"/>
                  <w:szCs w:val="18"/>
                </w:rPr>
                <w:t>é, las salsas caseras, la atenci</w:t>
              </w:r>
            </w:ins>
            <w:ins w:id="1159" w:author="Erlie Hasam Morfin Zavalza" w:date="2014-10-30T23:17:00Z">
              <w:r>
                <w:rPr>
                  <w:rFonts w:ascii="Calibri" w:eastAsia="Calibri" w:hAnsi="Calibri" w:cs="Calibri"/>
                  <w:sz w:val="18"/>
                  <w:szCs w:val="18"/>
                </w:rPr>
                <w:t>ón d</w:t>
              </w:r>
            </w:ins>
            <w:ins w:id="1160" w:author="Erlie Hasam Morfin Zavalza" w:date="2014-10-30T23:16:00Z">
              <w:r>
                <w:rPr>
                  <w:rFonts w:ascii="Calibri" w:eastAsia="Calibri" w:hAnsi="Calibri" w:cs="Calibri"/>
                  <w:sz w:val="18"/>
                  <w:szCs w:val="18"/>
                </w:rPr>
                <w:t>el servicio en el restaurante</w:t>
              </w:r>
            </w:ins>
            <w:ins w:id="1161" w:author="Erlie Hasam Morfin Zavalza" w:date="2014-10-30T23:17:00Z">
              <w:r>
                <w:rPr>
                  <w:rFonts w:ascii="Calibri" w:eastAsia="Calibri" w:hAnsi="Calibri" w:cs="Calibri"/>
                  <w:sz w:val="18"/>
                  <w:szCs w:val="18"/>
                </w:rPr>
                <w:t xml:space="preserve"> y los servicios de entrega a domicilio.</w:t>
              </w:r>
            </w:ins>
          </w:p>
          <w:p w14:paraId="749EEDC6" w14:textId="6D702907" w:rsidR="006E414E" w:rsidRDefault="006E414E">
            <w:pPr>
              <w:spacing w:before="1"/>
              <w:ind w:left="96" w:right="445"/>
              <w:rPr>
                <w:ins w:id="1162" w:author="Erlie Hasam Morfin Zavalza" w:date="2014-10-30T21:00:00Z"/>
                <w:rFonts w:ascii="Calibri" w:eastAsia="Calibri" w:hAnsi="Calibri" w:cs="Calibri"/>
                <w:sz w:val="18"/>
                <w:szCs w:val="18"/>
              </w:rPr>
            </w:pPr>
            <w:ins w:id="1163" w:author="Erlie Hasam Morfin Zavalza" w:date="2014-10-30T23:18:00Z">
              <w:r>
                <w:rPr>
                  <w:rFonts w:ascii="Calibri" w:eastAsia="Calibri" w:hAnsi="Calibri" w:cs="Calibri"/>
                  <w:sz w:val="18"/>
                  <w:szCs w:val="18"/>
                </w:rPr>
                <w:t>No les será fácil a los competidores imitarnos o igualarnos.</w:t>
              </w:r>
            </w:ins>
          </w:p>
        </w:tc>
      </w:tr>
    </w:tbl>
    <w:p w14:paraId="6C7C0695" w14:textId="77777777" w:rsidR="00F831F1" w:rsidRPr="00F831F1" w:rsidRDefault="00F831F1">
      <w:pPr>
        <w:rPr>
          <w:ins w:id="1164" w:author="Erlie Hasam Morfin Zavalza" w:date="2014-10-30T20:39:00Z"/>
        </w:rPr>
        <w:pPrChange w:id="1165" w:author="Erlie Hasam Morfin Zavalza" w:date="2014-10-30T20:59:00Z">
          <w:pPr>
            <w:ind w:left="426" w:hanging="426"/>
          </w:pPr>
        </w:pPrChange>
      </w:pPr>
    </w:p>
    <w:p w14:paraId="0771DB48" w14:textId="4EED31A2" w:rsidR="00614AD2" w:rsidRDefault="00614AD2">
      <w:pPr>
        <w:pStyle w:val="Ttulo3"/>
        <w:rPr>
          <w:ins w:id="1166" w:author="Erlie Hasam Morfin Zavalza" w:date="2014-10-30T21:03:00Z"/>
        </w:rPr>
        <w:pPrChange w:id="1167" w:author="Erlie Hasam Morfin Zavalza" w:date="2014-11-07T14:17:00Z">
          <w:pPr>
            <w:ind w:left="426" w:hanging="426"/>
          </w:pPr>
        </w:pPrChange>
      </w:pPr>
      <w:bookmarkStart w:id="1168" w:name="_Toc402469103"/>
      <w:bookmarkStart w:id="1169" w:name="_Toc402469235"/>
      <w:ins w:id="1170" w:author="Erlie Hasam Morfin Zavalza" w:date="2014-10-30T20:39:00Z">
        <w:r w:rsidRPr="0074061F">
          <w:t>COSTOS</w:t>
        </w:r>
      </w:ins>
      <w:bookmarkEnd w:id="1168"/>
      <w:bookmarkEnd w:id="1169"/>
    </w:p>
    <w:tbl>
      <w:tblPr>
        <w:tblW w:w="9208" w:type="dxa"/>
        <w:jc w:val="center"/>
        <w:tblLayout w:type="fixed"/>
        <w:tblCellMar>
          <w:left w:w="0" w:type="dxa"/>
          <w:right w:w="0" w:type="dxa"/>
        </w:tblCellMar>
        <w:tblLook w:val="01E0" w:firstRow="1" w:lastRow="1" w:firstColumn="1" w:lastColumn="1" w:noHBand="0" w:noVBand="0"/>
        <w:tblPrChange w:id="1171" w:author="Erlie Hasam Morfin Zavalza" w:date="2014-10-30T23:45:00Z">
          <w:tblPr>
            <w:tblW w:w="9214" w:type="dxa"/>
            <w:jc w:val="center"/>
            <w:tblLayout w:type="fixed"/>
            <w:tblCellMar>
              <w:left w:w="0" w:type="dxa"/>
              <w:right w:w="0" w:type="dxa"/>
            </w:tblCellMar>
            <w:tblLook w:val="01E0" w:firstRow="1" w:lastRow="1" w:firstColumn="1" w:lastColumn="1" w:noHBand="0" w:noVBand="0"/>
          </w:tblPr>
        </w:tblPrChange>
      </w:tblPr>
      <w:tblGrid>
        <w:gridCol w:w="1695"/>
        <w:gridCol w:w="7513"/>
        <w:tblGridChange w:id="1172">
          <w:tblGrid>
            <w:gridCol w:w="2268"/>
            <w:gridCol w:w="3597"/>
          </w:tblGrid>
        </w:tblGridChange>
      </w:tblGrid>
      <w:tr w:rsidR="008E1D24" w14:paraId="7C6A21B4" w14:textId="77777777" w:rsidTr="008E1D24">
        <w:trPr>
          <w:trHeight w:hRule="exact" w:val="300"/>
          <w:jc w:val="center"/>
          <w:ins w:id="1173" w:author="Erlie Hasam Morfin Zavalza" w:date="2014-10-30T21:03:00Z"/>
          <w:trPrChange w:id="1174" w:author="Erlie Hasam Morfin Zavalza" w:date="2014-10-30T23:45:00Z">
            <w:trPr>
              <w:trHeight w:hRule="exact" w:val="300"/>
              <w:jc w:val="center"/>
            </w:trPr>
          </w:trPrChange>
        </w:trPr>
        <w:tc>
          <w:tcPr>
            <w:tcW w:w="1695" w:type="dxa"/>
            <w:tcBorders>
              <w:top w:val="single" w:sz="5" w:space="0" w:color="000000"/>
              <w:left w:val="single" w:sz="5" w:space="0" w:color="000000"/>
              <w:bottom w:val="single" w:sz="5" w:space="0" w:color="000000"/>
              <w:right w:val="single" w:sz="5" w:space="0" w:color="000000"/>
            </w:tcBorders>
            <w:shd w:val="clear" w:color="auto" w:fill="94B3D6"/>
            <w:tcPrChange w:id="1175" w:author="Erlie Hasam Morfin Zavalza" w:date="2014-10-30T23:45:00Z">
              <w:tcPr>
                <w:tcW w:w="2268"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58EE3FEF" w14:textId="06C07B4C" w:rsidR="008E1D24" w:rsidRPr="008E1D24" w:rsidRDefault="008E1D24">
            <w:pPr>
              <w:jc w:val="center"/>
              <w:rPr>
                <w:ins w:id="1176" w:author="Erlie Hasam Morfin Zavalza" w:date="2014-10-30T21:03:00Z"/>
                <w:rFonts w:ascii="Calibri" w:eastAsia="Calibri" w:hAnsi="Calibri" w:cs="Calibri"/>
                <w:b/>
              </w:rPr>
              <w:pPrChange w:id="1177" w:author="Erlie Hasam Morfin Zavalza" w:date="2014-10-30T23:45:00Z">
                <w:pPr>
                  <w:ind w:left="616"/>
                  <w:jc w:val="left"/>
                </w:pPr>
              </w:pPrChange>
            </w:pPr>
            <w:ins w:id="1178" w:author="Erlie Hasam Morfin Zavalza" w:date="2014-10-30T21:03:00Z">
              <w:r w:rsidRPr="008E1D24">
                <w:rPr>
                  <w:rFonts w:ascii="Calibri" w:eastAsia="Calibri" w:hAnsi="Calibri" w:cs="Calibri"/>
                  <w:b/>
                  <w:sz w:val="20"/>
                </w:rPr>
                <w:t>P</w:t>
              </w:r>
            </w:ins>
            <w:ins w:id="1179" w:author="Erlie Hasam Morfin Zavalza" w:date="2014-10-30T23:45:00Z">
              <w:r w:rsidRPr="008E1D24">
                <w:rPr>
                  <w:rFonts w:ascii="Calibri" w:eastAsia="Calibri" w:hAnsi="Calibri" w:cs="Calibri"/>
                  <w:b/>
                  <w:sz w:val="20"/>
                </w:rPr>
                <w:t>ARÁMETROS</w:t>
              </w:r>
            </w:ins>
          </w:p>
        </w:tc>
        <w:tc>
          <w:tcPr>
            <w:tcW w:w="7513" w:type="dxa"/>
            <w:tcBorders>
              <w:top w:val="single" w:sz="5" w:space="0" w:color="000000"/>
              <w:left w:val="single" w:sz="5" w:space="0" w:color="000000"/>
              <w:bottom w:val="single" w:sz="5" w:space="0" w:color="000000"/>
              <w:right w:val="single" w:sz="5" w:space="0" w:color="000000"/>
            </w:tcBorders>
            <w:shd w:val="clear" w:color="auto" w:fill="94B3D6"/>
            <w:tcPrChange w:id="1180" w:author="Erlie Hasam Morfin Zavalza" w:date="2014-10-30T23:45:00Z">
              <w:tcPr>
                <w:tcW w:w="3597" w:type="dxa"/>
                <w:tcBorders>
                  <w:top w:val="single" w:sz="5" w:space="0" w:color="000000"/>
                  <w:left w:val="single" w:sz="5" w:space="0" w:color="000000"/>
                  <w:bottom w:val="single" w:sz="5" w:space="0" w:color="000000"/>
                  <w:right w:val="single" w:sz="5" w:space="0" w:color="000000"/>
                </w:tcBorders>
                <w:shd w:val="clear" w:color="auto" w:fill="94B3D6"/>
              </w:tcPr>
            </w:tcPrChange>
          </w:tcPr>
          <w:p w14:paraId="714B9A44" w14:textId="77777777" w:rsidR="008E1D24" w:rsidRDefault="008E1D24" w:rsidP="009225E3">
            <w:pPr>
              <w:ind w:right="879"/>
              <w:jc w:val="left"/>
              <w:rPr>
                <w:ins w:id="1181" w:author="Erlie Hasam Morfin Zavalza" w:date="2014-10-30T21:03:00Z"/>
                <w:rFonts w:ascii="Calibri" w:eastAsia="Calibri" w:hAnsi="Calibri" w:cs="Calibri"/>
              </w:rPr>
            </w:pPr>
            <w:ins w:id="1182" w:author="Erlie Hasam Morfin Zavalza" w:date="2014-10-30T21:03:00Z">
              <w:r>
                <w:rPr>
                  <w:rFonts w:ascii="Calibri" w:eastAsia="Calibri" w:hAnsi="Calibri" w:cs="Calibri"/>
                  <w:b/>
                  <w:sz w:val="20"/>
                </w:rPr>
                <w:t>CARACTERÍSTICAS</w:t>
              </w:r>
            </w:ins>
          </w:p>
        </w:tc>
      </w:tr>
      <w:tr w:rsidR="008E1D24" w14:paraId="7DEAD6BA" w14:textId="77777777" w:rsidTr="008E1D24">
        <w:trPr>
          <w:trHeight w:hRule="exact" w:val="988"/>
          <w:jc w:val="center"/>
          <w:ins w:id="1183" w:author="Erlie Hasam Morfin Zavalza" w:date="2014-10-30T21:03:00Z"/>
          <w:trPrChange w:id="1184" w:author="Erlie Hasam Morfin Zavalza" w:date="2014-10-30T23:45:00Z">
            <w:trPr>
              <w:trHeight w:hRule="exact" w:val="1697"/>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185" w:author="Erlie Hasam Morfin Zavalza" w:date="2014-10-30T23:45:00Z">
              <w:tcPr>
                <w:tcW w:w="2268" w:type="dxa"/>
                <w:tcBorders>
                  <w:top w:val="single" w:sz="5" w:space="0" w:color="000000"/>
                  <w:left w:val="single" w:sz="5" w:space="0" w:color="000000"/>
                  <w:bottom w:val="single" w:sz="5" w:space="0" w:color="000000"/>
                  <w:right w:val="single" w:sz="5" w:space="0" w:color="000000"/>
                </w:tcBorders>
              </w:tcPr>
            </w:tcPrChange>
          </w:tcPr>
          <w:p w14:paraId="1E9E0AE3" w14:textId="77777777" w:rsidR="008E1D24" w:rsidRDefault="008E1D24" w:rsidP="00F831F1">
            <w:pPr>
              <w:spacing w:before="3"/>
              <w:ind w:left="95"/>
              <w:jc w:val="center"/>
              <w:rPr>
                <w:ins w:id="1186" w:author="Erlie Hasam Morfin Zavalza" w:date="2014-10-30T23:45:00Z"/>
                <w:rFonts w:ascii="Calibri" w:eastAsia="Calibri" w:hAnsi="Calibri" w:cs="Calibri"/>
                <w:b/>
                <w:sz w:val="18"/>
                <w:szCs w:val="18"/>
              </w:rPr>
            </w:pPr>
          </w:p>
          <w:p w14:paraId="0E4170A7" w14:textId="30145A77" w:rsidR="008E1D24" w:rsidRPr="008E1D24" w:rsidRDefault="008E1D24" w:rsidP="00F831F1">
            <w:pPr>
              <w:spacing w:before="3"/>
              <w:ind w:left="95"/>
              <w:jc w:val="center"/>
              <w:rPr>
                <w:ins w:id="1187" w:author="Erlie Hasam Morfin Zavalza" w:date="2014-10-30T21:03:00Z"/>
                <w:rFonts w:ascii="Calibri" w:eastAsia="Calibri" w:hAnsi="Calibri" w:cs="Calibri"/>
                <w:b/>
                <w:sz w:val="18"/>
                <w:szCs w:val="18"/>
              </w:rPr>
            </w:pPr>
            <w:ins w:id="1188" w:author="Erlie Hasam Morfin Zavalza" w:date="2014-10-30T21:03:00Z">
              <w:r w:rsidRPr="008E1D24">
                <w:rPr>
                  <w:rFonts w:ascii="Calibri" w:eastAsia="Calibri" w:hAnsi="Calibri" w:cs="Calibri"/>
                  <w:b/>
                  <w:sz w:val="18"/>
                  <w:szCs w:val="18"/>
                  <w:rPrChange w:id="1189" w:author="Erlie Hasam Morfin Zavalza" w:date="2014-10-30T23:45:00Z">
                    <w:rPr>
                      <w:rFonts w:ascii="Calibri" w:eastAsia="Calibri" w:hAnsi="Calibri" w:cs="Calibri"/>
                      <w:sz w:val="18"/>
                      <w:szCs w:val="18"/>
                    </w:rPr>
                  </w:rPrChange>
                </w:rPr>
                <w:t>C</w:t>
              </w:r>
              <w:r w:rsidRPr="008E1D24">
                <w:rPr>
                  <w:rFonts w:ascii="Calibri" w:eastAsia="Calibri" w:hAnsi="Calibri" w:cs="Calibri"/>
                  <w:b/>
                  <w:spacing w:val="1"/>
                  <w:sz w:val="18"/>
                  <w:szCs w:val="18"/>
                  <w:rPrChange w:id="1190" w:author="Erlie Hasam Morfin Zavalza" w:date="2014-10-30T23:45:00Z">
                    <w:rPr>
                      <w:rFonts w:ascii="Calibri" w:eastAsia="Calibri" w:hAnsi="Calibri" w:cs="Calibri"/>
                      <w:spacing w:val="1"/>
                      <w:sz w:val="18"/>
                      <w:szCs w:val="18"/>
                    </w:rPr>
                  </w:rPrChange>
                </w:rPr>
                <w:t>o</w:t>
              </w:r>
              <w:r w:rsidRPr="008E1D24">
                <w:rPr>
                  <w:rFonts w:ascii="Calibri" w:eastAsia="Calibri" w:hAnsi="Calibri" w:cs="Calibri"/>
                  <w:b/>
                  <w:spacing w:val="-1"/>
                  <w:sz w:val="18"/>
                  <w:szCs w:val="18"/>
                  <w:rPrChange w:id="1191" w:author="Erlie Hasam Morfin Zavalza" w:date="2014-10-30T23:45:00Z">
                    <w:rPr>
                      <w:rFonts w:ascii="Calibri" w:eastAsia="Calibri" w:hAnsi="Calibri" w:cs="Calibri"/>
                      <w:spacing w:val="-1"/>
                      <w:sz w:val="18"/>
                      <w:szCs w:val="18"/>
                    </w:rPr>
                  </w:rPrChange>
                </w:rPr>
                <w:t>s</w:t>
              </w:r>
              <w:r w:rsidRPr="008E1D24">
                <w:rPr>
                  <w:rFonts w:ascii="Calibri" w:eastAsia="Calibri" w:hAnsi="Calibri" w:cs="Calibri"/>
                  <w:b/>
                  <w:sz w:val="18"/>
                  <w:szCs w:val="18"/>
                  <w:rPrChange w:id="1192" w:author="Erlie Hasam Morfin Zavalza" w:date="2014-10-30T23:45:00Z">
                    <w:rPr>
                      <w:rFonts w:ascii="Calibri" w:eastAsia="Calibri" w:hAnsi="Calibri" w:cs="Calibri"/>
                      <w:sz w:val="18"/>
                      <w:szCs w:val="18"/>
                    </w:rPr>
                  </w:rPrChange>
                </w:rPr>
                <w:t>t</w:t>
              </w:r>
              <w:r w:rsidRPr="008E1D24">
                <w:rPr>
                  <w:rFonts w:ascii="Calibri" w:eastAsia="Calibri" w:hAnsi="Calibri" w:cs="Calibri"/>
                  <w:b/>
                  <w:spacing w:val="1"/>
                  <w:sz w:val="18"/>
                  <w:szCs w:val="18"/>
                  <w:rPrChange w:id="1193" w:author="Erlie Hasam Morfin Zavalza" w:date="2014-10-30T23:45:00Z">
                    <w:rPr>
                      <w:rFonts w:ascii="Calibri" w:eastAsia="Calibri" w:hAnsi="Calibri" w:cs="Calibri"/>
                      <w:spacing w:val="1"/>
                      <w:sz w:val="18"/>
                      <w:szCs w:val="18"/>
                    </w:rPr>
                  </w:rPrChange>
                </w:rPr>
                <w:t>o</w:t>
              </w:r>
              <w:r w:rsidRPr="008E1D24">
                <w:rPr>
                  <w:rFonts w:ascii="Calibri" w:eastAsia="Calibri" w:hAnsi="Calibri" w:cs="Calibri"/>
                  <w:b/>
                  <w:sz w:val="18"/>
                  <w:szCs w:val="18"/>
                  <w:rPrChange w:id="1194" w:author="Erlie Hasam Morfin Zavalza" w:date="2014-10-30T23:45:00Z">
                    <w:rPr>
                      <w:rFonts w:ascii="Calibri" w:eastAsia="Calibri" w:hAnsi="Calibri" w:cs="Calibri"/>
                      <w:sz w:val="18"/>
                      <w:szCs w:val="18"/>
                    </w:rPr>
                  </w:rPrChange>
                </w:rPr>
                <w:t>s</w:t>
              </w:r>
              <w:r w:rsidRPr="008E1D24">
                <w:rPr>
                  <w:rFonts w:ascii="Calibri" w:eastAsia="Calibri" w:hAnsi="Calibri" w:cs="Calibri"/>
                  <w:b/>
                  <w:spacing w:val="-1"/>
                  <w:sz w:val="18"/>
                  <w:szCs w:val="18"/>
                  <w:rPrChange w:id="1195" w:author="Erlie Hasam Morfin Zavalza" w:date="2014-10-30T23:45:00Z">
                    <w:rPr>
                      <w:rFonts w:ascii="Calibri" w:eastAsia="Calibri" w:hAnsi="Calibri" w:cs="Calibri"/>
                      <w:spacing w:val="-1"/>
                      <w:sz w:val="18"/>
                      <w:szCs w:val="18"/>
                    </w:rPr>
                  </w:rPrChange>
                </w:rPr>
                <w:t xml:space="preserve"> d</w:t>
              </w:r>
              <w:r w:rsidRPr="008E1D24">
                <w:rPr>
                  <w:rFonts w:ascii="Calibri" w:eastAsia="Calibri" w:hAnsi="Calibri" w:cs="Calibri"/>
                  <w:b/>
                  <w:sz w:val="18"/>
                  <w:szCs w:val="18"/>
                  <w:rPrChange w:id="1196" w:author="Erlie Hasam Morfin Zavalza" w:date="2014-10-30T23:45:00Z">
                    <w:rPr>
                      <w:rFonts w:ascii="Calibri" w:eastAsia="Calibri" w:hAnsi="Calibri" w:cs="Calibri"/>
                      <w:sz w:val="18"/>
                      <w:szCs w:val="18"/>
                    </w:rPr>
                  </w:rPrChange>
                </w:rPr>
                <w:t>e Mat</w:t>
              </w:r>
              <w:r w:rsidRPr="008E1D24">
                <w:rPr>
                  <w:rFonts w:ascii="Calibri" w:eastAsia="Calibri" w:hAnsi="Calibri" w:cs="Calibri"/>
                  <w:b/>
                  <w:spacing w:val="-1"/>
                  <w:sz w:val="18"/>
                  <w:szCs w:val="18"/>
                  <w:rPrChange w:id="1197" w:author="Erlie Hasam Morfin Zavalza" w:date="2014-10-30T23:45:00Z">
                    <w:rPr>
                      <w:rFonts w:ascii="Calibri" w:eastAsia="Calibri" w:hAnsi="Calibri" w:cs="Calibri"/>
                      <w:spacing w:val="-1"/>
                      <w:sz w:val="18"/>
                      <w:szCs w:val="18"/>
                    </w:rPr>
                  </w:rPrChange>
                </w:rPr>
                <w:t>e</w:t>
              </w:r>
              <w:r w:rsidRPr="008E1D24">
                <w:rPr>
                  <w:rFonts w:ascii="Calibri" w:eastAsia="Calibri" w:hAnsi="Calibri" w:cs="Calibri"/>
                  <w:b/>
                  <w:sz w:val="18"/>
                  <w:szCs w:val="18"/>
                  <w:rPrChange w:id="1198" w:author="Erlie Hasam Morfin Zavalza" w:date="2014-10-30T23:45:00Z">
                    <w:rPr>
                      <w:rFonts w:ascii="Calibri" w:eastAsia="Calibri" w:hAnsi="Calibri" w:cs="Calibri"/>
                      <w:sz w:val="18"/>
                      <w:szCs w:val="18"/>
                    </w:rPr>
                  </w:rPrChange>
                </w:rPr>
                <w:t>r</w:t>
              </w:r>
              <w:r w:rsidRPr="008E1D24">
                <w:rPr>
                  <w:rFonts w:ascii="Calibri" w:eastAsia="Calibri" w:hAnsi="Calibri" w:cs="Calibri"/>
                  <w:b/>
                  <w:spacing w:val="-1"/>
                  <w:sz w:val="18"/>
                  <w:szCs w:val="18"/>
                  <w:rPrChange w:id="1199" w:author="Erlie Hasam Morfin Zavalza" w:date="2014-10-30T23:45:00Z">
                    <w:rPr>
                      <w:rFonts w:ascii="Calibri" w:eastAsia="Calibri" w:hAnsi="Calibri" w:cs="Calibri"/>
                      <w:spacing w:val="-1"/>
                      <w:sz w:val="18"/>
                      <w:szCs w:val="18"/>
                    </w:rPr>
                  </w:rPrChange>
                </w:rPr>
                <w:t>i</w:t>
              </w:r>
              <w:r w:rsidRPr="008E1D24">
                <w:rPr>
                  <w:rFonts w:ascii="Calibri" w:eastAsia="Calibri" w:hAnsi="Calibri" w:cs="Calibri"/>
                  <w:b/>
                  <w:sz w:val="18"/>
                  <w:szCs w:val="18"/>
                  <w:rPrChange w:id="1200" w:author="Erlie Hasam Morfin Zavalza" w:date="2014-10-30T23:45:00Z">
                    <w:rPr>
                      <w:rFonts w:ascii="Calibri" w:eastAsia="Calibri" w:hAnsi="Calibri" w:cs="Calibri"/>
                      <w:sz w:val="18"/>
                      <w:szCs w:val="18"/>
                    </w:rPr>
                  </w:rPrChange>
                </w:rPr>
                <w:t xml:space="preserve">a </w:t>
              </w:r>
              <w:r w:rsidRPr="008E1D24">
                <w:rPr>
                  <w:rFonts w:ascii="Calibri" w:eastAsia="Calibri" w:hAnsi="Calibri" w:cs="Calibri"/>
                  <w:b/>
                  <w:spacing w:val="1"/>
                  <w:sz w:val="18"/>
                  <w:szCs w:val="18"/>
                  <w:rPrChange w:id="1201" w:author="Erlie Hasam Morfin Zavalza" w:date="2014-10-30T23:45:00Z">
                    <w:rPr>
                      <w:rFonts w:ascii="Calibri" w:eastAsia="Calibri" w:hAnsi="Calibri" w:cs="Calibri"/>
                      <w:spacing w:val="1"/>
                      <w:sz w:val="18"/>
                      <w:szCs w:val="18"/>
                    </w:rPr>
                  </w:rPrChange>
                </w:rPr>
                <w:t>P</w:t>
              </w:r>
              <w:r w:rsidRPr="008E1D24">
                <w:rPr>
                  <w:rFonts w:ascii="Calibri" w:eastAsia="Calibri" w:hAnsi="Calibri" w:cs="Calibri"/>
                  <w:b/>
                  <w:sz w:val="18"/>
                  <w:szCs w:val="18"/>
                  <w:rPrChange w:id="1202" w:author="Erlie Hasam Morfin Zavalza" w:date="2014-10-30T23:45:00Z">
                    <w:rPr>
                      <w:rFonts w:ascii="Calibri" w:eastAsia="Calibri" w:hAnsi="Calibri" w:cs="Calibri"/>
                      <w:sz w:val="18"/>
                      <w:szCs w:val="18"/>
                    </w:rPr>
                  </w:rPrChange>
                </w:rPr>
                <w:t>r</w:t>
              </w:r>
              <w:r w:rsidRPr="008E1D24">
                <w:rPr>
                  <w:rFonts w:ascii="Calibri" w:eastAsia="Calibri" w:hAnsi="Calibri" w:cs="Calibri"/>
                  <w:b/>
                  <w:spacing w:val="-1"/>
                  <w:sz w:val="18"/>
                  <w:szCs w:val="18"/>
                  <w:rPrChange w:id="1203" w:author="Erlie Hasam Morfin Zavalza" w:date="2014-10-30T23:45:00Z">
                    <w:rPr>
                      <w:rFonts w:ascii="Calibri" w:eastAsia="Calibri" w:hAnsi="Calibri" w:cs="Calibri"/>
                      <w:spacing w:val="-1"/>
                      <w:sz w:val="18"/>
                      <w:szCs w:val="18"/>
                    </w:rPr>
                  </w:rPrChange>
                </w:rPr>
                <w:t>i</w:t>
              </w:r>
              <w:r w:rsidRPr="008E1D24">
                <w:rPr>
                  <w:rFonts w:ascii="Calibri" w:eastAsia="Calibri" w:hAnsi="Calibri" w:cs="Calibri"/>
                  <w:b/>
                  <w:sz w:val="18"/>
                  <w:szCs w:val="18"/>
                  <w:rPrChange w:id="1204" w:author="Erlie Hasam Morfin Zavalza" w:date="2014-10-30T23:45:00Z">
                    <w:rPr>
                      <w:rFonts w:ascii="Calibri" w:eastAsia="Calibri" w:hAnsi="Calibri" w:cs="Calibri"/>
                      <w:sz w:val="18"/>
                      <w:szCs w:val="18"/>
                    </w:rPr>
                  </w:rPrChange>
                </w:rPr>
                <w:t>m</w:t>
              </w:r>
              <w:r w:rsidRPr="008E1D24">
                <w:rPr>
                  <w:rFonts w:ascii="Calibri" w:eastAsia="Calibri" w:hAnsi="Calibri" w:cs="Calibri"/>
                  <w:b/>
                  <w:spacing w:val="3"/>
                  <w:sz w:val="18"/>
                  <w:szCs w:val="18"/>
                  <w:rPrChange w:id="1205" w:author="Erlie Hasam Morfin Zavalza" w:date="2014-10-30T23:45:00Z">
                    <w:rPr>
                      <w:rFonts w:ascii="Calibri" w:eastAsia="Calibri" w:hAnsi="Calibri" w:cs="Calibri"/>
                      <w:spacing w:val="3"/>
                      <w:sz w:val="18"/>
                      <w:szCs w:val="18"/>
                    </w:rPr>
                  </w:rPrChange>
                </w:rPr>
                <w:t>a</w:t>
              </w:r>
              <w:r w:rsidRPr="008E1D24">
                <w:rPr>
                  <w:rFonts w:ascii="Calibri" w:eastAsia="Calibri" w:hAnsi="Calibri" w:cs="Calibri"/>
                  <w:b/>
                  <w:sz w:val="18"/>
                  <w:szCs w:val="18"/>
                  <w:rPrChange w:id="1206" w:author="Erlie Hasam Morfin Zavalza" w:date="2014-10-30T23:45:00Z">
                    <w:rPr>
                      <w:rFonts w:ascii="Calibri" w:eastAsia="Calibri" w:hAnsi="Calibri" w:cs="Calibri"/>
                      <w:sz w:val="18"/>
                      <w:szCs w:val="18"/>
                    </w:rPr>
                  </w:rPrChange>
                </w:rPr>
                <w:t>s</w:t>
              </w:r>
            </w:ins>
          </w:p>
        </w:tc>
        <w:tc>
          <w:tcPr>
            <w:tcW w:w="7513" w:type="dxa"/>
            <w:tcBorders>
              <w:top w:val="single" w:sz="5" w:space="0" w:color="000000"/>
              <w:left w:val="single" w:sz="5" w:space="0" w:color="000000"/>
              <w:bottom w:val="single" w:sz="5" w:space="0" w:color="000000"/>
              <w:right w:val="single" w:sz="5" w:space="0" w:color="000000"/>
            </w:tcBorders>
            <w:tcPrChange w:id="1207" w:author="Erlie Hasam Morfin Zavalza" w:date="2014-10-30T23:45:00Z">
              <w:tcPr>
                <w:tcW w:w="3597" w:type="dxa"/>
                <w:tcBorders>
                  <w:top w:val="single" w:sz="5" w:space="0" w:color="000000"/>
                  <w:left w:val="single" w:sz="5" w:space="0" w:color="000000"/>
                  <w:bottom w:val="single" w:sz="5" w:space="0" w:color="000000"/>
                  <w:right w:val="single" w:sz="5" w:space="0" w:color="000000"/>
                </w:tcBorders>
              </w:tcPr>
            </w:tcPrChange>
          </w:tcPr>
          <w:p w14:paraId="7C94F061" w14:textId="37F11CA7" w:rsidR="008E1D24" w:rsidRDefault="008E1D24" w:rsidP="00F831F1">
            <w:pPr>
              <w:spacing w:before="3"/>
              <w:ind w:left="96" w:right="82"/>
              <w:rPr>
                <w:ins w:id="1208" w:author="Erlie Hasam Morfin Zavalza" w:date="2014-10-30T23:34:00Z"/>
                <w:rFonts w:ascii="Calibri" w:eastAsia="Calibri" w:hAnsi="Calibri" w:cs="Calibri"/>
                <w:sz w:val="18"/>
                <w:szCs w:val="18"/>
              </w:rPr>
            </w:pPr>
            <w:ins w:id="1209" w:author="Erlie Hasam Morfin Zavalza" w:date="2014-10-30T23:33:00Z">
              <w:r>
                <w:rPr>
                  <w:rFonts w:ascii="Calibri" w:eastAsia="Calibri" w:hAnsi="Calibri" w:cs="Calibri"/>
                  <w:sz w:val="18"/>
                  <w:szCs w:val="18"/>
                </w:rPr>
                <w:t xml:space="preserve">Las </w:t>
              </w:r>
            </w:ins>
            <w:ins w:id="1210" w:author="Erlie Hasam Morfin Zavalza" w:date="2014-10-30T23:35:00Z">
              <w:r>
                <w:rPr>
                  <w:rFonts w:ascii="Calibri" w:eastAsia="Calibri" w:hAnsi="Calibri" w:cs="Calibri"/>
                  <w:sz w:val="18"/>
                  <w:szCs w:val="18"/>
                </w:rPr>
                <w:t>materias</w:t>
              </w:r>
            </w:ins>
            <w:ins w:id="1211" w:author="Erlie Hasam Morfin Zavalza" w:date="2014-10-30T23:33:00Z">
              <w:r>
                <w:rPr>
                  <w:rFonts w:ascii="Calibri" w:eastAsia="Calibri" w:hAnsi="Calibri" w:cs="Calibri"/>
                  <w:sz w:val="18"/>
                  <w:szCs w:val="18"/>
                </w:rPr>
                <w:t xml:space="preserve"> </w:t>
              </w:r>
            </w:ins>
            <w:ins w:id="1212" w:author="Erlie Hasam Morfin Zavalza" w:date="2014-10-30T23:35:00Z">
              <w:r>
                <w:rPr>
                  <w:rFonts w:ascii="Calibri" w:eastAsia="Calibri" w:hAnsi="Calibri" w:cs="Calibri"/>
                  <w:sz w:val="18"/>
                  <w:szCs w:val="18"/>
                </w:rPr>
                <w:t>primas</w:t>
              </w:r>
            </w:ins>
            <w:ins w:id="1213" w:author="Erlie Hasam Morfin Zavalza" w:date="2014-10-30T23:33:00Z">
              <w:r>
                <w:rPr>
                  <w:rFonts w:ascii="Calibri" w:eastAsia="Calibri" w:hAnsi="Calibri" w:cs="Calibri"/>
                  <w:sz w:val="18"/>
                  <w:szCs w:val="18"/>
                </w:rPr>
                <w:t xml:space="preserve"> son </w:t>
              </w:r>
            </w:ins>
            <w:ins w:id="1214" w:author="Erlie Hasam Morfin Zavalza" w:date="2014-10-30T23:35:00Z">
              <w:r>
                <w:rPr>
                  <w:rFonts w:ascii="Calibri" w:eastAsia="Calibri" w:hAnsi="Calibri" w:cs="Calibri"/>
                  <w:sz w:val="18"/>
                  <w:szCs w:val="18"/>
                </w:rPr>
                <w:t>fáciles</w:t>
              </w:r>
            </w:ins>
            <w:ins w:id="1215" w:author="Erlie Hasam Morfin Zavalza" w:date="2014-10-30T23:33:00Z">
              <w:r>
                <w:rPr>
                  <w:rFonts w:ascii="Calibri" w:eastAsia="Calibri" w:hAnsi="Calibri" w:cs="Calibri"/>
                  <w:sz w:val="18"/>
                  <w:szCs w:val="18"/>
                </w:rPr>
                <w:t xml:space="preserve"> de conseguir, se pretende mejorar convenios con </w:t>
              </w:r>
            </w:ins>
            <w:ins w:id="1216" w:author="Erlie Hasam Morfin Zavalza" w:date="2014-10-30T23:34:00Z">
              <w:r>
                <w:rPr>
                  <w:rFonts w:ascii="Calibri" w:eastAsia="Calibri" w:hAnsi="Calibri" w:cs="Calibri"/>
                  <w:sz w:val="18"/>
                  <w:szCs w:val="18"/>
                </w:rPr>
                <w:t>proveedores</w:t>
              </w:r>
            </w:ins>
            <w:ins w:id="1217" w:author="Erlie Hasam Morfin Zavalza" w:date="2014-10-30T23:33:00Z">
              <w:r>
                <w:rPr>
                  <w:rFonts w:ascii="Calibri" w:eastAsia="Calibri" w:hAnsi="Calibri" w:cs="Calibri"/>
                  <w:sz w:val="18"/>
                  <w:szCs w:val="18"/>
                </w:rPr>
                <w:t xml:space="preserve"> </w:t>
              </w:r>
            </w:ins>
            <w:ins w:id="1218" w:author="Erlie Hasam Morfin Zavalza" w:date="2014-10-30T23:35:00Z">
              <w:r>
                <w:rPr>
                  <w:rFonts w:ascii="Calibri" w:eastAsia="Calibri" w:hAnsi="Calibri" w:cs="Calibri"/>
                  <w:sz w:val="18"/>
                  <w:szCs w:val="18"/>
                </w:rPr>
                <w:t>existentes</w:t>
              </w:r>
            </w:ins>
            <w:ins w:id="1219" w:author="Erlie Hasam Morfin Zavalza" w:date="2014-10-30T23:34:00Z">
              <w:r>
                <w:rPr>
                  <w:rFonts w:ascii="Calibri" w:eastAsia="Calibri" w:hAnsi="Calibri" w:cs="Calibri"/>
                  <w:sz w:val="18"/>
                  <w:szCs w:val="18"/>
                </w:rPr>
                <w:t xml:space="preserve"> y buscar mejores alternativas a precios </w:t>
              </w:r>
            </w:ins>
            <w:ins w:id="1220" w:author="Erlie Hasam Morfin Zavalza" w:date="2014-10-30T23:35:00Z">
              <w:r>
                <w:rPr>
                  <w:rFonts w:ascii="Calibri" w:eastAsia="Calibri" w:hAnsi="Calibri" w:cs="Calibri"/>
                  <w:sz w:val="18"/>
                  <w:szCs w:val="18"/>
                </w:rPr>
                <w:t>más</w:t>
              </w:r>
            </w:ins>
            <w:ins w:id="1221" w:author="Erlie Hasam Morfin Zavalza" w:date="2014-10-30T23:34:00Z">
              <w:r>
                <w:rPr>
                  <w:rFonts w:ascii="Calibri" w:eastAsia="Calibri" w:hAnsi="Calibri" w:cs="Calibri"/>
                  <w:sz w:val="18"/>
                  <w:szCs w:val="18"/>
                </w:rPr>
                <w:t xml:space="preserve"> bajos.</w:t>
              </w:r>
            </w:ins>
          </w:p>
          <w:p w14:paraId="2ED008B5" w14:textId="66FE6157" w:rsidR="008E1D24" w:rsidRDefault="008E1D24">
            <w:pPr>
              <w:spacing w:before="3"/>
              <w:ind w:left="96" w:right="82"/>
              <w:rPr>
                <w:ins w:id="1222" w:author="Erlie Hasam Morfin Zavalza" w:date="2014-10-30T21:03:00Z"/>
                <w:rFonts w:ascii="Calibri" w:eastAsia="Calibri" w:hAnsi="Calibri" w:cs="Calibri"/>
                <w:sz w:val="18"/>
                <w:szCs w:val="18"/>
              </w:rPr>
            </w:pPr>
            <w:ins w:id="1223" w:author="Erlie Hasam Morfin Zavalza" w:date="2014-10-30T23:34:00Z">
              <w:r>
                <w:rPr>
                  <w:rFonts w:ascii="Calibri" w:eastAsia="Calibri" w:hAnsi="Calibri" w:cs="Calibri"/>
                  <w:sz w:val="18"/>
                  <w:szCs w:val="18"/>
                </w:rPr>
                <w:t>Buscamos proveedores confiables y que hagan llegar sus productos hasta nuestr</w:t>
              </w:r>
            </w:ins>
            <w:ins w:id="1224" w:author="Erlie Hasam Morfin Zavalza" w:date="2014-10-30T23:35:00Z">
              <w:r>
                <w:rPr>
                  <w:rFonts w:ascii="Calibri" w:eastAsia="Calibri" w:hAnsi="Calibri" w:cs="Calibri"/>
                  <w:sz w:val="18"/>
                  <w:szCs w:val="18"/>
                </w:rPr>
                <w:t>o almacén de la mejor manera.</w:t>
              </w:r>
            </w:ins>
          </w:p>
        </w:tc>
      </w:tr>
      <w:tr w:rsidR="008E1D24" w14:paraId="5D7D4F1F" w14:textId="77777777" w:rsidTr="008E1D24">
        <w:trPr>
          <w:trHeight w:hRule="exact" w:val="704"/>
          <w:jc w:val="center"/>
          <w:ins w:id="1225" w:author="Erlie Hasam Morfin Zavalza" w:date="2014-10-30T21:03:00Z"/>
          <w:trPrChange w:id="1226" w:author="Erlie Hasam Morfin Zavalza" w:date="2014-10-30T23:45:00Z">
            <w:trPr>
              <w:trHeight w:hRule="exact" w:val="1409"/>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227" w:author="Erlie Hasam Morfin Zavalza" w:date="2014-10-30T23:45:00Z">
              <w:tcPr>
                <w:tcW w:w="2268" w:type="dxa"/>
                <w:tcBorders>
                  <w:top w:val="single" w:sz="5" w:space="0" w:color="000000"/>
                  <w:left w:val="single" w:sz="5" w:space="0" w:color="000000"/>
                  <w:bottom w:val="single" w:sz="5" w:space="0" w:color="000000"/>
                  <w:right w:val="single" w:sz="5" w:space="0" w:color="000000"/>
                </w:tcBorders>
              </w:tcPr>
            </w:tcPrChange>
          </w:tcPr>
          <w:p w14:paraId="7E13D609" w14:textId="2FFA195A" w:rsidR="008E1D24" w:rsidRPr="008E1D24" w:rsidRDefault="008E1D24" w:rsidP="00F831F1">
            <w:pPr>
              <w:spacing w:line="200" w:lineRule="exact"/>
              <w:ind w:left="95"/>
              <w:jc w:val="center"/>
              <w:rPr>
                <w:ins w:id="1228" w:author="Erlie Hasam Morfin Zavalza" w:date="2014-10-30T21:03:00Z"/>
                <w:rFonts w:ascii="Calibri" w:eastAsia="Calibri" w:hAnsi="Calibri" w:cs="Calibri"/>
                <w:b/>
                <w:sz w:val="18"/>
                <w:szCs w:val="18"/>
              </w:rPr>
            </w:pPr>
            <w:ins w:id="1229" w:author="Erlie Hasam Morfin Zavalza" w:date="2014-10-30T21:03:00Z">
              <w:r w:rsidRPr="008E1D24">
                <w:rPr>
                  <w:rFonts w:ascii="Calibri" w:eastAsia="Calibri" w:hAnsi="Calibri" w:cs="Calibri"/>
                  <w:b/>
                  <w:sz w:val="18"/>
                  <w:szCs w:val="18"/>
                  <w:lang w:val="es-MX"/>
                  <w:rPrChange w:id="1230" w:author="Erlie Hasam Morfin Zavalza" w:date="2014-10-30T23:45:00Z">
                    <w:rPr>
                      <w:rFonts w:ascii="Calibri" w:eastAsia="Calibri" w:hAnsi="Calibri" w:cs="Calibri"/>
                      <w:sz w:val="18"/>
                      <w:szCs w:val="18"/>
                      <w:lang w:val="es-MX"/>
                    </w:rPr>
                  </w:rPrChange>
                </w:rPr>
                <w:t>C</w:t>
              </w:r>
              <w:r w:rsidRPr="008E1D24">
                <w:rPr>
                  <w:rFonts w:ascii="Calibri" w:eastAsia="Calibri" w:hAnsi="Calibri" w:cs="Calibri"/>
                  <w:b/>
                  <w:spacing w:val="1"/>
                  <w:sz w:val="18"/>
                  <w:szCs w:val="18"/>
                  <w:lang w:val="es-MX"/>
                  <w:rPrChange w:id="1231"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pacing w:val="-1"/>
                  <w:sz w:val="18"/>
                  <w:szCs w:val="18"/>
                  <w:lang w:val="es-MX"/>
                  <w:rPrChange w:id="1232" w:author="Erlie Hasam Morfin Zavalza" w:date="2014-10-30T23:45:00Z">
                    <w:rPr>
                      <w:rFonts w:ascii="Calibri" w:eastAsia="Calibri" w:hAnsi="Calibri" w:cs="Calibri"/>
                      <w:spacing w:val="-1"/>
                      <w:sz w:val="18"/>
                      <w:szCs w:val="18"/>
                      <w:lang w:val="es-MX"/>
                    </w:rPr>
                  </w:rPrChange>
                </w:rPr>
                <w:t>s</w:t>
              </w:r>
              <w:r w:rsidRPr="008E1D24">
                <w:rPr>
                  <w:rFonts w:ascii="Calibri" w:eastAsia="Calibri" w:hAnsi="Calibri" w:cs="Calibri"/>
                  <w:b/>
                  <w:sz w:val="18"/>
                  <w:szCs w:val="18"/>
                  <w:lang w:val="es-MX"/>
                  <w:rPrChange w:id="1233" w:author="Erlie Hasam Morfin Zavalza" w:date="2014-10-30T23:45:00Z">
                    <w:rPr>
                      <w:rFonts w:ascii="Calibri" w:eastAsia="Calibri" w:hAnsi="Calibri" w:cs="Calibri"/>
                      <w:sz w:val="18"/>
                      <w:szCs w:val="18"/>
                      <w:lang w:val="es-MX"/>
                    </w:rPr>
                  </w:rPrChange>
                </w:rPr>
                <w:t>t</w:t>
              </w:r>
              <w:r w:rsidRPr="008E1D24">
                <w:rPr>
                  <w:rFonts w:ascii="Calibri" w:eastAsia="Calibri" w:hAnsi="Calibri" w:cs="Calibri"/>
                  <w:b/>
                  <w:spacing w:val="1"/>
                  <w:sz w:val="18"/>
                  <w:szCs w:val="18"/>
                  <w:lang w:val="es-MX"/>
                  <w:rPrChange w:id="1234"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235" w:author="Erlie Hasam Morfin Zavalza" w:date="2014-10-30T23:45:00Z">
                    <w:rPr>
                      <w:rFonts w:ascii="Calibri" w:eastAsia="Calibri" w:hAnsi="Calibri" w:cs="Calibri"/>
                      <w:sz w:val="18"/>
                      <w:szCs w:val="18"/>
                      <w:lang w:val="es-MX"/>
                    </w:rPr>
                  </w:rPrChange>
                </w:rPr>
                <w:t>s</w:t>
              </w:r>
              <w:r w:rsidRPr="008E1D24">
                <w:rPr>
                  <w:rFonts w:ascii="Calibri" w:eastAsia="Calibri" w:hAnsi="Calibri" w:cs="Calibri"/>
                  <w:b/>
                  <w:spacing w:val="-1"/>
                  <w:sz w:val="18"/>
                  <w:szCs w:val="18"/>
                  <w:lang w:val="es-MX"/>
                  <w:rPrChange w:id="1236" w:author="Erlie Hasam Morfin Zavalza" w:date="2014-10-30T23:45:00Z">
                    <w:rPr>
                      <w:rFonts w:ascii="Calibri" w:eastAsia="Calibri" w:hAnsi="Calibri" w:cs="Calibri"/>
                      <w:spacing w:val="-1"/>
                      <w:sz w:val="18"/>
                      <w:szCs w:val="18"/>
                      <w:lang w:val="es-MX"/>
                    </w:rPr>
                  </w:rPrChange>
                </w:rPr>
                <w:t xml:space="preserve"> d</w:t>
              </w:r>
              <w:r w:rsidRPr="008E1D24">
                <w:rPr>
                  <w:rFonts w:ascii="Calibri" w:eastAsia="Calibri" w:hAnsi="Calibri" w:cs="Calibri"/>
                  <w:b/>
                  <w:sz w:val="18"/>
                  <w:szCs w:val="18"/>
                  <w:lang w:val="es-MX"/>
                  <w:rPrChange w:id="1237" w:author="Erlie Hasam Morfin Zavalza" w:date="2014-10-30T23:45:00Z">
                    <w:rPr>
                      <w:rFonts w:ascii="Calibri" w:eastAsia="Calibri" w:hAnsi="Calibri" w:cs="Calibri"/>
                      <w:sz w:val="18"/>
                      <w:szCs w:val="18"/>
                      <w:lang w:val="es-MX"/>
                    </w:rPr>
                  </w:rPrChange>
                </w:rPr>
                <w:t>e</w:t>
              </w:r>
              <w:r w:rsidRPr="008E1D24">
                <w:rPr>
                  <w:rFonts w:ascii="Calibri" w:eastAsia="Calibri" w:hAnsi="Calibri" w:cs="Calibri"/>
                  <w:b/>
                  <w:spacing w:val="-1"/>
                  <w:sz w:val="18"/>
                  <w:szCs w:val="18"/>
                  <w:lang w:val="es-MX"/>
                  <w:rPrChange w:id="1238"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z w:val="18"/>
                  <w:szCs w:val="18"/>
                  <w:lang w:val="es-MX"/>
                  <w:rPrChange w:id="1239" w:author="Erlie Hasam Morfin Zavalza" w:date="2014-10-30T23:45:00Z">
                    <w:rPr>
                      <w:rFonts w:ascii="Calibri" w:eastAsia="Calibri" w:hAnsi="Calibri" w:cs="Calibri"/>
                      <w:sz w:val="18"/>
                      <w:szCs w:val="18"/>
                      <w:lang w:val="es-MX"/>
                    </w:rPr>
                  </w:rPrChange>
                </w:rPr>
                <w:t>Ma</w:t>
              </w:r>
              <w:r w:rsidRPr="008E1D24">
                <w:rPr>
                  <w:rFonts w:ascii="Calibri" w:eastAsia="Calibri" w:hAnsi="Calibri" w:cs="Calibri"/>
                  <w:b/>
                  <w:spacing w:val="-1"/>
                  <w:sz w:val="18"/>
                  <w:szCs w:val="18"/>
                  <w:lang w:val="es-MX"/>
                  <w:rPrChange w:id="1240" w:author="Erlie Hasam Morfin Zavalza" w:date="2014-10-30T23:45:00Z">
                    <w:rPr>
                      <w:rFonts w:ascii="Calibri" w:eastAsia="Calibri" w:hAnsi="Calibri" w:cs="Calibri"/>
                      <w:spacing w:val="-1"/>
                      <w:sz w:val="18"/>
                      <w:szCs w:val="18"/>
                      <w:lang w:val="es-MX"/>
                    </w:rPr>
                  </w:rPrChange>
                </w:rPr>
                <w:t>n</w:t>
              </w:r>
              <w:r w:rsidRPr="008E1D24">
                <w:rPr>
                  <w:rFonts w:ascii="Calibri" w:eastAsia="Calibri" w:hAnsi="Calibri" w:cs="Calibri"/>
                  <w:b/>
                  <w:sz w:val="18"/>
                  <w:szCs w:val="18"/>
                  <w:lang w:val="es-MX"/>
                  <w:rPrChange w:id="1241" w:author="Erlie Hasam Morfin Zavalza" w:date="2014-10-30T23:45:00Z">
                    <w:rPr>
                      <w:rFonts w:ascii="Calibri" w:eastAsia="Calibri" w:hAnsi="Calibri" w:cs="Calibri"/>
                      <w:sz w:val="18"/>
                      <w:szCs w:val="18"/>
                      <w:lang w:val="es-MX"/>
                    </w:rPr>
                  </w:rPrChange>
                </w:rPr>
                <w:t>o</w:t>
              </w:r>
              <w:r w:rsidRPr="008E1D24">
                <w:rPr>
                  <w:rFonts w:ascii="Calibri" w:eastAsia="Calibri" w:hAnsi="Calibri" w:cs="Calibri"/>
                  <w:b/>
                  <w:spacing w:val="1"/>
                  <w:sz w:val="18"/>
                  <w:szCs w:val="18"/>
                  <w:lang w:val="es-MX"/>
                  <w:rPrChange w:id="1242"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pacing w:val="-1"/>
                  <w:sz w:val="18"/>
                  <w:szCs w:val="18"/>
                  <w:lang w:val="es-MX"/>
                  <w:rPrChange w:id="1243" w:author="Erlie Hasam Morfin Zavalza" w:date="2014-10-30T23:45:00Z">
                    <w:rPr>
                      <w:rFonts w:ascii="Calibri" w:eastAsia="Calibri" w:hAnsi="Calibri" w:cs="Calibri"/>
                      <w:spacing w:val="-1"/>
                      <w:sz w:val="18"/>
                      <w:szCs w:val="18"/>
                      <w:lang w:val="es-MX"/>
                    </w:rPr>
                  </w:rPrChange>
                </w:rPr>
                <w:t>d</w:t>
              </w:r>
              <w:r w:rsidRPr="008E1D24">
                <w:rPr>
                  <w:rFonts w:ascii="Calibri" w:eastAsia="Calibri" w:hAnsi="Calibri" w:cs="Calibri"/>
                  <w:b/>
                  <w:sz w:val="18"/>
                  <w:szCs w:val="18"/>
                  <w:lang w:val="es-MX"/>
                  <w:rPrChange w:id="1244" w:author="Erlie Hasam Morfin Zavalza" w:date="2014-10-30T23:45:00Z">
                    <w:rPr>
                      <w:rFonts w:ascii="Calibri" w:eastAsia="Calibri" w:hAnsi="Calibri" w:cs="Calibri"/>
                      <w:sz w:val="18"/>
                      <w:szCs w:val="18"/>
                      <w:lang w:val="es-MX"/>
                    </w:rPr>
                  </w:rPrChange>
                </w:rPr>
                <w:t>e</w:t>
              </w:r>
              <w:r w:rsidRPr="008E1D24">
                <w:rPr>
                  <w:rFonts w:ascii="Calibri" w:eastAsia="Calibri" w:hAnsi="Calibri" w:cs="Calibri"/>
                  <w:b/>
                  <w:spacing w:val="-1"/>
                  <w:sz w:val="18"/>
                  <w:szCs w:val="18"/>
                  <w:lang w:val="es-MX"/>
                  <w:rPrChange w:id="1245"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pacing w:val="1"/>
                  <w:sz w:val="18"/>
                  <w:szCs w:val="18"/>
                  <w:lang w:val="es-MX"/>
                  <w:rPrChange w:id="1246"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pacing w:val="-1"/>
                  <w:sz w:val="18"/>
                  <w:szCs w:val="18"/>
                  <w:lang w:val="es-MX"/>
                  <w:rPrChange w:id="1247" w:author="Erlie Hasam Morfin Zavalza" w:date="2014-10-30T23:45:00Z">
                    <w:rPr>
                      <w:rFonts w:ascii="Calibri" w:eastAsia="Calibri" w:hAnsi="Calibri" w:cs="Calibri"/>
                      <w:spacing w:val="-1"/>
                      <w:sz w:val="18"/>
                      <w:szCs w:val="18"/>
                      <w:lang w:val="es-MX"/>
                    </w:rPr>
                  </w:rPrChange>
                </w:rPr>
                <w:t>b</w:t>
              </w:r>
              <w:r w:rsidRPr="008E1D24">
                <w:rPr>
                  <w:rFonts w:ascii="Calibri" w:eastAsia="Calibri" w:hAnsi="Calibri" w:cs="Calibri"/>
                  <w:b/>
                  <w:sz w:val="18"/>
                  <w:szCs w:val="18"/>
                  <w:lang w:val="es-MX"/>
                  <w:rPrChange w:id="1248" w:author="Erlie Hasam Morfin Zavalza" w:date="2014-10-30T23:45:00Z">
                    <w:rPr>
                      <w:rFonts w:ascii="Calibri" w:eastAsia="Calibri" w:hAnsi="Calibri" w:cs="Calibri"/>
                      <w:sz w:val="18"/>
                      <w:szCs w:val="18"/>
                      <w:lang w:val="es-MX"/>
                    </w:rPr>
                  </w:rPrChange>
                </w:rPr>
                <w:t>ra</w:t>
              </w:r>
            </w:ins>
          </w:p>
        </w:tc>
        <w:tc>
          <w:tcPr>
            <w:tcW w:w="7513" w:type="dxa"/>
            <w:tcBorders>
              <w:top w:val="single" w:sz="5" w:space="0" w:color="000000"/>
              <w:left w:val="single" w:sz="5" w:space="0" w:color="000000"/>
              <w:bottom w:val="single" w:sz="5" w:space="0" w:color="000000"/>
              <w:right w:val="single" w:sz="5" w:space="0" w:color="000000"/>
            </w:tcBorders>
            <w:tcPrChange w:id="1249" w:author="Erlie Hasam Morfin Zavalza" w:date="2014-10-30T23:45:00Z">
              <w:tcPr>
                <w:tcW w:w="3597" w:type="dxa"/>
                <w:tcBorders>
                  <w:top w:val="single" w:sz="5" w:space="0" w:color="000000"/>
                  <w:left w:val="single" w:sz="5" w:space="0" w:color="000000"/>
                  <w:bottom w:val="single" w:sz="5" w:space="0" w:color="000000"/>
                  <w:right w:val="single" w:sz="5" w:space="0" w:color="000000"/>
                </w:tcBorders>
              </w:tcPr>
            </w:tcPrChange>
          </w:tcPr>
          <w:p w14:paraId="5C1074D5" w14:textId="4E626F50" w:rsidR="008E1D24" w:rsidRDefault="008E1D24" w:rsidP="00F831F1">
            <w:pPr>
              <w:spacing w:line="200" w:lineRule="exact"/>
              <w:ind w:left="96"/>
              <w:rPr>
                <w:ins w:id="1250" w:author="Erlie Hasam Morfin Zavalza" w:date="2014-10-30T23:36:00Z"/>
                <w:rFonts w:ascii="Calibri" w:eastAsia="Calibri" w:hAnsi="Calibri" w:cs="Calibri"/>
                <w:sz w:val="18"/>
                <w:szCs w:val="18"/>
              </w:rPr>
            </w:pPr>
            <w:ins w:id="1251" w:author="Erlie Hasam Morfin Zavalza" w:date="2014-10-30T23:35:00Z">
              <w:r>
                <w:rPr>
                  <w:rFonts w:ascii="Calibri" w:eastAsia="Calibri" w:hAnsi="Calibri" w:cs="Calibri"/>
                  <w:sz w:val="18"/>
                  <w:szCs w:val="18"/>
                </w:rPr>
                <w:t xml:space="preserve">Se cuenta con personal del mismo </w:t>
              </w:r>
            </w:ins>
            <w:ins w:id="1252" w:author="Erlie Hasam Morfin Zavalza" w:date="2014-10-30T23:37:00Z">
              <w:r>
                <w:rPr>
                  <w:rFonts w:ascii="Calibri" w:eastAsia="Calibri" w:hAnsi="Calibri" w:cs="Calibri"/>
                  <w:sz w:val="18"/>
                  <w:szCs w:val="18"/>
                </w:rPr>
                <w:t>restaurante,</w:t>
              </w:r>
            </w:ins>
            <w:ins w:id="1253" w:author="Erlie Hasam Morfin Zavalza" w:date="2014-10-30T23:35:00Z">
              <w:r>
                <w:rPr>
                  <w:rFonts w:ascii="Calibri" w:eastAsia="Calibri" w:hAnsi="Calibri" w:cs="Calibri"/>
                  <w:sz w:val="18"/>
                  <w:szCs w:val="18"/>
                </w:rPr>
                <w:t xml:space="preserve"> </w:t>
              </w:r>
            </w:ins>
            <w:ins w:id="1254" w:author="Erlie Hasam Morfin Zavalza" w:date="2014-10-30T23:36:00Z">
              <w:r>
                <w:rPr>
                  <w:rFonts w:ascii="Calibri" w:eastAsia="Calibri" w:hAnsi="Calibri" w:cs="Calibri"/>
                  <w:sz w:val="18"/>
                  <w:szCs w:val="18"/>
                </w:rPr>
                <w:t>más</w:t>
              </w:r>
            </w:ins>
            <w:ins w:id="1255" w:author="Erlie Hasam Morfin Zavalza" w:date="2014-10-30T23:35:00Z">
              <w:r>
                <w:rPr>
                  <w:rFonts w:ascii="Calibri" w:eastAsia="Calibri" w:hAnsi="Calibri" w:cs="Calibri"/>
                  <w:sz w:val="18"/>
                  <w:szCs w:val="18"/>
                </w:rPr>
                <w:t xml:space="preserve"> sin embargo se pretende buscar un cheff especialista en empanadas</w:t>
              </w:r>
            </w:ins>
            <w:ins w:id="1256" w:author="Erlie Hasam Morfin Zavalza" w:date="2014-10-30T23:36:00Z">
              <w:r>
                <w:rPr>
                  <w:rFonts w:ascii="Calibri" w:eastAsia="Calibri" w:hAnsi="Calibri" w:cs="Calibri"/>
                  <w:sz w:val="18"/>
                  <w:szCs w:val="18"/>
                </w:rPr>
                <w:t xml:space="preserve"> y con experiencia, además de meseros con buena actitud de servicio.</w:t>
              </w:r>
            </w:ins>
          </w:p>
          <w:p w14:paraId="54B5CCC4" w14:textId="21045A1F" w:rsidR="008E1D24" w:rsidRDefault="008E1D24" w:rsidP="00F831F1">
            <w:pPr>
              <w:spacing w:line="200" w:lineRule="exact"/>
              <w:ind w:left="96"/>
              <w:rPr>
                <w:ins w:id="1257" w:author="Erlie Hasam Morfin Zavalza" w:date="2014-10-30T21:03:00Z"/>
                <w:rFonts w:ascii="Calibri" w:eastAsia="Calibri" w:hAnsi="Calibri" w:cs="Calibri"/>
                <w:sz w:val="18"/>
                <w:szCs w:val="18"/>
              </w:rPr>
            </w:pPr>
            <w:ins w:id="1258" w:author="Erlie Hasam Morfin Zavalza" w:date="2014-10-30T23:36:00Z">
              <w:r>
                <w:rPr>
                  <w:rFonts w:ascii="Calibri" w:eastAsia="Calibri" w:hAnsi="Calibri" w:cs="Calibri"/>
                  <w:sz w:val="18"/>
                  <w:szCs w:val="18"/>
                </w:rPr>
                <w:t>Hay personal</w:t>
              </w:r>
            </w:ins>
            <w:ins w:id="1259" w:author="Erlie Hasam Morfin Zavalza" w:date="2014-10-30T23:37:00Z">
              <w:r>
                <w:rPr>
                  <w:rFonts w:ascii="Calibri" w:eastAsia="Calibri" w:hAnsi="Calibri" w:cs="Calibri"/>
                  <w:sz w:val="18"/>
                  <w:szCs w:val="18"/>
                </w:rPr>
                <w:t xml:space="preserve"> </w:t>
              </w:r>
            </w:ins>
            <w:ins w:id="1260" w:author="Erlie Hasam Morfin Zavalza" w:date="2014-10-30T23:36:00Z">
              <w:r>
                <w:rPr>
                  <w:rFonts w:ascii="Calibri" w:eastAsia="Calibri" w:hAnsi="Calibri" w:cs="Calibri"/>
                  <w:sz w:val="18"/>
                  <w:szCs w:val="18"/>
                </w:rPr>
                <w:t xml:space="preserve">disponible y los salarios son </w:t>
              </w:r>
            </w:ins>
            <w:ins w:id="1261" w:author="Erlie Hasam Morfin Zavalza" w:date="2014-10-30T23:37:00Z">
              <w:r>
                <w:rPr>
                  <w:rFonts w:ascii="Calibri" w:eastAsia="Calibri" w:hAnsi="Calibri" w:cs="Calibri"/>
                  <w:sz w:val="18"/>
                  <w:szCs w:val="18"/>
                </w:rPr>
                <w:t>normales, no</w:t>
              </w:r>
            </w:ins>
            <w:ins w:id="1262" w:author="Erlie Hasam Morfin Zavalza" w:date="2014-10-30T23:36:00Z">
              <w:r>
                <w:rPr>
                  <w:rFonts w:ascii="Calibri" w:eastAsia="Calibri" w:hAnsi="Calibri" w:cs="Calibri"/>
                  <w:sz w:val="18"/>
                  <w:szCs w:val="18"/>
                </w:rPr>
                <w:t xml:space="preserve"> muy elevados.</w:t>
              </w:r>
            </w:ins>
          </w:p>
        </w:tc>
      </w:tr>
      <w:tr w:rsidR="008E1D24" w14:paraId="2039A08F" w14:textId="77777777" w:rsidTr="008E1D24">
        <w:trPr>
          <w:trHeight w:hRule="exact" w:val="714"/>
          <w:jc w:val="center"/>
          <w:ins w:id="1263" w:author="Erlie Hasam Morfin Zavalza" w:date="2014-10-30T21:03:00Z"/>
          <w:trPrChange w:id="1264" w:author="Erlie Hasam Morfin Zavalza" w:date="2014-10-30T23:45:00Z">
            <w:trPr>
              <w:trHeight w:hRule="exact" w:val="990"/>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265" w:author="Erlie Hasam Morfin Zavalza" w:date="2014-10-30T23:45:00Z">
              <w:tcPr>
                <w:tcW w:w="2268" w:type="dxa"/>
                <w:tcBorders>
                  <w:top w:val="single" w:sz="5" w:space="0" w:color="000000"/>
                  <w:left w:val="single" w:sz="5" w:space="0" w:color="000000"/>
                  <w:bottom w:val="single" w:sz="5" w:space="0" w:color="000000"/>
                  <w:right w:val="single" w:sz="5" w:space="0" w:color="000000"/>
                </w:tcBorders>
              </w:tcPr>
            </w:tcPrChange>
          </w:tcPr>
          <w:p w14:paraId="13AA0612" w14:textId="2BC6449F" w:rsidR="008E1D24" w:rsidRPr="008E1D24" w:rsidRDefault="008E1D24">
            <w:pPr>
              <w:spacing w:line="200" w:lineRule="exact"/>
              <w:ind w:left="95"/>
              <w:jc w:val="center"/>
              <w:rPr>
                <w:ins w:id="1266" w:author="Erlie Hasam Morfin Zavalza" w:date="2014-10-30T21:03:00Z"/>
                <w:rFonts w:ascii="Calibri" w:eastAsia="Calibri" w:hAnsi="Calibri" w:cs="Calibri"/>
                <w:b/>
                <w:sz w:val="18"/>
                <w:szCs w:val="18"/>
              </w:rPr>
            </w:pPr>
            <w:ins w:id="1267" w:author="Erlie Hasam Morfin Zavalza" w:date="2014-10-30T21:03:00Z">
              <w:r w:rsidRPr="008E1D24">
                <w:rPr>
                  <w:rFonts w:ascii="Calibri" w:eastAsia="Calibri" w:hAnsi="Calibri" w:cs="Calibri"/>
                  <w:b/>
                  <w:sz w:val="18"/>
                  <w:szCs w:val="18"/>
                  <w:rPrChange w:id="1268" w:author="Erlie Hasam Morfin Zavalza" w:date="2014-10-30T23:45:00Z">
                    <w:rPr>
                      <w:rFonts w:ascii="Calibri" w:eastAsia="Calibri" w:hAnsi="Calibri" w:cs="Calibri"/>
                      <w:sz w:val="18"/>
                      <w:szCs w:val="18"/>
                    </w:rPr>
                  </w:rPrChange>
                </w:rPr>
                <w:t>C</w:t>
              </w:r>
              <w:r w:rsidRPr="008E1D24">
                <w:rPr>
                  <w:rFonts w:ascii="Calibri" w:eastAsia="Calibri" w:hAnsi="Calibri" w:cs="Calibri"/>
                  <w:b/>
                  <w:spacing w:val="1"/>
                  <w:sz w:val="18"/>
                  <w:szCs w:val="18"/>
                  <w:rPrChange w:id="1269" w:author="Erlie Hasam Morfin Zavalza" w:date="2014-10-30T23:45:00Z">
                    <w:rPr>
                      <w:rFonts w:ascii="Calibri" w:eastAsia="Calibri" w:hAnsi="Calibri" w:cs="Calibri"/>
                      <w:spacing w:val="1"/>
                      <w:sz w:val="18"/>
                      <w:szCs w:val="18"/>
                    </w:rPr>
                  </w:rPrChange>
                </w:rPr>
                <w:t>o</w:t>
              </w:r>
              <w:r w:rsidRPr="008E1D24">
                <w:rPr>
                  <w:rFonts w:ascii="Calibri" w:eastAsia="Calibri" w:hAnsi="Calibri" w:cs="Calibri"/>
                  <w:b/>
                  <w:spacing w:val="-1"/>
                  <w:sz w:val="18"/>
                  <w:szCs w:val="18"/>
                  <w:rPrChange w:id="1270" w:author="Erlie Hasam Morfin Zavalza" w:date="2014-10-30T23:45:00Z">
                    <w:rPr>
                      <w:rFonts w:ascii="Calibri" w:eastAsia="Calibri" w:hAnsi="Calibri" w:cs="Calibri"/>
                      <w:spacing w:val="-1"/>
                      <w:sz w:val="18"/>
                      <w:szCs w:val="18"/>
                    </w:rPr>
                  </w:rPrChange>
                </w:rPr>
                <w:t>s</w:t>
              </w:r>
              <w:r w:rsidRPr="008E1D24">
                <w:rPr>
                  <w:rFonts w:ascii="Calibri" w:eastAsia="Calibri" w:hAnsi="Calibri" w:cs="Calibri"/>
                  <w:b/>
                  <w:sz w:val="18"/>
                  <w:szCs w:val="18"/>
                  <w:rPrChange w:id="1271" w:author="Erlie Hasam Morfin Zavalza" w:date="2014-10-30T23:45:00Z">
                    <w:rPr>
                      <w:rFonts w:ascii="Calibri" w:eastAsia="Calibri" w:hAnsi="Calibri" w:cs="Calibri"/>
                      <w:sz w:val="18"/>
                      <w:szCs w:val="18"/>
                    </w:rPr>
                  </w:rPrChange>
                </w:rPr>
                <w:t>t</w:t>
              </w:r>
              <w:r w:rsidRPr="008E1D24">
                <w:rPr>
                  <w:rFonts w:ascii="Calibri" w:eastAsia="Calibri" w:hAnsi="Calibri" w:cs="Calibri"/>
                  <w:b/>
                  <w:spacing w:val="1"/>
                  <w:sz w:val="18"/>
                  <w:szCs w:val="18"/>
                  <w:rPrChange w:id="1272" w:author="Erlie Hasam Morfin Zavalza" w:date="2014-10-30T23:45:00Z">
                    <w:rPr>
                      <w:rFonts w:ascii="Calibri" w:eastAsia="Calibri" w:hAnsi="Calibri" w:cs="Calibri"/>
                      <w:spacing w:val="1"/>
                      <w:sz w:val="18"/>
                      <w:szCs w:val="18"/>
                    </w:rPr>
                  </w:rPrChange>
                </w:rPr>
                <w:t>o</w:t>
              </w:r>
              <w:r w:rsidRPr="008E1D24">
                <w:rPr>
                  <w:rFonts w:ascii="Calibri" w:eastAsia="Calibri" w:hAnsi="Calibri" w:cs="Calibri"/>
                  <w:b/>
                  <w:sz w:val="18"/>
                  <w:szCs w:val="18"/>
                  <w:rPrChange w:id="1273" w:author="Erlie Hasam Morfin Zavalza" w:date="2014-10-30T23:45:00Z">
                    <w:rPr>
                      <w:rFonts w:ascii="Calibri" w:eastAsia="Calibri" w:hAnsi="Calibri" w:cs="Calibri"/>
                      <w:sz w:val="18"/>
                      <w:szCs w:val="18"/>
                    </w:rPr>
                  </w:rPrChange>
                </w:rPr>
                <w:t>s</w:t>
              </w:r>
              <w:r w:rsidRPr="008E1D24">
                <w:rPr>
                  <w:rFonts w:ascii="Calibri" w:eastAsia="Calibri" w:hAnsi="Calibri" w:cs="Calibri"/>
                  <w:b/>
                  <w:spacing w:val="-1"/>
                  <w:sz w:val="18"/>
                  <w:szCs w:val="18"/>
                  <w:rPrChange w:id="1274" w:author="Erlie Hasam Morfin Zavalza" w:date="2014-10-30T23:45:00Z">
                    <w:rPr>
                      <w:rFonts w:ascii="Calibri" w:eastAsia="Calibri" w:hAnsi="Calibri" w:cs="Calibri"/>
                      <w:spacing w:val="-1"/>
                      <w:sz w:val="18"/>
                      <w:szCs w:val="18"/>
                    </w:rPr>
                  </w:rPrChange>
                </w:rPr>
                <w:t xml:space="preserve"> d</w:t>
              </w:r>
              <w:r w:rsidRPr="008E1D24">
                <w:rPr>
                  <w:rFonts w:ascii="Calibri" w:eastAsia="Calibri" w:hAnsi="Calibri" w:cs="Calibri"/>
                  <w:b/>
                  <w:sz w:val="18"/>
                  <w:szCs w:val="18"/>
                  <w:rPrChange w:id="1275" w:author="Erlie Hasam Morfin Zavalza" w:date="2014-10-30T23:45:00Z">
                    <w:rPr>
                      <w:rFonts w:ascii="Calibri" w:eastAsia="Calibri" w:hAnsi="Calibri" w:cs="Calibri"/>
                      <w:sz w:val="18"/>
                      <w:szCs w:val="18"/>
                    </w:rPr>
                  </w:rPrChange>
                </w:rPr>
                <w:t>e</w:t>
              </w:r>
              <w:r w:rsidRPr="008E1D24">
                <w:rPr>
                  <w:rFonts w:ascii="Calibri" w:eastAsia="Calibri" w:hAnsi="Calibri" w:cs="Calibri"/>
                  <w:b/>
                  <w:spacing w:val="-1"/>
                  <w:sz w:val="18"/>
                  <w:szCs w:val="18"/>
                  <w:rPrChange w:id="1276" w:author="Erlie Hasam Morfin Zavalza" w:date="2014-10-30T23:45:00Z">
                    <w:rPr>
                      <w:rFonts w:ascii="Calibri" w:eastAsia="Calibri" w:hAnsi="Calibri" w:cs="Calibri"/>
                      <w:spacing w:val="-1"/>
                      <w:sz w:val="18"/>
                      <w:szCs w:val="18"/>
                    </w:rPr>
                  </w:rPrChange>
                </w:rPr>
                <w:t xml:space="preserve"> d</w:t>
              </w:r>
              <w:r w:rsidRPr="008E1D24">
                <w:rPr>
                  <w:rFonts w:ascii="Calibri" w:eastAsia="Calibri" w:hAnsi="Calibri" w:cs="Calibri"/>
                  <w:b/>
                  <w:sz w:val="18"/>
                  <w:szCs w:val="18"/>
                  <w:rPrChange w:id="1277" w:author="Erlie Hasam Morfin Zavalza" w:date="2014-10-30T23:45:00Z">
                    <w:rPr>
                      <w:rFonts w:ascii="Calibri" w:eastAsia="Calibri" w:hAnsi="Calibri" w:cs="Calibri"/>
                      <w:sz w:val="18"/>
                      <w:szCs w:val="18"/>
                    </w:rPr>
                  </w:rPrChange>
                </w:rPr>
                <w:t>i</w:t>
              </w:r>
              <w:r w:rsidRPr="008E1D24">
                <w:rPr>
                  <w:rFonts w:ascii="Calibri" w:eastAsia="Calibri" w:hAnsi="Calibri" w:cs="Calibri"/>
                  <w:b/>
                  <w:spacing w:val="1"/>
                  <w:sz w:val="18"/>
                  <w:szCs w:val="18"/>
                  <w:rPrChange w:id="1278" w:author="Erlie Hasam Morfin Zavalza" w:date="2014-10-30T23:45:00Z">
                    <w:rPr>
                      <w:rFonts w:ascii="Calibri" w:eastAsia="Calibri" w:hAnsi="Calibri" w:cs="Calibri"/>
                      <w:spacing w:val="1"/>
                      <w:sz w:val="18"/>
                      <w:szCs w:val="18"/>
                    </w:rPr>
                  </w:rPrChange>
                </w:rPr>
                <w:t>s</w:t>
              </w:r>
              <w:r w:rsidRPr="008E1D24">
                <w:rPr>
                  <w:rFonts w:ascii="Calibri" w:eastAsia="Calibri" w:hAnsi="Calibri" w:cs="Calibri"/>
                  <w:b/>
                  <w:sz w:val="18"/>
                  <w:szCs w:val="18"/>
                  <w:rPrChange w:id="1279" w:author="Erlie Hasam Morfin Zavalza" w:date="2014-10-30T23:45:00Z">
                    <w:rPr>
                      <w:rFonts w:ascii="Calibri" w:eastAsia="Calibri" w:hAnsi="Calibri" w:cs="Calibri"/>
                      <w:sz w:val="18"/>
                      <w:szCs w:val="18"/>
                    </w:rPr>
                  </w:rPrChange>
                </w:rPr>
                <w:t>t</w:t>
              </w:r>
              <w:r w:rsidRPr="008E1D24">
                <w:rPr>
                  <w:rFonts w:ascii="Calibri" w:eastAsia="Calibri" w:hAnsi="Calibri" w:cs="Calibri"/>
                  <w:b/>
                  <w:spacing w:val="-1"/>
                  <w:sz w:val="18"/>
                  <w:szCs w:val="18"/>
                  <w:rPrChange w:id="1280" w:author="Erlie Hasam Morfin Zavalza" w:date="2014-10-30T23:45:00Z">
                    <w:rPr>
                      <w:rFonts w:ascii="Calibri" w:eastAsia="Calibri" w:hAnsi="Calibri" w:cs="Calibri"/>
                      <w:spacing w:val="-1"/>
                      <w:sz w:val="18"/>
                      <w:szCs w:val="18"/>
                    </w:rPr>
                  </w:rPrChange>
                </w:rPr>
                <w:t>r</w:t>
              </w:r>
              <w:r w:rsidRPr="008E1D24">
                <w:rPr>
                  <w:rFonts w:ascii="Calibri" w:eastAsia="Calibri" w:hAnsi="Calibri" w:cs="Calibri"/>
                  <w:b/>
                  <w:sz w:val="18"/>
                  <w:szCs w:val="18"/>
                  <w:rPrChange w:id="1281" w:author="Erlie Hasam Morfin Zavalza" w:date="2014-10-30T23:45:00Z">
                    <w:rPr>
                      <w:rFonts w:ascii="Calibri" w:eastAsia="Calibri" w:hAnsi="Calibri" w:cs="Calibri"/>
                      <w:sz w:val="18"/>
                      <w:szCs w:val="18"/>
                    </w:rPr>
                  </w:rPrChange>
                </w:rPr>
                <w:t>i</w:t>
              </w:r>
              <w:r w:rsidRPr="008E1D24">
                <w:rPr>
                  <w:rFonts w:ascii="Calibri" w:eastAsia="Calibri" w:hAnsi="Calibri" w:cs="Calibri"/>
                  <w:b/>
                  <w:spacing w:val="1"/>
                  <w:sz w:val="18"/>
                  <w:szCs w:val="18"/>
                  <w:rPrChange w:id="1282" w:author="Erlie Hasam Morfin Zavalza" w:date="2014-10-30T23:45:00Z">
                    <w:rPr>
                      <w:rFonts w:ascii="Calibri" w:eastAsia="Calibri" w:hAnsi="Calibri" w:cs="Calibri"/>
                      <w:spacing w:val="1"/>
                      <w:sz w:val="18"/>
                      <w:szCs w:val="18"/>
                    </w:rPr>
                  </w:rPrChange>
                </w:rPr>
                <w:t>b</w:t>
              </w:r>
              <w:r w:rsidRPr="008E1D24">
                <w:rPr>
                  <w:rFonts w:ascii="Calibri" w:eastAsia="Calibri" w:hAnsi="Calibri" w:cs="Calibri"/>
                  <w:b/>
                  <w:spacing w:val="-1"/>
                  <w:sz w:val="18"/>
                  <w:szCs w:val="18"/>
                  <w:rPrChange w:id="1283" w:author="Erlie Hasam Morfin Zavalza" w:date="2014-10-30T23:45:00Z">
                    <w:rPr>
                      <w:rFonts w:ascii="Calibri" w:eastAsia="Calibri" w:hAnsi="Calibri" w:cs="Calibri"/>
                      <w:spacing w:val="-1"/>
                      <w:sz w:val="18"/>
                      <w:szCs w:val="18"/>
                    </w:rPr>
                  </w:rPrChange>
                </w:rPr>
                <w:t>u</w:t>
              </w:r>
              <w:r w:rsidRPr="008E1D24">
                <w:rPr>
                  <w:rFonts w:ascii="Calibri" w:eastAsia="Calibri" w:hAnsi="Calibri" w:cs="Calibri"/>
                  <w:b/>
                  <w:spacing w:val="1"/>
                  <w:sz w:val="18"/>
                  <w:szCs w:val="18"/>
                  <w:rPrChange w:id="1284" w:author="Erlie Hasam Morfin Zavalza" w:date="2014-10-30T23:45:00Z">
                    <w:rPr>
                      <w:rFonts w:ascii="Calibri" w:eastAsia="Calibri" w:hAnsi="Calibri" w:cs="Calibri"/>
                      <w:spacing w:val="1"/>
                      <w:sz w:val="18"/>
                      <w:szCs w:val="18"/>
                    </w:rPr>
                  </w:rPrChange>
                </w:rPr>
                <w:t>c</w:t>
              </w:r>
              <w:r w:rsidRPr="008E1D24">
                <w:rPr>
                  <w:rFonts w:ascii="Calibri" w:eastAsia="Calibri" w:hAnsi="Calibri" w:cs="Calibri"/>
                  <w:b/>
                  <w:sz w:val="18"/>
                  <w:szCs w:val="18"/>
                  <w:rPrChange w:id="1285" w:author="Erlie Hasam Morfin Zavalza" w:date="2014-10-30T23:45:00Z">
                    <w:rPr>
                      <w:rFonts w:ascii="Calibri" w:eastAsia="Calibri" w:hAnsi="Calibri" w:cs="Calibri"/>
                      <w:sz w:val="18"/>
                      <w:szCs w:val="18"/>
                    </w:rPr>
                  </w:rPrChange>
                </w:rPr>
                <w:t>i</w:t>
              </w:r>
              <w:r w:rsidRPr="008E1D24">
                <w:rPr>
                  <w:rFonts w:ascii="Calibri" w:eastAsia="Calibri" w:hAnsi="Calibri" w:cs="Calibri"/>
                  <w:b/>
                  <w:spacing w:val="1"/>
                  <w:sz w:val="18"/>
                  <w:szCs w:val="18"/>
                  <w:rPrChange w:id="1286" w:author="Erlie Hasam Morfin Zavalza" w:date="2014-10-30T23:45:00Z">
                    <w:rPr>
                      <w:rFonts w:ascii="Calibri" w:eastAsia="Calibri" w:hAnsi="Calibri" w:cs="Calibri"/>
                      <w:spacing w:val="1"/>
                      <w:sz w:val="18"/>
                      <w:szCs w:val="18"/>
                    </w:rPr>
                  </w:rPrChange>
                </w:rPr>
                <w:t>ó</w:t>
              </w:r>
              <w:r w:rsidRPr="008E1D24">
                <w:rPr>
                  <w:rFonts w:ascii="Calibri" w:eastAsia="Calibri" w:hAnsi="Calibri" w:cs="Calibri"/>
                  <w:b/>
                  <w:sz w:val="18"/>
                  <w:szCs w:val="18"/>
                  <w:rPrChange w:id="1287" w:author="Erlie Hasam Morfin Zavalza" w:date="2014-10-30T23:45:00Z">
                    <w:rPr>
                      <w:rFonts w:ascii="Calibri" w:eastAsia="Calibri" w:hAnsi="Calibri" w:cs="Calibri"/>
                      <w:sz w:val="18"/>
                      <w:szCs w:val="18"/>
                    </w:rPr>
                  </w:rPrChange>
                </w:rPr>
                <w:t>n</w:t>
              </w:r>
            </w:ins>
          </w:p>
        </w:tc>
        <w:tc>
          <w:tcPr>
            <w:tcW w:w="7513" w:type="dxa"/>
            <w:tcBorders>
              <w:top w:val="single" w:sz="5" w:space="0" w:color="000000"/>
              <w:left w:val="single" w:sz="5" w:space="0" w:color="000000"/>
              <w:bottom w:val="single" w:sz="5" w:space="0" w:color="000000"/>
              <w:right w:val="single" w:sz="5" w:space="0" w:color="000000"/>
            </w:tcBorders>
            <w:tcPrChange w:id="1288" w:author="Erlie Hasam Morfin Zavalza" w:date="2014-10-30T23:45:00Z">
              <w:tcPr>
                <w:tcW w:w="3597" w:type="dxa"/>
                <w:tcBorders>
                  <w:top w:val="single" w:sz="5" w:space="0" w:color="000000"/>
                  <w:left w:val="single" w:sz="5" w:space="0" w:color="000000"/>
                  <w:bottom w:val="single" w:sz="5" w:space="0" w:color="000000"/>
                  <w:right w:val="single" w:sz="5" w:space="0" w:color="000000"/>
                </w:tcBorders>
              </w:tcPr>
            </w:tcPrChange>
          </w:tcPr>
          <w:p w14:paraId="3724F78D" w14:textId="75531C84" w:rsidR="008E1D24" w:rsidRDefault="008E1D24" w:rsidP="00F831F1">
            <w:pPr>
              <w:spacing w:before="1" w:line="200" w:lineRule="exact"/>
              <w:ind w:left="96"/>
              <w:rPr>
                <w:ins w:id="1289" w:author="Erlie Hasam Morfin Zavalza" w:date="2014-10-30T21:03:00Z"/>
                <w:rFonts w:ascii="Calibri" w:eastAsia="Calibri" w:hAnsi="Calibri" w:cs="Calibri"/>
                <w:sz w:val="18"/>
                <w:szCs w:val="18"/>
              </w:rPr>
            </w:pPr>
            <w:ins w:id="1290" w:author="Erlie Hasam Morfin Zavalza" w:date="2014-10-30T23:37:00Z">
              <w:r>
                <w:rPr>
                  <w:rFonts w:ascii="Calibri" w:eastAsia="Calibri" w:hAnsi="Calibri" w:cs="Calibri"/>
                  <w:sz w:val="18"/>
                  <w:szCs w:val="18"/>
                </w:rPr>
                <w:t xml:space="preserve">No se </w:t>
              </w:r>
            </w:ins>
            <w:ins w:id="1291" w:author="Erlie Hasam Morfin Zavalza" w:date="2014-10-30T23:38:00Z">
              <w:r>
                <w:rPr>
                  <w:rFonts w:ascii="Calibri" w:eastAsia="Calibri" w:hAnsi="Calibri" w:cs="Calibri"/>
                  <w:sz w:val="18"/>
                  <w:szCs w:val="18"/>
                </w:rPr>
                <w:t xml:space="preserve">asume un inventario de productos terminados, trabajaremos por órdenes y pedidos, </w:t>
              </w:r>
            </w:ins>
            <w:ins w:id="1292" w:author="Erlie Hasam Morfin Zavalza" w:date="2014-10-30T23:39:00Z">
              <w:r>
                <w:rPr>
                  <w:rFonts w:ascii="Calibri" w:eastAsia="Calibri" w:hAnsi="Calibri" w:cs="Calibri"/>
                  <w:sz w:val="18"/>
                  <w:szCs w:val="18"/>
                </w:rPr>
                <w:t>únicamente</w:t>
              </w:r>
            </w:ins>
            <w:ins w:id="1293" w:author="Erlie Hasam Morfin Zavalza" w:date="2014-10-30T23:38:00Z">
              <w:r>
                <w:rPr>
                  <w:rFonts w:ascii="Calibri" w:eastAsia="Calibri" w:hAnsi="Calibri" w:cs="Calibri"/>
                  <w:sz w:val="18"/>
                  <w:szCs w:val="18"/>
                </w:rPr>
                <w:t xml:space="preserve"> </w:t>
              </w:r>
            </w:ins>
            <w:ins w:id="1294" w:author="Erlie Hasam Morfin Zavalza" w:date="2014-10-30T23:39:00Z">
              <w:r>
                <w:rPr>
                  <w:rFonts w:ascii="Calibri" w:eastAsia="Calibri" w:hAnsi="Calibri" w:cs="Calibri"/>
                  <w:sz w:val="18"/>
                  <w:szCs w:val="18"/>
                </w:rPr>
                <w:t>habrá que adquirís los recursos para comprar los vehículos para distribuir las empanadas a domicilio.</w:t>
              </w:r>
            </w:ins>
          </w:p>
        </w:tc>
      </w:tr>
      <w:tr w:rsidR="008E1D24" w14:paraId="69AB7E0B" w14:textId="77777777" w:rsidTr="008E1D24">
        <w:trPr>
          <w:trHeight w:hRule="exact" w:val="852"/>
          <w:jc w:val="center"/>
          <w:ins w:id="1295" w:author="Erlie Hasam Morfin Zavalza" w:date="2014-10-30T21:03:00Z"/>
          <w:trPrChange w:id="1296" w:author="Erlie Hasam Morfin Zavalza" w:date="2014-10-30T23:45:00Z">
            <w:trPr>
              <w:trHeight w:hRule="exact" w:val="1712"/>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297" w:author="Erlie Hasam Morfin Zavalza" w:date="2014-10-30T23:45:00Z">
              <w:tcPr>
                <w:tcW w:w="2268" w:type="dxa"/>
                <w:tcBorders>
                  <w:top w:val="single" w:sz="5" w:space="0" w:color="000000"/>
                  <w:left w:val="single" w:sz="5" w:space="0" w:color="000000"/>
                  <w:bottom w:val="single" w:sz="5" w:space="0" w:color="000000"/>
                  <w:right w:val="single" w:sz="5" w:space="0" w:color="000000"/>
                </w:tcBorders>
              </w:tcPr>
            </w:tcPrChange>
          </w:tcPr>
          <w:p w14:paraId="0951391C" w14:textId="77777777" w:rsidR="008E1D24" w:rsidRPr="008E1D24" w:rsidRDefault="008E1D24">
            <w:pPr>
              <w:spacing w:line="200" w:lineRule="exact"/>
              <w:ind w:left="98"/>
              <w:jc w:val="center"/>
              <w:rPr>
                <w:ins w:id="1298" w:author="Erlie Hasam Morfin Zavalza" w:date="2014-10-30T21:03:00Z"/>
                <w:rFonts w:ascii="Calibri" w:eastAsia="Calibri" w:hAnsi="Calibri" w:cs="Calibri"/>
                <w:b/>
                <w:sz w:val="18"/>
                <w:szCs w:val="18"/>
                <w:lang w:val="es-MX"/>
                <w:rPrChange w:id="1299" w:author="Erlie Hasam Morfin Zavalza" w:date="2014-10-30T23:45:00Z">
                  <w:rPr>
                    <w:ins w:id="1300" w:author="Erlie Hasam Morfin Zavalza" w:date="2014-10-30T21:03:00Z"/>
                    <w:rFonts w:ascii="Calibri" w:eastAsia="Calibri" w:hAnsi="Calibri" w:cs="Calibri"/>
                    <w:sz w:val="18"/>
                    <w:szCs w:val="18"/>
                    <w:lang w:val="es-MX"/>
                  </w:rPr>
                </w:rPrChange>
              </w:rPr>
              <w:pPrChange w:id="1301" w:author="Erlie Hasam Morfin Zavalza" w:date="2014-10-30T23:46:00Z">
                <w:pPr>
                  <w:spacing w:line="200" w:lineRule="exact"/>
                  <w:ind w:left="98"/>
                </w:pPr>
              </w:pPrChange>
            </w:pPr>
            <w:ins w:id="1302" w:author="Erlie Hasam Morfin Zavalza" w:date="2014-10-30T21:03:00Z">
              <w:r w:rsidRPr="008E1D24">
                <w:rPr>
                  <w:rFonts w:ascii="Calibri" w:eastAsia="Calibri" w:hAnsi="Calibri" w:cs="Calibri"/>
                  <w:b/>
                  <w:spacing w:val="1"/>
                  <w:sz w:val="18"/>
                  <w:szCs w:val="18"/>
                  <w:lang w:val="es-MX"/>
                  <w:rPrChange w:id="1303" w:author="Erlie Hasam Morfin Zavalza" w:date="2014-10-30T23:45:00Z">
                    <w:rPr>
                      <w:rFonts w:ascii="Calibri" w:eastAsia="Calibri" w:hAnsi="Calibri" w:cs="Calibri"/>
                      <w:spacing w:val="1"/>
                      <w:sz w:val="18"/>
                      <w:szCs w:val="18"/>
                      <w:lang w:val="es-MX"/>
                    </w:rPr>
                  </w:rPrChange>
                </w:rPr>
                <w:t>E</w:t>
              </w:r>
              <w:r w:rsidRPr="008E1D24">
                <w:rPr>
                  <w:rFonts w:ascii="Calibri" w:eastAsia="Calibri" w:hAnsi="Calibri" w:cs="Calibri"/>
                  <w:b/>
                  <w:sz w:val="18"/>
                  <w:szCs w:val="18"/>
                  <w:lang w:val="es-MX"/>
                  <w:rPrChange w:id="1304" w:author="Erlie Hasam Morfin Zavalza" w:date="2014-10-30T23:45:00Z">
                    <w:rPr>
                      <w:rFonts w:ascii="Calibri" w:eastAsia="Calibri" w:hAnsi="Calibri" w:cs="Calibri"/>
                      <w:sz w:val="18"/>
                      <w:szCs w:val="18"/>
                      <w:lang w:val="es-MX"/>
                    </w:rPr>
                  </w:rPrChange>
                </w:rPr>
                <w:t>fici</w:t>
              </w:r>
              <w:r w:rsidRPr="008E1D24">
                <w:rPr>
                  <w:rFonts w:ascii="Calibri" w:eastAsia="Calibri" w:hAnsi="Calibri" w:cs="Calibri"/>
                  <w:b/>
                  <w:spacing w:val="-1"/>
                  <w:sz w:val="18"/>
                  <w:szCs w:val="18"/>
                  <w:lang w:val="es-MX"/>
                  <w:rPrChange w:id="1305" w:author="Erlie Hasam Morfin Zavalza" w:date="2014-10-30T23:45:00Z">
                    <w:rPr>
                      <w:rFonts w:ascii="Calibri" w:eastAsia="Calibri" w:hAnsi="Calibri" w:cs="Calibri"/>
                      <w:spacing w:val="-1"/>
                      <w:sz w:val="18"/>
                      <w:szCs w:val="18"/>
                      <w:lang w:val="es-MX"/>
                    </w:rPr>
                  </w:rPrChange>
                </w:rPr>
                <w:t>en</w:t>
              </w:r>
              <w:r w:rsidRPr="008E1D24">
                <w:rPr>
                  <w:rFonts w:ascii="Calibri" w:eastAsia="Calibri" w:hAnsi="Calibri" w:cs="Calibri"/>
                  <w:b/>
                  <w:spacing w:val="1"/>
                  <w:sz w:val="18"/>
                  <w:szCs w:val="18"/>
                  <w:lang w:val="es-MX"/>
                  <w:rPrChange w:id="1306" w:author="Erlie Hasam Morfin Zavalza" w:date="2014-10-30T23:45:00Z">
                    <w:rPr>
                      <w:rFonts w:ascii="Calibri" w:eastAsia="Calibri" w:hAnsi="Calibri" w:cs="Calibri"/>
                      <w:spacing w:val="1"/>
                      <w:sz w:val="18"/>
                      <w:szCs w:val="18"/>
                      <w:lang w:val="es-MX"/>
                    </w:rPr>
                  </w:rPrChange>
                </w:rPr>
                <w:t>c</w:t>
              </w:r>
              <w:r w:rsidRPr="008E1D24">
                <w:rPr>
                  <w:rFonts w:ascii="Calibri" w:eastAsia="Calibri" w:hAnsi="Calibri" w:cs="Calibri"/>
                  <w:b/>
                  <w:sz w:val="18"/>
                  <w:szCs w:val="18"/>
                  <w:lang w:val="es-MX"/>
                  <w:rPrChange w:id="1307" w:author="Erlie Hasam Morfin Zavalza" w:date="2014-10-30T23:45:00Z">
                    <w:rPr>
                      <w:rFonts w:ascii="Calibri" w:eastAsia="Calibri" w:hAnsi="Calibri" w:cs="Calibri"/>
                      <w:sz w:val="18"/>
                      <w:szCs w:val="18"/>
                      <w:lang w:val="es-MX"/>
                    </w:rPr>
                  </w:rPrChange>
                </w:rPr>
                <w:t xml:space="preserve">ia </w:t>
              </w:r>
              <w:r w:rsidRPr="008E1D24">
                <w:rPr>
                  <w:rFonts w:ascii="Calibri" w:eastAsia="Calibri" w:hAnsi="Calibri" w:cs="Calibri"/>
                  <w:b/>
                  <w:spacing w:val="-1"/>
                  <w:sz w:val="18"/>
                  <w:szCs w:val="18"/>
                  <w:lang w:val="es-MX"/>
                  <w:rPrChange w:id="1308" w:author="Erlie Hasam Morfin Zavalza" w:date="2014-10-30T23:45:00Z">
                    <w:rPr>
                      <w:rFonts w:ascii="Calibri" w:eastAsia="Calibri" w:hAnsi="Calibri" w:cs="Calibri"/>
                      <w:spacing w:val="-1"/>
                      <w:sz w:val="18"/>
                      <w:szCs w:val="18"/>
                      <w:lang w:val="es-MX"/>
                    </w:rPr>
                  </w:rPrChange>
                </w:rPr>
                <w:t>d</w:t>
              </w:r>
              <w:r w:rsidRPr="008E1D24">
                <w:rPr>
                  <w:rFonts w:ascii="Calibri" w:eastAsia="Calibri" w:hAnsi="Calibri" w:cs="Calibri"/>
                  <w:b/>
                  <w:sz w:val="18"/>
                  <w:szCs w:val="18"/>
                  <w:lang w:val="es-MX"/>
                  <w:rPrChange w:id="1309" w:author="Erlie Hasam Morfin Zavalza" w:date="2014-10-30T23:45:00Z">
                    <w:rPr>
                      <w:rFonts w:ascii="Calibri" w:eastAsia="Calibri" w:hAnsi="Calibri" w:cs="Calibri"/>
                      <w:sz w:val="18"/>
                      <w:szCs w:val="18"/>
                      <w:lang w:val="es-MX"/>
                    </w:rPr>
                  </w:rPrChange>
                </w:rPr>
                <w:t>e</w:t>
              </w:r>
              <w:r w:rsidRPr="008E1D24">
                <w:rPr>
                  <w:rFonts w:ascii="Calibri" w:eastAsia="Calibri" w:hAnsi="Calibri" w:cs="Calibri"/>
                  <w:b/>
                  <w:spacing w:val="-1"/>
                  <w:sz w:val="18"/>
                  <w:szCs w:val="18"/>
                  <w:lang w:val="es-MX"/>
                  <w:rPrChange w:id="1310"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z w:val="18"/>
                  <w:szCs w:val="18"/>
                  <w:lang w:val="es-MX"/>
                  <w:rPrChange w:id="1311" w:author="Erlie Hasam Morfin Zavalza" w:date="2014-10-30T23:45:00Z">
                    <w:rPr>
                      <w:rFonts w:ascii="Calibri" w:eastAsia="Calibri" w:hAnsi="Calibri" w:cs="Calibri"/>
                      <w:sz w:val="18"/>
                      <w:szCs w:val="18"/>
                      <w:lang w:val="es-MX"/>
                    </w:rPr>
                  </w:rPrChange>
                </w:rPr>
                <w:t>l</w:t>
              </w:r>
              <w:r w:rsidRPr="008E1D24">
                <w:rPr>
                  <w:rFonts w:ascii="Calibri" w:eastAsia="Calibri" w:hAnsi="Calibri" w:cs="Calibri"/>
                  <w:b/>
                  <w:spacing w:val="1"/>
                  <w:sz w:val="18"/>
                  <w:szCs w:val="18"/>
                  <w:lang w:val="es-MX"/>
                  <w:rPrChange w:id="1312"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13" w:author="Erlie Hasam Morfin Zavalza" w:date="2014-10-30T23:45:00Z">
                    <w:rPr>
                      <w:rFonts w:ascii="Calibri" w:eastAsia="Calibri" w:hAnsi="Calibri" w:cs="Calibri"/>
                      <w:sz w:val="18"/>
                      <w:szCs w:val="18"/>
                      <w:lang w:val="es-MX"/>
                    </w:rPr>
                  </w:rPrChange>
                </w:rPr>
                <w:t>s</w:t>
              </w:r>
              <w:r w:rsidRPr="008E1D24">
                <w:rPr>
                  <w:rFonts w:ascii="Calibri" w:eastAsia="Calibri" w:hAnsi="Calibri" w:cs="Calibri"/>
                  <w:b/>
                  <w:spacing w:val="-1"/>
                  <w:sz w:val="18"/>
                  <w:szCs w:val="18"/>
                  <w:lang w:val="es-MX"/>
                  <w:rPrChange w:id="1314" w:author="Erlie Hasam Morfin Zavalza" w:date="2014-10-30T23:45:00Z">
                    <w:rPr>
                      <w:rFonts w:ascii="Calibri" w:eastAsia="Calibri" w:hAnsi="Calibri" w:cs="Calibri"/>
                      <w:spacing w:val="-1"/>
                      <w:sz w:val="18"/>
                      <w:szCs w:val="18"/>
                      <w:lang w:val="es-MX"/>
                    </w:rPr>
                  </w:rPrChange>
                </w:rPr>
                <w:t xml:space="preserve"> p</w:t>
              </w:r>
              <w:r w:rsidRPr="008E1D24">
                <w:rPr>
                  <w:rFonts w:ascii="Calibri" w:eastAsia="Calibri" w:hAnsi="Calibri" w:cs="Calibri"/>
                  <w:b/>
                  <w:sz w:val="18"/>
                  <w:szCs w:val="18"/>
                  <w:lang w:val="es-MX"/>
                  <w:rPrChange w:id="1315" w:author="Erlie Hasam Morfin Zavalza" w:date="2014-10-30T23:45:00Z">
                    <w:rPr>
                      <w:rFonts w:ascii="Calibri" w:eastAsia="Calibri" w:hAnsi="Calibri" w:cs="Calibri"/>
                      <w:sz w:val="18"/>
                      <w:szCs w:val="18"/>
                      <w:lang w:val="es-MX"/>
                    </w:rPr>
                  </w:rPrChange>
                </w:rPr>
                <w:t>r</w:t>
              </w:r>
              <w:r w:rsidRPr="008E1D24">
                <w:rPr>
                  <w:rFonts w:ascii="Calibri" w:eastAsia="Calibri" w:hAnsi="Calibri" w:cs="Calibri"/>
                  <w:b/>
                  <w:spacing w:val="1"/>
                  <w:sz w:val="18"/>
                  <w:szCs w:val="18"/>
                  <w:lang w:val="es-MX"/>
                  <w:rPrChange w:id="1316" w:author="Erlie Hasam Morfin Zavalza" w:date="2014-10-30T23:45:00Z">
                    <w:rPr>
                      <w:rFonts w:ascii="Calibri" w:eastAsia="Calibri" w:hAnsi="Calibri" w:cs="Calibri"/>
                      <w:spacing w:val="1"/>
                      <w:sz w:val="18"/>
                      <w:szCs w:val="18"/>
                      <w:lang w:val="es-MX"/>
                    </w:rPr>
                  </w:rPrChange>
                </w:rPr>
                <w:t>oc</w:t>
              </w:r>
              <w:r w:rsidRPr="008E1D24">
                <w:rPr>
                  <w:rFonts w:ascii="Calibri" w:eastAsia="Calibri" w:hAnsi="Calibri" w:cs="Calibri"/>
                  <w:b/>
                  <w:spacing w:val="-1"/>
                  <w:sz w:val="18"/>
                  <w:szCs w:val="18"/>
                  <w:lang w:val="es-MX"/>
                  <w:rPrChange w:id="1317" w:author="Erlie Hasam Morfin Zavalza" w:date="2014-10-30T23:45:00Z">
                    <w:rPr>
                      <w:rFonts w:ascii="Calibri" w:eastAsia="Calibri" w:hAnsi="Calibri" w:cs="Calibri"/>
                      <w:spacing w:val="-1"/>
                      <w:sz w:val="18"/>
                      <w:szCs w:val="18"/>
                      <w:lang w:val="es-MX"/>
                    </w:rPr>
                  </w:rPrChange>
                </w:rPr>
                <w:t>es</w:t>
              </w:r>
              <w:r w:rsidRPr="008E1D24">
                <w:rPr>
                  <w:rFonts w:ascii="Calibri" w:eastAsia="Calibri" w:hAnsi="Calibri" w:cs="Calibri"/>
                  <w:b/>
                  <w:spacing w:val="1"/>
                  <w:sz w:val="18"/>
                  <w:szCs w:val="18"/>
                  <w:lang w:val="es-MX"/>
                  <w:rPrChange w:id="1318"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19" w:author="Erlie Hasam Morfin Zavalza" w:date="2014-10-30T23:45:00Z">
                    <w:rPr>
                      <w:rFonts w:ascii="Calibri" w:eastAsia="Calibri" w:hAnsi="Calibri" w:cs="Calibri"/>
                      <w:sz w:val="18"/>
                      <w:szCs w:val="18"/>
                      <w:lang w:val="es-MX"/>
                    </w:rPr>
                  </w:rPrChange>
                </w:rPr>
                <w:t>s</w:t>
              </w:r>
            </w:ins>
          </w:p>
          <w:p w14:paraId="2A2C5FB8" w14:textId="0C089ACD" w:rsidR="008E1D24" w:rsidRPr="008E1D24" w:rsidRDefault="008E1D24">
            <w:pPr>
              <w:spacing w:before="1" w:line="200" w:lineRule="exact"/>
              <w:ind w:left="95"/>
              <w:jc w:val="center"/>
              <w:rPr>
                <w:ins w:id="1320" w:author="Erlie Hasam Morfin Zavalza" w:date="2014-10-30T21:03:00Z"/>
                <w:rFonts w:ascii="Calibri" w:eastAsia="Calibri" w:hAnsi="Calibri" w:cs="Calibri"/>
                <w:b/>
                <w:sz w:val="18"/>
                <w:szCs w:val="18"/>
              </w:rPr>
            </w:pPr>
            <w:ins w:id="1321" w:author="Erlie Hasam Morfin Zavalza" w:date="2014-10-30T21:03:00Z">
              <w:r w:rsidRPr="008E1D24">
                <w:rPr>
                  <w:rFonts w:ascii="Calibri" w:eastAsia="Calibri" w:hAnsi="Calibri" w:cs="Calibri"/>
                  <w:b/>
                  <w:spacing w:val="-1"/>
                  <w:sz w:val="18"/>
                  <w:szCs w:val="18"/>
                  <w:lang w:val="es-MX"/>
                  <w:rPrChange w:id="1322" w:author="Erlie Hasam Morfin Zavalza" w:date="2014-10-30T23:45:00Z">
                    <w:rPr>
                      <w:rFonts w:ascii="Calibri" w:eastAsia="Calibri" w:hAnsi="Calibri" w:cs="Calibri"/>
                      <w:spacing w:val="-1"/>
                      <w:sz w:val="18"/>
                      <w:szCs w:val="18"/>
                      <w:lang w:val="es-MX"/>
                    </w:rPr>
                  </w:rPrChange>
                </w:rPr>
                <w:t>p</w:t>
              </w:r>
              <w:r w:rsidRPr="008E1D24">
                <w:rPr>
                  <w:rFonts w:ascii="Calibri" w:eastAsia="Calibri" w:hAnsi="Calibri" w:cs="Calibri"/>
                  <w:b/>
                  <w:sz w:val="18"/>
                  <w:szCs w:val="18"/>
                  <w:lang w:val="es-MX"/>
                  <w:rPrChange w:id="1323" w:author="Erlie Hasam Morfin Zavalza" w:date="2014-10-30T23:45:00Z">
                    <w:rPr>
                      <w:rFonts w:ascii="Calibri" w:eastAsia="Calibri" w:hAnsi="Calibri" w:cs="Calibri"/>
                      <w:sz w:val="18"/>
                      <w:szCs w:val="18"/>
                      <w:lang w:val="es-MX"/>
                    </w:rPr>
                  </w:rPrChange>
                </w:rPr>
                <w:t>r</w:t>
              </w:r>
              <w:r w:rsidRPr="008E1D24">
                <w:rPr>
                  <w:rFonts w:ascii="Calibri" w:eastAsia="Calibri" w:hAnsi="Calibri" w:cs="Calibri"/>
                  <w:b/>
                  <w:spacing w:val="1"/>
                  <w:sz w:val="18"/>
                  <w:szCs w:val="18"/>
                  <w:lang w:val="es-MX"/>
                  <w:rPrChange w:id="1324"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pacing w:val="-1"/>
                  <w:sz w:val="18"/>
                  <w:szCs w:val="18"/>
                  <w:lang w:val="es-MX"/>
                  <w:rPrChange w:id="1325" w:author="Erlie Hasam Morfin Zavalza" w:date="2014-10-30T23:45:00Z">
                    <w:rPr>
                      <w:rFonts w:ascii="Calibri" w:eastAsia="Calibri" w:hAnsi="Calibri" w:cs="Calibri"/>
                      <w:spacing w:val="-1"/>
                      <w:sz w:val="18"/>
                      <w:szCs w:val="18"/>
                      <w:lang w:val="es-MX"/>
                    </w:rPr>
                  </w:rPrChange>
                </w:rPr>
                <w:t>du</w:t>
              </w:r>
              <w:r w:rsidRPr="008E1D24">
                <w:rPr>
                  <w:rFonts w:ascii="Calibri" w:eastAsia="Calibri" w:hAnsi="Calibri" w:cs="Calibri"/>
                  <w:b/>
                  <w:spacing w:val="1"/>
                  <w:sz w:val="18"/>
                  <w:szCs w:val="18"/>
                  <w:lang w:val="es-MX"/>
                  <w:rPrChange w:id="1326" w:author="Erlie Hasam Morfin Zavalza" w:date="2014-10-30T23:45:00Z">
                    <w:rPr>
                      <w:rFonts w:ascii="Calibri" w:eastAsia="Calibri" w:hAnsi="Calibri" w:cs="Calibri"/>
                      <w:spacing w:val="1"/>
                      <w:sz w:val="18"/>
                      <w:szCs w:val="18"/>
                      <w:lang w:val="es-MX"/>
                    </w:rPr>
                  </w:rPrChange>
                </w:rPr>
                <w:t>ct</w:t>
              </w:r>
              <w:r w:rsidRPr="008E1D24">
                <w:rPr>
                  <w:rFonts w:ascii="Calibri" w:eastAsia="Calibri" w:hAnsi="Calibri" w:cs="Calibri"/>
                  <w:b/>
                  <w:sz w:val="18"/>
                  <w:szCs w:val="18"/>
                  <w:lang w:val="es-MX"/>
                  <w:rPrChange w:id="1327" w:author="Erlie Hasam Morfin Zavalza" w:date="2014-10-30T23:45:00Z">
                    <w:rPr>
                      <w:rFonts w:ascii="Calibri" w:eastAsia="Calibri" w:hAnsi="Calibri" w:cs="Calibri"/>
                      <w:sz w:val="18"/>
                      <w:szCs w:val="18"/>
                      <w:lang w:val="es-MX"/>
                    </w:rPr>
                  </w:rPrChange>
                </w:rPr>
                <w:t>iv</w:t>
              </w:r>
              <w:r w:rsidRPr="008E1D24">
                <w:rPr>
                  <w:rFonts w:ascii="Calibri" w:eastAsia="Calibri" w:hAnsi="Calibri" w:cs="Calibri"/>
                  <w:b/>
                  <w:spacing w:val="1"/>
                  <w:sz w:val="18"/>
                  <w:szCs w:val="18"/>
                  <w:lang w:val="es-MX"/>
                  <w:rPrChange w:id="1328"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29" w:author="Erlie Hasam Morfin Zavalza" w:date="2014-10-30T23:45:00Z">
                    <w:rPr>
                      <w:rFonts w:ascii="Calibri" w:eastAsia="Calibri" w:hAnsi="Calibri" w:cs="Calibri"/>
                      <w:sz w:val="18"/>
                      <w:szCs w:val="18"/>
                      <w:lang w:val="es-MX"/>
                    </w:rPr>
                  </w:rPrChange>
                </w:rPr>
                <w:t>s</w:t>
              </w:r>
            </w:ins>
          </w:p>
        </w:tc>
        <w:tc>
          <w:tcPr>
            <w:tcW w:w="7513" w:type="dxa"/>
            <w:tcBorders>
              <w:top w:val="single" w:sz="5" w:space="0" w:color="000000"/>
              <w:left w:val="single" w:sz="5" w:space="0" w:color="000000"/>
              <w:bottom w:val="single" w:sz="5" w:space="0" w:color="000000"/>
              <w:right w:val="single" w:sz="5" w:space="0" w:color="000000"/>
            </w:tcBorders>
            <w:tcPrChange w:id="1330" w:author="Erlie Hasam Morfin Zavalza" w:date="2014-10-30T23:45:00Z">
              <w:tcPr>
                <w:tcW w:w="3597" w:type="dxa"/>
                <w:tcBorders>
                  <w:top w:val="single" w:sz="5" w:space="0" w:color="000000"/>
                  <w:left w:val="single" w:sz="5" w:space="0" w:color="000000"/>
                  <w:bottom w:val="single" w:sz="5" w:space="0" w:color="000000"/>
                  <w:right w:val="single" w:sz="5" w:space="0" w:color="000000"/>
                </w:tcBorders>
              </w:tcPr>
            </w:tcPrChange>
          </w:tcPr>
          <w:p w14:paraId="4F5E2482" w14:textId="58A8C49A" w:rsidR="008E1D24" w:rsidRDefault="008E1D24">
            <w:pPr>
              <w:spacing w:before="1" w:line="200" w:lineRule="exact"/>
              <w:ind w:left="96"/>
              <w:rPr>
                <w:ins w:id="1331" w:author="Erlie Hasam Morfin Zavalza" w:date="2014-10-30T21:03:00Z"/>
                <w:rFonts w:ascii="Calibri" w:eastAsia="Calibri" w:hAnsi="Calibri" w:cs="Calibri"/>
                <w:sz w:val="18"/>
                <w:szCs w:val="18"/>
              </w:rPr>
            </w:pPr>
            <w:ins w:id="1332" w:author="Erlie Hasam Morfin Zavalza" w:date="2014-10-30T23:39:00Z">
              <w:r>
                <w:rPr>
                  <w:rFonts w:ascii="Calibri" w:eastAsia="Calibri" w:hAnsi="Calibri" w:cs="Calibri"/>
                  <w:sz w:val="18"/>
                  <w:szCs w:val="18"/>
                </w:rPr>
                <w:t xml:space="preserve">Nuestro proceso utiliza hornos de buena capacidad que conserva la temperatura </w:t>
              </w:r>
            </w:ins>
            <w:ins w:id="1333" w:author="Erlie Hasam Morfin Zavalza" w:date="2014-10-30T23:40:00Z">
              <w:r>
                <w:rPr>
                  <w:rFonts w:ascii="Calibri" w:eastAsia="Calibri" w:hAnsi="Calibri" w:cs="Calibri"/>
                  <w:sz w:val="18"/>
                  <w:szCs w:val="18"/>
                </w:rPr>
                <w:t>adecuada</w:t>
              </w:r>
            </w:ins>
            <w:ins w:id="1334" w:author="Erlie Hasam Morfin Zavalza" w:date="2014-10-30T23:41:00Z">
              <w:r>
                <w:rPr>
                  <w:rFonts w:ascii="Calibri" w:eastAsia="Calibri" w:hAnsi="Calibri" w:cs="Calibri"/>
                  <w:sz w:val="18"/>
                  <w:szCs w:val="18"/>
                </w:rPr>
                <w:t xml:space="preserve"> y no desperdicia energía</w:t>
              </w:r>
            </w:ins>
            <w:ins w:id="1335" w:author="Erlie Hasam Morfin Zavalza" w:date="2014-10-30T23:39:00Z">
              <w:r>
                <w:rPr>
                  <w:rFonts w:ascii="Calibri" w:eastAsia="Calibri" w:hAnsi="Calibri" w:cs="Calibri"/>
                  <w:sz w:val="18"/>
                  <w:szCs w:val="18"/>
                </w:rPr>
                <w:t>, no tenemos producci</w:t>
              </w:r>
            </w:ins>
            <w:ins w:id="1336" w:author="Erlie Hasam Morfin Zavalza" w:date="2014-10-30T23:40:00Z">
              <w:r>
                <w:rPr>
                  <w:rFonts w:ascii="Calibri" w:eastAsia="Calibri" w:hAnsi="Calibri" w:cs="Calibri"/>
                  <w:sz w:val="18"/>
                  <w:szCs w:val="18"/>
                </w:rPr>
                <w:t>ón estandarizada ni una ventaja en costos</w:t>
              </w:r>
            </w:ins>
            <w:ins w:id="1337" w:author="Erlie Hasam Morfin Zavalza" w:date="2014-10-30T23:41:00Z">
              <w:r>
                <w:rPr>
                  <w:rFonts w:ascii="Calibri" w:eastAsia="Calibri" w:hAnsi="Calibri" w:cs="Calibri"/>
                  <w:sz w:val="18"/>
                  <w:szCs w:val="18"/>
                </w:rPr>
                <w:t xml:space="preserve"> pero </w:t>
              </w:r>
            </w:ins>
            <w:ins w:id="1338" w:author="Erlie Hasam Morfin Zavalza" w:date="2014-10-30T23:40:00Z">
              <w:r>
                <w:rPr>
                  <w:rFonts w:ascii="Calibri" w:eastAsia="Calibri" w:hAnsi="Calibri" w:cs="Calibri"/>
                  <w:sz w:val="18"/>
                  <w:szCs w:val="18"/>
                </w:rPr>
                <w:t>buscamos hacer valer nuestras empanadas para los gustos más exigentes y con la mejor calidad</w:t>
              </w:r>
            </w:ins>
            <w:ins w:id="1339" w:author="Erlie Hasam Morfin Zavalza" w:date="2014-10-30T23:41:00Z">
              <w:r>
                <w:rPr>
                  <w:rFonts w:ascii="Calibri" w:eastAsia="Calibri" w:hAnsi="Calibri" w:cs="Calibri"/>
                  <w:sz w:val="18"/>
                  <w:szCs w:val="18"/>
                </w:rPr>
                <w:t xml:space="preserve"> posible, para clientes que buscan lo mejor.</w:t>
              </w:r>
            </w:ins>
          </w:p>
        </w:tc>
      </w:tr>
      <w:tr w:rsidR="008E1D24" w14:paraId="4BB204CA" w14:textId="77777777" w:rsidTr="008E1D24">
        <w:trPr>
          <w:trHeight w:hRule="exact" w:val="708"/>
          <w:jc w:val="center"/>
          <w:ins w:id="1340" w:author="Erlie Hasam Morfin Zavalza" w:date="2014-10-30T21:03:00Z"/>
          <w:trPrChange w:id="1341" w:author="Erlie Hasam Morfin Zavalza" w:date="2014-10-30T23:46:00Z">
            <w:trPr>
              <w:trHeight w:hRule="exact" w:val="1127"/>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342" w:author="Erlie Hasam Morfin Zavalza" w:date="2014-10-30T23:46:00Z">
              <w:tcPr>
                <w:tcW w:w="2268" w:type="dxa"/>
                <w:tcBorders>
                  <w:top w:val="single" w:sz="5" w:space="0" w:color="000000"/>
                  <w:left w:val="single" w:sz="5" w:space="0" w:color="000000"/>
                  <w:bottom w:val="single" w:sz="5" w:space="0" w:color="000000"/>
                  <w:right w:val="single" w:sz="5" w:space="0" w:color="000000"/>
                </w:tcBorders>
              </w:tcPr>
            </w:tcPrChange>
          </w:tcPr>
          <w:p w14:paraId="6CB882C3" w14:textId="77777777" w:rsidR="008E1D24" w:rsidRPr="008E1D24" w:rsidRDefault="008E1D24">
            <w:pPr>
              <w:spacing w:line="200" w:lineRule="exact"/>
              <w:ind w:left="98"/>
              <w:jc w:val="center"/>
              <w:rPr>
                <w:ins w:id="1343" w:author="Erlie Hasam Morfin Zavalza" w:date="2014-10-30T21:03:00Z"/>
                <w:rFonts w:ascii="Calibri" w:eastAsia="Calibri" w:hAnsi="Calibri" w:cs="Calibri"/>
                <w:b/>
                <w:sz w:val="18"/>
                <w:szCs w:val="18"/>
                <w:lang w:val="es-MX"/>
                <w:rPrChange w:id="1344" w:author="Erlie Hasam Morfin Zavalza" w:date="2014-10-30T23:45:00Z">
                  <w:rPr>
                    <w:ins w:id="1345" w:author="Erlie Hasam Morfin Zavalza" w:date="2014-10-30T21:03:00Z"/>
                    <w:rFonts w:ascii="Calibri" w:eastAsia="Calibri" w:hAnsi="Calibri" w:cs="Calibri"/>
                    <w:sz w:val="18"/>
                    <w:szCs w:val="18"/>
                    <w:lang w:val="es-MX"/>
                  </w:rPr>
                </w:rPrChange>
              </w:rPr>
              <w:pPrChange w:id="1346" w:author="Erlie Hasam Morfin Zavalza" w:date="2014-10-30T23:46:00Z">
                <w:pPr>
                  <w:spacing w:line="200" w:lineRule="exact"/>
                  <w:ind w:left="98"/>
                </w:pPr>
              </w:pPrChange>
            </w:pPr>
            <w:ins w:id="1347" w:author="Erlie Hasam Morfin Zavalza" w:date="2014-10-30T21:03:00Z">
              <w:r w:rsidRPr="008E1D24">
                <w:rPr>
                  <w:rFonts w:ascii="Calibri" w:eastAsia="Calibri" w:hAnsi="Calibri" w:cs="Calibri"/>
                  <w:b/>
                  <w:sz w:val="18"/>
                  <w:szCs w:val="18"/>
                  <w:lang w:val="es-MX"/>
                  <w:rPrChange w:id="1348" w:author="Erlie Hasam Morfin Zavalza" w:date="2014-10-30T23:45:00Z">
                    <w:rPr>
                      <w:rFonts w:ascii="Calibri" w:eastAsia="Calibri" w:hAnsi="Calibri" w:cs="Calibri"/>
                      <w:sz w:val="18"/>
                      <w:szCs w:val="18"/>
                      <w:lang w:val="es-MX"/>
                    </w:rPr>
                  </w:rPrChange>
                </w:rPr>
                <w:t>C</w:t>
              </w:r>
              <w:r w:rsidRPr="008E1D24">
                <w:rPr>
                  <w:rFonts w:ascii="Calibri" w:eastAsia="Calibri" w:hAnsi="Calibri" w:cs="Calibri"/>
                  <w:b/>
                  <w:spacing w:val="1"/>
                  <w:sz w:val="18"/>
                  <w:szCs w:val="18"/>
                  <w:lang w:val="es-MX"/>
                  <w:rPrChange w:id="1349"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pacing w:val="-1"/>
                  <w:sz w:val="18"/>
                  <w:szCs w:val="18"/>
                  <w:lang w:val="es-MX"/>
                  <w:rPrChange w:id="1350" w:author="Erlie Hasam Morfin Zavalza" w:date="2014-10-30T23:45:00Z">
                    <w:rPr>
                      <w:rFonts w:ascii="Calibri" w:eastAsia="Calibri" w:hAnsi="Calibri" w:cs="Calibri"/>
                      <w:spacing w:val="-1"/>
                      <w:sz w:val="18"/>
                      <w:szCs w:val="18"/>
                      <w:lang w:val="es-MX"/>
                    </w:rPr>
                  </w:rPrChange>
                </w:rPr>
                <w:t>s</w:t>
              </w:r>
              <w:r w:rsidRPr="008E1D24">
                <w:rPr>
                  <w:rFonts w:ascii="Calibri" w:eastAsia="Calibri" w:hAnsi="Calibri" w:cs="Calibri"/>
                  <w:b/>
                  <w:sz w:val="18"/>
                  <w:szCs w:val="18"/>
                  <w:lang w:val="es-MX"/>
                  <w:rPrChange w:id="1351" w:author="Erlie Hasam Morfin Zavalza" w:date="2014-10-30T23:45:00Z">
                    <w:rPr>
                      <w:rFonts w:ascii="Calibri" w:eastAsia="Calibri" w:hAnsi="Calibri" w:cs="Calibri"/>
                      <w:sz w:val="18"/>
                      <w:szCs w:val="18"/>
                      <w:lang w:val="es-MX"/>
                    </w:rPr>
                  </w:rPrChange>
                </w:rPr>
                <w:t>t</w:t>
              </w:r>
              <w:r w:rsidRPr="008E1D24">
                <w:rPr>
                  <w:rFonts w:ascii="Calibri" w:eastAsia="Calibri" w:hAnsi="Calibri" w:cs="Calibri"/>
                  <w:b/>
                  <w:spacing w:val="1"/>
                  <w:sz w:val="18"/>
                  <w:szCs w:val="18"/>
                  <w:lang w:val="es-MX"/>
                  <w:rPrChange w:id="1352"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53" w:author="Erlie Hasam Morfin Zavalza" w:date="2014-10-30T23:45:00Z">
                    <w:rPr>
                      <w:rFonts w:ascii="Calibri" w:eastAsia="Calibri" w:hAnsi="Calibri" w:cs="Calibri"/>
                      <w:sz w:val="18"/>
                      <w:szCs w:val="18"/>
                      <w:lang w:val="es-MX"/>
                    </w:rPr>
                  </w:rPrChange>
                </w:rPr>
                <w:t>s</w:t>
              </w:r>
              <w:r w:rsidRPr="008E1D24">
                <w:rPr>
                  <w:rFonts w:ascii="Calibri" w:eastAsia="Calibri" w:hAnsi="Calibri" w:cs="Calibri"/>
                  <w:b/>
                  <w:spacing w:val="-1"/>
                  <w:sz w:val="18"/>
                  <w:szCs w:val="18"/>
                  <w:lang w:val="es-MX"/>
                  <w:rPrChange w:id="1354" w:author="Erlie Hasam Morfin Zavalza" w:date="2014-10-30T23:45:00Z">
                    <w:rPr>
                      <w:rFonts w:ascii="Calibri" w:eastAsia="Calibri" w:hAnsi="Calibri" w:cs="Calibri"/>
                      <w:spacing w:val="-1"/>
                      <w:sz w:val="18"/>
                      <w:szCs w:val="18"/>
                      <w:lang w:val="es-MX"/>
                    </w:rPr>
                  </w:rPrChange>
                </w:rPr>
                <w:t xml:space="preserve"> d</w:t>
              </w:r>
              <w:r w:rsidRPr="008E1D24">
                <w:rPr>
                  <w:rFonts w:ascii="Calibri" w:eastAsia="Calibri" w:hAnsi="Calibri" w:cs="Calibri"/>
                  <w:b/>
                  <w:sz w:val="18"/>
                  <w:szCs w:val="18"/>
                  <w:lang w:val="es-MX"/>
                  <w:rPrChange w:id="1355" w:author="Erlie Hasam Morfin Zavalza" w:date="2014-10-30T23:45:00Z">
                    <w:rPr>
                      <w:rFonts w:ascii="Calibri" w:eastAsia="Calibri" w:hAnsi="Calibri" w:cs="Calibri"/>
                      <w:sz w:val="18"/>
                      <w:szCs w:val="18"/>
                      <w:lang w:val="es-MX"/>
                    </w:rPr>
                  </w:rPrChange>
                </w:rPr>
                <w:t>e</w:t>
              </w:r>
              <w:r w:rsidRPr="008E1D24">
                <w:rPr>
                  <w:rFonts w:ascii="Calibri" w:eastAsia="Calibri" w:hAnsi="Calibri" w:cs="Calibri"/>
                  <w:b/>
                  <w:spacing w:val="-1"/>
                  <w:sz w:val="18"/>
                  <w:szCs w:val="18"/>
                  <w:lang w:val="es-MX"/>
                  <w:rPrChange w:id="1356"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z w:val="18"/>
                  <w:szCs w:val="18"/>
                  <w:lang w:val="es-MX"/>
                  <w:rPrChange w:id="1357" w:author="Erlie Hasam Morfin Zavalza" w:date="2014-10-30T23:45:00Z">
                    <w:rPr>
                      <w:rFonts w:ascii="Calibri" w:eastAsia="Calibri" w:hAnsi="Calibri" w:cs="Calibri"/>
                      <w:sz w:val="18"/>
                      <w:szCs w:val="18"/>
                      <w:lang w:val="es-MX"/>
                    </w:rPr>
                  </w:rPrChange>
                </w:rPr>
                <w:t>l</w:t>
              </w:r>
              <w:r w:rsidRPr="008E1D24">
                <w:rPr>
                  <w:rFonts w:ascii="Calibri" w:eastAsia="Calibri" w:hAnsi="Calibri" w:cs="Calibri"/>
                  <w:b/>
                  <w:spacing w:val="1"/>
                  <w:sz w:val="18"/>
                  <w:szCs w:val="18"/>
                  <w:lang w:val="es-MX"/>
                  <w:rPrChange w:id="1358"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59" w:author="Erlie Hasam Morfin Zavalza" w:date="2014-10-30T23:45:00Z">
                    <w:rPr>
                      <w:rFonts w:ascii="Calibri" w:eastAsia="Calibri" w:hAnsi="Calibri" w:cs="Calibri"/>
                      <w:sz w:val="18"/>
                      <w:szCs w:val="18"/>
                      <w:lang w:val="es-MX"/>
                    </w:rPr>
                  </w:rPrChange>
                </w:rPr>
                <w:t>s</w:t>
              </w:r>
              <w:r w:rsidRPr="008E1D24">
                <w:rPr>
                  <w:rFonts w:ascii="Calibri" w:eastAsia="Calibri" w:hAnsi="Calibri" w:cs="Calibri"/>
                  <w:b/>
                  <w:spacing w:val="-1"/>
                  <w:sz w:val="18"/>
                  <w:szCs w:val="18"/>
                  <w:lang w:val="es-MX"/>
                  <w:rPrChange w:id="1360" w:author="Erlie Hasam Morfin Zavalza" w:date="2014-10-30T23:45:00Z">
                    <w:rPr>
                      <w:rFonts w:ascii="Calibri" w:eastAsia="Calibri" w:hAnsi="Calibri" w:cs="Calibri"/>
                      <w:spacing w:val="-1"/>
                      <w:sz w:val="18"/>
                      <w:szCs w:val="18"/>
                      <w:lang w:val="es-MX"/>
                    </w:rPr>
                  </w:rPrChange>
                </w:rPr>
                <w:t xml:space="preserve"> se</w:t>
              </w:r>
              <w:r w:rsidRPr="008E1D24">
                <w:rPr>
                  <w:rFonts w:ascii="Calibri" w:eastAsia="Calibri" w:hAnsi="Calibri" w:cs="Calibri"/>
                  <w:b/>
                  <w:sz w:val="18"/>
                  <w:szCs w:val="18"/>
                  <w:lang w:val="es-MX"/>
                  <w:rPrChange w:id="1361" w:author="Erlie Hasam Morfin Zavalza" w:date="2014-10-30T23:45:00Z">
                    <w:rPr>
                      <w:rFonts w:ascii="Calibri" w:eastAsia="Calibri" w:hAnsi="Calibri" w:cs="Calibri"/>
                      <w:sz w:val="18"/>
                      <w:szCs w:val="18"/>
                      <w:lang w:val="es-MX"/>
                    </w:rPr>
                  </w:rPrChange>
                </w:rPr>
                <w:t>rv</w:t>
              </w:r>
              <w:r w:rsidRPr="008E1D24">
                <w:rPr>
                  <w:rFonts w:ascii="Calibri" w:eastAsia="Calibri" w:hAnsi="Calibri" w:cs="Calibri"/>
                  <w:b/>
                  <w:spacing w:val="-1"/>
                  <w:sz w:val="18"/>
                  <w:szCs w:val="18"/>
                  <w:lang w:val="es-MX"/>
                  <w:rPrChange w:id="1362" w:author="Erlie Hasam Morfin Zavalza" w:date="2014-10-30T23:45:00Z">
                    <w:rPr>
                      <w:rFonts w:ascii="Calibri" w:eastAsia="Calibri" w:hAnsi="Calibri" w:cs="Calibri"/>
                      <w:spacing w:val="-1"/>
                      <w:sz w:val="18"/>
                      <w:szCs w:val="18"/>
                      <w:lang w:val="es-MX"/>
                    </w:rPr>
                  </w:rPrChange>
                </w:rPr>
                <w:t>i</w:t>
              </w:r>
              <w:r w:rsidRPr="008E1D24">
                <w:rPr>
                  <w:rFonts w:ascii="Calibri" w:eastAsia="Calibri" w:hAnsi="Calibri" w:cs="Calibri"/>
                  <w:b/>
                  <w:spacing w:val="1"/>
                  <w:sz w:val="18"/>
                  <w:szCs w:val="18"/>
                  <w:lang w:val="es-MX"/>
                  <w:rPrChange w:id="1363" w:author="Erlie Hasam Morfin Zavalza" w:date="2014-10-30T23:45:00Z">
                    <w:rPr>
                      <w:rFonts w:ascii="Calibri" w:eastAsia="Calibri" w:hAnsi="Calibri" w:cs="Calibri"/>
                      <w:spacing w:val="1"/>
                      <w:sz w:val="18"/>
                      <w:szCs w:val="18"/>
                      <w:lang w:val="es-MX"/>
                    </w:rPr>
                  </w:rPrChange>
                </w:rPr>
                <w:t>c</w:t>
              </w:r>
              <w:r w:rsidRPr="008E1D24">
                <w:rPr>
                  <w:rFonts w:ascii="Calibri" w:eastAsia="Calibri" w:hAnsi="Calibri" w:cs="Calibri"/>
                  <w:b/>
                  <w:sz w:val="18"/>
                  <w:szCs w:val="18"/>
                  <w:lang w:val="es-MX"/>
                  <w:rPrChange w:id="1364" w:author="Erlie Hasam Morfin Zavalza" w:date="2014-10-30T23:45:00Z">
                    <w:rPr>
                      <w:rFonts w:ascii="Calibri" w:eastAsia="Calibri" w:hAnsi="Calibri" w:cs="Calibri"/>
                      <w:sz w:val="18"/>
                      <w:szCs w:val="18"/>
                      <w:lang w:val="es-MX"/>
                    </w:rPr>
                  </w:rPrChange>
                </w:rPr>
                <w:t>i</w:t>
              </w:r>
              <w:r w:rsidRPr="008E1D24">
                <w:rPr>
                  <w:rFonts w:ascii="Calibri" w:eastAsia="Calibri" w:hAnsi="Calibri" w:cs="Calibri"/>
                  <w:b/>
                  <w:spacing w:val="1"/>
                  <w:sz w:val="18"/>
                  <w:szCs w:val="18"/>
                  <w:lang w:val="es-MX"/>
                  <w:rPrChange w:id="1365" w:author="Erlie Hasam Morfin Zavalza" w:date="2014-10-30T23:45:00Z">
                    <w:rPr>
                      <w:rFonts w:ascii="Calibri" w:eastAsia="Calibri" w:hAnsi="Calibri" w:cs="Calibri"/>
                      <w:spacing w:val="1"/>
                      <w:sz w:val="18"/>
                      <w:szCs w:val="18"/>
                      <w:lang w:val="es-MX"/>
                    </w:rPr>
                  </w:rPrChange>
                </w:rPr>
                <w:t>o</w:t>
              </w:r>
              <w:r w:rsidRPr="008E1D24">
                <w:rPr>
                  <w:rFonts w:ascii="Calibri" w:eastAsia="Calibri" w:hAnsi="Calibri" w:cs="Calibri"/>
                  <w:b/>
                  <w:sz w:val="18"/>
                  <w:szCs w:val="18"/>
                  <w:lang w:val="es-MX"/>
                  <w:rPrChange w:id="1366" w:author="Erlie Hasam Morfin Zavalza" w:date="2014-10-30T23:45:00Z">
                    <w:rPr>
                      <w:rFonts w:ascii="Calibri" w:eastAsia="Calibri" w:hAnsi="Calibri" w:cs="Calibri"/>
                      <w:sz w:val="18"/>
                      <w:szCs w:val="18"/>
                      <w:lang w:val="es-MX"/>
                    </w:rPr>
                  </w:rPrChange>
                </w:rPr>
                <w:t>s</w:t>
              </w:r>
              <w:r w:rsidRPr="008E1D24">
                <w:rPr>
                  <w:rFonts w:ascii="Calibri" w:eastAsia="Calibri" w:hAnsi="Calibri" w:cs="Calibri"/>
                  <w:b/>
                  <w:spacing w:val="-1"/>
                  <w:sz w:val="18"/>
                  <w:szCs w:val="18"/>
                  <w:lang w:val="es-MX"/>
                  <w:rPrChange w:id="1367" w:author="Erlie Hasam Morfin Zavalza" w:date="2014-10-30T23:45:00Z">
                    <w:rPr>
                      <w:rFonts w:ascii="Calibri" w:eastAsia="Calibri" w:hAnsi="Calibri" w:cs="Calibri"/>
                      <w:spacing w:val="-1"/>
                      <w:sz w:val="18"/>
                      <w:szCs w:val="18"/>
                      <w:lang w:val="es-MX"/>
                    </w:rPr>
                  </w:rPrChange>
                </w:rPr>
                <w:t xml:space="preserve"> </w:t>
              </w:r>
              <w:r w:rsidRPr="008E1D24">
                <w:rPr>
                  <w:rFonts w:ascii="Calibri" w:eastAsia="Calibri" w:hAnsi="Calibri" w:cs="Calibri"/>
                  <w:b/>
                  <w:spacing w:val="1"/>
                  <w:sz w:val="18"/>
                  <w:szCs w:val="18"/>
                  <w:lang w:val="es-MX"/>
                  <w:rPrChange w:id="1368" w:author="Erlie Hasam Morfin Zavalza" w:date="2014-10-30T23:45:00Z">
                    <w:rPr>
                      <w:rFonts w:ascii="Calibri" w:eastAsia="Calibri" w:hAnsi="Calibri" w:cs="Calibri"/>
                      <w:spacing w:val="1"/>
                      <w:sz w:val="18"/>
                      <w:szCs w:val="18"/>
                      <w:lang w:val="es-MX"/>
                    </w:rPr>
                  </w:rPrChange>
                </w:rPr>
                <w:t>Pos</w:t>
              </w:r>
              <w:r w:rsidRPr="008E1D24">
                <w:rPr>
                  <w:rFonts w:ascii="Calibri" w:eastAsia="Calibri" w:hAnsi="Calibri" w:cs="Calibri"/>
                  <w:b/>
                  <w:sz w:val="18"/>
                  <w:szCs w:val="18"/>
                  <w:lang w:val="es-MX"/>
                  <w:rPrChange w:id="1369" w:author="Erlie Hasam Morfin Zavalza" w:date="2014-10-30T23:45:00Z">
                    <w:rPr>
                      <w:rFonts w:ascii="Calibri" w:eastAsia="Calibri" w:hAnsi="Calibri" w:cs="Calibri"/>
                      <w:sz w:val="18"/>
                      <w:szCs w:val="18"/>
                      <w:lang w:val="es-MX"/>
                    </w:rPr>
                  </w:rPrChange>
                </w:rPr>
                <w:t>-</w:t>
              </w:r>
            </w:ins>
          </w:p>
          <w:p w14:paraId="511649C8" w14:textId="7D7D70DE" w:rsidR="008E1D24" w:rsidRPr="008E1D24" w:rsidRDefault="008E1D24">
            <w:pPr>
              <w:spacing w:line="200" w:lineRule="exact"/>
              <w:ind w:left="95"/>
              <w:jc w:val="center"/>
              <w:rPr>
                <w:ins w:id="1370" w:author="Erlie Hasam Morfin Zavalza" w:date="2014-10-30T21:03:00Z"/>
                <w:rFonts w:ascii="Calibri" w:eastAsia="Calibri" w:hAnsi="Calibri" w:cs="Calibri"/>
                <w:b/>
                <w:sz w:val="18"/>
                <w:szCs w:val="18"/>
              </w:rPr>
            </w:pPr>
            <w:ins w:id="1371" w:author="Erlie Hasam Morfin Zavalza" w:date="2014-10-30T21:03:00Z">
              <w:r w:rsidRPr="008E1D24">
                <w:rPr>
                  <w:rFonts w:ascii="Calibri" w:eastAsia="Calibri" w:hAnsi="Calibri" w:cs="Calibri"/>
                  <w:b/>
                  <w:spacing w:val="1"/>
                  <w:sz w:val="18"/>
                  <w:szCs w:val="18"/>
                  <w:rPrChange w:id="1372" w:author="Erlie Hasam Morfin Zavalza" w:date="2014-10-30T23:45:00Z">
                    <w:rPr>
                      <w:rFonts w:ascii="Calibri" w:eastAsia="Calibri" w:hAnsi="Calibri" w:cs="Calibri"/>
                      <w:spacing w:val="1"/>
                      <w:sz w:val="18"/>
                      <w:szCs w:val="18"/>
                    </w:rPr>
                  </w:rPrChange>
                </w:rPr>
                <w:t>V</w:t>
              </w:r>
              <w:r w:rsidRPr="008E1D24">
                <w:rPr>
                  <w:rFonts w:ascii="Calibri" w:eastAsia="Calibri" w:hAnsi="Calibri" w:cs="Calibri"/>
                  <w:b/>
                  <w:spacing w:val="-1"/>
                  <w:sz w:val="18"/>
                  <w:szCs w:val="18"/>
                  <w:rPrChange w:id="1373" w:author="Erlie Hasam Morfin Zavalza" w:date="2014-10-30T23:45:00Z">
                    <w:rPr>
                      <w:rFonts w:ascii="Calibri" w:eastAsia="Calibri" w:hAnsi="Calibri" w:cs="Calibri"/>
                      <w:spacing w:val="-1"/>
                      <w:sz w:val="18"/>
                      <w:szCs w:val="18"/>
                    </w:rPr>
                  </w:rPrChange>
                </w:rPr>
                <w:t>en</w:t>
              </w:r>
              <w:r w:rsidRPr="008E1D24">
                <w:rPr>
                  <w:rFonts w:ascii="Calibri" w:eastAsia="Calibri" w:hAnsi="Calibri" w:cs="Calibri"/>
                  <w:b/>
                  <w:sz w:val="18"/>
                  <w:szCs w:val="18"/>
                  <w:rPrChange w:id="1374" w:author="Erlie Hasam Morfin Zavalza" w:date="2014-10-30T23:45:00Z">
                    <w:rPr>
                      <w:rFonts w:ascii="Calibri" w:eastAsia="Calibri" w:hAnsi="Calibri" w:cs="Calibri"/>
                      <w:sz w:val="18"/>
                      <w:szCs w:val="18"/>
                    </w:rPr>
                  </w:rPrChange>
                </w:rPr>
                <w:t>ta</w:t>
              </w:r>
            </w:ins>
          </w:p>
        </w:tc>
        <w:tc>
          <w:tcPr>
            <w:tcW w:w="7513" w:type="dxa"/>
            <w:tcBorders>
              <w:top w:val="single" w:sz="5" w:space="0" w:color="000000"/>
              <w:left w:val="single" w:sz="5" w:space="0" w:color="000000"/>
              <w:bottom w:val="single" w:sz="5" w:space="0" w:color="000000"/>
              <w:right w:val="single" w:sz="5" w:space="0" w:color="000000"/>
            </w:tcBorders>
            <w:tcPrChange w:id="1375" w:author="Erlie Hasam Morfin Zavalza" w:date="2014-10-30T23:46:00Z">
              <w:tcPr>
                <w:tcW w:w="3597" w:type="dxa"/>
                <w:tcBorders>
                  <w:top w:val="single" w:sz="5" w:space="0" w:color="000000"/>
                  <w:left w:val="single" w:sz="5" w:space="0" w:color="000000"/>
                  <w:bottom w:val="single" w:sz="5" w:space="0" w:color="000000"/>
                  <w:right w:val="single" w:sz="5" w:space="0" w:color="000000"/>
                </w:tcBorders>
              </w:tcPr>
            </w:tcPrChange>
          </w:tcPr>
          <w:p w14:paraId="06C1965C" w14:textId="27486D70" w:rsidR="008E1D24" w:rsidRDefault="008E1D24" w:rsidP="00F831F1">
            <w:pPr>
              <w:ind w:left="96" w:right="157"/>
              <w:rPr>
                <w:ins w:id="1376" w:author="Erlie Hasam Morfin Zavalza" w:date="2014-10-30T21:03:00Z"/>
                <w:rFonts w:ascii="Calibri" w:eastAsia="Calibri" w:hAnsi="Calibri" w:cs="Calibri"/>
                <w:sz w:val="18"/>
                <w:szCs w:val="18"/>
              </w:rPr>
            </w:pPr>
            <w:ins w:id="1377" w:author="Erlie Hasam Morfin Zavalza" w:date="2014-10-30T23:41:00Z">
              <w:r>
                <w:rPr>
                  <w:rFonts w:ascii="Calibri" w:eastAsia="Calibri" w:hAnsi="Calibri" w:cs="Calibri"/>
                  <w:sz w:val="18"/>
                  <w:szCs w:val="18"/>
                </w:rPr>
                <w:t>No requiere de alto servici</w:t>
              </w:r>
            </w:ins>
            <w:ins w:id="1378" w:author="Erlie Hasam Morfin Zavalza" w:date="2014-10-30T23:42:00Z">
              <w:r>
                <w:rPr>
                  <w:rFonts w:ascii="Calibri" w:eastAsia="Calibri" w:hAnsi="Calibri" w:cs="Calibri"/>
                  <w:sz w:val="18"/>
                  <w:szCs w:val="18"/>
                </w:rPr>
                <w:t>o post-venta, únicamente la disposición de un buen vendedor y un mesero amable que tome los pedidos u órdenes y atienda al cliente de la mejor manera.</w:t>
              </w:r>
            </w:ins>
          </w:p>
        </w:tc>
      </w:tr>
      <w:tr w:rsidR="008E1D24" w14:paraId="78B5D5CE" w14:textId="77777777" w:rsidTr="008E1D24">
        <w:trPr>
          <w:trHeight w:hRule="exact" w:val="704"/>
          <w:jc w:val="center"/>
          <w:ins w:id="1379" w:author="Erlie Hasam Morfin Zavalza" w:date="2014-10-30T21:03:00Z"/>
          <w:trPrChange w:id="1380" w:author="Erlie Hasam Morfin Zavalza" w:date="2014-10-30T23:46:00Z">
            <w:trPr>
              <w:trHeight w:hRule="exact" w:val="990"/>
              <w:jc w:val="center"/>
            </w:trPr>
          </w:trPrChange>
        </w:trPr>
        <w:tc>
          <w:tcPr>
            <w:tcW w:w="1695" w:type="dxa"/>
            <w:tcBorders>
              <w:top w:val="single" w:sz="5" w:space="0" w:color="000000"/>
              <w:left w:val="single" w:sz="5" w:space="0" w:color="000000"/>
              <w:bottom w:val="single" w:sz="5" w:space="0" w:color="000000"/>
              <w:right w:val="single" w:sz="5" w:space="0" w:color="000000"/>
            </w:tcBorders>
            <w:tcPrChange w:id="1381" w:author="Erlie Hasam Morfin Zavalza" w:date="2014-10-30T23:46:00Z">
              <w:tcPr>
                <w:tcW w:w="2268" w:type="dxa"/>
                <w:tcBorders>
                  <w:top w:val="single" w:sz="5" w:space="0" w:color="000000"/>
                  <w:left w:val="single" w:sz="5" w:space="0" w:color="000000"/>
                  <w:bottom w:val="single" w:sz="5" w:space="0" w:color="000000"/>
                  <w:right w:val="single" w:sz="5" w:space="0" w:color="000000"/>
                </w:tcBorders>
              </w:tcPr>
            </w:tcPrChange>
          </w:tcPr>
          <w:p w14:paraId="6FCE3284" w14:textId="77777777" w:rsidR="00D856EE" w:rsidRDefault="00D856EE" w:rsidP="00F831F1">
            <w:pPr>
              <w:spacing w:line="200" w:lineRule="exact"/>
              <w:ind w:left="95"/>
              <w:jc w:val="center"/>
              <w:rPr>
                <w:ins w:id="1382" w:author="Erlie Hasam Morfin Zavalza" w:date="2014-10-31T00:11:00Z"/>
                <w:rFonts w:ascii="Calibri" w:eastAsia="Calibri" w:hAnsi="Calibri" w:cs="Calibri"/>
                <w:b/>
                <w:sz w:val="18"/>
                <w:szCs w:val="18"/>
              </w:rPr>
            </w:pPr>
          </w:p>
          <w:p w14:paraId="23962CDC" w14:textId="046DF4D9" w:rsidR="008E1D24" w:rsidRPr="008E1D24" w:rsidRDefault="008E1D24" w:rsidP="00F831F1">
            <w:pPr>
              <w:spacing w:line="200" w:lineRule="exact"/>
              <w:ind w:left="95"/>
              <w:jc w:val="center"/>
              <w:rPr>
                <w:ins w:id="1383" w:author="Erlie Hasam Morfin Zavalza" w:date="2014-10-30T21:03:00Z"/>
                <w:rFonts w:ascii="Calibri" w:eastAsia="Calibri" w:hAnsi="Calibri" w:cs="Calibri"/>
                <w:b/>
                <w:sz w:val="18"/>
                <w:szCs w:val="18"/>
              </w:rPr>
            </w:pPr>
            <w:ins w:id="1384" w:author="Erlie Hasam Morfin Zavalza" w:date="2014-10-30T21:03:00Z">
              <w:r w:rsidRPr="008E1D24">
                <w:rPr>
                  <w:rFonts w:ascii="Calibri" w:eastAsia="Calibri" w:hAnsi="Calibri" w:cs="Calibri"/>
                  <w:b/>
                  <w:sz w:val="18"/>
                  <w:szCs w:val="18"/>
                  <w:rPrChange w:id="1385" w:author="Erlie Hasam Morfin Zavalza" w:date="2014-10-30T23:45:00Z">
                    <w:rPr>
                      <w:rFonts w:ascii="Calibri" w:eastAsia="Calibri" w:hAnsi="Calibri" w:cs="Calibri"/>
                      <w:sz w:val="18"/>
                      <w:szCs w:val="18"/>
                    </w:rPr>
                  </w:rPrChange>
                </w:rPr>
                <w:t>P</w:t>
              </w:r>
              <w:r w:rsidRPr="008E1D24">
                <w:rPr>
                  <w:rFonts w:ascii="Calibri" w:eastAsia="Calibri" w:hAnsi="Calibri" w:cs="Calibri"/>
                  <w:b/>
                  <w:spacing w:val="1"/>
                  <w:sz w:val="18"/>
                  <w:szCs w:val="18"/>
                  <w:rPrChange w:id="1386" w:author="Erlie Hasam Morfin Zavalza" w:date="2014-10-30T23:45:00Z">
                    <w:rPr>
                      <w:rFonts w:ascii="Calibri" w:eastAsia="Calibri" w:hAnsi="Calibri" w:cs="Calibri"/>
                      <w:spacing w:val="1"/>
                      <w:sz w:val="18"/>
                      <w:szCs w:val="18"/>
                    </w:rPr>
                  </w:rPrChange>
                </w:rPr>
                <w:t>a</w:t>
              </w:r>
              <w:r w:rsidRPr="008E1D24">
                <w:rPr>
                  <w:rFonts w:ascii="Calibri" w:eastAsia="Calibri" w:hAnsi="Calibri" w:cs="Calibri"/>
                  <w:b/>
                  <w:sz w:val="18"/>
                  <w:szCs w:val="18"/>
                  <w:rPrChange w:id="1387" w:author="Erlie Hasam Morfin Zavalza" w:date="2014-10-30T23:45:00Z">
                    <w:rPr>
                      <w:rFonts w:ascii="Calibri" w:eastAsia="Calibri" w:hAnsi="Calibri" w:cs="Calibri"/>
                      <w:sz w:val="18"/>
                      <w:szCs w:val="18"/>
                    </w:rPr>
                  </w:rPrChange>
                </w:rPr>
                <w:t>t</w:t>
              </w:r>
              <w:r w:rsidRPr="008E1D24">
                <w:rPr>
                  <w:rFonts w:ascii="Calibri" w:eastAsia="Calibri" w:hAnsi="Calibri" w:cs="Calibri"/>
                  <w:b/>
                  <w:spacing w:val="-1"/>
                  <w:sz w:val="18"/>
                  <w:szCs w:val="18"/>
                  <w:rPrChange w:id="1388" w:author="Erlie Hasam Morfin Zavalza" w:date="2014-10-30T23:45:00Z">
                    <w:rPr>
                      <w:rFonts w:ascii="Calibri" w:eastAsia="Calibri" w:hAnsi="Calibri" w:cs="Calibri"/>
                      <w:spacing w:val="-1"/>
                      <w:sz w:val="18"/>
                      <w:szCs w:val="18"/>
                    </w:rPr>
                  </w:rPrChange>
                </w:rPr>
                <w:t>en</w:t>
              </w:r>
              <w:r w:rsidRPr="008E1D24">
                <w:rPr>
                  <w:rFonts w:ascii="Calibri" w:eastAsia="Calibri" w:hAnsi="Calibri" w:cs="Calibri"/>
                  <w:b/>
                  <w:sz w:val="18"/>
                  <w:szCs w:val="18"/>
                  <w:rPrChange w:id="1389" w:author="Erlie Hasam Morfin Zavalza" w:date="2014-10-30T23:45:00Z">
                    <w:rPr>
                      <w:rFonts w:ascii="Calibri" w:eastAsia="Calibri" w:hAnsi="Calibri" w:cs="Calibri"/>
                      <w:sz w:val="18"/>
                      <w:szCs w:val="18"/>
                    </w:rPr>
                  </w:rPrChange>
                </w:rPr>
                <w:t>t</w:t>
              </w:r>
              <w:r w:rsidRPr="008E1D24">
                <w:rPr>
                  <w:rFonts w:ascii="Calibri" w:eastAsia="Calibri" w:hAnsi="Calibri" w:cs="Calibri"/>
                  <w:b/>
                  <w:spacing w:val="-1"/>
                  <w:sz w:val="18"/>
                  <w:szCs w:val="18"/>
                  <w:rPrChange w:id="1390" w:author="Erlie Hasam Morfin Zavalza" w:date="2014-10-30T23:45:00Z">
                    <w:rPr>
                      <w:rFonts w:ascii="Calibri" w:eastAsia="Calibri" w:hAnsi="Calibri" w:cs="Calibri"/>
                      <w:spacing w:val="-1"/>
                      <w:sz w:val="18"/>
                      <w:szCs w:val="18"/>
                    </w:rPr>
                  </w:rPrChange>
                </w:rPr>
                <w:t>e</w:t>
              </w:r>
              <w:r w:rsidRPr="008E1D24">
                <w:rPr>
                  <w:rFonts w:ascii="Calibri" w:eastAsia="Calibri" w:hAnsi="Calibri" w:cs="Calibri"/>
                  <w:b/>
                  <w:sz w:val="18"/>
                  <w:szCs w:val="18"/>
                  <w:rPrChange w:id="1391" w:author="Erlie Hasam Morfin Zavalza" w:date="2014-10-30T23:45:00Z">
                    <w:rPr>
                      <w:rFonts w:ascii="Calibri" w:eastAsia="Calibri" w:hAnsi="Calibri" w:cs="Calibri"/>
                      <w:sz w:val="18"/>
                      <w:szCs w:val="18"/>
                    </w:rPr>
                  </w:rPrChange>
                </w:rPr>
                <w:t>s</w:t>
              </w:r>
              <w:r w:rsidRPr="008E1D24">
                <w:rPr>
                  <w:rFonts w:ascii="Calibri" w:eastAsia="Calibri" w:hAnsi="Calibri" w:cs="Calibri"/>
                  <w:b/>
                  <w:spacing w:val="-1"/>
                  <w:sz w:val="18"/>
                  <w:szCs w:val="18"/>
                  <w:rPrChange w:id="1392" w:author="Erlie Hasam Morfin Zavalza" w:date="2014-10-30T23:45:00Z">
                    <w:rPr>
                      <w:rFonts w:ascii="Calibri" w:eastAsia="Calibri" w:hAnsi="Calibri" w:cs="Calibri"/>
                      <w:spacing w:val="-1"/>
                      <w:sz w:val="18"/>
                      <w:szCs w:val="18"/>
                    </w:rPr>
                  </w:rPrChange>
                </w:rPr>
                <w:t xml:space="preserve"> </w:t>
              </w:r>
              <w:r w:rsidRPr="008E1D24">
                <w:rPr>
                  <w:rFonts w:ascii="Calibri" w:eastAsia="Calibri" w:hAnsi="Calibri" w:cs="Calibri"/>
                  <w:b/>
                  <w:sz w:val="18"/>
                  <w:szCs w:val="18"/>
                  <w:rPrChange w:id="1393" w:author="Erlie Hasam Morfin Zavalza" w:date="2014-10-30T23:45:00Z">
                    <w:rPr>
                      <w:rFonts w:ascii="Calibri" w:eastAsia="Calibri" w:hAnsi="Calibri" w:cs="Calibri"/>
                      <w:sz w:val="18"/>
                      <w:szCs w:val="18"/>
                    </w:rPr>
                  </w:rPrChange>
                </w:rPr>
                <w:t xml:space="preserve">y </w:t>
              </w:r>
              <w:r w:rsidRPr="008E1D24">
                <w:rPr>
                  <w:rFonts w:ascii="Calibri" w:eastAsia="Calibri" w:hAnsi="Calibri" w:cs="Calibri"/>
                  <w:b/>
                  <w:spacing w:val="1"/>
                  <w:sz w:val="18"/>
                  <w:szCs w:val="18"/>
                  <w:rPrChange w:id="1394" w:author="Erlie Hasam Morfin Zavalza" w:date="2014-10-30T23:45:00Z">
                    <w:rPr>
                      <w:rFonts w:ascii="Calibri" w:eastAsia="Calibri" w:hAnsi="Calibri" w:cs="Calibri"/>
                      <w:spacing w:val="1"/>
                      <w:sz w:val="18"/>
                      <w:szCs w:val="18"/>
                    </w:rPr>
                  </w:rPrChange>
                </w:rPr>
                <w:t>L</w:t>
              </w:r>
              <w:r w:rsidRPr="008E1D24">
                <w:rPr>
                  <w:rFonts w:ascii="Calibri" w:eastAsia="Calibri" w:hAnsi="Calibri" w:cs="Calibri"/>
                  <w:b/>
                  <w:sz w:val="18"/>
                  <w:szCs w:val="18"/>
                  <w:rPrChange w:id="1395" w:author="Erlie Hasam Morfin Zavalza" w:date="2014-10-30T23:45:00Z">
                    <w:rPr>
                      <w:rFonts w:ascii="Calibri" w:eastAsia="Calibri" w:hAnsi="Calibri" w:cs="Calibri"/>
                      <w:sz w:val="18"/>
                      <w:szCs w:val="18"/>
                    </w:rPr>
                  </w:rPrChange>
                </w:rPr>
                <w:t>i</w:t>
              </w:r>
              <w:r w:rsidRPr="008E1D24">
                <w:rPr>
                  <w:rFonts w:ascii="Calibri" w:eastAsia="Calibri" w:hAnsi="Calibri" w:cs="Calibri"/>
                  <w:b/>
                  <w:spacing w:val="1"/>
                  <w:sz w:val="18"/>
                  <w:szCs w:val="18"/>
                  <w:rPrChange w:id="1396" w:author="Erlie Hasam Morfin Zavalza" w:date="2014-10-30T23:45:00Z">
                    <w:rPr>
                      <w:rFonts w:ascii="Calibri" w:eastAsia="Calibri" w:hAnsi="Calibri" w:cs="Calibri"/>
                      <w:spacing w:val="1"/>
                      <w:sz w:val="18"/>
                      <w:szCs w:val="18"/>
                    </w:rPr>
                  </w:rPrChange>
                </w:rPr>
                <w:t>c</w:t>
              </w:r>
              <w:r w:rsidRPr="008E1D24">
                <w:rPr>
                  <w:rFonts w:ascii="Calibri" w:eastAsia="Calibri" w:hAnsi="Calibri" w:cs="Calibri"/>
                  <w:b/>
                  <w:spacing w:val="-1"/>
                  <w:sz w:val="18"/>
                  <w:szCs w:val="18"/>
                  <w:rPrChange w:id="1397" w:author="Erlie Hasam Morfin Zavalza" w:date="2014-10-30T23:45:00Z">
                    <w:rPr>
                      <w:rFonts w:ascii="Calibri" w:eastAsia="Calibri" w:hAnsi="Calibri" w:cs="Calibri"/>
                      <w:spacing w:val="-1"/>
                      <w:sz w:val="18"/>
                      <w:szCs w:val="18"/>
                    </w:rPr>
                  </w:rPrChange>
                </w:rPr>
                <w:t>en</w:t>
              </w:r>
              <w:r w:rsidRPr="008E1D24">
                <w:rPr>
                  <w:rFonts w:ascii="Calibri" w:eastAsia="Calibri" w:hAnsi="Calibri" w:cs="Calibri"/>
                  <w:b/>
                  <w:spacing w:val="1"/>
                  <w:sz w:val="18"/>
                  <w:szCs w:val="18"/>
                  <w:rPrChange w:id="1398" w:author="Erlie Hasam Morfin Zavalza" w:date="2014-10-30T23:45:00Z">
                    <w:rPr>
                      <w:rFonts w:ascii="Calibri" w:eastAsia="Calibri" w:hAnsi="Calibri" w:cs="Calibri"/>
                      <w:spacing w:val="1"/>
                      <w:sz w:val="18"/>
                      <w:szCs w:val="18"/>
                    </w:rPr>
                  </w:rPrChange>
                </w:rPr>
                <w:t>ci</w:t>
              </w:r>
              <w:r w:rsidRPr="008E1D24">
                <w:rPr>
                  <w:rFonts w:ascii="Calibri" w:eastAsia="Calibri" w:hAnsi="Calibri" w:cs="Calibri"/>
                  <w:b/>
                  <w:spacing w:val="3"/>
                  <w:sz w:val="18"/>
                  <w:szCs w:val="18"/>
                  <w:rPrChange w:id="1399" w:author="Erlie Hasam Morfin Zavalza" w:date="2014-10-30T23:45:00Z">
                    <w:rPr>
                      <w:rFonts w:ascii="Calibri" w:eastAsia="Calibri" w:hAnsi="Calibri" w:cs="Calibri"/>
                      <w:spacing w:val="3"/>
                      <w:sz w:val="18"/>
                      <w:szCs w:val="18"/>
                    </w:rPr>
                  </w:rPrChange>
                </w:rPr>
                <w:t>as</w:t>
              </w:r>
            </w:ins>
          </w:p>
        </w:tc>
        <w:tc>
          <w:tcPr>
            <w:tcW w:w="7513" w:type="dxa"/>
            <w:tcBorders>
              <w:top w:val="single" w:sz="5" w:space="0" w:color="000000"/>
              <w:left w:val="single" w:sz="5" w:space="0" w:color="000000"/>
              <w:bottom w:val="single" w:sz="5" w:space="0" w:color="000000"/>
              <w:right w:val="single" w:sz="5" w:space="0" w:color="000000"/>
            </w:tcBorders>
            <w:tcPrChange w:id="1400" w:author="Erlie Hasam Morfin Zavalza" w:date="2014-10-30T23:46:00Z">
              <w:tcPr>
                <w:tcW w:w="3597" w:type="dxa"/>
                <w:tcBorders>
                  <w:top w:val="single" w:sz="5" w:space="0" w:color="000000"/>
                  <w:left w:val="single" w:sz="5" w:space="0" w:color="000000"/>
                  <w:bottom w:val="single" w:sz="5" w:space="0" w:color="000000"/>
                  <w:right w:val="single" w:sz="5" w:space="0" w:color="000000"/>
                </w:tcBorders>
              </w:tcPr>
            </w:tcPrChange>
          </w:tcPr>
          <w:p w14:paraId="4ABB0731" w14:textId="77777777" w:rsidR="008E1D24" w:rsidRDefault="008E1D24">
            <w:pPr>
              <w:spacing w:before="1" w:line="200" w:lineRule="exact"/>
              <w:ind w:left="96"/>
              <w:rPr>
                <w:ins w:id="1401" w:author="Erlie Hasam Morfin Zavalza" w:date="2014-10-30T23:44:00Z"/>
                <w:rFonts w:ascii="Calibri" w:eastAsia="Calibri" w:hAnsi="Calibri" w:cs="Calibri"/>
                <w:sz w:val="18"/>
                <w:szCs w:val="18"/>
              </w:rPr>
            </w:pPr>
            <w:ins w:id="1402" w:author="Erlie Hasam Morfin Zavalza" w:date="2014-10-30T23:43:00Z">
              <w:r>
                <w:rPr>
                  <w:rFonts w:ascii="Calibri" w:eastAsia="Calibri" w:hAnsi="Calibri" w:cs="Calibri"/>
                  <w:sz w:val="18"/>
                  <w:szCs w:val="18"/>
                </w:rPr>
                <w:t>Se cuenta con una licencia municipal para operar en las instalaciones y vender los productos, además de certificación de sanidad.</w:t>
              </w:r>
            </w:ins>
          </w:p>
          <w:p w14:paraId="58881C63" w14:textId="3E11B1FC" w:rsidR="008E1D24" w:rsidRDefault="008E1D24">
            <w:pPr>
              <w:spacing w:before="1" w:line="200" w:lineRule="exact"/>
              <w:ind w:left="96"/>
              <w:rPr>
                <w:ins w:id="1403" w:author="Erlie Hasam Morfin Zavalza" w:date="2014-10-30T21:03:00Z"/>
                <w:rFonts w:ascii="Calibri" w:eastAsia="Calibri" w:hAnsi="Calibri" w:cs="Calibri"/>
                <w:sz w:val="18"/>
                <w:szCs w:val="18"/>
              </w:rPr>
            </w:pPr>
            <w:ins w:id="1404" w:author="Erlie Hasam Morfin Zavalza" w:date="2014-10-30T23:44:00Z">
              <w:r>
                <w:rPr>
                  <w:rFonts w:ascii="Calibri" w:eastAsia="Calibri" w:hAnsi="Calibri" w:cs="Calibri"/>
                  <w:sz w:val="18"/>
                  <w:szCs w:val="18"/>
                </w:rPr>
                <w:t>El producto pretende patentarse en el futuro a largo plazo.</w:t>
              </w:r>
            </w:ins>
          </w:p>
        </w:tc>
      </w:tr>
    </w:tbl>
    <w:p w14:paraId="6E0BE21C" w14:textId="4318B461" w:rsidR="00A67734" w:rsidRDefault="00A67734">
      <w:pPr>
        <w:rPr>
          <w:ins w:id="1405" w:author="Erlie Hasam Morfin Zavalza" w:date="2014-11-23T12:55:00Z"/>
        </w:rPr>
      </w:pPr>
    </w:p>
    <w:p w14:paraId="25CCBF70" w14:textId="77777777" w:rsidR="00A67734" w:rsidRDefault="00A67734">
      <w:pPr>
        <w:spacing w:after="160" w:line="259" w:lineRule="auto"/>
        <w:jc w:val="left"/>
        <w:rPr>
          <w:ins w:id="1406" w:author="Erlie Hasam Morfin Zavalza" w:date="2014-11-23T12:55:00Z"/>
        </w:rPr>
      </w:pPr>
      <w:ins w:id="1407" w:author="Erlie Hasam Morfin Zavalza" w:date="2014-11-23T12:55:00Z">
        <w:r>
          <w:br w:type="page"/>
        </w:r>
      </w:ins>
    </w:p>
    <w:p w14:paraId="5670DE9B" w14:textId="77777777" w:rsidR="00F831F1" w:rsidRPr="00F831F1" w:rsidRDefault="00F831F1">
      <w:pPr>
        <w:rPr>
          <w:ins w:id="1408" w:author="Erlie Hasam Morfin Zavalza" w:date="2014-10-30T20:39:00Z"/>
        </w:rPr>
        <w:pPrChange w:id="1409" w:author="Erlie Hasam Morfin Zavalza" w:date="2014-10-30T21:03:00Z">
          <w:pPr>
            <w:ind w:left="426" w:hanging="426"/>
          </w:pPr>
        </w:pPrChange>
      </w:pPr>
    </w:p>
    <w:p w14:paraId="39D40598" w14:textId="6C06AFFF" w:rsidR="00614AD2" w:rsidRDefault="00614AD2">
      <w:pPr>
        <w:pStyle w:val="Ttulo3"/>
        <w:rPr>
          <w:ins w:id="1410" w:author="Erlie Hasam Morfin Zavalza" w:date="2014-10-30T21:04:00Z"/>
        </w:rPr>
        <w:pPrChange w:id="1411" w:author="Erlie Hasam Morfin Zavalza" w:date="2014-11-07T14:17:00Z">
          <w:pPr>
            <w:ind w:left="426" w:hanging="426"/>
          </w:pPr>
        </w:pPrChange>
      </w:pPr>
      <w:bookmarkStart w:id="1412" w:name="_Toc402469104"/>
      <w:bookmarkStart w:id="1413" w:name="_Toc402469236"/>
      <w:ins w:id="1414" w:author="Erlie Hasam Morfin Zavalza" w:date="2014-10-30T20:39:00Z">
        <w:r w:rsidRPr="0074061F">
          <w:t>RIESGOS</w:t>
        </w:r>
      </w:ins>
      <w:bookmarkEnd w:id="1412"/>
      <w:bookmarkEnd w:id="1413"/>
    </w:p>
    <w:tbl>
      <w:tblPr>
        <w:tblW w:w="9208" w:type="dxa"/>
        <w:jc w:val="center"/>
        <w:tblLayout w:type="fixed"/>
        <w:tblCellMar>
          <w:left w:w="0" w:type="dxa"/>
          <w:right w:w="0" w:type="dxa"/>
        </w:tblCellMar>
        <w:tblLook w:val="01E0" w:firstRow="1" w:lastRow="1" w:firstColumn="1" w:lastColumn="1" w:noHBand="0" w:noVBand="0"/>
        <w:tblPrChange w:id="1415" w:author="Erlie Hasam Morfin Zavalza" w:date="2014-10-31T00:09:00Z">
          <w:tblPr>
            <w:tblW w:w="9251" w:type="dxa"/>
            <w:jc w:val="center"/>
            <w:tblLayout w:type="fixed"/>
            <w:tblCellMar>
              <w:left w:w="0" w:type="dxa"/>
              <w:right w:w="0" w:type="dxa"/>
            </w:tblCellMar>
            <w:tblLook w:val="01E0" w:firstRow="1" w:lastRow="1" w:firstColumn="1" w:lastColumn="1" w:noHBand="0" w:noVBand="0"/>
          </w:tblPr>
        </w:tblPrChange>
      </w:tblPr>
      <w:tblGrid>
        <w:gridCol w:w="6"/>
        <w:gridCol w:w="2262"/>
        <w:gridCol w:w="6"/>
        <w:gridCol w:w="6934"/>
        <w:tblGridChange w:id="1416">
          <w:tblGrid>
            <w:gridCol w:w="6"/>
            <w:gridCol w:w="2262"/>
            <w:gridCol w:w="6"/>
            <w:gridCol w:w="3574"/>
            <w:gridCol w:w="23"/>
          </w:tblGrid>
        </w:tblGridChange>
      </w:tblGrid>
      <w:tr w:rsidR="00F71960" w14:paraId="4FFF90BA" w14:textId="77777777" w:rsidTr="00F71960">
        <w:trPr>
          <w:gridBefore w:val="1"/>
          <w:wBefore w:w="6" w:type="dxa"/>
          <w:trHeight w:hRule="exact" w:val="300"/>
          <w:jc w:val="center"/>
          <w:ins w:id="1417" w:author="Erlie Hasam Morfin Zavalza" w:date="2014-10-30T21:06:00Z"/>
          <w:trPrChange w:id="1418" w:author="Erlie Hasam Morfin Zavalza" w:date="2014-10-31T00:09:00Z">
            <w:trPr>
              <w:gridBefore w:val="1"/>
              <w:wBefore w:w="6" w:type="dxa"/>
              <w:trHeight w:hRule="exact" w:val="300"/>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shd w:val="clear" w:color="auto" w:fill="94B3D6"/>
            <w:tcPrChange w:id="1419"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shd w:val="clear" w:color="auto" w:fill="94B3D6"/>
              </w:tcPr>
            </w:tcPrChange>
          </w:tcPr>
          <w:p w14:paraId="4DA6E39F" w14:textId="5AA13BBF" w:rsidR="00F71960" w:rsidRPr="00F71960" w:rsidRDefault="00F71960">
            <w:pPr>
              <w:ind w:left="616"/>
              <w:jc w:val="left"/>
              <w:rPr>
                <w:ins w:id="1420" w:author="Erlie Hasam Morfin Zavalza" w:date="2014-10-30T21:06:00Z"/>
                <w:rFonts w:ascii="Calibri" w:eastAsia="Calibri" w:hAnsi="Calibri" w:cs="Calibri"/>
                <w:b/>
              </w:rPr>
            </w:pPr>
            <w:ins w:id="1421" w:author="Erlie Hasam Morfin Zavalza" w:date="2014-10-30T21:06:00Z">
              <w:r w:rsidRPr="00F71960">
                <w:rPr>
                  <w:rFonts w:ascii="Calibri" w:eastAsia="Calibri" w:hAnsi="Calibri" w:cs="Calibri"/>
                  <w:b/>
                  <w:sz w:val="20"/>
                </w:rPr>
                <w:t>P</w:t>
              </w:r>
            </w:ins>
            <w:ins w:id="1422" w:author="Erlie Hasam Morfin Zavalza" w:date="2014-10-31T00:08:00Z">
              <w:r w:rsidRPr="00F71960">
                <w:rPr>
                  <w:rFonts w:ascii="Calibri" w:eastAsia="Calibri" w:hAnsi="Calibri" w:cs="Calibri"/>
                  <w:b/>
                  <w:sz w:val="20"/>
                </w:rPr>
                <w:t>ARÁMETROS</w:t>
              </w:r>
            </w:ins>
          </w:p>
        </w:tc>
        <w:tc>
          <w:tcPr>
            <w:tcW w:w="6934" w:type="dxa"/>
            <w:tcBorders>
              <w:top w:val="single" w:sz="5" w:space="0" w:color="000000"/>
              <w:left w:val="single" w:sz="5" w:space="0" w:color="000000"/>
              <w:bottom w:val="single" w:sz="5" w:space="0" w:color="000000"/>
              <w:right w:val="single" w:sz="5" w:space="0" w:color="000000"/>
            </w:tcBorders>
            <w:shd w:val="clear" w:color="auto" w:fill="94B3D6"/>
            <w:tcPrChange w:id="1423"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shd w:val="clear" w:color="auto" w:fill="94B3D6"/>
              </w:tcPr>
            </w:tcPrChange>
          </w:tcPr>
          <w:p w14:paraId="741475FE" w14:textId="77777777" w:rsidR="00F71960" w:rsidRDefault="00F71960">
            <w:pPr>
              <w:ind w:right="879"/>
              <w:jc w:val="center"/>
              <w:rPr>
                <w:ins w:id="1424" w:author="Erlie Hasam Morfin Zavalza" w:date="2014-10-30T21:06:00Z"/>
                <w:rFonts w:ascii="Calibri" w:eastAsia="Calibri" w:hAnsi="Calibri" w:cs="Calibri"/>
              </w:rPr>
              <w:pPrChange w:id="1425" w:author="Erlie Hasam Morfin Zavalza" w:date="2014-10-31T00:08:00Z">
                <w:pPr>
                  <w:ind w:right="879"/>
                  <w:jc w:val="left"/>
                </w:pPr>
              </w:pPrChange>
            </w:pPr>
            <w:ins w:id="1426" w:author="Erlie Hasam Morfin Zavalza" w:date="2014-10-30T21:06:00Z">
              <w:r>
                <w:rPr>
                  <w:rFonts w:ascii="Calibri" w:eastAsia="Calibri" w:hAnsi="Calibri" w:cs="Calibri"/>
                  <w:b/>
                  <w:sz w:val="20"/>
                </w:rPr>
                <w:t>CARACTERÍSTICAS</w:t>
              </w:r>
            </w:ins>
          </w:p>
        </w:tc>
      </w:tr>
      <w:tr w:rsidR="00F71960" w14:paraId="0CD67B6F" w14:textId="77777777" w:rsidTr="00A67734">
        <w:trPr>
          <w:gridBefore w:val="1"/>
          <w:wBefore w:w="6" w:type="dxa"/>
          <w:trHeight w:hRule="exact" w:val="1144"/>
          <w:jc w:val="center"/>
          <w:ins w:id="1427" w:author="Erlie Hasam Morfin Zavalza" w:date="2014-10-30T21:06:00Z"/>
          <w:trPrChange w:id="1428" w:author="Erlie Hasam Morfin Zavalza" w:date="2014-11-23T12:55:00Z">
            <w:trPr>
              <w:gridBefore w:val="1"/>
              <w:wBefore w:w="6" w:type="dxa"/>
              <w:trHeight w:hRule="exact" w:val="1635"/>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429" w:author="Erlie Hasam Morfin Zavalza" w:date="2014-11-23T12:55:00Z">
              <w:tcPr>
                <w:tcW w:w="2268" w:type="dxa"/>
                <w:gridSpan w:val="2"/>
                <w:tcBorders>
                  <w:top w:val="single" w:sz="5" w:space="0" w:color="000000"/>
                  <w:left w:val="single" w:sz="5" w:space="0" w:color="000000"/>
                  <w:bottom w:val="single" w:sz="5" w:space="0" w:color="000000"/>
                  <w:right w:val="single" w:sz="5" w:space="0" w:color="000000"/>
                </w:tcBorders>
              </w:tcPr>
            </w:tcPrChange>
          </w:tcPr>
          <w:p w14:paraId="29B08395" w14:textId="77777777" w:rsidR="00F71960" w:rsidRDefault="00F71960" w:rsidP="00F831F1">
            <w:pPr>
              <w:spacing w:line="200" w:lineRule="exact"/>
              <w:ind w:left="100"/>
              <w:rPr>
                <w:ins w:id="1430" w:author="Erlie Hasam Morfin Zavalza" w:date="2014-10-31T00:09:00Z"/>
                <w:rFonts w:ascii="Calibri" w:eastAsia="Calibri" w:hAnsi="Calibri" w:cs="Calibri"/>
                <w:b/>
                <w:spacing w:val="1"/>
                <w:sz w:val="18"/>
                <w:szCs w:val="18"/>
              </w:rPr>
            </w:pPr>
          </w:p>
          <w:p w14:paraId="6523AB28" w14:textId="73B4ABA4" w:rsidR="00F71960" w:rsidRPr="00F71960" w:rsidRDefault="00F71960" w:rsidP="00F831F1">
            <w:pPr>
              <w:spacing w:line="200" w:lineRule="exact"/>
              <w:ind w:left="100"/>
              <w:rPr>
                <w:ins w:id="1431" w:author="Erlie Hasam Morfin Zavalza" w:date="2014-10-30T21:08:00Z"/>
                <w:rFonts w:ascii="Calibri" w:eastAsia="Calibri" w:hAnsi="Calibri" w:cs="Calibri"/>
                <w:b/>
                <w:sz w:val="18"/>
                <w:szCs w:val="18"/>
                <w:rPrChange w:id="1432" w:author="Erlie Hasam Morfin Zavalza" w:date="2014-10-31T00:09:00Z">
                  <w:rPr>
                    <w:ins w:id="1433" w:author="Erlie Hasam Morfin Zavalza" w:date="2014-10-30T21:08:00Z"/>
                    <w:rFonts w:ascii="Calibri" w:eastAsia="Calibri" w:hAnsi="Calibri" w:cs="Calibri"/>
                    <w:sz w:val="18"/>
                    <w:szCs w:val="18"/>
                  </w:rPr>
                </w:rPrChange>
              </w:rPr>
            </w:pPr>
            <w:ins w:id="1434" w:author="Erlie Hasam Morfin Zavalza" w:date="2014-10-30T21:08:00Z">
              <w:r w:rsidRPr="00F71960">
                <w:rPr>
                  <w:rFonts w:ascii="Calibri" w:eastAsia="Calibri" w:hAnsi="Calibri" w:cs="Calibri"/>
                  <w:b/>
                  <w:spacing w:val="1"/>
                  <w:sz w:val="18"/>
                  <w:szCs w:val="18"/>
                  <w:rPrChange w:id="1435"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pacing w:val="-1"/>
                  <w:sz w:val="18"/>
                  <w:szCs w:val="18"/>
                  <w:rPrChange w:id="1436" w:author="Erlie Hasam Morfin Zavalza" w:date="2014-10-31T00:09:00Z">
                    <w:rPr>
                      <w:rFonts w:ascii="Calibri" w:eastAsia="Calibri" w:hAnsi="Calibri" w:cs="Calibri"/>
                      <w:spacing w:val="-1"/>
                      <w:sz w:val="18"/>
                      <w:szCs w:val="18"/>
                    </w:rPr>
                  </w:rPrChange>
                </w:rPr>
                <w:t>s</w:t>
              </w:r>
              <w:r w:rsidRPr="00F71960">
                <w:rPr>
                  <w:rFonts w:ascii="Calibri" w:eastAsia="Calibri" w:hAnsi="Calibri" w:cs="Calibri"/>
                  <w:b/>
                  <w:sz w:val="18"/>
                  <w:szCs w:val="18"/>
                  <w:rPrChange w:id="1437" w:author="Erlie Hasam Morfin Zavalza" w:date="2014-10-31T00:09:00Z">
                    <w:rPr>
                      <w:rFonts w:ascii="Calibri" w:eastAsia="Calibri" w:hAnsi="Calibri" w:cs="Calibri"/>
                      <w:sz w:val="18"/>
                      <w:szCs w:val="18"/>
                    </w:rPr>
                  </w:rPrChange>
                </w:rPr>
                <w:t>ta</w:t>
              </w:r>
              <w:r w:rsidRPr="00F71960">
                <w:rPr>
                  <w:rFonts w:ascii="Calibri" w:eastAsia="Calibri" w:hAnsi="Calibri" w:cs="Calibri"/>
                  <w:b/>
                  <w:spacing w:val="-1"/>
                  <w:sz w:val="18"/>
                  <w:szCs w:val="18"/>
                  <w:rPrChange w:id="1438" w:author="Erlie Hasam Morfin Zavalza" w:date="2014-10-31T00:09:00Z">
                    <w:rPr>
                      <w:rFonts w:ascii="Calibri" w:eastAsia="Calibri" w:hAnsi="Calibri" w:cs="Calibri"/>
                      <w:spacing w:val="-1"/>
                      <w:sz w:val="18"/>
                      <w:szCs w:val="18"/>
                    </w:rPr>
                  </w:rPrChange>
                </w:rPr>
                <w:t>b</w:t>
              </w:r>
              <w:r w:rsidRPr="00F71960">
                <w:rPr>
                  <w:rFonts w:ascii="Calibri" w:eastAsia="Calibri" w:hAnsi="Calibri" w:cs="Calibri"/>
                  <w:b/>
                  <w:sz w:val="18"/>
                  <w:szCs w:val="18"/>
                  <w:rPrChange w:id="1439" w:author="Erlie Hasam Morfin Zavalza" w:date="2014-10-31T00:09:00Z">
                    <w:rPr>
                      <w:rFonts w:ascii="Calibri" w:eastAsia="Calibri" w:hAnsi="Calibri" w:cs="Calibri"/>
                      <w:sz w:val="18"/>
                      <w:szCs w:val="18"/>
                    </w:rPr>
                  </w:rPrChange>
                </w:rPr>
                <w:t>ili</w:t>
              </w:r>
              <w:r w:rsidRPr="00F71960">
                <w:rPr>
                  <w:rFonts w:ascii="Calibri" w:eastAsia="Calibri" w:hAnsi="Calibri" w:cs="Calibri"/>
                  <w:b/>
                  <w:spacing w:val="-1"/>
                  <w:sz w:val="18"/>
                  <w:szCs w:val="18"/>
                  <w:rPrChange w:id="1440"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pacing w:val="2"/>
                  <w:sz w:val="18"/>
                  <w:szCs w:val="18"/>
                  <w:rPrChange w:id="1441" w:author="Erlie Hasam Morfin Zavalza" w:date="2014-10-31T00:09:00Z">
                    <w:rPr>
                      <w:rFonts w:ascii="Calibri" w:eastAsia="Calibri" w:hAnsi="Calibri" w:cs="Calibri"/>
                      <w:spacing w:val="2"/>
                      <w:sz w:val="18"/>
                      <w:szCs w:val="18"/>
                    </w:rPr>
                  </w:rPrChange>
                </w:rPr>
                <w:t>a</w:t>
              </w:r>
              <w:r w:rsidRPr="00F71960">
                <w:rPr>
                  <w:rFonts w:ascii="Calibri" w:eastAsia="Calibri" w:hAnsi="Calibri" w:cs="Calibri"/>
                  <w:b/>
                  <w:sz w:val="18"/>
                  <w:szCs w:val="18"/>
                  <w:rPrChange w:id="1442" w:author="Erlie Hasam Morfin Zavalza" w:date="2014-10-31T00:09:00Z">
                    <w:rPr>
                      <w:rFonts w:ascii="Calibri" w:eastAsia="Calibri" w:hAnsi="Calibri" w:cs="Calibri"/>
                      <w:sz w:val="18"/>
                      <w:szCs w:val="18"/>
                    </w:rPr>
                  </w:rPrChange>
                </w:rPr>
                <w:t>d</w:t>
              </w:r>
              <w:r w:rsidRPr="00F71960">
                <w:rPr>
                  <w:rFonts w:ascii="Calibri" w:eastAsia="Calibri" w:hAnsi="Calibri" w:cs="Calibri"/>
                  <w:b/>
                  <w:spacing w:val="-1"/>
                  <w:sz w:val="18"/>
                  <w:szCs w:val="18"/>
                  <w:rPrChange w:id="1443" w:author="Erlie Hasam Morfin Zavalza" w:date="2014-10-31T00:09:00Z">
                    <w:rPr>
                      <w:rFonts w:ascii="Calibri" w:eastAsia="Calibri" w:hAnsi="Calibri" w:cs="Calibri"/>
                      <w:spacing w:val="-1"/>
                      <w:sz w:val="18"/>
                      <w:szCs w:val="18"/>
                    </w:rPr>
                  </w:rPrChange>
                </w:rPr>
                <w:t xml:space="preserve"> d</w:t>
              </w:r>
              <w:r w:rsidRPr="00F71960">
                <w:rPr>
                  <w:rFonts w:ascii="Calibri" w:eastAsia="Calibri" w:hAnsi="Calibri" w:cs="Calibri"/>
                  <w:b/>
                  <w:spacing w:val="2"/>
                  <w:sz w:val="18"/>
                  <w:szCs w:val="18"/>
                  <w:rPrChange w:id="1444" w:author="Erlie Hasam Morfin Zavalza" w:date="2014-10-31T00:09:00Z">
                    <w:rPr>
                      <w:rFonts w:ascii="Calibri" w:eastAsia="Calibri" w:hAnsi="Calibri" w:cs="Calibri"/>
                      <w:spacing w:val="2"/>
                      <w:sz w:val="18"/>
                      <w:szCs w:val="18"/>
                    </w:rPr>
                  </w:rPrChange>
                </w:rPr>
                <w:t>e</w:t>
              </w:r>
              <w:r w:rsidRPr="00F71960">
                <w:rPr>
                  <w:rFonts w:ascii="Calibri" w:eastAsia="Calibri" w:hAnsi="Calibri" w:cs="Calibri"/>
                  <w:b/>
                  <w:sz w:val="18"/>
                  <w:szCs w:val="18"/>
                  <w:rPrChange w:id="1445" w:author="Erlie Hasam Morfin Zavalza" w:date="2014-10-31T00:09:00Z">
                    <w:rPr>
                      <w:rFonts w:ascii="Calibri" w:eastAsia="Calibri" w:hAnsi="Calibri" w:cs="Calibri"/>
                      <w:sz w:val="18"/>
                      <w:szCs w:val="18"/>
                    </w:rPr>
                  </w:rPrChange>
                </w:rPr>
                <w:t xml:space="preserve">l mercado </w:t>
              </w:r>
              <w:r w:rsidRPr="00F71960">
                <w:rPr>
                  <w:rFonts w:ascii="Calibri" w:eastAsia="Calibri" w:hAnsi="Calibri" w:cs="Calibri"/>
                  <w:b/>
                  <w:spacing w:val="-1"/>
                  <w:sz w:val="18"/>
                  <w:szCs w:val="18"/>
                  <w:rPrChange w:id="1446"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447" w:author="Erlie Hasam Morfin Zavalza" w:date="2014-10-31T00:09:00Z">
                    <w:rPr>
                      <w:rFonts w:ascii="Calibri" w:eastAsia="Calibri" w:hAnsi="Calibri" w:cs="Calibri"/>
                      <w:sz w:val="18"/>
                      <w:szCs w:val="18"/>
                    </w:rPr>
                  </w:rPrChange>
                </w:rPr>
                <w:t>n</w:t>
              </w:r>
            </w:ins>
          </w:p>
          <w:p w14:paraId="7CABAAD8" w14:textId="2469FDD1" w:rsidR="00F71960" w:rsidRPr="00F71960" w:rsidRDefault="00F71960" w:rsidP="00F831F1">
            <w:pPr>
              <w:spacing w:before="3"/>
              <w:ind w:left="95"/>
              <w:jc w:val="center"/>
              <w:rPr>
                <w:ins w:id="1448" w:author="Erlie Hasam Morfin Zavalza" w:date="2014-10-30T21:06:00Z"/>
                <w:rFonts w:ascii="Calibri" w:eastAsia="Calibri" w:hAnsi="Calibri" w:cs="Calibri"/>
                <w:b/>
                <w:sz w:val="18"/>
                <w:szCs w:val="18"/>
              </w:rPr>
            </w:pPr>
            <w:ins w:id="1449" w:author="Erlie Hasam Morfin Zavalza" w:date="2014-10-30T21:08:00Z">
              <w:r w:rsidRPr="00F71960">
                <w:rPr>
                  <w:rFonts w:ascii="Calibri" w:eastAsia="Calibri" w:hAnsi="Calibri" w:cs="Calibri"/>
                  <w:b/>
                  <w:spacing w:val="1"/>
                  <w:sz w:val="18"/>
                  <w:szCs w:val="18"/>
                  <w:rPrChange w:id="1450"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451"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452"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453" w:author="Erlie Hasam Morfin Zavalza" w:date="2014-10-31T00:09:00Z">
                    <w:rPr>
                      <w:rFonts w:ascii="Calibri" w:eastAsia="Calibri" w:hAnsi="Calibri" w:cs="Calibri"/>
                      <w:sz w:val="18"/>
                      <w:szCs w:val="18"/>
                    </w:rPr>
                  </w:rPrChange>
                </w:rPr>
                <w:t>l</w:t>
              </w:r>
              <w:r w:rsidRPr="00F71960">
                <w:rPr>
                  <w:rFonts w:ascii="Calibri" w:eastAsia="Calibri" w:hAnsi="Calibri" w:cs="Calibri"/>
                  <w:b/>
                  <w:spacing w:val="1"/>
                  <w:sz w:val="18"/>
                  <w:szCs w:val="18"/>
                  <w:rPrChange w:id="1454"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455" w:author="Erlie Hasam Morfin Zavalza" w:date="2014-10-31T00:09:00Z">
                    <w:rPr>
                      <w:rFonts w:ascii="Calibri" w:eastAsia="Calibri" w:hAnsi="Calibri" w:cs="Calibri"/>
                      <w:sz w:val="18"/>
                      <w:szCs w:val="18"/>
                    </w:rPr>
                  </w:rPrChange>
                </w:rPr>
                <w:t>s</w:t>
              </w:r>
              <w:r w:rsidRPr="00F71960">
                <w:rPr>
                  <w:rFonts w:ascii="Calibri" w:eastAsia="Calibri" w:hAnsi="Calibri" w:cs="Calibri"/>
                  <w:b/>
                  <w:spacing w:val="-1"/>
                  <w:sz w:val="18"/>
                  <w:szCs w:val="18"/>
                  <w:rPrChange w:id="1456" w:author="Erlie Hasam Morfin Zavalza" w:date="2014-10-31T00:09:00Z">
                    <w:rPr>
                      <w:rFonts w:ascii="Calibri" w:eastAsia="Calibri" w:hAnsi="Calibri" w:cs="Calibri"/>
                      <w:spacing w:val="-1"/>
                      <w:sz w:val="18"/>
                      <w:szCs w:val="18"/>
                    </w:rPr>
                  </w:rPrChange>
                </w:rPr>
                <w:t xml:space="preserve"> e</w:t>
              </w:r>
              <w:r w:rsidRPr="00F71960">
                <w:rPr>
                  <w:rFonts w:ascii="Calibri" w:eastAsia="Calibri" w:hAnsi="Calibri" w:cs="Calibri"/>
                  <w:b/>
                  <w:spacing w:val="1"/>
                  <w:sz w:val="18"/>
                  <w:szCs w:val="18"/>
                  <w:rPrChange w:id="1457" w:author="Erlie Hasam Morfin Zavalza" w:date="2014-10-31T00:09:00Z">
                    <w:rPr>
                      <w:rFonts w:ascii="Calibri" w:eastAsia="Calibri" w:hAnsi="Calibri" w:cs="Calibri"/>
                      <w:spacing w:val="1"/>
                      <w:sz w:val="18"/>
                      <w:szCs w:val="18"/>
                    </w:rPr>
                  </w:rPrChange>
                </w:rPr>
                <w:t>co</w:t>
              </w:r>
              <w:r w:rsidRPr="00F71960">
                <w:rPr>
                  <w:rFonts w:ascii="Calibri" w:eastAsia="Calibri" w:hAnsi="Calibri" w:cs="Calibri"/>
                  <w:b/>
                  <w:spacing w:val="-1"/>
                  <w:sz w:val="18"/>
                  <w:szCs w:val="18"/>
                  <w:rPrChange w:id="1458"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1"/>
                  <w:sz w:val="18"/>
                  <w:szCs w:val="18"/>
                  <w:rPrChange w:id="1459" w:author="Erlie Hasam Morfin Zavalza" w:date="2014-10-31T00:09:00Z">
                    <w:rPr>
                      <w:rFonts w:ascii="Calibri" w:eastAsia="Calibri" w:hAnsi="Calibri" w:cs="Calibri"/>
                      <w:spacing w:val="1"/>
                      <w:sz w:val="18"/>
                      <w:szCs w:val="18"/>
                    </w:rPr>
                  </w:rPrChange>
                </w:rPr>
                <w:t>ó</w:t>
              </w:r>
              <w:r w:rsidRPr="00F71960">
                <w:rPr>
                  <w:rFonts w:ascii="Calibri" w:eastAsia="Calibri" w:hAnsi="Calibri" w:cs="Calibri"/>
                  <w:b/>
                  <w:sz w:val="18"/>
                  <w:szCs w:val="18"/>
                  <w:rPrChange w:id="1460" w:author="Erlie Hasam Morfin Zavalza" w:date="2014-10-31T00:09:00Z">
                    <w:rPr>
                      <w:rFonts w:ascii="Calibri" w:eastAsia="Calibri" w:hAnsi="Calibri" w:cs="Calibri"/>
                      <w:sz w:val="18"/>
                      <w:szCs w:val="18"/>
                    </w:rPr>
                  </w:rPrChange>
                </w:rPr>
                <w:t>mic</w:t>
              </w:r>
              <w:r w:rsidRPr="00F71960">
                <w:rPr>
                  <w:rFonts w:ascii="Calibri" w:eastAsia="Calibri" w:hAnsi="Calibri" w:cs="Calibri"/>
                  <w:b/>
                  <w:spacing w:val="1"/>
                  <w:sz w:val="18"/>
                  <w:szCs w:val="18"/>
                  <w:rPrChange w:id="1461"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462" w:author="Erlie Hasam Morfin Zavalza" w:date="2014-10-31T00:09:00Z">
                    <w:rPr>
                      <w:rFonts w:ascii="Calibri" w:eastAsia="Calibri" w:hAnsi="Calibri" w:cs="Calibri"/>
                      <w:sz w:val="18"/>
                      <w:szCs w:val="18"/>
                    </w:rPr>
                  </w:rPrChange>
                </w:rPr>
                <w:t>s</w:t>
              </w:r>
            </w:ins>
          </w:p>
        </w:tc>
        <w:tc>
          <w:tcPr>
            <w:tcW w:w="6934" w:type="dxa"/>
            <w:tcBorders>
              <w:top w:val="single" w:sz="5" w:space="0" w:color="000000"/>
              <w:left w:val="single" w:sz="5" w:space="0" w:color="000000"/>
              <w:bottom w:val="single" w:sz="5" w:space="0" w:color="000000"/>
              <w:right w:val="single" w:sz="5" w:space="0" w:color="000000"/>
            </w:tcBorders>
            <w:tcPrChange w:id="1463" w:author="Erlie Hasam Morfin Zavalza" w:date="2014-11-23T12:55:00Z">
              <w:tcPr>
                <w:tcW w:w="3597" w:type="dxa"/>
                <w:gridSpan w:val="2"/>
                <w:tcBorders>
                  <w:top w:val="single" w:sz="5" w:space="0" w:color="000000"/>
                  <w:left w:val="single" w:sz="5" w:space="0" w:color="000000"/>
                  <w:bottom w:val="single" w:sz="5" w:space="0" w:color="000000"/>
                  <w:right w:val="single" w:sz="5" w:space="0" w:color="000000"/>
                </w:tcBorders>
              </w:tcPr>
            </w:tcPrChange>
          </w:tcPr>
          <w:p w14:paraId="525F6966" w14:textId="406B1D88" w:rsidR="00F71960" w:rsidRDefault="00F71960" w:rsidP="00F831F1">
            <w:pPr>
              <w:spacing w:before="3"/>
              <w:ind w:left="96" w:right="82"/>
              <w:rPr>
                <w:ins w:id="1464" w:author="Erlie Hasam Morfin Zavalza" w:date="2014-10-30T23:49:00Z"/>
                <w:rFonts w:ascii="Calibri" w:eastAsia="Calibri" w:hAnsi="Calibri" w:cs="Calibri"/>
                <w:sz w:val="18"/>
                <w:szCs w:val="18"/>
              </w:rPr>
            </w:pPr>
            <w:ins w:id="1465" w:author="Erlie Hasam Morfin Zavalza" w:date="2014-10-30T23:47:00Z">
              <w:r>
                <w:rPr>
                  <w:rFonts w:ascii="Calibri" w:eastAsia="Calibri" w:hAnsi="Calibri" w:cs="Calibri"/>
                  <w:sz w:val="18"/>
                  <w:szCs w:val="18"/>
                </w:rPr>
                <w:t>Si el ingreso de la población disminuye la demanda puede disminuir moderadamente, si los precios de los productos de la canasta b</w:t>
              </w:r>
            </w:ins>
            <w:ins w:id="1466" w:author="Erlie Hasam Morfin Zavalza" w:date="2014-10-30T23:48:00Z">
              <w:r>
                <w:rPr>
                  <w:rFonts w:ascii="Calibri" w:eastAsia="Calibri" w:hAnsi="Calibri" w:cs="Calibri"/>
                  <w:sz w:val="18"/>
                  <w:szCs w:val="18"/>
                </w:rPr>
                <w:t xml:space="preserve">ásica aumentan los costos de nuestros insumos aumentarán </w:t>
              </w:r>
            </w:ins>
            <w:ins w:id="1467" w:author="Erlie Hasam Morfin Zavalza" w:date="2014-10-30T23:49:00Z">
              <w:r>
                <w:rPr>
                  <w:rFonts w:ascii="Calibri" w:eastAsia="Calibri" w:hAnsi="Calibri" w:cs="Calibri"/>
                  <w:sz w:val="18"/>
                  <w:szCs w:val="18"/>
                </w:rPr>
                <w:t xml:space="preserve">aumentando el precio final </w:t>
              </w:r>
            </w:ins>
            <w:ins w:id="1468" w:author="Erlie Hasam Morfin Zavalza" w:date="2014-10-30T23:48:00Z">
              <w:r>
                <w:rPr>
                  <w:rFonts w:ascii="Calibri" w:eastAsia="Calibri" w:hAnsi="Calibri" w:cs="Calibri"/>
                  <w:sz w:val="18"/>
                  <w:szCs w:val="18"/>
                </w:rPr>
                <w:t xml:space="preserve">y </w:t>
              </w:r>
            </w:ins>
            <w:ins w:id="1469" w:author="Erlie Hasam Morfin Zavalza" w:date="2014-10-30T23:49:00Z">
              <w:r>
                <w:rPr>
                  <w:rFonts w:ascii="Calibri" w:eastAsia="Calibri" w:hAnsi="Calibri" w:cs="Calibri"/>
                  <w:sz w:val="18"/>
                  <w:szCs w:val="18"/>
                </w:rPr>
                <w:t xml:space="preserve">la demanda </w:t>
              </w:r>
            </w:ins>
            <w:ins w:id="1470" w:author="Erlie Hasam Morfin Zavalza" w:date="2014-11-23T12:54:00Z">
              <w:r w:rsidR="00A67734">
                <w:rPr>
                  <w:rFonts w:ascii="Calibri" w:eastAsia="Calibri" w:hAnsi="Calibri" w:cs="Calibri"/>
                  <w:sz w:val="18"/>
                  <w:szCs w:val="18"/>
                </w:rPr>
                <w:t xml:space="preserve">puede que </w:t>
              </w:r>
            </w:ins>
            <w:ins w:id="1471" w:author="Erlie Hasam Morfin Zavalza" w:date="2014-10-30T23:49:00Z">
              <w:r>
                <w:rPr>
                  <w:rFonts w:ascii="Calibri" w:eastAsia="Calibri" w:hAnsi="Calibri" w:cs="Calibri"/>
                  <w:sz w:val="18"/>
                  <w:szCs w:val="18"/>
                </w:rPr>
                <w:t>disminu</w:t>
              </w:r>
            </w:ins>
            <w:ins w:id="1472" w:author="Erlie Hasam Morfin Zavalza" w:date="2014-11-23T12:54:00Z">
              <w:r w:rsidR="00A67734">
                <w:rPr>
                  <w:rFonts w:ascii="Calibri" w:eastAsia="Calibri" w:hAnsi="Calibri" w:cs="Calibri"/>
                  <w:sz w:val="18"/>
                  <w:szCs w:val="18"/>
                </w:rPr>
                <w:t>ya</w:t>
              </w:r>
            </w:ins>
            <w:ins w:id="1473" w:author="Erlie Hasam Morfin Zavalza" w:date="2014-10-30T23:49:00Z">
              <w:r>
                <w:rPr>
                  <w:rFonts w:ascii="Calibri" w:eastAsia="Calibri" w:hAnsi="Calibri" w:cs="Calibri"/>
                  <w:sz w:val="18"/>
                  <w:szCs w:val="18"/>
                </w:rPr>
                <w:t>.</w:t>
              </w:r>
            </w:ins>
          </w:p>
          <w:p w14:paraId="563D6848" w14:textId="3CB7DC3A" w:rsidR="00F71960" w:rsidRDefault="00F71960">
            <w:pPr>
              <w:spacing w:before="3"/>
              <w:ind w:left="96" w:right="82"/>
              <w:rPr>
                <w:ins w:id="1474" w:author="Erlie Hasam Morfin Zavalza" w:date="2014-10-30T21:06:00Z"/>
                <w:rFonts w:ascii="Calibri" w:eastAsia="Calibri" w:hAnsi="Calibri" w:cs="Calibri"/>
                <w:sz w:val="18"/>
                <w:szCs w:val="18"/>
              </w:rPr>
            </w:pPr>
            <w:ins w:id="1475" w:author="Erlie Hasam Morfin Zavalza" w:date="2014-10-30T23:50:00Z">
              <w:r>
                <w:rPr>
                  <w:rFonts w:ascii="Calibri" w:eastAsia="Calibri" w:hAnsi="Calibri" w:cs="Calibri"/>
                  <w:sz w:val="18"/>
                  <w:szCs w:val="18"/>
                </w:rPr>
                <w:t xml:space="preserve">La demanda del mercado </w:t>
              </w:r>
            </w:ins>
            <w:ins w:id="1476" w:author="Erlie Hasam Morfin Zavalza" w:date="2014-10-30T23:49:00Z">
              <w:r>
                <w:rPr>
                  <w:rFonts w:ascii="Calibri" w:eastAsia="Calibri" w:hAnsi="Calibri" w:cs="Calibri"/>
                  <w:sz w:val="18"/>
                  <w:szCs w:val="18"/>
                </w:rPr>
                <w:t xml:space="preserve">es </w:t>
              </w:r>
            </w:ins>
            <w:ins w:id="1477" w:author="Erlie Hasam Morfin Zavalza" w:date="2014-11-23T12:54:00Z">
              <w:r w:rsidR="00A67734">
                <w:rPr>
                  <w:rFonts w:ascii="Calibri" w:eastAsia="Calibri" w:hAnsi="Calibri" w:cs="Calibri"/>
                  <w:sz w:val="18"/>
                  <w:szCs w:val="18"/>
                </w:rPr>
                <w:t>inelástica puesto a que se trata de un alimento que comen con frecuencia los chileno</w:t>
              </w:r>
            </w:ins>
            <w:ins w:id="1478" w:author="Erlie Hasam Morfin Zavalza" w:date="2014-11-23T12:55:00Z">
              <w:r w:rsidR="00A67734">
                <w:rPr>
                  <w:rFonts w:ascii="Calibri" w:eastAsia="Calibri" w:hAnsi="Calibri" w:cs="Calibri"/>
                  <w:sz w:val="18"/>
                  <w:szCs w:val="18"/>
                </w:rPr>
                <w:t>s</w:t>
              </w:r>
            </w:ins>
            <w:ins w:id="1479" w:author="Erlie Hasam Morfin Zavalza" w:date="2014-10-30T23:50:00Z">
              <w:r>
                <w:rPr>
                  <w:rFonts w:ascii="Calibri" w:eastAsia="Calibri" w:hAnsi="Calibri" w:cs="Calibri"/>
                  <w:sz w:val="18"/>
                  <w:szCs w:val="18"/>
                </w:rPr>
                <w:t>.</w:t>
              </w:r>
            </w:ins>
          </w:p>
        </w:tc>
      </w:tr>
      <w:tr w:rsidR="00F71960" w14:paraId="7AE65F67" w14:textId="77777777" w:rsidTr="00F71960">
        <w:trPr>
          <w:gridBefore w:val="1"/>
          <w:wBefore w:w="6" w:type="dxa"/>
          <w:trHeight w:hRule="exact" w:val="1061"/>
          <w:jc w:val="center"/>
          <w:ins w:id="1480" w:author="Erlie Hasam Morfin Zavalza" w:date="2014-10-30T21:06:00Z"/>
          <w:trPrChange w:id="1481" w:author="Erlie Hasam Morfin Zavalza" w:date="2014-10-31T00:09:00Z">
            <w:trPr>
              <w:gridBefore w:val="1"/>
              <w:wBefore w:w="6" w:type="dxa"/>
              <w:trHeight w:hRule="exact" w:val="1061"/>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482"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243ACA92" w14:textId="77777777" w:rsidR="00F71960" w:rsidRDefault="00F71960" w:rsidP="00F831F1">
            <w:pPr>
              <w:spacing w:line="200" w:lineRule="exact"/>
              <w:ind w:left="95"/>
              <w:jc w:val="center"/>
              <w:rPr>
                <w:ins w:id="1483" w:author="Erlie Hasam Morfin Zavalza" w:date="2014-10-31T00:09:00Z"/>
                <w:rFonts w:ascii="Calibri" w:eastAsia="Calibri" w:hAnsi="Calibri" w:cs="Calibri"/>
                <w:b/>
                <w:spacing w:val="1"/>
                <w:sz w:val="18"/>
                <w:szCs w:val="18"/>
              </w:rPr>
            </w:pPr>
          </w:p>
          <w:p w14:paraId="1634256E" w14:textId="77777777" w:rsidR="00D856EE" w:rsidRDefault="00D856EE" w:rsidP="00F831F1">
            <w:pPr>
              <w:spacing w:line="200" w:lineRule="exact"/>
              <w:ind w:left="95"/>
              <w:jc w:val="center"/>
              <w:rPr>
                <w:ins w:id="1484" w:author="Erlie Hasam Morfin Zavalza" w:date="2014-10-31T00:12:00Z"/>
                <w:rFonts w:ascii="Calibri" w:eastAsia="Calibri" w:hAnsi="Calibri" w:cs="Calibri"/>
                <w:b/>
                <w:spacing w:val="1"/>
                <w:sz w:val="18"/>
                <w:szCs w:val="18"/>
              </w:rPr>
            </w:pPr>
          </w:p>
          <w:p w14:paraId="3952195A" w14:textId="7E7A0220" w:rsidR="00F71960" w:rsidRPr="00F71960" w:rsidRDefault="00F71960" w:rsidP="00F831F1">
            <w:pPr>
              <w:spacing w:line="200" w:lineRule="exact"/>
              <w:ind w:left="95"/>
              <w:jc w:val="center"/>
              <w:rPr>
                <w:ins w:id="1485" w:author="Erlie Hasam Morfin Zavalza" w:date="2014-10-30T21:06:00Z"/>
                <w:rFonts w:ascii="Calibri" w:eastAsia="Calibri" w:hAnsi="Calibri" w:cs="Calibri"/>
                <w:b/>
                <w:sz w:val="18"/>
                <w:szCs w:val="18"/>
              </w:rPr>
            </w:pPr>
            <w:ins w:id="1486" w:author="Erlie Hasam Morfin Zavalza" w:date="2014-10-30T21:08:00Z">
              <w:r w:rsidRPr="00F71960">
                <w:rPr>
                  <w:rFonts w:ascii="Calibri" w:eastAsia="Calibri" w:hAnsi="Calibri" w:cs="Calibri"/>
                  <w:b/>
                  <w:spacing w:val="1"/>
                  <w:sz w:val="18"/>
                  <w:szCs w:val="18"/>
                  <w:rPrChange w:id="1487" w:author="Erlie Hasam Morfin Zavalza" w:date="2014-10-31T00:09:00Z">
                    <w:rPr>
                      <w:rFonts w:ascii="Calibri" w:eastAsia="Calibri" w:hAnsi="Calibri" w:cs="Calibri"/>
                      <w:spacing w:val="1"/>
                      <w:sz w:val="18"/>
                      <w:szCs w:val="18"/>
                    </w:rPr>
                  </w:rPrChange>
                </w:rPr>
                <w:t>R</w:t>
              </w:r>
              <w:r w:rsidRPr="00F71960">
                <w:rPr>
                  <w:rFonts w:ascii="Calibri" w:eastAsia="Calibri" w:hAnsi="Calibri" w:cs="Calibri"/>
                  <w:b/>
                  <w:sz w:val="18"/>
                  <w:szCs w:val="18"/>
                  <w:rPrChange w:id="1488"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489" w:author="Erlie Hasam Morfin Zavalza" w:date="2014-10-31T00:09:00Z">
                    <w:rPr>
                      <w:rFonts w:ascii="Calibri" w:eastAsia="Calibri" w:hAnsi="Calibri" w:cs="Calibri"/>
                      <w:spacing w:val="-1"/>
                      <w:sz w:val="18"/>
                      <w:szCs w:val="18"/>
                    </w:rPr>
                  </w:rPrChange>
                </w:rPr>
                <w:t>esg</w:t>
              </w:r>
              <w:r w:rsidRPr="00F71960">
                <w:rPr>
                  <w:rFonts w:ascii="Calibri" w:eastAsia="Calibri" w:hAnsi="Calibri" w:cs="Calibri"/>
                  <w:b/>
                  <w:spacing w:val="1"/>
                  <w:sz w:val="18"/>
                  <w:szCs w:val="18"/>
                  <w:rPrChange w:id="1490"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491" w:author="Erlie Hasam Morfin Zavalza" w:date="2014-10-31T00:09:00Z">
                    <w:rPr>
                      <w:rFonts w:ascii="Calibri" w:eastAsia="Calibri" w:hAnsi="Calibri" w:cs="Calibri"/>
                      <w:sz w:val="18"/>
                      <w:szCs w:val="18"/>
                    </w:rPr>
                  </w:rPrChange>
                </w:rPr>
                <w:t>s</w:t>
              </w:r>
              <w:r w:rsidRPr="00F71960">
                <w:rPr>
                  <w:rFonts w:ascii="Calibri" w:eastAsia="Calibri" w:hAnsi="Calibri" w:cs="Calibri"/>
                  <w:b/>
                  <w:spacing w:val="-1"/>
                  <w:sz w:val="18"/>
                  <w:szCs w:val="18"/>
                  <w:rPrChange w:id="1492"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pacing w:val="1"/>
                  <w:sz w:val="18"/>
                  <w:szCs w:val="18"/>
                  <w:rPrChange w:id="1493" w:author="Erlie Hasam Morfin Zavalza" w:date="2014-10-31T00:09:00Z">
                    <w:rPr>
                      <w:rFonts w:ascii="Calibri" w:eastAsia="Calibri" w:hAnsi="Calibri" w:cs="Calibri"/>
                      <w:spacing w:val="1"/>
                      <w:sz w:val="18"/>
                      <w:szCs w:val="18"/>
                    </w:rPr>
                  </w:rPrChange>
                </w:rPr>
                <w:t>T</w:t>
              </w:r>
              <w:r w:rsidRPr="00F71960">
                <w:rPr>
                  <w:rFonts w:ascii="Calibri" w:eastAsia="Calibri" w:hAnsi="Calibri" w:cs="Calibri"/>
                  <w:b/>
                  <w:spacing w:val="-1"/>
                  <w:sz w:val="18"/>
                  <w:szCs w:val="18"/>
                  <w:rPrChange w:id="1494"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pacing w:val="1"/>
                  <w:sz w:val="18"/>
                  <w:szCs w:val="18"/>
                  <w:rPrChange w:id="1495"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pacing w:val="-1"/>
                  <w:sz w:val="18"/>
                  <w:szCs w:val="18"/>
                  <w:rPrChange w:id="1496"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1"/>
                  <w:sz w:val="18"/>
                  <w:szCs w:val="18"/>
                  <w:rPrChange w:id="1497"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498" w:author="Erlie Hasam Morfin Zavalza" w:date="2014-10-31T00:09:00Z">
                    <w:rPr>
                      <w:rFonts w:ascii="Calibri" w:eastAsia="Calibri" w:hAnsi="Calibri" w:cs="Calibri"/>
                      <w:sz w:val="18"/>
                      <w:szCs w:val="18"/>
                    </w:rPr>
                  </w:rPrChange>
                </w:rPr>
                <w:t>l</w:t>
              </w:r>
              <w:r w:rsidRPr="00F71960">
                <w:rPr>
                  <w:rFonts w:ascii="Calibri" w:eastAsia="Calibri" w:hAnsi="Calibri" w:cs="Calibri"/>
                  <w:b/>
                  <w:spacing w:val="1"/>
                  <w:sz w:val="18"/>
                  <w:szCs w:val="18"/>
                  <w:rPrChange w:id="1499" w:author="Erlie Hasam Morfin Zavalza" w:date="2014-10-31T00:09:00Z">
                    <w:rPr>
                      <w:rFonts w:ascii="Calibri" w:eastAsia="Calibri" w:hAnsi="Calibri" w:cs="Calibri"/>
                      <w:spacing w:val="1"/>
                      <w:sz w:val="18"/>
                      <w:szCs w:val="18"/>
                    </w:rPr>
                  </w:rPrChange>
                </w:rPr>
                <w:t>ó</w:t>
              </w:r>
              <w:r w:rsidRPr="00F71960">
                <w:rPr>
                  <w:rFonts w:ascii="Calibri" w:eastAsia="Calibri" w:hAnsi="Calibri" w:cs="Calibri"/>
                  <w:b/>
                  <w:spacing w:val="-1"/>
                  <w:sz w:val="18"/>
                  <w:szCs w:val="18"/>
                  <w:rPrChange w:id="1500" w:author="Erlie Hasam Morfin Zavalza" w:date="2014-10-31T00:09:00Z">
                    <w:rPr>
                      <w:rFonts w:ascii="Calibri" w:eastAsia="Calibri" w:hAnsi="Calibri" w:cs="Calibri"/>
                      <w:spacing w:val="-1"/>
                      <w:sz w:val="18"/>
                      <w:szCs w:val="18"/>
                    </w:rPr>
                  </w:rPrChange>
                </w:rPr>
                <w:t>g</w:t>
              </w:r>
              <w:r w:rsidRPr="00F71960">
                <w:rPr>
                  <w:rFonts w:ascii="Calibri" w:eastAsia="Calibri" w:hAnsi="Calibri" w:cs="Calibri"/>
                  <w:b/>
                  <w:sz w:val="18"/>
                  <w:szCs w:val="18"/>
                  <w:rPrChange w:id="1501"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502" w:author="Erlie Hasam Morfin Zavalza" w:date="2014-10-31T00:09:00Z">
                    <w:rPr>
                      <w:rFonts w:ascii="Calibri" w:eastAsia="Calibri" w:hAnsi="Calibri" w:cs="Calibri"/>
                      <w:spacing w:val="1"/>
                      <w:sz w:val="18"/>
                      <w:szCs w:val="18"/>
                    </w:rPr>
                  </w:rPrChange>
                </w:rPr>
                <w:t>co</w:t>
              </w:r>
              <w:r w:rsidRPr="00F71960">
                <w:rPr>
                  <w:rFonts w:ascii="Calibri" w:eastAsia="Calibri" w:hAnsi="Calibri" w:cs="Calibri"/>
                  <w:b/>
                  <w:sz w:val="18"/>
                  <w:szCs w:val="18"/>
                  <w:rPrChange w:id="1503" w:author="Erlie Hasam Morfin Zavalza" w:date="2014-10-31T00:09:00Z">
                    <w:rPr>
                      <w:rFonts w:ascii="Calibri" w:eastAsia="Calibri" w:hAnsi="Calibri" w:cs="Calibri"/>
                      <w:sz w:val="18"/>
                      <w:szCs w:val="18"/>
                    </w:rPr>
                  </w:rPrChange>
                </w:rPr>
                <w:t>s</w:t>
              </w:r>
            </w:ins>
          </w:p>
        </w:tc>
        <w:tc>
          <w:tcPr>
            <w:tcW w:w="6934" w:type="dxa"/>
            <w:tcBorders>
              <w:top w:val="single" w:sz="5" w:space="0" w:color="000000"/>
              <w:left w:val="single" w:sz="5" w:space="0" w:color="000000"/>
              <w:bottom w:val="single" w:sz="5" w:space="0" w:color="000000"/>
              <w:right w:val="single" w:sz="5" w:space="0" w:color="000000"/>
            </w:tcBorders>
            <w:tcPrChange w:id="1504"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545218A9" w14:textId="5E793BB3" w:rsidR="00F71960" w:rsidRDefault="00F71960" w:rsidP="00F831F1">
            <w:pPr>
              <w:spacing w:line="200" w:lineRule="exact"/>
              <w:ind w:left="96"/>
              <w:rPr>
                <w:ins w:id="1505" w:author="Erlie Hasam Morfin Zavalza" w:date="2014-10-30T23:52:00Z"/>
                <w:rFonts w:ascii="Calibri" w:eastAsia="Calibri" w:hAnsi="Calibri" w:cs="Calibri"/>
                <w:sz w:val="18"/>
                <w:szCs w:val="18"/>
              </w:rPr>
            </w:pPr>
            <w:ins w:id="1506" w:author="Erlie Hasam Morfin Zavalza" w:date="2014-10-30T23:51:00Z">
              <w:r>
                <w:rPr>
                  <w:rFonts w:ascii="Calibri" w:eastAsia="Calibri" w:hAnsi="Calibri" w:cs="Calibri"/>
                  <w:sz w:val="18"/>
                  <w:szCs w:val="18"/>
                </w:rPr>
                <w:t xml:space="preserve">Nuestro producto no involucra la utilización de mucha </w:t>
              </w:r>
            </w:ins>
            <w:ins w:id="1507" w:author="Erlie Hasam Morfin Zavalza" w:date="2014-10-30T23:52:00Z">
              <w:r>
                <w:rPr>
                  <w:rFonts w:ascii="Calibri" w:eastAsia="Calibri" w:hAnsi="Calibri" w:cs="Calibri"/>
                  <w:sz w:val="18"/>
                  <w:szCs w:val="18"/>
                </w:rPr>
                <w:t>tecnología,</w:t>
              </w:r>
            </w:ins>
            <w:ins w:id="1508" w:author="Erlie Hasam Morfin Zavalza" w:date="2014-10-30T23:51:00Z">
              <w:r>
                <w:rPr>
                  <w:rFonts w:ascii="Calibri" w:eastAsia="Calibri" w:hAnsi="Calibri" w:cs="Calibri"/>
                  <w:sz w:val="18"/>
                  <w:szCs w:val="18"/>
                </w:rPr>
                <w:t xml:space="preserve"> o la tecnolog</w:t>
              </w:r>
            </w:ins>
            <w:ins w:id="1509" w:author="Erlie Hasam Morfin Zavalza" w:date="2014-10-30T23:52:00Z">
              <w:r>
                <w:rPr>
                  <w:rFonts w:ascii="Calibri" w:eastAsia="Calibri" w:hAnsi="Calibri" w:cs="Calibri"/>
                  <w:sz w:val="18"/>
                  <w:szCs w:val="18"/>
                </w:rPr>
                <w:t xml:space="preserve">ía utilizada no </w:t>
              </w:r>
            </w:ins>
            <w:ins w:id="1510" w:author="Erlie Hasam Morfin Zavalza" w:date="2014-10-30T23:51:00Z">
              <w:r>
                <w:rPr>
                  <w:rFonts w:ascii="Calibri" w:eastAsia="Calibri" w:hAnsi="Calibri" w:cs="Calibri"/>
                  <w:sz w:val="18"/>
                  <w:szCs w:val="18"/>
                </w:rPr>
                <w:t>estar</w:t>
              </w:r>
            </w:ins>
            <w:ins w:id="1511" w:author="Erlie Hasam Morfin Zavalza" w:date="2014-10-30T23:52:00Z">
              <w:r>
                <w:rPr>
                  <w:rFonts w:ascii="Calibri" w:eastAsia="Calibri" w:hAnsi="Calibri" w:cs="Calibri"/>
                  <w:sz w:val="18"/>
                  <w:szCs w:val="18"/>
                </w:rPr>
                <w:t>á</w:t>
              </w:r>
            </w:ins>
            <w:ins w:id="1512" w:author="Erlie Hasam Morfin Zavalza" w:date="2014-10-30T23:51:00Z">
              <w:r>
                <w:rPr>
                  <w:rFonts w:ascii="Calibri" w:eastAsia="Calibri" w:hAnsi="Calibri" w:cs="Calibri"/>
                  <w:sz w:val="18"/>
                  <w:szCs w:val="18"/>
                </w:rPr>
                <w:t xml:space="preserve"> actualizándose constantemente</w:t>
              </w:r>
            </w:ins>
            <w:ins w:id="1513" w:author="Erlie Hasam Morfin Zavalza" w:date="2014-10-30T23:52:00Z">
              <w:r>
                <w:rPr>
                  <w:rFonts w:ascii="Calibri" w:eastAsia="Calibri" w:hAnsi="Calibri" w:cs="Calibri"/>
                  <w:sz w:val="18"/>
                  <w:szCs w:val="18"/>
                </w:rPr>
                <w:t>.</w:t>
              </w:r>
            </w:ins>
          </w:p>
          <w:p w14:paraId="6BF42023" w14:textId="289F770F" w:rsidR="00F71960" w:rsidRDefault="00F71960" w:rsidP="00F831F1">
            <w:pPr>
              <w:spacing w:line="200" w:lineRule="exact"/>
              <w:ind w:left="96"/>
              <w:rPr>
                <w:ins w:id="1514" w:author="Erlie Hasam Morfin Zavalza" w:date="2014-10-30T23:52:00Z"/>
                <w:rFonts w:ascii="Calibri" w:eastAsia="Calibri" w:hAnsi="Calibri" w:cs="Calibri"/>
                <w:sz w:val="18"/>
                <w:szCs w:val="18"/>
              </w:rPr>
            </w:pPr>
            <w:ins w:id="1515" w:author="Erlie Hasam Morfin Zavalza" w:date="2014-10-30T23:52:00Z">
              <w:r>
                <w:rPr>
                  <w:rFonts w:ascii="Calibri" w:eastAsia="Calibri" w:hAnsi="Calibri" w:cs="Calibri"/>
                  <w:sz w:val="18"/>
                  <w:szCs w:val="18"/>
                </w:rPr>
                <w:t>Una mejor tecnología en los hornos</w:t>
              </w:r>
            </w:ins>
            <w:ins w:id="1516" w:author="Erlie Hasam Morfin Zavalza" w:date="2014-10-31T00:19:00Z">
              <w:r w:rsidR="00C634B7">
                <w:rPr>
                  <w:rFonts w:ascii="Calibri" w:eastAsia="Calibri" w:hAnsi="Calibri" w:cs="Calibri"/>
                  <w:sz w:val="18"/>
                  <w:szCs w:val="18"/>
                </w:rPr>
                <w:t xml:space="preserve"> y herramientas de cocina </w:t>
              </w:r>
            </w:ins>
            <w:ins w:id="1517" w:author="Erlie Hasam Morfin Zavalza" w:date="2014-10-30T23:52:00Z">
              <w:r>
                <w:rPr>
                  <w:rFonts w:ascii="Calibri" w:eastAsia="Calibri" w:hAnsi="Calibri" w:cs="Calibri"/>
                  <w:sz w:val="18"/>
                  <w:szCs w:val="18"/>
                </w:rPr>
                <w:t xml:space="preserve"> podría ayudarnos a producir </w:t>
              </w:r>
            </w:ins>
            <w:ins w:id="1518" w:author="Erlie Hasam Morfin Zavalza" w:date="2014-10-30T23:53:00Z">
              <w:r>
                <w:rPr>
                  <w:rFonts w:ascii="Calibri" w:eastAsia="Calibri" w:hAnsi="Calibri" w:cs="Calibri"/>
                  <w:sz w:val="18"/>
                  <w:szCs w:val="18"/>
                </w:rPr>
                <w:t>más</w:t>
              </w:r>
            </w:ins>
            <w:ins w:id="1519" w:author="Erlie Hasam Morfin Zavalza" w:date="2014-10-30T23:52:00Z">
              <w:r>
                <w:rPr>
                  <w:rFonts w:ascii="Calibri" w:eastAsia="Calibri" w:hAnsi="Calibri" w:cs="Calibri"/>
                  <w:sz w:val="18"/>
                  <w:szCs w:val="18"/>
                </w:rPr>
                <w:t xml:space="preserve"> rápido las empanadas</w:t>
              </w:r>
            </w:ins>
            <w:ins w:id="1520" w:author="Erlie Hasam Morfin Zavalza" w:date="2014-10-31T00:19:00Z">
              <w:r w:rsidR="00C634B7">
                <w:rPr>
                  <w:rFonts w:ascii="Calibri" w:eastAsia="Calibri" w:hAnsi="Calibri" w:cs="Calibri"/>
                  <w:sz w:val="18"/>
                  <w:szCs w:val="18"/>
                </w:rPr>
                <w:t xml:space="preserve"> y en mejor calidad</w:t>
              </w:r>
            </w:ins>
            <w:ins w:id="1521" w:author="Erlie Hasam Morfin Zavalza" w:date="2014-10-30T23:52:00Z">
              <w:r>
                <w:rPr>
                  <w:rFonts w:ascii="Calibri" w:eastAsia="Calibri" w:hAnsi="Calibri" w:cs="Calibri"/>
                  <w:sz w:val="18"/>
                  <w:szCs w:val="18"/>
                </w:rPr>
                <w:t>.</w:t>
              </w:r>
            </w:ins>
          </w:p>
          <w:p w14:paraId="67EFF066" w14:textId="1DEAD09F" w:rsidR="00F71960" w:rsidRDefault="00F71960" w:rsidP="00F831F1">
            <w:pPr>
              <w:spacing w:line="200" w:lineRule="exact"/>
              <w:ind w:left="96"/>
              <w:rPr>
                <w:ins w:id="1522" w:author="Erlie Hasam Morfin Zavalza" w:date="2014-10-30T21:06:00Z"/>
                <w:rFonts w:ascii="Calibri" w:eastAsia="Calibri" w:hAnsi="Calibri" w:cs="Calibri"/>
                <w:sz w:val="18"/>
                <w:szCs w:val="18"/>
              </w:rPr>
            </w:pPr>
          </w:p>
        </w:tc>
      </w:tr>
      <w:tr w:rsidR="00F71960" w14:paraId="31776ABF" w14:textId="77777777" w:rsidTr="00F71960">
        <w:trPr>
          <w:gridBefore w:val="1"/>
          <w:wBefore w:w="6" w:type="dxa"/>
          <w:trHeight w:hRule="exact" w:val="919"/>
          <w:jc w:val="center"/>
          <w:ins w:id="1523" w:author="Erlie Hasam Morfin Zavalza" w:date="2014-10-30T21:06:00Z"/>
          <w:trPrChange w:id="1524" w:author="Erlie Hasam Morfin Zavalza" w:date="2014-10-31T00:09:00Z">
            <w:trPr>
              <w:gridBefore w:val="1"/>
              <w:wBefore w:w="6" w:type="dxa"/>
              <w:trHeight w:hRule="exact" w:val="1770"/>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525"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59DD249B" w14:textId="6C88EE5F" w:rsidR="00F71960" w:rsidRPr="00F71960" w:rsidRDefault="00F71960" w:rsidP="00F831F1">
            <w:pPr>
              <w:spacing w:line="200" w:lineRule="exact"/>
              <w:ind w:left="100"/>
              <w:rPr>
                <w:ins w:id="1526" w:author="Erlie Hasam Morfin Zavalza" w:date="2014-10-30T21:08:00Z"/>
                <w:rFonts w:ascii="Calibri" w:eastAsia="Calibri" w:hAnsi="Calibri" w:cs="Calibri"/>
                <w:b/>
                <w:sz w:val="18"/>
                <w:szCs w:val="18"/>
                <w:rPrChange w:id="1527" w:author="Erlie Hasam Morfin Zavalza" w:date="2014-10-31T00:09:00Z">
                  <w:rPr>
                    <w:ins w:id="1528" w:author="Erlie Hasam Morfin Zavalza" w:date="2014-10-30T21:08:00Z"/>
                    <w:rFonts w:ascii="Calibri" w:eastAsia="Calibri" w:hAnsi="Calibri" w:cs="Calibri"/>
                    <w:sz w:val="18"/>
                    <w:szCs w:val="18"/>
                  </w:rPr>
                </w:rPrChange>
              </w:rPr>
            </w:pPr>
            <w:ins w:id="1529" w:author="Erlie Hasam Morfin Zavalza" w:date="2014-10-30T21:08:00Z">
              <w:r w:rsidRPr="00F71960">
                <w:rPr>
                  <w:rFonts w:ascii="Calibri" w:eastAsia="Calibri" w:hAnsi="Calibri" w:cs="Calibri"/>
                  <w:b/>
                  <w:sz w:val="18"/>
                  <w:szCs w:val="18"/>
                  <w:rPrChange w:id="1530" w:author="Erlie Hasam Morfin Zavalza" w:date="2014-10-31T00:09:00Z">
                    <w:rPr>
                      <w:rFonts w:ascii="Calibri" w:eastAsia="Calibri" w:hAnsi="Calibri" w:cs="Calibri"/>
                      <w:sz w:val="18"/>
                      <w:szCs w:val="18"/>
                    </w:rPr>
                  </w:rPrChange>
                </w:rPr>
                <w:t>C</w:t>
              </w:r>
              <w:r w:rsidRPr="00F71960">
                <w:rPr>
                  <w:rFonts w:ascii="Calibri" w:eastAsia="Calibri" w:hAnsi="Calibri" w:cs="Calibri"/>
                  <w:b/>
                  <w:spacing w:val="1"/>
                  <w:sz w:val="18"/>
                  <w:szCs w:val="18"/>
                  <w:rPrChange w:id="1531"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532" w:author="Erlie Hasam Morfin Zavalza" w:date="2014-10-31T00:09:00Z">
                    <w:rPr>
                      <w:rFonts w:ascii="Calibri" w:eastAsia="Calibri" w:hAnsi="Calibri" w:cs="Calibri"/>
                      <w:sz w:val="18"/>
                      <w:szCs w:val="18"/>
                    </w:rPr>
                  </w:rPrChange>
                </w:rPr>
                <w:t>m</w:t>
              </w:r>
              <w:r w:rsidRPr="00F71960">
                <w:rPr>
                  <w:rFonts w:ascii="Calibri" w:eastAsia="Calibri" w:hAnsi="Calibri" w:cs="Calibri"/>
                  <w:b/>
                  <w:spacing w:val="-1"/>
                  <w:sz w:val="18"/>
                  <w:szCs w:val="18"/>
                  <w:rPrChange w:id="1533" w:author="Erlie Hasam Morfin Zavalza" w:date="2014-10-31T00:09:00Z">
                    <w:rPr>
                      <w:rFonts w:ascii="Calibri" w:eastAsia="Calibri" w:hAnsi="Calibri" w:cs="Calibri"/>
                      <w:spacing w:val="-1"/>
                      <w:sz w:val="18"/>
                      <w:szCs w:val="18"/>
                    </w:rPr>
                  </w:rPrChange>
                </w:rPr>
                <w:t>pe</w:t>
              </w:r>
              <w:r w:rsidRPr="00F71960">
                <w:rPr>
                  <w:rFonts w:ascii="Calibri" w:eastAsia="Calibri" w:hAnsi="Calibri" w:cs="Calibri"/>
                  <w:b/>
                  <w:sz w:val="18"/>
                  <w:szCs w:val="18"/>
                  <w:rPrChange w:id="1534"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535" w:author="Erlie Hasam Morfin Zavalza" w:date="2014-10-31T00:09:00Z">
                    <w:rPr>
                      <w:rFonts w:ascii="Calibri" w:eastAsia="Calibri" w:hAnsi="Calibri" w:cs="Calibri"/>
                      <w:spacing w:val="-1"/>
                      <w:sz w:val="18"/>
                      <w:szCs w:val="18"/>
                    </w:rPr>
                  </w:rPrChange>
                </w:rPr>
                <w:t>en</w:t>
              </w:r>
              <w:r w:rsidRPr="00F71960">
                <w:rPr>
                  <w:rFonts w:ascii="Calibri" w:eastAsia="Calibri" w:hAnsi="Calibri" w:cs="Calibri"/>
                  <w:b/>
                  <w:spacing w:val="1"/>
                  <w:sz w:val="18"/>
                  <w:szCs w:val="18"/>
                  <w:rPrChange w:id="1536"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537" w:author="Erlie Hasam Morfin Zavalza" w:date="2014-10-31T00:09:00Z">
                    <w:rPr>
                      <w:rFonts w:ascii="Calibri" w:eastAsia="Calibri" w:hAnsi="Calibri" w:cs="Calibri"/>
                      <w:sz w:val="18"/>
                      <w:szCs w:val="18"/>
                    </w:rPr>
                  </w:rPrChange>
                </w:rPr>
                <w:t xml:space="preserve">ia </w:t>
              </w:r>
              <w:r w:rsidRPr="00F71960">
                <w:rPr>
                  <w:rFonts w:ascii="Calibri" w:eastAsia="Calibri" w:hAnsi="Calibri" w:cs="Calibri"/>
                  <w:b/>
                  <w:spacing w:val="2"/>
                  <w:sz w:val="18"/>
                  <w:szCs w:val="18"/>
                  <w:rPrChange w:id="1538" w:author="Erlie Hasam Morfin Zavalza" w:date="2014-10-31T00:09:00Z">
                    <w:rPr>
                      <w:rFonts w:ascii="Calibri" w:eastAsia="Calibri" w:hAnsi="Calibri" w:cs="Calibri"/>
                      <w:spacing w:val="2"/>
                      <w:sz w:val="18"/>
                      <w:szCs w:val="18"/>
                    </w:rPr>
                  </w:rPrChange>
                </w:rPr>
                <w:t>d</w:t>
              </w:r>
              <w:r w:rsidRPr="00F71960">
                <w:rPr>
                  <w:rFonts w:ascii="Calibri" w:eastAsia="Calibri" w:hAnsi="Calibri" w:cs="Calibri"/>
                  <w:b/>
                  <w:spacing w:val="-1"/>
                  <w:sz w:val="18"/>
                  <w:szCs w:val="18"/>
                  <w:rPrChange w:id="1539"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540" w:author="Erlie Hasam Morfin Zavalza" w:date="2014-10-31T00:09:00Z">
                    <w:rPr>
                      <w:rFonts w:ascii="Calibri" w:eastAsia="Calibri" w:hAnsi="Calibri" w:cs="Calibri"/>
                      <w:sz w:val="18"/>
                      <w:szCs w:val="18"/>
                    </w:rPr>
                  </w:rPrChange>
                </w:rPr>
                <w:t xml:space="preserve">l </w:t>
              </w:r>
              <w:r w:rsidRPr="00F71960">
                <w:rPr>
                  <w:rFonts w:ascii="Calibri" w:eastAsia="Calibri" w:hAnsi="Calibri" w:cs="Calibri"/>
                  <w:b/>
                  <w:spacing w:val="-1"/>
                  <w:sz w:val="18"/>
                  <w:szCs w:val="18"/>
                  <w:rPrChange w:id="1541" w:author="Erlie Hasam Morfin Zavalza" w:date="2014-10-31T00:09:00Z">
                    <w:rPr>
                      <w:rFonts w:ascii="Calibri" w:eastAsia="Calibri" w:hAnsi="Calibri" w:cs="Calibri"/>
                      <w:spacing w:val="-1"/>
                      <w:sz w:val="18"/>
                      <w:szCs w:val="18"/>
                    </w:rPr>
                  </w:rPrChange>
                </w:rPr>
                <w:t>p</w:t>
              </w:r>
              <w:r w:rsidRPr="00F71960">
                <w:rPr>
                  <w:rFonts w:ascii="Calibri" w:eastAsia="Calibri" w:hAnsi="Calibri" w:cs="Calibri"/>
                  <w:b/>
                  <w:sz w:val="18"/>
                  <w:szCs w:val="18"/>
                  <w:rPrChange w:id="1542" w:author="Erlie Hasam Morfin Zavalza" w:date="2014-10-31T00:09:00Z">
                    <w:rPr>
                      <w:rFonts w:ascii="Calibri" w:eastAsia="Calibri" w:hAnsi="Calibri" w:cs="Calibri"/>
                      <w:sz w:val="18"/>
                      <w:szCs w:val="18"/>
                    </w:rPr>
                  </w:rPrChange>
                </w:rPr>
                <w:t>r</w:t>
              </w:r>
              <w:r w:rsidRPr="00F71960">
                <w:rPr>
                  <w:rFonts w:ascii="Calibri" w:eastAsia="Calibri" w:hAnsi="Calibri" w:cs="Calibri"/>
                  <w:b/>
                  <w:spacing w:val="1"/>
                  <w:sz w:val="18"/>
                  <w:szCs w:val="18"/>
                  <w:rPrChange w:id="1543" w:author="Erlie Hasam Morfin Zavalza" w:date="2014-10-31T00:09:00Z">
                    <w:rPr>
                      <w:rFonts w:ascii="Calibri" w:eastAsia="Calibri" w:hAnsi="Calibri" w:cs="Calibri"/>
                      <w:spacing w:val="1"/>
                      <w:sz w:val="18"/>
                      <w:szCs w:val="18"/>
                    </w:rPr>
                  </w:rPrChange>
                </w:rPr>
                <w:t>od</w:t>
              </w:r>
              <w:r w:rsidRPr="00F71960">
                <w:rPr>
                  <w:rFonts w:ascii="Calibri" w:eastAsia="Calibri" w:hAnsi="Calibri" w:cs="Calibri"/>
                  <w:b/>
                  <w:spacing w:val="-1"/>
                  <w:sz w:val="18"/>
                  <w:szCs w:val="18"/>
                  <w:rPrChange w:id="1544" w:author="Erlie Hasam Morfin Zavalza" w:date="2014-10-31T00:09:00Z">
                    <w:rPr>
                      <w:rFonts w:ascii="Calibri" w:eastAsia="Calibri" w:hAnsi="Calibri" w:cs="Calibri"/>
                      <w:spacing w:val="-1"/>
                      <w:sz w:val="18"/>
                      <w:szCs w:val="18"/>
                    </w:rPr>
                  </w:rPrChange>
                </w:rPr>
                <w:t>u</w:t>
              </w:r>
              <w:r w:rsidRPr="00F71960">
                <w:rPr>
                  <w:rFonts w:ascii="Calibri" w:eastAsia="Calibri" w:hAnsi="Calibri" w:cs="Calibri"/>
                  <w:b/>
                  <w:spacing w:val="1"/>
                  <w:sz w:val="18"/>
                  <w:szCs w:val="18"/>
                  <w:rPrChange w:id="1545"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546" w:author="Erlie Hasam Morfin Zavalza" w:date="2014-10-31T00:09:00Z">
                    <w:rPr>
                      <w:rFonts w:ascii="Calibri" w:eastAsia="Calibri" w:hAnsi="Calibri" w:cs="Calibri"/>
                      <w:sz w:val="18"/>
                      <w:szCs w:val="18"/>
                    </w:rPr>
                  </w:rPrChange>
                </w:rPr>
                <w:t>to</w:t>
              </w:r>
            </w:ins>
          </w:p>
          <w:p w14:paraId="62F9F3E1" w14:textId="13D2399C" w:rsidR="00F71960" w:rsidRPr="00F71960" w:rsidRDefault="00F71960" w:rsidP="00F831F1">
            <w:pPr>
              <w:spacing w:line="200" w:lineRule="exact"/>
              <w:ind w:left="95"/>
              <w:jc w:val="center"/>
              <w:rPr>
                <w:ins w:id="1547" w:author="Erlie Hasam Morfin Zavalza" w:date="2014-10-30T21:06:00Z"/>
                <w:rFonts w:ascii="Calibri" w:eastAsia="Calibri" w:hAnsi="Calibri" w:cs="Calibri"/>
                <w:b/>
                <w:sz w:val="18"/>
                <w:szCs w:val="18"/>
              </w:rPr>
            </w:pPr>
            <w:ins w:id="1548" w:author="Erlie Hasam Morfin Zavalza" w:date="2014-10-30T21:08:00Z">
              <w:r w:rsidRPr="00F71960">
                <w:rPr>
                  <w:rFonts w:ascii="Calibri" w:eastAsia="Calibri" w:hAnsi="Calibri" w:cs="Calibri"/>
                  <w:b/>
                  <w:spacing w:val="-1"/>
                  <w:sz w:val="18"/>
                  <w:szCs w:val="18"/>
                  <w:rPrChange w:id="1549" w:author="Erlie Hasam Morfin Zavalza" w:date="2014-10-31T00:09:00Z">
                    <w:rPr>
                      <w:rFonts w:ascii="Calibri" w:eastAsia="Calibri" w:hAnsi="Calibri" w:cs="Calibri"/>
                      <w:spacing w:val="-1"/>
                      <w:sz w:val="18"/>
                      <w:szCs w:val="18"/>
                    </w:rPr>
                  </w:rPrChange>
                </w:rPr>
                <w:t>ex</w:t>
              </w:r>
              <w:r w:rsidRPr="00F71960">
                <w:rPr>
                  <w:rFonts w:ascii="Calibri" w:eastAsia="Calibri" w:hAnsi="Calibri" w:cs="Calibri"/>
                  <w:b/>
                  <w:sz w:val="18"/>
                  <w:szCs w:val="18"/>
                  <w:rPrChange w:id="1550"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551" w:author="Erlie Hasam Morfin Zavalza" w:date="2014-10-31T00:09:00Z">
                    <w:rPr>
                      <w:rFonts w:ascii="Calibri" w:eastAsia="Calibri" w:hAnsi="Calibri" w:cs="Calibri"/>
                      <w:spacing w:val="-1"/>
                      <w:sz w:val="18"/>
                      <w:szCs w:val="18"/>
                    </w:rPr>
                  </w:rPrChange>
                </w:rPr>
                <w:t>r</w:t>
              </w:r>
              <w:r w:rsidRPr="00F71960">
                <w:rPr>
                  <w:rFonts w:ascii="Calibri" w:eastAsia="Calibri" w:hAnsi="Calibri" w:cs="Calibri"/>
                  <w:b/>
                  <w:sz w:val="18"/>
                  <w:szCs w:val="18"/>
                  <w:rPrChange w:id="1552" w:author="Erlie Hasam Morfin Zavalza" w:date="2014-10-31T00:09:00Z">
                    <w:rPr>
                      <w:rFonts w:ascii="Calibri" w:eastAsia="Calibri" w:hAnsi="Calibri" w:cs="Calibri"/>
                      <w:sz w:val="18"/>
                      <w:szCs w:val="18"/>
                    </w:rPr>
                  </w:rPrChange>
                </w:rPr>
                <w:t>a</w:t>
              </w:r>
              <w:r w:rsidRPr="00F71960">
                <w:rPr>
                  <w:rFonts w:ascii="Calibri" w:eastAsia="Calibri" w:hAnsi="Calibri" w:cs="Calibri"/>
                  <w:b/>
                  <w:spacing w:val="-1"/>
                  <w:sz w:val="18"/>
                  <w:szCs w:val="18"/>
                  <w:rPrChange w:id="1553"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2"/>
                  <w:sz w:val="18"/>
                  <w:szCs w:val="18"/>
                  <w:rPrChange w:id="1554" w:author="Erlie Hasam Morfin Zavalza" w:date="2014-10-31T00:09:00Z">
                    <w:rPr>
                      <w:rFonts w:ascii="Calibri" w:eastAsia="Calibri" w:hAnsi="Calibri" w:cs="Calibri"/>
                      <w:spacing w:val="2"/>
                      <w:sz w:val="18"/>
                      <w:szCs w:val="18"/>
                    </w:rPr>
                  </w:rPrChange>
                </w:rPr>
                <w:t>j</w:t>
              </w:r>
              <w:r w:rsidRPr="00F71960">
                <w:rPr>
                  <w:rFonts w:ascii="Calibri" w:eastAsia="Calibri" w:hAnsi="Calibri" w:cs="Calibri"/>
                  <w:b/>
                  <w:spacing w:val="-1"/>
                  <w:sz w:val="18"/>
                  <w:szCs w:val="18"/>
                  <w:rPrChange w:id="1555"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556" w:author="Erlie Hasam Morfin Zavalza" w:date="2014-10-31T00:09:00Z">
                    <w:rPr>
                      <w:rFonts w:ascii="Calibri" w:eastAsia="Calibri" w:hAnsi="Calibri" w:cs="Calibri"/>
                      <w:sz w:val="18"/>
                      <w:szCs w:val="18"/>
                    </w:rPr>
                  </w:rPrChange>
                </w:rPr>
                <w:t>ro</w:t>
              </w:r>
            </w:ins>
          </w:p>
        </w:tc>
        <w:tc>
          <w:tcPr>
            <w:tcW w:w="6934" w:type="dxa"/>
            <w:tcBorders>
              <w:top w:val="single" w:sz="5" w:space="0" w:color="000000"/>
              <w:left w:val="single" w:sz="5" w:space="0" w:color="000000"/>
              <w:bottom w:val="single" w:sz="5" w:space="0" w:color="000000"/>
              <w:right w:val="single" w:sz="5" w:space="0" w:color="000000"/>
            </w:tcBorders>
            <w:tcPrChange w:id="1557"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438DC97C" w14:textId="5C9F4B47" w:rsidR="00F71960" w:rsidRDefault="00F71960" w:rsidP="00F831F1">
            <w:pPr>
              <w:spacing w:before="1" w:line="200" w:lineRule="exact"/>
              <w:ind w:left="96"/>
              <w:rPr>
                <w:ins w:id="1558" w:author="Erlie Hasam Morfin Zavalza" w:date="2014-10-30T21:06:00Z"/>
                <w:rFonts w:ascii="Calibri" w:eastAsia="Calibri" w:hAnsi="Calibri" w:cs="Calibri"/>
                <w:sz w:val="18"/>
                <w:szCs w:val="18"/>
              </w:rPr>
            </w:pPr>
            <w:ins w:id="1559" w:author="Erlie Hasam Morfin Zavalza" w:date="2014-10-30T23:53:00Z">
              <w:r>
                <w:rPr>
                  <w:rFonts w:ascii="Calibri" w:eastAsia="Calibri" w:hAnsi="Calibri" w:cs="Calibri"/>
                  <w:sz w:val="18"/>
                  <w:szCs w:val="18"/>
                </w:rPr>
                <w:t xml:space="preserve">Nuestro producto no es para </w:t>
              </w:r>
            </w:ins>
            <w:ins w:id="1560" w:author="Erlie Hasam Morfin Zavalza" w:date="2014-10-30T23:54:00Z">
              <w:r>
                <w:rPr>
                  <w:rFonts w:ascii="Calibri" w:eastAsia="Calibri" w:hAnsi="Calibri" w:cs="Calibri"/>
                  <w:sz w:val="18"/>
                  <w:szCs w:val="18"/>
                </w:rPr>
                <w:t>importaciones</w:t>
              </w:r>
            </w:ins>
            <w:ins w:id="1561" w:author="Erlie Hasam Morfin Zavalza" w:date="2014-10-30T23:53:00Z">
              <w:r>
                <w:rPr>
                  <w:rFonts w:ascii="Calibri" w:eastAsia="Calibri" w:hAnsi="Calibri" w:cs="Calibri"/>
                  <w:sz w:val="18"/>
                  <w:szCs w:val="18"/>
                </w:rPr>
                <w:t xml:space="preserve"> y los insumos que utilizamos son nacionales, si se pretende mejorar el proceso y actualizar nuestra maquinaria en el futuro para aumentar la capacidad productiva </w:t>
              </w:r>
            </w:ins>
            <w:ins w:id="1562" w:author="Erlie Hasam Morfin Zavalza" w:date="2014-10-30T23:54:00Z">
              <w:r>
                <w:rPr>
                  <w:rFonts w:ascii="Calibri" w:eastAsia="Calibri" w:hAnsi="Calibri" w:cs="Calibri"/>
                  <w:sz w:val="18"/>
                  <w:szCs w:val="18"/>
                </w:rPr>
                <w:t>quizás</w:t>
              </w:r>
            </w:ins>
            <w:ins w:id="1563" w:author="Erlie Hasam Morfin Zavalza" w:date="2014-10-30T23:53:00Z">
              <w:r>
                <w:rPr>
                  <w:rFonts w:ascii="Calibri" w:eastAsia="Calibri" w:hAnsi="Calibri" w:cs="Calibri"/>
                  <w:sz w:val="18"/>
                  <w:szCs w:val="18"/>
                </w:rPr>
                <w:t xml:space="preserve"> </w:t>
              </w:r>
            </w:ins>
            <w:ins w:id="1564" w:author="Erlie Hasam Morfin Zavalza" w:date="2014-10-30T23:54:00Z">
              <w:r>
                <w:rPr>
                  <w:rFonts w:ascii="Calibri" w:eastAsia="Calibri" w:hAnsi="Calibri" w:cs="Calibri"/>
                  <w:sz w:val="18"/>
                  <w:szCs w:val="18"/>
                </w:rPr>
                <w:t>sea conveniente importar una máquina u horno automatizado de otro país a medida que nuestra demanda sea mayor y el negocio crezca.</w:t>
              </w:r>
            </w:ins>
          </w:p>
        </w:tc>
      </w:tr>
      <w:tr w:rsidR="00F71960" w14:paraId="1B880042" w14:textId="77777777" w:rsidTr="00F71960">
        <w:trPr>
          <w:gridBefore w:val="1"/>
          <w:wBefore w:w="6" w:type="dxa"/>
          <w:trHeight w:hRule="exact" w:val="706"/>
          <w:jc w:val="center"/>
          <w:ins w:id="1565" w:author="Erlie Hasam Morfin Zavalza" w:date="2014-10-30T21:06:00Z"/>
          <w:trPrChange w:id="1566" w:author="Erlie Hasam Morfin Zavalza" w:date="2014-10-31T00:09:00Z">
            <w:trPr>
              <w:gridBefore w:val="1"/>
              <w:wBefore w:w="6" w:type="dxa"/>
              <w:trHeight w:hRule="exact" w:val="1143"/>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567"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35C69E4C" w14:textId="4359C3DB" w:rsidR="00F71960" w:rsidRPr="00F71960" w:rsidRDefault="00F71960" w:rsidP="00F831F1">
            <w:pPr>
              <w:spacing w:before="1" w:line="200" w:lineRule="exact"/>
              <w:ind w:left="95"/>
              <w:jc w:val="center"/>
              <w:rPr>
                <w:ins w:id="1568" w:author="Erlie Hasam Morfin Zavalza" w:date="2014-10-30T21:06:00Z"/>
                <w:rFonts w:ascii="Calibri" w:eastAsia="Calibri" w:hAnsi="Calibri" w:cs="Calibri"/>
                <w:b/>
                <w:sz w:val="18"/>
                <w:szCs w:val="18"/>
              </w:rPr>
            </w:pPr>
            <w:ins w:id="1569" w:author="Erlie Hasam Morfin Zavalza" w:date="2014-10-30T21:08:00Z">
              <w:r w:rsidRPr="00F71960">
                <w:rPr>
                  <w:rFonts w:ascii="Calibri" w:eastAsia="Calibri" w:hAnsi="Calibri" w:cs="Calibri"/>
                  <w:b/>
                  <w:spacing w:val="1"/>
                  <w:sz w:val="18"/>
                  <w:szCs w:val="18"/>
                  <w:rPrChange w:id="1570" w:author="Erlie Hasam Morfin Zavalza" w:date="2014-10-31T00:09:00Z">
                    <w:rPr>
                      <w:rFonts w:ascii="Calibri" w:eastAsia="Calibri" w:hAnsi="Calibri" w:cs="Calibri"/>
                      <w:spacing w:val="1"/>
                      <w:sz w:val="18"/>
                      <w:szCs w:val="18"/>
                    </w:rPr>
                  </w:rPrChange>
                </w:rPr>
                <w:t>T</w:t>
              </w:r>
              <w:r w:rsidRPr="00F71960">
                <w:rPr>
                  <w:rFonts w:ascii="Calibri" w:eastAsia="Calibri" w:hAnsi="Calibri" w:cs="Calibri"/>
                  <w:b/>
                  <w:sz w:val="18"/>
                  <w:szCs w:val="18"/>
                  <w:rPrChange w:id="1571" w:author="Erlie Hasam Morfin Zavalza" w:date="2014-10-31T00:09:00Z">
                    <w:rPr>
                      <w:rFonts w:ascii="Calibri" w:eastAsia="Calibri" w:hAnsi="Calibri" w:cs="Calibri"/>
                      <w:sz w:val="18"/>
                      <w:szCs w:val="18"/>
                    </w:rPr>
                  </w:rPrChange>
                </w:rPr>
                <w:t>ama</w:t>
              </w:r>
              <w:r w:rsidRPr="00F71960">
                <w:rPr>
                  <w:rFonts w:ascii="Calibri" w:eastAsia="Calibri" w:hAnsi="Calibri" w:cs="Calibri"/>
                  <w:b/>
                  <w:spacing w:val="-1"/>
                  <w:sz w:val="18"/>
                  <w:szCs w:val="18"/>
                  <w:rPrChange w:id="1572" w:author="Erlie Hasam Morfin Zavalza" w:date="2014-10-31T00:09:00Z">
                    <w:rPr>
                      <w:rFonts w:ascii="Calibri" w:eastAsia="Calibri" w:hAnsi="Calibri" w:cs="Calibri"/>
                      <w:spacing w:val="-1"/>
                      <w:sz w:val="18"/>
                      <w:szCs w:val="18"/>
                    </w:rPr>
                  </w:rPrChange>
                </w:rPr>
                <w:t>ñ</w:t>
              </w:r>
              <w:r w:rsidRPr="00F71960">
                <w:rPr>
                  <w:rFonts w:ascii="Calibri" w:eastAsia="Calibri" w:hAnsi="Calibri" w:cs="Calibri"/>
                  <w:b/>
                  <w:sz w:val="18"/>
                  <w:szCs w:val="18"/>
                  <w:rPrChange w:id="1573" w:author="Erlie Hasam Morfin Zavalza" w:date="2014-10-31T00:09:00Z">
                    <w:rPr>
                      <w:rFonts w:ascii="Calibri" w:eastAsia="Calibri" w:hAnsi="Calibri" w:cs="Calibri"/>
                      <w:sz w:val="18"/>
                      <w:szCs w:val="18"/>
                    </w:rPr>
                  </w:rPrChange>
                </w:rPr>
                <w:t>o</w:t>
              </w:r>
              <w:r w:rsidRPr="00F71960">
                <w:rPr>
                  <w:rFonts w:ascii="Calibri" w:eastAsia="Calibri" w:hAnsi="Calibri" w:cs="Calibri"/>
                  <w:b/>
                  <w:spacing w:val="1"/>
                  <w:sz w:val="18"/>
                  <w:szCs w:val="18"/>
                  <w:rPrChange w:id="1574"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z w:val="18"/>
                  <w:szCs w:val="18"/>
                  <w:rPrChange w:id="1575" w:author="Erlie Hasam Morfin Zavalza" w:date="2014-10-31T00:09:00Z">
                    <w:rPr>
                      <w:rFonts w:ascii="Calibri" w:eastAsia="Calibri" w:hAnsi="Calibri" w:cs="Calibri"/>
                      <w:sz w:val="18"/>
                      <w:szCs w:val="18"/>
                    </w:rPr>
                  </w:rPrChange>
                </w:rPr>
                <w:t xml:space="preserve">y </w:t>
              </w:r>
              <w:r w:rsidRPr="00F71960">
                <w:rPr>
                  <w:rFonts w:ascii="Calibri" w:eastAsia="Calibri" w:hAnsi="Calibri" w:cs="Calibri"/>
                  <w:b/>
                  <w:spacing w:val="-1"/>
                  <w:sz w:val="18"/>
                  <w:szCs w:val="18"/>
                  <w:rPrChange w:id="1576" w:author="Erlie Hasam Morfin Zavalza" w:date="2014-10-31T00:09:00Z">
                    <w:rPr>
                      <w:rFonts w:ascii="Calibri" w:eastAsia="Calibri" w:hAnsi="Calibri" w:cs="Calibri"/>
                      <w:spacing w:val="-1"/>
                      <w:sz w:val="18"/>
                      <w:szCs w:val="18"/>
                    </w:rPr>
                  </w:rPrChange>
                </w:rPr>
                <w:t>p</w:t>
              </w:r>
              <w:r w:rsidRPr="00F71960">
                <w:rPr>
                  <w:rFonts w:ascii="Calibri" w:eastAsia="Calibri" w:hAnsi="Calibri" w:cs="Calibri"/>
                  <w:b/>
                  <w:spacing w:val="1"/>
                  <w:sz w:val="18"/>
                  <w:szCs w:val="18"/>
                  <w:rPrChange w:id="1577"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pacing w:val="-1"/>
                  <w:sz w:val="18"/>
                  <w:szCs w:val="18"/>
                  <w:rPrChange w:id="1578" w:author="Erlie Hasam Morfin Zavalza" w:date="2014-10-31T00:09:00Z">
                    <w:rPr>
                      <w:rFonts w:ascii="Calibri" w:eastAsia="Calibri" w:hAnsi="Calibri" w:cs="Calibri"/>
                      <w:spacing w:val="-1"/>
                      <w:sz w:val="18"/>
                      <w:szCs w:val="18"/>
                    </w:rPr>
                  </w:rPrChange>
                </w:rPr>
                <w:t>de</w:t>
              </w:r>
              <w:r w:rsidRPr="00F71960">
                <w:rPr>
                  <w:rFonts w:ascii="Calibri" w:eastAsia="Calibri" w:hAnsi="Calibri" w:cs="Calibri"/>
                  <w:b/>
                  <w:sz w:val="18"/>
                  <w:szCs w:val="18"/>
                  <w:rPrChange w:id="1579" w:author="Erlie Hasam Morfin Zavalza" w:date="2014-10-31T00:09:00Z">
                    <w:rPr>
                      <w:rFonts w:ascii="Calibri" w:eastAsia="Calibri" w:hAnsi="Calibri" w:cs="Calibri"/>
                      <w:sz w:val="18"/>
                      <w:szCs w:val="18"/>
                    </w:rPr>
                  </w:rPrChange>
                </w:rPr>
                <w:t xml:space="preserve">r </w:t>
              </w:r>
              <w:r w:rsidRPr="00F71960">
                <w:rPr>
                  <w:rFonts w:ascii="Calibri" w:eastAsia="Calibri" w:hAnsi="Calibri" w:cs="Calibri"/>
                  <w:b/>
                  <w:spacing w:val="-1"/>
                  <w:sz w:val="18"/>
                  <w:szCs w:val="18"/>
                  <w:rPrChange w:id="1580"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581" w:author="Erlie Hasam Morfin Zavalza" w:date="2014-10-31T00:09:00Z">
                    <w:rPr>
                      <w:rFonts w:ascii="Calibri" w:eastAsia="Calibri" w:hAnsi="Calibri" w:cs="Calibri"/>
                      <w:sz w:val="18"/>
                      <w:szCs w:val="18"/>
                    </w:rPr>
                  </w:rPrChange>
                </w:rPr>
                <w:t>e</w:t>
              </w:r>
              <w:r w:rsidRPr="00F71960">
                <w:rPr>
                  <w:rFonts w:ascii="Calibri" w:eastAsia="Calibri" w:hAnsi="Calibri" w:cs="Calibri"/>
                  <w:b/>
                  <w:spacing w:val="-1"/>
                  <w:sz w:val="18"/>
                  <w:szCs w:val="18"/>
                  <w:rPrChange w:id="1582"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z w:val="18"/>
                  <w:szCs w:val="18"/>
                  <w:rPrChange w:id="1583" w:author="Erlie Hasam Morfin Zavalza" w:date="2014-10-31T00:09:00Z">
                    <w:rPr>
                      <w:rFonts w:ascii="Calibri" w:eastAsia="Calibri" w:hAnsi="Calibri" w:cs="Calibri"/>
                      <w:sz w:val="18"/>
                      <w:szCs w:val="18"/>
                    </w:rPr>
                  </w:rPrChange>
                </w:rPr>
                <w:t xml:space="preserve">la </w:t>
              </w:r>
              <w:r w:rsidRPr="00F71960">
                <w:rPr>
                  <w:rFonts w:ascii="Calibri" w:eastAsia="Calibri" w:hAnsi="Calibri" w:cs="Calibri"/>
                  <w:b/>
                  <w:spacing w:val="1"/>
                  <w:sz w:val="18"/>
                  <w:szCs w:val="18"/>
                  <w:rPrChange w:id="1584" w:author="Erlie Hasam Morfin Zavalza" w:date="2014-10-31T00:09:00Z">
                    <w:rPr>
                      <w:rFonts w:ascii="Calibri" w:eastAsia="Calibri" w:hAnsi="Calibri" w:cs="Calibri"/>
                      <w:spacing w:val="1"/>
                      <w:sz w:val="18"/>
                      <w:szCs w:val="18"/>
                    </w:rPr>
                  </w:rPrChange>
                </w:rPr>
                <w:t>co</w:t>
              </w:r>
              <w:r w:rsidRPr="00F71960">
                <w:rPr>
                  <w:rFonts w:ascii="Calibri" w:eastAsia="Calibri" w:hAnsi="Calibri" w:cs="Calibri"/>
                  <w:b/>
                  <w:sz w:val="18"/>
                  <w:szCs w:val="18"/>
                  <w:rPrChange w:id="1585" w:author="Erlie Hasam Morfin Zavalza" w:date="2014-10-31T00:09:00Z">
                    <w:rPr>
                      <w:rFonts w:ascii="Calibri" w:eastAsia="Calibri" w:hAnsi="Calibri" w:cs="Calibri"/>
                      <w:sz w:val="18"/>
                      <w:szCs w:val="18"/>
                    </w:rPr>
                  </w:rPrChange>
                </w:rPr>
                <w:t>m</w:t>
              </w:r>
              <w:r w:rsidRPr="00F71960">
                <w:rPr>
                  <w:rFonts w:ascii="Calibri" w:eastAsia="Calibri" w:hAnsi="Calibri" w:cs="Calibri"/>
                  <w:b/>
                  <w:spacing w:val="-1"/>
                  <w:sz w:val="18"/>
                  <w:szCs w:val="18"/>
                  <w:rPrChange w:id="1586" w:author="Erlie Hasam Morfin Zavalza" w:date="2014-10-31T00:09:00Z">
                    <w:rPr>
                      <w:rFonts w:ascii="Calibri" w:eastAsia="Calibri" w:hAnsi="Calibri" w:cs="Calibri"/>
                      <w:spacing w:val="-1"/>
                      <w:sz w:val="18"/>
                      <w:szCs w:val="18"/>
                    </w:rPr>
                  </w:rPrChange>
                </w:rPr>
                <w:t>pe</w:t>
              </w:r>
              <w:r w:rsidRPr="00F71960">
                <w:rPr>
                  <w:rFonts w:ascii="Calibri" w:eastAsia="Calibri" w:hAnsi="Calibri" w:cs="Calibri"/>
                  <w:b/>
                  <w:sz w:val="18"/>
                  <w:szCs w:val="18"/>
                  <w:rPrChange w:id="1587"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588" w:author="Erlie Hasam Morfin Zavalza" w:date="2014-10-31T00:09:00Z">
                    <w:rPr>
                      <w:rFonts w:ascii="Calibri" w:eastAsia="Calibri" w:hAnsi="Calibri" w:cs="Calibri"/>
                      <w:spacing w:val="-1"/>
                      <w:sz w:val="18"/>
                      <w:szCs w:val="18"/>
                    </w:rPr>
                  </w:rPrChange>
                </w:rPr>
                <w:t>en</w:t>
              </w:r>
              <w:r w:rsidRPr="00F71960">
                <w:rPr>
                  <w:rFonts w:ascii="Calibri" w:eastAsia="Calibri" w:hAnsi="Calibri" w:cs="Calibri"/>
                  <w:b/>
                  <w:spacing w:val="1"/>
                  <w:sz w:val="18"/>
                  <w:szCs w:val="18"/>
                  <w:rPrChange w:id="1589"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590" w:author="Erlie Hasam Morfin Zavalza" w:date="2014-10-31T00:09:00Z">
                    <w:rPr>
                      <w:rFonts w:ascii="Calibri" w:eastAsia="Calibri" w:hAnsi="Calibri" w:cs="Calibri"/>
                      <w:sz w:val="18"/>
                      <w:szCs w:val="18"/>
                    </w:rPr>
                  </w:rPrChange>
                </w:rPr>
                <w:t>ia</w:t>
              </w:r>
            </w:ins>
          </w:p>
        </w:tc>
        <w:tc>
          <w:tcPr>
            <w:tcW w:w="6934" w:type="dxa"/>
            <w:tcBorders>
              <w:top w:val="single" w:sz="5" w:space="0" w:color="000000"/>
              <w:left w:val="single" w:sz="5" w:space="0" w:color="000000"/>
              <w:bottom w:val="single" w:sz="5" w:space="0" w:color="000000"/>
              <w:right w:val="single" w:sz="5" w:space="0" w:color="000000"/>
            </w:tcBorders>
            <w:tcPrChange w:id="1591"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7E97AAFF" w14:textId="73807998" w:rsidR="00F71960" w:rsidRDefault="00F71960" w:rsidP="00F831F1">
            <w:pPr>
              <w:spacing w:before="1" w:line="200" w:lineRule="exact"/>
              <w:ind w:left="96"/>
              <w:rPr>
                <w:ins w:id="1592" w:author="Erlie Hasam Morfin Zavalza" w:date="2014-10-30T21:06:00Z"/>
                <w:rFonts w:ascii="Calibri" w:eastAsia="Calibri" w:hAnsi="Calibri" w:cs="Calibri"/>
                <w:sz w:val="18"/>
                <w:szCs w:val="18"/>
              </w:rPr>
            </w:pPr>
            <w:ins w:id="1593" w:author="Erlie Hasam Morfin Zavalza" w:date="2014-10-31T00:07:00Z">
              <w:r>
                <w:rPr>
                  <w:rFonts w:ascii="Calibri" w:eastAsia="Calibri" w:hAnsi="Calibri" w:cs="Calibri"/>
                  <w:sz w:val="18"/>
                  <w:szCs w:val="18"/>
                </w:rPr>
                <w:t>Los competidores pueden llegar a afectar el mercado cuando comiencen a mejorar sus empanadas, o puede haber cierto grado de mejora en sus empanadas, pueden tratar de imitarnos.</w:t>
              </w:r>
            </w:ins>
          </w:p>
        </w:tc>
      </w:tr>
      <w:tr w:rsidR="00F71960" w14:paraId="699B4FE3" w14:textId="77777777" w:rsidTr="00F71960">
        <w:trPr>
          <w:gridBefore w:val="1"/>
          <w:wBefore w:w="6" w:type="dxa"/>
          <w:trHeight w:hRule="exact" w:val="857"/>
          <w:jc w:val="center"/>
          <w:ins w:id="1594" w:author="Erlie Hasam Morfin Zavalza" w:date="2014-10-30T21:06:00Z"/>
          <w:trPrChange w:id="1595" w:author="Erlie Hasam Morfin Zavalza" w:date="2014-10-31T00:09:00Z">
            <w:trPr>
              <w:gridBefore w:val="1"/>
              <w:wBefore w:w="6" w:type="dxa"/>
              <w:trHeight w:hRule="exact" w:val="1565"/>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596"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42204646" w14:textId="77777777" w:rsidR="00F71960" w:rsidRPr="00F71960" w:rsidRDefault="00F71960" w:rsidP="00F831F1">
            <w:pPr>
              <w:spacing w:line="200" w:lineRule="exact"/>
              <w:ind w:left="100"/>
              <w:rPr>
                <w:ins w:id="1597" w:author="Erlie Hasam Morfin Zavalza" w:date="2014-10-30T21:08:00Z"/>
                <w:rFonts w:ascii="Calibri" w:eastAsia="Calibri" w:hAnsi="Calibri" w:cs="Calibri"/>
                <w:b/>
                <w:sz w:val="18"/>
                <w:szCs w:val="18"/>
                <w:rPrChange w:id="1598" w:author="Erlie Hasam Morfin Zavalza" w:date="2014-10-31T00:09:00Z">
                  <w:rPr>
                    <w:ins w:id="1599" w:author="Erlie Hasam Morfin Zavalza" w:date="2014-10-30T21:08:00Z"/>
                    <w:rFonts w:ascii="Calibri" w:eastAsia="Calibri" w:hAnsi="Calibri" w:cs="Calibri"/>
                    <w:sz w:val="18"/>
                    <w:szCs w:val="18"/>
                  </w:rPr>
                </w:rPrChange>
              </w:rPr>
            </w:pPr>
            <w:ins w:id="1600" w:author="Erlie Hasam Morfin Zavalza" w:date="2014-10-30T21:08:00Z">
              <w:r w:rsidRPr="00F71960">
                <w:rPr>
                  <w:rFonts w:ascii="Calibri" w:eastAsia="Calibri" w:hAnsi="Calibri" w:cs="Calibri"/>
                  <w:b/>
                  <w:spacing w:val="1"/>
                  <w:sz w:val="18"/>
                  <w:szCs w:val="18"/>
                  <w:rPrChange w:id="1601" w:author="Erlie Hasam Morfin Zavalza" w:date="2014-10-31T00:09:00Z">
                    <w:rPr>
                      <w:rFonts w:ascii="Calibri" w:eastAsia="Calibri" w:hAnsi="Calibri" w:cs="Calibri"/>
                      <w:spacing w:val="1"/>
                      <w:sz w:val="18"/>
                      <w:szCs w:val="18"/>
                    </w:rPr>
                  </w:rPrChange>
                </w:rPr>
                <w:t>R</w:t>
              </w:r>
              <w:r w:rsidRPr="00F71960">
                <w:rPr>
                  <w:rFonts w:ascii="Calibri" w:eastAsia="Calibri" w:hAnsi="Calibri" w:cs="Calibri"/>
                  <w:b/>
                  <w:sz w:val="18"/>
                  <w:szCs w:val="18"/>
                  <w:rPrChange w:id="1602"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603" w:author="Erlie Hasam Morfin Zavalza" w:date="2014-10-31T00:09:00Z">
                    <w:rPr>
                      <w:rFonts w:ascii="Calibri" w:eastAsia="Calibri" w:hAnsi="Calibri" w:cs="Calibri"/>
                      <w:spacing w:val="-1"/>
                      <w:sz w:val="18"/>
                      <w:szCs w:val="18"/>
                    </w:rPr>
                  </w:rPrChange>
                </w:rPr>
                <w:t>esg</w:t>
              </w:r>
              <w:r w:rsidRPr="00F71960">
                <w:rPr>
                  <w:rFonts w:ascii="Calibri" w:eastAsia="Calibri" w:hAnsi="Calibri" w:cs="Calibri"/>
                  <w:b/>
                  <w:sz w:val="18"/>
                  <w:szCs w:val="18"/>
                  <w:rPrChange w:id="1604" w:author="Erlie Hasam Morfin Zavalza" w:date="2014-10-31T00:09:00Z">
                    <w:rPr>
                      <w:rFonts w:ascii="Calibri" w:eastAsia="Calibri" w:hAnsi="Calibri" w:cs="Calibri"/>
                      <w:sz w:val="18"/>
                      <w:szCs w:val="18"/>
                    </w:rPr>
                  </w:rPrChange>
                </w:rPr>
                <w:t>o</w:t>
              </w:r>
              <w:r w:rsidRPr="00F71960">
                <w:rPr>
                  <w:rFonts w:ascii="Calibri" w:eastAsia="Calibri" w:hAnsi="Calibri" w:cs="Calibri"/>
                  <w:b/>
                  <w:spacing w:val="1"/>
                  <w:sz w:val="18"/>
                  <w:szCs w:val="18"/>
                  <w:rPrChange w:id="1605"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pacing w:val="-1"/>
                  <w:sz w:val="18"/>
                  <w:szCs w:val="18"/>
                  <w:rPrChange w:id="1606"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07" w:author="Erlie Hasam Morfin Zavalza" w:date="2014-10-31T00:09:00Z">
                    <w:rPr>
                      <w:rFonts w:ascii="Calibri" w:eastAsia="Calibri" w:hAnsi="Calibri" w:cs="Calibri"/>
                      <w:sz w:val="18"/>
                      <w:szCs w:val="18"/>
                    </w:rPr>
                  </w:rPrChange>
                </w:rPr>
                <w:t>e</w:t>
              </w:r>
              <w:r w:rsidRPr="00F71960">
                <w:rPr>
                  <w:rFonts w:ascii="Calibri" w:eastAsia="Calibri" w:hAnsi="Calibri" w:cs="Calibri"/>
                  <w:b/>
                  <w:spacing w:val="-1"/>
                  <w:sz w:val="18"/>
                  <w:szCs w:val="18"/>
                  <w:rPrChange w:id="1608"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pacing w:val="1"/>
                  <w:sz w:val="18"/>
                  <w:szCs w:val="18"/>
                  <w:rPrChange w:id="1609"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610" w:author="Erlie Hasam Morfin Zavalza" w:date="2014-10-31T00:09:00Z">
                    <w:rPr>
                      <w:rFonts w:ascii="Calibri" w:eastAsia="Calibri" w:hAnsi="Calibri" w:cs="Calibri"/>
                      <w:sz w:val="18"/>
                      <w:szCs w:val="18"/>
                    </w:rPr>
                  </w:rPrChange>
                </w:rPr>
                <w:t>al</w:t>
              </w:r>
              <w:r w:rsidRPr="00F71960">
                <w:rPr>
                  <w:rFonts w:ascii="Calibri" w:eastAsia="Calibri" w:hAnsi="Calibri" w:cs="Calibri"/>
                  <w:b/>
                  <w:spacing w:val="1"/>
                  <w:sz w:val="18"/>
                  <w:szCs w:val="18"/>
                  <w:rPrChange w:id="1611" w:author="Erlie Hasam Morfin Zavalza" w:date="2014-10-31T00:09:00Z">
                    <w:rPr>
                      <w:rFonts w:ascii="Calibri" w:eastAsia="Calibri" w:hAnsi="Calibri" w:cs="Calibri"/>
                      <w:spacing w:val="1"/>
                      <w:sz w:val="18"/>
                      <w:szCs w:val="18"/>
                    </w:rPr>
                  </w:rPrChange>
                </w:rPr>
                <w:t>i</w:t>
              </w:r>
              <w:r w:rsidRPr="00F71960">
                <w:rPr>
                  <w:rFonts w:ascii="Calibri" w:eastAsia="Calibri" w:hAnsi="Calibri" w:cs="Calibri"/>
                  <w:b/>
                  <w:spacing w:val="-1"/>
                  <w:sz w:val="18"/>
                  <w:szCs w:val="18"/>
                  <w:rPrChange w:id="1612"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13" w:author="Erlie Hasam Morfin Zavalza" w:date="2014-10-31T00:09:00Z">
                    <w:rPr>
                      <w:rFonts w:ascii="Calibri" w:eastAsia="Calibri" w:hAnsi="Calibri" w:cs="Calibri"/>
                      <w:sz w:val="18"/>
                      <w:szCs w:val="18"/>
                    </w:rPr>
                  </w:rPrChange>
                </w:rPr>
                <w:t>ad</w:t>
              </w:r>
              <w:r w:rsidRPr="00F71960">
                <w:rPr>
                  <w:rFonts w:ascii="Calibri" w:eastAsia="Calibri" w:hAnsi="Calibri" w:cs="Calibri"/>
                  <w:b/>
                  <w:spacing w:val="-1"/>
                  <w:sz w:val="18"/>
                  <w:szCs w:val="18"/>
                  <w:rPrChange w:id="1614"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z w:val="18"/>
                  <w:szCs w:val="18"/>
                  <w:rPrChange w:id="1615" w:author="Erlie Hasam Morfin Zavalza" w:date="2014-10-31T00:09:00Z">
                    <w:rPr>
                      <w:rFonts w:ascii="Calibri" w:eastAsia="Calibri" w:hAnsi="Calibri" w:cs="Calibri"/>
                      <w:sz w:val="18"/>
                      <w:szCs w:val="18"/>
                    </w:rPr>
                  </w:rPrChange>
                </w:rPr>
                <w:t>y</w:t>
              </w:r>
            </w:ins>
          </w:p>
          <w:p w14:paraId="6A81E7A7" w14:textId="6B34B528" w:rsidR="00F71960" w:rsidRPr="00F71960" w:rsidRDefault="00F71960" w:rsidP="00F831F1">
            <w:pPr>
              <w:spacing w:line="200" w:lineRule="exact"/>
              <w:ind w:left="95"/>
              <w:jc w:val="center"/>
              <w:rPr>
                <w:ins w:id="1616" w:author="Erlie Hasam Morfin Zavalza" w:date="2014-10-30T21:06:00Z"/>
                <w:rFonts w:ascii="Calibri" w:eastAsia="Calibri" w:hAnsi="Calibri" w:cs="Calibri"/>
                <w:b/>
                <w:sz w:val="18"/>
                <w:szCs w:val="18"/>
              </w:rPr>
            </w:pPr>
            <w:ins w:id="1617" w:author="Erlie Hasam Morfin Zavalza" w:date="2014-10-30T21:08:00Z">
              <w:r w:rsidRPr="00F71960">
                <w:rPr>
                  <w:rFonts w:ascii="Calibri" w:eastAsia="Calibri" w:hAnsi="Calibri" w:cs="Calibri"/>
                  <w:b/>
                  <w:spacing w:val="1"/>
                  <w:sz w:val="18"/>
                  <w:szCs w:val="18"/>
                  <w:rPrChange w:id="1618" w:author="Erlie Hasam Morfin Zavalza" w:date="2014-10-31T00:09:00Z">
                    <w:rPr>
                      <w:rFonts w:ascii="Calibri" w:eastAsia="Calibri" w:hAnsi="Calibri" w:cs="Calibri"/>
                      <w:spacing w:val="1"/>
                      <w:sz w:val="18"/>
                      <w:szCs w:val="18"/>
                    </w:rPr>
                  </w:rPrChange>
                </w:rPr>
                <w:t>co</w:t>
              </w:r>
              <w:r w:rsidRPr="00F71960">
                <w:rPr>
                  <w:rFonts w:ascii="Calibri" w:eastAsia="Calibri" w:hAnsi="Calibri" w:cs="Calibri"/>
                  <w:b/>
                  <w:spacing w:val="-1"/>
                  <w:sz w:val="18"/>
                  <w:szCs w:val="18"/>
                  <w:rPrChange w:id="1619"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1"/>
                  <w:sz w:val="18"/>
                  <w:szCs w:val="18"/>
                  <w:rPrChange w:id="1620" w:author="Erlie Hasam Morfin Zavalza" w:date="2014-10-31T00:09:00Z">
                    <w:rPr>
                      <w:rFonts w:ascii="Calibri" w:eastAsia="Calibri" w:hAnsi="Calibri" w:cs="Calibri"/>
                      <w:spacing w:val="1"/>
                      <w:sz w:val="18"/>
                      <w:szCs w:val="18"/>
                    </w:rPr>
                  </w:rPrChange>
                </w:rPr>
                <w:t>f</w:t>
              </w:r>
              <w:r w:rsidRPr="00F71960">
                <w:rPr>
                  <w:rFonts w:ascii="Calibri" w:eastAsia="Calibri" w:hAnsi="Calibri" w:cs="Calibri"/>
                  <w:b/>
                  <w:sz w:val="18"/>
                  <w:szCs w:val="18"/>
                  <w:rPrChange w:id="1621" w:author="Erlie Hasam Morfin Zavalza" w:date="2014-10-31T00:09:00Z">
                    <w:rPr>
                      <w:rFonts w:ascii="Calibri" w:eastAsia="Calibri" w:hAnsi="Calibri" w:cs="Calibri"/>
                      <w:sz w:val="18"/>
                      <w:szCs w:val="18"/>
                    </w:rPr>
                  </w:rPrChange>
                </w:rPr>
                <w:t>ia</w:t>
              </w:r>
              <w:r w:rsidRPr="00F71960">
                <w:rPr>
                  <w:rFonts w:ascii="Calibri" w:eastAsia="Calibri" w:hAnsi="Calibri" w:cs="Calibri"/>
                  <w:b/>
                  <w:spacing w:val="-1"/>
                  <w:sz w:val="18"/>
                  <w:szCs w:val="18"/>
                  <w:rPrChange w:id="1622" w:author="Erlie Hasam Morfin Zavalza" w:date="2014-10-31T00:09:00Z">
                    <w:rPr>
                      <w:rFonts w:ascii="Calibri" w:eastAsia="Calibri" w:hAnsi="Calibri" w:cs="Calibri"/>
                      <w:spacing w:val="-1"/>
                      <w:sz w:val="18"/>
                      <w:szCs w:val="18"/>
                    </w:rPr>
                  </w:rPrChange>
                </w:rPr>
                <w:t>b</w:t>
              </w:r>
              <w:r w:rsidRPr="00F71960">
                <w:rPr>
                  <w:rFonts w:ascii="Calibri" w:eastAsia="Calibri" w:hAnsi="Calibri" w:cs="Calibri"/>
                  <w:b/>
                  <w:sz w:val="18"/>
                  <w:szCs w:val="18"/>
                  <w:rPrChange w:id="1623" w:author="Erlie Hasam Morfin Zavalza" w:date="2014-10-31T00:09:00Z">
                    <w:rPr>
                      <w:rFonts w:ascii="Calibri" w:eastAsia="Calibri" w:hAnsi="Calibri" w:cs="Calibri"/>
                      <w:sz w:val="18"/>
                      <w:szCs w:val="18"/>
                    </w:rPr>
                  </w:rPrChange>
                </w:rPr>
                <w:t>ili</w:t>
              </w:r>
              <w:r w:rsidRPr="00F71960">
                <w:rPr>
                  <w:rFonts w:ascii="Calibri" w:eastAsia="Calibri" w:hAnsi="Calibri" w:cs="Calibri"/>
                  <w:b/>
                  <w:spacing w:val="-1"/>
                  <w:sz w:val="18"/>
                  <w:szCs w:val="18"/>
                  <w:rPrChange w:id="1624"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25" w:author="Erlie Hasam Morfin Zavalza" w:date="2014-10-31T00:09:00Z">
                    <w:rPr>
                      <w:rFonts w:ascii="Calibri" w:eastAsia="Calibri" w:hAnsi="Calibri" w:cs="Calibri"/>
                      <w:sz w:val="18"/>
                      <w:szCs w:val="18"/>
                    </w:rPr>
                  </w:rPrChange>
                </w:rPr>
                <w:t>ad</w:t>
              </w:r>
            </w:ins>
          </w:p>
        </w:tc>
        <w:tc>
          <w:tcPr>
            <w:tcW w:w="6934" w:type="dxa"/>
            <w:tcBorders>
              <w:top w:val="single" w:sz="5" w:space="0" w:color="000000"/>
              <w:left w:val="single" w:sz="5" w:space="0" w:color="000000"/>
              <w:bottom w:val="single" w:sz="5" w:space="0" w:color="000000"/>
              <w:right w:val="single" w:sz="5" w:space="0" w:color="000000"/>
            </w:tcBorders>
            <w:tcPrChange w:id="1626"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1BCEDA59" w14:textId="5AACF7D6" w:rsidR="00F71960" w:rsidRDefault="00F71960">
            <w:pPr>
              <w:ind w:left="96" w:right="157"/>
              <w:rPr>
                <w:ins w:id="1627" w:author="Erlie Hasam Morfin Zavalza" w:date="2014-10-30T21:06:00Z"/>
                <w:rFonts w:ascii="Calibri" w:eastAsia="Calibri" w:hAnsi="Calibri" w:cs="Calibri"/>
                <w:sz w:val="18"/>
                <w:szCs w:val="18"/>
              </w:rPr>
            </w:pPr>
            <w:ins w:id="1628" w:author="Erlie Hasam Morfin Zavalza" w:date="2014-10-31T00:04:00Z">
              <w:r>
                <w:rPr>
                  <w:rFonts w:ascii="Calibri" w:eastAsia="Calibri" w:hAnsi="Calibri" w:cs="Calibri"/>
                  <w:sz w:val="18"/>
                  <w:szCs w:val="18"/>
                </w:rPr>
                <w:t>Se pretende antes de</w:t>
              </w:r>
            </w:ins>
            <w:ins w:id="1629" w:author="Erlie Hasam Morfin Zavalza" w:date="2014-10-31T00:05:00Z">
              <w:r>
                <w:rPr>
                  <w:rFonts w:ascii="Calibri" w:eastAsia="Calibri" w:hAnsi="Calibri" w:cs="Calibri"/>
                  <w:sz w:val="18"/>
                  <w:szCs w:val="18"/>
                </w:rPr>
                <w:t xml:space="preserve"> </w:t>
              </w:r>
            </w:ins>
            <w:ins w:id="1630" w:author="Erlie Hasam Morfin Zavalza" w:date="2014-10-31T00:04:00Z">
              <w:r>
                <w:rPr>
                  <w:rFonts w:ascii="Calibri" w:eastAsia="Calibri" w:hAnsi="Calibri" w:cs="Calibri"/>
                  <w:sz w:val="18"/>
                  <w:szCs w:val="18"/>
                </w:rPr>
                <w:t xml:space="preserve">lanzar el producto realizar un estudio de sus características y cualidades, </w:t>
              </w:r>
            </w:ins>
            <w:ins w:id="1631" w:author="Erlie Hasam Morfin Zavalza" w:date="2014-10-31T00:05:00Z">
              <w:r>
                <w:rPr>
                  <w:rFonts w:ascii="Calibri" w:eastAsia="Calibri" w:hAnsi="Calibri" w:cs="Calibri"/>
                  <w:sz w:val="18"/>
                  <w:szCs w:val="18"/>
                </w:rPr>
                <w:t>realizar</w:t>
              </w:r>
            </w:ins>
            <w:ins w:id="1632" w:author="Erlie Hasam Morfin Zavalza" w:date="2014-10-31T00:04:00Z">
              <w:r>
                <w:rPr>
                  <w:rFonts w:ascii="Calibri" w:eastAsia="Calibri" w:hAnsi="Calibri" w:cs="Calibri"/>
                  <w:sz w:val="18"/>
                  <w:szCs w:val="18"/>
                </w:rPr>
                <w:t xml:space="preserve"> una prueba a escala pequeña del producto para ver</w:t>
              </w:r>
            </w:ins>
            <w:ins w:id="1633" w:author="Erlie Hasam Morfin Zavalza" w:date="2014-10-31T00:05:00Z">
              <w:r>
                <w:rPr>
                  <w:rFonts w:ascii="Calibri" w:eastAsia="Calibri" w:hAnsi="Calibri" w:cs="Calibri"/>
                  <w:sz w:val="18"/>
                  <w:szCs w:val="18"/>
                </w:rPr>
                <w:t xml:space="preserve"> o medir</w:t>
              </w:r>
            </w:ins>
            <w:ins w:id="1634" w:author="Erlie Hasam Morfin Zavalza" w:date="2014-10-31T00:04:00Z">
              <w:r>
                <w:rPr>
                  <w:rFonts w:ascii="Calibri" w:eastAsia="Calibri" w:hAnsi="Calibri" w:cs="Calibri"/>
                  <w:sz w:val="18"/>
                  <w:szCs w:val="18"/>
                </w:rPr>
                <w:t xml:space="preserve"> los efectos que produce</w:t>
              </w:r>
            </w:ins>
            <w:ins w:id="1635" w:author="Erlie Hasam Morfin Zavalza" w:date="2014-10-31T00:05:00Z">
              <w:r>
                <w:rPr>
                  <w:rFonts w:ascii="Calibri" w:eastAsia="Calibri" w:hAnsi="Calibri" w:cs="Calibri"/>
                  <w:sz w:val="18"/>
                  <w:szCs w:val="18"/>
                </w:rPr>
                <w:t xml:space="preserve">, la aceptación de nuestros clientes y las reacciones </w:t>
              </w:r>
            </w:ins>
            <w:ins w:id="1636" w:author="Erlie Hasam Morfin Zavalza" w:date="2014-10-31T00:06:00Z">
              <w:r>
                <w:rPr>
                  <w:rFonts w:ascii="Calibri" w:eastAsia="Calibri" w:hAnsi="Calibri" w:cs="Calibri"/>
                  <w:sz w:val="18"/>
                  <w:szCs w:val="18"/>
                </w:rPr>
                <w:t>antes, durante</w:t>
              </w:r>
            </w:ins>
            <w:ins w:id="1637" w:author="Erlie Hasam Morfin Zavalza" w:date="2014-10-31T00:05:00Z">
              <w:r>
                <w:rPr>
                  <w:rFonts w:ascii="Calibri" w:eastAsia="Calibri" w:hAnsi="Calibri" w:cs="Calibri"/>
                  <w:sz w:val="18"/>
                  <w:szCs w:val="18"/>
                </w:rPr>
                <w:t xml:space="preserve"> y </w:t>
              </w:r>
            </w:ins>
            <w:ins w:id="1638" w:author="Erlie Hasam Morfin Zavalza" w:date="2014-10-31T00:06:00Z">
              <w:r>
                <w:rPr>
                  <w:rFonts w:ascii="Calibri" w:eastAsia="Calibri" w:hAnsi="Calibri" w:cs="Calibri"/>
                  <w:sz w:val="18"/>
                  <w:szCs w:val="18"/>
                </w:rPr>
                <w:t>después de su consumo</w:t>
              </w:r>
            </w:ins>
            <w:ins w:id="1639" w:author="Erlie Hasam Morfin Zavalza" w:date="2014-10-31T00:07:00Z">
              <w:r>
                <w:rPr>
                  <w:rFonts w:ascii="Calibri" w:eastAsia="Calibri" w:hAnsi="Calibri" w:cs="Calibri"/>
                  <w:sz w:val="18"/>
                  <w:szCs w:val="18"/>
                </w:rPr>
                <w:t>.</w:t>
              </w:r>
            </w:ins>
          </w:p>
        </w:tc>
      </w:tr>
      <w:tr w:rsidR="00F71960" w14:paraId="78AC8028" w14:textId="77777777" w:rsidTr="00F71960">
        <w:trPr>
          <w:gridBefore w:val="1"/>
          <w:wBefore w:w="6" w:type="dxa"/>
          <w:trHeight w:hRule="exact" w:val="712"/>
          <w:jc w:val="center"/>
          <w:ins w:id="1640" w:author="Erlie Hasam Morfin Zavalza" w:date="2014-10-30T21:06:00Z"/>
          <w:trPrChange w:id="1641" w:author="Erlie Hasam Morfin Zavalza" w:date="2014-10-31T00:09:00Z">
            <w:trPr>
              <w:gridBefore w:val="1"/>
              <w:wBefore w:w="6" w:type="dxa"/>
              <w:trHeight w:hRule="exact" w:val="990"/>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642"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207014FD" w14:textId="0FAAAB14" w:rsidR="00F71960" w:rsidRPr="00F71960" w:rsidRDefault="00F71960" w:rsidP="00F831F1">
            <w:pPr>
              <w:spacing w:line="200" w:lineRule="exact"/>
              <w:ind w:left="95"/>
              <w:jc w:val="center"/>
              <w:rPr>
                <w:ins w:id="1643" w:author="Erlie Hasam Morfin Zavalza" w:date="2014-10-30T21:06:00Z"/>
                <w:rFonts w:ascii="Calibri" w:eastAsia="Calibri" w:hAnsi="Calibri" w:cs="Calibri"/>
                <w:b/>
                <w:sz w:val="18"/>
                <w:szCs w:val="18"/>
              </w:rPr>
            </w:pPr>
            <w:ins w:id="1644" w:author="Erlie Hasam Morfin Zavalza" w:date="2014-10-30T21:08:00Z">
              <w:r w:rsidRPr="00F71960">
                <w:rPr>
                  <w:rFonts w:ascii="Calibri" w:eastAsia="Calibri" w:hAnsi="Calibri" w:cs="Calibri"/>
                  <w:b/>
                  <w:spacing w:val="-1"/>
                  <w:sz w:val="18"/>
                  <w:szCs w:val="18"/>
                  <w:rPrChange w:id="1645" w:author="Erlie Hasam Morfin Zavalza" w:date="2014-10-31T00:09:00Z">
                    <w:rPr>
                      <w:rFonts w:ascii="Calibri" w:eastAsia="Calibri" w:hAnsi="Calibri" w:cs="Calibri"/>
                      <w:spacing w:val="-1"/>
                      <w:sz w:val="18"/>
                      <w:szCs w:val="18"/>
                    </w:rPr>
                  </w:rPrChange>
                </w:rPr>
                <w:t>F</w:t>
              </w:r>
              <w:r w:rsidRPr="00F71960">
                <w:rPr>
                  <w:rFonts w:ascii="Calibri" w:eastAsia="Calibri" w:hAnsi="Calibri" w:cs="Calibri"/>
                  <w:b/>
                  <w:sz w:val="18"/>
                  <w:szCs w:val="18"/>
                  <w:rPrChange w:id="1646" w:author="Erlie Hasam Morfin Zavalza" w:date="2014-10-31T00:09:00Z">
                    <w:rPr>
                      <w:rFonts w:ascii="Calibri" w:eastAsia="Calibri" w:hAnsi="Calibri" w:cs="Calibri"/>
                      <w:sz w:val="18"/>
                      <w:szCs w:val="18"/>
                    </w:rPr>
                  </w:rPrChange>
                </w:rPr>
                <w:t>a</w:t>
              </w:r>
              <w:r w:rsidRPr="00F71960">
                <w:rPr>
                  <w:rFonts w:ascii="Calibri" w:eastAsia="Calibri" w:hAnsi="Calibri" w:cs="Calibri"/>
                  <w:b/>
                  <w:spacing w:val="1"/>
                  <w:sz w:val="18"/>
                  <w:szCs w:val="18"/>
                  <w:rPrChange w:id="1647"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648" w:author="Erlie Hasam Morfin Zavalza" w:date="2014-10-31T00:09:00Z">
                    <w:rPr>
                      <w:rFonts w:ascii="Calibri" w:eastAsia="Calibri" w:hAnsi="Calibri" w:cs="Calibri"/>
                      <w:sz w:val="18"/>
                      <w:szCs w:val="18"/>
                    </w:rPr>
                  </w:rPrChange>
                </w:rPr>
                <w:t>ili</w:t>
              </w:r>
              <w:r w:rsidRPr="00F71960">
                <w:rPr>
                  <w:rFonts w:ascii="Calibri" w:eastAsia="Calibri" w:hAnsi="Calibri" w:cs="Calibri"/>
                  <w:b/>
                  <w:spacing w:val="-1"/>
                  <w:sz w:val="18"/>
                  <w:szCs w:val="18"/>
                  <w:rPrChange w:id="1649"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50" w:author="Erlie Hasam Morfin Zavalza" w:date="2014-10-31T00:09:00Z">
                    <w:rPr>
                      <w:rFonts w:ascii="Calibri" w:eastAsia="Calibri" w:hAnsi="Calibri" w:cs="Calibri"/>
                      <w:sz w:val="18"/>
                      <w:szCs w:val="18"/>
                    </w:rPr>
                  </w:rPrChange>
                </w:rPr>
                <w:t>ad</w:t>
              </w:r>
              <w:r w:rsidRPr="00F71960">
                <w:rPr>
                  <w:rFonts w:ascii="Calibri" w:eastAsia="Calibri" w:hAnsi="Calibri" w:cs="Calibri"/>
                  <w:b/>
                  <w:spacing w:val="2"/>
                  <w:sz w:val="18"/>
                  <w:szCs w:val="18"/>
                  <w:rPrChange w:id="1651" w:author="Erlie Hasam Morfin Zavalza" w:date="2014-10-31T00:09:00Z">
                    <w:rPr>
                      <w:rFonts w:ascii="Calibri" w:eastAsia="Calibri" w:hAnsi="Calibri" w:cs="Calibri"/>
                      <w:spacing w:val="2"/>
                      <w:sz w:val="18"/>
                      <w:szCs w:val="18"/>
                    </w:rPr>
                  </w:rPrChange>
                </w:rPr>
                <w:t xml:space="preserve"> </w:t>
              </w:r>
              <w:r w:rsidRPr="00F71960">
                <w:rPr>
                  <w:rFonts w:ascii="Calibri" w:eastAsia="Calibri" w:hAnsi="Calibri" w:cs="Calibri"/>
                  <w:b/>
                  <w:spacing w:val="-1"/>
                  <w:sz w:val="18"/>
                  <w:szCs w:val="18"/>
                  <w:rPrChange w:id="1652"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53" w:author="Erlie Hasam Morfin Zavalza" w:date="2014-10-31T00:09:00Z">
                    <w:rPr>
                      <w:rFonts w:ascii="Calibri" w:eastAsia="Calibri" w:hAnsi="Calibri" w:cs="Calibri"/>
                      <w:sz w:val="18"/>
                      <w:szCs w:val="18"/>
                    </w:rPr>
                  </w:rPrChange>
                </w:rPr>
                <w:t>e</w:t>
              </w:r>
              <w:r w:rsidRPr="00F71960">
                <w:rPr>
                  <w:rFonts w:ascii="Calibri" w:eastAsia="Calibri" w:hAnsi="Calibri" w:cs="Calibri"/>
                  <w:b/>
                  <w:spacing w:val="2"/>
                  <w:sz w:val="18"/>
                  <w:szCs w:val="18"/>
                  <w:rPrChange w:id="1654" w:author="Erlie Hasam Morfin Zavalza" w:date="2014-10-31T00:09:00Z">
                    <w:rPr>
                      <w:rFonts w:ascii="Calibri" w:eastAsia="Calibri" w:hAnsi="Calibri" w:cs="Calibri"/>
                      <w:spacing w:val="2"/>
                      <w:sz w:val="18"/>
                      <w:szCs w:val="18"/>
                    </w:rPr>
                  </w:rPrChange>
                </w:rPr>
                <w:t xml:space="preserve"> </w:t>
              </w:r>
            </w:ins>
            <w:ins w:id="1655" w:author="Erlie Hasam Morfin Zavalza" w:date="2014-10-30T23:58:00Z">
              <w:r w:rsidRPr="00F71960">
                <w:rPr>
                  <w:rFonts w:ascii="Calibri" w:eastAsia="Calibri" w:hAnsi="Calibri" w:cs="Calibri"/>
                  <w:b/>
                  <w:spacing w:val="-1"/>
                  <w:sz w:val="18"/>
                  <w:szCs w:val="18"/>
                  <w:rPrChange w:id="1656" w:author="Erlie Hasam Morfin Zavalza" w:date="2014-10-31T00:09:00Z">
                    <w:rPr>
                      <w:rFonts w:ascii="Calibri" w:eastAsia="Calibri" w:hAnsi="Calibri" w:cs="Calibri"/>
                      <w:spacing w:val="-1"/>
                      <w:sz w:val="18"/>
                      <w:szCs w:val="18"/>
                    </w:rPr>
                  </w:rPrChange>
                </w:rPr>
                <w:t>p</w:t>
              </w:r>
              <w:r w:rsidRPr="00F71960">
                <w:rPr>
                  <w:rFonts w:ascii="Calibri" w:eastAsia="Calibri" w:hAnsi="Calibri" w:cs="Calibri"/>
                  <w:b/>
                  <w:sz w:val="18"/>
                  <w:szCs w:val="18"/>
                  <w:rPrChange w:id="1657" w:author="Erlie Hasam Morfin Zavalza" w:date="2014-10-31T00:09:00Z">
                    <w:rPr>
                      <w:rFonts w:ascii="Calibri" w:eastAsia="Calibri" w:hAnsi="Calibri" w:cs="Calibri"/>
                      <w:sz w:val="18"/>
                      <w:szCs w:val="18"/>
                    </w:rPr>
                  </w:rPrChange>
                </w:rPr>
                <w:t>r</w:t>
              </w:r>
              <w:r w:rsidRPr="00F71960">
                <w:rPr>
                  <w:rFonts w:ascii="Calibri" w:eastAsia="Calibri" w:hAnsi="Calibri" w:cs="Calibri"/>
                  <w:b/>
                  <w:spacing w:val="1"/>
                  <w:sz w:val="18"/>
                  <w:szCs w:val="18"/>
                  <w:rPrChange w:id="1658"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pacing w:val="-1"/>
                  <w:sz w:val="18"/>
                  <w:szCs w:val="18"/>
                  <w:rPrChange w:id="1659"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1"/>
                  <w:sz w:val="18"/>
                  <w:szCs w:val="18"/>
                  <w:rPrChange w:id="1660" w:author="Erlie Hasam Morfin Zavalza" w:date="2014-10-31T00:09:00Z">
                    <w:rPr>
                      <w:rFonts w:ascii="Calibri" w:eastAsia="Calibri" w:hAnsi="Calibri" w:cs="Calibri"/>
                      <w:spacing w:val="1"/>
                      <w:sz w:val="18"/>
                      <w:szCs w:val="18"/>
                    </w:rPr>
                  </w:rPrChange>
                </w:rPr>
                <w:t>ó</w:t>
              </w:r>
              <w:r w:rsidRPr="00F71960">
                <w:rPr>
                  <w:rFonts w:ascii="Calibri" w:eastAsia="Calibri" w:hAnsi="Calibri" w:cs="Calibri"/>
                  <w:b/>
                  <w:spacing w:val="-1"/>
                  <w:sz w:val="18"/>
                  <w:szCs w:val="18"/>
                  <w:rPrChange w:id="1661" w:author="Erlie Hasam Morfin Zavalza" w:date="2014-10-31T00:09:00Z">
                    <w:rPr>
                      <w:rFonts w:ascii="Calibri" w:eastAsia="Calibri" w:hAnsi="Calibri" w:cs="Calibri"/>
                      <w:spacing w:val="-1"/>
                      <w:sz w:val="18"/>
                      <w:szCs w:val="18"/>
                    </w:rPr>
                  </w:rPrChange>
                </w:rPr>
                <w:t>s</w:t>
              </w:r>
              <w:r w:rsidRPr="00F71960">
                <w:rPr>
                  <w:rFonts w:ascii="Calibri" w:eastAsia="Calibri" w:hAnsi="Calibri" w:cs="Calibri"/>
                  <w:b/>
                  <w:sz w:val="18"/>
                  <w:szCs w:val="18"/>
                  <w:rPrChange w:id="1662"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663" w:author="Erlie Hasam Morfin Zavalza" w:date="2014-10-31T00:09:00Z">
                    <w:rPr>
                      <w:rFonts w:ascii="Calibri" w:eastAsia="Calibri" w:hAnsi="Calibri" w:cs="Calibri"/>
                      <w:spacing w:val="-1"/>
                      <w:sz w:val="18"/>
                      <w:szCs w:val="18"/>
                    </w:rPr>
                  </w:rPrChange>
                </w:rPr>
                <w:t>i</w:t>
              </w:r>
              <w:r w:rsidRPr="00F71960">
                <w:rPr>
                  <w:rFonts w:ascii="Calibri" w:eastAsia="Calibri" w:hAnsi="Calibri" w:cs="Calibri"/>
                  <w:b/>
                  <w:spacing w:val="1"/>
                  <w:sz w:val="18"/>
                  <w:szCs w:val="18"/>
                  <w:rPrChange w:id="1664"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665" w:author="Erlie Hasam Morfin Zavalza" w:date="2014-10-31T00:09:00Z">
                    <w:rPr>
                      <w:rFonts w:ascii="Calibri" w:eastAsia="Calibri" w:hAnsi="Calibri" w:cs="Calibri"/>
                      <w:sz w:val="18"/>
                      <w:szCs w:val="18"/>
                    </w:rPr>
                  </w:rPrChange>
                </w:rPr>
                <w:t>o</w:t>
              </w:r>
            </w:ins>
            <w:ins w:id="1666" w:author="Erlie Hasam Morfin Zavalza" w:date="2014-10-30T21:08:00Z">
              <w:r w:rsidRPr="00F71960">
                <w:rPr>
                  <w:rFonts w:ascii="Calibri" w:eastAsia="Calibri" w:hAnsi="Calibri" w:cs="Calibri"/>
                  <w:b/>
                  <w:spacing w:val="1"/>
                  <w:sz w:val="18"/>
                  <w:szCs w:val="18"/>
                  <w:rPrChange w:id="1667"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pacing w:val="-1"/>
                  <w:sz w:val="18"/>
                  <w:szCs w:val="18"/>
                  <w:rPrChange w:id="1668"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669" w:author="Erlie Hasam Morfin Zavalza" w:date="2014-10-31T00:09:00Z">
                    <w:rPr>
                      <w:rFonts w:ascii="Calibri" w:eastAsia="Calibri" w:hAnsi="Calibri" w:cs="Calibri"/>
                      <w:sz w:val="18"/>
                      <w:szCs w:val="18"/>
                    </w:rPr>
                  </w:rPrChange>
                </w:rPr>
                <w:t xml:space="preserve">e la </w:t>
              </w:r>
              <w:r w:rsidRPr="00F71960">
                <w:rPr>
                  <w:rFonts w:ascii="Calibri" w:eastAsia="Calibri" w:hAnsi="Calibri" w:cs="Calibri"/>
                  <w:b/>
                  <w:spacing w:val="-1"/>
                  <w:sz w:val="18"/>
                  <w:szCs w:val="18"/>
                  <w:rPrChange w:id="1670" w:author="Erlie Hasam Morfin Zavalza" w:date="2014-10-31T00:09:00Z">
                    <w:rPr>
                      <w:rFonts w:ascii="Calibri" w:eastAsia="Calibri" w:hAnsi="Calibri" w:cs="Calibri"/>
                      <w:spacing w:val="-1"/>
                      <w:sz w:val="18"/>
                      <w:szCs w:val="18"/>
                    </w:rPr>
                  </w:rPrChange>
                </w:rPr>
                <w:t>de</w:t>
              </w:r>
              <w:r w:rsidRPr="00F71960">
                <w:rPr>
                  <w:rFonts w:ascii="Calibri" w:eastAsia="Calibri" w:hAnsi="Calibri" w:cs="Calibri"/>
                  <w:b/>
                  <w:sz w:val="18"/>
                  <w:szCs w:val="18"/>
                  <w:rPrChange w:id="1671" w:author="Erlie Hasam Morfin Zavalza" w:date="2014-10-31T00:09:00Z">
                    <w:rPr>
                      <w:rFonts w:ascii="Calibri" w:eastAsia="Calibri" w:hAnsi="Calibri" w:cs="Calibri"/>
                      <w:sz w:val="18"/>
                      <w:szCs w:val="18"/>
                    </w:rPr>
                  </w:rPrChange>
                </w:rPr>
                <w:t>ma</w:t>
              </w:r>
              <w:r w:rsidRPr="00F71960">
                <w:rPr>
                  <w:rFonts w:ascii="Calibri" w:eastAsia="Calibri" w:hAnsi="Calibri" w:cs="Calibri"/>
                  <w:b/>
                  <w:spacing w:val="-1"/>
                  <w:sz w:val="18"/>
                  <w:szCs w:val="18"/>
                  <w:rPrChange w:id="1672" w:author="Erlie Hasam Morfin Zavalza" w:date="2014-10-31T00:09:00Z">
                    <w:rPr>
                      <w:rFonts w:ascii="Calibri" w:eastAsia="Calibri" w:hAnsi="Calibri" w:cs="Calibri"/>
                      <w:spacing w:val="-1"/>
                      <w:sz w:val="18"/>
                      <w:szCs w:val="18"/>
                    </w:rPr>
                  </w:rPrChange>
                </w:rPr>
                <w:t>nd</w:t>
              </w:r>
              <w:r w:rsidRPr="00F71960">
                <w:rPr>
                  <w:rFonts w:ascii="Calibri" w:eastAsia="Calibri" w:hAnsi="Calibri" w:cs="Calibri"/>
                  <w:b/>
                  <w:sz w:val="18"/>
                  <w:szCs w:val="18"/>
                  <w:rPrChange w:id="1673" w:author="Erlie Hasam Morfin Zavalza" w:date="2014-10-31T00:09:00Z">
                    <w:rPr>
                      <w:rFonts w:ascii="Calibri" w:eastAsia="Calibri" w:hAnsi="Calibri" w:cs="Calibri"/>
                      <w:sz w:val="18"/>
                      <w:szCs w:val="18"/>
                    </w:rPr>
                  </w:rPrChange>
                </w:rPr>
                <w:t>a</w:t>
              </w:r>
            </w:ins>
          </w:p>
        </w:tc>
        <w:tc>
          <w:tcPr>
            <w:tcW w:w="6934" w:type="dxa"/>
            <w:tcBorders>
              <w:top w:val="single" w:sz="5" w:space="0" w:color="000000"/>
              <w:left w:val="single" w:sz="5" w:space="0" w:color="000000"/>
              <w:bottom w:val="single" w:sz="5" w:space="0" w:color="000000"/>
              <w:right w:val="single" w:sz="5" w:space="0" w:color="000000"/>
            </w:tcBorders>
            <w:tcPrChange w:id="1674"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2A25F5D0" w14:textId="77777777" w:rsidR="00F71960" w:rsidRDefault="00F71960" w:rsidP="00F831F1">
            <w:pPr>
              <w:spacing w:before="1" w:line="200" w:lineRule="exact"/>
              <w:ind w:left="96"/>
              <w:rPr>
                <w:ins w:id="1675" w:author="Erlie Hasam Morfin Zavalza" w:date="2014-10-31T00:03:00Z"/>
                <w:rFonts w:ascii="Calibri" w:eastAsia="Calibri" w:hAnsi="Calibri" w:cs="Calibri"/>
                <w:sz w:val="18"/>
                <w:szCs w:val="18"/>
              </w:rPr>
            </w:pPr>
            <w:ins w:id="1676" w:author="Erlie Hasam Morfin Zavalza" w:date="2014-10-31T00:03:00Z">
              <w:r>
                <w:rPr>
                  <w:rFonts w:ascii="Calibri" w:eastAsia="Calibri" w:hAnsi="Calibri" w:cs="Calibri"/>
                  <w:sz w:val="18"/>
                  <w:szCs w:val="18"/>
                </w:rPr>
                <w:t>La demanda se pretende estimar en base a un estudio de mercado con encuestas aplicadas a distintos sectores de la población.</w:t>
              </w:r>
            </w:ins>
          </w:p>
          <w:p w14:paraId="30599B6D" w14:textId="699DC513" w:rsidR="00F71960" w:rsidRDefault="00F71960" w:rsidP="00F831F1">
            <w:pPr>
              <w:spacing w:before="1" w:line="200" w:lineRule="exact"/>
              <w:ind w:left="96"/>
              <w:rPr>
                <w:ins w:id="1677" w:author="Erlie Hasam Morfin Zavalza" w:date="2014-10-30T21:06:00Z"/>
                <w:rFonts w:ascii="Calibri" w:eastAsia="Calibri" w:hAnsi="Calibri" w:cs="Calibri"/>
                <w:sz w:val="18"/>
                <w:szCs w:val="18"/>
              </w:rPr>
            </w:pPr>
            <w:ins w:id="1678" w:author="Erlie Hasam Morfin Zavalza" w:date="2014-10-31T00:03:00Z">
              <w:r>
                <w:rPr>
                  <w:rFonts w:ascii="Calibri" w:eastAsia="Calibri" w:hAnsi="Calibri" w:cs="Calibri"/>
                  <w:sz w:val="18"/>
                  <w:szCs w:val="18"/>
                </w:rPr>
                <w:t>No representa mayor dificultad.</w:t>
              </w:r>
            </w:ins>
          </w:p>
        </w:tc>
      </w:tr>
      <w:tr w:rsidR="00F71960" w14:paraId="268395BF" w14:textId="77777777" w:rsidTr="00F71960">
        <w:trPr>
          <w:gridBefore w:val="1"/>
          <w:wBefore w:w="6" w:type="dxa"/>
          <w:trHeight w:hRule="exact" w:val="425"/>
          <w:jc w:val="center"/>
          <w:ins w:id="1679" w:author="Erlie Hasam Morfin Zavalza" w:date="2014-10-30T21:06:00Z"/>
          <w:trPrChange w:id="1680" w:author="Erlie Hasam Morfin Zavalza" w:date="2014-10-31T00:09:00Z">
            <w:trPr>
              <w:gridBefore w:val="1"/>
              <w:wBefore w:w="6" w:type="dxa"/>
              <w:trHeight w:hRule="exact" w:val="1168"/>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681"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0CBD7D63" w14:textId="0D53F9AB" w:rsidR="00F71960" w:rsidRPr="00F71960" w:rsidRDefault="00F71960" w:rsidP="00F831F1">
            <w:pPr>
              <w:jc w:val="center"/>
              <w:rPr>
                <w:ins w:id="1682" w:author="Erlie Hasam Morfin Zavalza" w:date="2014-10-30T21:06:00Z"/>
                <w:rFonts w:ascii="Calibri" w:eastAsia="Calibri" w:hAnsi="Calibri" w:cs="Calibri"/>
                <w:b/>
                <w:sz w:val="18"/>
                <w:szCs w:val="18"/>
              </w:rPr>
            </w:pPr>
            <w:ins w:id="1683" w:author="Erlie Hasam Morfin Zavalza" w:date="2014-10-30T21:08:00Z">
              <w:r w:rsidRPr="00F71960">
                <w:rPr>
                  <w:rFonts w:ascii="Calibri" w:eastAsia="Calibri" w:hAnsi="Calibri" w:cs="Calibri"/>
                  <w:b/>
                  <w:sz w:val="18"/>
                  <w:szCs w:val="18"/>
                  <w:rPrChange w:id="1684"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685"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z w:val="18"/>
                  <w:szCs w:val="18"/>
                  <w:rPrChange w:id="1686" w:author="Erlie Hasam Morfin Zavalza" w:date="2014-10-31T00:09:00Z">
                    <w:rPr>
                      <w:rFonts w:ascii="Calibri" w:eastAsia="Calibri" w:hAnsi="Calibri" w:cs="Calibri"/>
                      <w:sz w:val="18"/>
                      <w:szCs w:val="18"/>
                    </w:rPr>
                  </w:rPrChange>
                </w:rPr>
                <w:t>ver</w:t>
              </w:r>
              <w:r w:rsidRPr="00F71960">
                <w:rPr>
                  <w:rFonts w:ascii="Calibri" w:eastAsia="Calibri" w:hAnsi="Calibri" w:cs="Calibri"/>
                  <w:b/>
                  <w:spacing w:val="-1"/>
                  <w:sz w:val="18"/>
                  <w:szCs w:val="18"/>
                  <w:rPrChange w:id="1687" w:author="Erlie Hasam Morfin Zavalza" w:date="2014-10-31T00:09:00Z">
                    <w:rPr>
                      <w:rFonts w:ascii="Calibri" w:eastAsia="Calibri" w:hAnsi="Calibri" w:cs="Calibri"/>
                      <w:spacing w:val="-1"/>
                      <w:sz w:val="18"/>
                      <w:szCs w:val="18"/>
                    </w:rPr>
                  </w:rPrChange>
                </w:rPr>
                <w:t>s</w:t>
              </w:r>
              <w:r w:rsidRPr="00F71960">
                <w:rPr>
                  <w:rFonts w:ascii="Calibri" w:eastAsia="Calibri" w:hAnsi="Calibri" w:cs="Calibri"/>
                  <w:b/>
                  <w:sz w:val="18"/>
                  <w:szCs w:val="18"/>
                  <w:rPrChange w:id="1688"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689"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pacing w:val="-1"/>
                  <w:sz w:val="18"/>
                  <w:szCs w:val="18"/>
                  <w:rPrChange w:id="1690"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pacing w:val="2"/>
                  <w:sz w:val="18"/>
                  <w:szCs w:val="18"/>
                  <w:rPrChange w:id="1691" w:author="Erlie Hasam Morfin Zavalza" w:date="2014-10-31T00:09:00Z">
                    <w:rPr>
                      <w:rFonts w:ascii="Calibri" w:eastAsia="Calibri" w:hAnsi="Calibri" w:cs="Calibri"/>
                      <w:spacing w:val="2"/>
                      <w:sz w:val="18"/>
                      <w:szCs w:val="18"/>
                    </w:rPr>
                  </w:rPrChange>
                </w:rPr>
                <w:t>e</w:t>
              </w:r>
              <w:r w:rsidRPr="00F71960">
                <w:rPr>
                  <w:rFonts w:ascii="Calibri" w:eastAsia="Calibri" w:hAnsi="Calibri" w:cs="Calibri"/>
                  <w:b/>
                  <w:sz w:val="18"/>
                  <w:szCs w:val="18"/>
                  <w:rPrChange w:id="1692" w:author="Erlie Hasam Morfin Zavalza" w:date="2014-10-31T00:09:00Z">
                    <w:rPr>
                      <w:rFonts w:ascii="Calibri" w:eastAsia="Calibri" w:hAnsi="Calibri" w:cs="Calibri"/>
                      <w:sz w:val="18"/>
                      <w:szCs w:val="18"/>
                    </w:rPr>
                  </w:rPrChange>
                </w:rPr>
                <w:t>s</w:t>
              </w:r>
              <w:r w:rsidRPr="00F71960">
                <w:rPr>
                  <w:rFonts w:ascii="Calibri" w:eastAsia="Calibri" w:hAnsi="Calibri" w:cs="Calibri"/>
                  <w:b/>
                  <w:spacing w:val="-1"/>
                  <w:sz w:val="18"/>
                  <w:szCs w:val="18"/>
                  <w:rPrChange w:id="1693"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z w:val="18"/>
                  <w:szCs w:val="18"/>
                  <w:rPrChange w:id="1694"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695"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z w:val="18"/>
                  <w:szCs w:val="18"/>
                  <w:rPrChange w:id="1696"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697" w:author="Erlie Hasam Morfin Zavalza" w:date="2014-10-31T00:09:00Z">
                    <w:rPr>
                      <w:rFonts w:ascii="Calibri" w:eastAsia="Calibri" w:hAnsi="Calibri" w:cs="Calibri"/>
                      <w:spacing w:val="1"/>
                      <w:sz w:val="18"/>
                      <w:szCs w:val="18"/>
                    </w:rPr>
                  </w:rPrChange>
                </w:rPr>
                <w:t>c</w:t>
              </w:r>
              <w:r w:rsidRPr="00F71960">
                <w:rPr>
                  <w:rFonts w:ascii="Calibri" w:eastAsia="Calibri" w:hAnsi="Calibri" w:cs="Calibri"/>
                  <w:b/>
                  <w:sz w:val="18"/>
                  <w:szCs w:val="18"/>
                  <w:rPrChange w:id="1698" w:author="Erlie Hasam Morfin Zavalza" w:date="2014-10-31T00:09:00Z">
                    <w:rPr>
                      <w:rFonts w:ascii="Calibri" w:eastAsia="Calibri" w:hAnsi="Calibri" w:cs="Calibri"/>
                      <w:sz w:val="18"/>
                      <w:szCs w:val="18"/>
                    </w:rPr>
                  </w:rPrChange>
                </w:rPr>
                <w:t>ial</w:t>
              </w:r>
              <w:r w:rsidRPr="00F71960">
                <w:rPr>
                  <w:rFonts w:ascii="Calibri" w:eastAsia="Calibri" w:hAnsi="Calibri" w:cs="Calibri"/>
                  <w:b/>
                  <w:spacing w:val="-1"/>
                  <w:sz w:val="18"/>
                  <w:szCs w:val="18"/>
                  <w:rPrChange w:id="1699"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700" w:author="Erlie Hasam Morfin Zavalza" w:date="2014-10-31T00:09:00Z">
                    <w:rPr>
                      <w:rFonts w:ascii="Calibri" w:eastAsia="Calibri" w:hAnsi="Calibri" w:cs="Calibri"/>
                      <w:sz w:val="18"/>
                      <w:szCs w:val="18"/>
                    </w:rPr>
                  </w:rPrChange>
                </w:rPr>
                <w:t>s</w:t>
              </w:r>
            </w:ins>
          </w:p>
        </w:tc>
        <w:tc>
          <w:tcPr>
            <w:tcW w:w="6934" w:type="dxa"/>
            <w:tcBorders>
              <w:top w:val="single" w:sz="5" w:space="0" w:color="000000"/>
              <w:left w:val="single" w:sz="5" w:space="0" w:color="000000"/>
              <w:bottom w:val="single" w:sz="5" w:space="0" w:color="000000"/>
              <w:right w:val="single" w:sz="5" w:space="0" w:color="000000"/>
            </w:tcBorders>
            <w:tcPrChange w:id="1701"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6A1C0353" w14:textId="77777777" w:rsidR="00F71960" w:rsidRDefault="00F71960" w:rsidP="00F831F1">
            <w:pPr>
              <w:spacing w:before="1"/>
              <w:ind w:left="96" w:right="445"/>
              <w:rPr>
                <w:ins w:id="1702" w:author="Erlie Hasam Morfin Zavalza" w:date="2014-10-30T23:55:00Z"/>
                <w:rFonts w:ascii="Calibri" w:eastAsia="Calibri" w:hAnsi="Calibri" w:cs="Calibri"/>
                <w:sz w:val="18"/>
                <w:szCs w:val="18"/>
              </w:rPr>
            </w:pPr>
            <w:ins w:id="1703" w:author="Erlie Hasam Morfin Zavalza" w:date="2014-10-30T23:55:00Z">
              <w:r>
                <w:rPr>
                  <w:rFonts w:ascii="Calibri" w:eastAsia="Calibri" w:hAnsi="Calibri" w:cs="Calibri"/>
                  <w:sz w:val="18"/>
                  <w:szCs w:val="18"/>
                </w:rPr>
                <w:t>Las inversiones iniciales para el proyecto serán bajas puesto a que se cuenta con gran parte de los recursos y medios necesarios para implementar el proyecto.</w:t>
              </w:r>
            </w:ins>
          </w:p>
          <w:p w14:paraId="18C05B84" w14:textId="4FB86D81" w:rsidR="00F71960" w:rsidRDefault="00F71960">
            <w:pPr>
              <w:spacing w:before="1"/>
              <w:ind w:right="445"/>
              <w:rPr>
                <w:ins w:id="1704" w:author="Erlie Hasam Morfin Zavalza" w:date="2014-10-30T21:06:00Z"/>
                <w:rFonts w:ascii="Calibri" w:eastAsia="Calibri" w:hAnsi="Calibri" w:cs="Calibri"/>
                <w:sz w:val="18"/>
                <w:szCs w:val="18"/>
              </w:rPr>
              <w:pPrChange w:id="1705" w:author="Erlie Hasam Morfin Zavalza" w:date="2014-10-30T23:55:00Z">
                <w:pPr>
                  <w:spacing w:before="1"/>
                  <w:ind w:left="96" w:right="445"/>
                </w:pPr>
              </w:pPrChange>
            </w:pPr>
          </w:p>
        </w:tc>
      </w:tr>
      <w:tr w:rsidR="00F71960" w14:paraId="799BE619" w14:textId="77777777" w:rsidTr="00F71960">
        <w:trPr>
          <w:gridBefore w:val="1"/>
          <w:wBefore w:w="6" w:type="dxa"/>
          <w:trHeight w:hRule="exact" w:val="700"/>
          <w:jc w:val="center"/>
          <w:ins w:id="1706" w:author="Erlie Hasam Morfin Zavalza" w:date="2014-10-30T21:06:00Z"/>
          <w:trPrChange w:id="1707" w:author="Erlie Hasam Morfin Zavalza" w:date="2014-10-31T00:09:00Z">
            <w:trPr>
              <w:gridBefore w:val="1"/>
              <w:wBefore w:w="6" w:type="dxa"/>
              <w:trHeight w:hRule="exact" w:val="1252"/>
              <w:jc w:val="center"/>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708"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03DC1FAA" w14:textId="77777777" w:rsidR="00F71960" w:rsidRPr="00F71960" w:rsidRDefault="00F71960" w:rsidP="00F831F1">
            <w:pPr>
              <w:spacing w:line="200" w:lineRule="exact"/>
              <w:ind w:left="100"/>
              <w:rPr>
                <w:ins w:id="1709" w:author="Erlie Hasam Morfin Zavalza" w:date="2014-10-30T21:08:00Z"/>
                <w:rFonts w:ascii="Calibri" w:eastAsia="Calibri" w:hAnsi="Calibri" w:cs="Calibri"/>
                <w:b/>
                <w:sz w:val="18"/>
                <w:szCs w:val="18"/>
                <w:rPrChange w:id="1710" w:author="Erlie Hasam Morfin Zavalza" w:date="2014-10-31T00:09:00Z">
                  <w:rPr>
                    <w:ins w:id="1711" w:author="Erlie Hasam Morfin Zavalza" w:date="2014-10-30T21:08:00Z"/>
                    <w:rFonts w:ascii="Calibri" w:eastAsia="Calibri" w:hAnsi="Calibri" w:cs="Calibri"/>
                    <w:sz w:val="18"/>
                    <w:szCs w:val="18"/>
                  </w:rPr>
                </w:rPrChange>
              </w:rPr>
            </w:pPr>
            <w:ins w:id="1712" w:author="Erlie Hasam Morfin Zavalza" w:date="2014-10-30T21:08:00Z">
              <w:r w:rsidRPr="00F71960">
                <w:rPr>
                  <w:rFonts w:ascii="Calibri" w:eastAsia="Calibri" w:hAnsi="Calibri" w:cs="Calibri"/>
                  <w:b/>
                  <w:spacing w:val="1"/>
                  <w:sz w:val="18"/>
                  <w:szCs w:val="18"/>
                  <w:rPrChange w:id="1713" w:author="Erlie Hasam Morfin Zavalza" w:date="2014-10-31T00:09:00Z">
                    <w:rPr>
                      <w:rFonts w:ascii="Calibri" w:eastAsia="Calibri" w:hAnsi="Calibri" w:cs="Calibri"/>
                      <w:spacing w:val="1"/>
                      <w:sz w:val="18"/>
                      <w:szCs w:val="18"/>
                    </w:rPr>
                  </w:rPrChange>
                </w:rPr>
                <w:t>V</w:t>
              </w:r>
              <w:r w:rsidRPr="00F71960">
                <w:rPr>
                  <w:rFonts w:ascii="Calibri" w:eastAsia="Calibri" w:hAnsi="Calibri" w:cs="Calibri"/>
                  <w:b/>
                  <w:spacing w:val="-1"/>
                  <w:sz w:val="18"/>
                  <w:szCs w:val="18"/>
                  <w:rPrChange w:id="1714" w:author="Erlie Hasam Morfin Zavalza" w:date="2014-10-31T00:09:00Z">
                    <w:rPr>
                      <w:rFonts w:ascii="Calibri" w:eastAsia="Calibri" w:hAnsi="Calibri" w:cs="Calibri"/>
                      <w:spacing w:val="-1"/>
                      <w:sz w:val="18"/>
                      <w:szCs w:val="18"/>
                    </w:rPr>
                  </w:rPrChange>
                </w:rPr>
                <w:t>u</w:t>
              </w:r>
              <w:r w:rsidRPr="00F71960">
                <w:rPr>
                  <w:rFonts w:ascii="Calibri" w:eastAsia="Calibri" w:hAnsi="Calibri" w:cs="Calibri"/>
                  <w:b/>
                  <w:sz w:val="18"/>
                  <w:szCs w:val="18"/>
                  <w:rPrChange w:id="1715" w:author="Erlie Hasam Morfin Zavalza" w:date="2014-10-31T00:09:00Z">
                    <w:rPr>
                      <w:rFonts w:ascii="Calibri" w:eastAsia="Calibri" w:hAnsi="Calibri" w:cs="Calibri"/>
                      <w:sz w:val="18"/>
                      <w:szCs w:val="18"/>
                    </w:rPr>
                  </w:rPrChange>
                </w:rPr>
                <w:t>l</w:t>
              </w:r>
              <w:r w:rsidRPr="00F71960">
                <w:rPr>
                  <w:rFonts w:ascii="Calibri" w:eastAsia="Calibri" w:hAnsi="Calibri" w:cs="Calibri"/>
                  <w:b/>
                  <w:spacing w:val="-1"/>
                  <w:sz w:val="18"/>
                  <w:szCs w:val="18"/>
                  <w:rPrChange w:id="1716" w:author="Erlie Hasam Morfin Zavalza" w:date="2014-10-31T00:09:00Z">
                    <w:rPr>
                      <w:rFonts w:ascii="Calibri" w:eastAsia="Calibri" w:hAnsi="Calibri" w:cs="Calibri"/>
                      <w:spacing w:val="-1"/>
                      <w:sz w:val="18"/>
                      <w:szCs w:val="18"/>
                    </w:rPr>
                  </w:rPrChange>
                </w:rPr>
                <w:t>ne</w:t>
              </w:r>
              <w:r w:rsidRPr="00F71960">
                <w:rPr>
                  <w:rFonts w:ascii="Calibri" w:eastAsia="Calibri" w:hAnsi="Calibri" w:cs="Calibri"/>
                  <w:b/>
                  <w:sz w:val="18"/>
                  <w:szCs w:val="18"/>
                  <w:rPrChange w:id="1717" w:author="Erlie Hasam Morfin Zavalza" w:date="2014-10-31T00:09:00Z">
                    <w:rPr>
                      <w:rFonts w:ascii="Calibri" w:eastAsia="Calibri" w:hAnsi="Calibri" w:cs="Calibri"/>
                      <w:sz w:val="18"/>
                      <w:szCs w:val="18"/>
                    </w:rPr>
                  </w:rPrChange>
                </w:rPr>
                <w:t>ra</w:t>
              </w:r>
              <w:r w:rsidRPr="00F71960">
                <w:rPr>
                  <w:rFonts w:ascii="Calibri" w:eastAsia="Calibri" w:hAnsi="Calibri" w:cs="Calibri"/>
                  <w:b/>
                  <w:spacing w:val="1"/>
                  <w:sz w:val="18"/>
                  <w:szCs w:val="18"/>
                  <w:rPrChange w:id="1718" w:author="Erlie Hasam Morfin Zavalza" w:date="2014-10-31T00:09:00Z">
                    <w:rPr>
                      <w:rFonts w:ascii="Calibri" w:eastAsia="Calibri" w:hAnsi="Calibri" w:cs="Calibri"/>
                      <w:spacing w:val="1"/>
                      <w:sz w:val="18"/>
                      <w:szCs w:val="18"/>
                    </w:rPr>
                  </w:rPrChange>
                </w:rPr>
                <w:t>b</w:t>
              </w:r>
              <w:r w:rsidRPr="00F71960">
                <w:rPr>
                  <w:rFonts w:ascii="Calibri" w:eastAsia="Calibri" w:hAnsi="Calibri" w:cs="Calibri"/>
                  <w:b/>
                  <w:sz w:val="18"/>
                  <w:szCs w:val="18"/>
                  <w:rPrChange w:id="1719" w:author="Erlie Hasam Morfin Zavalza" w:date="2014-10-31T00:09:00Z">
                    <w:rPr>
                      <w:rFonts w:ascii="Calibri" w:eastAsia="Calibri" w:hAnsi="Calibri" w:cs="Calibri"/>
                      <w:sz w:val="18"/>
                      <w:szCs w:val="18"/>
                    </w:rPr>
                  </w:rPrChange>
                </w:rPr>
                <w:t>ili</w:t>
              </w:r>
              <w:r w:rsidRPr="00F71960">
                <w:rPr>
                  <w:rFonts w:ascii="Calibri" w:eastAsia="Calibri" w:hAnsi="Calibri" w:cs="Calibri"/>
                  <w:b/>
                  <w:spacing w:val="-1"/>
                  <w:sz w:val="18"/>
                  <w:szCs w:val="18"/>
                  <w:rPrChange w:id="1720"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pacing w:val="2"/>
                  <w:sz w:val="18"/>
                  <w:szCs w:val="18"/>
                  <w:rPrChange w:id="1721" w:author="Erlie Hasam Morfin Zavalza" w:date="2014-10-31T00:09:00Z">
                    <w:rPr>
                      <w:rFonts w:ascii="Calibri" w:eastAsia="Calibri" w:hAnsi="Calibri" w:cs="Calibri"/>
                      <w:spacing w:val="2"/>
                      <w:sz w:val="18"/>
                      <w:szCs w:val="18"/>
                    </w:rPr>
                  </w:rPrChange>
                </w:rPr>
                <w:t>a</w:t>
              </w:r>
              <w:r w:rsidRPr="00F71960">
                <w:rPr>
                  <w:rFonts w:ascii="Calibri" w:eastAsia="Calibri" w:hAnsi="Calibri" w:cs="Calibri"/>
                  <w:b/>
                  <w:sz w:val="18"/>
                  <w:szCs w:val="18"/>
                  <w:rPrChange w:id="1722" w:author="Erlie Hasam Morfin Zavalza" w:date="2014-10-31T00:09:00Z">
                    <w:rPr>
                      <w:rFonts w:ascii="Calibri" w:eastAsia="Calibri" w:hAnsi="Calibri" w:cs="Calibri"/>
                      <w:sz w:val="18"/>
                      <w:szCs w:val="18"/>
                    </w:rPr>
                  </w:rPrChange>
                </w:rPr>
                <w:t>d</w:t>
              </w:r>
              <w:r w:rsidRPr="00F71960">
                <w:rPr>
                  <w:rFonts w:ascii="Calibri" w:eastAsia="Calibri" w:hAnsi="Calibri" w:cs="Calibri"/>
                  <w:b/>
                  <w:spacing w:val="-1"/>
                  <w:sz w:val="18"/>
                  <w:szCs w:val="18"/>
                  <w:rPrChange w:id="1723" w:author="Erlie Hasam Morfin Zavalza" w:date="2014-10-31T00:09:00Z">
                    <w:rPr>
                      <w:rFonts w:ascii="Calibri" w:eastAsia="Calibri" w:hAnsi="Calibri" w:cs="Calibri"/>
                      <w:spacing w:val="-1"/>
                      <w:sz w:val="18"/>
                      <w:szCs w:val="18"/>
                    </w:rPr>
                  </w:rPrChange>
                </w:rPr>
                <w:t xml:space="preserve"> d</w:t>
              </w:r>
              <w:r w:rsidRPr="00F71960">
                <w:rPr>
                  <w:rFonts w:ascii="Calibri" w:eastAsia="Calibri" w:hAnsi="Calibri" w:cs="Calibri"/>
                  <w:b/>
                  <w:sz w:val="18"/>
                  <w:szCs w:val="18"/>
                  <w:rPrChange w:id="1724" w:author="Erlie Hasam Morfin Zavalza" w:date="2014-10-31T00:09:00Z">
                    <w:rPr>
                      <w:rFonts w:ascii="Calibri" w:eastAsia="Calibri" w:hAnsi="Calibri" w:cs="Calibri"/>
                      <w:sz w:val="18"/>
                      <w:szCs w:val="18"/>
                    </w:rPr>
                  </w:rPrChange>
                </w:rPr>
                <w:t>e</w:t>
              </w:r>
              <w:r w:rsidRPr="00F71960">
                <w:rPr>
                  <w:rFonts w:ascii="Calibri" w:eastAsia="Calibri" w:hAnsi="Calibri" w:cs="Calibri"/>
                  <w:b/>
                  <w:spacing w:val="2"/>
                  <w:sz w:val="18"/>
                  <w:szCs w:val="18"/>
                  <w:rPrChange w:id="1725" w:author="Erlie Hasam Morfin Zavalza" w:date="2014-10-31T00:09:00Z">
                    <w:rPr>
                      <w:rFonts w:ascii="Calibri" w:eastAsia="Calibri" w:hAnsi="Calibri" w:cs="Calibri"/>
                      <w:spacing w:val="2"/>
                      <w:sz w:val="18"/>
                      <w:szCs w:val="18"/>
                    </w:rPr>
                  </w:rPrChange>
                </w:rPr>
                <w:t xml:space="preserve"> </w:t>
              </w:r>
              <w:r w:rsidRPr="00F71960">
                <w:rPr>
                  <w:rFonts w:ascii="Calibri" w:eastAsia="Calibri" w:hAnsi="Calibri" w:cs="Calibri"/>
                  <w:b/>
                  <w:sz w:val="18"/>
                  <w:szCs w:val="18"/>
                  <w:rPrChange w:id="1726" w:author="Erlie Hasam Morfin Zavalza" w:date="2014-10-31T00:09:00Z">
                    <w:rPr>
                      <w:rFonts w:ascii="Calibri" w:eastAsia="Calibri" w:hAnsi="Calibri" w:cs="Calibri"/>
                      <w:sz w:val="18"/>
                      <w:szCs w:val="18"/>
                    </w:rPr>
                  </w:rPrChange>
                </w:rPr>
                <w:t>l</w:t>
              </w:r>
              <w:r w:rsidRPr="00F71960">
                <w:rPr>
                  <w:rFonts w:ascii="Calibri" w:eastAsia="Calibri" w:hAnsi="Calibri" w:cs="Calibri"/>
                  <w:b/>
                  <w:spacing w:val="1"/>
                  <w:sz w:val="18"/>
                  <w:szCs w:val="18"/>
                  <w:rPrChange w:id="1727"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728" w:author="Erlie Hasam Morfin Zavalza" w:date="2014-10-31T00:09:00Z">
                    <w:rPr>
                      <w:rFonts w:ascii="Calibri" w:eastAsia="Calibri" w:hAnsi="Calibri" w:cs="Calibri"/>
                      <w:sz w:val="18"/>
                      <w:szCs w:val="18"/>
                    </w:rPr>
                  </w:rPrChange>
                </w:rPr>
                <w:t>s</w:t>
              </w:r>
            </w:ins>
          </w:p>
          <w:p w14:paraId="3C099D39" w14:textId="2EB761A0" w:rsidR="00F71960" w:rsidRPr="00F71960" w:rsidRDefault="00F71960" w:rsidP="00F831F1">
            <w:pPr>
              <w:spacing w:line="200" w:lineRule="exact"/>
              <w:ind w:left="95"/>
              <w:jc w:val="center"/>
              <w:rPr>
                <w:ins w:id="1729" w:author="Erlie Hasam Morfin Zavalza" w:date="2014-10-30T21:06:00Z"/>
                <w:rFonts w:ascii="Calibri" w:eastAsia="Calibri" w:hAnsi="Calibri" w:cs="Calibri"/>
                <w:b/>
                <w:sz w:val="18"/>
                <w:szCs w:val="18"/>
              </w:rPr>
            </w:pPr>
            <w:ins w:id="1730" w:author="Erlie Hasam Morfin Zavalza" w:date="2014-10-30T21:08:00Z">
              <w:r w:rsidRPr="00F71960">
                <w:rPr>
                  <w:rFonts w:ascii="Calibri" w:eastAsia="Calibri" w:hAnsi="Calibri" w:cs="Calibri"/>
                  <w:b/>
                  <w:sz w:val="18"/>
                  <w:szCs w:val="18"/>
                  <w:rPrChange w:id="1731"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732" w:author="Erlie Hasam Morfin Zavalza" w:date="2014-10-31T00:09:00Z">
                    <w:rPr>
                      <w:rFonts w:ascii="Calibri" w:eastAsia="Calibri" w:hAnsi="Calibri" w:cs="Calibri"/>
                      <w:spacing w:val="-1"/>
                      <w:sz w:val="18"/>
                      <w:szCs w:val="18"/>
                    </w:rPr>
                  </w:rPrChange>
                </w:rPr>
                <w:t>nsu</w:t>
              </w:r>
              <w:r w:rsidRPr="00F71960">
                <w:rPr>
                  <w:rFonts w:ascii="Calibri" w:eastAsia="Calibri" w:hAnsi="Calibri" w:cs="Calibri"/>
                  <w:b/>
                  <w:sz w:val="18"/>
                  <w:szCs w:val="18"/>
                  <w:rPrChange w:id="1733" w:author="Erlie Hasam Morfin Zavalza" w:date="2014-10-31T00:09:00Z">
                    <w:rPr>
                      <w:rFonts w:ascii="Calibri" w:eastAsia="Calibri" w:hAnsi="Calibri" w:cs="Calibri"/>
                      <w:sz w:val="18"/>
                      <w:szCs w:val="18"/>
                    </w:rPr>
                  </w:rPrChange>
                </w:rPr>
                <w:t>m</w:t>
              </w:r>
              <w:r w:rsidRPr="00F71960">
                <w:rPr>
                  <w:rFonts w:ascii="Calibri" w:eastAsia="Calibri" w:hAnsi="Calibri" w:cs="Calibri"/>
                  <w:b/>
                  <w:spacing w:val="1"/>
                  <w:sz w:val="18"/>
                  <w:szCs w:val="18"/>
                  <w:rPrChange w:id="1734"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735" w:author="Erlie Hasam Morfin Zavalza" w:date="2014-10-31T00:09:00Z">
                    <w:rPr>
                      <w:rFonts w:ascii="Calibri" w:eastAsia="Calibri" w:hAnsi="Calibri" w:cs="Calibri"/>
                      <w:sz w:val="18"/>
                      <w:szCs w:val="18"/>
                    </w:rPr>
                  </w:rPrChange>
                </w:rPr>
                <w:t>s</w:t>
              </w:r>
            </w:ins>
          </w:p>
        </w:tc>
        <w:tc>
          <w:tcPr>
            <w:tcW w:w="6934" w:type="dxa"/>
            <w:tcBorders>
              <w:top w:val="single" w:sz="5" w:space="0" w:color="000000"/>
              <w:left w:val="single" w:sz="5" w:space="0" w:color="000000"/>
              <w:bottom w:val="single" w:sz="5" w:space="0" w:color="000000"/>
              <w:right w:val="single" w:sz="5" w:space="0" w:color="000000"/>
            </w:tcBorders>
            <w:tcPrChange w:id="1736" w:author="Erlie Hasam Morfin Zavalza" w:date="2014-10-31T00:09:00Z">
              <w:tcPr>
                <w:tcW w:w="3597" w:type="dxa"/>
                <w:gridSpan w:val="2"/>
                <w:tcBorders>
                  <w:top w:val="single" w:sz="5" w:space="0" w:color="000000"/>
                  <w:left w:val="single" w:sz="5" w:space="0" w:color="000000"/>
                  <w:bottom w:val="single" w:sz="5" w:space="0" w:color="000000"/>
                  <w:right w:val="single" w:sz="5" w:space="0" w:color="000000"/>
                </w:tcBorders>
              </w:tcPr>
            </w:tcPrChange>
          </w:tcPr>
          <w:p w14:paraId="65DD65EB" w14:textId="30D3C171" w:rsidR="00F71960" w:rsidRDefault="00F71960">
            <w:pPr>
              <w:spacing w:line="200" w:lineRule="exact"/>
              <w:ind w:left="96"/>
              <w:rPr>
                <w:ins w:id="1737" w:author="Erlie Hasam Morfin Zavalza" w:date="2014-10-30T21:06:00Z"/>
                <w:rFonts w:ascii="Calibri" w:eastAsia="Calibri" w:hAnsi="Calibri" w:cs="Calibri"/>
                <w:sz w:val="18"/>
                <w:szCs w:val="18"/>
              </w:rPr>
            </w:pPr>
            <w:ins w:id="1738" w:author="Erlie Hasam Morfin Zavalza" w:date="2014-10-30T23:56:00Z">
              <w:r>
                <w:rPr>
                  <w:rFonts w:ascii="Calibri" w:eastAsia="Calibri" w:hAnsi="Calibri" w:cs="Calibri"/>
                  <w:sz w:val="18"/>
                  <w:szCs w:val="18"/>
                </w:rPr>
                <w:t xml:space="preserve">Los insumos son fáciles de conseguir en el mercado nacional, con proveedores nacionales,  </w:t>
              </w:r>
            </w:ins>
            <w:ins w:id="1739" w:author="Erlie Hasam Morfin Zavalza" w:date="2014-10-30T23:57:00Z">
              <w:r>
                <w:rPr>
                  <w:rFonts w:ascii="Calibri" w:eastAsia="Calibri" w:hAnsi="Calibri" w:cs="Calibri"/>
                  <w:sz w:val="18"/>
                  <w:szCs w:val="18"/>
                </w:rPr>
                <w:t>no hay dificultad para encontrar los insumos, solo que puede que haya cierta estacionalidad para los ingredientes de las empanadas y el precio aumente un poco.</w:t>
              </w:r>
            </w:ins>
          </w:p>
        </w:tc>
      </w:tr>
      <w:tr w:rsidR="00F71960" w:rsidRPr="002358DC" w14:paraId="1B410F4F" w14:textId="77777777" w:rsidTr="00F71960">
        <w:tblPrEx>
          <w:jc w:val="left"/>
          <w:tblPrExChange w:id="1740" w:author="Erlie Hasam Morfin Zavalza" w:date="2014-10-31T00:09:00Z">
            <w:tblPrEx>
              <w:jc w:val="left"/>
            </w:tblPrEx>
          </w:tblPrExChange>
        </w:tblPrEx>
        <w:trPr>
          <w:trHeight w:hRule="exact" w:val="711"/>
          <w:trPrChange w:id="1741" w:author="Erlie Hasam Morfin Zavalza" w:date="2014-10-31T00:09:00Z">
            <w:trPr>
              <w:gridAfter w:val="0"/>
              <w:wAfter w:w="17" w:type="dxa"/>
              <w:trHeight w:hRule="exact" w:val="1003"/>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742"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5033EF95" w14:textId="29F500FF" w:rsidR="00F71960" w:rsidRPr="00F71960" w:rsidRDefault="00F71960" w:rsidP="00F831F1">
            <w:pPr>
              <w:spacing w:line="200" w:lineRule="exact"/>
              <w:ind w:left="100"/>
              <w:rPr>
                <w:rFonts w:ascii="Calibri" w:eastAsia="Calibri" w:hAnsi="Calibri" w:cs="Calibri"/>
                <w:b/>
                <w:spacing w:val="1"/>
                <w:sz w:val="18"/>
                <w:szCs w:val="18"/>
                <w:lang w:val="en-US" w:eastAsia="en-US"/>
                <w:rPrChange w:id="1743" w:author="Erlie Hasam Morfin Zavalza" w:date="2014-10-31T00:09:00Z">
                  <w:rPr>
                    <w:rFonts w:ascii="Calibri" w:eastAsia="Calibri" w:hAnsi="Calibri" w:cs="Calibri"/>
                    <w:spacing w:val="1"/>
                    <w:sz w:val="18"/>
                    <w:szCs w:val="18"/>
                    <w:lang w:val="en-US" w:eastAsia="en-US"/>
                  </w:rPr>
                </w:rPrChange>
              </w:rPr>
            </w:pPr>
            <w:ins w:id="1744" w:author="Erlie Hasam Morfin Zavalza" w:date="2014-10-30T21:08:00Z">
              <w:r w:rsidRPr="00F71960">
                <w:rPr>
                  <w:rFonts w:ascii="Calibri" w:eastAsia="Calibri" w:hAnsi="Calibri" w:cs="Calibri"/>
                  <w:b/>
                  <w:spacing w:val="1"/>
                  <w:sz w:val="18"/>
                  <w:szCs w:val="18"/>
                  <w:rPrChange w:id="1745" w:author="Erlie Hasam Morfin Zavalza" w:date="2014-10-31T00:09:00Z">
                    <w:rPr>
                      <w:rFonts w:ascii="Calibri" w:eastAsia="Calibri" w:hAnsi="Calibri" w:cs="Calibri"/>
                      <w:spacing w:val="1"/>
                      <w:sz w:val="18"/>
                      <w:szCs w:val="18"/>
                    </w:rPr>
                  </w:rPrChange>
                </w:rPr>
                <w:t>R</w:t>
              </w:r>
              <w:r w:rsidRPr="00F71960">
                <w:rPr>
                  <w:rFonts w:ascii="Calibri" w:eastAsia="Calibri" w:hAnsi="Calibri" w:cs="Calibri"/>
                  <w:b/>
                  <w:spacing w:val="-1"/>
                  <w:sz w:val="18"/>
                  <w:szCs w:val="18"/>
                  <w:rPrChange w:id="1746"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747"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748"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749" w:author="Erlie Hasam Morfin Zavalza" w:date="2014-10-31T00:09:00Z">
                    <w:rPr>
                      <w:rFonts w:ascii="Calibri" w:eastAsia="Calibri" w:hAnsi="Calibri" w:cs="Calibri"/>
                      <w:sz w:val="18"/>
                      <w:szCs w:val="18"/>
                    </w:rPr>
                  </w:rPrChange>
                </w:rPr>
                <w:t>r</w:t>
              </w:r>
              <w:r w:rsidRPr="00F71960">
                <w:rPr>
                  <w:rFonts w:ascii="Calibri" w:eastAsia="Calibri" w:hAnsi="Calibri" w:cs="Calibri"/>
                  <w:b/>
                  <w:spacing w:val="-1"/>
                  <w:sz w:val="18"/>
                  <w:szCs w:val="18"/>
                  <w:rPrChange w:id="1750"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z w:val="18"/>
                  <w:szCs w:val="18"/>
                  <w:rPrChange w:id="1751" w:author="Erlie Hasam Morfin Zavalza" w:date="2014-10-31T00:09:00Z">
                    <w:rPr>
                      <w:rFonts w:ascii="Calibri" w:eastAsia="Calibri" w:hAnsi="Calibri" w:cs="Calibri"/>
                      <w:sz w:val="18"/>
                      <w:szCs w:val="18"/>
                    </w:rPr>
                  </w:rPrChange>
                </w:rPr>
                <w:t>o</w:t>
              </w:r>
              <w:r w:rsidRPr="00F71960">
                <w:rPr>
                  <w:rFonts w:ascii="Calibri" w:eastAsia="Calibri" w:hAnsi="Calibri" w:cs="Calibri"/>
                  <w:b/>
                  <w:spacing w:val="1"/>
                  <w:sz w:val="18"/>
                  <w:szCs w:val="18"/>
                  <w:rPrChange w:id="1752" w:author="Erlie Hasam Morfin Zavalza" w:date="2014-10-31T00:09:00Z">
                    <w:rPr>
                      <w:rFonts w:ascii="Calibri" w:eastAsia="Calibri" w:hAnsi="Calibri" w:cs="Calibri"/>
                      <w:spacing w:val="1"/>
                      <w:sz w:val="18"/>
                      <w:szCs w:val="18"/>
                    </w:rPr>
                  </w:rPrChange>
                </w:rPr>
                <w:t xml:space="preserve"> </w:t>
              </w:r>
              <w:r w:rsidRPr="00F71960">
                <w:rPr>
                  <w:rFonts w:ascii="Calibri" w:eastAsia="Calibri" w:hAnsi="Calibri" w:cs="Calibri"/>
                  <w:b/>
                  <w:spacing w:val="-1"/>
                  <w:sz w:val="18"/>
                  <w:szCs w:val="18"/>
                  <w:rPrChange w:id="1753"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754" w:author="Erlie Hasam Morfin Zavalza" w:date="2014-10-31T00:09:00Z">
                    <w:rPr>
                      <w:rFonts w:ascii="Calibri" w:eastAsia="Calibri" w:hAnsi="Calibri" w:cs="Calibri"/>
                      <w:sz w:val="18"/>
                      <w:szCs w:val="18"/>
                    </w:rPr>
                  </w:rPrChange>
                </w:rPr>
                <w:t>e</w:t>
              </w:r>
              <w:r w:rsidRPr="00F71960">
                <w:rPr>
                  <w:rFonts w:ascii="Calibri" w:eastAsia="Calibri" w:hAnsi="Calibri" w:cs="Calibri"/>
                  <w:b/>
                  <w:spacing w:val="-1"/>
                  <w:sz w:val="18"/>
                  <w:szCs w:val="18"/>
                  <w:rPrChange w:id="1755" w:author="Erlie Hasam Morfin Zavalza" w:date="2014-10-31T00:09:00Z">
                    <w:rPr>
                      <w:rFonts w:ascii="Calibri" w:eastAsia="Calibri" w:hAnsi="Calibri" w:cs="Calibri"/>
                      <w:spacing w:val="-1"/>
                      <w:sz w:val="18"/>
                      <w:szCs w:val="18"/>
                    </w:rPr>
                  </w:rPrChange>
                </w:rPr>
                <w:t xml:space="preserve"> u</w:t>
              </w:r>
              <w:r w:rsidRPr="00F71960">
                <w:rPr>
                  <w:rFonts w:ascii="Calibri" w:eastAsia="Calibri" w:hAnsi="Calibri" w:cs="Calibri"/>
                  <w:b/>
                  <w:sz w:val="18"/>
                  <w:szCs w:val="18"/>
                  <w:rPrChange w:id="1756" w:author="Erlie Hasam Morfin Zavalza" w:date="2014-10-31T00:09:00Z">
                    <w:rPr>
                      <w:rFonts w:ascii="Calibri" w:eastAsia="Calibri" w:hAnsi="Calibri" w:cs="Calibri"/>
                      <w:sz w:val="18"/>
                      <w:szCs w:val="18"/>
                    </w:rPr>
                  </w:rPrChange>
                </w:rPr>
                <w:t>t</w:t>
              </w:r>
              <w:r w:rsidRPr="00F71960">
                <w:rPr>
                  <w:rFonts w:ascii="Calibri" w:eastAsia="Calibri" w:hAnsi="Calibri" w:cs="Calibri"/>
                  <w:b/>
                  <w:spacing w:val="-1"/>
                  <w:sz w:val="18"/>
                  <w:szCs w:val="18"/>
                  <w:rPrChange w:id="1757" w:author="Erlie Hasam Morfin Zavalza" w:date="2014-10-31T00:09:00Z">
                    <w:rPr>
                      <w:rFonts w:ascii="Calibri" w:eastAsia="Calibri" w:hAnsi="Calibri" w:cs="Calibri"/>
                      <w:spacing w:val="-1"/>
                      <w:sz w:val="18"/>
                      <w:szCs w:val="18"/>
                    </w:rPr>
                  </w:rPrChange>
                </w:rPr>
                <w:t>i</w:t>
              </w:r>
              <w:r w:rsidRPr="00F71960">
                <w:rPr>
                  <w:rFonts w:ascii="Calibri" w:eastAsia="Calibri" w:hAnsi="Calibri" w:cs="Calibri"/>
                  <w:b/>
                  <w:spacing w:val="2"/>
                  <w:sz w:val="18"/>
                  <w:szCs w:val="18"/>
                  <w:rPrChange w:id="1758" w:author="Erlie Hasam Morfin Zavalza" w:date="2014-10-31T00:09:00Z">
                    <w:rPr>
                      <w:rFonts w:ascii="Calibri" w:eastAsia="Calibri" w:hAnsi="Calibri" w:cs="Calibri"/>
                      <w:spacing w:val="2"/>
                      <w:sz w:val="18"/>
                      <w:szCs w:val="18"/>
                    </w:rPr>
                  </w:rPrChange>
                </w:rPr>
                <w:t>l</w:t>
              </w:r>
              <w:r w:rsidRPr="00F71960">
                <w:rPr>
                  <w:rFonts w:ascii="Calibri" w:eastAsia="Calibri" w:hAnsi="Calibri" w:cs="Calibri"/>
                  <w:b/>
                  <w:sz w:val="18"/>
                  <w:szCs w:val="18"/>
                  <w:rPrChange w:id="1759"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760"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z w:val="18"/>
                  <w:szCs w:val="18"/>
                  <w:rPrChange w:id="1761" w:author="Erlie Hasam Morfin Zavalza" w:date="2014-10-31T00:09:00Z">
                    <w:rPr>
                      <w:rFonts w:ascii="Calibri" w:eastAsia="Calibri" w:hAnsi="Calibri" w:cs="Calibri"/>
                      <w:sz w:val="18"/>
                      <w:szCs w:val="18"/>
                    </w:rPr>
                  </w:rPrChange>
                </w:rPr>
                <w:t>a</w:t>
              </w:r>
              <w:r w:rsidRPr="00F71960">
                <w:rPr>
                  <w:rFonts w:ascii="Calibri" w:eastAsia="Calibri" w:hAnsi="Calibri" w:cs="Calibri"/>
                  <w:b/>
                  <w:spacing w:val="1"/>
                  <w:sz w:val="18"/>
                  <w:szCs w:val="18"/>
                  <w:rPrChange w:id="1762" w:author="Erlie Hasam Morfin Zavalza" w:date="2014-10-31T00:09:00Z">
                    <w:rPr>
                      <w:rFonts w:ascii="Calibri" w:eastAsia="Calibri" w:hAnsi="Calibri" w:cs="Calibri"/>
                      <w:spacing w:val="1"/>
                      <w:sz w:val="18"/>
                      <w:szCs w:val="18"/>
                    </w:rPr>
                  </w:rPrChange>
                </w:rPr>
                <w:t>d</w:t>
              </w:r>
              <w:r w:rsidRPr="00F71960">
                <w:rPr>
                  <w:rFonts w:ascii="Calibri" w:eastAsia="Calibri" w:hAnsi="Calibri" w:cs="Calibri"/>
                  <w:b/>
                  <w:spacing w:val="-1"/>
                  <w:sz w:val="18"/>
                  <w:szCs w:val="18"/>
                  <w:rPrChange w:id="1763" w:author="Erlie Hasam Morfin Zavalza" w:date="2014-10-31T00:09:00Z">
                    <w:rPr>
                      <w:rFonts w:ascii="Calibri" w:eastAsia="Calibri" w:hAnsi="Calibri" w:cs="Calibri"/>
                      <w:spacing w:val="-1"/>
                      <w:sz w:val="18"/>
                      <w:szCs w:val="18"/>
                    </w:rPr>
                  </w:rPrChange>
                </w:rPr>
                <w:t>e</w:t>
              </w:r>
              <w:r w:rsidRPr="00F71960">
                <w:rPr>
                  <w:rFonts w:ascii="Calibri" w:eastAsia="Calibri" w:hAnsi="Calibri" w:cs="Calibri"/>
                  <w:b/>
                  <w:sz w:val="18"/>
                  <w:szCs w:val="18"/>
                  <w:rPrChange w:id="1764" w:author="Erlie Hasam Morfin Zavalza" w:date="2014-10-31T00:09:00Z">
                    <w:rPr>
                      <w:rFonts w:ascii="Calibri" w:eastAsia="Calibri" w:hAnsi="Calibri" w:cs="Calibri"/>
                      <w:sz w:val="18"/>
                      <w:szCs w:val="18"/>
                    </w:rPr>
                  </w:rPrChange>
                </w:rPr>
                <w:t>s</w:t>
              </w:r>
            </w:ins>
          </w:p>
        </w:tc>
        <w:tc>
          <w:tcPr>
            <w:tcW w:w="6940" w:type="dxa"/>
            <w:gridSpan w:val="2"/>
            <w:tcBorders>
              <w:top w:val="single" w:sz="5" w:space="0" w:color="000000"/>
              <w:left w:val="single" w:sz="5" w:space="0" w:color="000000"/>
              <w:bottom w:val="single" w:sz="5" w:space="0" w:color="000000"/>
              <w:right w:val="single" w:sz="5" w:space="0" w:color="000000"/>
            </w:tcBorders>
            <w:tcPrChange w:id="1765" w:author="Erlie Hasam Morfin Zavalza" w:date="2014-10-31T00:09:00Z">
              <w:tcPr>
                <w:tcW w:w="3580" w:type="dxa"/>
                <w:gridSpan w:val="2"/>
                <w:tcBorders>
                  <w:top w:val="single" w:sz="5" w:space="0" w:color="000000"/>
                  <w:left w:val="single" w:sz="5" w:space="0" w:color="000000"/>
                  <w:bottom w:val="single" w:sz="5" w:space="0" w:color="000000"/>
                  <w:right w:val="single" w:sz="5" w:space="0" w:color="000000"/>
                </w:tcBorders>
              </w:tcPr>
            </w:tcPrChange>
          </w:tcPr>
          <w:p w14:paraId="256C9BE6" w14:textId="77777777" w:rsidR="00F71960" w:rsidRPr="00F71960" w:rsidRDefault="00F71960">
            <w:pPr>
              <w:spacing w:line="200" w:lineRule="exact"/>
              <w:ind w:left="100"/>
              <w:rPr>
                <w:ins w:id="1766" w:author="Erlie Hasam Morfin Zavalza" w:date="2014-10-31T00:01:00Z"/>
                <w:rFonts w:ascii="Calibri" w:eastAsia="Calibri" w:hAnsi="Calibri" w:cs="Calibri"/>
                <w:spacing w:val="-1"/>
                <w:sz w:val="18"/>
                <w:szCs w:val="18"/>
                <w:lang w:val="es-MX" w:eastAsia="en-US"/>
              </w:rPr>
            </w:pPr>
            <w:ins w:id="1767" w:author="Erlie Hasam Morfin Zavalza" w:date="2014-10-30T23:58:00Z">
              <w:r w:rsidRPr="00F71960">
                <w:rPr>
                  <w:rFonts w:ascii="Calibri" w:eastAsia="Calibri" w:hAnsi="Calibri" w:cs="Calibri"/>
                  <w:spacing w:val="-1"/>
                  <w:sz w:val="18"/>
                  <w:szCs w:val="18"/>
                  <w:lang w:val="es-MX" w:eastAsia="en-US"/>
                  <w:rPrChange w:id="1768" w:author="Erlie Hasam Morfin Zavalza" w:date="2014-10-31T00:10:00Z">
                    <w:rPr>
                      <w:rFonts w:ascii="Calibri" w:eastAsia="Calibri" w:hAnsi="Calibri" w:cs="Calibri"/>
                      <w:spacing w:val="-1"/>
                      <w:sz w:val="18"/>
                      <w:szCs w:val="18"/>
                      <w:lang w:val="en-US" w:eastAsia="en-US"/>
                    </w:rPr>
                  </w:rPrChange>
                </w:rPr>
                <w:t xml:space="preserve">El negocio es rentable y se prevé que la inversión produzca un buen margen de ganancia </w:t>
              </w:r>
            </w:ins>
            <w:ins w:id="1769" w:author="Erlie Hasam Morfin Zavalza" w:date="2014-10-31T00:01:00Z">
              <w:r w:rsidRPr="00F71960">
                <w:rPr>
                  <w:rFonts w:ascii="Calibri" w:eastAsia="Calibri" w:hAnsi="Calibri" w:cs="Calibri"/>
                  <w:spacing w:val="-1"/>
                  <w:sz w:val="18"/>
                  <w:szCs w:val="18"/>
                  <w:lang w:val="es-MX" w:eastAsia="en-US"/>
                </w:rPr>
                <w:t>o que se</w:t>
              </w:r>
            </w:ins>
            <w:ins w:id="1770" w:author="Erlie Hasam Morfin Zavalza" w:date="2014-10-30T23:58:00Z">
              <w:r w:rsidRPr="00F71960">
                <w:rPr>
                  <w:rFonts w:ascii="Calibri" w:eastAsia="Calibri" w:hAnsi="Calibri" w:cs="Calibri"/>
                  <w:spacing w:val="-1"/>
                  <w:sz w:val="18"/>
                  <w:szCs w:val="18"/>
                  <w:lang w:val="es-MX" w:eastAsia="en-US"/>
                  <w:rPrChange w:id="1771" w:author="Erlie Hasam Morfin Zavalza" w:date="2014-10-31T00:10:00Z">
                    <w:rPr>
                      <w:rFonts w:ascii="Calibri" w:eastAsia="Calibri" w:hAnsi="Calibri" w:cs="Calibri"/>
                      <w:spacing w:val="-1"/>
                      <w:sz w:val="18"/>
                      <w:szCs w:val="18"/>
                      <w:lang w:val="en-US" w:eastAsia="en-US"/>
                    </w:rPr>
                  </w:rPrChange>
                </w:rPr>
                <w:t xml:space="preserve"> </w:t>
              </w:r>
            </w:ins>
            <w:ins w:id="1772" w:author="Erlie Hasam Morfin Zavalza" w:date="2014-10-31T00:01:00Z">
              <w:r w:rsidRPr="00F71960">
                <w:rPr>
                  <w:rFonts w:ascii="Calibri" w:eastAsia="Calibri" w:hAnsi="Calibri" w:cs="Calibri"/>
                  <w:spacing w:val="-1"/>
                  <w:sz w:val="18"/>
                  <w:szCs w:val="18"/>
                  <w:lang w:val="es-MX" w:eastAsia="en-US"/>
                </w:rPr>
                <w:t xml:space="preserve">recupere </w:t>
              </w:r>
            </w:ins>
            <w:ins w:id="1773" w:author="Erlie Hasam Morfin Zavalza" w:date="2014-10-30T23:58:00Z">
              <w:r w:rsidRPr="00F71960">
                <w:rPr>
                  <w:rFonts w:ascii="Calibri" w:eastAsia="Calibri" w:hAnsi="Calibri" w:cs="Calibri"/>
                  <w:spacing w:val="-1"/>
                  <w:sz w:val="18"/>
                  <w:szCs w:val="18"/>
                  <w:lang w:val="es-MX" w:eastAsia="en-US"/>
                  <w:rPrChange w:id="1774" w:author="Erlie Hasam Morfin Zavalza" w:date="2014-10-31T00:10:00Z">
                    <w:rPr>
                      <w:rFonts w:ascii="Calibri" w:eastAsia="Calibri" w:hAnsi="Calibri" w:cs="Calibri"/>
                      <w:spacing w:val="-1"/>
                      <w:sz w:val="18"/>
                      <w:szCs w:val="18"/>
                      <w:lang w:val="en-US" w:eastAsia="en-US"/>
                    </w:rPr>
                  </w:rPrChange>
                </w:rPr>
                <w:t>en el primer año.</w:t>
              </w:r>
            </w:ins>
          </w:p>
          <w:p w14:paraId="50EC7B3F" w14:textId="0EB3BD9B" w:rsidR="00F71960" w:rsidRPr="00F71960" w:rsidRDefault="00F71960">
            <w:pPr>
              <w:spacing w:line="200" w:lineRule="exact"/>
              <w:ind w:left="100"/>
              <w:rPr>
                <w:rFonts w:ascii="Calibri" w:eastAsia="Calibri" w:hAnsi="Calibri" w:cs="Calibri"/>
                <w:spacing w:val="-1"/>
                <w:sz w:val="18"/>
                <w:szCs w:val="18"/>
                <w:lang w:val="es-MX" w:eastAsia="en-US"/>
                <w:rPrChange w:id="1775" w:author="Erlie Hasam Morfin Zavalza" w:date="2014-10-31T00:10:00Z">
                  <w:rPr>
                    <w:rFonts w:ascii="Calibri" w:eastAsia="Calibri" w:hAnsi="Calibri" w:cs="Calibri"/>
                    <w:spacing w:val="-1"/>
                    <w:sz w:val="18"/>
                    <w:szCs w:val="18"/>
                    <w:lang w:val="en-US" w:eastAsia="en-US"/>
                  </w:rPr>
                </w:rPrChange>
              </w:rPr>
            </w:pPr>
            <w:ins w:id="1776" w:author="Erlie Hasam Morfin Zavalza" w:date="2014-10-31T00:01:00Z">
              <w:r w:rsidRPr="00F71960">
                <w:rPr>
                  <w:rFonts w:ascii="Calibri" w:eastAsia="Calibri" w:hAnsi="Calibri" w:cs="Calibri"/>
                  <w:spacing w:val="-1"/>
                  <w:sz w:val="18"/>
                  <w:szCs w:val="18"/>
                  <w:lang w:val="es-MX" w:eastAsia="en-US"/>
                </w:rPr>
                <w:t>Las ganancias aumentarán año con año y los clientes también.</w:t>
              </w:r>
            </w:ins>
          </w:p>
        </w:tc>
      </w:tr>
      <w:tr w:rsidR="00F71960" w:rsidRPr="001C12D5" w14:paraId="7C3025E1" w14:textId="77777777" w:rsidTr="00F71960">
        <w:tblPrEx>
          <w:jc w:val="left"/>
          <w:tblPrExChange w:id="1777" w:author="Erlie Hasam Morfin Zavalza" w:date="2014-10-31T00:09:00Z">
            <w:tblPrEx>
              <w:jc w:val="left"/>
            </w:tblPrEx>
          </w:tblPrExChange>
        </w:tblPrEx>
        <w:trPr>
          <w:trHeight w:hRule="exact" w:val="692"/>
          <w:trPrChange w:id="1778" w:author="Erlie Hasam Morfin Zavalza" w:date="2014-10-31T00:09:00Z">
            <w:trPr>
              <w:gridAfter w:val="0"/>
              <w:wAfter w:w="17" w:type="dxa"/>
              <w:trHeight w:hRule="exact" w:val="692"/>
            </w:trPr>
          </w:trPrChange>
        </w:trPr>
        <w:tc>
          <w:tcPr>
            <w:tcW w:w="2268" w:type="dxa"/>
            <w:gridSpan w:val="2"/>
            <w:tcBorders>
              <w:top w:val="single" w:sz="5" w:space="0" w:color="000000"/>
              <w:left w:val="single" w:sz="5" w:space="0" w:color="000000"/>
              <w:bottom w:val="single" w:sz="5" w:space="0" w:color="000000"/>
              <w:right w:val="single" w:sz="5" w:space="0" w:color="000000"/>
            </w:tcBorders>
            <w:tcPrChange w:id="1779" w:author="Erlie Hasam Morfin Zavalza" w:date="2014-10-31T00:09:00Z">
              <w:tcPr>
                <w:tcW w:w="2268" w:type="dxa"/>
                <w:gridSpan w:val="2"/>
                <w:tcBorders>
                  <w:top w:val="single" w:sz="5" w:space="0" w:color="000000"/>
                  <w:left w:val="single" w:sz="5" w:space="0" w:color="000000"/>
                  <w:bottom w:val="single" w:sz="5" w:space="0" w:color="000000"/>
                  <w:right w:val="single" w:sz="5" w:space="0" w:color="000000"/>
                </w:tcBorders>
              </w:tcPr>
            </w:tcPrChange>
          </w:tcPr>
          <w:p w14:paraId="01561BF6" w14:textId="5E2A318E" w:rsidR="00F71960" w:rsidRPr="00F71960" w:rsidRDefault="00F71960" w:rsidP="00F831F1">
            <w:pPr>
              <w:spacing w:line="200" w:lineRule="exact"/>
              <w:ind w:left="100"/>
              <w:rPr>
                <w:rFonts w:ascii="Calibri" w:eastAsia="Calibri" w:hAnsi="Calibri" w:cs="Calibri"/>
                <w:b/>
                <w:sz w:val="18"/>
                <w:szCs w:val="18"/>
                <w:lang w:val="en-US" w:eastAsia="en-US"/>
                <w:rPrChange w:id="1780" w:author="Erlie Hasam Morfin Zavalza" w:date="2014-10-31T00:09:00Z">
                  <w:rPr>
                    <w:rFonts w:ascii="Calibri" w:eastAsia="Calibri" w:hAnsi="Calibri" w:cs="Calibri"/>
                    <w:sz w:val="18"/>
                    <w:szCs w:val="18"/>
                    <w:lang w:val="en-US" w:eastAsia="en-US"/>
                  </w:rPr>
                </w:rPrChange>
              </w:rPr>
            </w:pPr>
            <w:ins w:id="1781" w:author="Erlie Hasam Morfin Zavalza" w:date="2014-10-30T21:08:00Z">
              <w:r w:rsidRPr="00F71960">
                <w:rPr>
                  <w:rFonts w:ascii="Calibri" w:eastAsia="Calibri" w:hAnsi="Calibri" w:cs="Calibri"/>
                  <w:b/>
                  <w:sz w:val="18"/>
                  <w:szCs w:val="18"/>
                  <w:rPrChange w:id="1782" w:author="Erlie Hasam Morfin Zavalza" w:date="2014-10-31T00:09:00Z">
                    <w:rPr>
                      <w:rFonts w:ascii="Calibri" w:eastAsia="Calibri" w:hAnsi="Calibri" w:cs="Calibri"/>
                      <w:sz w:val="18"/>
                      <w:szCs w:val="18"/>
                    </w:rPr>
                  </w:rPrChange>
                </w:rPr>
                <w:t>I</w:t>
              </w:r>
              <w:r w:rsidRPr="00F71960">
                <w:rPr>
                  <w:rFonts w:ascii="Calibri" w:eastAsia="Calibri" w:hAnsi="Calibri" w:cs="Calibri"/>
                  <w:b/>
                  <w:spacing w:val="-1"/>
                  <w:sz w:val="18"/>
                  <w:szCs w:val="18"/>
                  <w:rPrChange w:id="1783"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z w:val="18"/>
                  <w:szCs w:val="18"/>
                  <w:rPrChange w:id="1784" w:author="Erlie Hasam Morfin Zavalza" w:date="2014-10-31T00:09:00Z">
                    <w:rPr>
                      <w:rFonts w:ascii="Calibri" w:eastAsia="Calibri" w:hAnsi="Calibri" w:cs="Calibri"/>
                      <w:sz w:val="18"/>
                      <w:szCs w:val="18"/>
                    </w:rPr>
                  </w:rPrChange>
                </w:rPr>
                <w:t>ve</w:t>
              </w:r>
              <w:r w:rsidRPr="00F71960">
                <w:rPr>
                  <w:rFonts w:ascii="Calibri" w:eastAsia="Calibri" w:hAnsi="Calibri" w:cs="Calibri"/>
                  <w:b/>
                  <w:spacing w:val="-1"/>
                  <w:sz w:val="18"/>
                  <w:szCs w:val="18"/>
                  <w:rPrChange w:id="1785" w:author="Erlie Hasam Morfin Zavalza" w:date="2014-10-31T00:09:00Z">
                    <w:rPr>
                      <w:rFonts w:ascii="Calibri" w:eastAsia="Calibri" w:hAnsi="Calibri" w:cs="Calibri"/>
                      <w:spacing w:val="-1"/>
                      <w:sz w:val="18"/>
                      <w:szCs w:val="18"/>
                    </w:rPr>
                  </w:rPrChange>
                </w:rPr>
                <w:t>n</w:t>
              </w:r>
              <w:r w:rsidRPr="00F71960">
                <w:rPr>
                  <w:rFonts w:ascii="Calibri" w:eastAsia="Calibri" w:hAnsi="Calibri" w:cs="Calibri"/>
                  <w:b/>
                  <w:sz w:val="18"/>
                  <w:szCs w:val="18"/>
                  <w:rPrChange w:id="1786" w:author="Erlie Hasam Morfin Zavalza" w:date="2014-10-31T00:09:00Z">
                    <w:rPr>
                      <w:rFonts w:ascii="Calibri" w:eastAsia="Calibri" w:hAnsi="Calibri" w:cs="Calibri"/>
                      <w:sz w:val="18"/>
                      <w:szCs w:val="18"/>
                    </w:rPr>
                  </w:rPrChange>
                </w:rPr>
                <w:t>tar</w:t>
              </w:r>
              <w:r w:rsidRPr="00F71960">
                <w:rPr>
                  <w:rFonts w:ascii="Calibri" w:eastAsia="Calibri" w:hAnsi="Calibri" w:cs="Calibri"/>
                  <w:b/>
                  <w:spacing w:val="-1"/>
                  <w:sz w:val="18"/>
                  <w:szCs w:val="18"/>
                  <w:rPrChange w:id="1787" w:author="Erlie Hasam Morfin Zavalza" w:date="2014-10-31T00:09:00Z">
                    <w:rPr>
                      <w:rFonts w:ascii="Calibri" w:eastAsia="Calibri" w:hAnsi="Calibri" w:cs="Calibri"/>
                      <w:spacing w:val="-1"/>
                      <w:sz w:val="18"/>
                      <w:szCs w:val="18"/>
                    </w:rPr>
                  </w:rPrChange>
                </w:rPr>
                <w:t>i</w:t>
              </w:r>
              <w:r w:rsidRPr="00F71960">
                <w:rPr>
                  <w:rFonts w:ascii="Calibri" w:eastAsia="Calibri" w:hAnsi="Calibri" w:cs="Calibri"/>
                  <w:b/>
                  <w:spacing w:val="1"/>
                  <w:sz w:val="18"/>
                  <w:szCs w:val="18"/>
                  <w:rPrChange w:id="1788" w:author="Erlie Hasam Morfin Zavalza" w:date="2014-10-31T00:09:00Z">
                    <w:rPr>
                      <w:rFonts w:ascii="Calibri" w:eastAsia="Calibri" w:hAnsi="Calibri" w:cs="Calibri"/>
                      <w:spacing w:val="1"/>
                      <w:sz w:val="18"/>
                      <w:szCs w:val="18"/>
                    </w:rPr>
                  </w:rPrChange>
                </w:rPr>
                <w:t>o</w:t>
              </w:r>
              <w:r w:rsidRPr="00F71960">
                <w:rPr>
                  <w:rFonts w:ascii="Calibri" w:eastAsia="Calibri" w:hAnsi="Calibri" w:cs="Calibri"/>
                  <w:b/>
                  <w:sz w:val="18"/>
                  <w:szCs w:val="18"/>
                  <w:rPrChange w:id="1789" w:author="Erlie Hasam Morfin Zavalza" w:date="2014-10-31T00:09:00Z">
                    <w:rPr>
                      <w:rFonts w:ascii="Calibri" w:eastAsia="Calibri" w:hAnsi="Calibri" w:cs="Calibri"/>
                      <w:sz w:val="18"/>
                      <w:szCs w:val="18"/>
                    </w:rPr>
                  </w:rPrChange>
                </w:rPr>
                <w:t>s</w:t>
              </w:r>
            </w:ins>
          </w:p>
        </w:tc>
        <w:tc>
          <w:tcPr>
            <w:tcW w:w="6940" w:type="dxa"/>
            <w:gridSpan w:val="2"/>
            <w:tcBorders>
              <w:top w:val="single" w:sz="5" w:space="0" w:color="000000"/>
              <w:left w:val="single" w:sz="5" w:space="0" w:color="000000"/>
              <w:bottom w:val="single" w:sz="5" w:space="0" w:color="000000"/>
              <w:right w:val="single" w:sz="5" w:space="0" w:color="000000"/>
            </w:tcBorders>
            <w:tcPrChange w:id="1790" w:author="Erlie Hasam Morfin Zavalza" w:date="2014-10-31T00:09:00Z">
              <w:tcPr>
                <w:tcW w:w="3580" w:type="dxa"/>
                <w:gridSpan w:val="2"/>
                <w:tcBorders>
                  <w:top w:val="single" w:sz="5" w:space="0" w:color="000000"/>
                  <w:left w:val="single" w:sz="5" w:space="0" w:color="000000"/>
                  <w:bottom w:val="single" w:sz="5" w:space="0" w:color="000000"/>
                  <w:right w:val="single" w:sz="5" w:space="0" w:color="000000"/>
                </w:tcBorders>
              </w:tcPr>
            </w:tcPrChange>
          </w:tcPr>
          <w:p w14:paraId="1ACB16A3" w14:textId="77BF7298" w:rsidR="00F71960" w:rsidRPr="00F71960" w:rsidRDefault="00F71960">
            <w:pPr>
              <w:spacing w:line="200" w:lineRule="exact"/>
              <w:ind w:left="100"/>
              <w:rPr>
                <w:rFonts w:ascii="Calibri" w:eastAsia="Calibri" w:hAnsi="Calibri" w:cs="Calibri"/>
                <w:spacing w:val="-1"/>
                <w:sz w:val="18"/>
                <w:szCs w:val="18"/>
                <w:lang w:val="es-MX" w:eastAsia="en-US"/>
                <w:rPrChange w:id="1791" w:author="Erlie Hasam Morfin Zavalza" w:date="2014-10-31T00:10:00Z">
                  <w:rPr>
                    <w:rFonts w:ascii="Calibri" w:eastAsia="Calibri" w:hAnsi="Calibri" w:cs="Calibri"/>
                    <w:spacing w:val="-1"/>
                    <w:sz w:val="18"/>
                    <w:szCs w:val="18"/>
                    <w:lang w:val="en-US" w:eastAsia="en-US"/>
                  </w:rPr>
                </w:rPrChange>
              </w:rPr>
            </w:pPr>
            <w:ins w:id="1792" w:author="Erlie Hasam Morfin Zavalza" w:date="2014-10-31T00:02:00Z">
              <w:r w:rsidRPr="00F71960">
                <w:rPr>
                  <w:rFonts w:ascii="Calibri" w:eastAsia="Calibri" w:hAnsi="Calibri" w:cs="Calibri"/>
                  <w:spacing w:val="-1"/>
                  <w:sz w:val="18"/>
                  <w:szCs w:val="18"/>
                  <w:lang w:val="es-MX" w:eastAsia="en-US"/>
                </w:rPr>
                <w:t>La necesidad de inventario es muy baja, solo se requiere un pequeño almacén acondicionado para mantener los ingredientes y productos en las mejores condiciones.</w:t>
              </w:r>
            </w:ins>
          </w:p>
        </w:tc>
      </w:tr>
    </w:tbl>
    <w:p w14:paraId="041654EC" w14:textId="77777777" w:rsidR="00F831F1" w:rsidRPr="00F831F1" w:rsidRDefault="00F831F1">
      <w:pPr>
        <w:rPr>
          <w:ins w:id="1793" w:author="Erlie Hasam Morfin Zavalza" w:date="2014-10-30T20:32:00Z"/>
        </w:rPr>
        <w:pPrChange w:id="1794" w:author="Erlie Hasam Morfin Zavalza" w:date="2014-10-30T21:04:00Z">
          <w:pPr>
            <w:ind w:left="426" w:hanging="426"/>
          </w:pPr>
        </w:pPrChange>
      </w:pPr>
    </w:p>
    <w:p w14:paraId="64378C13" w14:textId="15FE4CDA" w:rsidR="00C55113" w:rsidRDefault="0064059C">
      <w:pPr>
        <w:pStyle w:val="Ttulo2"/>
        <w:rPr>
          <w:ins w:id="1795" w:author="Erlie Hasam Morfin Zavalza" w:date="2014-10-31T02:39:00Z"/>
        </w:rPr>
        <w:pPrChange w:id="1796" w:author="Erlie Hasam Morfin Zavalza" w:date="2014-10-30T20:42:00Z">
          <w:pPr>
            <w:ind w:left="426" w:hanging="426"/>
          </w:pPr>
        </w:pPrChange>
      </w:pPr>
      <w:ins w:id="1797" w:author="Erlie Hasam Morfin Zavalza" w:date="2014-10-30T22:11:00Z">
        <w:r>
          <w:t>DESCRIPCIÓN DEL PRODUCTO</w:t>
        </w:r>
      </w:ins>
    </w:p>
    <w:p w14:paraId="440F3855" w14:textId="77777777" w:rsidR="008767DD" w:rsidRPr="009B39A4" w:rsidRDefault="008767DD">
      <w:pPr>
        <w:pStyle w:val="Ttulo3"/>
        <w:rPr>
          <w:ins w:id="1798" w:author="Erlie Hasam Morfin Zavalza" w:date="2014-10-31T02:52:00Z"/>
        </w:rPr>
      </w:pPr>
      <w:ins w:id="1799" w:author="Erlie Hasam Morfin Zavalza" w:date="2014-10-31T02:52:00Z">
        <w:r>
          <w:t xml:space="preserve">ETIMOLOGÍA DE LAS </w:t>
        </w:r>
        <w:r w:rsidRPr="009B39A4">
          <w:t>EMPANADAS</w:t>
        </w:r>
      </w:ins>
    </w:p>
    <w:p w14:paraId="16F0E282" w14:textId="77777777" w:rsidR="008767DD" w:rsidRDefault="008767DD" w:rsidP="008767DD">
      <w:pPr>
        <w:rPr>
          <w:ins w:id="1800" w:author="Erlie Hasam Morfin Zavalza" w:date="2014-10-31T02:52:00Z"/>
          <w:shd w:val="clear" w:color="auto" w:fill="FFFFFF"/>
          <w:lang w:val="es-MX"/>
        </w:rPr>
      </w:pPr>
      <w:ins w:id="1801" w:author="Erlie Hasam Morfin Zavalza" w:date="2014-10-31T02:52:00Z">
        <w:r w:rsidRPr="00310D26">
          <w:rPr>
            <w:shd w:val="clear" w:color="auto" w:fill="FFFFFF"/>
            <w:lang w:val="es-MX"/>
          </w:rPr>
          <w:t>La palabra empanada proviene del castellano “empanar”, cuya primera acepción es “encerrar algo en masa o</w:t>
        </w:r>
        <w:r>
          <w:rPr>
            <w:shd w:val="clear" w:color="auto" w:fill="FFFFFF"/>
            <w:lang w:val="es-MX"/>
          </w:rPr>
          <w:t xml:space="preserve"> pan para cocerlo en el horno”.</w:t>
        </w:r>
        <w:r w:rsidRPr="00310D26">
          <w:rPr>
            <w:shd w:val="clear" w:color="auto" w:fill="FFFFFF"/>
            <w:lang w:val="es-MX"/>
          </w:rPr>
          <w:t xml:space="preserve"> Se trataba de rellenar panes con viandas o vegetales (o de ambas cosas) (in-panis, in-panata), que los pastores y viajeros llevaban para consumirlos en el campo. Con el tiempo, se acabó cociendo la masa de pan junto con su relleno, y más tarde se elaboraron masas específicas para envolver el relleno. </w:t>
        </w:r>
      </w:ins>
    </w:p>
    <w:p w14:paraId="322E4F99" w14:textId="77777777" w:rsidR="008767DD" w:rsidRDefault="00EA5B15" w:rsidP="008767DD">
      <w:pPr>
        <w:rPr>
          <w:ins w:id="1802" w:author="Erlie Hasam Morfin Zavalza" w:date="2014-10-31T02:52:00Z"/>
          <w:shd w:val="clear" w:color="auto" w:fill="FFFFFF"/>
          <w:lang w:val="es-MX"/>
        </w:rPr>
      </w:pPr>
      <w:customXmlInsRangeStart w:id="1803" w:author="Erlie Hasam Morfin Zavalza" w:date="2014-10-31T02:52:00Z"/>
      <w:sdt>
        <w:sdtPr>
          <w:rPr>
            <w:shd w:val="clear" w:color="auto" w:fill="FFFFFF"/>
            <w:lang w:val="es-MX"/>
          </w:rPr>
          <w:id w:val="-439606817"/>
          <w:citation/>
        </w:sdtPr>
        <w:sdtEndPr/>
        <w:sdtContent>
          <w:customXmlInsRangeEnd w:id="1803"/>
          <w:ins w:id="1804" w:author="Erlie Hasam Morfin Zavalza" w:date="2014-10-31T02:52:00Z">
            <w:r w:rsidR="008767DD">
              <w:rPr>
                <w:shd w:val="clear" w:color="auto" w:fill="FFFFFF"/>
                <w:lang w:val="es-MX"/>
              </w:rPr>
              <w:fldChar w:fldCharType="begin"/>
            </w:r>
            <w:r w:rsidR="008767DD">
              <w:rPr>
                <w:shd w:val="clear" w:color="auto" w:fill="FFFFFF"/>
                <w:lang w:val="es-MX"/>
              </w:rPr>
              <w:instrText xml:space="preserve"> CITATION Empanadas18Pedialibre \l 2058 </w:instrText>
            </w:r>
            <w:r w:rsidR="008767DD">
              <w:rPr>
                <w:shd w:val="clear" w:color="auto" w:fill="FFFFFF"/>
                <w:lang w:val="es-MX"/>
              </w:rPr>
              <w:fldChar w:fldCharType="separate"/>
            </w:r>
            <w:r w:rsidR="008767DD" w:rsidRPr="009B39A4">
              <w:rPr>
                <w:noProof/>
                <w:shd w:val="clear" w:color="auto" w:fill="FFFFFF"/>
                <w:lang w:val="es-MX"/>
              </w:rPr>
              <w:t>(Creative Commons Atribución, 2012)</w:t>
            </w:r>
            <w:r w:rsidR="008767DD">
              <w:rPr>
                <w:shd w:val="clear" w:color="auto" w:fill="FFFFFF"/>
                <w:lang w:val="es-MX"/>
              </w:rPr>
              <w:fldChar w:fldCharType="end"/>
            </w:r>
          </w:ins>
          <w:customXmlInsRangeStart w:id="1805" w:author="Erlie Hasam Morfin Zavalza" w:date="2014-10-31T02:52:00Z"/>
        </w:sdtContent>
      </w:sdt>
      <w:customXmlInsRangeEnd w:id="1805"/>
    </w:p>
    <w:p w14:paraId="05B6C92B" w14:textId="685E85BF" w:rsidR="008767DD" w:rsidRDefault="008767DD">
      <w:pPr>
        <w:pStyle w:val="Ttulo3"/>
        <w:rPr>
          <w:ins w:id="1806" w:author="Erlie Hasam Morfin Zavalza" w:date="2014-10-31T02:52:00Z"/>
          <w:lang w:val="es-MX"/>
        </w:rPr>
      </w:pPr>
      <w:ins w:id="1807" w:author="Erlie Hasam Morfin Zavalza" w:date="2014-10-31T02:52:00Z">
        <w:r>
          <w:rPr>
            <w:lang w:val="es-MX"/>
          </w:rPr>
          <w:t>¿</w:t>
        </w:r>
        <w:r w:rsidR="00D930B3">
          <w:rPr>
            <w:lang w:val="es-MX"/>
          </w:rPr>
          <w:t xml:space="preserve">QUÉ </w:t>
        </w:r>
        <w:r>
          <w:rPr>
            <w:lang w:val="es-MX"/>
          </w:rPr>
          <w:t>ES REALMENTE UNA EMPANADA?</w:t>
        </w:r>
      </w:ins>
    </w:p>
    <w:p w14:paraId="5050381C" w14:textId="77777777" w:rsidR="008767DD" w:rsidRDefault="008767DD" w:rsidP="008767DD">
      <w:pPr>
        <w:rPr>
          <w:ins w:id="1808" w:author="Erlie Hasam Morfin Zavalza" w:date="2014-10-31T02:52:00Z"/>
          <w:lang w:val="es-MX"/>
        </w:rPr>
      </w:pPr>
      <w:ins w:id="1809" w:author="Erlie Hasam Morfin Zavalza" w:date="2014-10-31T02:52:00Z">
        <w:r w:rsidRPr="00310D26">
          <w:rPr>
            <w:lang w:val="es-MX"/>
          </w:rPr>
          <w:t>Una empanada es un alimento preparado compuesto por una fina masa de pan y levadura, masa quebrada o de hojaldre, rellena de cualquier alimento salado o dulce. Puede ser carne o fruta. Generalmente se hacen con trigo, pero pueden estar hechas con maíz y otros cereales, y a veces con la adición de alguna grasa, como el aceite o la manteca. Es un alimento elaborado por la mayoría de las culturas gastronómicas de los países hispánicos.</w:t>
        </w:r>
      </w:ins>
    </w:p>
    <w:p w14:paraId="30855A92" w14:textId="77777777" w:rsidR="008767DD" w:rsidRDefault="00EA5B15" w:rsidP="008767DD">
      <w:pPr>
        <w:rPr>
          <w:ins w:id="1810" w:author="Erlie Hasam Morfin Zavalza" w:date="2014-10-31T02:52:00Z"/>
          <w:shd w:val="clear" w:color="auto" w:fill="FFFFFF"/>
          <w:lang w:val="es-MX"/>
        </w:rPr>
      </w:pPr>
      <w:customXmlInsRangeStart w:id="1811" w:author="Erlie Hasam Morfin Zavalza" w:date="2014-10-31T02:52:00Z"/>
      <w:sdt>
        <w:sdtPr>
          <w:rPr>
            <w:shd w:val="clear" w:color="auto" w:fill="FFFFFF"/>
            <w:lang w:val="es-MX"/>
          </w:rPr>
          <w:id w:val="75559223"/>
          <w:citation/>
        </w:sdtPr>
        <w:sdtEndPr/>
        <w:sdtContent>
          <w:customXmlInsRangeEnd w:id="1811"/>
          <w:ins w:id="1812" w:author="Erlie Hasam Morfin Zavalza" w:date="2014-10-31T02:52:00Z">
            <w:r w:rsidR="008767DD">
              <w:rPr>
                <w:shd w:val="clear" w:color="auto" w:fill="FFFFFF"/>
                <w:lang w:val="es-MX"/>
              </w:rPr>
              <w:fldChar w:fldCharType="begin"/>
            </w:r>
            <w:r w:rsidR="008767DD">
              <w:rPr>
                <w:shd w:val="clear" w:color="auto" w:fill="FFFFFF"/>
                <w:lang w:val="es-MX"/>
              </w:rPr>
              <w:instrText xml:space="preserve"> CITATION Empanadas18Pedialibre \l 2058 </w:instrText>
            </w:r>
            <w:r w:rsidR="008767DD">
              <w:rPr>
                <w:shd w:val="clear" w:color="auto" w:fill="FFFFFF"/>
                <w:lang w:val="es-MX"/>
              </w:rPr>
              <w:fldChar w:fldCharType="separate"/>
            </w:r>
            <w:r w:rsidR="008767DD" w:rsidRPr="007735E2">
              <w:rPr>
                <w:noProof/>
                <w:shd w:val="clear" w:color="auto" w:fill="FFFFFF"/>
                <w:lang w:val="es-MX"/>
              </w:rPr>
              <w:t>(Creative Commons Atribución, 2012)</w:t>
            </w:r>
            <w:r w:rsidR="008767DD">
              <w:rPr>
                <w:shd w:val="clear" w:color="auto" w:fill="FFFFFF"/>
                <w:lang w:val="es-MX"/>
              </w:rPr>
              <w:fldChar w:fldCharType="end"/>
            </w:r>
          </w:ins>
          <w:customXmlInsRangeStart w:id="1813" w:author="Erlie Hasam Morfin Zavalza" w:date="2014-10-31T02:52:00Z"/>
        </w:sdtContent>
      </w:sdt>
      <w:customXmlInsRangeEnd w:id="1813"/>
    </w:p>
    <w:p w14:paraId="02D43F5A" w14:textId="77777777" w:rsidR="008767DD" w:rsidRDefault="008767DD">
      <w:pPr>
        <w:pStyle w:val="Ttulo3"/>
        <w:rPr>
          <w:ins w:id="1814" w:author="Erlie Hasam Morfin Zavalza" w:date="2014-10-31T02:52:00Z"/>
          <w:shd w:val="clear" w:color="auto" w:fill="FFFFFF"/>
          <w:lang w:val="es-MX"/>
        </w:rPr>
      </w:pPr>
      <w:ins w:id="1815" w:author="Erlie Hasam Morfin Zavalza" w:date="2014-10-31T02:52:00Z">
        <w:r w:rsidRPr="00672F39">
          <w:rPr>
            <w:shd w:val="clear" w:color="auto" w:fill="FFFFFF"/>
            <w:lang w:val="es-MX"/>
          </w:rPr>
          <w:t>ORIGEN Y ANTECEDENTES</w:t>
        </w:r>
        <w:r>
          <w:rPr>
            <w:shd w:val="clear" w:color="auto" w:fill="FFFFFF"/>
            <w:lang w:val="es-MX"/>
          </w:rPr>
          <w:t xml:space="preserve"> DE LAS EMPANADAS</w:t>
        </w:r>
      </w:ins>
    </w:p>
    <w:p w14:paraId="238F0490" w14:textId="77777777" w:rsidR="008767DD" w:rsidRPr="003A46CD" w:rsidRDefault="008767DD" w:rsidP="008767DD">
      <w:pPr>
        <w:rPr>
          <w:ins w:id="1816" w:author="Erlie Hasam Morfin Zavalza" w:date="2014-10-31T02:52:00Z"/>
          <w:noProof/>
          <w:lang w:val="es-ES"/>
        </w:rPr>
      </w:pPr>
      <w:ins w:id="1817" w:author="Erlie Hasam Morfin Zavalza" w:date="2014-10-31T02:52:00Z">
        <w:r w:rsidRPr="003A46CD">
          <w:rPr>
            <w:noProof/>
            <w:lang w:val="es-ES"/>
          </w:rPr>
          <w:t xml:space="preserve">Las referencias más antiguas sobre la empanada podemos encontrarlas en la cuna misma de nuestra civilización, provienen desde el Medio Oriente, son tan antiguas como el pan (2.500 años a. C.), su lugar de origen es Persia; es posible que esta antigua costumbre culinaria se deba al clima imperante y riguroso de su origen, el calor del desierto que obligo a los hombres a inventar una forma de proteger a los alimentos para que no queden expuestos a la intemperie, de por sí las especies y condimentos a más de tornarlos mucho más agradables al gusto permiten una mejor conservación y ayudan en muchos casos a la digestión. </w:t>
        </w:r>
      </w:ins>
    </w:p>
    <w:p w14:paraId="40AED560" w14:textId="77777777" w:rsidR="008767DD" w:rsidRPr="003A46CD" w:rsidRDefault="008767DD" w:rsidP="008767DD">
      <w:pPr>
        <w:rPr>
          <w:ins w:id="1818" w:author="Erlie Hasam Morfin Zavalza" w:date="2014-10-31T02:52:00Z"/>
          <w:noProof/>
          <w:lang w:val="es-ES"/>
        </w:rPr>
      </w:pPr>
      <w:ins w:id="1819" w:author="Erlie Hasam Morfin Zavalza" w:date="2014-10-31T02:52:00Z">
        <w:r w:rsidRPr="003A46CD">
          <w:rPr>
            <w:noProof/>
            <w:lang w:val="es-ES"/>
          </w:rPr>
          <w:t>Se sirven en cualquier estación del año, por costumbre en el almuerzo dominical; su consumo aumenta sin lugar a dudas en septiembre, durante el Mes de la Patria en celebración de la Primera Junta de Gobierno y las glorias del Ejército de Chile, asistiendo el público a las fondas para consumirlas junto con otras comidas como ciertas clases de asado y bebidas como la chicha o el vino tinto.</w:t>
        </w:r>
      </w:ins>
    </w:p>
    <w:p w14:paraId="0E3C92E4" w14:textId="77777777" w:rsidR="008767DD" w:rsidRPr="003A46CD" w:rsidRDefault="008767DD" w:rsidP="008767DD">
      <w:pPr>
        <w:rPr>
          <w:ins w:id="1820" w:author="Erlie Hasam Morfin Zavalza" w:date="2014-10-31T02:52:00Z"/>
          <w:noProof/>
          <w:lang w:val="es-ES"/>
        </w:rPr>
      </w:pPr>
      <w:ins w:id="1821" w:author="Erlie Hasam Morfin Zavalza" w:date="2014-10-31T02:52:00Z">
        <w:r w:rsidRPr="003A46CD">
          <w:rPr>
            <w:noProof/>
            <w:lang w:val="es-ES"/>
          </w:rPr>
          <w:t>Comer empanada acompañada de vino tinto chileno es observado como una expresión patriota de chilenidad , especialmente</w:t>
        </w:r>
        <w:r>
          <w:rPr>
            <w:noProof/>
            <w:lang w:val="es-ES"/>
          </w:rPr>
          <w:t xml:space="preserve"> por chilenos en el extranjero.</w:t>
        </w:r>
      </w:ins>
    </w:p>
    <w:p w14:paraId="44DBE9E1" w14:textId="77777777" w:rsidR="008767DD" w:rsidRPr="003A46CD" w:rsidRDefault="008767DD" w:rsidP="008767DD">
      <w:pPr>
        <w:rPr>
          <w:ins w:id="1822" w:author="Erlie Hasam Morfin Zavalza" w:date="2014-10-31T02:52:00Z"/>
          <w:noProof/>
          <w:lang w:val="es-ES"/>
        </w:rPr>
      </w:pPr>
      <w:ins w:id="1823" w:author="Erlie Hasam Morfin Zavalza" w:date="2014-10-31T02:52:00Z">
        <w:r w:rsidRPr="003A46CD">
          <w:rPr>
            <w:noProof/>
            <w:lang w:val="es-ES"/>
          </w:rPr>
          <w:t xml:space="preserve">Las empanadas así mismo como sus creadores que dieron origen a las etnias indo-europeas, se fueron adaptando a cada región o país de una manera diferente. No se sabe exactamente cuando se introdujo en Europa, quizás por la invasión de los moros en España o el intercambio comercial de esa época, y luego cuando los españoles comienzan a llegar a América la adaptan con </w:t>
        </w:r>
        <w:r>
          <w:rPr>
            <w:noProof/>
            <w:lang w:val="es-ES"/>
          </w:rPr>
          <w:t>rapidéz. Es por ello que la empanada Chilena tiene tanta representatividad porque su historia se remonta a una cruza de origenes Indígenas  y Españoles los cuales dieron lugar a las empanadas que se conocen hoy en día.</w:t>
        </w:r>
      </w:ins>
    </w:p>
    <w:p w14:paraId="43A8274B" w14:textId="77777777" w:rsidR="008767DD" w:rsidRPr="003A46CD" w:rsidRDefault="008767DD" w:rsidP="008767DD">
      <w:pPr>
        <w:rPr>
          <w:ins w:id="1824" w:author="Erlie Hasam Morfin Zavalza" w:date="2014-10-31T02:52:00Z"/>
          <w:noProof/>
          <w:lang w:val="es-ES"/>
        </w:rPr>
      </w:pPr>
      <w:ins w:id="1825" w:author="Erlie Hasam Morfin Zavalza" w:date="2014-10-31T02:52:00Z">
        <w:r w:rsidRPr="003A46CD">
          <w:rPr>
            <w:noProof/>
            <w:lang w:val="es-ES"/>
          </w:rPr>
          <w:t xml:space="preserve">Esta comida tiene sus ventajas, su masa elaborada con harina y agua, a veces con harina integral, en algunos casos con grasa (manteca) y en otros casos con huevos o con todo junto, permite todo tipo de rellenos, dulces y salados, a veces combinados, y así tenemos empanadas de carnes de todos los tipos, de pescados, de mariscos, de verduras, de quesos, de dulces, combinando frutos secos con carnes, quesos, dulces, verduras, y con cuanto se te pueda ocurrir, la imaginación no tiene límites, las hay muy típicas y las hay muy fantasiosas. </w:t>
        </w:r>
      </w:ins>
    </w:p>
    <w:p w14:paraId="24F837D2" w14:textId="77777777" w:rsidR="008767DD" w:rsidRPr="003A46CD" w:rsidRDefault="008767DD" w:rsidP="008767DD">
      <w:pPr>
        <w:rPr>
          <w:ins w:id="1826" w:author="Erlie Hasam Morfin Zavalza" w:date="2014-10-31T02:52:00Z"/>
          <w:noProof/>
          <w:lang w:val="es-ES"/>
        </w:rPr>
      </w:pPr>
      <w:ins w:id="1827" w:author="Erlie Hasam Morfin Zavalza" w:date="2014-10-31T02:52:00Z">
        <w:r w:rsidRPr="003A46CD">
          <w:rPr>
            <w:noProof/>
            <w:lang w:val="es-ES"/>
          </w:rPr>
          <w:t>Ideales para recibir a un gran número de invitados sin realizar mucho trabajo y adaptables a todos los gustos, pueden cocerse al horno, hacerse fritas y algunas hasta a la parrilla.</w:t>
        </w:r>
      </w:ins>
    </w:p>
    <w:p w14:paraId="61824961" w14:textId="77777777" w:rsidR="008767DD" w:rsidRDefault="00EA5B15" w:rsidP="008767DD">
      <w:pPr>
        <w:rPr>
          <w:ins w:id="1828" w:author="Erlie Hasam Morfin Zavalza" w:date="2014-10-31T02:52:00Z"/>
          <w:shd w:val="clear" w:color="auto" w:fill="FFFFFF"/>
          <w:lang w:val="es-MX"/>
        </w:rPr>
      </w:pPr>
      <w:customXmlInsRangeStart w:id="1829" w:author="Erlie Hasam Morfin Zavalza" w:date="2014-10-31T02:52:00Z"/>
      <w:sdt>
        <w:sdtPr>
          <w:rPr>
            <w:shd w:val="clear" w:color="auto" w:fill="FFFFFF"/>
            <w:lang w:val="es-MX"/>
          </w:rPr>
          <w:id w:val="-1374997976"/>
          <w:citation/>
        </w:sdtPr>
        <w:sdtEndPr/>
        <w:sdtContent>
          <w:customXmlInsRangeEnd w:id="1829"/>
          <w:ins w:id="1830" w:author="Erlie Hasam Morfin Zavalza" w:date="2014-10-31T02:52:00Z">
            <w:r w:rsidR="008767DD">
              <w:rPr>
                <w:shd w:val="clear" w:color="auto" w:fill="FFFFFF"/>
                <w:lang w:val="es-MX"/>
              </w:rPr>
              <w:fldChar w:fldCharType="begin"/>
            </w:r>
            <w:r w:rsidR="008767DD">
              <w:rPr>
                <w:shd w:val="clear" w:color="auto" w:fill="FFFFFF"/>
                <w:lang w:val="es-MX"/>
              </w:rPr>
              <w:instrText xml:space="preserve">CITATION EmpanadasChenAtlanta \l 2058 </w:instrText>
            </w:r>
            <w:r w:rsidR="008767DD">
              <w:rPr>
                <w:shd w:val="clear" w:color="auto" w:fill="FFFFFF"/>
                <w:lang w:val="es-MX"/>
              </w:rPr>
              <w:fldChar w:fldCharType="separate"/>
            </w:r>
            <w:r w:rsidR="008767DD">
              <w:rPr>
                <w:noProof/>
                <w:shd w:val="clear" w:color="auto" w:fill="FFFFFF"/>
                <w:lang w:val="es-MX"/>
              </w:rPr>
              <w:t xml:space="preserve"> </w:t>
            </w:r>
            <w:r w:rsidR="008767DD" w:rsidRPr="00D36F2D">
              <w:rPr>
                <w:noProof/>
                <w:shd w:val="clear" w:color="auto" w:fill="FFFFFF"/>
                <w:lang w:val="es-MX"/>
              </w:rPr>
              <w:t>(Empanadas Chilenas en Atlanta, s.f.)</w:t>
            </w:r>
            <w:r w:rsidR="008767DD">
              <w:rPr>
                <w:shd w:val="clear" w:color="auto" w:fill="FFFFFF"/>
                <w:lang w:val="es-MX"/>
              </w:rPr>
              <w:fldChar w:fldCharType="end"/>
            </w:r>
          </w:ins>
          <w:customXmlInsRangeStart w:id="1831" w:author="Erlie Hasam Morfin Zavalza" w:date="2014-10-31T02:52:00Z"/>
        </w:sdtContent>
      </w:sdt>
      <w:customXmlInsRangeEnd w:id="1831"/>
    </w:p>
    <w:p w14:paraId="30A4712F" w14:textId="35B0672A" w:rsidR="00DF0CF0" w:rsidRDefault="008767DD">
      <w:pPr>
        <w:pStyle w:val="Ttulo3"/>
        <w:rPr>
          <w:ins w:id="1832" w:author="Erlie Hasam Morfin Zavalza" w:date="2014-10-31T02:39:00Z"/>
        </w:rPr>
        <w:pPrChange w:id="1833" w:author="Erlie Hasam Morfin Zavalza" w:date="2014-11-07T14:17:00Z">
          <w:pPr/>
        </w:pPrChange>
      </w:pPr>
      <w:ins w:id="1834" w:author="Erlie Hasam Morfin Zavalza" w:date="2014-10-31T02:52:00Z">
        <w:r>
          <w:lastRenderedPageBreak/>
          <w:t xml:space="preserve"> </w:t>
        </w:r>
      </w:ins>
      <w:commentRangeStart w:id="1835"/>
      <w:ins w:id="1836" w:author="Erlie Hasam Morfin Zavalza" w:date="2014-10-31T02:39:00Z">
        <w:r w:rsidR="00DF0CF0">
          <w:t>NECESIDADES QUE CUBRE</w:t>
        </w:r>
        <w:commentRangeEnd w:id="1835"/>
        <w:r w:rsidR="00DF0CF0">
          <w:rPr>
            <w:rStyle w:val="Refdecomentario"/>
          </w:rPr>
          <w:commentReference w:id="1835"/>
        </w:r>
      </w:ins>
    </w:p>
    <w:p w14:paraId="2F61D5C0" w14:textId="443EA607" w:rsidR="00D930B3" w:rsidRDefault="00D930B3">
      <w:pPr>
        <w:rPr>
          <w:ins w:id="1837" w:author="Erlie Hasam Morfin Zavalza" w:date="2014-10-31T12:29:00Z"/>
        </w:rPr>
        <w:pPrChange w:id="1838" w:author="Erlie Hasam Morfin Zavalza" w:date="2014-10-31T02:40:00Z">
          <w:pPr>
            <w:ind w:left="426"/>
          </w:pPr>
        </w:pPrChange>
      </w:pPr>
      <w:ins w:id="1839" w:author="Erlie Hasam Morfin Zavalza" w:date="2014-10-31T12:29:00Z">
        <w:r>
          <w:t xml:space="preserve">Para nuestra empresa cubre la </w:t>
        </w:r>
      </w:ins>
      <w:ins w:id="1840" w:author="Erlie Hasam Morfin Zavalza" w:date="2014-10-31T02:39:00Z">
        <w:r w:rsidR="00DF0CF0" w:rsidRPr="002D1AC5">
          <w:t xml:space="preserve">necesidad de tener un producto </w:t>
        </w:r>
      </w:ins>
      <w:ins w:id="1841" w:author="Erlie Hasam Morfin Zavalza" w:date="2014-10-31T12:29:00Z">
        <w:r>
          <w:t xml:space="preserve">novedoso y mejorado que sea </w:t>
        </w:r>
      </w:ins>
      <w:ins w:id="1842" w:author="Erlie Hasam Morfin Zavalza" w:date="2014-10-31T02:39:00Z">
        <w:r w:rsidR="00DF0CF0" w:rsidRPr="002D1AC5">
          <w:t>accesible para</w:t>
        </w:r>
        <w:r>
          <w:t xml:space="preserve"> un nivel socio-económico medio</w:t>
        </w:r>
      </w:ins>
      <w:ins w:id="1843" w:author="Erlie Hasam Morfin Zavalza" w:date="2014-10-31T12:30:00Z">
        <w:r>
          <w:t xml:space="preserve"> y alto. </w:t>
        </w:r>
        <w:r w:rsidRPr="002D1AC5">
          <w:t>Como</w:t>
        </w:r>
      </w:ins>
      <w:ins w:id="1844" w:author="Erlie Hasam Morfin Zavalza" w:date="2014-10-31T02:39:00Z">
        <w:r w:rsidR="00DF0CF0" w:rsidRPr="002D1AC5">
          <w:t xml:space="preserve"> equipo hemos descubierto que no tan solo cubre una necesidad dentro del mercado, sino que también cubre una carencia dentro el plan de negocio actual, donde no se aprovechan al máximo herramientas y recursos disponibles</w:t>
        </w:r>
      </w:ins>
      <w:ins w:id="1845" w:author="Erlie Hasam Morfin Zavalza" w:date="2014-10-31T12:30:00Z">
        <w:r>
          <w:t xml:space="preserve">, se ve como una oportunidad de obtener mayores beneficios y atraer </w:t>
        </w:r>
      </w:ins>
      <w:ins w:id="1846" w:author="Erlie Hasam Morfin Zavalza" w:date="2014-10-31T12:31:00Z">
        <w:r>
          <w:t>más</w:t>
        </w:r>
      </w:ins>
      <w:ins w:id="1847" w:author="Erlie Hasam Morfin Zavalza" w:date="2014-10-31T12:30:00Z">
        <w:r>
          <w:t xml:space="preserve"> clientes</w:t>
        </w:r>
      </w:ins>
      <w:ins w:id="1848" w:author="Erlie Hasam Morfin Zavalza" w:date="2014-10-31T02:39:00Z">
        <w:r w:rsidR="00DF0CF0" w:rsidRPr="002D1AC5">
          <w:t xml:space="preserve">. </w:t>
        </w:r>
      </w:ins>
    </w:p>
    <w:p w14:paraId="3196616E" w14:textId="7B993DB9" w:rsidR="00CE3AB4" w:rsidRDefault="00D930B3">
      <w:pPr>
        <w:rPr>
          <w:ins w:id="1849" w:author="Erlie Hasam Morfin Zavalza" w:date="2014-10-31T12:39:00Z"/>
        </w:rPr>
        <w:pPrChange w:id="1850" w:author="Erlie Hasam Morfin Zavalza" w:date="2014-10-31T02:40:00Z">
          <w:pPr>
            <w:ind w:left="426"/>
          </w:pPr>
        </w:pPrChange>
      </w:pPr>
      <w:ins w:id="1851" w:author="Erlie Hasam Morfin Zavalza" w:date="2014-10-31T12:32:00Z">
        <w:r>
          <w:t xml:space="preserve">Proporcionarle </w:t>
        </w:r>
      </w:ins>
      <w:ins w:id="1852" w:author="Erlie Hasam Morfin Zavalza" w:date="2014-10-31T12:38:00Z">
        <w:r w:rsidR="00CE3AB4">
          <w:t xml:space="preserve">la seguridad de adquirir </w:t>
        </w:r>
      </w:ins>
      <w:ins w:id="1853" w:author="Erlie Hasam Morfin Zavalza" w:date="2014-10-31T12:32:00Z">
        <w:r>
          <w:t xml:space="preserve">una nueva </w:t>
        </w:r>
      </w:ins>
      <w:ins w:id="1854" w:author="Erlie Hasam Morfin Zavalza" w:date="2014-10-31T12:33:00Z">
        <w:r>
          <w:t>empandada</w:t>
        </w:r>
      </w:ins>
      <w:ins w:id="1855" w:author="Erlie Hasam Morfin Zavalza" w:date="2014-10-31T12:32:00Z">
        <w:r>
          <w:t xml:space="preserve"> colorida, de mejor sabor y calidad</w:t>
        </w:r>
      </w:ins>
      <w:ins w:id="1856" w:author="Erlie Hasam Morfin Zavalza" w:date="2014-10-31T12:35:00Z">
        <w:r>
          <w:t xml:space="preserve"> </w:t>
        </w:r>
      </w:ins>
      <w:ins w:id="1857" w:author="Erlie Hasam Morfin Zavalza" w:date="2014-10-31T12:41:00Z">
        <w:r w:rsidR="00CE3AB4">
          <w:t xml:space="preserve">con un alto aporte nutricional </w:t>
        </w:r>
      </w:ins>
      <w:ins w:id="1858" w:author="Erlie Hasam Morfin Zavalza" w:date="2014-10-31T12:52:00Z">
        <w:r w:rsidR="007B1681" w:rsidRPr="007B1681">
          <w:t xml:space="preserve">para que satisfagan  su apetito </w:t>
        </w:r>
      </w:ins>
      <w:ins w:id="1859" w:author="Erlie Hasam Morfin Zavalza" w:date="2014-10-31T12:35:00Z">
        <w:r>
          <w:t>a un precio razonable</w:t>
        </w:r>
      </w:ins>
      <w:ins w:id="1860" w:author="Erlie Hasam Morfin Zavalza" w:date="2014-10-31T12:34:00Z">
        <w:r>
          <w:t xml:space="preserve">, </w:t>
        </w:r>
      </w:ins>
      <w:ins w:id="1861" w:author="Erlie Hasam Morfin Zavalza" w:date="2014-10-31T12:38:00Z">
        <w:r w:rsidR="00CE3AB4">
          <w:t>adem</w:t>
        </w:r>
      </w:ins>
      <w:ins w:id="1862" w:author="Erlie Hasam Morfin Zavalza" w:date="2014-10-31T12:39:00Z">
        <w:r w:rsidR="00CE3AB4">
          <w:t xml:space="preserve">ás de ofrecerles </w:t>
        </w:r>
      </w:ins>
      <w:ins w:id="1863" w:author="Erlie Hasam Morfin Zavalza" w:date="2014-10-31T12:36:00Z">
        <w:r w:rsidR="00CE3AB4">
          <w:t>la comodidad</w:t>
        </w:r>
      </w:ins>
      <w:ins w:id="1864" w:author="Erlie Hasam Morfin Zavalza" w:date="2014-10-31T12:49:00Z">
        <w:r w:rsidR="007B1681">
          <w:t xml:space="preserve"> agregando un plus con un empaque especialmente diseñado para facilitar el manejo, transporte</w:t>
        </w:r>
      </w:ins>
      <w:ins w:id="1865" w:author="Erlie Hasam Morfin Zavalza" w:date="2014-10-31T12:50:00Z">
        <w:r w:rsidR="007B1681">
          <w:t xml:space="preserve"> y </w:t>
        </w:r>
      </w:ins>
      <w:ins w:id="1866" w:author="Erlie Hasam Morfin Zavalza" w:date="2014-10-31T12:49:00Z">
        <w:r w:rsidR="007B1681">
          <w:t xml:space="preserve"> consumo de las empanadas </w:t>
        </w:r>
      </w:ins>
      <w:ins w:id="1867" w:author="Erlie Hasam Morfin Zavalza" w:date="2014-10-31T12:50:00Z">
        <w:r w:rsidR="007B1681">
          <w:t>pero que mantenga sus propiedades</w:t>
        </w:r>
      </w:ins>
      <w:ins w:id="1868" w:author="Erlie Hasam Morfin Zavalza" w:date="2014-10-31T12:52:00Z">
        <w:r w:rsidR="007B1681">
          <w:t>;</w:t>
        </w:r>
      </w:ins>
      <w:ins w:id="1869" w:author="Erlie Hasam Morfin Zavalza" w:date="2014-10-31T12:50:00Z">
        <w:r w:rsidR="007B1681">
          <w:t xml:space="preserve"> todo esto </w:t>
        </w:r>
      </w:ins>
      <w:ins w:id="1870" w:author="Erlie Hasam Morfin Zavalza" w:date="2014-10-31T12:36:00Z">
        <w:r w:rsidR="00CE3AB4">
          <w:t>en un espacio adecuado para compartir momentos de encuentro con amigos y familiares</w:t>
        </w:r>
      </w:ins>
      <w:ins w:id="1871" w:author="Erlie Hasam Morfin Zavalza" w:date="2014-10-31T12:39:00Z">
        <w:r w:rsidR="00CE3AB4">
          <w:t xml:space="preserve">, para que disfruten al máximo </w:t>
        </w:r>
      </w:ins>
      <w:ins w:id="1872" w:author="Erlie Hasam Morfin Zavalza" w:date="2014-10-31T12:51:00Z">
        <w:r w:rsidR="007B1681">
          <w:t xml:space="preserve">la experiencia </w:t>
        </w:r>
      </w:ins>
      <w:ins w:id="1873" w:author="Erlie Hasam Morfin Zavalza" w:date="2014-10-31T12:39:00Z">
        <w:r w:rsidR="00CE3AB4">
          <w:t>su empanada.</w:t>
        </w:r>
      </w:ins>
    </w:p>
    <w:p w14:paraId="605A8A6F" w14:textId="56045A66" w:rsidR="00CE3AB4" w:rsidRDefault="00CE3AB4">
      <w:pPr>
        <w:rPr>
          <w:ins w:id="1874" w:author="Erlie Hasam Morfin Zavalza" w:date="2014-10-31T12:42:00Z"/>
        </w:rPr>
        <w:pPrChange w:id="1875" w:author="Erlie Hasam Morfin Zavalza" w:date="2014-10-31T02:40:00Z">
          <w:pPr>
            <w:ind w:left="426"/>
          </w:pPr>
        </w:pPrChange>
      </w:pPr>
      <w:ins w:id="1876" w:author="Erlie Hasam Morfin Zavalza" w:date="2014-10-31T12:39:00Z">
        <w:r>
          <w:t xml:space="preserve">Como productos complementarios se piensa en </w:t>
        </w:r>
      </w:ins>
      <w:ins w:id="1877" w:author="Erlie Hasam Morfin Zavalza" w:date="2014-10-31T12:52:00Z">
        <w:r w:rsidR="007B1681">
          <w:t>incluir</w:t>
        </w:r>
      </w:ins>
      <w:ins w:id="1878" w:author="Erlie Hasam Morfin Zavalza" w:date="2014-10-31T12:45:00Z">
        <w:r>
          <w:t xml:space="preserve"> una salsa</w:t>
        </w:r>
      </w:ins>
      <w:ins w:id="1879" w:author="Erlie Hasam Morfin Zavalza" w:date="2014-10-31T12:54:00Z">
        <w:r w:rsidR="007B1681">
          <w:t xml:space="preserve"> gratis</w:t>
        </w:r>
      </w:ins>
      <w:ins w:id="1880" w:author="Erlie Hasam Morfin Zavalza" w:date="2014-10-31T12:45:00Z">
        <w:r>
          <w:t xml:space="preserve"> en la compra de la empanada así como</w:t>
        </w:r>
      </w:ins>
      <w:ins w:id="1881" w:author="Erlie Hasam Morfin Zavalza" w:date="2014-10-31T12:53:00Z">
        <w:r w:rsidR="007B1681">
          <w:t xml:space="preserve"> la venta de</w:t>
        </w:r>
      </w:ins>
      <w:ins w:id="1882" w:author="Erlie Hasam Morfin Zavalza" w:date="2014-10-31T12:39:00Z">
        <w:r>
          <w:t xml:space="preserve"> bebidas naturales y artesanales</w:t>
        </w:r>
      </w:ins>
      <w:ins w:id="1883" w:author="Erlie Hasam Morfin Zavalza" w:date="2014-10-31T12:42:00Z">
        <w:r>
          <w:t>.</w:t>
        </w:r>
      </w:ins>
    </w:p>
    <w:p w14:paraId="44F7BD2E" w14:textId="1A6B7276" w:rsidR="006F5AF6" w:rsidRDefault="00CE3AB4">
      <w:pPr>
        <w:rPr>
          <w:ins w:id="1884" w:author="Erlie Hasam Morfin Zavalza" w:date="2014-10-31T12:47:00Z"/>
        </w:rPr>
        <w:pPrChange w:id="1885" w:author="Erlie Hasam Morfin Zavalza" w:date="2014-10-31T12:47:00Z">
          <w:pPr>
            <w:numPr>
              <w:numId w:val="10"/>
            </w:numPr>
            <w:ind w:left="283" w:hanging="283"/>
          </w:pPr>
        </w:pPrChange>
      </w:pPr>
      <w:ins w:id="1886" w:author="Erlie Hasam Morfin Zavalza" w:date="2014-10-31T12:42:00Z">
        <w:r>
          <w:t xml:space="preserve">Como servicio si </w:t>
        </w:r>
      </w:ins>
      <w:ins w:id="1887" w:author="Erlie Hasam Morfin Zavalza" w:date="2014-10-31T12:45:00Z">
        <w:r>
          <w:t>tú</w:t>
        </w:r>
      </w:ins>
      <w:ins w:id="1888" w:author="Erlie Hasam Morfin Zavalza" w:date="2014-10-31T12:42:00Z">
        <w:r>
          <w:t xml:space="preserve"> no puedes o quieres venir al restaurant por tu empanada, les </w:t>
        </w:r>
      </w:ins>
      <w:ins w:id="1889" w:author="Erlie Hasam Morfin Zavalza" w:date="2014-10-31T12:46:00Z">
        <w:r w:rsidR="006F5AF6">
          <w:t>ofrecemos</w:t>
        </w:r>
      </w:ins>
      <w:ins w:id="1890" w:author="Erlie Hasam Morfin Zavalza" w:date="2014-10-31T12:42:00Z">
        <w:r>
          <w:t xml:space="preserve"> el servicio delivery </w:t>
        </w:r>
      </w:ins>
      <w:ins w:id="1891" w:author="Erlie Hasam Morfin Zavalza" w:date="2014-10-31T12:44:00Z">
        <w:r>
          <w:t>exprés</w:t>
        </w:r>
      </w:ins>
      <w:ins w:id="1892" w:author="Erlie Hasam Morfin Zavalza" w:date="2014-10-31T12:42:00Z">
        <w:r>
          <w:t xml:space="preserve"> </w:t>
        </w:r>
      </w:ins>
      <w:ins w:id="1893" w:author="Erlie Hasam Morfin Zavalza" w:date="2014-10-31T12:46:00Z">
        <w:r w:rsidR="006F5AF6">
          <w:t>que hace llegar tus empanadas en el momento adecuado</w:t>
        </w:r>
      </w:ins>
      <w:ins w:id="1894" w:author="Erlie Hasam Morfin Zavalza" w:date="2014-10-31T12:47:00Z">
        <w:r w:rsidR="006F5AF6">
          <w:t>.</w:t>
        </w:r>
      </w:ins>
    </w:p>
    <w:p w14:paraId="20B31EA9" w14:textId="6F217A0E" w:rsidR="00DF0CF0" w:rsidRDefault="00DF0CF0">
      <w:pPr>
        <w:pStyle w:val="Ttulo3"/>
        <w:rPr>
          <w:ins w:id="1895" w:author="Erlie Hasam Morfin Zavalza" w:date="2014-10-31T02:39:00Z"/>
        </w:rPr>
        <w:pPrChange w:id="1896" w:author="Erlie Hasam Morfin Zavalza" w:date="2014-11-07T14:17:00Z">
          <w:pPr>
            <w:numPr>
              <w:numId w:val="10"/>
            </w:numPr>
            <w:ind w:left="283" w:hanging="283"/>
          </w:pPr>
        </w:pPrChange>
      </w:pPr>
      <w:ins w:id="1897" w:author="Erlie Hasam Morfin Zavalza" w:date="2014-10-31T02:39:00Z">
        <w:r>
          <w:t>VENTAJAS COMP</w:t>
        </w:r>
      </w:ins>
      <w:ins w:id="1898" w:author="Erlie Hasam Morfin Zavalza" w:date="2014-10-31T02:40:00Z">
        <w:r>
          <w:t>ETITIVAS</w:t>
        </w:r>
      </w:ins>
    </w:p>
    <w:p w14:paraId="49E36462" w14:textId="372A3BBF" w:rsidR="00DF0CF0" w:rsidRDefault="00DF0CF0">
      <w:pPr>
        <w:rPr>
          <w:ins w:id="1899" w:author="Erlie Hasam Morfin Zavalza" w:date="2014-10-31T12:57:00Z"/>
        </w:rPr>
        <w:pPrChange w:id="1900" w:author="Erlie Hasam Morfin Zavalza" w:date="2014-10-31T02:50:00Z">
          <w:pPr>
            <w:ind w:left="426"/>
          </w:pPr>
        </w:pPrChange>
      </w:pPr>
      <w:ins w:id="1901" w:author="Erlie Hasam Morfin Zavalza" w:date="2014-10-31T02:39:00Z">
        <w:r>
          <w:t>L</w:t>
        </w:r>
        <w:r w:rsidRPr="002D1AC5">
          <w:t>as ventajas que se puede apreciar, es que dentro del mercado chileno</w:t>
        </w:r>
        <w:r>
          <w:t xml:space="preserve"> en el </w:t>
        </w:r>
        <w:r w:rsidRPr="002D1AC5">
          <w:t xml:space="preserve"> rubro de la gastronomía aún no se implementa</w:t>
        </w:r>
      </w:ins>
      <w:ins w:id="1902" w:author="Erlie Hasam Morfin Zavalza" w:date="2014-10-31T12:55:00Z">
        <w:r w:rsidR="007B1681">
          <w:t>n</w:t>
        </w:r>
      </w:ins>
      <w:ins w:id="1903" w:author="Erlie Hasam Morfin Zavalza" w:date="2014-10-31T02:39:00Z">
        <w:r w:rsidRPr="002D1AC5">
          <w:t xml:space="preserve"> las empanas de colores</w:t>
        </w:r>
      </w:ins>
      <w:ins w:id="1904" w:author="Erlie Hasam Morfin Zavalza" w:date="2014-10-31T12:56:00Z">
        <w:r w:rsidR="00C1384C">
          <w:t>, ni tampoco se agrega valor al producto o servicio que se ofrece.</w:t>
        </w:r>
      </w:ins>
    </w:p>
    <w:p w14:paraId="68D464C1" w14:textId="05575B51" w:rsidR="00C1384C" w:rsidRDefault="00C1384C">
      <w:pPr>
        <w:rPr>
          <w:ins w:id="1905" w:author="Erlie Hasam Morfin Zavalza" w:date="2014-10-31T13:01:00Z"/>
        </w:rPr>
        <w:pPrChange w:id="1906" w:author="Erlie Hasam Morfin Zavalza" w:date="2014-10-31T02:50:00Z">
          <w:pPr>
            <w:ind w:left="426"/>
          </w:pPr>
        </w:pPrChange>
      </w:pPr>
      <w:ins w:id="1907" w:author="Erlie Hasam Morfin Zavalza" w:date="2014-10-31T12:57:00Z">
        <w:r>
          <w:t>Nosotros pretendemos ofrecer valor superior para nuestras empandas a través de la incorporación de mejoras en el sabor de la empan</w:t>
        </w:r>
      </w:ins>
      <w:ins w:id="1908" w:author="Erlie Hasam Morfin Zavalza" w:date="2014-10-31T13:00:00Z">
        <w:r>
          <w:t>a</w:t>
        </w:r>
      </w:ins>
      <w:ins w:id="1909" w:author="Erlie Hasam Morfin Zavalza" w:date="2014-10-31T12:57:00Z">
        <w:r>
          <w:t>da</w:t>
        </w:r>
      </w:ins>
      <w:ins w:id="1910" w:author="Erlie Hasam Morfin Zavalza" w:date="2014-10-31T13:00:00Z">
        <w:r>
          <w:t>s</w:t>
        </w:r>
      </w:ins>
      <w:ins w:id="1911" w:author="Erlie Hasam Morfin Zavalza" w:date="2014-10-31T12:57:00Z">
        <w:r>
          <w:t>, el atractivo color,</w:t>
        </w:r>
      </w:ins>
      <w:ins w:id="1912" w:author="Erlie Hasam Morfin Zavalza" w:date="2014-10-31T12:58:00Z">
        <w:r>
          <w:t xml:space="preserve"> la incorporación de salsas caseras especiales para acompañar tu empanada, el empaque atractivo e innovador de nuestras empanadas que la mantiene siempre en </w:t>
        </w:r>
      </w:ins>
      <w:ins w:id="1913" w:author="Erlie Hasam Morfin Zavalza" w:date="2014-10-31T13:00:00Z">
        <w:r>
          <w:t>óptimas</w:t>
        </w:r>
      </w:ins>
      <w:ins w:id="1914" w:author="Erlie Hasam Morfin Zavalza" w:date="2014-10-31T12:58:00Z">
        <w:r>
          <w:t xml:space="preserve"> condiciones y por </w:t>
        </w:r>
      </w:ins>
      <w:ins w:id="1915" w:author="Erlie Hasam Morfin Zavalza" w:date="2014-10-31T12:59:00Z">
        <w:r>
          <w:t>último la posibilidad de comerse su empanada en el espacio adecuado con el servicio y atenci</w:t>
        </w:r>
      </w:ins>
      <w:ins w:id="1916" w:author="Erlie Hasam Morfin Zavalza" w:date="2014-10-31T13:00:00Z">
        <w:r>
          <w:t>ón adecuada.</w:t>
        </w:r>
      </w:ins>
    </w:p>
    <w:p w14:paraId="0A39B095" w14:textId="05001804" w:rsidR="00DF0CF0" w:rsidRPr="00C1384C" w:rsidRDefault="00C1384C">
      <w:pPr>
        <w:rPr>
          <w:ins w:id="1917" w:author="Erlie Hasam Morfin Zavalza" w:date="2014-10-31T02:39:00Z"/>
          <w:rPrChange w:id="1918" w:author="Erlie Hasam Morfin Zavalza" w:date="2014-10-31T13:02:00Z">
            <w:rPr>
              <w:ins w:id="1919" w:author="Erlie Hasam Morfin Zavalza" w:date="2014-10-31T02:39:00Z"/>
              <w:b/>
            </w:rPr>
          </w:rPrChange>
        </w:rPr>
        <w:pPrChange w:id="1920" w:author="Erlie Hasam Morfin Zavalza" w:date="2014-10-31T13:02:00Z">
          <w:pPr>
            <w:ind w:left="426"/>
          </w:pPr>
        </w:pPrChange>
      </w:pPr>
      <w:ins w:id="1921" w:author="Erlie Hasam Morfin Zavalza" w:date="2014-10-31T13:01:00Z">
        <w:r>
          <w:t>Nosotros generamos una experiencia completa para que nuestros clientes disfruten de mejor manera su empanada.</w:t>
        </w:r>
      </w:ins>
    </w:p>
    <w:p w14:paraId="6237EB64" w14:textId="21D93204" w:rsidR="00DF0CF0" w:rsidRDefault="00BC5161">
      <w:pPr>
        <w:pStyle w:val="Ttulo3"/>
        <w:rPr>
          <w:ins w:id="1922" w:author="Erlie Hasam Morfin Zavalza" w:date="2014-10-31T13:02:00Z"/>
        </w:rPr>
        <w:pPrChange w:id="1923" w:author="Erlie Hasam Morfin Zavalza" w:date="2014-11-07T14:17:00Z">
          <w:pPr>
            <w:numPr>
              <w:numId w:val="11"/>
            </w:numPr>
            <w:ind w:left="283" w:hanging="283"/>
          </w:pPr>
        </w:pPrChange>
      </w:pPr>
      <w:ins w:id="1924" w:author="Erlie Hasam Morfin Zavalza" w:date="2014-10-31T02:39:00Z">
        <w:r>
          <w:rPr>
            <w:caps w:val="0"/>
          </w:rPr>
          <w:t>NOMBRE DE LA EMPRESA</w:t>
        </w:r>
      </w:ins>
      <w:ins w:id="1925" w:author="Erlie Hasam Morfin Zavalza" w:date="2014-10-31T13:27:00Z">
        <w:r>
          <w:rPr>
            <w:caps w:val="0"/>
          </w:rPr>
          <w:t xml:space="preserve"> Y LA</w:t>
        </w:r>
      </w:ins>
      <w:ins w:id="1926" w:author="Erlie Hasam Morfin Zavalza" w:date="2014-10-31T02:43:00Z">
        <w:r>
          <w:rPr>
            <w:caps w:val="0"/>
          </w:rPr>
          <w:t xml:space="preserve"> MARCA</w:t>
        </w:r>
      </w:ins>
      <w:ins w:id="1927" w:author="Erlie Hasam Morfin Zavalza" w:date="2014-10-31T13:26:00Z">
        <w:r>
          <w:rPr>
            <w:caps w:val="0"/>
          </w:rPr>
          <w:t>.</w:t>
        </w:r>
      </w:ins>
    </w:p>
    <w:p w14:paraId="55902860" w14:textId="60739D51" w:rsidR="002A2A6C" w:rsidRDefault="00C1384C">
      <w:pPr>
        <w:rPr>
          <w:ins w:id="1928" w:author="Erlie Hasam Morfin Zavalza" w:date="2014-10-31T13:02:00Z"/>
        </w:rPr>
        <w:pPrChange w:id="1929" w:author="Erlie Hasam Morfin Zavalza" w:date="2014-10-31T13:02:00Z">
          <w:pPr>
            <w:numPr>
              <w:numId w:val="11"/>
            </w:numPr>
            <w:ind w:left="283" w:hanging="283"/>
          </w:pPr>
        </w:pPrChange>
      </w:pPr>
      <w:ins w:id="1930" w:author="Erlie Hasam Morfin Zavalza" w:date="2014-10-31T13:02:00Z">
        <w:r w:rsidRPr="00C1384C">
          <w:rPr>
            <w:b/>
            <w:rPrChange w:id="1931" w:author="Erlie Hasam Morfin Zavalza" w:date="2014-10-31T13:03:00Z">
              <w:rPr/>
            </w:rPrChange>
          </w:rPr>
          <w:t>Nombre/Denominación Social</w:t>
        </w:r>
        <w:r>
          <w:t xml:space="preserve">: </w:t>
        </w:r>
      </w:ins>
      <w:ins w:id="1932" w:author="Erlie Hasam Morfin Zavalza" w:date="2014-11-07T14:38:00Z">
        <w:r w:rsidR="00BC5161">
          <w:t>Fábrica</w:t>
        </w:r>
      </w:ins>
      <w:ins w:id="1933" w:author="Erlie Hasam Morfin Zavalza" w:date="2014-11-01T00:32:00Z">
        <w:r w:rsidR="0015544F">
          <w:t xml:space="preserve"> </w:t>
        </w:r>
      </w:ins>
      <w:ins w:id="1934" w:author="Erlie Hasam Morfin Zavalza" w:date="2014-11-07T14:38:00Z">
        <w:r w:rsidR="00BC5161">
          <w:t xml:space="preserve">y Restaurant </w:t>
        </w:r>
      </w:ins>
      <w:ins w:id="1935" w:author="Erlie Hasam Morfin Zavalza" w:date="2014-11-01T00:32:00Z">
        <w:r w:rsidR="0015544F">
          <w:t xml:space="preserve">de </w:t>
        </w:r>
      </w:ins>
      <w:commentRangeStart w:id="1936"/>
      <w:ins w:id="1937" w:author="Erlie Hasam Morfin Zavalza" w:date="2014-10-31T13:38:00Z">
        <w:r w:rsidR="00805AD0">
          <w:t>Empanadas</w:t>
        </w:r>
      </w:ins>
      <w:ins w:id="1938" w:author="Erlie Hasam Morfin Zavalza" w:date="2014-10-31T13:02:00Z">
        <w:r>
          <w:t xml:space="preserve"> Top-Ten</w:t>
        </w:r>
      </w:ins>
      <w:commentRangeEnd w:id="1936"/>
      <w:ins w:id="1939" w:author="Erlie Hasam Morfin Zavalza" w:date="2014-10-31T13:42:00Z">
        <w:r w:rsidR="00805AD0">
          <w:rPr>
            <w:rStyle w:val="Refdecomentario"/>
          </w:rPr>
          <w:commentReference w:id="1936"/>
        </w:r>
      </w:ins>
    </w:p>
    <w:p w14:paraId="35081B27" w14:textId="5A6FCC53" w:rsidR="00F5337F" w:rsidRDefault="00C1384C">
      <w:pPr>
        <w:rPr>
          <w:ins w:id="1940" w:author="Erlie Hasam Morfin Zavalza" w:date="2014-10-31T13:03:00Z"/>
        </w:rPr>
        <w:pPrChange w:id="1941" w:author="Erlie Hasam Morfin Zavalza" w:date="2014-10-31T13:02:00Z">
          <w:pPr>
            <w:numPr>
              <w:numId w:val="11"/>
            </w:numPr>
            <w:ind w:left="283" w:hanging="283"/>
          </w:pPr>
        </w:pPrChange>
      </w:pPr>
      <w:ins w:id="1942" w:author="Erlie Hasam Morfin Zavalza" w:date="2014-10-31T13:03:00Z">
        <w:r w:rsidRPr="00C1384C">
          <w:rPr>
            <w:b/>
            <w:rPrChange w:id="1943" w:author="Erlie Hasam Morfin Zavalza" w:date="2014-10-31T13:03:00Z">
              <w:rPr/>
            </w:rPrChange>
          </w:rPr>
          <w:t>Marca:</w:t>
        </w:r>
      </w:ins>
      <w:ins w:id="1944" w:author="Erlie Hasam Morfin Zavalza" w:date="2014-10-31T13:39:00Z">
        <w:r w:rsidR="00805AD0">
          <w:t xml:space="preserve"> </w:t>
        </w:r>
      </w:ins>
      <w:commentRangeStart w:id="1945"/>
      <w:ins w:id="1946" w:author="Erlie Hasam Morfin Zavalza" w:date="2014-10-31T13:16:00Z">
        <w:r w:rsidR="00672823">
          <w:t>C</w:t>
        </w:r>
      </w:ins>
      <w:ins w:id="1947" w:author="Erlie Hasam Morfin Zavalza" w:date="2014-10-31T13:15:00Z">
        <w:r w:rsidR="002A2A6C">
          <w:t>ol</w:t>
        </w:r>
      </w:ins>
      <w:ins w:id="1948" w:author="Erlie Hasam Morfin Zavalza" w:date="2014-10-31T13:06:00Z">
        <w:r w:rsidR="002A2A6C">
          <w:t>o</w:t>
        </w:r>
      </w:ins>
      <w:ins w:id="1949" w:author="Erlie Hasam Morfin Zavalza" w:date="2014-10-31T13:05:00Z">
        <w:r>
          <w:t>ritas</w:t>
        </w:r>
      </w:ins>
      <w:commentRangeEnd w:id="1945"/>
      <w:ins w:id="1950" w:author="Erlie Hasam Morfin Zavalza" w:date="2014-10-31T13:37:00Z">
        <w:r w:rsidR="00805AD0">
          <w:rPr>
            <w:rStyle w:val="Refdecomentario"/>
          </w:rPr>
          <w:commentReference w:id="1945"/>
        </w:r>
      </w:ins>
    </w:p>
    <w:p w14:paraId="723F69C0" w14:textId="2A839475" w:rsidR="00DF0CF0" w:rsidRDefault="00DF0CF0">
      <w:pPr>
        <w:pStyle w:val="Ttulo3"/>
        <w:rPr>
          <w:ins w:id="1951" w:author="Erlie Hasam Morfin Zavalza" w:date="2014-10-31T02:39:00Z"/>
        </w:rPr>
        <w:pPrChange w:id="1952" w:author="Erlie Hasam Morfin Zavalza" w:date="2014-11-07T14:17:00Z">
          <w:pPr/>
        </w:pPrChange>
      </w:pPr>
      <w:commentRangeStart w:id="1953"/>
      <w:commentRangeStart w:id="1954"/>
      <w:commentRangeStart w:id="1955"/>
      <w:ins w:id="1956" w:author="Erlie Hasam Morfin Zavalza" w:date="2014-10-31T02:39:00Z">
        <w:r>
          <w:t>PRESENTACIÓN, ENVOLTORIO, IMAGEN, EMBALAJE.</w:t>
        </w:r>
        <w:commentRangeEnd w:id="1953"/>
        <w:r>
          <w:rPr>
            <w:rStyle w:val="Refdecomentario"/>
          </w:rPr>
          <w:commentReference w:id="1953"/>
        </w:r>
        <w:commentRangeEnd w:id="1954"/>
        <w:r>
          <w:rPr>
            <w:rStyle w:val="Refdecomentario"/>
          </w:rPr>
          <w:commentReference w:id="1954"/>
        </w:r>
        <w:commentRangeEnd w:id="1955"/>
        <w:r>
          <w:rPr>
            <w:rStyle w:val="Refdecomentario"/>
          </w:rPr>
          <w:commentReference w:id="1955"/>
        </w:r>
      </w:ins>
    </w:p>
    <w:p w14:paraId="14A63B3D" w14:textId="279D6459" w:rsidR="00672823" w:rsidRDefault="00672823" w:rsidP="00230F59">
      <w:pPr>
        <w:rPr>
          <w:ins w:id="1957" w:author="Erlie Hasam Morfin Zavalza" w:date="2014-10-31T13:24:00Z"/>
        </w:rPr>
      </w:pPr>
      <w:ins w:id="1958" w:author="Erlie Hasam Morfin Zavalza" w:date="2014-10-31T13:21:00Z">
        <w:r>
          <w:t>Las empanadas que pretenden servirse en el restauran</w:t>
        </w:r>
      </w:ins>
      <w:ins w:id="1959" w:author="Erlie Hasam Morfin Zavalza" w:date="2014-10-31T13:22:00Z">
        <w:r>
          <w:t>te variar</w:t>
        </w:r>
      </w:ins>
      <w:ins w:id="1960" w:author="Erlie Hasam Morfin Zavalza" w:date="2014-10-31T13:23:00Z">
        <w:r>
          <w:t>án en forma</w:t>
        </w:r>
      </w:ins>
      <w:ins w:id="1961" w:author="Erlie Hasam Morfin Zavalza" w:date="2014-10-31T13:24:00Z">
        <w:r>
          <w:t xml:space="preserve"> y color </w:t>
        </w:r>
      </w:ins>
      <w:ins w:id="1962" w:author="Erlie Hasam Morfin Zavalza" w:date="2014-10-31T13:23:00Z">
        <w:r>
          <w:t xml:space="preserve">dependiendo del proceso </w:t>
        </w:r>
      </w:ins>
      <w:r w:rsidR="00805AD0">
        <w:t xml:space="preserve">o </w:t>
      </w:r>
      <w:ins w:id="1963" w:author="Erlie Hasam Morfin Zavalza" w:date="2014-10-31T13:23:00Z">
        <w:r>
          <w:t>si se trata de empanadas al horno o empanadas fritas.</w:t>
        </w:r>
      </w:ins>
    </w:p>
    <w:p w14:paraId="6BF15A2A" w14:textId="7B428EBE" w:rsidR="00672823" w:rsidRDefault="00672823" w:rsidP="00230F59">
      <w:ins w:id="1964" w:author="Erlie Hasam Morfin Zavalza" w:date="2014-10-31T13:24:00Z">
        <w:r>
          <w:t>Las empanadas al horno mantendrán su forma cuadrada mientras que las fritas ser</w:t>
        </w:r>
      </w:ins>
      <w:ins w:id="1965" w:author="Erlie Hasam Morfin Zavalza" w:date="2014-10-31T13:25:00Z">
        <w:r>
          <w:t>án en semicírculo o media luna.</w:t>
        </w:r>
      </w:ins>
    </w:p>
    <w:p w14:paraId="285C98CC" w14:textId="665EECA4" w:rsidR="00805AD0" w:rsidRDefault="00805AD0" w:rsidP="00230F59">
      <w:r>
        <w:t xml:space="preserve">Los </w:t>
      </w:r>
      <w:r w:rsidR="009D683B">
        <w:t>c</w:t>
      </w:r>
      <w:r>
        <w:t>olores dependen del sabor y tienen relación con el relleno de la empanada.</w:t>
      </w:r>
    </w:p>
    <w:p w14:paraId="33F0B6C6" w14:textId="72668B46" w:rsidR="00805AD0" w:rsidRDefault="00805AD0" w:rsidP="00230F59">
      <w:pPr>
        <w:rPr>
          <w:ins w:id="1966" w:author="Erlie Hasam Morfin Zavalza" w:date="2014-10-31T13:25:00Z"/>
        </w:rPr>
      </w:pPr>
      <w:r>
        <w:t>Las siguientes imágenes solo son de referencia y muestran cómo serían nuestras empanadas.</w:t>
      </w:r>
    </w:p>
    <w:p w14:paraId="4E69E7A5" w14:textId="77777777" w:rsidR="00672823" w:rsidRPr="009331ED" w:rsidRDefault="00672823">
      <w:pPr>
        <w:ind w:left="426"/>
        <w:rPr>
          <w:ins w:id="1967" w:author="Erlie Hasam Morfin Zavalza" w:date="2014-10-31T02:39:00Z"/>
          <w:sz w:val="20"/>
          <w:rPrChange w:id="1968" w:author="Erlie Hasam Morfin Zavalza" w:date="2014-10-31T02:51:00Z">
            <w:rPr>
              <w:ins w:id="1969" w:author="Erlie Hasam Morfin Zavalza" w:date="2014-10-31T02:39:00Z"/>
              <w:b/>
            </w:rPr>
          </w:rPrChange>
        </w:rPr>
      </w:pPr>
    </w:p>
    <w:p w14:paraId="5141E550" w14:textId="622D4EC2" w:rsidR="00DF0CF0" w:rsidRDefault="00BC5161" w:rsidP="00DF0CF0">
      <w:pPr>
        <w:ind w:left="426"/>
        <w:rPr>
          <w:ins w:id="1970" w:author="Erlie Hasam Morfin Zavalza" w:date="2014-10-31T13:20:00Z"/>
          <w:b/>
        </w:rPr>
      </w:pPr>
      <w:ins w:id="1971" w:author="Erlie Hasam Morfin Zavalza" w:date="2014-11-07T14:40:00Z">
        <w:r>
          <w:rPr>
            <w:b/>
            <w:noProof/>
            <w:lang w:val="es-MX" w:eastAsia="es-MX"/>
          </w:rPr>
          <w:lastRenderedPageBreak/>
          <w:drawing>
            <wp:inline distT="0" distB="0" distL="0" distR="0" wp14:anchorId="7F334E13" wp14:editId="6E473ACA">
              <wp:extent cx="1837427" cy="159982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nadas-novedades.jpg"/>
                      <pic:cNvPicPr/>
                    </pic:nvPicPr>
                    <pic:blipFill>
                      <a:blip r:embed="rId10">
                        <a:extLst>
                          <a:ext uri="{28A0092B-C50C-407E-A947-70E740481C1C}">
                            <a14:useLocalDpi xmlns:a14="http://schemas.microsoft.com/office/drawing/2010/main" val="0"/>
                          </a:ext>
                        </a:extLst>
                      </a:blip>
                      <a:stretch>
                        <a:fillRect/>
                      </a:stretch>
                    </pic:blipFill>
                    <pic:spPr>
                      <a:xfrm>
                        <a:off x="0" y="0"/>
                        <a:ext cx="1848087" cy="1609106"/>
                      </a:xfrm>
                      <a:prstGeom prst="ellipse">
                        <a:avLst/>
                      </a:prstGeom>
                      <a:ln>
                        <a:noFill/>
                      </a:ln>
                      <a:effectLst>
                        <a:softEdge rad="112500"/>
                      </a:effectLst>
                    </pic:spPr>
                  </pic:pic>
                </a:graphicData>
              </a:graphic>
            </wp:inline>
          </w:drawing>
        </w:r>
      </w:ins>
      <w:ins w:id="1972" w:author="Erlie Hasam Morfin Zavalza" w:date="2014-10-31T13:18:00Z">
        <w:r w:rsidR="00672823">
          <w:rPr>
            <w:b/>
            <w:noProof/>
            <w:lang w:val="es-MX" w:eastAsia="es-MX"/>
          </w:rPr>
          <w:drawing>
            <wp:inline distT="0" distB="0" distL="0" distR="0" wp14:anchorId="35DA5001" wp14:editId="1330BB6B">
              <wp:extent cx="1847850" cy="1510665"/>
              <wp:effectExtent l="0" t="0" r="0" b="13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te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0893" cy="1521328"/>
                      </a:xfrm>
                      <a:prstGeom prst="rect">
                        <a:avLst/>
                      </a:prstGeom>
                      <a:ln>
                        <a:noFill/>
                      </a:ln>
                      <a:effectLst>
                        <a:outerShdw blurRad="292100" dist="139700" dir="2700000" algn="tl" rotWithShape="0">
                          <a:srgbClr val="333333">
                            <a:alpha val="65000"/>
                          </a:srgbClr>
                        </a:outerShdw>
                      </a:effectLst>
                    </pic:spPr>
                  </pic:pic>
                </a:graphicData>
              </a:graphic>
            </wp:inline>
          </w:drawing>
        </w:r>
      </w:ins>
      <w:del w:id="1973" w:author="Erlie Hasam Morfin Zavalza" w:date="2014-11-07T14:40:00Z">
        <w:r w:rsidR="00EE42D7" w:rsidDel="00BC5161">
          <w:rPr>
            <w:b/>
            <w:noProof/>
            <w:lang w:val="es-MX" w:eastAsia="es-MX"/>
          </w:rPr>
          <w:drawing>
            <wp:inline distT="0" distB="0" distL="0" distR="0" wp14:anchorId="4902C96A" wp14:editId="59AD1FCC">
              <wp:extent cx="1837427" cy="1599824"/>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nadas-novedades.jpg"/>
                      <pic:cNvPicPr/>
                    </pic:nvPicPr>
                    <pic:blipFill>
                      <a:blip r:embed="rId10">
                        <a:extLst>
                          <a:ext uri="{28A0092B-C50C-407E-A947-70E740481C1C}">
                            <a14:useLocalDpi xmlns:a14="http://schemas.microsoft.com/office/drawing/2010/main" val="0"/>
                          </a:ext>
                        </a:extLst>
                      </a:blip>
                      <a:stretch>
                        <a:fillRect/>
                      </a:stretch>
                    </pic:blipFill>
                    <pic:spPr>
                      <a:xfrm>
                        <a:off x="0" y="0"/>
                        <a:ext cx="1848087" cy="1609106"/>
                      </a:xfrm>
                      <a:prstGeom prst="ellipse">
                        <a:avLst/>
                      </a:prstGeom>
                      <a:ln>
                        <a:noFill/>
                      </a:ln>
                      <a:effectLst>
                        <a:softEdge rad="112500"/>
                      </a:effectLst>
                    </pic:spPr>
                  </pic:pic>
                </a:graphicData>
              </a:graphic>
            </wp:inline>
          </w:drawing>
        </w:r>
      </w:del>
      <w:ins w:id="1974" w:author="Erlie Hasam Morfin Zavalza" w:date="2014-10-31T13:19:00Z">
        <w:r w:rsidR="00672823">
          <w:rPr>
            <w:b/>
            <w:noProof/>
            <w:lang w:val="es-MX" w:eastAsia="es-MX"/>
          </w:rPr>
          <w:drawing>
            <wp:inline distT="0" distB="0" distL="0" distR="0" wp14:anchorId="7B04257F" wp14:editId="0A4FB598">
              <wp:extent cx="1574712" cy="1694815"/>
              <wp:effectExtent l="0" t="0" r="698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12" cstate="print">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585812" cy="1706761"/>
                      </a:xfrm>
                      <a:prstGeom prst="ellipse">
                        <a:avLst/>
                      </a:prstGeom>
                      <a:ln>
                        <a:noFill/>
                      </a:ln>
                      <a:effectLst>
                        <a:softEdge rad="112500"/>
                      </a:effectLst>
                    </pic:spPr>
                  </pic:pic>
                </a:graphicData>
              </a:graphic>
            </wp:inline>
          </w:drawing>
        </w:r>
      </w:ins>
    </w:p>
    <w:p w14:paraId="731FC5CA" w14:textId="7F9F7637" w:rsidR="00672823" w:rsidRDefault="00EE42D7" w:rsidP="00230F59">
      <w:r>
        <w:t>El empaque de nuestra empanada será una novedad total que impactará positivamente sobre la presentación del producto, puesto a que se ha pensado en utilizar una caja especial con compartimiento para las empanadas y la salsas, se pretende que sea una caja colorida, que este hecha de un cartoncillo resistente y que por dentro mantenga el calor de las empanadas.</w:t>
      </w:r>
    </w:p>
    <w:p w14:paraId="62660A21" w14:textId="2238FE14" w:rsidR="00EE42D7" w:rsidRDefault="00EE42D7" w:rsidP="00EE42D7">
      <w:r>
        <w:t xml:space="preserve">Será un empaque </w:t>
      </w:r>
      <w:r w:rsidRPr="00EE42D7">
        <w:t xml:space="preserve">práctico tanto para el restaurante como para los pedidos a domicilio, se ha </w:t>
      </w:r>
      <w:r>
        <w:t>adaptado de manera en que el producto se pueda transportar, manipular y consumir sin afectar sus propiedades.</w:t>
      </w:r>
    </w:p>
    <w:p w14:paraId="4047324F" w14:textId="26BBA217" w:rsidR="00EE42D7" w:rsidRPr="00EE42D7" w:rsidRDefault="00EE42D7" w:rsidP="00EE42D7">
      <w:r>
        <w:t>A continuación se muestran ejemplos de tipo de empaque que se pretenden implementar.</w:t>
      </w:r>
    </w:p>
    <w:p w14:paraId="2773B203" w14:textId="77777777" w:rsidR="00EE42D7" w:rsidRDefault="00EE42D7" w:rsidP="00EE42D7">
      <w:pPr>
        <w:rPr>
          <w:b/>
        </w:rPr>
      </w:pPr>
    </w:p>
    <w:p w14:paraId="7FB1B1C9" w14:textId="07461A82" w:rsidR="00EE42D7" w:rsidRPr="00EE42D7" w:rsidRDefault="00EE42D7" w:rsidP="00EE42D7">
      <w:pPr>
        <w:rPr>
          <w:b/>
        </w:rPr>
      </w:pPr>
      <w:r w:rsidRPr="00EE42D7">
        <w:rPr>
          <w:b/>
        </w:rPr>
        <w:t>Empaque para empanadas a domicilio</w:t>
      </w:r>
      <w:r>
        <w:rPr>
          <w:b/>
        </w:rPr>
        <w:t>:</w:t>
      </w:r>
    </w:p>
    <w:p w14:paraId="480CCE6D" w14:textId="3D15627B" w:rsidR="00EE42D7" w:rsidRDefault="00EE42D7" w:rsidP="00EE42D7">
      <w:pPr>
        <w:jc w:val="center"/>
        <w:rPr>
          <w:noProof/>
          <w:lang w:val="es-MX" w:eastAsia="es-MX"/>
        </w:rPr>
      </w:pPr>
      <w:r>
        <w:rPr>
          <w:noProof/>
          <w:lang w:val="es-MX" w:eastAsia="es-MX"/>
        </w:rPr>
        <w:drawing>
          <wp:inline distT="0" distB="0" distL="0" distR="0" wp14:anchorId="2048EFF2" wp14:editId="2A290543">
            <wp:extent cx="2345690" cy="22764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35a365d882bc1c589223608276236b.jpg"/>
                    <pic:cNvPicPr/>
                  </pic:nvPicPr>
                  <pic:blipFill>
                    <a:blip r:embed="rId14">
                      <a:extLst>
                        <a:ext uri="{28A0092B-C50C-407E-A947-70E740481C1C}">
                          <a14:useLocalDpi xmlns:a14="http://schemas.microsoft.com/office/drawing/2010/main" val="0"/>
                        </a:ext>
                      </a:extLst>
                    </a:blip>
                    <a:stretch>
                      <a:fillRect/>
                    </a:stretch>
                  </pic:blipFill>
                  <pic:spPr>
                    <a:xfrm>
                      <a:off x="0" y="0"/>
                      <a:ext cx="2373453" cy="2303419"/>
                    </a:xfrm>
                    <a:prstGeom prst="rect">
                      <a:avLst/>
                    </a:prstGeom>
                  </pic:spPr>
                </pic:pic>
              </a:graphicData>
            </a:graphic>
          </wp:inline>
        </w:drawing>
      </w:r>
      <w:r>
        <w:rPr>
          <w:noProof/>
          <w:lang w:val="es-MX" w:eastAsia="es-MX"/>
        </w:rPr>
        <w:drawing>
          <wp:inline distT="0" distB="0" distL="0" distR="0" wp14:anchorId="1371E090" wp14:editId="2285EB93">
            <wp:extent cx="3210546" cy="2476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paq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3101" cy="2486185"/>
                    </a:xfrm>
                    <a:prstGeom prst="rect">
                      <a:avLst/>
                    </a:prstGeom>
                  </pic:spPr>
                </pic:pic>
              </a:graphicData>
            </a:graphic>
          </wp:inline>
        </w:drawing>
      </w:r>
    </w:p>
    <w:p w14:paraId="47204956" w14:textId="5DF8B4D1" w:rsidR="00EE42D7" w:rsidRDefault="00EE42D7" w:rsidP="00EE42D7">
      <w:pPr>
        <w:jc w:val="center"/>
        <w:rPr>
          <w:noProof/>
          <w:lang w:val="es-MX" w:eastAsia="es-MX"/>
        </w:rPr>
      </w:pPr>
    </w:p>
    <w:p w14:paraId="2F2C9253" w14:textId="5CB1A960" w:rsidR="00EE42D7" w:rsidRPr="00EE42D7" w:rsidRDefault="00EE42D7" w:rsidP="00EE42D7">
      <w:pPr>
        <w:rPr>
          <w:b/>
          <w:noProof/>
          <w:lang w:val="es-MX" w:eastAsia="es-MX"/>
        </w:rPr>
      </w:pPr>
      <w:r w:rsidRPr="00EE42D7">
        <w:rPr>
          <w:b/>
          <w:noProof/>
          <w:lang w:val="es-MX" w:eastAsia="es-MX"/>
        </w:rPr>
        <w:t>Empaque para empanadas en el restaurant</w:t>
      </w:r>
      <w:r>
        <w:rPr>
          <w:b/>
          <w:noProof/>
          <w:lang w:val="es-MX" w:eastAsia="es-MX"/>
        </w:rPr>
        <w:t xml:space="preserve"> Empanadas Top-Ten:</w:t>
      </w:r>
    </w:p>
    <w:p w14:paraId="28EE6567" w14:textId="77777777" w:rsidR="00EE42D7" w:rsidRDefault="00EE42D7" w:rsidP="00EE42D7">
      <w:pPr>
        <w:rPr>
          <w:noProof/>
          <w:lang w:val="es-MX" w:eastAsia="es-MX"/>
        </w:rPr>
      </w:pPr>
    </w:p>
    <w:p w14:paraId="299A52FA" w14:textId="202086F9" w:rsidR="00EE42D7" w:rsidRDefault="00EE42D7" w:rsidP="00EE42D7">
      <w:pPr>
        <w:jc w:val="center"/>
        <w:rPr>
          <w:ins w:id="1975" w:author="Erlie Hasam Morfin Zavalza" w:date="2014-10-31T02:39:00Z"/>
        </w:rPr>
      </w:pPr>
      <w:r>
        <w:rPr>
          <w:noProof/>
          <w:lang w:val="es-MX" w:eastAsia="es-MX"/>
        </w:rPr>
        <w:lastRenderedPageBreak/>
        <w:drawing>
          <wp:inline distT="0" distB="0" distL="0" distR="0" wp14:anchorId="11A3766E" wp14:editId="17ACCE9D">
            <wp:extent cx="1824355" cy="2162175"/>
            <wp:effectExtent l="0" t="0" r="444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aques-empanadas.jpg"/>
                    <pic:cNvPicPr/>
                  </pic:nvPicPr>
                  <pic:blipFill rotWithShape="1">
                    <a:blip r:embed="rId16">
                      <a:extLst>
                        <a:ext uri="{28A0092B-C50C-407E-A947-70E740481C1C}">
                          <a14:useLocalDpi xmlns:a14="http://schemas.microsoft.com/office/drawing/2010/main" val="0"/>
                        </a:ext>
                      </a:extLst>
                    </a:blip>
                    <a:srcRect l="-8" t="49064" r="63216"/>
                    <a:stretch/>
                  </pic:blipFill>
                  <pic:spPr bwMode="auto">
                    <a:xfrm>
                      <a:off x="0" y="0"/>
                      <a:ext cx="1846317" cy="218820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1AE6BDED" wp14:editId="065D06E8">
            <wp:extent cx="1895475" cy="202628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pian cajita222.jpg"/>
                    <pic:cNvPicPr/>
                  </pic:nvPicPr>
                  <pic:blipFill>
                    <a:blip r:embed="rId17">
                      <a:extLst>
                        <a:ext uri="{28A0092B-C50C-407E-A947-70E740481C1C}">
                          <a14:useLocalDpi xmlns:a14="http://schemas.microsoft.com/office/drawing/2010/main" val="0"/>
                        </a:ext>
                      </a:extLst>
                    </a:blip>
                    <a:stretch>
                      <a:fillRect/>
                    </a:stretch>
                  </pic:blipFill>
                  <pic:spPr>
                    <a:xfrm>
                      <a:off x="0" y="0"/>
                      <a:ext cx="1935601" cy="2069180"/>
                    </a:xfrm>
                    <a:prstGeom prst="rect">
                      <a:avLst/>
                    </a:prstGeom>
                  </pic:spPr>
                </pic:pic>
              </a:graphicData>
            </a:graphic>
          </wp:inline>
        </w:drawing>
      </w:r>
      <w:r>
        <w:rPr>
          <w:noProof/>
          <w:lang w:val="es-MX" w:eastAsia="es-MX"/>
        </w:rPr>
        <w:drawing>
          <wp:inline distT="0" distB="0" distL="0" distR="0" wp14:anchorId="3C46FBE2" wp14:editId="222FEB58">
            <wp:extent cx="1873885" cy="2057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cho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9833" cy="2096869"/>
                    </a:xfrm>
                    <a:prstGeom prst="rect">
                      <a:avLst/>
                    </a:prstGeom>
                  </pic:spPr>
                </pic:pic>
              </a:graphicData>
            </a:graphic>
          </wp:inline>
        </w:drawing>
      </w:r>
    </w:p>
    <w:p w14:paraId="7DDACC93" w14:textId="5EA19F4F" w:rsidR="002D6907" w:rsidRDefault="002D6907">
      <w:pPr>
        <w:pStyle w:val="Ttulo3"/>
        <w:rPr>
          <w:ins w:id="1976" w:author="Erlie Hasam Morfin Zavalza" w:date="2014-10-31T01:46:00Z"/>
          <w:shd w:val="clear" w:color="auto" w:fill="FFFFFF"/>
          <w:lang w:val="es-MX"/>
        </w:rPr>
        <w:pPrChange w:id="1977" w:author="Erlie Hasam Morfin Zavalza" w:date="2014-11-07T14:17:00Z">
          <w:pPr>
            <w:ind w:left="426" w:hanging="426"/>
          </w:pPr>
        </w:pPrChange>
      </w:pPr>
      <w:ins w:id="1978" w:author="Erlie Hasam Morfin Zavalza" w:date="2014-10-31T01:45:00Z">
        <w:r>
          <w:rPr>
            <w:shd w:val="clear" w:color="auto" w:fill="FFFFFF"/>
            <w:lang w:val="es-MX"/>
          </w:rPr>
          <w:t>NUESTRAS EMPANADAS</w:t>
        </w:r>
      </w:ins>
    </w:p>
    <w:p w14:paraId="03F1644D" w14:textId="3A464B1F" w:rsidR="002D6907" w:rsidRDefault="00910700">
      <w:pPr>
        <w:rPr>
          <w:ins w:id="1979" w:author="Erlie Hasam Morfin Zavalza" w:date="2014-10-31T01:49:00Z"/>
          <w:lang w:val="es-MX"/>
        </w:rPr>
        <w:pPrChange w:id="1980" w:author="Erlie Hasam Morfin Zavalza" w:date="2014-10-31T01:46:00Z">
          <w:pPr>
            <w:ind w:left="426" w:hanging="426"/>
          </w:pPr>
        </w:pPrChange>
      </w:pPr>
      <w:ins w:id="1981" w:author="Erlie Hasam Morfin Zavalza" w:date="2014-10-31T01:46:00Z">
        <w:r>
          <w:rPr>
            <w:lang w:val="es-MX"/>
          </w:rPr>
          <w:t>Se pretenden introducir al mercado 10 sabores de empanadas diferentes</w:t>
        </w:r>
      </w:ins>
      <w:ins w:id="1982" w:author="Erlie Hasam Morfin Zavalza" w:date="2014-10-31T01:50:00Z">
        <w:r>
          <w:rPr>
            <w:lang w:val="es-MX"/>
          </w:rPr>
          <w:t xml:space="preserve"> en 7 colores distintos</w:t>
        </w:r>
      </w:ins>
      <w:ins w:id="1983" w:author="Erlie Hasam Morfin Zavalza" w:date="2014-10-31T01:46:00Z">
        <w:r>
          <w:rPr>
            <w:lang w:val="es-MX"/>
          </w:rPr>
          <w:t xml:space="preserve">, en honor al nombre </w:t>
        </w:r>
      </w:ins>
      <w:ins w:id="1984" w:author="Erlie Hasam Morfin Zavalza" w:date="2014-10-31T01:47:00Z">
        <w:r>
          <w:rPr>
            <w:lang w:val="es-MX"/>
          </w:rPr>
          <w:t>del</w:t>
        </w:r>
      </w:ins>
      <w:ins w:id="1985" w:author="Erlie Hasam Morfin Zavalza" w:date="2014-10-31T01:46:00Z">
        <w:r>
          <w:rPr>
            <w:lang w:val="es-MX"/>
          </w:rPr>
          <w:t xml:space="preserve"> </w:t>
        </w:r>
      </w:ins>
      <w:ins w:id="1986" w:author="Erlie Hasam Morfin Zavalza" w:date="2014-10-31T01:47:00Z">
        <w:r>
          <w:rPr>
            <w:lang w:val="es-MX"/>
          </w:rPr>
          <w:t>restaurant “Top-Ten”, nuestra mejor empanada será la receta especial de la casa la cual estará elaborada con ingredientes selectos que incluyen un combinaci</w:t>
        </w:r>
      </w:ins>
      <w:ins w:id="1987" w:author="Erlie Hasam Morfin Zavalza" w:date="2014-10-31T01:48:00Z">
        <w:r>
          <w:rPr>
            <w:lang w:val="es-MX"/>
          </w:rPr>
          <w:t>ón de sabores intensos en el relleno que la hacen una empanada única en el mercado, esta ser</w:t>
        </w:r>
      </w:ins>
      <w:ins w:id="1988" w:author="Erlie Hasam Morfin Zavalza" w:date="2014-10-31T01:49:00Z">
        <w:r>
          <w:rPr>
            <w:lang w:val="es-MX"/>
          </w:rPr>
          <w:t>á la empanada Top-Ten la cual causará un gran interés en nuestros clientes por querer probarla.</w:t>
        </w:r>
      </w:ins>
    </w:p>
    <w:p w14:paraId="4521BDFF" w14:textId="1A54D8B3" w:rsidR="00910700" w:rsidRDefault="00910700">
      <w:pPr>
        <w:rPr>
          <w:lang w:val="es-MX"/>
        </w:rPr>
        <w:pPrChange w:id="1989" w:author="Erlie Hasam Morfin Zavalza" w:date="2014-10-31T01:46:00Z">
          <w:pPr>
            <w:ind w:left="426" w:hanging="426"/>
          </w:pPr>
        </w:pPrChange>
      </w:pPr>
      <w:ins w:id="1990" w:author="Erlie Hasam Morfin Zavalza" w:date="2014-10-31T01:49:00Z">
        <w:r>
          <w:rPr>
            <w:lang w:val="es-MX"/>
          </w:rPr>
          <w:t>A continuaci</w:t>
        </w:r>
      </w:ins>
      <w:ins w:id="1991" w:author="Erlie Hasam Morfin Zavalza" w:date="2014-10-31T01:50:00Z">
        <w:r>
          <w:rPr>
            <w:lang w:val="es-MX"/>
          </w:rPr>
          <w:t>ón se enlistan las 10 empanadas respectivas con su color y sabor propuesto</w:t>
        </w:r>
      </w:ins>
      <w:ins w:id="1992" w:author="Erlie Hasam Morfin Zavalza" w:date="2014-10-31T01:51:00Z">
        <w:r>
          <w:rPr>
            <w:lang w:val="es-MX"/>
          </w:rPr>
          <w:t>.</w:t>
        </w:r>
      </w:ins>
    </w:p>
    <w:tbl>
      <w:tblPr>
        <w:tblStyle w:val="Tabladecuadrcula5oscura-nfasis2"/>
        <w:tblW w:w="0" w:type="auto"/>
        <w:tblLook w:val="04A0" w:firstRow="1" w:lastRow="0" w:firstColumn="1" w:lastColumn="0" w:noHBand="0" w:noVBand="1"/>
      </w:tblPr>
      <w:tblGrid>
        <w:gridCol w:w="456"/>
        <w:gridCol w:w="5439"/>
        <w:gridCol w:w="2933"/>
      </w:tblGrid>
      <w:tr w:rsidR="001A1225" w14:paraId="7794CDE7" w14:textId="77777777" w:rsidTr="00222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D48885A" w14:textId="77777777" w:rsidR="001A1225" w:rsidRDefault="001A1225" w:rsidP="00724490">
            <w:pPr>
              <w:rPr>
                <w:lang w:val="es-MX"/>
              </w:rPr>
            </w:pPr>
          </w:p>
        </w:tc>
        <w:tc>
          <w:tcPr>
            <w:tcW w:w="5464" w:type="dxa"/>
          </w:tcPr>
          <w:p w14:paraId="72A3C26E" w14:textId="37932148" w:rsidR="001A1225" w:rsidRDefault="001A1225" w:rsidP="001A1225">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TIPO DE EMPANADA</w:t>
            </w:r>
          </w:p>
        </w:tc>
        <w:tc>
          <w:tcPr>
            <w:tcW w:w="2943" w:type="dxa"/>
          </w:tcPr>
          <w:p w14:paraId="0F66D8B8" w14:textId="6682FA76" w:rsidR="001A1225" w:rsidRDefault="001A1225" w:rsidP="001A1225">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COLOR</w:t>
            </w:r>
          </w:p>
        </w:tc>
      </w:tr>
      <w:tr w:rsidR="001A1225" w14:paraId="7BD27E2C" w14:textId="77777777" w:rsidTr="00222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2AC0690" w14:textId="41BD7DD5" w:rsidR="001A1225" w:rsidRDefault="001A1225" w:rsidP="001A1225">
            <w:pPr>
              <w:jc w:val="center"/>
              <w:rPr>
                <w:lang w:val="es-MX"/>
              </w:rPr>
            </w:pPr>
            <w:r>
              <w:rPr>
                <w:lang w:val="es-MX"/>
              </w:rPr>
              <w:t>1</w:t>
            </w:r>
          </w:p>
        </w:tc>
        <w:tc>
          <w:tcPr>
            <w:tcW w:w="5464" w:type="dxa"/>
          </w:tcPr>
          <w:p w14:paraId="3C848EAA" w14:textId="0D60ACB3"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ins w:id="1993" w:author="Erlie Hasam Morfin Zavalza" w:date="2014-10-31T01:54:00Z">
              <w:r w:rsidRPr="00910700">
                <w:rPr>
                  <w:rFonts w:cs="Arial"/>
                  <w:color w:val="000000"/>
                  <w:lang w:eastAsia="es-MX"/>
                </w:rPr>
                <w:t>Empanada rellena de Mix de Mariscos y Queso</w:t>
              </w:r>
              <w:r>
                <w:rPr>
                  <w:rFonts w:cs="Arial"/>
                  <w:color w:val="000000"/>
                  <w:lang w:eastAsia="es-MX"/>
                </w:rPr>
                <w:t xml:space="preserve"> (Color Azul)</w:t>
              </w:r>
            </w:ins>
          </w:p>
        </w:tc>
        <w:tc>
          <w:tcPr>
            <w:tcW w:w="2943" w:type="dxa"/>
          </w:tcPr>
          <w:p w14:paraId="4461ED1E" w14:textId="6B6C6B4E"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r>
              <w:rPr>
                <w:rFonts w:cs="Arial"/>
                <w:noProof/>
                <w:color w:val="000000"/>
                <w:lang w:val="es-MX" w:eastAsia="es-MX"/>
              </w:rPr>
              <w:drawing>
                <wp:inline distT="0" distB="0" distL="0" distR="0" wp14:anchorId="395D8E31" wp14:editId="50C748EE">
                  <wp:extent cx="559876" cy="68950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panada mixta mariscos.pn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88155" cy="724329"/>
                          </a:xfrm>
                          <a:prstGeom prst="rect">
                            <a:avLst/>
                          </a:prstGeom>
                        </pic:spPr>
                      </pic:pic>
                    </a:graphicData>
                  </a:graphic>
                </wp:inline>
              </w:drawing>
            </w:r>
          </w:p>
        </w:tc>
      </w:tr>
      <w:tr w:rsidR="001A1225" w14:paraId="7D51DC66" w14:textId="77777777" w:rsidTr="002224C2">
        <w:trPr>
          <w:trHeight w:val="614"/>
        </w:trPr>
        <w:tc>
          <w:tcPr>
            <w:cnfStyle w:val="001000000000" w:firstRow="0" w:lastRow="0" w:firstColumn="1" w:lastColumn="0" w:oddVBand="0" w:evenVBand="0" w:oddHBand="0" w:evenHBand="0" w:firstRowFirstColumn="0" w:firstRowLastColumn="0" w:lastRowFirstColumn="0" w:lastRowLastColumn="0"/>
            <w:tcW w:w="421" w:type="dxa"/>
          </w:tcPr>
          <w:p w14:paraId="553F5BDD" w14:textId="1D913304" w:rsidR="001A1225" w:rsidRDefault="001A1225" w:rsidP="00724490">
            <w:pPr>
              <w:rPr>
                <w:lang w:val="es-MX"/>
              </w:rPr>
            </w:pPr>
            <w:r>
              <w:rPr>
                <w:lang w:val="es-MX"/>
              </w:rPr>
              <w:t>2</w:t>
            </w:r>
          </w:p>
        </w:tc>
        <w:tc>
          <w:tcPr>
            <w:tcW w:w="5464" w:type="dxa"/>
          </w:tcPr>
          <w:p w14:paraId="6E7C10F2" w14:textId="206C5E10" w:rsidR="001A1225" w:rsidRPr="001A1225" w:rsidRDefault="001A1225" w:rsidP="001A1225">
            <w:pPr>
              <w:jc w:val="center"/>
              <w:cnfStyle w:val="000000000000" w:firstRow="0" w:lastRow="0" w:firstColumn="0" w:lastColumn="0" w:oddVBand="0" w:evenVBand="0" w:oddHBand="0" w:evenHBand="0" w:firstRowFirstColumn="0" w:firstRowLastColumn="0" w:lastRowFirstColumn="0" w:lastRowLastColumn="0"/>
              <w:rPr>
                <w:ins w:id="1994" w:author="Erlie Hasam Morfin Zavalza" w:date="2014-10-31T01:54:00Z"/>
                <w:rFonts w:cs="Arial"/>
                <w:color w:val="000000"/>
                <w:lang w:eastAsia="es-MX"/>
              </w:rPr>
            </w:pPr>
            <w:ins w:id="1995" w:author="Erlie Hasam Morfin Zavalza" w:date="2014-10-31T01:54:00Z">
              <w:r w:rsidRPr="001A1225">
                <w:rPr>
                  <w:rFonts w:cs="Arial"/>
                  <w:color w:val="000000"/>
                  <w:lang w:eastAsia="es-MX"/>
                </w:rPr>
                <w:t>Empanada rellena de Camarón y Queso</w:t>
              </w:r>
            </w:ins>
            <w:ins w:id="1996" w:author="Erlie Hasam Morfin Zavalza" w:date="2014-10-31T01:55:00Z">
              <w:r w:rsidRPr="001A1225">
                <w:rPr>
                  <w:rFonts w:cs="Arial"/>
                  <w:color w:val="000000"/>
                  <w:lang w:eastAsia="es-MX"/>
                </w:rPr>
                <w:t xml:space="preserve"> </w:t>
              </w:r>
            </w:ins>
            <w:r w:rsidRPr="001A1225">
              <w:rPr>
                <w:rFonts w:cs="Arial"/>
                <w:color w:val="000000"/>
                <w:lang w:eastAsia="es-MX"/>
              </w:rPr>
              <w:t xml:space="preserve">              </w:t>
            </w:r>
            <w:ins w:id="1997" w:author="Erlie Hasam Morfin Zavalza" w:date="2014-10-31T01:55:00Z">
              <w:r w:rsidRPr="001A1225">
                <w:rPr>
                  <w:rFonts w:cs="Arial"/>
                  <w:color w:val="000000"/>
                  <w:lang w:eastAsia="es-MX"/>
                </w:rPr>
                <w:t>(Color Naranja)</w:t>
              </w:r>
            </w:ins>
          </w:p>
          <w:p w14:paraId="7AB40D1D" w14:textId="77777777" w:rsidR="001A1225" w:rsidRDefault="001A1225" w:rsidP="00724490">
            <w:pPr>
              <w:cnfStyle w:val="000000000000" w:firstRow="0" w:lastRow="0" w:firstColumn="0" w:lastColumn="0" w:oddVBand="0" w:evenVBand="0" w:oddHBand="0" w:evenHBand="0" w:firstRowFirstColumn="0" w:firstRowLastColumn="0" w:lastRowFirstColumn="0" w:lastRowLastColumn="0"/>
              <w:rPr>
                <w:lang w:val="es-MX"/>
              </w:rPr>
            </w:pPr>
          </w:p>
        </w:tc>
        <w:tc>
          <w:tcPr>
            <w:tcW w:w="2943" w:type="dxa"/>
          </w:tcPr>
          <w:p w14:paraId="68681DF3" w14:textId="4763B8EE"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57BA7061" wp14:editId="75A0D71D">
                  <wp:extent cx="525566" cy="7324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559468" cy="779746"/>
                          </a:xfrm>
                          <a:prstGeom prst="rect">
                            <a:avLst/>
                          </a:prstGeom>
                        </pic:spPr>
                      </pic:pic>
                    </a:graphicData>
                  </a:graphic>
                </wp:inline>
              </w:drawing>
            </w:r>
          </w:p>
        </w:tc>
      </w:tr>
      <w:tr w:rsidR="001A1225" w14:paraId="011C4940" w14:textId="77777777" w:rsidTr="002224C2">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421" w:type="dxa"/>
          </w:tcPr>
          <w:p w14:paraId="48812F30" w14:textId="665EE3BD" w:rsidR="001A1225" w:rsidRDefault="001A1225" w:rsidP="00724490">
            <w:pPr>
              <w:rPr>
                <w:lang w:val="es-MX"/>
              </w:rPr>
            </w:pPr>
            <w:r>
              <w:rPr>
                <w:lang w:val="es-MX"/>
              </w:rPr>
              <w:t>3</w:t>
            </w:r>
          </w:p>
        </w:tc>
        <w:tc>
          <w:tcPr>
            <w:tcW w:w="5464" w:type="dxa"/>
          </w:tcPr>
          <w:p w14:paraId="66C14E88" w14:textId="6A89FE18"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rFonts w:cs="Arial"/>
                <w:color w:val="000000"/>
                <w:lang w:eastAsia="es-MX"/>
              </w:rPr>
            </w:pPr>
            <w:ins w:id="1998" w:author="Erlie Hasam Morfin Zavalza" w:date="2014-10-31T01:54:00Z">
              <w:r w:rsidRPr="001A1225">
                <w:rPr>
                  <w:rFonts w:cs="Arial"/>
                  <w:color w:val="000000"/>
                  <w:lang w:eastAsia="es-MX"/>
                </w:rPr>
                <w:t>Empanada rellena de 3 Quesos</w:t>
              </w:r>
            </w:ins>
          </w:p>
          <w:p w14:paraId="12D6483B" w14:textId="7E80C431" w:rsidR="001A1225" w:rsidRPr="001A1225" w:rsidRDefault="001A1225" w:rsidP="001A1225">
            <w:pPr>
              <w:jc w:val="center"/>
              <w:cnfStyle w:val="000000100000" w:firstRow="0" w:lastRow="0" w:firstColumn="0" w:lastColumn="0" w:oddVBand="0" w:evenVBand="0" w:oddHBand="1" w:evenHBand="0" w:firstRowFirstColumn="0" w:firstRowLastColumn="0" w:lastRowFirstColumn="0" w:lastRowLastColumn="0"/>
              <w:rPr>
                <w:ins w:id="1999" w:author="Erlie Hasam Morfin Zavalza" w:date="2014-10-31T01:54:00Z"/>
                <w:rFonts w:cs="Arial"/>
                <w:color w:val="000000"/>
                <w:lang w:eastAsia="es-MX"/>
              </w:rPr>
            </w:pPr>
            <w:ins w:id="2000" w:author="Erlie Hasam Morfin Zavalza" w:date="2014-10-31T01:56:00Z">
              <w:r w:rsidRPr="001A1225">
                <w:rPr>
                  <w:rFonts w:cs="Arial"/>
                  <w:color w:val="000000"/>
                  <w:lang w:eastAsia="es-MX"/>
                </w:rPr>
                <w:t xml:space="preserve">(Color </w:t>
              </w:r>
            </w:ins>
            <w:ins w:id="2001" w:author="Erlie Hasam Morfin Zavalza" w:date="2014-10-31T01:57:00Z">
              <w:r w:rsidRPr="001A1225">
                <w:rPr>
                  <w:rFonts w:cs="Arial"/>
                  <w:color w:val="000000"/>
                  <w:lang w:eastAsia="es-MX"/>
                </w:rPr>
                <w:t xml:space="preserve">natural masa </w:t>
              </w:r>
            </w:ins>
            <w:ins w:id="2002" w:author="Erlie Hasam Morfin Zavalza" w:date="2014-10-31T01:56:00Z">
              <w:r w:rsidRPr="001A1225">
                <w:rPr>
                  <w:rFonts w:cs="Arial"/>
                  <w:color w:val="000000"/>
                  <w:lang w:eastAsia="es-MX"/>
                </w:rPr>
                <w:t>blanc</w:t>
              </w:r>
            </w:ins>
            <w:ins w:id="2003" w:author="Erlie Hasam Morfin Zavalza" w:date="2014-10-31T01:57:00Z">
              <w:r w:rsidRPr="001A1225">
                <w:rPr>
                  <w:rFonts w:cs="Arial"/>
                  <w:color w:val="000000"/>
                  <w:lang w:eastAsia="es-MX"/>
                </w:rPr>
                <w:t>a</w:t>
              </w:r>
            </w:ins>
            <w:ins w:id="2004" w:author="Erlie Hasam Morfin Zavalza" w:date="2014-10-31T02:12:00Z">
              <w:r w:rsidRPr="001A1225">
                <w:rPr>
                  <w:rFonts w:cs="Arial"/>
                  <w:color w:val="000000"/>
                  <w:lang w:eastAsia="es-MX"/>
                </w:rPr>
                <w:t xml:space="preserve"> sin huevo</w:t>
              </w:r>
            </w:ins>
            <w:ins w:id="2005" w:author="Erlie Hasam Morfin Zavalza" w:date="2014-10-31T01:56:00Z">
              <w:r w:rsidRPr="001A1225">
                <w:rPr>
                  <w:rFonts w:cs="Arial"/>
                  <w:color w:val="000000"/>
                  <w:lang w:eastAsia="es-MX"/>
                </w:rPr>
                <w:t>)</w:t>
              </w:r>
            </w:ins>
          </w:p>
          <w:p w14:paraId="1EFC2147" w14:textId="77777777" w:rsidR="001A1225" w:rsidRPr="001A1225" w:rsidRDefault="001A1225" w:rsidP="001A1225">
            <w:pPr>
              <w:pStyle w:val="Prrafodelista"/>
              <w:ind w:left="360"/>
              <w:jc w:val="left"/>
              <w:cnfStyle w:val="000000100000" w:firstRow="0" w:lastRow="0" w:firstColumn="0" w:lastColumn="0" w:oddVBand="0" w:evenVBand="0" w:oddHBand="1" w:evenHBand="0" w:firstRowFirstColumn="0" w:firstRowLastColumn="0" w:lastRowFirstColumn="0" w:lastRowLastColumn="0"/>
              <w:rPr>
                <w:rFonts w:cs="Arial"/>
                <w:color w:val="000000"/>
                <w:lang w:eastAsia="es-MX"/>
              </w:rPr>
            </w:pPr>
          </w:p>
        </w:tc>
        <w:tc>
          <w:tcPr>
            <w:tcW w:w="2943" w:type="dxa"/>
          </w:tcPr>
          <w:p w14:paraId="4995564B" w14:textId="71B8529A"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r>
              <w:rPr>
                <w:noProof/>
                <w:lang w:val="es-MX" w:eastAsia="es-MX"/>
              </w:rPr>
              <w:drawing>
                <wp:inline distT="0" distB="0" distL="0" distR="0" wp14:anchorId="4745CD37" wp14:editId="36D8544D">
                  <wp:extent cx="596551" cy="68162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621161" cy="709740"/>
                          </a:xfrm>
                          <a:prstGeom prst="rect">
                            <a:avLst/>
                          </a:prstGeom>
                        </pic:spPr>
                      </pic:pic>
                    </a:graphicData>
                  </a:graphic>
                </wp:inline>
              </w:drawing>
            </w:r>
          </w:p>
        </w:tc>
      </w:tr>
      <w:tr w:rsidR="001A1225" w14:paraId="16E5EF8C" w14:textId="77777777" w:rsidTr="002224C2">
        <w:tc>
          <w:tcPr>
            <w:cnfStyle w:val="001000000000" w:firstRow="0" w:lastRow="0" w:firstColumn="1" w:lastColumn="0" w:oddVBand="0" w:evenVBand="0" w:oddHBand="0" w:evenHBand="0" w:firstRowFirstColumn="0" w:firstRowLastColumn="0" w:lastRowFirstColumn="0" w:lastRowLastColumn="0"/>
            <w:tcW w:w="421" w:type="dxa"/>
          </w:tcPr>
          <w:p w14:paraId="3532D319" w14:textId="6153A7D8" w:rsidR="001A1225" w:rsidRDefault="001A1225" w:rsidP="00724490">
            <w:pPr>
              <w:rPr>
                <w:lang w:val="es-MX"/>
              </w:rPr>
            </w:pPr>
            <w:r>
              <w:rPr>
                <w:lang w:val="es-MX"/>
              </w:rPr>
              <w:t>4</w:t>
            </w:r>
          </w:p>
        </w:tc>
        <w:tc>
          <w:tcPr>
            <w:tcW w:w="5464" w:type="dxa"/>
          </w:tcPr>
          <w:p w14:paraId="0B40B0EF" w14:textId="1AF14FC3" w:rsidR="001A1225" w:rsidRDefault="001A1225" w:rsidP="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rFonts w:cs="Arial"/>
                <w:color w:val="000000"/>
                <w:lang w:eastAsia="es-MX"/>
              </w:rPr>
            </w:pPr>
            <w:ins w:id="2006" w:author="Erlie Hasam Morfin Zavalza" w:date="2014-10-31T01:54:00Z">
              <w:r w:rsidRPr="00910700">
                <w:rPr>
                  <w:rFonts w:cs="Arial"/>
                  <w:color w:val="000000"/>
                  <w:lang w:eastAsia="es-MX"/>
                </w:rPr>
                <w:t>Empanada Española</w:t>
              </w:r>
            </w:ins>
          </w:p>
          <w:p w14:paraId="32B109D0" w14:textId="197E3CDB" w:rsidR="001A1225" w:rsidRPr="00910700" w:rsidRDefault="001A1225" w:rsidP="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ins w:id="2007" w:author="Erlie Hasam Morfin Zavalza" w:date="2014-10-31T01:54:00Z"/>
                <w:rFonts w:cs="Arial"/>
                <w:color w:val="000000"/>
                <w:lang w:eastAsia="es-MX"/>
              </w:rPr>
            </w:pPr>
            <w:ins w:id="2008" w:author="Erlie Hasam Morfin Zavalza" w:date="2014-10-31T01:55:00Z">
              <w:r>
                <w:rPr>
                  <w:rFonts w:cs="Arial"/>
                  <w:color w:val="000000"/>
                  <w:lang w:eastAsia="es-MX"/>
                </w:rPr>
                <w:t>(Color Rojo)</w:t>
              </w:r>
            </w:ins>
          </w:p>
          <w:p w14:paraId="79D93E6C" w14:textId="77777777" w:rsidR="001A1225" w:rsidRDefault="001A1225" w:rsidP="00724490">
            <w:pPr>
              <w:cnfStyle w:val="000000000000" w:firstRow="0" w:lastRow="0" w:firstColumn="0" w:lastColumn="0" w:oddVBand="0" w:evenVBand="0" w:oddHBand="0" w:evenHBand="0" w:firstRowFirstColumn="0" w:firstRowLastColumn="0" w:lastRowFirstColumn="0" w:lastRowLastColumn="0"/>
              <w:rPr>
                <w:lang w:val="es-MX"/>
              </w:rPr>
            </w:pPr>
          </w:p>
        </w:tc>
        <w:tc>
          <w:tcPr>
            <w:tcW w:w="2943" w:type="dxa"/>
          </w:tcPr>
          <w:p w14:paraId="1E3CA07F" w14:textId="7399D0D7"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6EEDCE99" wp14:editId="4A67D964">
                  <wp:extent cx="507275" cy="67736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522267" cy="697382"/>
                          </a:xfrm>
                          <a:prstGeom prst="rect">
                            <a:avLst/>
                          </a:prstGeom>
                        </pic:spPr>
                      </pic:pic>
                    </a:graphicData>
                  </a:graphic>
                </wp:inline>
              </w:drawing>
            </w:r>
          </w:p>
        </w:tc>
      </w:tr>
      <w:tr w:rsidR="001A1225" w14:paraId="2A988D07" w14:textId="77777777" w:rsidTr="00222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23854F" w14:textId="4BD07ECA" w:rsidR="001A1225" w:rsidRDefault="001A1225" w:rsidP="00724490">
            <w:pPr>
              <w:rPr>
                <w:lang w:val="es-MX"/>
              </w:rPr>
            </w:pPr>
            <w:r>
              <w:rPr>
                <w:lang w:val="es-MX"/>
              </w:rPr>
              <w:t>5</w:t>
            </w:r>
          </w:p>
        </w:tc>
        <w:tc>
          <w:tcPr>
            <w:tcW w:w="5464" w:type="dxa"/>
          </w:tcPr>
          <w:p w14:paraId="68A704A9" w14:textId="3D0E2C3D" w:rsidR="001A1225" w:rsidRPr="001A1225" w:rsidRDefault="001A1225" w:rsidP="001A1225">
            <w:pPr>
              <w:pStyle w:val="Prrafodelista"/>
              <w:ind w:left="360"/>
              <w:jc w:val="center"/>
              <w:cnfStyle w:val="000000100000" w:firstRow="0" w:lastRow="0" w:firstColumn="0" w:lastColumn="0" w:oddVBand="0" w:evenVBand="0" w:oddHBand="1" w:evenHBand="0" w:firstRowFirstColumn="0" w:firstRowLastColumn="0" w:lastRowFirstColumn="0" w:lastRowLastColumn="0"/>
              <w:rPr>
                <w:ins w:id="2009" w:author="Erlie Hasam Morfin Zavalza" w:date="2014-10-31T01:54:00Z"/>
                <w:rFonts w:cs="Arial"/>
                <w:color w:val="000000"/>
                <w:lang w:eastAsia="es-MX"/>
              </w:rPr>
            </w:pPr>
            <w:ins w:id="2010" w:author="Erlie Hasam Morfin Zavalza" w:date="2014-10-31T01:54:00Z">
              <w:r w:rsidRPr="00910700">
                <w:rPr>
                  <w:rFonts w:cs="Arial"/>
                  <w:color w:val="000000"/>
                  <w:lang w:eastAsia="es-MX"/>
                </w:rPr>
                <w:t xml:space="preserve">Empanada rellena de </w:t>
              </w:r>
              <w:r>
                <w:rPr>
                  <w:rFonts w:cs="Arial"/>
                  <w:color w:val="000000"/>
                  <w:lang w:eastAsia="es-MX"/>
                </w:rPr>
                <w:t>Carne Vacuno, Champiñón y Queso</w:t>
              </w:r>
            </w:ins>
            <w:r>
              <w:rPr>
                <w:rFonts w:cs="Arial"/>
                <w:color w:val="000000"/>
                <w:lang w:eastAsia="es-MX"/>
              </w:rPr>
              <w:t xml:space="preserve"> </w:t>
            </w:r>
            <w:ins w:id="2011" w:author="Erlie Hasam Morfin Zavalza" w:date="2014-10-31T01:56:00Z">
              <w:r w:rsidRPr="001A1225">
                <w:rPr>
                  <w:rFonts w:cs="Arial"/>
                  <w:color w:val="000000"/>
                  <w:lang w:eastAsia="es-MX"/>
                </w:rPr>
                <w:t xml:space="preserve">(Color </w:t>
              </w:r>
            </w:ins>
            <w:ins w:id="2012" w:author="Erlie Hasam Morfin Zavalza" w:date="2014-10-31T02:08:00Z">
              <w:r w:rsidRPr="001A1225">
                <w:rPr>
                  <w:rFonts w:cs="Arial"/>
                  <w:color w:val="000000"/>
                  <w:lang w:eastAsia="es-MX"/>
                </w:rPr>
                <w:t>Café</w:t>
              </w:r>
            </w:ins>
            <w:ins w:id="2013" w:author="Erlie Hasam Morfin Zavalza" w:date="2014-10-31T01:56:00Z">
              <w:r w:rsidRPr="001A1225">
                <w:rPr>
                  <w:rFonts w:cs="Arial"/>
                  <w:color w:val="000000"/>
                  <w:lang w:eastAsia="es-MX"/>
                </w:rPr>
                <w:t>)</w:t>
              </w:r>
            </w:ins>
          </w:p>
          <w:p w14:paraId="03BDEB10" w14:textId="77777777" w:rsidR="001A1225" w:rsidRDefault="001A1225" w:rsidP="00724490">
            <w:pPr>
              <w:cnfStyle w:val="000000100000" w:firstRow="0" w:lastRow="0" w:firstColumn="0" w:lastColumn="0" w:oddVBand="0" w:evenVBand="0" w:oddHBand="1" w:evenHBand="0" w:firstRowFirstColumn="0" w:firstRowLastColumn="0" w:lastRowFirstColumn="0" w:lastRowLastColumn="0"/>
              <w:rPr>
                <w:lang w:val="es-MX"/>
              </w:rPr>
            </w:pPr>
          </w:p>
        </w:tc>
        <w:tc>
          <w:tcPr>
            <w:tcW w:w="2943" w:type="dxa"/>
          </w:tcPr>
          <w:p w14:paraId="27EF839B" w14:textId="2B5DF78E"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r>
              <w:rPr>
                <w:noProof/>
                <w:lang w:val="es-MX" w:eastAsia="es-MX"/>
              </w:rPr>
              <w:drawing>
                <wp:inline distT="0" distB="0" distL="0" distR="0" wp14:anchorId="4EEEC74B" wp14:editId="7C1B1F17">
                  <wp:extent cx="490768" cy="7680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506715" cy="793034"/>
                          </a:xfrm>
                          <a:prstGeom prst="rect">
                            <a:avLst/>
                          </a:prstGeom>
                        </pic:spPr>
                      </pic:pic>
                    </a:graphicData>
                  </a:graphic>
                </wp:inline>
              </w:drawing>
            </w:r>
          </w:p>
        </w:tc>
      </w:tr>
      <w:tr w:rsidR="001A1225" w14:paraId="73022062" w14:textId="77777777" w:rsidTr="002224C2">
        <w:tc>
          <w:tcPr>
            <w:cnfStyle w:val="001000000000" w:firstRow="0" w:lastRow="0" w:firstColumn="1" w:lastColumn="0" w:oddVBand="0" w:evenVBand="0" w:oddHBand="0" w:evenHBand="0" w:firstRowFirstColumn="0" w:firstRowLastColumn="0" w:lastRowFirstColumn="0" w:lastRowLastColumn="0"/>
            <w:tcW w:w="421" w:type="dxa"/>
          </w:tcPr>
          <w:p w14:paraId="39671677" w14:textId="78A96A07" w:rsidR="001A1225" w:rsidRDefault="001A1225" w:rsidP="00724490">
            <w:pPr>
              <w:rPr>
                <w:lang w:val="es-MX"/>
              </w:rPr>
            </w:pPr>
            <w:r>
              <w:rPr>
                <w:lang w:val="es-MX"/>
              </w:rPr>
              <w:t>6</w:t>
            </w:r>
          </w:p>
        </w:tc>
        <w:tc>
          <w:tcPr>
            <w:tcW w:w="5464" w:type="dxa"/>
          </w:tcPr>
          <w:p w14:paraId="150E3723" w14:textId="18815206" w:rsidR="001A1225" w:rsidRDefault="001A1225" w:rsidP="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rFonts w:cs="Arial"/>
                <w:color w:val="000000"/>
                <w:lang w:eastAsia="es-MX"/>
              </w:rPr>
            </w:pPr>
            <w:ins w:id="2014" w:author="Erlie Hasam Morfin Zavalza" w:date="2014-10-31T01:54:00Z">
              <w:r w:rsidRPr="00910700">
                <w:rPr>
                  <w:rFonts w:cs="Arial"/>
                  <w:color w:val="000000"/>
                  <w:lang w:eastAsia="es-MX"/>
                </w:rPr>
                <w:t>Empanada Napolitana</w:t>
              </w:r>
            </w:ins>
          </w:p>
          <w:p w14:paraId="2CB26B66" w14:textId="5D65E971" w:rsidR="001A1225" w:rsidRPr="00910700" w:rsidRDefault="001A1225" w:rsidP="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ins w:id="2015" w:author="Erlie Hasam Morfin Zavalza" w:date="2014-10-31T01:54:00Z"/>
                <w:rFonts w:cs="Arial"/>
                <w:color w:val="000000"/>
                <w:lang w:eastAsia="es-MX"/>
              </w:rPr>
            </w:pPr>
            <w:ins w:id="2016" w:author="Erlie Hasam Morfin Zavalza" w:date="2014-10-31T01:56:00Z">
              <w:r>
                <w:rPr>
                  <w:rFonts w:cs="Arial"/>
                  <w:color w:val="000000"/>
                  <w:lang w:eastAsia="es-MX"/>
                </w:rPr>
                <w:t>(Color Ro</w:t>
              </w:r>
            </w:ins>
            <w:ins w:id="2017" w:author="Erlie Hasam Morfin Zavalza" w:date="2014-10-31T02:02:00Z">
              <w:r>
                <w:rPr>
                  <w:rFonts w:cs="Arial"/>
                  <w:color w:val="000000"/>
                  <w:lang w:eastAsia="es-MX"/>
                </w:rPr>
                <w:t>sa</w:t>
              </w:r>
            </w:ins>
            <w:ins w:id="2018" w:author="Erlie Hasam Morfin Zavalza" w:date="2014-10-31T01:56:00Z">
              <w:r>
                <w:rPr>
                  <w:rFonts w:cs="Arial"/>
                  <w:color w:val="000000"/>
                  <w:lang w:eastAsia="es-MX"/>
                </w:rPr>
                <w:t>)</w:t>
              </w:r>
            </w:ins>
          </w:p>
          <w:p w14:paraId="42D5B3AA" w14:textId="77777777" w:rsidR="001A1225" w:rsidRDefault="001A1225" w:rsidP="00724490">
            <w:pPr>
              <w:cnfStyle w:val="000000000000" w:firstRow="0" w:lastRow="0" w:firstColumn="0" w:lastColumn="0" w:oddVBand="0" w:evenVBand="0" w:oddHBand="0" w:evenHBand="0" w:firstRowFirstColumn="0" w:firstRowLastColumn="0" w:lastRowFirstColumn="0" w:lastRowLastColumn="0"/>
              <w:rPr>
                <w:lang w:val="es-MX"/>
              </w:rPr>
            </w:pPr>
          </w:p>
        </w:tc>
        <w:tc>
          <w:tcPr>
            <w:tcW w:w="2943" w:type="dxa"/>
          </w:tcPr>
          <w:p w14:paraId="1B5A51D5" w14:textId="118C7904"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550B3D95" wp14:editId="109F2AFA">
                  <wp:extent cx="546179" cy="729310"/>
                  <wp:effectExtent l="381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551582" cy="736525"/>
                          </a:xfrm>
                          <a:prstGeom prst="rect">
                            <a:avLst/>
                          </a:prstGeom>
                        </pic:spPr>
                      </pic:pic>
                    </a:graphicData>
                  </a:graphic>
                </wp:inline>
              </w:drawing>
            </w:r>
          </w:p>
        </w:tc>
      </w:tr>
      <w:tr w:rsidR="001A1225" w14:paraId="60CB9C98" w14:textId="77777777" w:rsidTr="002224C2">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421" w:type="dxa"/>
          </w:tcPr>
          <w:p w14:paraId="33A13ECC" w14:textId="3D841232" w:rsidR="001A1225" w:rsidRDefault="001A1225" w:rsidP="001A1225">
            <w:pPr>
              <w:rPr>
                <w:lang w:val="es-MX"/>
              </w:rPr>
            </w:pPr>
            <w:r>
              <w:rPr>
                <w:lang w:val="es-MX"/>
              </w:rPr>
              <w:lastRenderedPageBreak/>
              <w:t>7</w:t>
            </w:r>
          </w:p>
        </w:tc>
        <w:tc>
          <w:tcPr>
            <w:tcW w:w="5464" w:type="dxa"/>
          </w:tcPr>
          <w:p w14:paraId="6D09F64E" w14:textId="64534A1F" w:rsidR="001A1225" w:rsidRDefault="001A1225" w:rsidP="001A1225">
            <w:pPr>
              <w:pStyle w:val="Prrafodelista"/>
              <w:ind w:left="360"/>
              <w:jc w:val="center"/>
              <w:cnfStyle w:val="000000100000" w:firstRow="0" w:lastRow="0" w:firstColumn="0" w:lastColumn="0" w:oddVBand="0" w:evenVBand="0" w:oddHBand="1" w:evenHBand="0" w:firstRowFirstColumn="0" w:firstRowLastColumn="0" w:lastRowFirstColumn="0" w:lastRowLastColumn="0"/>
              <w:rPr>
                <w:rFonts w:cs="Arial"/>
                <w:color w:val="000000"/>
                <w:lang w:eastAsia="es-MX"/>
              </w:rPr>
            </w:pPr>
            <w:ins w:id="2019" w:author="Erlie Hasam Morfin Zavalza" w:date="2014-10-31T01:54:00Z">
              <w:r w:rsidRPr="00910700">
                <w:rPr>
                  <w:rFonts w:cs="Arial"/>
                  <w:color w:val="000000"/>
                  <w:lang w:eastAsia="es-MX"/>
                </w:rPr>
                <w:t>Empanada rellena de Pino</w:t>
              </w:r>
            </w:ins>
          </w:p>
          <w:p w14:paraId="4EA8FC26" w14:textId="323AFD28" w:rsidR="001A1225" w:rsidRPr="00910700" w:rsidRDefault="001A1225" w:rsidP="001A1225">
            <w:pPr>
              <w:pStyle w:val="Prrafodelista"/>
              <w:ind w:left="360"/>
              <w:cnfStyle w:val="000000100000" w:firstRow="0" w:lastRow="0" w:firstColumn="0" w:lastColumn="0" w:oddVBand="0" w:evenVBand="0" w:oddHBand="1" w:evenHBand="0" w:firstRowFirstColumn="0" w:firstRowLastColumn="0" w:lastRowFirstColumn="0" w:lastRowLastColumn="0"/>
              <w:rPr>
                <w:ins w:id="2020" w:author="Erlie Hasam Morfin Zavalza" w:date="2014-10-31T01:54:00Z"/>
                <w:rFonts w:cs="Arial"/>
                <w:color w:val="000000"/>
                <w:lang w:eastAsia="es-MX"/>
              </w:rPr>
            </w:pPr>
            <w:ins w:id="2021" w:author="Erlie Hasam Morfin Zavalza" w:date="2014-10-31T01:55:00Z">
              <w:r>
                <w:rPr>
                  <w:rFonts w:cs="Arial"/>
                  <w:color w:val="000000"/>
                  <w:lang w:eastAsia="es-MX"/>
                </w:rPr>
                <w:t xml:space="preserve">(Color </w:t>
              </w:r>
            </w:ins>
            <w:ins w:id="2022" w:author="Erlie Hasam Morfin Zavalza" w:date="2014-10-31T01:57:00Z">
              <w:r>
                <w:rPr>
                  <w:rFonts w:cs="Arial"/>
                  <w:color w:val="000000"/>
                  <w:lang w:eastAsia="es-MX"/>
                </w:rPr>
                <w:t>n</w:t>
              </w:r>
            </w:ins>
            <w:ins w:id="2023" w:author="Erlie Hasam Morfin Zavalza" w:date="2014-10-31T01:55:00Z">
              <w:r>
                <w:rPr>
                  <w:rFonts w:cs="Arial"/>
                  <w:color w:val="000000"/>
                  <w:lang w:eastAsia="es-MX"/>
                </w:rPr>
                <w:t>atural de la masa</w:t>
              </w:r>
            </w:ins>
            <w:ins w:id="2024" w:author="Erlie Hasam Morfin Zavalza" w:date="2014-10-31T01:57:00Z">
              <w:r>
                <w:rPr>
                  <w:rFonts w:cs="Arial"/>
                  <w:color w:val="000000"/>
                  <w:lang w:eastAsia="es-MX"/>
                </w:rPr>
                <w:t xml:space="preserve"> </w:t>
              </w:r>
            </w:ins>
            <w:ins w:id="2025" w:author="Erlie Hasam Morfin Zavalza" w:date="2014-10-31T01:55:00Z">
              <w:r>
                <w:rPr>
                  <w:rFonts w:cs="Arial"/>
                  <w:color w:val="000000"/>
                  <w:lang w:eastAsia="es-MX"/>
                </w:rPr>
                <w:t>blanca</w:t>
              </w:r>
            </w:ins>
            <w:ins w:id="2026" w:author="Erlie Hasam Morfin Zavalza" w:date="2014-10-31T02:10:00Z">
              <w:r>
                <w:rPr>
                  <w:rFonts w:cs="Arial"/>
                  <w:color w:val="000000"/>
                  <w:lang w:eastAsia="es-MX"/>
                </w:rPr>
                <w:t xml:space="preserve"> </w:t>
              </w:r>
            </w:ins>
            <w:ins w:id="2027" w:author="Erlie Hasam Morfin Zavalza" w:date="2014-10-31T02:13:00Z">
              <w:r>
                <w:rPr>
                  <w:rFonts w:cs="Arial"/>
                  <w:color w:val="000000"/>
                  <w:lang w:eastAsia="es-MX"/>
                </w:rPr>
                <w:t>con</w:t>
              </w:r>
            </w:ins>
            <w:ins w:id="2028" w:author="Erlie Hasam Morfin Zavalza" w:date="2014-10-31T02:10:00Z">
              <w:r>
                <w:rPr>
                  <w:rFonts w:cs="Arial"/>
                  <w:color w:val="000000"/>
                  <w:lang w:eastAsia="es-MX"/>
                </w:rPr>
                <w:t xml:space="preserve"> huevo</w:t>
              </w:r>
            </w:ins>
            <w:ins w:id="2029" w:author="Erlie Hasam Morfin Zavalza" w:date="2014-10-31T01:55:00Z">
              <w:r>
                <w:rPr>
                  <w:rFonts w:cs="Arial"/>
                  <w:color w:val="000000"/>
                  <w:lang w:eastAsia="es-MX"/>
                </w:rPr>
                <w:t>)</w:t>
              </w:r>
            </w:ins>
          </w:p>
          <w:p w14:paraId="4BF2E0DD" w14:textId="77777777" w:rsidR="001A1225" w:rsidRDefault="001A1225" w:rsidP="001A1225">
            <w:pPr>
              <w:cnfStyle w:val="000000100000" w:firstRow="0" w:lastRow="0" w:firstColumn="0" w:lastColumn="0" w:oddVBand="0" w:evenVBand="0" w:oddHBand="1" w:evenHBand="0" w:firstRowFirstColumn="0" w:firstRowLastColumn="0" w:lastRowFirstColumn="0" w:lastRowLastColumn="0"/>
              <w:rPr>
                <w:lang w:val="es-MX"/>
              </w:rPr>
            </w:pPr>
          </w:p>
        </w:tc>
        <w:tc>
          <w:tcPr>
            <w:tcW w:w="2943" w:type="dxa"/>
          </w:tcPr>
          <w:p w14:paraId="3FA96670" w14:textId="1920697E"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r>
              <w:rPr>
                <w:noProof/>
                <w:lang w:val="es-MX" w:eastAsia="es-MX"/>
              </w:rPr>
              <w:drawing>
                <wp:inline distT="0" distB="0" distL="0" distR="0" wp14:anchorId="0B7BC784" wp14:editId="3B80447B">
                  <wp:extent cx="572161" cy="76400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77192" cy="770721"/>
                          </a:xfrm>
                          <a:prstGeom prst="rect">
                            <a:avLst/>
                          </a:prstGeom>
                        </pic:spPr>
                      </pic:pic>
                    </a:graphicData>
                  </a:graphic>
                </wp:inline>
              </w:drawing>
            </w:r>
          </w:p>
        </w:tc>
      </w:tr>
      <w:tr w:rsidR="002224C2" w14:paraId="0D160D78" w14:textId="77777777" w:rsidTr="002224C2">
        <w:tc>
          <w:tcPr>
            <w:cnfStyle w:val="001000000000" w:firstRow="0" w:lastRow="0" w:firstColumn="1" w:lastColumn="0" w:oddVBand="0" w:evenVBand="0" w:oddHBand="0" w:evenHBand="0" w:firstRowFirstColumn="0" w:firstRowLastColumn="0" w:lastRowFirstColumn="0" w:lastRowLastColumn="0"/>
            <w:tcW w:w="421" w:type="dxa"/>
          </w:tcPr>
          <w:p w14:paraId="61CF0747" w14:textId="3D520138" w:rsidR="001A1225" w:rsidRDefault="001A1225" w:rsidP="001A1225">
            <w:pPr>
              <w:rPr>
                <w:lang w:val="es-MX"/>
              </w:rPr>
            </w:pPr>
            <w:r>
              <w:rPr>
                <w:lang w:val="es-MX"/>
              </w:rPr>
              <w:t>8</w:t>
            </w:r>
          </w:p>
        </w:tc>
        <w:tc>
          <w:tcPr>
            <w:tcW w:w="5464" w:type="dxa"/>
          </w:tcPr>
          <w:p w14:paraId="778D918C" w14:textId="77777777"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rFonts w:cs="Arial"/>
                <w:color w:val="000000"/>
                <w:lang w:eastAsia="es-MX"/>
              </w:rPr>
            </w:pPr>
            <w:ins w:id="2030" w:author="Erlie Hasam Morfin Zavalza" w:date="2014-10-31T01:54:00Z">
              <w:r w:rsidRPr="00910700">
                <w:rPr>
                  <w:rFonts w:cs="Arial"/>
                  <w:color w:val="000000"/>
                  <w:lang w:eastAsia="es-MX"/>
                </w:rPr>
                <w:t>Empanada Vegetariana</w:t>
              </w:r>
            </w:ins>
          </w:p>
          <w:p w14:paraId="5E570FE6" w14:textId="0DEA840B"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ins w:id="2031" w:author="Erlie Hasam Morfin Zavalza" w:date="2014-10-31T01:57:00Z">
              <w:r>
                <w:rPr>
                  <w:rFonts w:cs="Arial"/>
                  <w:color w:val="000000"/>
                  <w:lang w:eastAsia="es-MX"/>
                </w:rPr>
                <w:t>(Color Verde)</w:t>
              </w:r>
            </w:ins>
          </w:p>
        </w:tc>
        <w:tc>
          <w:tcPr>
            <w:tcW w:w="2943" w:type="dxa"/>
          </w:tcPr>
          <w:p w14:paraId="4D09D3FA" w14:textId="5D6FDEED"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27C811BA" wp14:editId="6500F539">
                  <wp:extent cx="528721" cy="705998"/>
                  <wp:effectExtent l="6667"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532309" cy="710789"/>
                          </a:xfrm>
                          <a:prstGeom prst="rect">
                            <a:avLst/>
                          </a:prstGeom>
                        </pic:spPr>
                      </pic:pic>
                    </a:graphicData>
                  </a:graphic>
                </wp:inline>
              </w:drawing>
            </w:r>
          </w:p>
        </w:tc>
      </w:tr>
      <w:tr w:rsidR="002224C2" w14:paraId="742C54E0" w14:textId="77777777" w:rsidTr="00222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6AE663D" w14:textId="2B805515" w:rsidR="001A1225" w:rsidRDefault="001A1225" w:rsidP="001A1225">
            <w:pPr>
              <w:rPr>
                <w:lang w:val="es-MX"/>
              </w:rPr>
            </w:pPr>
            <w:r>
              <w:rPr>
                <w:lang w:val="es-MX"/>
              </w:rPr>
              <w:t>9</w:t>
            </w:r>
          </w:p>
        </w:tc>
        <w:tc>
          <w:tcPr>
            <w:tcW w:w="5464" w:type="dxa"/>
          </w:tcPr>
          <w:p w14:paraId="46D4EB25" w14:textId="77777777" w:rsidR="001A1225" w:rsidRPr="00910700" w:rsidRDefault="001A1225" w:rsidP="001A1225">
            <w:pPr>
              <w:pStyle w:val="Prrafodelista"/>
              <w:ind w:left="360"/>
              <w:jc w:val="center"/>
              <w:cnfStyle w:val="000000100000" w:firstRow="0" w:lastRow="0" w:firstColumn="0" w:lastColumn="0" w:oddVBand="0" w:evenVBand="0" w:oddHBand="1" w:evenHBand="0" w:firstRowFirstColumn="0" w:firstRowLastColumn="0" w:lastRowFirstColumn="0" w:lastRowLastColumn="0"/>
              <w:rPr>
                <w:ins w:id="2032" w:author="Erlie Hasam Morfin Zavalza" w:date="2014-10-31T01:54:00Z"/>
                <w:rFonts w:cs="Arial"/>
                <w:color w:val="000000"/>
                <w:lang w:eastAsia="es-MX"/>
              </w:rPr>
            </w:pPr>
            <w:ins w:id="2033" w:author="Erlie Hasam Morfin Zavalza" w:date="2014-10-31T01:54:00Z">
              <w:r w:rsidRPr="00910700">
                <w:rPr>
                  <w:rFonts w:cs="Arial"/>
                  <w:color w:val="000000"/>
                  <w:lang w:eastAsia="es-MX"/>
                </w:rPr>
                <w:t>Empanada rellena de Pollo, Queso y Choclo</w:t>
              </w:r>
            </w:ins>
            <w:ins w:id="2034" w:author="Erlie Hasam Morfin Zavalza" w:date="2014-10-31T01:57:00Z">
              <w:r>
                <w:rPr>
                  <w:rFonts w:cs="Arial"/>
                  <w:color w:val="000000"/>
                  <w:lang w:eastAsia="es-MX"/>
                </w:rPr>
                <w:t xml:space="preserve"> (Color Amarillo)</w:t>
              </w:r>
            </w:ins>
          </w:p>
          <w:p w14:paraId="0B94F4B3" w14:textId="77777777" w:rsidR="001A1225" w:rsidRDefault="001A1225" w:rsidP="001A1225">
            <w:pPr>
              <w:cnfStyle w:val="000000100000" w:firstRow="0" w:lastRow="0" w:firstColumn="0" w:lastColumn="0" w:oddVBand="0" w:evenVBand="0" w:oddHBand="1" w:evenHBand="0" w:firstRowFirstColumn="0" w:firstRowLastColumn="0" w:lastRowFirstColumn="0" w:lastRowLastColumn="0"/>
              <w:rPr>
                <w:lang w:val="es-MX"/>
              </w:rPr>
            </w:pPr>
          </w:p>
        </w:tc>
        <w:tc>
          <w:tcPr>
            <w:tcW w:w="2943" w:type="dxa"/>
          </w:tcPr>
          <w:p w14:paraId="6C7C35E4" w14:textId="77AFF1EC" w:rsidR="001A1225" w:rsidRDefault="001A1225" w:rsidP="001A1225">
            <w:pPr>
              <w:jc w:val="center"/>
              <w:cnfStyle w:val="000000100000" w:firstRow="0" w:lastRow="0" w:firstColumn="0" w:lastColumn="0" w:oddVBand="0" w:evenVBand="0" w:oddHBand="1" w:evenHBand="0" w:firstRowFirstColumn="0" w:firstRowLastColumn="0" w:lastRowFirstColumn="0" w:lastRowLastColumn="0"/>
              <w:rPr>
                <w:lang w:val="es-MX"/>
              </w:rPr>
            </w:pPr>
            <w:r>
              <w:rPr>
                <w:noProof/>
                <w:lang w:val="es-MX" w:eastAsia="es-MX"/>
              </w:rPr>
              <w:drawing>
                <wp:inline distT="0" distB="0" distL="0" distR="0" wp14:anchorId="33E0E565" wp14:editId="75E2A541">
                  <wp:extent cx="552026" cy="737118"/>
                  <wp:effectExtent l="2858" t="0" r="0" b="3493"/>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555140" cy="741276"/>
                          </a:xfrm>
                          <a:prstGeom prst="rect">
                            <a:avLst/>
                          </a:prstGeom>
                        </pic:spPr>
                      </pic:pic>
                    </a:graphicData>
                  </a:graphic>
                </wp:inline>
              </w:drawing>
            </w:r>
          </w:p>
        </w:tc>
      </w:tr>
      <w:tr w:rsidR="002224C2" w14:paraId="513D11BB" w14:textId="77777777" w:rsidTr="002224C2">
        <w:tc>
          <w:tcPr>
            <w:cnfStyle w:val="001000000000" w:firstRow="0" w:lastRow="0" w:firstColumn="1" w:lastColumn="0" w:oddVBand="0" w:evenVBand="0" w:oddHBand="0" w:evenHBand="0" w:firstRowFirstColumn="0" w:firstRowLastColumn="0" w:lastRowFirstColumn="0" w:lastRowLastColumn="0"/>
            <w:tcW w:w="421" w:type="dxa"/>
          </w:tcPr>
          <w:p w14:paraId="5263C8E1" w14:textId="5B0D5454" w:rsidR="001A1225" w:rsidRDefault="001A1225" w:rsidP="001A1225">
            <w:pPr>
              <w:rPr>
                <w:lang w:val="es-MX"/>
              </w:rPr>
            </w:pPr>
            <w:r>
              <w:rPr>
                <w:lang w:val="es-MX"/>
              </w:rPr>
              <w:t>10</w:t>
            </w:r>
          </w:p>
        </w:tc>
        <w:tc>
          <w:tcPr>
            <w:tcW w:w="5464" w:type="dxa"/>
          </w:tcPr>
          <w:p w14:paraId="3F206313" w14:textId="77777777" w:rsidR="001A1225" w:rsidRDefault="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lang w:val="es-MX"/>
              </w:rPr>
              <w:pPrChange w:id="2035" w:author="Erlie Hasam Morfin Zavalza" w:date="2014-10-31T01:51:00Z">
                <w:pPr>
                  <w:ind w:left="426" w:hanging="426"/>
                  <w:cnfStyle w:val="000000000000" w:firstRow="0" w:lastRow="0" w:firstColumn="0" w:lastColumn="0" w:oddVBand="0" w:evenVBand="0" w:oddHBand="0" w:evenHBand="0" w:firstRowFirstColumn="0" w:firstRowLastColumn="0" w:lastRowFirstColumn="0" w:lastRowLastColumn="0"/>
                </w:pPr>
              </w:pPrChange>
            </w:pPr>
            <w:ins w:id="2036" w:author="Erlie Hasam Morfin Zavalza" w:date="2014-10-31T01:54:00Z">
              <w:r>
                <w:rPr>
                  <w:lang w:val="es-MX"/>
                </w:rPr>
                <w:t>Empanada Top-Ten</w:t>
              </w:r>
            </w:ins>
          </w:p>
          <w:p w14:paraId="74CC6E50" w14:textId="5885ADF0" w:rsidR="001A1225" w:rsidRDefault="001A1225" w:rsidP="001A1225">
            <w:pPr>
              <w:pStyle w:val="Prrafodelista"/>
              <w:ind w:left="360"/>
              <w:jc w:val="center"/>
              <w:cnfStyle w:val="000000000000" w:firstRow="0" w:lastRow="0" w:firstColumn="0" w:lastColumn="0" w:oddVBand="0" w:evenVBand="0" w:oddHBand="0" w:evenHBand="0" w:firstRowFirstColumn="0" w:firstRowLastColumn="0" w:lastRowFirstColumn="0" w:lastRowLastColumn="0"/>
              <w:rPr>
                <w:ins w:id="2037" w:author="Erlie Hasam Morfin Zavalza" w:date="2014-10-31T02:30:00Z"/>
                <w:lang w:val="es-MX"/>
              </w:rPr>
            </w:pPr>
            <w:ins w:id="2038" w:author="Erlie Hasam Morfin Zavalza" w:date="2014-10-31T01:57:00Z">
              <w:r>
                <w:rPr>
                  <w:lang w:val="es-MX"/>
                </w:rPr>
                <w:t>(Color Purpura)</w:t>
              </w:r>
            </w:ins>
          </w:p>
          <w:p w14:paraId="591E3455" w14:textId="77777777" w:rsidR="001A1225" w:rsidRDefault="001A1225" w:rsidP="001A1225">
            <w:pPr>
              <w:cnfStyle w:val="000000000000" w:firstRow="0" w:lastRow="0" w:firstColumn="0" w:lastColumn="0" w:oddVBand="0" w:evenVBand="0" w:oddHBand="0" w:evenHBand="0" w:firstRowFirstColumn="0" w:firstRowLastColumn="0" w:lastRowFirstColumn="0" w:lastRowLastColumn="0"/>
              <w:rPr>
                <w:lang w:val="es-MX"/>
              </w:rPr>
            </w:pPr>
          </w:p>
        </w:tc>
        <w:tc>
          <w:tcPr>
            <w:tcW w:w="2943" w:type="dxa"/>
          </w:tcPr>
          <w:p w14:paraId="76CA7D7D" w14:textId="36A5713C" w:rsidR="001A1225" w:rsidRDefault="001A1225" w:rsidP="001A1225">
            <w:pPr>
              <w:jc w:val="cente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03F5D19C" wp14:editId="296B6DDB">
                  <wp:extent cx="541794" cy="723454"/>
                  <wp:effectExtent l="4445"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aron queso.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549830" cy="734184"/>
                          </a:xfrm>
                          <a:prstGeom prst="rect">
                            <a:avLst/>
                          </a:prstGeom>
                        </pic:spPr>
                      </pic:pic>
                    </a:graphicData>
                  </a:graphic>
                </wp:inline>
              </w:drawing>
            </w:r>
          </w:p>
        </w:tc>
      </w:tr>
    </w:tbl>
    <w:p w14:paraId="2A6AA8E1" w14:textId="77777777" w:rsidR="00724490" w:rsidRDefault="00724490" w:rsidP="00724490">
      <w:pPr>
        <w:rPr>
          <w:ins w:id="2039" w:author="Erlie Hasam Morfin Zavalza" w:date="2014-10-31T01:51:00Z"/>
          <w:lang w:val="es-MX"/>
        </w:rPr>
      </w:pPr>
    </w:p>
    <w:p w14:paraId="12F399E8" w14:textId="45A09AB2" w:rsidR="00C629BB" w:rsidRDefault="00C629BB">
      <w:pPr>
        <w:pStyle w:val="Ttulo3"/>
        <w:rPr>
          <w:lang w:val="es-MX"/>
        </w:rPr>
        <w:pPrChange w:id="2040" w:author="Erlie Hasam Morfin Zavalza" w:date="2014-11-07T14:17:00Z">
          <w:pPr>
            <w:ind w:left="426" w:hanging="426"/>
          </w:pPr>
        </w:pPrChange>
      </w:pPr>
      <w:ins w:id="2041" w:author="Erlie Hasam Morfin Zavalza" w:date="2014-10-31T02:30:00Z">
        <w:r>
          <w:rPr>
            <w:lang w:val="es-MX"/>
          </w:rPr>
          <w:t>NUESTRAS SALSA</w:t>
        </w:r>
      </w:ins>
      <w:ins w:id="2042" w:author="Erlie Hasam Morfin Zavalza" w:date="2014-10-31T02:32:00Z">
        <w:r w:rsidR="00753AC1">
          <w:rPr>
            <w:lang w:val="es-MX"/>
          </w:rPr>
          <w:t>S</w:t>
        </w:r>
      </w:ins>
    </w:p>
    <w:tbl>
      <w:tblPr>
        <w:tblStyle w:val="Tabladecuadrcula5oscura-nfasis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8"/>
        <w:gridCol w:w="1794"/>
        <w:gridCol w:w="5593"/>
        <w:gridCol w:w="1636"/>
      </w:tblGrid>
      <w:tr w:rsidR="0077079E" w14:paraId="6445340A" w14:textId="4C8B82BA" w:rsidTr="00770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dxa"/>
            <w:tcBorders>
              <w:top w:val="none" w:sz="0" w:space="0" w:color="auto"/>
              <w:left w:val="none" w:sz="0" w:space="0" w:color="auto"/>
              <w:right w:val="none" w:sz="0" w:space="0" w:color="auto"/>
            </w:tcBorders>
          </w:tcPr>
          <w:p w14:paraId="795B2691" w14:textId="550A0724" w:rsidR="0077079E" w:rsidRDefault="0077079E" w:rsidP="001A1225">
            <w:pPr>
              <w:rPr>
                <w:lang w:val="es-MX"/>
              </w:rPr>
            </w:pPr>
          </w:p>
        </w:tc>
        <w:tc>
          <w:tcPr>
            <w:tcW w:w="1794" w:type="dxa"/>
            <w:tcBorders>
              <w:top w:val="none" w:sz="0" w:space="0" w:color="auto"/>
              <w:left w:val="none" w:sz="0" w:space="0" w:color="auto"/>
              <w:right w:val="none" w:sz="0" w:space="0" w:color="auto"/>
            </w:tcBorders>
          </w:tcPr>
          <w:p w14:paraId="38E378C5" w14:textId="446FD8B9" w:rsidR="0077079E" w:rsidRDefault="0077079E" w:rsidP="0077079E">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TIPO DE SALSA</w:t>
            </w:r>
          </w:p>
        </w:tc>
        <w:tc>
          <w:tcPr>
            <w:tcW w:w="5593" w:type="dxa"/>
            <w:tcBorders>
              <w:top w:val="none" w:sz="0" w:space="0" w:color="auto"/>
              <w:left w:val="none" w:sz="0" w:space="0" w:color="auto"/>
              <w:right w:val="none" w:sz="0" w:space="0" w:color="auto"/>
            </w:tcBorders>
          </w:tcPr>
          <w:p w14:paraId="099CED38" w14:textId="65D2E761" w:rsidR="0077079E" w:rsidRDefault="0077079E" w:rsidP="0077079E">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INGREDIENTES</w:t>
            </w:r>
          </w:p>
        </w:tc>
        <w:tc>
          <w:tcPr>
            <w:tcW w:w="1636" w:type="dxa"/>
            <w:tcBorders>
              <w:top w:val="none" w:sz="0" w:space="0" w:color="auto"/>
              <w:left w:val="none" w:sz="0" w:space="0" w:color="auto"/>
              <w:right w:val="none" w:sz="0" w:space="0" w:color="auto"/>
            </w:tcBorders>
          </w:tcPr>
          <w:p w14:paraId="1F22E6E6" w14:textId="412E5F4C" w:rsidR="0077079E" w:rsidRDefault="0077079E" w:rsidP="0077079E">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IMAGEN</w:t>
            </w:r>
          </w:p>
        </w:tc>
      </w:tr>
      <w:tr w:rsidR="0077079E" w14:paraId="23B9D503" w14:textId="3B20C3D6" w:rsidTr="00770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dxa"/>
            <w:tcBorders>
              <w:left w:val="none" w:sz="0" w:space="0" w:color="auto"/>
            </w:tcBorders>
          </w:tcPr>
          <w:p w14:paraId="4DEA5466" w14:textId="6388757F" w:rsidR="0077079E" w:rsidRDefault="0077079E" w:rsidP="0077079E">
            <w:pPr>
              <w:rPr>
                <w:lang w:val="es-MX"/>
              </w:rPr>
            </w:pPr>
            <w:r>
              <w:rPr>
                <w:lang w:val="es-MX"/>
              </w:rPr>
              <w:t>1</w:t>
            </w:r>
          </w:p>
        </w:tc>
        <w:tc>
          <w:tcPr>
            <w:tcW w:w="1794" w:type="dxa"/>
          </w:tcPr>
          <w:p w14:paraId="31B4B50E" w14:textId="6C61C1DE" w:rsidR="0077079E" w:rsidRDefault="0077079E" w:rsidP="0077079E">
            <w:pPr>
              <w:jc w:val="center"/>
              <w:cnfStyle w:val="000000100000" w:firstRow="0" w:lastRow="0" w:firstColumn="0" w:lastColumn="0" w:oddVBand="0" w:evenVBand="0" w:oddHBand="1" w:evenHBand="0" w:firstRowFirstColumn="0" w:firstRowLastColumn="0" w:lastRowFirstColumn="0" w:lastRowLastColumn="0"/>
              <w:rPr>
                <w:lang w:val="es-MX"/>
              </w:rPr>
            </w:pPr>
            <w:r w:rsidRPr="00B17AAF">
              <w:rPr>
                <w:b/>
                <w:lang w:val="es-MX"/>
              </w:rPr>
              <w:t>Salsa Chimirrurri</w:t>
            </w:r>
          </w:p>
        </w:tc>
        <w:tc>
          <w:tcPr>
            <w:tcW w:w="5593" w:type="dxa"/>
          </w:tcPr>
          <w:p w14:paraId="7C92B86B" w14:textId="36EC2236" w:rsidR="0077079E" w:rsidRDefault="0077079E" w:rsidP="0077079E">
            <w:pPr>
              <w:cnfStyle w:val="000000100000" w:firstRow="0" w:lastRow="0" w:firstColumn="0" w:lastColumn="0" w:oddVBand="0" w:evenVBand="0" w:oddHBand="1" w:evenHBand="0" w:firstRowFirstColumn="0" w:firstRowLastColumn="0" w:lastRowFirstColumn="0" w:lastRowLastColumn="0"/>
              <w:rPr>
                <w:lang w:val="es-MX"/>
              </w:rPr>
            </w:pPr>
            <w:r w:rsidRPr="00B17AAF">
              <w:rPr>
                <w:lang w:val="es-MX"/>
              </w:rPr>
              <w:t>( Aceite de oliva y girasol, ajo, vinagre de vino tinto,limón, tomate, pimentón rojo, orégano, cebolla,aj</w:t>
            </w:r>
            <w:r>
              <w:rPr>
                <w:lang w:val="es-MX"/>
              </w:rPr>
              <w:t>í</w:t>
            </w:r>
            <w:r w:rsidRPr="00B17AAF">
              <w:rPr>
                <w:lang w:val="es-MX"/>
              </w:rPr>
              <w:t>verde,perejil,cilantro,tomillo,romero,comino,pimienta y sal)</w:t>
            </w:r>
          </w:p>
        </w:tc>
        <w:tc>
          <w:tcPr>
            <w:tcW w:w="1636" w:type="dxa"/>
          </w:tcPr>
          <w:p w14:paraId="6EE182EC" w14:textId="77777777" w:rsidR="0077079E" w:rsidRDefault="0077079E" w:rsidP="0077079E">
            <w:pPr>
              <w:cnfStyle w:val="000000100000" w:firstRow="0" w:lastRow="0" w:firstColumn="0" w:lastColumn="0" w:oddVBand="0" w:evenVBand="0" w:oddHBand="1" w:evenHBand="0" w:firstRowFirstColumn="0" w:firstRowLastColumn="0" w:lastRowFirstColumn="0" w:lastRowLastColumn="0"/>
              <w:rPr>
                <w:noProof/>
                <w:lang w:val="es-MX" w:eastAsia="es-MX"/>
              </w:rPr>
            </w:pPr>
          </w:p>
          <w:p w14:paraId="7305C3B4" w14:textId="73C8D7A7" w:rsidR="0077079E" w:rsidRDefault="0077079E" w:rsidP="0077079E">
            <w:pPr>
              <w:cnfStyle w:val="000000100000" w:firstRow="0" w:lastRow="0" w:firstColumn="0" w:lastColumn="0" w:oddVBand="0" w:evenVBand="0" w:oddHBand="1" w:evenHBand="0" w:firstRowFirstColumn="0" w:firstRowLastColumn="0" w:lastRowFirstColumn="0" w:lastRowLastColumn="0"/>
              <w:rPr>
                <w:lang w:val="es-MX"/>
              </w:rPr>
            </w:pPr>
            <w:r>
              <w:rPr>
                <w:noProof/>
                <w:lang w:val="es-MX" w:eastAsia="es-MX"/>
              </w:rPr>
              <w:drawing>
                <wp:inline distT="0" distB="0" distL="0" distR="0" wp14:anchorId="7B06132E" wp14:editId="1E8CE70B">
                  <wp:extent cx="901700" cy="676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michurri-70103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1700" cy="676275"/>
                          </a:xfrm>
                          <a:prstGeom prst="ellipse">
                            <a:avLst/>
                          </a:prstGeom>
                          <a:ln>
                            <a:noFill/>
                          </a:ln>
                          <a:effectLst>
                            <a:softEdge rad="112500"/>
                          </a:effectLst>
                        </pic:spPr>
                      </pic:pic>
                    </a:graphicData>
                  </a:graphic>
                </wp:inline>
              </w:drawing>
            </w:r>
          </w:p>
        </w:tc>
      </w:tr>
      <w:tr w:rsidR="0077079E" w14:paraId="52765F30" w14:textId="77777777" w:rsidTr="0077079E">
        <w:tc>
          <w:tcPr>
            <w:cnfStyle w:val="001000000000" w:firstRow="0" w:lastRow="0" w:firstColumn="1" w:lastColumn="0" w:oddVBand="0" w:evenVBand="0" w:oddHBand="0" w:evenHBand="0" w:firstRowFirstColumn="0" w:firstRowLastColumn="0" w:lastRowFirstColumn="0" w:lastRowLastColumn="0"/>
            <w:tcW w:w="328" w:type="dxa"/>
            <w:tcBorders>
              <w:left w:val="none" w:sz="0" w:space="0" w:color="auto"/>
            </w:tcBorders>
          </w:tcPr>
          <w:p w14:paraId="05C432B0" w14:textId="27C2614F" w:rsidR="0077079E" w:rsidRDefault="0077079E" w:rsidP="0077079E">
            <w:pPr>
              <w:rPr>
                <w:lang w:val="es-MX"/>
              </w:rPr>
            </w:pPr>
            <w:r>
              <w:rPr>
                <w:lang w:val="es-MX"/>
              </w:rPr>
              <w:t>2</w:t>
            </w:r>
          </w:p>
        </w:tc>
        <w:tc>
          <w:tcPr>
            <w:tcW w:w="1794" w:type="dxa"/>
          </w:tcPr>
          <w:p w14:paraId="52D94967" w14:textId="58FDB45B" w:rsidR="0077079E" w:rsidRPr="00B17AAF" w:rsidRDefault="0077079E" w:rsidP="0077079E">
            <w:pPr>
              <w:jc w:val="center"/>
              <w:cnfStyle w:val="000000000000" w:firstRow="0" w:lastRow="0" w:firstColumn="0" w:lastColumn="0" w:oddVBand="0" w:evenVBand="0" w:oddHBand="0" w:evenHBand="0" w:firstRowFirstColumn="0" w:firstRowLastColumn="0" w:lastRowFirstColumn="0" w:lastRowLastColumn="0"/>
              <w:rPr>
                <w:b/>
                <w:lang w:val="es-MX"/>
              </w:rPr>
            </w:pPr>
            <w:r>
              <w:rPr>
                <w:b/>
                <w:lang w:val="es-MX"/>
              </w:rPr>
              <w:t>Salsa Pebre</w:t>
            </w:r>
          </w:p>
        </w:tc>
        <w:tc>
          <w:tcPr>
            <w:tcW w:w="5593" w:type="dxa"/>
          </w:tcPr>
          <w:p w14:paraId="644EFC1E" w14:textId="08F33ADC" w:rsidR="0077079E" w:rsidRPr="0077079E" w:rsidRDefault="0077079E" w:rsidP="0077079E">
            <w:pPr>
              <w:cnfStyle w:val="000000000000" w:firstRow="0" w:lastRow="0" w:firstColumn="0" w:lastColumn="0" w:oddVBand="0" w:evenVBand="0" w:oddHBand="0" w:evenHBand="0" w:firstRowFirstColumn="0" w:firstRowLastColumn="0" w:lastRowFirstColumn="0" w:lastRowLastColumn="0"/>
              <w:rPr>
                <w:lang w:val="es-MX" w:eastAsia="es-MX"/>
              </w:rPr>
            </w:pPr>
            <w:r>
              <w:rPr>
                <w:lang w:val="es-MX" w:eastAsia="es-MX"/>
              </w:rPr>
              <w:t>(cilantro , cebolla,</w:t>
            </w:r>
            <w:r w:rsidRPr="0077079E">
              <w:rPr>
                <w:lang w:val="es-MX" w:eastAsia="es-MX"/>
              </w:rPr>
              <w:t xml:space="preserve"> ajo picado</w:t>
            </w:r>
            <w:r>
              <w:rPr>
                <w:lang w:val="es-MX" w:eastAsia="es-MX"/>
              </w:rPr>
              <w:t xml:space="preserve">, </w:t>
            </w:r>
            <w:r w:rsidRPr="0077079E">
              <w:rPr>
                <w:lang w:val="es-MX" w:eastAsia="es-MX"/>
              </w:rPr>
              <w:t>ají rojo en pasta</w:t>
            </w:r>
            <w:r>
              <w:rPr>
                <w:lang w:val="es-MX" w:eastAsia="es-MX"/>
              </w:rPr>
              <w:t xml:space="preserve">, </w:t>
            </w:r>
            <w:r w:rsidRPr="0077079E">
              <w:rPr>
                <w:lang w:val="es-MX" w:eastAsia="es-MX"/>
              </w:rPr>
              <w:t>vinagre</w:t>
            </w:r>
            <w:r>
              <w:rPr>
                <w:lang w:val="es-MX" w:eastAsia="es-MX"/>
              </w:rPr>
              <w:t xml:space="preserve">, </w:t>
            </w:r>
            <w:r w:rsidRPr="0077079E">
              <w:rPr>
                <w:lang w:val="es-MX" w:eastAsia="es-MX"/>
              </w:rPr>
              <w:t>jugo de limón</w:t>
            </w:r>
            <w:r>
              <w:rPr>
                <w:lang w:val="es-MX" w:eastAsia="es-MX"/>
              </w:rPr>
              <w:t xml:space="preserve"> y </w:t>
            </w:r>
            <w:r w:rsidRPr="0077079E">
              <w:rPr>
                <w:lang w:val="es-MX" w:eastAsia="es-MX"/>
              </w:rPr>
              <w:t>Sal)</w:t>
            </w:r>
          </w:p>
          <w:p w14:paraId="74E1C87C" w14:textId="77777777" w:rsidR="0077079E" w:rsidRPr="00B17AAF" w:rsidRDefault="0077079E" w:rsidP="0077079E">
            <w:pPr>
              <w:cnfStyle w:val="000000000000" w:firstRow="0" w:lastRow="0" w:firstColumn="0" w:lastColumn="0" w:oddVBand="0" w:evenVBand="0" w:oddHBand="0" w:evenHBand="0" w:firstRowFirstColumn="0" w:firstRowLastColumn="0" w:lastRowFirstColumn="0" w:lastRowLastColumn="0"/>
              <w:rPr>
                <w:lang w:val="es-MX"/>
              </w:rPr>
            </w:pPr>
          </w:p>
        </w:tc>
        <w:tc>
          <w:tcPr>
            <w:tcW w:w="1636" w:type="dxa"/>
          </w:tcPr>
          <w:p w14:paraId="0E7734E2" w14:textId="77777777" w:rsidR="0077079E" w:rsidRDefault="0077079E" w:rsidP="0077079E">
            <w:pPr>
              <w:cnfStyle w:val="000000000000" w:firstRow="0" w:lastRow="0" w:firstColumn="0" w:lastColumn="0" w:oddVBand="0" w:evenVBand="0" w:oddHBand="0" w:evenHBand="0" w:firstRowFirstColumn="0" w:firstRowLastColumn="0" w:lastRowFirstColumn="0" w:lastRowLastColumn="0"/>
              <w:rPr>
                <w:noProof/>
                <w:lang w:val="es-MX" w:eastAsia="es-MX"/>
              </w:rPr>
            </w:pPr>
          </w:p>
          <w:p w14:paraId="14D5359C" w14:textId="7D7A78EA" w:rsidR="0077079E" w:rsidRDefault="0077079E" w:rsidP="0077079E">
            <w:pPr>
              <w:cnfStyle w:val="000000000000" w:firstRow="0" w:lastRow="0" w:firstColumn="0" w:lastColumn="0" w:oddVBand="0" w:evenVBand="0" w:oddHBand="0" w:evenHBand="0" w:firstRowFirstColumn="0" w:firstRowLastColumn="0" w:lastRowFirstColumn="0" w:lastRowLastColumn="0"/>
              <w:rPr>
                <w:noProof/>
                <w:lang w:val="es-MX" w:eastAsia="es-MX"/>
              </w:rPr>
            </w:pPr>
            <w:r>
              <w:rPr>
                <w:noProof/>
                <w:lang w:val="es-MX" w:eastAsia="es-MX"/>
              </w:rPr>
              <w:drawing>
                <wp:inline distT="0" distB="0" distL="0" distR="0" wp14:anchorId="5E7DB772" wp14:editId="773BB733">
                  <wp:extent cx="901700" cy="7543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carga (1).jpg"/>
                          <pic:cNvPicPr/>
                        </pic:nvPicPr>
                        <pic:blipFill>
                          <a:blip r:embed="rId30" cstate="print">
                            <a:extLst>
                              <a:ext uri="{BEBA8EAE-BF5A-486C-A8C5-ECC9F3942E4B}">
                                <a14:imgProps xmlns:a14="http://schemas.microsoft.com/office/drawing/2010/main">
                                  <a14:imgLayer r:embed="rId3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901700" cy="754380"/>
                          </a:xfrm>
                          <a:prstGeom prst="rect">
                            <a:avLst/>
                          </a:prstGeom>
                        </pic:spPr>
                      </pic:pic>
                    </a:graphicData>
                  </a:graphic>
                </wp:inline>
              </w:drawing>
            </w:r>
          </w:p>
        </w:tc>
      </w:tr>
      <w:tr w:rsidR="0077079E" w14:paraId="39D5AA97" w14:textId="77777777" w:rsidTr="00770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dxa"/>
            <w:tcBorders>
              <w:left w:val="none" w:sz="0" w:space="0" w:color="auto"/>
            </w:tcBorders>
          </w:tcPr>
          <w:p w14:paraId="0624AD16" w14:textId="5CE04B8D" w:rsidR="0077079E" w:rsidRDefault="0077079E" w:rsidP="0077079E">
            <w:pPr>
              <w:rPr>
                <w:lang w:val="es-MX"/>
              </w:rPr>
            </w:pPr>
            <w:r>
              <w:rPr>
                <w:lang w:val="es-MX"/>
              </w:rPr>
              <w:t>3</w:t>
            </w:r>
          </w:p>
        </w:tc>
        <w:tc>
          <w:tcPr>
            <w:tcW w:w="1794" w:type="dxa"/>
          </w:tcPr>
          <w:p w14:paraId="4810D446" w14:textId="47346765" w:rsidR="0077079E" w:rsidRPr="00B17AAF" w:rsidRDefault="0077079E">
            <w:pPr>
              <w:jc w:val="center"/>
              <w:cnfStyle w:val="000000100000" w:firstRow="0" w:lastRow="0" w:firstColumn="0" w:lastColumn="0" w:oddVBand="0" w:evenVBand="0" w:oddHBand="1" w:evenHBand="0" w:firstRowFirstColumn="0" w:firstRowLastColumn="0" w:lastRowFirstColumn="0" w:lastRowLastColumn="0"/>
              <w:rPr>
                <w:b/>
                <w:lang w:val="es-MX"/>
              </w:rPr>
            </w:pPr>
            <w:r>
              <w:rPr>
                <w:b/>
                <w:lang w:val="es-MX"/>
              </w:rPr>
              <w:t xml:space="preserve">Salsa </w:t>
            </w:r>
            <w:del w:id="2043" w:author="Erlie Hasam Morfin Zavalza" w:date="2014-11-20T21:12:00Z">
              <w:r w:rsidDel="000A10BB">
                <w:rPr>
                  <w:b/>
                  <w:lang w:val="es-MX"/>
                </w:rPr>
                <w:delText>Ketchup</w:delText>
              </w:r>
            </w:del>
            <w:ins w:id="2044" w:author="Erlie Hasam Morfin Zavalza" w:date="2014-11-20T21:12:00Z">
              <w:r w:rsidR="000A10BB">
                <w:rPr>
                  <w:b/>
                  <w:lang w:val="es-MX"/>
                </w:rPr>
                <w:t>Golf</w:t>
              </w:r>
            </w:ins>
          </w:p>
        </w:tc>
        <w:tc>
          <w:tcPr>
            <w:tcW w:w="5593" w:type="dxa"/>
          </w:tcPr>
          <w:p w14:paraId="48AC4C82" w14:textId="2D5F01B6" w:rsidR="0077079E" w:rsidRPr="00B17AAF" w:rsidRDefault="0077079E">
            <w:pPr>
              <w:cnfStyle w:val="000000100000" w:firstRow="0" w:lastRow="0" w:firstColumn="0" w:lastColumn="0" w:oddVBand="0" w:evenVBand="0" w:oddHBand="1" w:evenHBand="0" w:firstRowFirstColumn="0" w:firstRowLastColumn="0" w:lastRowFirstColumn="0" w:lastRowLastColumn="0"/>
              <w:rPr>
                <w:lang w:val="es-MX"/>
              </w:rPr>
            </w:pPr>
            <w:r>
              <w:rPr>
                <w:lang w:val="es-MX"/>
              </w:rPr>
              <w:t>(</w:t>
            </w:r>
            <w:del w:id="2045" w:author="Erlie Hasam Morfin Zavalza" w:date="2014-11-20T21:12:00Z">
              <w:r w:rsidDel="000A10BB">
                <w:rPr>
                  <w:lang w:val="es-MX"/>
                </w:rPr>
                <w:delText>T</w:delText>
              </w:r>
              <w:r w:rsidRPr="0077079E" w:rsidDel="000A10BB">
                <w:rPr>
                  <w:lang w:val="es-MX"/>
                </w:rPr>
                <w:delText xml:space="preserve">omates, una cebolla, un pimiento verde, un diente de ajo, azúcar moreno,vinagre de vino blanco o de manzana, sal fina, pimentón dulce, mostaza en polvo, canela molida, pimienta molida, </w:delText>
              </w:r>
              <w:r w:rsidDel="000A10BB">
                <w:rPr>
                  <w:lang w:val="es-MX"/>
                </w:rPr>
                <w:delText>clavo molido</w:delText>
              </w:r>
            </w:del>
            <w:ins w:id="2046" w:author="Erlie Hasam Morfin Zavalza" w:date="2014-11-20T21:12:00Z">
              <w:r w:rsidR="000A10BB">
                <w:rPr>
                  <w:lang w:val="es-MX"/>
                </w:rPr>
                <w:t>Ketchup y Mayonesa</w:t>
              </w:r>
            </w:ins>
            <w:r>
              <w:rPr>
                <w:lang w:val="es-MX"/>
              </w:rPr>
              <w:t>)</w:t>
            </w:r>
          </w:p>
        </w:tc>
        <w:tc>
          <w:tcPr>
            <w:tcW w:w="1636" w:type="dxa"/>
          </w:tcPr>
          <w:p w14:paraId="3357C9E8" w14:textId="77777777" w:rsidR="0077079E" w:rsidRDefault="0077079E" w:rsidP="0077079E">
            <w:pPr>
              <w:cnfStyle w:val="000000100000" w:firstRow="0" w:lastRow="0" w:firstColumn="0" w:lastColumn="0" w:oddVBand="0" w:evenVBand="0" w:oddHBand="1" w:evenHBand="0" w:firstRowFirstColumn="0" w:firstRowLastColumn="0" w:lastRowFirstColumn="0" w:lastRowLastColumn="0"/>
              <w:rPr>
                <w:noProof/>
                <w:lang w:val="es-MX" w:eastAsia="es-MX"/>
              </w:rPr>
            </w:pPr>
          </w:p>
          <w:p w14:paraId="14FFF138" w14:textId="26EE3543" w:rsidR="0077079E" w:rsidRDefault="0077079E" w:rsidP="0077079E">
            <w:pPr>
              <w:cnfStyle w:val="000000100000" w:firstRow="0" w:lastRow="0" w:firstColumn="0" w:lastColumn="0" w:oddVBand="0" w:evenVBand="0" w:oddHBand="1" w:evenHBand="0" w:firstRowFirstColumn="0" w:firstRowLastColumn="0" w:lastRowFirstColumn="0" w:lastRowLastColumn="0"/>
              <w:rPr>
                <w:noProof/>
                <w:lang w:val="es-MX" w:eastAsia="es-MX"/>
              </w:rPr>
            </w:pPr>
            <w:r>
              <w:rPr>
                <w:noProof/>
                <w:lang w:val="es-MX" w:eastAsia="es-MX"/>
              </w:rPr>
              <w:drawing>
                <wp:inline distT="0" distB="0" distL="0" distR="0" wp14:anchorId="1B7E1DFD" wp14:editId="66B12727">
                  <wp:extent cx="893554" cy="7111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carga (2).jpg"/>
                          <pic:cNvPicPr/>
                        </pic:nvPicPr>
                        <pic:blipFill>
                          <a:blip r:embed="rId32" cstate="print">
                            <a:extLst>
                              <a:ext uri="{BEBA8EAE-BF5A-486C-A8C5-ECC9F3942E4B}">
                                <a14:imgProps xmlns:a14="http://schemas.microsoft.com/office/drawing/2010/main">
                                  <a14:imgLayer r:embed="rId33">
                                    <a14:imgEffect>
                                      <a14:backgroundRemoval t="5236" b="92147" l="1250" r="90000"/>
                                    </a14:imgEffect>
                                  </a14:imgLayer>
                                </a14:imgProps>
                              </a:ext>
                              <a:ext uri="{28A0092B-C50C-407E-A947-70E740481C1C}">
                                <a14:useLocalDpi xmlns:a14="http://schemas.microsoft.com/office/drawing/2010/main" val="0"/>
                              </a:ext>
                            </a:extLst>
                          </a:blip>
                          <a:stretch>
                            <a:fillRect/>
                          </a:stretch>
                        </pic:blipFill>
                        <pic:spPr>
                          <a:xfrm>
                            <a:off x="0" y="0"/>
                            <a:ext cx="893554" cy="711120"/>
                          </a:xfrm>
                          <a:prstGeom prst="rect">
                            <a:avLst/>
                          </a:prstGeom>
                        </pic:spPr>
                      </pic:pic>
                    </a:graphicData>
                  </a:graphic>
                </wp:inline>
              </w:drawing>
            </w:r>
          </w:p>
        </w:tc>
      </w:tr>
      <w:tr w:rsidR="0077079E" w14:paraId="52E958D9" w14:textId="6C26C0BE" w:rsidTr="0077079E">
        <w:tc>
          <w:tcPr>
            <w:cnfStyle w:val="001000000000" w:firstRow="0" w:lastRow="0" w:firstColumn="1" w:lastColumn="0" w:oddVBand="0" w:evenVBand="0" w:oddHBand="0" w:evenHBand="0" w:firstRowFirstColumn="0" w:firstRowLastColumn="0" w:lastRowFirstColumn="0" w:lastRowLastColumn="0"/>
            <w:tcW w:w="328" w:type="dxa"/>
            <w:tcBorders>
              <w:left w:val="none" w:sz="0" w:space="0" w:color="auto"/>
              <w:bottom w:val="none" w:sz="0" w:space="0" w:color="auto"/>
            </w:tcBorders>
          </w:tcPr>
          <w:p w14:paraId="07DBAEED" w14:textId="258EB2AB" w:rsidR="0077079E" w:rsidRDefault="0077079E" w:rsidP="0077079E">
            <w:pPr>
              <w:rPr>
                <w:lang w:val="es-MX"/>
              </w:rPr>
            </w:pPr>
            <w:r>
              <w:rPr>
                <w:lang w:val="es-MX"/>
              </w:rPr>
              <w:t>4</w:t>
            </w:r>
          </w:p>
        </w:tc>
        <w:tc>
          <w:tcPr>
            <w:tcW w:w="1794" w:type="dxa"/>
          </w:tcPr>
          <w:p w14:paraId="11D25F7D" w14:textId="52E252FD" w:rsidR="0077079E" w:rsidRDefault="0077079E" w:rsidP="0077079E">
            <w:pPr>
              <w:cnfStyle w:val="000000000000" w:firstRow="0" w:lastRow="0" w:firstColumn="0" w:lastColumn="0" w:oddVBand="0" w:evenVBand="0" w:oddHBand="0" w:evenHBand="0" w:firstRowFirstColumn="0" w:firstRowLastColumn="0" w:lastRowFirstColumn="0" w:lastRowLastColumn="0"/>
              <w:rPr>
                <w:lang w:val="es-MX"/>
              </w:rPr>
            </w:pPr>
            <w:r w:rsidRPr="00B17AAF">
              <w:rPr>
                <w:b/>
                <w:lang w:val="es-MX"/>
              </w:rPr>
              <w:t xml:space="preserve">Salsa de Palta                                                                                                                                        </w:t>
            </w:r>
          </w:p>
        </w:tc>
        <w:tc>
          <w:tcPr>
            <w:tcW w:w="5593" w:type="dxa"/>
          </w:tcPr>
          <w:p w14:paraId="4EA60A63" w14:textId="1B07DEE6" w:rsidR="0077079E" w:rsidRDefault="0077079E" w:rsidP="0077079E">
            <w:pPr>
              <w:cnfStyle w:val="000000000000" w:firstRow="0" w:lastRow="0" w:firstColumn="0" w:lastColumn="0" w:oddVBand="0" w:evenVBand="0" w:oddHBand="0" w:evenHBand="0" w:firstRowFirstColumn="0" w:firstRowLastColumn="0" w:lastRowFirstColumn="0" w:lastRowLastColumn="0"/>
              <w:rPr>
                <w:lang w:val="es-MX"/>
              </w:rPr>
            </w:pPr>
            <w:r>
              <w:rPr>
                <w:lang w:val="es-MX"/>
              </w:rPr>
              <w:t>(Palta, limón, cebolla, cilantro, aceite de oliva, pimienta, ajo y sal)</w:t>
            </w:r>
          </w:p>
        </w:tc>
        <w:tc>
          <w:tcPr>
            <w:tcW w:w="1636" w:type="dxa"/>
          </w:tcPr>
          <w:p w14:paraId="28F2689C" w14:textId="77777777" w:rsidR="0077079E" w:rsidRDefault="0077079E" w:rsidP="0077079E">
            <w:pPr>
              <w:cnfStyle w:val="000000000000" w:firstRow="0" w:lastRow="0" w:firstColumn="0" w:lastColumn="0" w:oddVBand="0" w:evenVBand="0" w:oddHBand="0" w:evenHBand="0" w:firstRowFirstColumn="0" w:firstRowLastColumn="0" w:lastRowFirstColumn="0" w:lastRowLastColumn="0"/>
              <w:rPr>
                <w:noProof/>
                <w:lang w:val="es-MX" w:eastAsia="es-MX"/>
              </w:rPr>
            </w:pPr>
          </w:p>
          <w:p w14:paraId="25BD327C" w14:textId="4FCDB4E6" w:rsidR="0077079E" w:rsidRDefault="0077079E" w:rsidP="0077079E">
            <w:pPr>
              <w:cnfStyle w:val="000000000000" w:firstRow="0" w:lastRow="0" w:firstColumn="0" w:lastColumn="0" w:oddVBand="0" w:evenVBand="0" w:oddHBand="0" w:evenHBand="0" w:firstRowFirstColumn="0" w:firstRowLastColumn="0" w:lastRowFirstColumn="0" w:lastRowLastColumn="0"/>
              <w:rPr>
                <w:lang w:val="es-MX"/>
              </w:rPr>
            </w:pPr>
            <w:r>
              <w:rPr>
                <w:noProof/>
                <w:lang w:val="es-MX" w:eastAsia="es-MX"/>
              </w:rPr>
              <w:drawing>
                <wp:inline distT="0" distB="0" distL="0" distR="0" wp14:anchorId="70F1DD18" wp14:editId="2C5AF241">
                  <wp:extent cx="840740" cy="6133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anut-Avocado-Salsa.jpg"/>
                          <pic:cNvPicPr/>
                        </pic:nvPicPr>
                        <pic:blipFill>
                          <a:blip r:embed="rId34" cstate="print">
                            <a:extLst>
                              <a:ext uri="{BEBA8EAE-BF5A-486C-A8C5-ECC9F3942E4B}">
                                <a14:imgProps xmlns:a14="http://schemas.microsoft.com/office/drawing/2010/main">
                                  <a14:imgLayer r:embed="rId35">
                                    <a14:imgEffect>
                                      <a14:backgroundRemoval t="10000" b="90000" l="10000" r="90000">
                                        <a14:foregroundMark x1="31563" y1="15333" x2="31563" y2="15333"/>
                                        <a14:foregroundMark x1="18188" y1="28083" x2="18188" y2="28083"/>
                                        <a14:foregroundMark x1="17250" y1="28083" x2="17250" y2="28083"/>
                                        <a14:foregroundMark x1="12438" y1="39583" x2="12438" y2="39583"/>
                                        <a14:foregroundMark x1="11500" y1="40833" x2="11500" y2="40833"/>
                                      </a14:backgroundRemoval>
                                    </a14:imgEffect>
                                  </a14:imgLayer>
                                </a14:imgProps>
                              </a:ext>
                              <a:ext uri="{28A0092B-C50C-407E-A947-70E740481C1C}">
                                <a14:useLocalDpi xmlns:a14="http://schemas.microsoft.com/office/drawing/2010/main" val="0"/>
                              </a:ext>
                            </a:extLst>
                          </a:blip>
                          <a:stretch>
                            <a:fillRect/>
                          </a:stretch>
                        </pic:blipFill>
                        <pic:spPr>
                          <a:xfrm>
                            <a:off x="0" y="0"/>
                            <a:ext cx="843465" cy="615290"/>
                          </a:xfrm>
                          <a:prstGeom prst="rect">
                            <a:avLst/>
                          </a:prstGeom>
                        </pic:spPr>
                      </pic:pic>
                    </a:graphicData>
                  </a:graphic>
                </wp:inline>
              </w:drawing>
            </w:r>
          </w:p>
        </w:tc>
      </w:tr>
    </w:tbl>
    <w:p w14:paraId="093D7AB5" w14:textId="58DCB1A5" w:rsidR="001877BA" w:rsidRPr="0077079E" w:rsidRDefault="001877BA" w:rsidP="0077079E">
      <w:pPr>
        <w:jc w:val="left"/>
        <w:rPr>
          <w:ins w:id="2047" w:author="Erlie Hasam Morfin Zavalza" w:date="2014-10-31T02:30:00Z"/>
          <w:lang w:val="es-MX"/>
        </w:rPr>
      </w:pPr>
    </w:p>
    <w:p w14:paraId="228112DA" w14:textId="7AC80202" w:rsidR="00C629BB" w:rsidRDefault="00C629BB">
      <w:pPr>
        <w:pStyle w:val="Ttulo3"/>
        <w:rPr>
          <w:ins w:id="2048" w:author="Erlie Hasam Morfin Zavalza" w:date="2014-10-31T03:00:00Z"/>
          <w:lang w:val="es-MX"/>
        </w:rPr>
        <w:pPrChange w:id="2049" w:author="Erlie Hasam Morfin Zavalza" w:date="2014-11-07T14:17:00Z">
          <w:pPr>
            <w:ind w:left="426" w:hanging="426"/>
          </w:pPr>
        </w:pPrChange>
      </w:pPr>
      <w:ins w:id="2050" w:author="Erlie Hasam Morfin Zavalza" w:date="2014-10-31T02:30:00Z">
        <w:r>
          <w:rPr>
            <w:lang w:val="es-MX"/>
          </w:rPr>
          <w:t>NUESTRAS BEBIDAS</w:t>
        </w:r>
      </w:ins>
    </w:p>
    <w:p w14:paraId="6CE4909C" w14:textId="03F11203" w:rsidR="008C0CE4" w:rsidRPr="009739BD" w:rsidRDefault="001877BA">
      <w:pPr>
        <w:pStyle w:val="Prrafodelista"/>
        <w:numPr>
          <w:ilvl w:val="0"/>
          <w:numId w:val="59"/>
        </w:numPr>
        <w:rPr>
          <w:lang w:val="es-MX"/>
        </w:rPr>
        <w:pPrChange w:id="2051" w:author="Erlie Hasam Morfin Zavalza" w:date="2014-10-31T03:00:00Z">
          <w:pPr>
            <w:ind w:left="426" w:hanging="426"/>
          </w:pPr>
        </w:pPrChange>
      </w:pPr>
      <w:r w:rsidRPr="009739BD">
        <w:rPr>
          <w:b/>
          <w:lang w:val="es-MX"/>
        </w:rPr>
        <w:t>Jugos Naturales</w:t>
      </w:r>
      <w:r w:rsidR="009739BD">
        <w:rPr>
          <w:lang w:val="es-MX"/>
        </w:rPr>
        <w:t xml:space="preserve"> </w:t>
      </w:r>
    </w:p>
    <w:p w14:paraId="3D7D8D3A" w14:textId="7BCB7588" w:rsidR="001877BA" w:rsidRDefault="001877BA" w:rsidP="009739BD">
      <w:pPr>
        <w:pStyle w:val="Prrafodelista"/>
        <w:numPr>
          <w:ilvl w:val="0"/>
          <w:numId w:val="55"/>
        </w:numPr>
        <w:rPr>
          <w:b/>
          <w:lang w:val="es-MX"/>
        </w:rPr>
      </w:pPr>
      <w:r w:rsidRPr="009739BD">
        <w:rPr>
          <w:b/>
          <w:lang w:val="es-MX"/>
        </w:rPr>
        <w:t>Cerveza Artesanal</w:t>
      </w:r>
    </w:p>
    <w:p w14:paraId="3CFA8E59" w14:textId="3CB3D112" w:rsidR="00F142C0" w:rsidRPr="009739BD" w:rsidRDefault="00F142C0" w:rsidP="009739BD">
      <w:pPr>
        <w:pStyle w:val="Prrafodelista"/>
        <w:numPr>
          <w:ilvl w:val="0"/>
          <w:numId w:val="55"/>
        </w:numPr>
        <w:rPr>
          <w:b/>
          <w:lang w:val="es-MX"/>
        </w:rPr>
      </w:pPr>
      <w:r>
        <w:rPr>
          <w:b/>
          <w:lang w:val="es-MX"/>
        </w:rPr>
        <w:lastRenderedPageBreak/>
        <w:t>Vinos</w:t>
      </w:r>
    </w:p>
    <w:p w14:paraId="6F2793DD" w14:textId="0658A02F" w:rsidR="001877BA" w:rsidRDefault="001877BA" w:rsidP="009739BD">
      <w:pPr>
        <w:pStyle w:val="Prrafodelista"/>
        <w:numPr>
          <w:ilvl w:val="0"/>
          <w:numId w:val="55"/>
        </w:numPr>
        <w:rPr>
          <w:lang w:val="es-MX"/>
        </w:rPr>
      </w:pPr>
      <w:r w:rsidRPr="009739BD">
        <w:rPr>
          <w:b/>
          <w:lang w:val="es-MX"/>
        </w:rPr>
        <w:t>Gaseosas</w:t>
      </w:r>
      <w:r w:rsidR="009739BD" w:rsidRPr="009739BD">
        <w:rPr>
          <w:b/>
          <w:lang w:val="es-MX"/>
        </w:rPr>
        <w:t xml:space="preserve"> </w:t>
      </w:r>
    </w:p>
    <w:p w14:paraId="3E7B55E6" w14:textId="07E02540" w:rsidR="00F142C0" w:rsidRPr="00F142C0" w:rsidRDefault="00F142C0" w:rsidP="009739BD">
      <w:pPr>
        <w:pStyle w:val="Prrafodelista"/>
        <w:numPr>
          <w:ilvl w:val="0"/>
          <w:numId w:val="55"/>
        </w:numPr>
        <w:rPr>
          <w:b/>
          <w:lang w:val="es-MX"/>
        </w:rPr>
      </w:pPr>
      <w:r w:rsidRPr="00F142C0">
        <w:rPr>
          <w:b/>
          <w:lang w:val="es-MX"/>
        </w:rPr>
        <w:t>Agua Purificada o Mineral</w:t>
      </w:r>
    </w:p>
    <w:p w14:paraId="0EBD20B6" w14:textId="77777777" w:rsidR="00F142C0" w:rsidRDefault="00F142C0" w:rsidP="00F142C0">
      <w:pPr>
        <w:pStyle w:val="Prrafodelista"/>
        <w:ind w:left="432"/>
        <w:rPr>
          <w:lang w:val="es-MX"/>
        </w:rPr>
      </w:pPr>
    </w:p>
    <w:p w14:paraId="7ABD2DE3" w14:textId="22E4C4E3" w:rsidR="00F142C0" w:rsidRDefault="00F142C0">
      <w:pPr>
        <w:spacing w:after="160" w:line="259" w:lineRule="auto"/>
        <w:jc w:val="left"/>
        <w:rPr>
          <w:lang w:val="es-MX"/>
        </w:rPr>
      </w:pPr>
      <w:r>
        <w:rPr>
          <w:noProof/>
          <w:lang w:val="es-MX" w:eastAsia="es-MX"/>
        </w:rPr>
        <w:drawing>
          <wp:inline distT="0" distB="0" distL="0" distR="0" wp14:anchorId="43C39575" wp14:editId="6969CAD8">
            <wp:extent cx="1217816" cy="1009291"/>
            <wp:effectExtent l="0" t="0" r="1905" b="63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nice-juic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33373" cy="1022184"/>
                    </a:xfrm>
                    <a:prstGeom prst="ellipse">
                      <a:avLst/>
                    </a:prstGeom>
                    <a:ln>
                      <a:noFill/>
                    </a:ln>
                    <a:effectLst>
                      <a:softEdge rad="112500"/>
                    </a:effectLst>
                  </pic:spPr>
                </pic:pic>
              </a:graphicData>
            </a:graphic>
          </wp:inline>
        </w:drawing>
      </w:r>
      <w:r>
        <w:rPr>
          <w:noProof/>
          <w:lang w:val="es-MX" w:eastAsia="es-MX"/>
        </w:rPr>
        <w:drawing>
          <wp:inline distT="0" distB="0" distL="0" distR="0" wp14:anchorId="43804F00" wp14:editId="71BFC21F">
            <wp:extent cx="1237842" cy="1157449"/>
            <wp:effectExtent l="0" t="0" r="635" b="508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escarga (3).jpg"/>
                    <pic:cNvPicPr/>
                  </pic:nvPicPr>
                  <pic:blipFill>
                    <a:blip r:embed="rId37">
                      <a:extLst>
                        <a:ext uri="{28A0092B-C50C-407E-A947-70E740481C1C}">
                          <a14:useLocalDpi xmlns:a14="http://schemas.microsoft.com/office/drawing/2010/main" val="0"/>
                        </a:ext>
                      </a:extLst>
                    </a:blip>
                    <a:stretch>
                      <a:fillRect/>
                    </a:stretch>
                  </pic:blipFill>
                  <pic:spPr>
                    <a:xfrm>
                      <a:off x="0" y="0"/>
                      <a:ext cx="1246085" cy="1165156"/>
                    </a:xfrm>
                    <a:prstGeom prst="ellipse">
                      <a:avLst/>
                    </a:prstGeom>
                    <a:ln>
                      <a:noFill/>
                    </a:ln>
                    <a:effectLst>
                      <a:softEdge rad="112500"/>
                    </a:effectLst>
                  </pic:spPr>
                </pic:pic>
              </a:graphicData>
            </a:graphic>
          </wp:inline>
        </w:drawing>
      </w:r>
      <w:r>
        <w:rPr>
          <w:noProof/>
          <w:lang w:val="es-MX" w:eastAsia="es-MX"/>
        </w:rPr>
        <w:drawing>
          <wp:inline distT="0" distB="0" distL="0" distR="0" wp14:anchorId="24BE6A50" wp14:editId="7788CA4F">
            <wp:extent cx="972906" cy="118857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escarga (4).jpg"/>
                    <pic:cNvPicPr/>
                  </pic:nvPicPr>
                  <pic:blipFill>
                    <a:blip r:embed="rId38">
                      <a:extLst>
                        <a:ext uri="{28A0092B-C50C-407E-A947-70E740481C1C}">
                          <a14:useLocalDpi xmlns:a14="http://schemas.microsoft.com/office/drawing/2010/main" val="0"/>
                        </a:ext>
                      </a:extLst>
                    </a:blip>
                    <a:stretch>
                      <a:fillRect/>
                    </a:stretch>
                  </pic:blipFill>
                  <pic:spPr>
                    <a:xfrm>
                      <a:off x="0" y="0"/>
                      <a:ext cx="978086" cy="1194905"/>
                    </a:xfrm>
                    <a:prstGeom prst="ellipse">
                      <a:avLst/>
                    </a:prstGeom>
                    <a:ln>
                      <a:noFill/>
                    </a:ln>
                    <a:effectLst>
                      <a:softEdge rad="112500"/>
                    </a:effectLst>
                  </pic:spPr>
                </pic:pic>
              </a:graphicData>
            </a:graphic>
          </wp:inline>
        </w:drawing>
      </w:r>
      <w:r>
        <w:rPr>
          <w:noProof/>
          <w:lang w:val="es-MX" w:eastAsia="es-MX"/>
        </w:rPr>
        <w:drawing>
          <wp:inline distT="0" distB="0" distL="0" distR="0" wp14:anchorId="43A48D68" wp14:editId="4A273213">
            <wp:extent cx="1293962" cy="1146810"/>
            <wp:effectExtent l="0" t="0" r="190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escarga (6).jpg"/>
                    <pic:cNvPicPr/>
                  </pic:nvPicPr>
                  <pic:blipFill>
                    <a:blip r:embed="rId39">
                      <a:extLst>
                        <a:ext uri="{28A0092B-C50C-407E-A947-70E740481C1C}">
                          <a14:useLocalDpi xmlns:a14="http://schemas.microsoft.com/office/drawing/2010/main" val="0"/>
                        </a:ext>
                      </a:extLst>
                    </a:blip>
                    <a:stretch>
                      <a:fillRect/>
                    </a:stretch>
                  </pic:blipFill>
                  <pic:spPr>
                    <a:xfrm>
                      <a:off x="0" y="0"/>
                      <a:ext cx="1301589" cy="1153570"/>
                    </a:xfrm>
                    <a:prstGeom prst="ellipse">
                      <a:avLst/>
                    </a:prstGeom>
                    <a:ln>
                      <a:noFill/>
                    </a:ln>
                    <a:effectLst>
                      <a:softEdge rad="112500"/>
                    </a:effectLst>
                  </pic:spPr>
                </pic:pic>
              </a:graphicData>
            </a:graphic>
          </wp:inline>
        </w:drawing>
      </w:r>
      <w:r>
        <w:rPr>
          <w:noProof/>
          <w:lang w:val="es-MX" w:eastAsia="es-MX"/>
        </w:rPr>
        <w:drawing>
          <wp:inline distT="0" distB="0" distL="0" distR="0" wp14:anchorId="3D61FB27" wp14:editId="5F949645">
            <wp:extent cx="733245" cy="1127125"/>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escarga (5).jpg"/>
                    <pic:cNvPicPr/>
                  </pic:nvPicPr>
                  <pic:blipFill>
                    <a:blip r:embed="rId40">
                      <a:extLst>
                        <a:ext uri="{28A0092B-C50C-407E-A947-70E740481C1C}">
                          <a14:useLocalDpi xmlns:a14="http://schemas.microsoft.com/office/drawing/2010/main" val="0"/>
                        </a:ext>
                      </a:extLst>
                    </a:blip>
                    <a:stretch>
                      <a:fillRect/>
                    </a:stretch>
                  </pic:blipFill>
                  <pic:spPr>
                    <a:xfrm>
                      <a:off x="0" y="0"/>
                      <a:ext cx="735474" cy="1130552"/>
                    </a:xfrm>
                    <a:prstGeom prst="rect">
                      <a:avLst/>
                    </a:prstGeom>
                  </pic:spPr>
                </pic:pic>
              </a:graphicData>
            </a:graphic>
          </wp:inline>
        </w:drawing>
      </w:r>
      <w:r>
        <w:rPr>
          <w:lang w:val="es-MX"/>
        </w:rPr>
        <w:br w:type="page"/>
      </w:r>
    </w:p>
    <w:p w14:paraId="39D073BE" w14:textId="089C9999" w:rsidR="00F142C0" w:rsidRPr="009739BD" w:rsidRDefault="00F142C0" w:rsidP="00F142C0">
      <w:pPr>
        <w:pStyle w:val="Prrafodelista"/>
        <w:ind w:left="432"/>
        <w:rPr>
          <w:ins w:id="2052" w:author="Erlie Hasam Morfin Zavalza" w:date="2014-10-31T02:30:00Z"/>
          <w:lang w:val="es-MX"/>
        </w:rPr>
      </w:pPr>
    </w:p>
    <w:p w14:paraId="27B58BFC" w14:textId="23A0223C" w:rsidR="00C629BB" w:rsidRDefault="00DF0CF0">
      <w:pPr>
        <w:pStyle w:val="Ttulo3"/>
        <w:rPr>
          <w:lang w:val="es-MX"/>
        </w:rPr>
        <w:pPrChange w:id="2053" w:author="Erlie Hasam Morfin Zavalza" w:date="2014-11-07T14:17:00Z">
          <w:pPr>
            <w:ind w:left="426" w:hanging="426"/>
          </w:pPr>
        </w:pPrChange>
      </w:pPr>
      <w:ins w:id="2054" w:author="Erlie Hasam Morfin Zavalza" w:date="2014-10-31T02:36:00Z">
        <w:r>
          <w:rPr>
            <w:lang w:val="es-MX"/>
          </w:rPr>
          <w:t>NUESTRO SERVICIO</w:t>
        </w:r>
      </w:ins>
    </w:p>
    <w:p w14:paraId="2169B30F" w14:textId="1693F30B" w:rsidR="00F142C0" w:rsidRDefault="00F142C0" w:rsidP="00F142C0">
      <w:pPr>
        <w:rPr>
          <w:lang w:val="es-MX"/>
        </w:rPr>
      </w:pPr>
      <w:r>
        <w:rPr>
          <w:lang w:val="es-MX"/>
        </w:rPr>
        <w:t xml:space="preserve">Tendremos </w:t>
      </w:r>
      <w:del w:id="2055" w:author="Erlie Hasam Morfin Zavalza" w:date="2014-11-20T21:18:00Z">
        <w:r w:rsidDel="00DB0551">
          <w:rPr>
            <w:lang w:val="es-MX"/>
          </w:rPr>
          <w:delText xml:space="preserve">meseros </w:delText>
        </w:r>
      </w:del>
      <w:ins w:id="2056" w:author="Erlie Hasam Morfin Zavalza" w:date="2014-11-20T21:18:00Z">
        <w:r w:rsidR="00DB0551">
          <w:rPr>
            <w:lang w:val="es-MX"/>
          </w:rPr>
          <w:t xml:space="preserve">garzón </w:t>
        </w:r>
      </w:ins>
      <w:r>
        <w:rPr>
          <w:lang w:val="es-MX"/>
        </w:rPr>
        <w:t xml:space="preserve">y personal calificado </w:t>
      </w:r>
      <w:del w:id="2057" w:author="Erlie Hasam Morfin Zavalza" w:date="2014-11-20T21:18:00Z">
        <w:r w:rsidDel="00DB0551">
          <w:rPr>
            <w:lang w:val="es-MX"/>
          </w:rPr>
          <w:delText>a tu disposición para que atienda a</w:delText>
        </w:r>
      </w:del>
      <w:ins w:id="2058" w:author="Erlie Hasam Morfin Zavalza" w:date="2014-11-20T21:18:00Z">
        <w:r w:rsidR="00DB0551">
          <w:rPr>
            <w:lang w:val="es-MX"/>
          </w:rPr>
          <w:t>disposición de</w:t>
        </w:r>
      </w:ins>
      <w:r>
        <w:rPr>
          <w:lang w:val="es-MX"/>
        </w:rPr>
        <w:t xml:space="preserve"> los clientes de</w:t>
      </w:r>
      <w:r w:rsidR="00FE61EA">
        <w:rPr>
          <w:lang w:val="es-MX"/>
        </w:rPr>
        <w:t xml:space="preserve"> </w:t>
      </w:r>
      <w:r>
        <w:rPr>
          <w:lang w:val="es-MX"/>
        </w:rPr>
        <w:t>la mejor manera.</w:t>
      </w:r>
    </w:p>
    <w:p w14:paraId="7CD3925E" w14:textId="44DFA4BE" w:rsidR="00F142C0" w:rsidRPr="00F142C0" w:rsidRDefault="00F142C0" w:rsidP="00F142C0">
      <w:pPr>
        <w:rPr>
          <w:lang w:val="es-MX"/>
        </w:rPr>
      </w:pPr>
      <w:r>
        <w:rPr>
          <w:lang w:val="es-MX"/>
        </w:rPr>
        <w:t>Habrá sistema de pedidos por teléfono</w:t>
      </w:r>
      <w:del w:id="2059" w:author="Erlie Hasam Morfin Zavalza" w:date="2014-11-20T21:18:00Z">
        <w:r w:rsidDel="00DB0551">
          <w:rPr>
            <w:lang w:val="es-MX"/>
          </w:rPr>
          <w:delText xml:space="preserve"> o internet</w:delText>
        </w:r>
      </w:del>
      <w:r>
        <w:rPr>
          <w:lang w:val="es-MX"/>
        </w:rPr>
        <w:t>.</w:t>
      </w:r>
    </w:p>
    <w:p w14:paraId="3A1B5CE4" w14:textId="77777777" w:rsidR="00DB0551" w:rsidRDefault="00F142C0" w:rsidP="00C333EA">
      <w:pPr>
        <w:rPr>
          <w:ins w:id="2060" w:author="Erlie Hasam Morfin Zavalza" w:date="2014-11-20T21:18:00Z"/>
          <w:lang w:val="es-MX"/>
        </w:rPr>
      </w:pPr>
      <w:r>
        <w:rPr>
          <w:lang w:val="es-MX"/>
        </w:rPr>
        <w:t>Ofreceremos</w:t>
      </w:r>
      <w:r w:rsidR="00C333EA">
        <w:rPr>
          <w:lang w:val="es-MX"/>
        </w:rPr>
        <w:t xml:space="preserve"> servicio </w:t>
      </w:r>
      <w:r>
        <w:rPr>
          <w:lang w:val="es-MX"/>
        </w:rPr>
        <w:t>exprés</w:t>
      </w:r>
      <w:r w:rsidR="00C333EA">
        <w:rPr>
          <w:lang w:val="es-MX"/>
        </w:rPr>
        <w:t xml:space="preserve"> de </w:t>
      </w:r>
      <w:r>
        <w:rPr>
          <w:lang w:val="es-MX"/>
        </w:rPr>
        <w:t>envió</w:t>
      </w:r>
      <w:r w:rsidR="00C333EA">
        <w:rPr>
          <w:lang w:val="es-MX"/>
        </w:rPr>
        <w:t xml:space="preserve"> a domicilio en </w:t>
      </w:r>
      <w:del w:id="2061" w:author="Erlie Hasam Morfin Zavalza" w:date="2014-11-20T21:18:00Z">
        <w:r w:rsidR="00C333EA" w:rsidDel="00DB0551">
          <w:rPr>
            <w:lang w:val="es-MX"/>
          </w:rPr>
          <w:delText>San Antonio</w:delText>
        </w:r>
      </w:del>
      <w:ins w:id="2062" w:author="Erlie Hasam Morfin Zavalza" w:date="2014-11-20T21:18:00Z">
        <w:r w:rsidR="00DB0551">
          <w:rPr>
            <w:lang w:val="es-MX"/>
          </w:rPr>
          <w:t>Lloleo</w:t>
        </w:r>
      </w:ins>
      <w:r w:rsidR="00C333EA">
        <w:rPr>
          <w:lang w:val="es-MX"/>
        </w:rPr>
        <w:t xml:space="preserve"> con un costo mínimo.         </w:t>
      </w:r>
    </w:p>
    <w:p w14:paraId="6954CCFE" w14:textId="46C75F0F" w:rsidR="00C333EA" w:rsidRDefault="00C333EA">
      <w:pPr>
        <w:rPr>
          <w:lang w:val="es-MX"/>
        </w:rPr>
      </w:pPr>
      <w:r>
        <w:rPr>
          <w:lang w:val="es-MX"/>
        </w:rPr>
        <w:t xml:space="preserve"> </w:t>
      </w:r>
      <w:del w:id="2063" w:author="Erlie Hasam Morfin Zavalza" w:date="2014-11-20T21:19:00Z">
        <w:r w:rsidDel="00DB0551">
          <w:rPr>
            <w:lang w:val="es-MX"/>
          </w:rPr>
          <w:delText xml:space="preserve">  </w:delText>
        </w:r>
      </w:del>
      <w:del w:id="2064" w:author="Erlie Hasam Morfin Zavalza" w:date="2014-11-20T21:18:00Z">
        <w:r w:rsidDel="00DB0551">
          <w:rPr>
            <w:lang w:val="es-MX"/>
          </w:rPr>
          <w:delText xml:space="preserve"> </w:delText>
        </w:r>
      </w:del>
      <w:r>
        <w:rPr>
          <w:lang w:val="es-MX"/>
        </w:rPr>
        <w:t>Al hacer el pedido, tomamos los datos de la orden y del domicilio</w:t>
      </w:r>
      <w:r w:rsidR="00F142C0">
        <w:rPr>
          <w:lang w:val="es-MX"/>
        </w:rPr>
        <w:t xml:space="preserve"> </w:t>
      </w:r>
      <w:r>
        <w:rPr>
          <w:lang w:val="es-MX"/>
        </w:rPr>
        <w:t>para hacer tu pedido y enviarlo hasta su destino).</w:t>
      </w:r>
    </w:p>
    <w:p w14:paraId="2B1D4B02" w14:textId="1A8765BC" w:rsidR="00F142C0" w:rsidRPr="00C333EA" w:rsidRDefault="00F142C0" w:rsidP="00C333EA">
      <w:pPr>
        <w:rPr>
          <w:ins w:id="2065" w:author="Erlie Hasam Morfin Zavalza" w:date="2014-10-31T00:15:00Z"/>
          <w:lang w:val="es-MX"/>
          <w:rPrChange w:id="2066" w:author="Erlie Hasam Morfin Zavalza" w:date="2014-10-31T02:30:00Z">
            <w:rPr>
              <w:ins w:id="2067" w:author="Erlie Hasam Morfin Zavalza" w:date="2014-10-31T00:15:00Z"/>
              <w:shd w:val="clear" w:color="auto" w:fill="FFFFFF"/>
              <w:lang w:val="es-MX"/>
            </w:rPr>
          </w:rPrChange>
        </w:rPr>
      </w:pPr>
      <w:r>
        <w:rPr>
          <w:noProof/>
          <w:lang w:val="es-MX" w:eastAsia="es-MX"/>
        </w:rPr>
        <w:drawing>
          <wp:inline distT="0" distB="0" distL="0" distR="0" wp14:anchorId="41F0C4E4" wp14:editId="5B929740">
            <wp:extent cx="1828800" cy="14242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to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4240" cy="1428499"/>
                    </a:xfrm>
                    <a:prstGeom prst="rect">
                      <a:avLst/>
                    </a:prstGeom>
                  </pic:spPr>
                </pic:pic>
              </a:graphicData>
            </a:graphic>
          </wp:inline>
        </w:drawing>
      </w:r>
      <w:r>
        <w:rPr>
          <w:noProof/>
          <w:lang w:val="es-MX" w:eastAsia="es-MX"/>
        </w:rPr>
        <w:drawing>
          <wp:inline distT="0" distB="0" distL="0" distR="0" wp14:anchorId="087A238C" wp14:editId="4A30EB37">
            <wp:extent cx="1414732" cy="141473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sero-y-menu.jpg"/>
                    <pic:cNvPicPr/>
                  </pic:nvPicPr>
                  <pic:blipFill>
                    <a:blip r:embed="rId42">
                      <a:extLst>
                        <a:ext uri="{28A0092B-C50C-407E-A947-70E740481C1C}">
                          <a14:useLocalDpi xmlns:a14="http://schemas.microsoft.com/office/drawing/2010/main" val="0"/>
                        </a:ext>
                      </a:extLst>
                    </a:blip>
                    <a:stretch>
                      <a:fillRect/>
                    </a:stretch>
                  </pic:blipFill>
                  <pic:spPr>
                    <a:xfrm>
                      <a:off x="0" y="0"/>
                      <a:ext cx="1422954" cy="1422954"/>
                    </a:xfrm>
                    <a:prstGeom prst="rect">
                      <a:avLst/>
                    </a:prstGeom>
                  </pic:spPr>
                </pic:pic>
              </a:graphicData>
            </a:graphic>
          </wp:inline>
        </w:drawing>
      </w:r>
      <w:r>
        <w:rPr>
          <w:noProof/>
          <w:lang w:val="es-MX" w:eastAsia="es-MX"/>
        </w:rPr>
        <w:drawing>
          <wp:inline distT="0" distB="0" distL="0" distR="0" wp14:anchorId="5756A693" wp14:editId="7FE0CD91">
            <wp:extent cx="2163152" cy="1284969"/>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_pedidosya.jpg"/>
                    <pic:cNvPicPr/>
                  </pic:nvPicPr>
                  <pic:blipFill>
                    <a:blip r:embed="rId43">
                      <a:extLst>
                        <a:ext uri="{28A0092B-C50C-407E-A947-70E740481C1C}">
                          <a14:useLocalDpi xmlns:a14="http://schemas.microsoft.com/office/drawing/2010/main" val="0"/>
                        </a:ext>
                      </a:extLst>
                    </a:blip>
                    <a:stretch>
                      <a:fillRect/>
                    </a:stretch>
                  </pic:blipFill>
                  <pic:spPr>
                    <a:xfrm>
                      <a:off x="0" y="0"/>
                      <a:ext cx="2168081" cy="1287897"/>
                    </a:xfrm>
                    <a:prstGeom prst="rect">
                      <a:avLst/>
                    </a:prstGeom>
                  </pic:spPr>
                </pic:pic>
              </a:graphicData>
            </a:graphic>
          </wp:inline>
        </w:drawing>
      </w:r>
    </w:p>
    <w:p w14:paraId="0A99F387" w14:textId="77777777" w:rsidR="00F5337F" w:rsidRDefault="00F5337F">
      <w:pPr>
        <w:pStyle w:val="Ttulo3"/>
        <w:rPr>
          <w:ins w:id="2068" w:author="Erlie Hasam Morfin Zavalza" w:date="2014-10-31T13:26:00Z"/>
        </w:rPr>
      </w:pPr>
      <w:bookmarkStart w:id="2069" w:name="_Toc402469106"/>
      <w:bookmarkStart w:id="2070" w:name="_Toc402469238"/>
      <w:ins w:id="2071" w:author="Erlie Hasam Morfin Zavalza" w:date="2014-10-31T13:26:00Z">
        <w:r>
          <w:t>EVOLUCIÓN FUTURA DEL PRODUCTO.</w:t>
        </w:r>
      </w:ins>
    </w:p>
    <w:p w14:paraId="225019E1" w14:textId="5D43A01B" w:rsidR="00F5337F" w:rsidRDefault="00E91761" w:rsidP="00230F59">
      <w:r>
        <w:t>Si los productos son bien aceptados podremos generar una idea para ir introduciendo nuevos colores y sabores nuevos de empanadas.</w:t>
      </w:r>
    </w:p>
    <w:p w14:paraId="15579D8B" w14:textId="7998551B" w:rsidR="00E91761" w:rsidRDefault="00E91761" w:rsidP="00230F59">
      <w:r>
        <w:t>Podemos generar un paquete especial para semana santa con empanadas nuevas de mariscos.</w:t>
      </w:r>
    </w:p>
    <w:p w14:paraId="75FD8348" w14:textId="48660E9D" w:rsidR="00F5337F" w:rsidRPr="00DF0CF0" w:rsidRDefault="00E91761" w:rsidP="00F5337F">
      <w:pPr>
        <w:rPr>
          <w:ins w:id="2072" w:author="Erlie Hasam Morfin Zavalza" w:date="2014-10-31T13:26:00Z"/>
        </w:rPr>
      </w:pPr>
      <w:r>
        <w:t>Para las fiestas patrias podremos promover los colores patrios azul, rojo y blanco para generar un alto volumen en ventas, promocionando paquetes de 3 empanadas una de cada color de la bandera.</w:t>
      </w:r>
    </w:p>
    <w:p w14:paraId="794C5409" w14:textId="36CAFF63" w:rsidR="00F5337F" w:rsidRDefault="00F5337F">
      <w:pPr>
        <w:pStyle w:val="Ttulo3"/>
        <w:rPr>
          <w:ins w:id="2073" w:author="Erlie Hasam Morfin Zavalza" w:date="2014-10-31T13:26:00Z"/>
        </w:rPr>
      </w:pPr>
      <w:ins w:id="2074" w:author="Erlie Hasam Morfin Zavalza" w:date="2014-10-31T13:26:00Z">
        <w:r>
          <w:t xml:space="preserve"> </w:t>
        </w:r>
        <w:r w:rsidR="00E302BA">
          <w:t xml:space="preserve">SU EMPRESA EN </w:t>
        </w:r>
      </w:ins>
      <w:r w:rsidR="00E302BA">
        <w:t>EL FUTURO</w:t>
      </w:r>
    </w:p>
    <w:p w14:paraId="63C1FBBC" w14:textId="16488509" w:rsidR="00F5337F" w:rsidRDefault="00F5337F" w:rsidP="00230F59">
      <w:ins w:id="2075" w:author="Erlie Hasam Morfin Zavalza" w:date="2014-10-31T13:26:00Z">
        <w:r w:rsidRPr="002D1AC5">
          <w:t>El producto lo vemos ya posicionado en el mercado como una gran aceptación de los cliente</w:t>
        </w:r>
        <w:r>
          <w:t>s</w:t>
        </w:r>
        <w:r w:rsidRPr="002D1AC5">
          <w:t>, lo cual nos permitirá expandirnos hasta llegar a una sucursal nueva donde se crearan y se dará espacio para que los clientes puedan disfrutar de los productos cómodamente, esta nueva sucursal dará servicios</w:t>
        </w:r>
        <w:r>
          <w:t xml:space="preserve"> tanto para </w:t>
        </w:r>
        <w:r w:rsidRPr="002D1AC5">
          <w:t xml:space="preserve"> llevar y servir</w:t>
        </w:r>
        <w:r>
          <w:t xml:space="preserve"> con todo lo necesario para la comodidad del cliente</w:t>
        </w:r>
        <w:r w:rsidRPr="002D1AC5">
          <w:t>. Contando con más personal encargado de la producción de las empanadas y personas para la supervisión y control de calidad y personal</w:t>
        </w:r>
      </w:ins>
      <w:r w:rsidR="00230F59">
        <w:t>.</w:t>
      </w:r>
    </w:p>
    <w:p w14:paraId="79416875" w14:textId="6D333966" w:rsidR="00230F59" w:rsidRDefault="00230F59" w:rsidP="00230F59">
      <w:r>
        <w:t xml:space="preserve">Se modernizará el diseño de nuestras instalaciones con infraestructura mejorada y moderna, se invertirá </w:t>
      </w:r>
      <w:r w:rsidR="00727550">
        <w:t>más</w:t>
      </w:r>
      <w:r>
        <w:t xml:space="preserve"> en publicidad en medios masivos para dar a conocer nuestras empanadas por todo Chile, se invertirá en el diseño de un sistema de producción de emp</w:t>
      </w:r>
      <w:r w:rsidR="00727550">
        <w:t>a</w:t>
      </w:r>
      <w:r>
        <w:t>nadas que mejore los procesos y reduzca el tiempo de preparación, habrá maquinaria moderna.</w:t>
      </w:r>
    </w:p>
    <w:p w14:paraId="7FC36744" w14:textId="3A578257" w:rsidR="00230F59" w:rsidRDefault="00230F59" w:rsidP="00F5337F">
      <w:r>
        <w:t>Se gestionará la patente de nuestros productos y se iniciarán los trámites para iniciar un modelo de franquicia de empanadas a nivel internacional.</w:t>
      </w:r>
    </w:p>
    <w:p w14:paraId="4D38C774" w14:textId="7C1AFC0B" w:rsidR="00230F59" w:rsidRPr="00B21ACB" w:rsidRDefault="00230F59" w:rsidP="00F5337F">
      <w:pPr>
        <w:rPr>
          <w:ins w:id="2076" w:author="Erlie Hasam Morfin Zavalza" w:date="2014-10-31T13:26:00Z"/>
        </w:rPr>
      </w:pPr>
      <w:r>
        <w:t>Se comenzarán los trámites necesarios para gestionar diversos restaurantes en nuevas ciudades y regiones, comenzará la expansión nacional.</w:t>
      </w:r>
    </w:p>
    <w:bookmarkEnd w:id="2069"/>
    <w:bookmarkEnd w:id="2070"/>
    <w:p w14:paraId="78DC6CDB" w14:textId="0E7C6731" w:rsidR="00F5337F" w:rsidDel="00B77D5C" w:rsidRDefault="00F5337F">
      <w:pPr>
        <w:pStyle w:val="Ttulo1"/>
        <w:rPr>
          <w:del w:id="2077" w:author="Erlie Hasam Morfin Zavalza" w:date="2014-11-06T02:11:00Z"/>
        </w:rPr>
      </w:pPr>
    </w:p>
    <w:p w14:paraId="0CC3027B" w14:textId="06D6C8A7" w:rsidR="006E7778" w:rsidRDefault="006E7778">
      <w:pPr>
        <w:pStyle w:val="Ttulo1"/>
        <w:rPr>
          <w:ins w:id="2078" w:author="Erlie Hasam Morfin Zavalza" w:date="2014-10-31T01:12:00Z"/>
          <w:shd w:val="clear" w:color="auto" w:fill="FFFFFF"/>
          <w:lang w:val="es-MX"/>
        </w:rPr>
        <w:pPrChange w:id="2079" w:author="Erlie Hasam Morfin Zavalza" w:date="2014-10-31T01:51:00Z">
          <w:pPr>
            <w:ind w:left="426" w:hanging="426"/>
          </w:pPr>
        </w:pPrChange>
      </w:pPr>
      <w:ins w:id="2080" w:author="Erlie Hasam Morfin Zavalza" w:date="2014-10-31T00:47:00Z">
        <w:r>
          <w:rPr>
            <w:shd w:val="clear" w:color="auto" w:fill="FFFFFF"/>
            <w:lang w:val="es-MX"/>
          </w:rPr>
          <w:t>PRE-INVERSIÓN</w:t>
        </w:r>
      </w:ins>
    </w:p>
    <w:p w14:paraId="41AB99E1" w14:textId="6841D5A8" w:rsidR="00BC6579" w:rsidRPr="00BC6579" w:rsidRDefault="00D55E4B">
      <w:pPr>
        <w:pStyle w:val="Ttulo2"/>
        <w:rPr>
          <w:ins w:id="2081" w:author="Erlie Hasam Morfin Zavalza" w:date="2014-10-31T00:47:00Z"/>
          <w:rPrChange w:id="2082" w:author="Erlie Hasam Morfin Zavalza" w:date="2014-10-31T01:12:00Z">
            <w:rPr>
              <w:ins w:id="2083" w:author="Erlie Hasam Morfin Zavalza" w:date="2014-10-31T00:47:00Z"/>
              <w:shd w:val="clear" w:color="auto" w:fill="FFFFFF"/>
              <w:lang w:val="es-MX"/>
            </w:rPr>
          </w:rPrChange>
        </w:rPr>
        <w:pPrChange w:id="2084" w:author="Erlie Hasam Morfin Zavalza" w:date="2014-10-31T01:12:00Z">
          <w:pPr>
            <w:ind w:left="426" w:hanging="426"/>
          </w:pPr>
        </w:pPrChange>
      </w:pPr>
      <w:ins w:id="2085" w:author="Erlie Hasam Morfin Zavalza" w:date="2014-10-31T01:14:00Z">
        <w:r>
          <w:t xml:space="preserve">INFORME DE LA </w:t>
        </w:r>
      </w:ins>
      <w:ins w:id="2086" w:author="Erlie Hasam Morfin Zavalza" w:date="2014-10-31T01:12:00Z">
        <w:r w:rsidR="00BC6579">
          <w:t>IDENTIFICACIÓN DEL PROYECTO</w:t>
        </w:r>
      </w:ins>
    </w:p>
    <w:p w14:paraId="1ABAF4F8" w14:textId="77777777" w:rsidR="00BD52FA" w:rsidRDefault="00BD52FA">
      <w:pPr>
        <w:pStyle w:val="Ttulo3"/>
        <w:rPr>
          <w:ins w:id="2087" w:author="Erlie Hasam Morfin Zavalza" w:date="2014-10-31T02:28:00Z"/>
          <w:lang w:val="es-MX"/>
        </w:rPr>
        <w:pPrChange w:id="2088" w:author="Erlie Hasam Morfin Zavalza" w:date="2014-11-07T14:17:00Z">
          <w:pPr>
            <w:ind w:left="426" w:hanging="426"/>
          </w:pPr>
        </w:pPrChange>
      </w:pPr>
      <w:ins w:id="2089" w:author="Erlie Hasam Morfin Zavalza" w:date="2014-10-31T02:28:00Z">
        <w:r>
          <w:rPr>
            <w:lang w:val="es-MX"/>
          </w:rPr>
          <w:t>NOMBRE DEL PROYECTO</w:t>
        </w:r>
      </w:ins>
    </w:p>
    <w:p w14:paraId="3A265F33" w14:textId="56FCD8C0" w:rsidR="00C8386F" w:rsidRPr="00C8386F" w:rsidRDefault="00006E93">
      <w:pPr>
        <w:rPr>
          <w:ins w:id="2090" w:author="Erlie Hasam Morfin Zavalza" w:date="2014-10-31T00:14:00Z"/>
          <w:lang w:val="es-MX"/>
          <w:rPrChange w:id="2091" w:author="Erlie Hasam Morfin Zavalza" w:date="2014-10-31T01:39:00Z">
            <w:rPr>
              <w:ins w:id="2092" w:author="Erlie Hasam Morfin Zavalza" w:date="2014-10-31T00:14:00Z"/>
              <w:shd w:val="clear" w:color="auto" w:fill="FFFFFF"/>
              <w:lang w:val="es-MX"/>
            </w:rPr>
          </w:rPrChange>
        </w:rPr>
        <w:pPrChange w:id="2093" w:author="Erlie Hasam Morfin Zavalza" w:date="2014-10-31T01:40:00Z">
          <w:pPr>
            <w:ind w:left="426" w:hanging="426"/>
          </w:pPr>
        </w:pPrChange>
      </w:pPr>
      <w:ins w:id="2094" w:author="Erlie Hasam Morfin Zavalza" w:date="2014-10-31T01:09:00Z">
        <w:r>
          <w:rPr>
            <w:lang w:val="es-MX"/>
          </w:rPr>
          <w:t>NUEVA UNIDAD DE NEGOCIO</w:t>
        </w:r>
      </w:ins>
      <w:ins w:id="2095" w:author="Erlie Hasam Morfin Zavalza" w:date="2014-10-31T01:10:00Z">
        <w:r>
          <w:rPr>
            <w:lang w:val="es-MX"/>
          </w:rPr>
          <w:t xml:space="preserve"> DEL RESTAURANT TOP-TEN</w:t>
        </w:r>
      </w:ins>
      <w:ins w:id="2096" w:author="Erlie Hasam Morfin Zavalza" w:date="2014-10-31T01:09:00Z">
        <w:r>
          <w:rPr>
            <w:lang w:val="es-MX"/>
          </w:rPr>
          <w:t xml:space="preserve"> PARA LA </w:t>
        </w:r>
      </w:ins>
      <w:ins w:id="2097" w:author="Erlie Hasam Morfin Zavalza" w:date="2014-10-31T00:48:00Z">
        <w:r w:rsidR="006E7778">
          <w:rPr>
            <w:lang w:val="es-MX"/>
          </w:rPr>
          <w:t>PRODUCCIÓN Y COMERCIALIZACI</w:t>
        </w:r>
      </w:ins>
      <w:ins w:id="2098" w:author="Erlie Hasam Morfin Zavalza" w:date="2014-10-31T00:49:00Z">
        <w:r w:rsidR="006E7778">
          <w:rPr>
            <w:lang w:val="es-MX"/>
          </w:rPr>
          <w:t>ÓN DE EMPANADAS DE COLORES CON SALSA</w:t>
        </w:r>
      </w:ins>
      <w:ins w:id="2099" w:author="Erlie Hasam Morfin Zavalza" w:date="2014-10-31T03:06:00Z">
        <w:r w:rsidR="0074061F">
          <w:rPr>
            <w:lang w:val="es-MX"/>
          </w:rPr>
          <w:t xml:space="preserve"> EN SAN ANTONIO</w:t>
        </w:r>
      </w:ins>
      <w:ins w:id="2100" w:author="Erlie Hasam Morfin Zavalza" w:date="2014-10-31T03:05:00Z">
        <w:r w:rsidR="0074061F">
          <w:rPr>
            <w:lang w:val="es-MX"/>
          </w:rPr>
          <w:t>,</w:t>
        </w:r>
      </w:ins>
      <w:ins w:id="2101" w:author="Erlie Hasam Morfin Zavalza" w:date="2014-10-31T00:49:00Z">
        <w:r w:rsidR="006E7778">
          <w:rPr>
            <w:lang w:val="es-MX"/>
          </w:rPr>
          <w:t xml:space="preserve"> </w:t>
        </w:r>
      </w:ins>
      <w:r w:rsidR="00E302BA">
        <w:rPr>
          <w:lang w:val="es-MX"/>
        </w:rPr>
        <w:t xml:space="preserve">COMO MEDIO PARA </w:t>
      </w:r>
      <w:ins w:id="2102" w:author="Erlie Hasam Morfin Zavalza" w:date="2014-10-31T03:04:00Z">
        <w:r w:rsidR="0074061F">
          <w:rPr>
            <w:lang w:val="es-MX"/>
          </w:rPr>
          <w:t>OPTIMI</w:t>
        </w:r>
      </w:ins>
      <w:r w:rsidR="00E302BA">
        <w:rPr>
          <w:lang w:val="es-MX"/>
        </w:rPr>
        <w:t>ZAR EL USO</w:t>
      </w:r>
      <w:ins w:id="2103" w:author="Erlie Hasam Morfin Zavalza" w:date="2014-10-31T03:04:00Z">
        <w:r w:rsidR="0074061F">
          <w:rPr>
            <w:lang w:val="es-MX"/>
          </w:rPr>
          <w:t xml:space="preserve"> DE RECURSOS Y </w:t>
        </w:r>
      </w:ins>
      <w:r w:rsidR="00E302BA">
        <w:rPr>
          <w:lang w:val="es-MX"/>
        </w:rPr>
        <w:t xml:space="preserve"> LA </w:t>
      </w:r>
      <w:ins w:id="2104" w:author="Erlie Hasam Morfin Zavalza" w:date="2014-10-31T03:04:00Z">
        <w:r w:rsidR="0074061F">
          <w:rPr>
            <w:lang w:val="es-MX"/>
          </w:rPr>
          <w:t>CAPACIDAD DISPONIBLE</w:t>
        </w:r>
      </w:ins>
      <w:ins w:id="2105" w:author="Erlie Hasam Morfin Zavalza" w:date="2014-10-31T03:05:00Z">
        <w:r w:rsidR="0074061F">
          <w:rPr>
            <w:lang w:val="es-MX"/>
          </w:rPr>
          <w:t xml:space="preserve"> </w:t>
        </w:r>
      </w:ins>
      <w:ins w:id="2106" w:author="Erlie Hasam Morfin Zavalza" w:date="2014-10-31T00:49:00Z">
        <w:r w:rsidR="006E7778">
          <w:rPr>
            <w:lang w:val="es-MX"/>
          </w:rPr>
          <w:t>EN</w:t>
        </w:r>
      </w:ins>
      <w:ins w:id="2107" w:author="Erlie Hasam Morfin Zavalza" w:date="2014-10-31T03:05:00Z">
        <w:r w:rsidR="0074061F">
          <w:rPr>
            <w:lang w:val="es-MX"/>
          </w:rPr>
          <w:t xml:space="preserve"> EL NEGOCIO ACTUAL</w:t>
        </w:r>
      </w:ins>
      <w:ins w:id="2108" w:author="Erlie Hasam Morfin Zavalza" w:date="2014-10-31T03:04:00Z">
        <w:r w:rsidR="0074061F">
          <w:rPr>
            <w:lang w:val="es-MX"/>
          </w:rPr>
          <w:t>.</w:t>
        </w:r>
      </w:ins>
    </w:p>
    <w:p w14:paraId="4FC0CE8C" w14:textId="702A285E" w:rsidR="007E40A7" w:rsidRDefault="00D55E4B">
      <w:pPr>
        <w:pStyle w:val="Ttulo3"/>
        <w:rPr>
          <w:ins w:id="2109" w:author="Erlie Hasam Morfin Zavalza" w:date="2014-10-31T01:40:00Z"/>
          <w:shd w:val="clear" w:color="auto" w:fill="FFFFFF"/>
          <w:lang w:val="es-MX"/>
        </w:rPr>
        <w:pPrChange w:id="2110" w:author="Erlie Hasam Morfin Zavalza" w:date="2014-11-07T14:17:00Z">
          <w:pPr>
            <w:ind w:left="426" w:hanging="426"/>
          </w:pPr>
        </w:pPrChange>
      </w:pPr>
      <w:ins w:id="2111" w:author="Erlie Hasam Morfin Zavalza" w:date="2014-10-31T01:14:00Z">
        <w:r>
          <w:rPr>
            <w:shd w:val="clear" w:color="auto" w:fill="FFFFFF"/>
            <w:lang w:val="es-MX"/>
          </w:rPr>
          <w:t>DESCRIPCIÓN BREVE DEL PROYECTO</w:t>
        </w:r>
      </w:ins>
    </w:p>
    <w:p w14:paraId="38CE9183" w14:textId="5FCE94B0" w:rsidR="00C8386F" w:rsidRDefault="009A4E92">
      <w:pPr>
        <w:rPr>
          <w:ins w:id="2112" w:author="Erlie Hasam Morfin Zavalza" w:date="2014-10-31T23:44:00Z"/>
          <w:lang w:val="es-MX"/>
        </w:rPr>
        <w:pPrChange w:id="2113" w:author="Erlie Hasam Morfin Zavalza" w:date="2014-10-31T23:40:00Z">
          <w:pPr>
            <w:ind w:left="426" w:hanging="426"/>
          </w:pPr>
        </w:pPrChange>
      </w:pPr>
      <w:ins w:id="2114" w:author="Erlie Hasam Morfin Zavalza" w:date="2014-10-31T23:39:00Z">
        <w:r>
          <w:rPr>
            <w:lang w:val="es-MX"/>
          </w:rPr>
          <w:t xml:space="preserve">Este proyecto </w:t>
        </w:r>
      </w:ins>
      <w:ins w:id="2115" w:author="Erlie Hasam Morfin Zavalza" w:date="2014-10-31T23:40:00Z">
        <w:r>
          <w:rPr>
            <w:lang w:val="es-MX"/>
          </w:rPr>
          <w:t xml:space="preserve">surge como respuesta a una necesidad interna de la empresa Restaurant Top-Ten  que se encuentra ubicada en la localidad de San Antonio  para tomar ventaja de los </w:t>
        </w:r>
      </w:ins>
      <w:ins w:id="2116" w:author="Erlie Hasam Morfin Zavalza" w:date="2014-10-31T23:41:00Z">
        <w:r>
          <w:rPr>
            <w:lang w:val="es-MX"/>
          </w:rPr>
          <w:t>recursos, herramientas</w:t>
        </w:r>
      </w:ins>
      <w:ins w:id="2117" w:author="Erlie Hasam Morfin Zavalza" w:date="2014-10-31T23:40:00Z">
        <w:r>
          <w:rPr>
            <w:lang w:val="es-MX"/>
          </w:rPr>
          <w:t xml:space="preserve"> e instalaci</w:t>
        </w:r>
      </w:ins>
      <w:ins w:id="2118" w:author="Erlie Hasam Morfin Zavalza" w:date="2014-10-31T23:41:00Z">
        <w:r>
          <w:rPr>
            <w:lang w:val="es-MX"/>
          </w:rPr>
          <w:t>ones con que se cuenta y buscar la manera de aprovecharlos para ofrecer un producto nuevo al mercado.</w:t>
        </w:r>
      </w:ins>
    </w:p>
    <w:p w14:paraId="3E29AC95" w14:textId="2AD1D3DC" w:rsidR="009A4E92" w:rsidRDefault="009A4E92">
      <w:pPr>
        <w:rPr>
          <w:ins w:id="2119" w:author="Erlie Hasam Morfin Zavalza" w:date="2014-10-31T23:47:00Z"/>
          <w:lang w:val="es-MX"/>
        </w:rPr>
        <w:pPrChange w:id="2120" w:author="Erlie Hasam Morfin Zavalza" w:date="2014-10-31T23:40:00Z">
          <w:pPr>
            <w:ind w:left="426" w:hanging="426"/>
          </w:pPr>
        </w:pPrChange>
      </w:pPr>
      <w:ins w:id="2121" w:author="Erlie Hasam Morfin Zavalza" w:date="2014-10-31T23:44:00Z">
        <w:r>
          <w:rPr>
            <w:lang w:val="es-MX"/>
          </w:rPr>
          <w:t>Consiste en la creación de una nueva unidad de negocio para el Restaurante Top-Ten que se denominará Empanadas Top-Ten; este nuevo negocio pretende aprovechar los recursos y el capital con que se cuenta para generar una especializaci</w:t>
        </w:r>
      </w:ins>
      <w:ins w:id="2122" w:author="Erlie Hasam Morfin Zavalza" w:date="2014-10-31T23:45:00Z">
        <w:r>
          <w:rPr>
            <w:lang w:val="es-MX"/>
          </w:rPr>
          <w:t>ón en la producción de un nuevo tipo de empanadas totalmente innovadoras que no existen en el mercado</w:t>
        </w:r>
      </w:ins>
      <w:ins w:id="2123" w:author="Erlie Hasam Morfin Zavalza" w:date="2014-11-01T00:22:00Z">
        <w:r w:rsidR="00F26D46">
          <w:rPr>
            <w:lang w:val="es-MX"/>
          </w:rPr>
          <w:t xml:space="preserve"> chileno</w:t>
        </w:r>
      </w:ins>
      <w:ins w:id="2124" w:author="Erlie Hasam Morfin Zavalza" w:date="2014-10-31T23:45:00Z">
        <w:r>
          <w:rPr>
            <w:lang w:val="es-MX"/>
          </w:rPr>
          <w:t xml:space="preserve"> actual</w:t>
        </w:r>
      </w:ins>
      <w:ins w:id="2125" w:author="Erlie Hasam Morfin Zavalza" w:date="2014-11-01T00:22:00Z">
        <w:r w:rsidR="00F26D46">
          <w:rPr>
            <w:lang w:val="es-MX"/>
          </w:rPr>
          <w:t>mente</w:t>
        </w:r>
      </w:ins>
      <w:ins w:id="2126" w:author="Erlie Hasam Morfin Zavalza" w:date="2014-10-31T23:45:00Z">
        <w:r>
          <w:rPr>
            <w:lang w:val="es-MX"/>
          </w:rPr>
          <w:t>, el producto principal serán las empanadas de colores, pero se pretende producirlas y comercializarlas en ese mismo lugar solo que bajo un esquema diferente, principalmente los fines de semana que son los d</w:t>
        </w:r>
      </w:ins>
      <w:ins w:id="2127" w:author="Erlie Hasam Morfin Zavalza" w:date="2014-10-31T23:47:00Z">
        <w:r>
          <w:rPr>
            <w:lang w:val="es-MX"/>
          </w:rPr>
          <w:t>ías en que más clientes visitan el restaurant y las familias buscan comida fuera de casa.</w:t>
        </w:r>
      </w:ins>
    </w:p>
    <w:p w14:paraId="518AE2D9" w14:textId="1A50BB97" w:rsidR="009A4E92" w:rsidRDefault="009A4E92">
      <w:pPr>
        <w:rPr>
          <w:ins w:id="2128" w:author="Erlie Hasam Morfin Zavalza" w:date="2014-10-31T23:50:00Z"/>
          <w:lang w:val="es-MX"/>
        </w:rPr>
        <w:pPrChange w:id="2129" w:author="Erlie Hasam Morfin Zavalza" w:date="2014-10-31T23:40:00Z">
          <w:pPr>
            <w:ind w:left="426" w:hanging="426"/>
          </w:pPr>
        </w:pPrChange>
      </w:pPr>
      <w:ins w:id="2130" w:author="Erlie Hasam Morfin Zavalza" w:date="2014-10-31T23:47:00Z">
        <w:r>
          <w:rPr>
            <w:lang w:val="es-MX"/>
          </w:rPr>
          <w:t xml:space="preserve">La nueva línea de empanadas incorpora no solo colores </w:t>
        </w:r>
      </w:ins>
      <w:ins w:id="2131" w:author="Erlie Hasam Morfin Zavalza" w:date="2014-10-31T23:48:00Z">
        <w:r>
          <w:rPr>
            <w:lang w:val="es-MX"/>
          </w:rPr>
          <w:t>diferentes</w:t>
        </w:r>
      </w:ins>
      <w:ins w:id="2132" w:author="Erlie Hasam Morfin Zavalza" w:date="2014-11-01T00:22:00Z">
        <w:r w:rsidR="00F26D46">
          <w:rPr>
            <w:lang w:val="es-MX"/>
          </w:rPr>
          <w:t xml:space="preserve"> para cada empanada</w:t>
        </w:r>
      </w:ins>
      <w:ins w:id="2133" w:author="Erlie Hasam Morfin Zavalza" w:date="2014-10-31T23:48:00Z">
        <w:r>
          <w:rPr>
            <w:lang w:val="es-MX"/>
          </w:rPr>
          <w:t>,</w:t>
        </w:r>
      </w:ins>
      <w:ins w:id="2134" w:author="Erlie Hasam Morfin Zavalza" w:date="2014-10-31T23:47:00Z">
        <w:r>
          <w:rPr>
            <w:lang w:val="es-MX"/>
          </w:rPr>
          <w:t xml:space="preserve"> </w:t>
        </w:r>
      </w:ins>
      <w:ins w:id="2135" w:author="Erlie Hasam Morfin Zavalza" w:date="2014-10-31T23:48:00Z">
        <w:r>
          <w:rPr>
            <w:lang w:val="es-MX"/>
          </w:rPr>
          <w:t>sino</w:t>
        </w:r>
      </w:ins>
      <w:ins w:id="2136" w:author="Erlie Hasam Morfin Zavalza" w:date="2014-10-31T23:47:00Z">
        <w:r>
          <w:rPr>
            <w:lang w:val="es-MX"/>
          </w:rPr>
          <w:t xml:space="preserve"> que además se agregan </w:t>
        </w:r>
      </w:ins>
      <w:ins w:id="2137" w:author="Erlie Hasam Morfin Zavalza" w:date="2014-10-31T23:48:00Z">
        <w:r>
          <w:rPr>
            <w:lang w:val="es-MX"/>
          </w:rPr>
          <w:t>modificaciones a las recetas originales de las empanadas más consumidas del mercado</w:t>
        </w:r>
      </w:ins>
      <w:ins w:id="2138" w:author="Erlie Hasam Morfin Zavalza" w:date="2014-10-31T23:49:00Z">
        <w:r>
          <w:rPr>
            <w:lang w:val="es-MX"/>
          </w:rPr>
          <w:t xml:space="preserve"> para potenciar su sabor, la idea es mejorar un producto típico de la gastronomía chilena incorporándole </w:t>
        </w:r>
      </w:ins>
      <w:ins w:id="2139" w:author="Erlie Hasam Morfin Zavalza" w:date="2014-10-31T23:50:00Z">
        <w:r>
          <w:rPr>
            <w:lang w:val="es-MX"/>
          </w:rPr>
          <w:t>innovaciones, además se pretende ofrecer una empanada con una receta especial secreta de la casa</w:t>
        </w:r>
      </w:ins>
      <w:ins w:id="2140" w:author="Erlie Hasam Morfin Zavalza" w:date="2014-11-01T00:23:00Z">
        <w:r w:rsidR="008A3BF4">
          <w:rPr>
            <w:lang w:val="es-MX"/>
          </w:rPr>
          <w:t xml:space="preserve"> que será una mezcla de ingredientes selectos</w:t>
        </w:r>
      </w:ins>
      <w:ins w:id="2141" w:author="Erlie Hasam Morfin Zavalza" w:date="2014-10-31T23:50:00Z">
        <w:r>
          <w:rPr>
            <w:lang w:val="es-MX"/>
          </w:rPr>
          <w:t>.</w:t>
        </w:r>
      </w:ins>
    </w:p>
    <w:p w14:paraId="1EAC7455" w14:textId="35C99294" w:rsidR="009A4E92" w:rsidRDefault="009A4E92">
      <w:pPr>
        <w:rPr>
          <w:ins w:id="2142" w:author="Erlie Hasam Morfin Zavalza" w:date="2014-10-31T23:51:00Z"/>
          <w:lang w:val="es-MX"/>
        </w:rPr>
        <w:pPrChange w:id="2143" w:author="Erlie Hasam Morfin Zavalza" w:date="2014-10-31T23:40:00Z">
          <w:pPr>
            <w:ind w:left="426" w:hanging="426"/>
          </w:pPr>
        </w:pPrChange>
      </w:pPr>
      <w:ins w:id="2144" w:author="Erlie Hasam Morfin Zavalza" w:date="2014-10-31T23:50:00Z">
        <w:r>
          <w:rPr>
            <w:lang w:val="es-MX"/>
          </w:rPr>
          <w:t xml:space="preserve">Las nuevas empanadas se ofrecerán en el restaurante y por pedidos, las habrá en 2 formatos empanadas tradicionales o personales y empanadas de </w:t>
        </w:r>
      </w:ins>
      <w:ins w:id="2145" w:author="Erlie Hasam Morfin Zavalza" w:date="2014-11-01T00:23:00Z">
        <w:r w:rsidR="008A3BF4">
          <w:rPr>
            <w:lang w:val="es-MX"/>
          </w:rPr>
          <w:t>cóctel</w:t>
        </w:r>
      </w:ins>
      <w:ins w:id="2146" w:author="Erlie Hasam Morfin Zavalza" w:date="2014-10-31T23:51:00Z">
        <w:r>
          <w:rPr>
            <w:lang w:val="es-MX"/>
          </w:rPr>
          <w:t>.</w:t>
        </w:r>
      </w:ins>
    </w:p>
    <w:p w14:paraId="03DBFF51" w14:textId="670F05FA" w:rsidR="009A4E92" w:rsidRDefault="009A4E92">
      <w:pPr>
        <w:rPr>
          <w:ins w:id="2147" w:author="Erlie Hasam Morfin Zavalza" w:date="2014-10-31T23:51:00Z"/>
          <w:lang w:val="es-MX"/>
        </w:rPr>
        <w:pPrChange w:id="2148" w:author="Erlie Hasam Morfin Zavalza" w:date="2014-10-31T23:40:00Z">
          <w:pPr>
            <w:ind w:left="426" w:hanging="426"/>
          </w:pPr>
        </w:pPrChange>
      </w:pPr>
      <w:ins w:id="2149" w:author="Erlie Hasam Morfin Zavalza" w:date="2014-10-31T23:51:00Z">
        <w:r>
          <w:rPr>
            <w:lang w:val="es-MX"/>
          </w:rPr>
          <w:t>Estos formatos se venderán en 2 procesos distintos dependiendo lo que el cliente prefiera, ya sea empanadas horneadas o empandas fritas.</w:t>
        </w:r>
      </w:ins>
    </w:p>
    <w:p w14:paraId="6E491FFA" w14:textId="5EB8B95F" w:rsidR="009A4E92" w:rsidRDefault="009A4E92">
      <w:pPr>
        <w:rPr>
          <w:ins w:id="2150" w:author="Erlie Hasam Morfin Zavalza" w:date="2014-10-31T23:53:00Z"/>
          <w:lang w:val="es-MX"/>
        </w:rPr>
        <w:pPrChange w:id="2151" w:author="Erlie Hasam Morfin Zavalza" w:date="2014-10-31T23:40:00Z">
          <w:pPr>
            <w:ind w:left="426" w:hanging="426"/>
          </w:pPr>
        </w:pPrChange>
      </w:pPr>
      <w:ins w:id="2152" w:author="Erlie Hasam Morfin Zavalza" w:date="2014-10-31T23:52:00Z">
        <w:r>
          <w:rPr>
            <w:lang w:val="es-MX"/>
          </w:rPr>
          <w:t>Cada empanada tendrá su forma, las horneadas serán cuadradas y las fritas en semicírculo o media luna.</w:t>
        </w:r>
      </w:ins>
      <w:ins w:id="2153" w:author="Erlie Hasam Morfin Zavalza" w:date="2014-10-31T23:55:00Z">
        <w:r>
          <w:rPr>
            <w:lang w:val="es-MX"/>
          </w:rPr>
          <w:t xml:space="preserve"> </w:t>
        </w:r>
      </w:ins>
      <w:ins w:id="2154" w:author="Erlie Hasam Morfin Zavalza" w:date="2014-10-31T23:52:00Z">
        <w:r>
          <w:rPr>
            <w:lang w:val="es-MX"/>
          </w:rPr>
          <w:t xml:space="preserve">Las empandas </w:t>
        </w:r>
      </w:ins>
      <w:ins w:id="2155" w:author="Erlie Hasam Morfin Zavalza" w:date="2014-10-31T23:53:00Z">
        <w:r>
          <w:rPr>
            <w:lang w:val="es-MX"/>
          </w:rPr>
          <w:t>se venderán con un plus, salsas caseras especialmente diseñadas para acompañar una empanada y mejorar su sabor.</w:t>
        </w:r>
      </w:ins>
    </w:p>
    <w:p w14:paraId="2EE21CE8" w14:textId="3D1DE95F" w:rsidR="009A4E92" w:rsidRDefault="009A4E92">
      <w:pPr>
        <w:rPr>
          <w:ins w:id="2156" w:author="Erlie Hasam Morfin Zavalza" w:date="2014-10-31T23:54:00Z"/>
          <w:lang w:val="es-MX"/>
        </w:rPr>
        <w:pPrChange w:id="2157" w:author="Erlie Hasam Morfin Zavalza" w:date="2014-10-31T23:40:00Z">
          <w:pPr>
            <w:ind w:left="426" w:hanging="426"/>
          </w:pPr>
        </w:pPrChange>
      </w:pPr>
      <w:ins w:id="2158" w:author="Erlie Hasam Morfin Zavalza" w:date="2014-10-31T23:53:00Z">
        <w:r>
          <w:rPr>
            <w:lang w:val="es-MX"/>
          </w:rPr>
          <w:t>Las empanadas ser</w:t>
        </w:r>
      </w:ins>
      <w:ins w:id="2159" w:author="Erlie Hasam Morfin Zavalza" w:date="2014-10-31T23:54:00Z">
        <w:r>
          <w:rPr>
            <w:lang w:val="es-MX"/>
          </w:rPr>
          <w:t>án entregadas al cliente en envase especial que las protege y mantiene sus propiedades.</w:t>
        </w:r>
      </w:ins>
    </w:p>
    <w:p w14:paraId="49DCF7DE" w14:textId="3713BB5B" w:rsidR="009A4E92" w:rsidRDefault="009A4E92">
      <w:pPr>
        <w:rPr>
          <w:ins w:id="2160" w:author="Erlie Hasam Morfin Zavalza" w:date="2014-10-31T23:54:00Z"/>
          <w:lang w:val="es-MX"/>
        </w:rPr>
        <w:pPrChange w:id="2161" w:author="Erlie Hasam Morfin Zavalza" w:date="2014-10-31T23:40:00Z">
          <w:pPr>
            <w:ind w:left="426" w:hanging="426"/>
          </w:pPr>
        </w:pPrChange>
      </w:pPr>
      <w:ins w:id="2162" w:author="Erlie Hasam Morfin Zavalza" w:date="2014-10-31T23:54:00Z">
        <w:r>
          <w:rPr>
            <w:lang w:val="es-MX"/>
          </w:rPr>
          <w:t>Se pretenden ofrecer productos complementarios como bebidas naturales y artesanales.</w:t>
        </w:r>
      </w:ins>
    </w:p>
    <w:p w14:paraId="3BF81393" w14:textId="418E3974" w:rsidR="009A4E92" w:rsidRDefault="009A4E92">
      <w:pPr>
        <w:rPr>
          <w:ins w:id="2163" w:author="Erlie Hasam Morfin Zavalza" w:date="2014-10-31T23:56:00Z"/>
          <w:lang w:val="es-MX"/>
        </w:rPr>
        <w:pPrChange w:id="2164" w:author="Erlie Hasam Morfin Zavalza" w:date="2014-10-31T23:40:00Z">
          <w:pPr>
            <w:ind w:left="426" w:hanging="426"/>
          </w:pPr>
        </w:pPrChange>
      </w:pPr>
      <w:ins w:id="2165" w:author="Erlie Hasam Morfin Zavalza" w:date="2014-10-31T23:54:00Z">
        <w:r>
          <w:rPr>
            <w:lang w:val="es-MX"/>
          </w:rPr>
          <w:t xml:space="preserve">Habrá servicio de pedidos a domicilio disponible y por igual atención </w:t>
        </w:r>
      </w:ins>
      <w:ins w:id="2166" w:author="Erlie Hasam Morfin Zavalza" w:date="2014-10-31T23:55:00Z">
        <w:r>
          <w:rPr>
            <w:lang w:val="es-MX"/>
          </w:rPr>
          <w:t>de mesero en el restaurante.</w:t>
        </w:r>
      </w:ins>
    </w:p>
    <w:p w14:paraId="6FAC56E3" w14:textId="1E357371" w:rsidR="009A4E92" w:rsidRDefault="009A4E92">
      <w:pPr>
        <w:rPr>
          <w:ins w:id="2167" w:author="Erlie Hasam Morfin Zavalza" w:date="2014-10-31T23:58:00Z"/>
          <w:lang w:val="es-MX"/>
        </w:rPr>
        <w:pPrChange w:id="2168" w:author="Erlie Hasam Morfin Zavalza" w:date="2014-10-31T23:40:00Z">
          <w:pPr>
            <w:ind w:left="426" w:hanging="426"/>
          </w:pPr>
        </w:pPrChange>
      </w:pPr>
      <w:ins w:id="2169" w:author="Erlie Hasam Morfin Zavalza" w:date="2014-10-31T23:56:00Z">
        <w:r>
          <w:rPr>
            <w:lang w:val="es-MX"/>
          </w:rPr>
          <w:t xml:space="preserve">No solo se busca resolver las necesidades </w:t>
        </w:r>
      </w:ins>
      <w:ins w:id="2170" w:author="Erlie Hasam Morfin Zavalza" w:date="2014-10-31T23:58:00Z">
        <w:r>
          <w:rPr>
            <w:lang w:val="es-MX"/>
          </w:rPr>
          <w:t>internas</w:t>
        </w:r>
      </w:ins>
      <w:ins w:id="2171" w:author="Erlie Hasam Morfin Zavalza" w:date="2014-10-31T23:56:00Z">
        <w:r>
          <w:rPr>
            <w:lang w:val="es-MX"/>
          </w:rPr>
          <w:t xml:space="preserve"> de la </w:t>
        </w:r>
      </w:ins>
      <w:ins w:id="2172" w:author="Erlie Hasam Morfin Zavalza" w:date="2014-10-31T23:58:00Z">
        <w:r>
          <w:rPr>
            <w:lang w:val="es-MX"/>
          </w:rPr>
          <w:t>empresa existente</w:t>
        </w:r>
      </w:ins>
      <w:ins w:id="2173" w:author="Erlie Hasam Morfin Zavalza" w:date="2014-10-31T23:56:00Z">
        <w:r>
          <w:rPr>
            <w:lang w:val="es-MX"/>
          </w:rPr>
          <w:t xml:space="preserve"> si no que se pretende satisfacer las necesidades de los consumidores potenciales de empan</w:t>
        </w:r>
      </w:ins>
      <w:ins w:id="2174" w:author="Erlie Hasam Morfin Zavalza" w:date="2014-11-01T00:24:00Z">
        <w:r w:rsidR="008A3BF4">
          <w:rPr>
            <w:lang w:val="es-MX"/>
          </w:rPr>
          <w:t>a</w:t>
        </w:r>
      </w:ins>
      <w:ins w:id="2175" w:author="Erlie Hasam Morfin Zavalza" w:date="2014-10-31T23:56:00Z">
        <w:r>
          <w:rPr>
            <w:lang w:val="es-MX"/>
          </w:rPr>
          <w:t xml:space="preserve">das de una </w:t>
        </w:r>
        <w:r>
          <w:rPr>
            <w:lang w:val="es-MX"/>
          </w:rPr>
          <w:lastRenderedPageBreak/>
          <w:t xml:space="preserve">mejor </w:t>
        </w:r>
      </w:ins>
      <w:ins w:id="2176" w:author="Erlie Hasam Morfin Zavalza" w:date="2014-10-31T23:58:00Z">
        <w:r>
          <w:rPr>
            <w:lang w:val="es-MX"/>
          </w:rPr>
          <w:t>manera,</w:t>
        </w:r>
      </w:ins>
      <w:ins w:id="2177" w:author="Erlie Hasam Morfin Zavalza" w:date="2014-10-31T23:56:00Z">
        <w:r>
          <w:rPr>
            <w:lang w:val="es-MX"/>
          </w:rPr>
          <w:t xml:space="preserve"> as</w:t>
        </w:r>
      </w:ins>
      <w:ins w:id="2178" w:author="Erlie Hasam Morfin Zavalza" w:date="2014-10-31T23:57:00Z">
        <w:r>
          <w:rPr>
            <w:lang w:val="es-MX"/>
          </w:rPr>
          <w:t xml:space="preserve">í conseguiremos darle al cliente toda una experiencia que </w:t>
        </w:r>
      </w:ins>
      <w:ins w:id="2179" w:author="Erlie Hasam Morfin Zavalza" w:date="2014-10-31T23:58:00Z">
        <w:r>
          <w:rPr>
            <w:lang w:val="es-MX"/>
          </w:rPr>
          <w:t>ellos</w:t>
        </w:r>
      </w:ins>
      <w:ins w:id="2180" w:author="Erlie Hasam Morfin Zavalza" w:date="2014-10-31T23:57:00Z">
        <w:r>
          <w:rPr>
            <w:lang w:val="es-MX"/>
          </w:rPr>
          <w:t xml:space="preserve"> valoren para que puedan disfrutar de una rica empanada sofisticada en compañía de sus amigos o familiares con quienes puede</w:t>
        </w:r>
      </w:ins>
      <w:ins w:id="2181" w:author="Erlie Hasam Morfin Zavalza" w:date="2014-11-01T00:24:00Z">
        <w:r w:rsidR="008A3BF4">
          <w:rPr>
            <w:lang w:val="es-MX"/>
          </w:rPr>
          <w:t>n</w:t>
        </w:r>
      </w:ins>
      <w:ins w:id="2182" w:author="Erlie Hasam Morfin Zavalza" w:date="2014-10-31T23:57:00Z">
        <w:r>
          <w:rPr>
            <w:lang w:val="es-MX"/>
          </w:rPr>
          <w:t xml:space="preserve"> compartirlas.</w:t>
        </w:r>
      </w:ins>
    </w:p>
    <w:p w14:paraId="15988151" w14:textId="2C0FDA21" w:rsidR="009A4E92" w:rsidRDefault="009A4E92">
      <w:pPr>
        <w:rPr>
          <w:ins w:id="2183" w:author="Erlie Hasam Morfin Zavalza" w:date="2014-11-01T00:08:00Z"/>
          <w:lang w:val="es-MX"/>
        </w:rPr>
        <w:pPrChange w:id="2184" w:author="Erlie Hasam Morfin Zavalza" w:date="2014-10-31T23:40:00Z">
          <w:pPr>
            <w:ind w:left="426" w:hanging="426"/>
          </w:pPr>
        </w:pPrChange>
      </w:pPr>
      <w:ins w:id="2185" w:author="Erlie Hasam Morfin Zavalza" w:date="2014-10-31T23:58:00Z">
        <w:r>
          <w:rPr>
            <w:lang w:val="es-MX"/>
          </w:rPr>
          <w:t xml:space="preserve">Con la </w:t>
        </w:r>
      </w:ins>
      <w:ins w:id="2186" w:author="Erlie Hasam Morfin Zavalza" w:date="2014-10-31T23:59:00Z">
        <w:r>
          <w:rPr>
            <w:lang w:val="es-MX"/>
          </w:rPr>
          <w:t>creación</w:t>
        </w:r>
      </w:ins>
      <w:ins w:id="2187" w:author="Erlie Hasam Morfin Zavalza" w:date="2014-10-31T23:58:00Z">
        <w:r>
          <w:rPr>
            <w:lang w:val="es-MX"/>
          </w:rPr>
          <w:t xml:space="preserve"> de esta nueva unidad de negocio lograremos especializarnos en la producción y comercialización de empanadas totalmente diferentes para quienes tienen los gustos </w:t>
        </w:r>
      </w:ins>
      <w:ins w:id="2188" w:author="Erlie Hasam Morfin Zavalza" w:date="2014-11-01T00:00:00Z">
        <w:r>
          <w:rPr>
            <w:lang w:val="es-MX"/>
          </w:rPr>
          <w:t>más</w:t>
        </w:r>
      </w:ins>
      <w:ins w:id="2189" w:author="Erlie Hasam Morfin Zavalza" w:date="2014-10-31T23:58:00Z">
        <w:r>
          <w:rPr>
            <w:lang w:val="es-MX"/>
          </w:rPr>
          <w:t xml:space="preserve"> exigentes</w:t>
        </w:r>
      </w:ins>
      <w:ins w:id="2190" w:author="Erlie Hasam Morfin Zavalza" w:date="2014-10-31T23:59:00Z">
        <w:r>
          <w:rPr>
            <w:lang w:val="es-MX"/>
          </w:rPr>
          <w:t xml:space="preserve">, </w:t>
        </w:r>
      </w:ins>
      <w:ins w:id="2191" w:author="Erlie Hasam Morfin Zavalza" w:date="2014-11-01T00:00:00Z">
        <w:r>
          <w:rPr>
            <w:lang w:val="es-MX"/>
          </w:rPr>
          <w:t>así</w:t>
        </w:r>
      </w:ins>
      <w:ins w:id="2192" w:author="Erlie Hasam Morfin Zavalza" w:date="2014-10-31T23:59:00Z">
        <w:r>
          <w:rPr>
            <w:lang w:val="es-MX"/>
          </w:rPr>
          <w:t xml:space="preserve"> generaremos beneficios mayores para los </w:t>
        </w:r>
      </w:ins>
      <w:ins w:id="2193" w:author="Erlie Hasam Morfin Zavalza" w:date="2014-11-01T00:25:00Z">
        <w:r w:rsidR="008A3BF4">
          <w:rPr>
            <w:lang w:val="es-MX"/>
          </w:rPr>
          <w:t>inversionistas, proveedores,</w:t>
        </w:r>
      </w:ins>
      <w:ins w:id="2194" w:author="Erlie Hasam Morfin Zavalza" w:date="2014-11-01T00:00:00Z">
        <w:r>
          <w:rPr>
            <w:lang w:val="es-MX"/>
          </w:rPr>
          <w:t xml:space="preserve"> trabajadores y clientes</w:t>
        </w:r>
      </w:ins>
      <w:ins w:id="2195" w:author="Erlie Hasam Morfin Zavalza" w:date="2014-10-31T23:58:00Z">
        <w:r>
          <w:rPr>
            <w:lang w:val="es-MX"/>
          </w:rPr>
          <w:t>.</w:t>
        </w:r>
      </w:ins>
    </w:p>
    <w:p w14:paraId="5DC990E2" w14:textId="475BC354" w:rsidR="006C5FFB" w:rsidRDefault="006C5FFB">
      <w:pPr>
        <w:rPr>
          <w:ins w:id="2196" w:author="Erlie Hasam Morfin Zavalza" w:date="2014-11-01T00:13:00Z"/>
          <w:lang w:val="es-MX"/>
        </w:rPr>
        <w:pPrChange w:id="2197" w:author="Erlie Hasam Morfin Zavalza" w:date="2014-10-31T23:40:00Z">
          <w:pPr>
            <w:ind w:left="426" w:hanging="426"/>
          </w:pPr>
        </w:pPrChange>
      </w:pPr>
      <w:ins w:id="2198" w:author="Erlie Hasam Morfin Zavalza" w:date="2014-11-01T00:08:00Z">
        <w:r>
          <w:rPr>
            <w:lang w:val="es-MX"/>
          </w:rPr>
          <w:t xml:space="preserve">Al utilizar recursos disponibles reduciremos en gran medida los costos de nuestra nueva unidad </w:t>
        </w:r>
      </w:ins>
      <w:ins w:id="2199" w:author="Erlie Hasam Morfin Zavalza" w:date="2014-11-01T00:09:00Z">
        <w:r>
          <w:rPr>
            <w:lang w:val="es-MX"/>
          </w:rPr>
          <w:t>requiriéndose</w:t>
        </w:r>
      </w:ins>
      <w:ins w:id="2200" w:author="Erlie Hasam Morfin Zavalza" w:date="2014-11-01T00:08:00Z">
        <w:r>
          <w:rPr>
            <w:lang w:val="es-MX"/>
          </w:rPr>
          <w:t xml:space="preserve"> </w:t>
        </w:r>
      </w:ins>
      <w:ins w:id="2201" w:author="Erlie Hasam Morfin Zavalza" w:date="2014-11-01T00:09:00Z">
        <w:r>
          <w:rPr>
            <w:lang w:val="es-MX"/>
          </w:rPr>
          <w:t xml:space="preserve">un menor capital de trabajo, además se buscará la manera de atraer </w:t>
        </w:r>
      </w:ins>
      <w:ins w:id="2202" w:author="Erlie Hasam Morfin Zavalza" w:date="2014-11-01T00:10:00Z">
        <w:r>
          <w:rPr>
            <w:lang w:val="es-MX"/>
          </w:rPr>
          <w:t>más</w:t>
        </w:r>
      </w:ins>
      <w:ins w:id="2203" w:author="Erlie Hasam Morfin Zavalza" w:date="2014-11-01T00:09:00Z">
        <w:r>
          <w:rPr>
            <w:lang w:val="es-MX"/>
          </w:rPr>
          <w:t xml:space="preserve"> clientes hacia el nuevo negocio</w:t>
        </w:r>
      </w:ins>
      <w:ins w:id="2204" w:author="Erlie Hasam Morfin Zavalza" w:date="2014-11-01T00:10:00Z">
        <w:r>
          <w:rPr>
            <w:lang w:val="es-MX"/>
          </w:rPr>
          <w:t xml:space="preserve">, cabe destacar que se cuenta con relaciones </w:t>
        </w:r>
      </w:ins>
      <w:ins w:id="2205" w:author="Erlie Hasam Morfin Zavalza" w:date="2014-11-01T00:11:00Z">
        <w:r>
          <w:rPr>
            <w:lang w:val="es-MX"/>
          </w:rPr>
          <w:t>estables</w:t>
        </w:r>
      </w:ins>
      <w:ins w:id="2206" w:author="Erlie Hasam Morfin Zavalza" w:date="2014-11-01T00:10:00Z">
        <w:r>
          <w:rPr>
            <w:lang w:val="es-MX"/>
          </w:rPr>
          <w:t xml:space="preserve"> y duraderas con nuestros proveedores existentes por lo cual se pueden llegar a nuevos acuerdos para establecer una buena negociaci</w:t>
        </w:r>
      </w:ins>
      <w:ins w:id="2207" w:author="Erlie Hasam Morfin Zavalza" w:date="2014-11-01T00:11:00Z">
        <w:r>
          <w:rPr>
            <w:lang w:val="es-MX"/>
          </w:rPr>
          <w:t>ón con ellos que nos permita adquirir en mejores condiciones la materia prima.</w:t>
        </w:r>
      </w:ins>
    </w:p>
    <w:p w14:paraId="5602F7ED" w14:textId="702A6C0F" w:rsidR="00F26D46" w:rsidRDefault="00F26D46">
      <w:pPr>
        <w:rPr>
          <w:ins w:id="2208" w:author="Erlie Hasam Morfin Zavalza" w:date="2014-11-01T00:13:00Z"/>
          <w:lang w:val="es-MX"/>
        </w:rPr>
        <w:pPrChange w:id="2209" w:author="Erlie Hasam Morfin Zavalza" w:date="2014-10-31T23:40:00Z">
          <w:pPr>
            <w:ind w:left="426" w:hanging="426"/>
          </w:pPr>
        </w:pPrChange>
      </w:pPr>
      <w:ins w:id="2210" w:author="Erlie Hasam Morfin Zavalza" w:date="2014-11-01T00:13:00Z">
        <w:r>
          <w:rPr>
            <w:lang w:val="es-MX"/>
          </w:rPr>
          <w:t>Se pretende atender a los clientes d</w:t>
        </w:r>
      </w:ins>
      <w:ins w:id="2211" w:author="Erlie Hasam Morfin Zavalza" w:date="2014-11-01T00:15:00Z">
        <w:r>
          <w:rPr>
            <w:lang w:val="es-MX"/>
          </w:rPr>
          <w:t>e mejor</w:t>
        </w:r>
      </w:ins>
      <w:ins w:id="2212" w:author="Erlie Hasam Morfin Zavalza" w:date="2014-11-01T00:13:00Z">
        <w:r>
          <w:rPr>
            <w:lang w:val="es-MX"/>
          </w:rPr>
          <w:t xml:space="preserve"> </w:t>
        </w:r>
      </w:ins>
      <w:ins w:id="2213" w:author="Erlie Hasam Morfin Zavalza" w:date="2014-11-01T00:15:00Z">
        <w:r>
          <w:rPr>
            <w:lang w:val="es-MX"/>
          </w:rPr>
          <w:t>manera, puesto</w:t>
        </w:r>
      </w:ins>
      <w:ins w:id="2214" w:author="Erlie Hasam Morfin Zavalza" w:date="2014-11-01T00:13:00Z">
        <w:r>
          <w:rPr>
            <w:lang w:val="es-MX"/>
          </w:rPr>
          <w:t xml:space="preserve"> a que cada vez han aumentado los requerimientos sobre este producto en el restaurant Top-Ten y se requiere satisfacer la demanda creciente para buscar oportunidades de crecimiento en un futuro.</w:t>
        </w:r>
      </w:ins>
    </w:p>
    <w:p w14:paraId="2BF194DD" w14:textId="26B62E37" w:rsidR="00F26D46" w:rsidRDefault="00F26D46">
      <w:pPr>
        <w:rPr>
          <w:ins w:id="2215" w:author="Erlie Hasam Morfin Zavalza" w:date="2014-11-01T00:10:00Z"/>
          <w:lang w:val="es-MX"/>
        </w:rPr>
        <w:pPrChange w:id="2216" w:author="Erlie Hasam Morfin Zavalza" w:date="2014-10-31T23:40:00Z">
          <w:pPr>
            <w:ind w:left="426" w:hanging="426"/>
          </w:pPr>
        </w:pPrChange>
      </w:pPr>
      <w:ins w:id="2217" w:author="Erlie Hasam Morfin Zavalza" w:date="2014-11-01T00:14:00Z">
        <w:r>
          <w:rPr>
            <w:lang w:val="es-MX"/>
          </w:rPr>
          <w:t xml:space="preserve">El proyecto se implementará hacia un horizonte de tiempo de 5 </w:t>
        </w:r>
      </w:ins>
      <w:ins w:id="2218" w:author="Erlie Hasam Morfin Zavalza" w:date="2014-11-01T00:15:00Z">
        <w:r>
          <w:rPr>
            <w:lang w:val="es-MX"/>
          </w:rPr>
          <w:t>años,</w:t>
        </w:r>
      </w:ins>
      <w:ins w:id="2219" w:author="Erlie Hasam Morfin Zavalza" w:date="2014-11-01T00:14:00Z">
        <w:r>
          <w:rPr>
            <w:lang w:val="es-MX"/>
          </w:rPr>
          <w:t xml:space="preserve"> en los cuales se buscará la mejora continua de los productos,</w:t>
        </w:r>
      </w:ins>
      <w:ins w:id="2220" w:author="Erlie Hasam Morfin Zavalza" w:date="2014-11-01T00:15:00Z">
        <w:r>
          <w:rPr>
            <w:lang w:val="es-MX"/>
          </w:rPr>
          <w:t xml:space="preserve"> </w:t>
        </w:r>
      </w:ins>
      <w:ins w:id="2221" w:author="Erlie Hasam Morfin Zavalza" w:date="2014-11-01T00:14:00Z">
        <w:r>
          <w:rPr>
            <w:lang w:val="es-MX"/>
          </w:rPr>
          <w:t>procesos  e instalaciones.</w:t>
        </w:r>
      </w:ins>
    </w:p>
    <w:p w14:paraId="670A87F8" w14:textId="77777777" w:rsidR="006C5FFB" w:rsidRPr="00C8386F" w:rsidRDefault="006C5FFB">
      <w:pPr>
        <w:rPr>
          <w:ins w:id="2222" w:author="Erlie Hasam Morfin Zavalza" w:date="2014-10-31T01:14:00Z"/>
          <w:lang w:val="es-MX"/>
          <w:rPrChange w:id="2223" w:author="Erlie Hasam Morfin Zavalza" w:date="2014-10-31T01:40:00Z">
            <w:rPr>
              <w:ins w:id="2224" w:author="Erlie Hasam Morfin Zavalza" w:date="2014-10-31T01:14:00Z"/>
              <w:shd w:val="clear" w:color="auto" w:fill="FFFFFF"/>
              <w:lang w:val="es-MX"/>
            </w:rPr>
          </w:rPrChange>
        </w:rPr>
        <w:pPrChange w:id="2225" w:author="Erlie Hasam Morfin Zavalza" w:date="2014-10-31T23:40:00Z">
          <w:pPr>
            <w:ind w:left="426" w:hanging="426"/>
          </w:pPr>
        </w:pPrChange>
      </w:pPr>
    </w:p>
    <w:p w14:paraId="12595EF3" w14:textId="20E157F8" w:rsidR="00F26D46" w:rsidRDefault="00F26D46">
      <w:pPr>
        <w:pStyle w:val="Ttulo3"/>
        <w:rPr>
          <w:ins w:id="2226" w:author="Erlie Hasam Morfin Zavalza" w:date="2014-11-01T00:21:00Z"/>
          <w:lang w:val="es-MX"/>
        </w:rPr>
      </w:pPr>
      <w:ins w:id="2227" w:author="Erlie Hasam Morfin Zavalza" w:date="2014-11-01T00:21:00Z">
        <w:r>
          <w:rPr>
            <w:lang w:val="es-MX"/>
          </w:rPr>
          <w:t>ANTECEDENTES</w:t>
        </w:r>
      </w:ins>
      <w:ins w:id="2228" w:author="Erlie Hasam Morfin Zavalza" w:date="2014-11-02T02:45:00Z">
        <w:r w:rsidR="00713774">
          <w:rPr>
            <w:lang w:val="es-MX"/>
          </w:rPr>
          <w:t>,</w:t>
        </w:r>
        <w:r w:rsidR="00713774" w:rsidRPr="00713774">
          <w:rPr>
            <w:lang w:val="es-MX"/>
          </w:rPr>
          <w:t xml:space="preserve"> </w:t>
        </w:r>
        <w:r w:rsidR="00713774">
          <w:rPr>
            <w:lang w:val="es-MX"/>
          </w:rPr>
          <w:t>DEFINICIÓN DEL PROBLEMA Y LA OPORTUNIDAD DEL MERCADO</w:t>
        </w:r>
      </w:ins>
      <w:ins w:id="2229" w:author="Erlie Hasam Morfin Zavalza" w:date="2014-11-02T02:46:00Z">
        <w:r w:rsidR="00713774">
          <w:rPr>
            <w:lang w:val="es-MX"/>
          </w:rPr>
          <w:t>.</w:t>
        </w:r>
      </w:ins>
    </w:p>
    <w:p w14:paraId="3C1FB5C7" w14:textId="01479496" w:rsidR="00C40DC0" w:rsidRDefault="00C40DC0">
      <w:pPr>
        <w:rPr>
          <w:ins w:id="2230" w:author="Erlie Hasam Morfin Zavalza" w:date="2014-11-02T02:08:00Z"/>
          <w:rFonts w:eastAsiaTheme="minorHAnsi"/>
          <w:lang w:val="es-MX" w:eastAsia="en-US"/>
        </w:rPr>
      </w:pPr>
      <w:ins w:id="2231" w:author="Erlie Hasam Morfin Zavalza" w:date="2014-11-02T02:05:00Z">
        <w:r>
          <w:rPr>
            <w:rFonts w:eastAsiaTheme="minorHAnsi"/>
            <w:lang w:val="es-MX" w:eastAsia="en-US"/>
          </w:rPr>
          <w:t>La idea surgió como una respuesta a una necesidad del mercado y a una necesidad de Restaurant Top-Ten, se p</w:t>
        </w:r>
      </w:ins>
      <w:ins w:id="2232" w:author="Erlie Hasam Morfin Zavalza" w:date="2014-11-02T02:28:00Z">
        <w:r w:rsidR="00385672">
          <w:rPr>
            <w:rFonts w:eastAsiaTheme="minorHAnsi"/>
            <w:lang w:val="es-MX" w:eastAsia="en-US"/>
          </w:rPr>
          <w:t>iensa</w:t>
        </w:r>
      </w:ins>
      <w:ins w:id="2233" w:author="Erlie Hasam Morfin Zavalza" w:date="2014-11-02T02:06:00Z">
        <w:r>
          <w:rPr>
            <w:rFonts w:eastAsiaTheme="minorHAnsi"/>
            <w:lang w:val="es-MX" w:eastAsia="en-US"/>
          </w:rPr>
          <w:t xml:space="preserve"> en la posibilidad de desarrollar este proyecto que se basara en la innovación de las empanadas que se conocen convencionalmente por la población de chile, se ha observado que las empanadas tradicionales que se ofrecen en el mercado no aportan realmente mucho valor para el </w:t>
        </w:r>
      </w:ins>
      <w:ins w:id="2234" w:author="Erlie Hasam Morfin Zavalza" w:date="2014-11-02T02:09:00Z">
        <w:r>
          <w:rPr>
            <w:rFonts w:eastAsiaTheme="minorHAnsi"/>
            <w:lang w:val="es-MX" w:eastAsia="en-US"/>
          </w:rPr>
          <w:t>cliente, si</w:t>
        </w:r>
      </w:ins>
      <w:ins w:id="2235" w:author="Erlie Hasam Morfin Zavalza" w:date="2014-11-02T02:06:00Z">
        <w:r>
          <w:rPr>
            <w:rFonts w:eastAsiaTheme="minorHAnsi"/>
            <w:lang w:val="es-MX" w:eastAsia="en-US"/>
          </w:rPr>
          <w:t xml:space="preserve"> no que se</w:t>
        </w:r>
      </w:ins>
      <w:ins w:id="2236" w:author="Erlie Hasam Morfin Zavalza" w:date="2014-11-02T02:07:00Z">
        <w:r>
          <w:rPr>
            <w:rFonts w:eastAsiaTheme="minorHAnsi"/>
            <w:lang w:val="es-MX" w:eastAsia="en-US"/>
          </w:rPr>
          <w:t xml:space="preserve"> </w:t>
        </w:r>
      </w:ins>
      <w:ins w:id="2237" w:author="Erlie Hasam Morfin Zavalza" w:date="2014-11-02T02:06:00Z">
        <w:r>
          <w:rPr>
            <w:rFonts w:eastAsiaTheme="minorHAnsi"/>
            <w:lang w:val="es-MX" w:eastAsia="en-US"/>
          </w:rPr>
          <w:t>ven como un</w:t>
        </w:r>
      </w:ins>
      <w:ins w:id="2238" w:author="Erlie Hasam Morfin Zavalza" w:date="2014-11-02T02:07:00Z">
        <w:r>
          <w:rPr>
            <w:rFonts w:eastAsiaTheme="minorHAnsi"/>
            <w:lang w:val="es-MX" w:eastAsia="en-US"/>
          </w:rPr>
          <w:t xml:space="preserve">o más de los platillos que forman parte de la </w:t>
        </w:r>
      </w:ins>
      <w:ins w:id="2239" w:author="Erlie Hasam Morfin Zavalza" w:date="2014-11-02T02:08:00Z">
        <w:r>
          <w:rPr>
            <w:rFonts w:eastAsiaTheme="minorHAnsi"/>
            <w:lang w:val="es-MX" w:eastAsia="en-US"/>
          </w:rPr>
          <w:t>gastronomía chilena.</w:t>
        </w:r>
      </w:ins>
    </w:p>
    <w:p w14:paraId="14D43A7F" w14:textId="6C307927" w:rsidR="00C40DC0" w:rsidRDefault="00C40DC0">
      <w:pPr>
        <w:rPr>
          <w:ins w:id="2240" w:author="Erlie Hasam Morfin Zavalza" w:date="2014-11-02T02:11:00Z"/>
          <w:rFonts w:eastAsiaTheme="minorHAnsi"/>
          <w:lang w:val="es-MX" w:eastAsia="en-US"/>
        </w:rPr>
      </w:pPr>
      <w:ins w:id="2241" w:author="Erlie Hasam Morfin Zavalza" w:date="2014-11-02T02:08:00Z">
        <w:r>
          <w:rPr>
            <w:rFonts w:eastAsiaTheme="minorHAnsi"/>
            <w:lang w:val="es-MX" w:eastAsia="en-US"/>
          </w:rPr>
          <w:t xml:space="preserve">Se ha observado que las personas que </w:t>
        </w:r>
      </w:ins>
      <w:ins w:id="2242" w:author="Erlie Hasam Morfin Zavalza" w:date="2014-11-02T02:09:00Z">
        <w:r>
          <w:rPr>
            <w:rFonts w:eastAsiaTheme="minorHAnsi"/>
            <w:lang w:val="es-MX" w:eastAsia="en-US"/>
          </w:rPr>
          <w:t xml:space="preserve">menos </w:t>
        </w:r>
      </w:ins>
      <w:ins w:id="2243" w:author="Erlie Hasam Morfin Zavalza" w:date="2014-11-02T02:08:00Z">
        <w:r w:rsidR="00385672">
          <w:rPr>
            <w:rFonts w:eastAsiaTheme="minorHAnsi"/>
            <w:lang w:val="es-MX" w:eastAsia="en-US"/>
          </w:rPr>
          <w:t xml:space="preserve">consumen este producto </w:t>
        </w:r>
        <w:r>
          <w:rPr>
            <w:rFonts w:eastAsiaTheme="minorHAnsi"/>
            <w:lang w:val="es-MX" w:eastAsia="en-US"/>
          </w:rPr>
          <w:t xml:space="preserve"> siempre buscan algo </w:t>
        </w:r>
      </w:ins>
      <w:ins w:id="2244" w:author="Erlie Hasam Morfin Zavalza" w:date="2014-11-02T02:09:00Z">
        <w:r>
          <w:rPr>
            <w:rFonts w:eastAsiaTheme="minorHAnsi"/>
            <w:lang w:val="es-MX" w:eastAsia="en-US"/>
          </w:rPr>
          <w:t>más</w:t>
        </w:r>
      </w:ins>
      <w:ins w:id="2245" w:author="Erlie Hasam Morfin Zavalza" w:date="2014-11-02T02:08:00Z">
        <w:r>
          <w:rPr>
            <w:rFonts w:eastAsiaTheme="minorHAnsi"/>
            <w:lang w:val="es-MX" w:eastAsia="en-US"/>
          </w:rPr>
          <w:t xml:space="preserve"> para ellos, es decir, quieren encontrar en el p</w:t>
        </w:r>
      </w:ins>
      <w:ins w:id="2246" w:author="Erlie Hasam Morfin Zavalza" w:date="2014-11-02T02:09:00Z">
        <w:r>
          <w:rPr>
            <w:rFonts w:eastAsiaTheme="minorHAnsi"/>
            <w:lang w:val="es-MX" w:eastAsia="en-US"/>
          </w:rPr>
          <w:t xml:space="preserve">roducto toda una deliciosa experiencia, no se conforman con la simple empanada hecha de la masa </w:t>
        </w:r>
      </w:ins>
      <w:ins w:id="2247" w:author="Erlie Hasam Morfin Zavalza" w:date="2014-11-02T02:12:00Z">
        <w:r w:rsidR="00F527F7">
          <w:rPr>
            <w:rFonts w:eastAsiaTheme="minorHAnsi"/>
            <w:lang w:val="es-MX" w:eastAsia="en-US"/>
          </w:rPr>
          <w:t>convencional</w:t>
        </w:r>
      </w:ins>
      <w:ins w:id="2248" w:author="Erlie Hasam Morfin Zavalza" w:date="2014-11-02T02:09:00Z">
        <w:r>
          <w:rPr>
            <w:rFonts w:eastAsiaTheme="minorHAnsi"/>
            <w:lang w:val="es-MX" w:eastAsia="en-US"/>
          </w:rPr>
          <w:t xml:space="preserve"> que leva el relleno tradicional, e</w:t>
        </w:r>
      </w:ins>
      <w:ins w:id="2249" w:author="Erlie Hasam Morfin Zavalza" w:date="2014-11-02T02:12:00Z">
        <w:r w:rsidR="00F527F7">
          <w:rPr>
            <w:rFonts w:eastAsiaTheme="minorHAnsi"/>
            <w:lang w:val="es-MX" w:eastAsia="en-US"/>
          </w:rPr>
          <w:t>s</w:t>
        </w:r>
      </w:ins>
      <w:ins w:id="2250" w:author="Erlie Hasam Morfin Zavalza" w:date="2014-11-02T02:09:00Z">
        <w:r>
          <w:rPr>
            <w:rFonts w:eastAsiaTheme="minorHAnsi"/>
            <w:lang w:val="es-MX" w:eastAsia="en-US"/>
          </w:rPr>
          <w:t xml:space="preserve"> </w:t>
        </w:r>
      </w:ins>
      <w:ins w:id="2251" w:author="Erlie Hasam Morfin Zavalza" w:date="2014-11-02T02:12:00Z">
        <w:r w:rsidR="00F527F7">
          <w:rPr>
            <w:rFonts w:eastAsiaTheme="minorHAnsi"/>
            <w:lang w:val="es-MX" w:eastAsia="en-US"/>
          </w:rPr>
          <w:t>por</w:t>
        </w:r>
      </w:ins>
      <w:ins w:id="2252" w:author="Erlie Hasam Morfin Zavalza" w:date="2014-11-02T02:09:00Z">
        <w:r>
          <w:rPr>
            <w:rFonts w:eastAsiaTheme="minorHAnsi"/>
            <w:lang w:val="es-MX" w:eastAsia="en-US"/>
          </w:rPr>
          <w:t xml:space="preserve"> ello que se puede saber que hoy en d</w:t>
        </w:r>
      </w:ins>
      <w:ins w:id="2253" w:author="Erlie Hasam Morfin Zavalza" w:date="2014-11-02T02:10:00Z">
        <w:r>
          <w:rPr>
            <w:rFonts w:eastAsiaTheme="minorHAnsi"/>
            <w:lang w:val="es-MX" w:eastAsia="en-US"/>
          </w:rPr>
          <w:t xml:space="preserve">ía </w:t>
        </w:r>
      </w:ins>
      <w:ins w:id="2254" w:author="Erlie Hasam Morfin Zavalza" w:date="2014-11-02T02:11:00Z">
        <w:r w:rsidR="00F527F7">
          <w:rPr>
            <w:rFonts w:eastAsiaTheme="minorHAnsi"/>
            <w:lang w:val="es-MX" w:eastAsia="en-US"/>
          </w:rPr>
          <w:t xml:space="preserve">existen muchas empresas que ofertan en diversas escalas este producto al mercado, pero ninguna de ellas ha llegado a encontrar una </w:t>
        </w:r>
      </w:ins>
      <w:ins w:id="2255" w:author="Erlie Hasam Morfin Zavalza" w:date="2014-11-02T02:12:00Z">
        <w:r w:rsidR="00F527F7">
          <w:rPr>
            <w:rFonts w:eastAsiaTheme="minorHAnsi"/>
            <w:lang w:val="es-MX" w:eastAsia="en-US"/>
          </w:rPr>
          <w:t>estrategia</w:t>
        </w:r>
      </w:ins>
      <w:ins w:id="2256" w:author="Erlie Hasam Morfin Zavalza" w:date="2014-11-02T02:11:00Z">
        <w:r w:rsidR="00F527F7">
          <w:rPr>
            <w:rFonts w:eastAsiaTheme="minorHAnsi"/>
            <w:lang w:val="es-MX" w:eastAsia="en-US"/>
          </w:rPr>
          <w:t xml:space="preserve"> que le permita diferenciar su producto con mayor impacto.</w:t>
        </w:r>
      </w:ins>
    </w:p>
    <w:p w14:paraId="2D39DF40" w14:textId="11800B83" w:rsidR="00F527F7" w:rsidRDefault="00F527F7">
      <w:pPr>
        <w:rPr>
          <w:ins w:id="2257" w:author="Erlie Hasam Morfin Zavalza" w:date="2014-11-02T02:12:00Z"/>
          <w:rFonts w:eastAsiaTheme="minorHAnsi"/>
          <w:lang w:val="es-MX" w:eastAsia="en-US"/>
        </w:rPr>
      </w:pPr>
      <w:ins w:id="2258" w:author="Erlie Hasam Morfin Zavalza" w:date="2014-11-02T02:11:00Z">
        <w:r>
          <w:rPr>
            <w:rFonts w:eastAsiaTheme="minorHAnsi"/>
            <w:lang w:val="es-MX" w:eastAsia="en-US"/>
          </w:rPr>
          <w:t xml:space="preserve">Eso es lo que se busca con esta idea, no solo aprovechar esa necesidad latente </w:t>
        </w:r>
      </w:ins>
      <w:ins w:id="2259" w:author="Erlie Hasam Morfin Zavalza" w:date="2014-11-02T02:12:00Z">
        <w:r>
          <w:rPr>
            <w:rFonts w:eastAsiaTheme="minorHAnsi"/>
            <w:lang w:val="es-MX" w:eastAsia="en-US"/>
          </w:rPr>
          <w:t>del</w:t>
        </w:r>
      </w:ins>
      <w:ins w:id="2260" w:author="Erlie Hasam Morfin Zavalza" w:date="2014-11-02T02:11:00Z">
        <w:r>
          <w:rPr>
            <w:rFonts w:eastAsiaTheme="minorHAnsi"/>
            <w:lang w:val="es-MX" w:eastAsia="en-US"/>
          </w:rPr>
          <w:t xml:space="preserve"> </w:t>
        </w:r>
      </w:ins>
      <w:ins w:id="2261" w:author="Erlie Hasam Morfin Zavalza" w:date="2014-11-02T02:12:00Z">
        <w:r>
          <w:rPr>
            <w:rFonts w:eastAsiaTheme="minorHAnsi"/>
            <w:lang w:val="es-MX" w:eastAsia="en-US"/>
          </w:rPr>
          <w:t xml:space="preserve">mercado si no que se busca agregar a las empanadas mayor </w:t>
        </w:r>
      </w:ins>
      <w:ins w:id="2262" w:author="Erlie Hasam Morfin Zavalza" w:date="2014-11-02T02:32:00Z">
        <w:r w:rsidR="00385672">
          <w:rPr>
            <w:rFonts w:eastAsiaTheme="minorHAnsi"/>
            <w:lang w:val="es-MX" w:eastAsia="en-US"/>
          </w:rPr>
          <w:t>valor,</w:t>
        </w:r>
      </w:ins>
      <w:ins w:id="2263" w:author="Erlie Hasam Morfin Zavalza" w:date="2014-11-02T02:29:00Z">
        <w:r w:rsidR="00385672">
          <w:rPr>
            <w:rFonts w:eastAsiaTheme="minorHAnsi"/>
            <w:lang w:val="es-MX" w:eastAsia="en-US"/>
          </w:rPr>
          <w:t xml:space="preserve"> aprovechar capacidad y recursos exis</w:t>
        </w:r>
      </w:ins>
      <w:ins w:id="2264" w:author="Erlie Hasam Morfin Zavalza" w:date="2014-11-02T02:30:00Z">
        <w:r w:rsidR="00385672">
          <w:rPr>
            <w:rFonts w:eastAsiaTheme="minorHAnsi"/>
            <w:lang w:val="es-MX" w:eastAsia="en-US"/>
          </w:rPr>
          <w:t xml:space="preserve">tentes de las instalaciones actuales del Restaurant Top-Ten y así especializar la producción </w:t>
        </w:r>
      </w:ins>
      <w:ins w:id="2265" w:author="Erlie Hasam Morfin Zavalza" w:date="2014-11-02T02:31:00Z">
        <w:r w:rsidR="00385672">
          <w:rPr>
            <w:rFonts w:eastAsiaTheme="minorHAnsi"/>
            <w:lang w:val="es-MX" w:eastAsia="en-US"/>
          </w:rPr>
          <w:t>para orientarl</w:t>
        </w:r>
      </w:ins>
      <w:ins w:id="2266" w:author="Erlie Hasam Morfin Zavalza" w:date="2014-11-02T02:32:00Z">
        <w:r w:rsidR="00385672">
          <w:rPr>
            <w:rFonts w:eastAsiaTheme="minorHAnsi"/>
            <w:lang w:val="es-MX" w:eastAsia="en-US"/>
          </w:rPr>
          <w:t>a</w:t>
        </w:r>
      </w:ins>
      <w:ins w:id="2267" w:author="Erlie Hasam Morfin Zavalza" w:date="2014-11-02T02:31:00Z">
        <w:r w:rsidR="00385672">
          <w:rPr>
            <w:rFonts w:eastAsiaTheme="minorHAnsi"/>
            <w:lang w:val="es-MX" w:eastAsia="en-US"/>
          </w:rPr>
          <w:t xml:space="preserve"> hacia la búsqueda de mayores beneficios </w:t>
        </w:r>
      </w:ins>
      <w:ins w:id="2268" w:author="Erlie Hasam Morfin Zavalza" w:date="2014-11-02T02:38:00Z">
        <w:r w:rsidR="00692EB5">
          <w:rPr>
            <w:rFonts w:eastAsiaTheme="minorHAnsi"/>
            <w:lang w:val="es-MX" w:eastAsia="en-US"/>
          </w:rPr>
          <w:t>económicos, sociales</w:t>
        </w:r>
      </w:ins>
      <w:ins w:id="2269" w:author="Erlie Hasam Morfin Zavalza" w:date="2014-11-02T02:37:00Z">
        <w:r w:rsidR="00692EB5">
          <w:rPr>
            <w:rFonts w:eastAsiaTheme="minorHAnsi"/>
            <w:lang w:val="es-MX" w:eastAsia="en-US"/>
          </w:rPr>
          <w:t xml:space="preserve"> y culturales en la medida que el arte de </w:t>
        </w:r>
        <w:r w:rsidR="00132E0D">
          <w:rPr>
            <w:rFonts w:eastAsiaTheme="minorHAnsi"/>
            <w:lang w:val="es-MX" w:eastAsia="en-US"/>
          </w:rPr>
          <w:t>estas empanadas se convierta e</w:t>
        </w:r>
      </w:ins>
      <w:ins w:id="2270" w:author="Erlie Hasam Morfin Zavalza" w:date="2014-11-02T02:39:00Z">
        <w:r w:rsidR="00132E0D">
          <w:rPr>
            <w:rFonts w:eastAsiaTheme="minorHAnsi"/>
            <w:lang w:val="es-MX" w:eastAsia="en-US"/>
          </w:rPr>
          <w:t>n una identidad</w:t>
        </w:r>
      </w:ins>
      <w:ins w:id="2271" w:author="Erlie Hasam Morfin Zavalza" w:date="2014-11-02T02:37:00Z">
        <w:r w:rsidR="00692EB5">
          <w:rPr>
            <w:rFonts w:eastAsiaTheme="minorHAnsi"/>
            <w:lang w:val="es-MX" w:eastAsia="en-US"/>
          </w:rPr>
          <w:t>.</w:t>
        </w:r>
      </w:ins>
    </w:p>
    <w:p w14:paraId="53282AD9" w14:textId="50F7C383" w:rsidR="00F527F7" w:rsidRDefault="00F527F7">
      <w:pPr>
        <w:rPr>
          <w:ins w:id="2272" w:author="Erlie Hasam Morfin Zavalza" w:date="2014-11-02T02:13:00Z"/>
          <w:rFonts w:eastAsiaTheme="minorHAnsi"/>
          <w:lang w:val="es-MX" w:eastAsia="en-US"/>
        </w:rPr>
      </w:pPr>
      <w:ins w:id="2273" w:author="Erlie Hasam Morfin Zavalza" w:date="2014-11-02T02:12:00Z">
        <w:r>
          <w:rPr>
            <w:rFonts w:eastAsiaTheme="minorHAnsi"/>
            <w:lang w:val="es-MX" w:eastAsia="en-US"/>
          </w:rPr>
          <w:lastRenderedPageBreak/>
          <w:t xml:space="preserve">Nosotros </w:t>
        </w:r>
      </w:ins>
      <w:ins w:id="2274" w:author="Erlie Hasam Morfin Zavalza" w:date="2014-11-02T02:24:00Z">
        <w:r>
          <w:rPr>
            <w:rFonts w:eastAsiaTheme="minorHAnsi"/>
            <w:lang w:val="es-MX" w:eastAsia="en-US"/>
          </w:rPr>
          <w:t>trataremos</w:t>
        </w:r>
      </w:ins>
      <w:ins w:id="2275" w:author="Erlie Hasam Morfin Zavalza" w:date="2014-11-02T02:12:00Z">
        <w:r>
          <w:rPr>
            <w:rFonts w:eastAsiaTheme="minorHAnsi"/>
            <w:lang w:val="es-MX" w:eastAsia="en-US"/>
          </w:rPr>
          <w:t xml:space="preserve"> de llegar al fondo del </w:t>
        </w:r>
      </w:ins>
      <w:ins w:id="2276" w:author="Erlie Hasam Morfin Zavalza" w:date="2014-11-02T02:13:00Z">
        <w:r>
          <w:rPr>
            <w:rFonts w:eastAsiaTheme="minorHAnsi"/>
            <w:lang w:val="es-MX" w:eastAsia="en-US"/>
          </w:rPr>
          <w:t>estómago</w:t>
        </w:r>
      </w:ins>
      <w:ins w:id="2277" w:author="Erlie Hasam Morfin Zavalza" w:date="2014-11-02T02:12:00Z">
        <w:r>
          <w:rPr>
            <w:rFonts w:eastAsiaTheme="minorHAnsi"/>
            <w:lang w:val="es-MX" w:eastAsia="en-US"/>
          </w:rPr>
          <w:t xml:space="preserve"> </w:t>
        </w:r>
      </w:ins>
      <w:ins w:id="2278" w:author="Erlie Hasam Morfin Zavalza" w:date="2014-11-02T02:13:00Z">
        <w:r>
          <w:rPr>
            <w:rFonts w:eastAsiaTheme="minorHAnsi"/>
            <w:lang w:val="es-MX" w:eastAsia="en-US"/>
          </w:rPr>
          <w:t>vacío</w:t>
        </w:r>
      </w:ins>
      <w:ins w:id="2279" w:author="Erlie Hasam Morfin Zavalza" w:date="2014-11-02T02:12:00Z">
        <w:r>
          <w:rPr>
            <w:rFonts w:eastAsiaTheme="minorHAnsi"/>
            <w:lang w:val="es-MX" w:eastAsia="en-US"/>
          </w:rPr>
          <w:t xml:space="preserve"> de nuestros clientes, pero antes de llegar a su </w:t>
        </w:r>
      </w:ins>
      <w:ins w:id="2280" w:author="Erlie Hasam Morfin Zavalza" w:date="2014-11-02T02:13:00Z">
        <w:r>
          <w:rPr>
            <w:rFonts w:eastAsiaTheme="minorHAnsi"/>
            <w:lang w:val="es-MX" w:eastAsia="en-US"/>
          </w:rPr>
          <w:t>estómago</w:t>
        </w:r>
      </w:ins>
      <w:ins w:id="2281" w:author="Erlie Hasam Morfin Zavalza" w:date="2014-11-02T02:12:00Z">
        <w:r>
          <w:rPr>
            <w:rFonts w:eastAsiaTheme="minorHAnsi"/>
            <w:lang w:val="es-MX" w:eastAsia="en-US"/>
          </w:rPr>
          <w:t xml:space="preserve"> nuestras empanadas deben dar presencia, deben mostrarse como </w:t>
        </w:r>
      </w:ins>
      <w:ins w:id="2282" w:author="Erlie Hasam Morfin Zavalza" w:date="2014-11-02T02:13:00Z">
        <w:r>
          <w:rPr>
            <w:rFonts w:eastAsiaTheme="minorHAnsi"/>
            <w:lang w:val="es-MX" w:eastAsia="en-US"/>
          </w:rPr>
          <w:t>únicas y atractivas</w:t>
        </w:r>
      </w:ins>
      <w:ins w:id="2283" w:author="Erlie Hasam Morfin Zavalza" w:date="2014-11-02T02:24:00Z">
        <w:r>
          <w:rPr>
            <w:rFonts w:eastAsiaTheme="minorHAnsi"/>
            <w:lang w:val="es-MX" w:eastAsia="en-US"/>
          </w:rPr>
          <w:t xml:space="preserve"> deben generar emociones para nuestros clientes</w:t>
        </w:r>
      </w:ins>
      <w:ins w:id="2284" w:author="Erlie Hasam Morfin Zavalza" w:date="2014-11-03T01:28:00Z">
        <w:r w:rsidR="000A0868">
          <w:rPr>
            <w:rFonts w:eastAsiaTheme="minorHAnsi"/>
            <w:lang w:val="es-MX" w:eastAsia="en-US"/>
          </w:rPr>
          <w:t>, deben llegar a sus sentidos</w:t>
        </w:r>
      </w:ins>
      <w:ins w:id="2285" w:author="Erlie Hasam Morfin Zavalza" w:date="2014-11-02T02:13:00Z">
        <w:r>
          <w:rPr>
            <w:rFonts w:eastAsiaTheme="minorHAnsi"/>
            <w:lang w:val="es-MX" w:eastAsia="en-US"/>
          </w:rPr>
          <w:t>.</w:t>
        </w:r>
      </w:ins>
    </w:p>
    <w:p w14:paraId="0DCCB4E6" w14:textId="0501E5F7" w:rsidR="00F527F7" w:rsidRDefault="00F527F7">
      <w:pPr>
        <w:rPr>
          <w:ins w:id="2286" w:author="Erlie Hasam Morfin Zavalza" w:date="2014-11-02T02:16:00Z"/>
          <w:rFonts w:eastAsiaTheme="minorHAnsi"/>
          <w:lang w:val="es-MX" w:eastAsia="en-US"/>
        </w:rPr>
      </w:pPr>
      <w:ins w:id="2287" w:author="Erlie Hasam Morfin Zavalza" w:date="2014-11-02T02:13:00Z">
        <w:r>
          <w:rPr>
            <w:rFonts w:eastAsiaTheme="minorHAnsi"/>
            <w:lang w:val="es-MX" w:eastAsia="en-US"/>
          </w:rPr>
          <w:t xml:space="preserve">La idea de incorporar color a nuestra masa es solo la </w:t>
        </w:r>
      </w:ins>
      <w:ins w:id="2288" w:author="Erlie Hasam Morfin Zavalza" w:date="2014-11-02T02:16:00Z">
        <w:r>
          <w:rPr>
            <w:rFonts w:eastAsiaTheme="minorHAnsi"/>
            <w:lang w:val="es-MX" w:eastAsia="en-US"/>
          </w:rPr>
          <w:t>esencia</w:t>
        </w:r>
      </w:ins>
      <w:ins w:id="2289" w:author="Erlie Hasam Morfin Zavalza" w:date="2014-11-02T02:13:00Z">
        <w:r>
          <w:rPr>
            <w:rFonts w:eastAsiaTheme="minorHAnsi"/>
            <w:lang w:val="es-MX" w:eastAsia="en-US"/>
          </w:rPr>
          <w:t xml:space="preserve"> de lo que nuestro producto ser</w:t>
        </w:r>
      </w:ins>
      <w:ins w:id="2290" w:author="Erlie Hasam Morfin Zavalza" w:date="2014-11-02T02:14:00Z">
        <w:r>
          <w:rPr>
            <w:rFonts w:eastAsiaTheme="minorHAnsi"/>
            <w:lang w:val="es-MX" w:eastAsia="en-US"/>
          </w:rPr>
          <w:t xml:space="preserve">á en sí, pero </w:t>
        </w:r>
      </w:ins>
      <w:ins w:id="2291" w:author="Erlie Hasam Morfin Zavalza" w:date="2014-11-02T02:16:00Z">
        <w:r>
          <w:rPr>
            <w:rFonts w:eastAsiaTheme="minorHAnsi"/>
            <w:lang w:val="es-MX" w:eastAsia="en-US"/>
          </w:rPr>
          <w:t>más</w:t>
        </w:r>
      </w:ins>
      <w:ins w:id="2292" w:author="Erlie Hasam Morfin Zavalza" w:date="2014-11-02T02:14:00Z">
        <w:r>
          <w:rPr>
            <w:rFonts w:eastAsiaTheme="minorHAnsi"/>
            <w:lang w:val="es-MX" w:eastAsia="en-US"/>
          </w:rPr>
          <w:t xml:space="preserve"> allá de eso se encuentran rigurosos procesos de selección de ingredientes de mayor calidad, la </w:t>
        </w:r>
      </w:ins>
      <w:ins w:id="2293" w:author="Erlie Hasam Morfin Zavalza" w:date="2014-11-02T02:15:00Z">
        <w:r>
          <w:rPr>
            <w:rFonts w:eastAsiaTheme="minorHAnsi"/>
            <w:lang w:val="es-MX" w:eastAsia="en-US"/>
          </w:rPr>
          <w:t>búsqueda</w:t>
        </w:r>
      </w:ins>
      <w:ins w:id="2294" w:author="Erlie Hasam Morfin Zavalza" w:date="2014-11-02T02:14:00Z">
        <w:r>
          <w:rPr>
            <w:rFonts w:eastAsiaTheme="minorHAnsi"/>
            <w:lang w:val="es-MX" w:eastAsia="en-US"/>
          </w:rPr>
          <w:t xml:space="preserve"> </w:t>
        </w:r>
      </w:ins>
      <w:ins w:id="2295" w:author="Erlie Hasam Morfin Zavalza" w:date="2014-11-02T02:15:00Z">
        <w:r>
          <w:rPr>
            <w:rFonts w:eastAsiaTheme="minorHAnsi"/>
            <w:lang w:val="es-MX" w:eastAsia="en-US"/>
          </w:rPr>
          <w:t xml:space="preserve">de agregar secretos e ingredientes adicionales a las recetas originales </w:t>
        </w:r>
      </w:ins>
      <w:ins w:id="2296" w:author="Erlie Hasam Morfin Zavalza" w:date="2014-11-02T02:16:00Z">
        <w:r>
          <w:rPr>
            <w:rFonts w:eastAsiaTheme="minorHAnsi"/>
            <w:lang w:val="es-MX" w:eastAsia="en-US"/>
          </w:rPr>
          <w:t>para</w:t>
        </w:r>
      </w:ins>
      <w:ins w:id="2297" w:author="Erlie Hasam Morfin Zavalza" w:date="2014-11-02T02:15:00Z">
        <w:r>
          <w:rPr>
            <w:rFonts w:eastAsiaTheme="minorHAnsi"/>
            <w:lang w:val="es-MX" w:eastAsia="en-US"/>
          </w:rPr>
          <w:t xml:space="preserve"> que nuestras empanadas sean superiores en sabor, </w:t>
        </w:r>
      </w:ins>
      <w:ins w:id="2298" w:author="Erlie Hasam Morfin Zavalza" w:date="2014-11-02T02:33:00Z">
        <w:r w:rsidR="00385672">
          <w:rPr>
            <w:rFonts w:eastAsiaTheme="minorHAnsi"/>
            <w:lang w:val="es-MX" w:eastAsia="en-US"/>
          </w:rPr>
          <w:t>el tratar</w:t>
        </w:r>
      </w:ins>
      <w:ins w:id="2299" w:author="Erlie Hasam Morfin Zavalza" w:date="2014-11-02T02:15:00Z">
        <w:r>
          <w:rPr>
            <w:rFonts w:eastAsiaTheme="minorHAnsi"/>
            <w:lang w:val="es-MX" w:eastAsia="en-US"/>
          </w:rPr>
          <w:t xml:space="preserve"> de hacer con mayor cuidado los rellenos, buscar innovar los procesos para hacer una empanada totalmente renovada, un producto que valga la pena.</w:t>
        </w:r>
      </w:ins>
    </w:p>
    <w:p w14:paraId="5603EBFC" w14:textId="0C0474A1" w:rsidR="00F527F7" w:rsidRDefault="00F527F7">
      <w:pPr>
        <w:rPr>
          <w:ins w:id="2300" w:author="Erlie Hasam Morfin Zavalza" w:date="2014-11-02T02:18:00Z"/>
          <w:rFonts w:eastAsiaTheme="minorHAnsi"/>
          <w:lang w:val="es-MX" w:eastAsia="en-US"/>
        </w:rPr>
      </w:pPr>
      <w:ins w:id="2301" w:author="Erlie Hasam Morfin Zavalza" w:date="2014-11-02T02:16:00Z">
        <w:r>
          <w:rPr>
            <w:rFonts w:eastAsiaTheme="minorHAnsi"/>
            <w:lang w:val="es-MX" w:eastAsia="en-US"/>
          </w:rPr>
          <w:t xml:space="preserve">En el Restaurant Top-Ten se ha observado que con frecuencia los clientes existentes cada vez solicitan </w:t>
        </w:r>
      </w:ins>
      <w:ins w:id="2302" w:author="Erlie Hasam Morfin Zavalza" w:date="2014-11-02T02:18:00Z">
        <w:r>
          <w:rPr>
            <w:rFonts w:eastAsiaTheme="minorHAnsi"/>
            <w:lang w:val="es-MX" w:eastAsia="en-US"/>
          </w:rPr>
          <w:t>más</w:t>
        </w:r>
      </w:ins>
      <w:ins w:id="2303" w:author="Erlie Hasam Morfin Zavalza" w:date="2014-11-02T02:16:00Z">
        <w:r>
          <w:rPr>
            <w:rFonts w:eastAsiaTheme="minorHAnsi"/>
            <w:lang w:val="es-MX" w:eastAsia="en-US"/>
          </w:rPr>
          <w:t xml:space="preserve"> las empandas y eso es porque ya se han ido dando cuenta de que hay algo especial en ellas, su sabor ha sido mejorado, queremos mantener esa </w:t>
        </w:r>
      </w:ins>
      <w:ins w:id="2304" w:author="Erlie Hasam Morfin Zavalza" w:date="2014-11-02T02:17:00Z">
        <w:r>
          <w:rPr>
            <w:rFonts w:eastAsiaTheme="minorHAnsi"/>
            <w:lang w:val="es-MX" w:eastAsia="en-US"/>
          </w:rPr>
          <w:t>línea</w:t>
        </w:r>
      </w:ins>
      <w:ins w:id="2305" w:author="Erlie Hasam Morfin Zavalza" w:date="2014-11-02T02:16:00Z">
        <w:r>
          <w:rPr>
            <w:rFonts w:eastAsiaTheme="minorHAnsi"/>
            <w:lang w:val="es-MX" w:eastAsia="en-US"/>
          </w:rPr>
          <w:t xml:space="preserve"> </w:t>
        </w:r>
      </w:ins>
      <w:ins w:id="2306" w:author="Erlie Hasam Morfin Zavalza" w:date="2014-11-02T02:17:00Z">
        <w:r>
          <w:rPr>
            <w:rFonts w:eastAsiaTheme="minorHAnsi"/>
            <w:lang w:val="es-MX" w:eastAsia="en-US"/>
          </w:rPr>
          <w:t>de</w:t>
        </w:r>
      </w:ins>
      <w:ins w:id="2307" w:author="Erlie Hasam Morfin Zavalza" w:date="2014-11-02T02:18:00Z">
        <w:r>
          <w:rPr>
            <w:rFonts w:eastAsiaTheme="minorHAnsi"/>
            <w:lang w:val="es-MX" w:eastAsia="en-US"/>
          </w:rPr>
          <w:t xml:space="preserve"> </w:t>
        </w:r>
      </w:ins>
      <w:ins w:id="2308" w:author="Erlie Hasam Morfin Zavalza" w:date="2014-11-02T02:17:00Z">
        <w:r>
          <w:rPr>
            <w:rFonts w:eastAsiaTheme="minorHAnsi"/>
            <w:lang w:val="es-MX" w:eastAsia="en-US"/>
          </w:rPr>
          <w:t>mejora en el sabor</w:t>
        </w:r>
      </w:ins>
      <w:ins w:id="2309" w:author="Erlie Hasam Morfin Zavalza" w:date="2014-11-02T02:26:00Z">
        <w:r w:rsidR="00385672">
          <w:rPr>
            <w:rFonts w:eastAsiaTheme="minorHAnsi"/>
            <w:lang w:val="es-MX" w:eastAsia="en-US"/>
          </w:rPr>
          <w:t xml:space="preserve"> pero adem</w:t>
        </w:r>
      </w:ins>
      <w:ins w:id="2310" w:author="Erlie Hasam Morfin Zavalza" w:date="2014-11-02T02:27:00Z">
        <w:r w:rsidR="00385672">
          <w:rPr>
            <w:rFonts w:eastAsiaTheme="minorHAnsi"/>
            <w:lang w:val="es-MX" w:eastAsia="en-US"/>
          </w:rPr>
          <w:t>ás hacer esa empanada más rica acompañándola con una rica salsa y una rica bebida</w:t>
        </w:r>
      </w:ins>
      <w:ins w:id="2311" w:author="Erlie Hasam Morfin Zavalza" w:date="2014-11-02T02:34:00Z">
        <w:r w:rsidR="00385672">
          <w:rPr>
            <w:rFonts w:eastAsiaTheme="minorHAnsi"/>
            <w:lang w:val="es-MX" w:eastAsia="en-US"/>
          </w:rPr>
          <w:t xml:space="preserve"> y gozar de la mejor atención</w:t>
        </w:r>
      </w:ins>
      <w:ins w:id="2312" w:author="Erlie Hasam Morfin Zavalza" w:date="2014-11-02T02:18:00Z">
        <w:r>
          <w:rPr>
            <w:rFonts w:eastAsiaTheme="minorHAnsi"/>
            <w:lang w:val="es-MX" w:eastAsia="en-US"/>
          </w:rPr>
          <w:t>.</w:t>
        </w:r>
      </w:ins>
    </w:p>
    <w:p w14:paraId="646CDA38" w14:textId="284AFC79" w:rsidR="00F527F7" w:rsidRDefault="00F527F7">
      <w:pPr>
        <w:rPr>
          <w:ins w:id="2313" w:author="Erlie Hasam Morfin Zavalza" w:date="2014-11-02T02:02:00Z"/>
          <w:rFonts w:eastAsiaTheme="minorHAnsi"/>
          <w:lang w:val="es-MX" w:eastAsia="en-US"/>
        </w:rPr>
      </w:pPr>
      <w:ins w:id="2314" w:author="Erlie Hasam Morfin Zavalza" w:date="2014-11-02T02:18:00Z">
        <w:r>
          <w:rPr>
            <w:rFonts w:eastAsiaTheme="minorHAnsi"/>
            <w:lang w:val="es-MX" w:eastAsia="en-US"/>
          </w:rPr>
          <w:t xml:space="preserve">Cada vez se han ido aumentando los pedidos de </w:t>
        </w:r>
      </w:ins>
      <w:ins w:id="2315" w:author="Erlie Hasam Morfin Zavalza" w:date="2014-11-02T02:19:00Z">
        <w:r>
          <w:rPr>
            <w:rFonts w:eastAsiaTheme="minorHAnsi"/>
            <w:lang w:val="es-MX" w:eastAsia="en-US"/>
          </w:rPr>
          <w:t>empanadas</w:t>
        </w:r>
      </w:ins>
      <w:ins w:id="2316" w:author="Erlie Hasam Morfin Zavalza" w:date="2014-11-02T02:18:00Z">
        <w:r>
          <w:rPr>
            <w:rFonts w:eastAsiaTheme="minorHAnsi"/>
            <w:lang w:val="es-MX" w:eastAsia="en-US"/>
          </w:rPr>
          <w:t xml:space="preserve"> domicilio por lo cual parece ser que el hacer llegar las</w:t>
        </w:r>
      </w:ins>
      <w:ins w:id="2317" w:author="Erlie Hasam Morfin Zavalza" w:date="2014-11-02T02:19:00Z">
        <w:r>
          <w:rPr>
            <w:rFonts w:eastAsiaTheme="minorHAnsi"/>
            <w:lang w:val="es-MX" w:eastAsia="en-US"/>
          </w:rPr>
          <w:t xml:space="preserve"> </w:t>
        </w:r>
      </w:ins>
      <w:ins w:id="2318" w:author="Erlie Hasam Morfin Zavalza" w:date="2014-11-02T02:18:00Z">
        <w:r>
          <w:rPr>
            <w:rFonts w:eastAsiaTheme="minorHAnsi"/>
            <w:lang w:val="es-MX" w:eastAsia="en-US"/>
          </w:rPr>
          <w:t xml:space="preserve">empanadas en el lugar y momento preciso es vital para la comodidad de </w:t>
        </w:r>
      </w:ins>
      <w:ins w:id="2319" w:author="Erlie Hasam Morfin Zavalza" w:date="2014-11-02T02:19:00Z">
        <w:r>
          <w:rPr>
            <w:rFonts w:eastAsiaTheme="minorHAnsi"/>
            <w:lang w:val="es-MX" w:eastAsia="en-US"/>
          </w:rPr>
          <w:t>nuestros</w:t>
        </w:r>
      </w:ins>
      <w:ins w:id="2320" w:author="Erlie Hasam Morfin Zavalza" w:date="2014-11-02T02:18:00Z">
        <w:r>
          <w:rPr>
            <w:rFonts w:eastAsiaTheme="minorHAnsi"/>
            <w:lang w:val="es-MX" w:eastAsia="en-US"/>
          </w:rPr>
          <w:t xml:space="preserve"> clientes.</w:t>
        </w:r>
      </w:ins>
    </w:p>
    <w:p w14:paraId="38667DA9" w14:textId="5EF446E6" w:rsidR="00F527F7" w:rsidRDefault="00F527F7">
      <w:pPr>
        <w:rPr>
          <w:ins w:id="2321" w:author="Erlie Hasam Morfin Zavalza" w:date="2014-11-02T02:22:00Z"/>
          <w:lang w:val="es-MX"/>
        </w:rPr>
      </w:pPr>
      <w:ins w:id="2322" w:author="Erlie Hasam Morfin Zavalza" w:date="2014-11-02T02:19:00Z">
        <w:r>
          <w:rPr>
            <w:lang w:val="es-MX"/>
          </w:rPr>
          <w:t>Se han tomado como referencia todos esos s</w:t>
        </w:r>
      </w:ins>
      <w:ins w:id="2323" w:author="Erlie Hasam Morfin Zavalza" w:date="2014-11-02T02:20:00Z">
        <w:r>
          <w:rPr>
            <w:lang w:val="es-MX"/>
          </w:rPr>
          <w:t xml:space="preserve">ucesos para ingeniar algo novedoso, la idea se ha ido complementando con detalle, se tiene la </w:t>
        </w:r>
      </w:ins>
      <w:ins w:id="2324" w:author="Erlie Hasam Morfin Zavalza" w:date="2014-11-02T02:21:00Z">
        <w:r>
          <w:rPr>
            <w:lang w:val="es-MX"/>
          </w:rPr>
          <w:t>búsqueda</w:t>
        </w:r>
      </w:ins>
      <w:ins w:id="2325" w:author="Erlie Hasam Morfin Zavalza" w:date="2014-11-02T02:20:00Z">
        <w:r>
          <w:rPr>
            <w:lang w:val="es-MX"/>
          </w:rPr>
          <w:t xml:space="preserve"> </w:t>
        </w:r>
      </w:ins>
      <w:ins w:id="2326" w:author="Erlie Hasam Morfin Zavalza" w:date="2014-11-02T02:21:00Z">
        <w:r>
          <w:rPr>
            <w:lang w:val="es-MX"/>
          </w:rPr>
          <w:t xml:space="preserve">de una nueva experiencia para una nueva empanada. </w:t>
        </w:r>
      </w:ins>
      <w:ins w:id="2327" w:author="Erlie Hasam Morfin Zavalza" w:date="2014-11-02T02:35:00Z">
        <w:r w:rsidR="00385672">
          <w:rPr>
            <w:lang w:val="es-MX"/>
          </w:rPr>
          <w:t>P</w:t>
        </w:r>
      </w:ins>
      <w:ins w:id="2328" w:author="Erlie Hasam Morfin Zavalza" w:date="2014-11-02T02:21:00Z">
        <w:r>
          <w:rPr>
            <w:lang w:val="es-MX"/>
          </w:rPr>
          <w:t xml:space="preserve">arte de los recursos que serán necesarios </w:t>
        </w:r>
      </w:ins>
      <w:ins w:id="2329" w:author="Erlie Hasam Morfin Zavalza" w:date="2014-11-02T02:35:00Z">
        <w:r w:rsidR="00385672">
          <w:rPr>
            <w:lang w:val="es-MX"/>
          </w:rPr>
          <w:t xml:space="preserve">están disponibles </w:t>
        </w:r>
      </w:ins>
      <w:ins w:id="2330" w:author="Erlie Hasam Morfin Zavalza" w:date="2014-11-02T02:21:00Z">
        <w:r>
          <w:rPr>
            <w:lang w:val="es-MX"/>
          </w:rPr>
          <w:t xml:space="preserve">eso nos ayudará a facilitar las cosas y a hacer </w:t>
        </w:r>
      </w:ins>
      <w:ins w:id="2331" w:author="Erlie Hasam Morfin Zavalza" w:date="2014-11-02T02:25:00Z">
        <w:r>
          <w:rPr>
            <w:lang w:val="es-MX"/>
          </w:rPr>
          <w:t>más</w:t>
        </w:r>
      </w:ins>
      <w:ins w:id="2332" w:author="Erlie Hasam Morfin Zavalza" w:date="2014-11-02T02:21:00Z">
        <w:r>
          <w:rPr>
            <w:lang w:val="es-MX"/>
          </w:rPr>
          <w:t xml:space="preserve"> r</w:t>
        </w:r>
      </w:ins>
      <w:ins w:id="2333" w:author="Erlie Hasam Morfin Zavalza" w:date="2014-11-02T02:22:00Z">
        <w:r>
          <w:rPr>
            <w:lang w:val="es-MX"/>
          </w:rPr>
          <w:t>ápido el proyecto.</w:t>
        </w:r>
      </w:ins>
    </w:p>
    <w:p w14:paraId="775CC02C" w14:textId="7CE098ED" w:rsidR="00F527F7" w:rsidRDefault="00F527F7">
      <w:pPr>
        <w:rPr>
          <w:ins w:id="2334" w:author="Erlie Hasam Morfin Zavalza" w:date="2014-11-02T02:26:00Z"/>
          <w:lang w:val="es-MX"/>
        </w:rPr>
      </w:pPr>
      <w:ins w:id="2335" w:author="Erlie Hasam Morfin Zavalza" w:date="2014-11-02T02:22:00Z">
        <w:r>
          <w:rPr>
            <w:lang w:val="es-MX"/>
          </w:rPr>
          <w:t>Nuestra idea tiene un mayor alcance al igual que nuestro producto pretende tenerlo, partiremos de las ventajas que nos brinda la experiencia de nuestros clientes, sus recomendaciones y sus gustos.</w:t>
        </w:r>
      </w:ins>
    </w:p>
    <w:p w14:paraId="1FC2526B" w14:textId="16196B66" w:rsidR="00385672" w:rsidRPr="00D55E4B" w:rsidRDefault="00385672">
      <w:pPr>
        <w:rPr>
          <w:ins w:id="2336" w:author="Erlie Hasam Morfin Zavalza" w:date="2014-11-01T00:21:00Z"/>
          <w:lang w:val="es-MX"/>
        </w:rPr>
      </w:pPr>
      <w:ins w:id="2337" w:author="Erlie Hasam Morfin Zavalza" w:date="2014-11-02T02:26:00Z">
        <w:r>
          <w:rPr>
            <w:lang w:val="es-MX"/>
          </w:rPr>
          <w:t>Sabemos que allá afuera hay gente buscando algo nuevo y mejor eso es lo que les daremos.</w:t>
        </w:r>
      </w:ins>
    </w:p>
    <w:p w14:paraId="1CD59FAC" w14:textId="77777777" w:rsidR="00713774" w:rsidRDefault="00713774">
      <w:pPr>
        <w:pStyle w:val="Ttulo3"/>
        <w:rPr>
          <w:ins w:id="2338" w:author="Erlie Hasam Morfin Zavalza" w:date="2014-11-02T02:48:00Z"/>
          <w:lang w:val="es-MX"/>
        </w:rPr>
      </w:pPr>
      <w:ins w:id="2339" w:author="Erlie Hasam Morfin Zavalza" w:date="2014-11-02T02:48:00Z">
        <w:r>
          <w:rPr>
            <w:lang w:val="es-MX"/>
          </w:rPr>
          <w:t>JUSTIFICACIÓN DEL PROYECTO</w:t>
        </w:r>
      </w:ins>
    </w:p>
    <w:p w14:paraId="2779F0C3" w14:textId="65AC5346" w:rsidR="00713774" w:rsidRDefault="000A0868">
      <w:pPr>
        <w:rPr>
          <w:ins w:id="2340" w:author="Erlie Hasam Morfin Zavalza" w:date="2014-11-02T02:48:00Z"/>
        </w:rPr>
      </w:pPr>
      <w:ins w:id="2341" w:author="Erlie Hasam Morfin Zavalza" w:date="2014-11-03T01:34:00Z">
        <w:r>
          <w:t>La realización de este proyecto es  importante porque permitir</w:t>
        </w:r>
      </w:ins>
      <w:ins w:id="2342" w:author="Erlie Hasam Morfin Zavalza" w:date="2014-11-03T01:35:00Z">
        <w:r>
          <w:t xml:space="preserve">á aprovechar una </w:t>
        </w:r>
      </w:ins>
      <w:ins w:id="2343" w:author="Erlie Hasam Morfin Zavalza" w:date="2014-11-02T02:48:00Z">
        <w:r w:rsidR="00713774">
          <w:t>oportunidad de generar una nueva línea de nego</w:t>
        </w:r>
        <w:r>
          <w:t xml:space="preserve">cio </w:t>
        </w:r>
      </w:ins>
      <w:ins w:id="2344" w:author="Erlie Hasam Morfin Zavalza" w:date="2014-11-03T01:35:00Z">
        <w:r>
          <w:t>o</w:t>
        </w:r>
      </w:ins>
      <w:ins w:id="2345" w:author="Erlie Hasam Morfin Zavalza" w:date="2014-11-02T02:48:00Z">
        <w:r w:rsidR="00713774">
          <w:t xml:space="preserve"> producto para la empresa</w:t>
        </w:r>
      </w:ins>
      <w:ins w:id="2346" w:author="Erlie Hasam Morfin Zavalza" w:date="2014-11-03T01:35:00Z">
        <w:r>
          <w:t xml:space="preserve"> existente</w:t>
        </w:r>
      </w:ins>
      <w:ins w:id="2347" w:author="Erlie Hasam Morfin Zavalza" w:date="2014-11-02T02:48:00Z">
        <w:r w:rsidR="00713774">
          <w:t xml:space="preserve"> y explotar dichas maquinarias para generar ganancias e ingresos extra. </w:t>
        </w:r>
      </w:ins>
    </w:p>
    <w:p w14:paraId="0C162AA1" w14:textId="73981EFA" w:rsidR="00713774" w:rsidRDefault="000A0868" w:rsidP="00713774">
      <w:pPr>
        <w:rPr>
          <w:ins w:id="2348" w:author="Erlie Hasam Morfin Zavalza" w:date="2014-11-02T02:48:00Z"/>
        </w:rPr>
      </w:pPr>
      <w:ins w:id="2349" w:author="Erlie Hasam Morfin Zavalza" w:date="2014-11-03T01:36:00Z">
        <w:r>
          <w:t xml:space="preserve">La </w:t>
        </w:r>
      </w:ins>
      <w:ins w:id="2350" w:author="Erlie Hasam Morfin Zavalza" w:date="2014-11-03T01:40:00Z">
        <w:r w:rsidR="00541CDD">
          <w:t>producción</w:t>
        </w:r>
      </w:ins>
      <w:ins w:id="2351" w:author="Erlie Hasam Morfin Zavalza" w:date="2014-11-03T01:36:00Z">
        <w:r>
          <w:t xml:space="preserve"> y comercialización de empanadas como una nueva unidad de negocio especializada nos ayudar</w:t>
        </w:r>
      </w:ins>
      <w:ins w:id="2352" w:author="Erlie Hasam Morfin Zavalza" w:date="2014-11-03T01:37:00Z">
        <w:r>
          <w:t>á</w:t>
        </w:r>
      </w:ins>
      <w:ins w:id="2353" w:author="Erlie Hasam Morfin Zavalza" w:date="2014-11-03T01:36:00Z">
        <w:r>
          <w:t xml:space="preserve"> a </w:t>
        </w:r>
      </w:ins>
      <w:ins w:id="2354" w:author="Erlie Hasam Morfin Zavalza" w:date="2014-11-02T02:48:00Z">
        <w:r w:rsidR="00713774">
          <w:t>mejorar la calidad y servicios ya existentes dentro de la empresa</w:t>
        </w:r>
      </w:ins>
      <w:ins w:id="2355" w:author="Erlie Hasam Morfin Zavalza" w:date="2014-11-03T01:37:00Z">
        <w:r>
          <w:t xml:space="preserve"> Restaurant Top-Ten</w:t>
        </w:r>
      </w:ins>
      <w:ins w:id="2356" w:author="Erlie Hasam Morfin Zavalza" w:date="2014-11-02T02:48:00Z">
        <w:r w:rsidR="00713774">
          <w:t>, para generar un mejor posicionamiento y reconocimiento de los clientes reales y potenciales, llegando a entregar un producto innovador que cumpla con los obje</w:t>
        </w:r>
        <w:r>
          <w:t>tivos esperados</w:t>
        </w:r>
        <w:r w:rsidR="00713774">
          <w:t>.</w:t>
        </w:r>
      </w:ins>
    </w:p>
    <w:p w14:paraId="496E2865" w14:textId="3C7B3C3D" w:rsidR="00713774" w:rsidRDefault="00541CDD" w:rsidP="00713774">
      <w:pPr>
        <w:rPr>
          <w:ins w:id="2357" w:author="Erlie Hasam Morfin Zavalza" w:date="2014-11-03T01:40:00Z"/>
        </w:rPr>
      </w:pPr>
      <w:ins w:id="2358" w:author="Erlie Hasam Morfin Zavalza" w:date="2014-11-03T01:38:00Z">
        <w:r>
          <w:t>El impact</w:t>
        </w:r>
      </w:ins>
      <w:ins w:id="2359" w:author="Erlie Hasam Morfin Zavalza" w:date="2014-11-03T01:39:00Z">
        <w:r>
          <w:t>ó que se generará en la mejora del desempeño de</w:t>
        </w:r>
      </w:ins>
      <w:ins w:id="2360" w:author="Erlie Hasam Morfin Zavalza" w:date="2014-11-03T01:40:00Z">
        <w:r>
          <w:t xml:space="preserve"> </w:t>
        </w:r>
      </w:ins>
      <w:ins w:id="2361" w:author="Erlie Hasam Morfin Zavalza" w:date="2014-11-03T01:39:00Z">
        <w:r>
          <w:t xml:space="preserve">la organización como un todo, puesto a que se logrará aprovechar recursos y espacio disponible para generar mayor valor para los </w:t>
        </w:r>
      </w:ins>
      <w:ins w:id="2362" w:author="Erlie Hasam Morfin Zavalza" w:date="2014-11-03T01:40:00Z">
        <w:r>
          <w:t>clientes y los inversionistas o dueños del negocio.</w:t>
        </w:r>
      </w:ins>
    </w:p>
    <w:p w14:paraId="67E118EA" w14:textId="6A43F6C1" w:rsidR="00541CDD" w:rsidRDefault="00541CDD" w:rsidP="00713774">
      <w:pPr>
        <w:rPr>
          <w:ins w:id="2363" w:author="Erlie Hasam Morfin Zavalza" w:date="2014-11-03T01:41:00Z"/>
        </w:rPr>
      </w:pPr>
      <w:ins w:id="2364" w:author="Erlie Hasam Morfin Zavalza" w:date="2014-11-03T01:40:00Z">
        <w:r>
          <w:t>Sin duda la decisión de invertir en el proyecto se verá reflejada en el resultado de la empresa, siendo a que se asumen riesgos que pueden representar una rentabilidad durader</w:t>
        </w:r>
      </w:ins>
      <w:ins w:id="2365" w:author="Erlie Hasam Morfin Zavalza" w:date="2014-11-03T01:41:00Z">
        <w:r>
          <w:t>a y constante para la organización.</w:t>
        </w:r>
      </w:ins>
    </w:p>
    <w:p w14:paraId="1763C9DE" w14:textId="32A03443" w:rsidR="00541CDD" w:rsidRDefault="00541CDD" w:rsidP="00713774">
      <w:pPr>
        <w:rPr>
          <w:ins w:id="2366" w:author="Erlie Hasam Morfin Zavalza" w:date="2014-11-03T01:42:00Z"/>
        </w:rPr>
      </w:pPr>
      <w:ins w:id="2367" w:author="Erlie Hasam Morfin Zavalza" w:date="2014-11-03T01:41:00Z">
        <w:r>
          <w:lastRenderedPageBreak/>
          <w:t>Se gestionará la utilización del espacio inutilizable</w:t>
        </w:r>
      </w:ins>
      <w:ins w:id="2368" w:author="Erlie Hasam Morfin Zavalza" w:date="2014-11-03T01:42:00Z">
        <w:r>
          <w:t xml:space="preserve"> </w:t>
        </w:r>
      </w:ins>
      <w:ins w:id="2369" w:author="Erlie Hasam Morfin Zavalza" w:date="2014-11-03T01:41:00Z">
        <w:r>
          <w:t>dentro del restaurante</w:t>
        </w:r>
      </w:ins>
      <w:ins w:id="2370" w:author="Erlie Hasam Morfin Zavalza" w:date="2014-11-03T01:42:00Z">
        <w:r>
          <w:t>, se aprovechará la capacidad de los hornos que ya se habían adquirido anteriormente y que no se aprovechaban al máximo</w:t>
        </w:r>
      </w:ins>
      <w:ins w:id="2371" w:author="Erlie Hasam Morfin Zavalza" w:date="2014-11-03T01:50:00Z">
        <w:r>
          <w:t>, se abren horizontes para mejorar la productividad de la empresa existente de manera directa, al ser parte del mismo restaurant</w:t>
        </w:r>
      </w:ins>
      <w:ins w:id="2372" w:author="Erlie Hasam Morfin Zavalza" w:date="2014-11-03T01:42:00Z">
        <w:r>
          <w:t>.</w:t>
        </w:r>
      </w:ins>
    </w:p>
    <w:p w14:paraId="042C4D5A" w14:textId="73E61AF6" w:rsidR="00541CDD" w:rsidRDefault="00541CDD" w:rsidP="00713774">
      <w:pPr>
        <w:rPr>
          <w:ins w:id="2373" w:author="Erlie Hasam Morfin Zavalza" w:date="2014-11-03T01:43:00Z"/>
        </w:rPr>
      </w:pPr>
      <w:ins w:id="2374" w:author="Erlie Hasam Morfin Zavalza" w:date="2014-11-03T01:43:00Z">
        <w:r>
          <w:t xml:space="preserve">Lograremos generar una imagen para toda la empresa, no solo como nueva Fábrica de Empanadas sino como parte del negocio actual pero </w:t>
        </w:r>
      </w:ins>
      <w:ins w:id="2375" w:author="Erlie Hasam Morfin Zavalza" w:date="2014-11-03T01:45:00Z">
        <w:r>
          <w:t>más</w:t>
        </w:r>
      </w:ins>
      <w:ins w:id="2376" w:author="Erlie Hasam Morfin Zavalza" w:date="2014-11-03T01:43:00Z">
        <w:r>
          <w:t xml:space="preserve"> especializado</w:t>
        </w:r>
      </w:ins>
      <w:ins w:id="2377" w:author="Erlie Hasam Morfin Zavalza" w:date="2014-11-03T01:51:00Z">
        <w:r>
          <w:t xml:space="preserve"> para generar ventajas competitiva</w:t>
        </w:r>
      </w:ins>
      <w:ins w:id="2378" w:author="Erlie Hasam Morfin Zavalza" w:date="2014-11-03T01:52:00Z">
        <w:r>
          <w:t>s y estrategias de expansión a largo plazo</w:t>
        </w:r>
      </w:ins>
      <w:ins w:id="2379" w:author="Erlie Hasam Morfin Zavalza" w:date="2014-11-03T01:46:00Z">
        <w:r>
          <w:t>.</w:t>
        </w:r>
      </w:ins>
    </w:p>
    <w:p w14:paraId="74D81AA2" w14:textId="0266803B" w:rsidR="00541CDD" w:rsidRDefault="00541CDD" w:rsidP="00713774">
      <w:pPr>
        <w:rPr>
          <w:ins w:id="2380" w:author="Erlie Hasam Morfin Zavalza" w:date="2014-11-03T01:44:00Z"/>
        </w:rPr>
      </w:pPr>
      <w:ins w:id="2381" w:author="Erlie Hasam Morfin Zavalza" w:date="2014-11-03T01:44:00Z">
        <w:r>
          <w:t xml:space="preserve">Se logrará incrementar las ventas de un producto que en un principio pareciera solo uno </w:t>
        </w:r>
      </w:ins>
      <w:ins w:id="2382" w:author="Erlie Hasam Morfin Zavalza" w:date="2014-11-03T01:45:00Z">
        <w:r>
          <w:t>más</w:t>
        </w:r>
      </w:ins>
      <w:ins w:id="2383" w:author="Erlie Hasam Morfin Zavalza" w:date="2014-11-03T01:44:00Z">
        <w:r>
          <w:t xml:space="preserve"> de la carta del menú.</w:t>
        </w:r>
      </w:ins>
    </w:p>
    <w:p w14:paraId="5815C25F" w14:textId="01A54391" w:rsidR="00541CDD" w:rsidRDefault="00541CDD" w:rsidP="00713774">
      <w:pPr>
        <w:rPr>
          <w:ins w:id="2384" w:author="Erlie Hasam Morfin Zavalza" w:date="2014-11-03T01:46:00Z"/>
        </w:rPr>
      </w:pPr>
      <w:ins w:id="2385" w:author="Erlie Hasam Morfin Zavalza" w:date="2014-11-03T01:44:00Z">
        <w:r>
          <w:t xml:space="preserve">Se generará un compromiso con </w:t>
        </w:r>
      </w:ins>
      <w:ins w:id="2386" w:author="Erlie Hasam Morfin Zavalza" w:date="2014-11-03T01:45:00Z">
        <w:r>
          <w:t>el inversionista</w:t>
        </w:r>
      </w:ins>
      <w:ins w:id="2387" w:author="Erlie Hasam Morfin Zavalza" w:date="2014-11-03T01:44:00Z">
        <w:r>
          <w:t xml:space="preserve"> y con el personal que interviene en </w:t>
        </w:r>
      </w:ins>
      <w:ins w:id="2388" w:author="Erlie Hasam Morfin Zavalza" w:date="2014-11-03T01:53:00Z">
        <w:r w:rsidR="000A2F17">
          <w:t>los</w:t>
        </w:r>
      </w:ins>
      <w:ins w:id="2389" w:author="Erlie Hasam Morfin Zavalza" w:date="2014-11-03T01:44:00Z">
        <w:r>
          <w:t xml:space="preserve"> procesos, </w:t>
        </w:r>
      </w:ins>
      <w:ins w:id="2390" w:author="Erlie Hasam Morfin Zavalza" w:date="2014-11-03T01:45:00Z">
        <w:r>
          <w:t>así como con nuestros nuevos clientes.</w:t>
        </w:r>
      </w:ins>
    </w:p>
    <w:p w14:paraId="59D83F36" w14:textId="2718B82E" w:rsidR="00541CDD" w:rsidRDefault="00541CDD" w:rsidP="00713774">
      <w:pPr>
        <w:rPr>
          <w:ins w:id="2391" w:author="Erlie Hasam Morfin Zavalza" w:date="2014-11-03T01:47:00Z"/>
        </w:rPr>
      </w:pPr>
      <w:ins w:id="2392" w:author="Erlie Hasam Morfin Zavalza" w:date="2014-11-03T01:46:00Z">
        <w:r>
          <w:t xml:space="preserve">Los beneficios van </w:t>
        </w:r>
      </w:ins>
      <w:ins w:id="2393" w:author="Erlie Hasam Morfin Zavalza" w:date="2014-11-03T01:49:00Z">
        <w:r>
          <w:t>más</w:t>
        </w:r>
      </w:ins>
      <w:ins w:id="2394" w:author="Erlie Hasam Morfin Zavalza" w:date="2014-11-03T01:46:00Z">
        <w:r>
          <w:t xml:space="preserve"> all</w:t>
        </w:r>
      </w:ins>
      <w:ins w:id="2395" w:author="Erlie Hasam Morfin Zavalza" w:date="2014-11-03T01:47:00Z">
        <w:r>
          <w:t>á de solo recursos monetarios y mayores ingresos, si no que la atracción de nuevos clientes para ofrecerles nuevas alternativas.</w:t>
        </w:r>
      </w:ins>
    </w:p>
    <w:p w14:paraId="714F8EFC" w14:textId="3CF3E67C" w:rsidR="00541CDD" w:rsidRDefault="00541CDD" w:rsidP="00713774">
      <w:pPr>
        <w:rPr>
          <w:ins w:id="2396" w:author="Erlie Hasam Morfin Zavalza" w:date="2014-11-02T02:48:00Z"/>
        </w:rPr>
      </w:pPr>
      <w:ins w:id="2397" w:author="Erlie Hasam Morfin Zavalza" w:date="2014-11-03T01:48:00Z">
        <w:r>
          <w:t xml:space="preserve">Gran parte del impacto que generará es que se generarán </w:t>
        </w:r>
      </w:ins>
      <w:ins w:id="2398" w:author="Erlie Hasam Morfin Zavalza" w:date="2014-11-03T01:49:00Z">
        <w:r>
          <w:t>más</w:t>
        </w:r>
      </w:ins>
      <w:ins w:id="2399" w:author="Erlie Hasam Morfin Zavalza" w:date="2014-11-03T01:48:00Z">
        <w:r>
          <w:t xml:space="preserve"> empleos para el personal que se requiera, y se fomentará la cultura familiar en los fines de semana para que se conserve la identidad y tradici</w:t>
        </w:r>
      </w:ins>
      <w:ins w:id="2400" w:author="Erlie Hasam Morfin Zavalza" w:date="2014-11-03T01:49:00Z">
        <w:r>
          <w:t>ón chilena de comer empanadas en ocasiones especiales.</w:t>
        </w:r>
      </w:ins>
    </w:p>
    <w:p w14:paraId="23F99C90" w14:textId="77777777" w:rsidR="00713774" w:rsidRDefault="00713774">
      <w:pPr>
        <w:pStyle w:val="Ttulo3"/>
        <w:rPr>
          <w:ins w:id="2401" w:author="Erlie Hasam Morfin Zavalza" w:date="2014-11-02T02:48:00Z"/>
          <w:lang w:val="es-MX"/>
        </w:rPr>
      </w:pPr>
      <w:ins w:id="2402" w:author="Erlie Hasam Morfin Zavalza" w:date="2014-11-02T02:48:00Z">
        <w:r>
          <w:rPr>
            <w:lang w:val="es-MX"/>
          </w:rPr>
          <w:t>ALTERNATIVAS DE SOLUCIÓN</w:t>
        </w:r>
      </w:ins>
    </w:p>
    <w:p w14:paraId="2F5B62A8" w14:textId="169A4EF7" w:rsidR="004226D6" w:rsidRDefault="004226D6">
      <w:pPr>
        <w:pStyle w:val="Prrafodelista"/>
        <w:numPr>
          <w:ilvl w:val="0"/>
          <w:numId w:val="61"/>
        </w:numPr>
        <w:rPr>
          <w:ins w:id="2403" w:author="Erlie Hasam Morfin Zavalza" w:date="2014-11-03T02:07:00Z"/>
          <w:lang w:val="es-MX"/>
        </w:rPr>
        <w:pPrChange w:id="2404" w:author="Erlie Hasam Morfin Zavalza" w:date="2014-11-03T02:02:00Z">
          <w:pPr/>
        </w:pPrChange>
      </w:pPr>
      <w:ins w:id="2405" w:author="Erlie Hasam Morfin Zavalza" w:date="2014-11-03T02:10:00Z">
        <w:r>
          <w:rPr>
            <w:lang w:val="es-MX"/>
          </w:rPr>
          <w:t>N</w:t>
        </w:r>
      </w:ins>
      <w:ins w:id="2406" w:author="Erlie Hasam Morfin Zavalza" w:date="2014-11-03T02:02:00Z">
        <w:r>
          <w:rPr>
            <w:lang w:val="es-MX"/>
          </w:rPr>
          <w:t xml:space="preserve">ueva unidad de </w:t>
        </w:r>
      </w:ins>
      <w:ins w:id="2407" w:author="Erlie Hasam Morfin Zavalza" w:date="2014-11-03T02:09:00Z">
        <w:r>
          <w:rPr>
            <w:lang w:val="es-MX"/>
          </w:rPr>
          <w:t>negocios</w:t>
        </w:r>
      </w:ins>
      <w:ins w:id="2408" w:author="Erlie Hasam Morfin Zavalza" w:date="2014-11-03T02:02:00Z">
        <w:r>
          <w:rPr>
            <w:lang w:val="es-MX"/>
          </w:rPr>
          <w:t xml:space="preserve"> para la venta de empanadas innovadoras</w:t>
        </w:r>
      </w:ins>
      <w:ins w:id="2409" w:author="Erlie Hasam Morfin Zavalza" w:date="2014-11-03T02:03:00Z">
        <w:r>
          <w:rPr>
            <w:lang w:val="es-MX"/>
          </w:rPr>
          <w:t xml:space="preserve"> con la ventaja de aprovechar recursos existentes y disminuir costes innecesarios de arranque</w:t>
        </w:r>
      </w:ins>
      <w:ins w:id="2410" w:author="Erlie Hasam Morfin Zavalza" w:date="2014-11-03T02:14:00Z">
        <w:r>
          <w:rPr>
            <w:lang w:val="es-MX"/>
          </w:rPr>
          <w:t xml:space="preserve"> aunque se tenga que invertir nuevamente </w:t>
        </w:r>
      </w:ins>
      <w:ins w:id="2411" w:author="Erlie Hasam Morfin Zavalza" w:date="2014-11-03T02:15:00Z">
        <w:r>
          <w:rPr>
            <w:lang w:val="es-MX"/>
          </w:rPr>
          <w:t>más</w:t>
        </w:r>
      </w:ins>
      <w:ins w:id="2412" w:author="Erlie Hasam Morfin Zavalza" w:date="2014-11-03T02:14:00Z">
        <w:r>
          <w:rPr>
            <w:lang w:val="es-MX"/>
          </w:rPr>
          <w:t xml:space="preserve"> recursos al inicio</w:t>
        </w:r>
      </w:ins>
      <w:ins w:id="2413" w:author="Erlie Hasam Morfin Zavalza" w:date="2014-11-03T02:15:00Z">
        <w:r>
          <w:rPr>
            <w:lang w:val="es-MX"/>
          </w:rPr>
          <w:t xml:space="preserve"> o se vaya a generar necesidades futuras de ampliaci</w:t>
        </w:r>
      </w:ins>
      <w:ins w:id="2414" w:author="Erlie Hasam Morfin Zavalza" w:date="2014-11-03T02:16:00Z">
        <w:r>
          <w:rPr>
            <w:lang w:val="es-MX"/>
          </w:rPr>
          <w:t>ón de las instalaciones</w:t>
        </w:r>
      </w:ins>
      <w:ins w:id="2415" w:author="Erlie Hasam Morfin Zavalza" w:date="2014-11-03T02:02:00Z">
        <w:r>
          <w:rPr>
            <w:lang w:val="es-MX"/>
          </w:rPr>
          <w:t>.</w:t>
        </w:r>
      </w:ins>
    </w:p>
    <w:p w14:paraId="6FBCC495" w14:textId="583567B2" w:rsidR="004226D6" w:rsidRDefault="004226D6">
      <w:pPr>
        <w:pStyle w:val="Prrafodelista"/>
        <w:numPr>
          <w:ilvl w:val="0"/>
          <w:numId w:val="61"/>
        </w:numPr>
        <w:rPr>
          <w:ins w:id="2416" w:author="Erlie Hasam Morfin Zavalza" w:date="2014-11-03T02:12:00Z"/>
          <w:lang w:val="es-MX"/>
        </w:rPr>
        <w:pPrChange w:id="2417" w:author="Erlie Hasam Morfin Zavalza" w:date="2014-11-03T02:02:00Z">
          <w:pPr/>
        </w:pPrChange>
      </w:pPr>
      <w:ins w:id="2418" w:author="Erlie Hasam Morfin Zavalza" w:date="2014-11-03T02:07:00Z">
        <w:r>
          <w:rPr>
            <w:lang w:val="es-MX"/>
          </w:rPr>
          <w:t xml:space="preserve"> </w:t>
        </w:r>
      </w:ins>
      <w:ins w:id="2419" w:author="Erlie Hasam Morfin Zavalza" w:date="2014-11-03T02:08:00Z">
        <w:r>
          <w:rPr>
            <w:lang w:val="es-MX"/>
          </w:rPr>
          <w:t>Fábrica</w:t>
        </w:r>
      </w:ins>
      <w:ins w:id="2420" w:author="Erlie Hasam Morfin Zavalza" w:date="2014-11-03T02:07:00Z">
        <w:r>
          <w:rPr>
            <w:lang w:val="es-MX"/>
          </w:rPr>
          <w:t xml:space="preserve"> de empanadas los fines de semana con opciones atractivas para los clientes para que ellos puedan seleccionar entre las 10 opciones disponibles por la que </w:t>
        </w:r>
      </w:ins>
      <w:ins w:id="2421" w:author="Erlie Hasam Morfin Zavalza" w:date="2014-11-03T02:08:00Z">
        <w:r>
          <w:rPr>
            <w:lang w:val="es-MX"/>
          </w:rPr>
          <w:t>más</w:t>
        </w:r>
      </w:ins>
      <w:ins w:id="2422" w:author="Erlie Hasam Morfin Zavalza" w:date="2014-11-03T02:07:00Z">
        <w:r>
          <w:rPr>
            <w:lang w:val="es-MX"/>
          </w:rPr>
          <w:t xml:space="preserve"> le agrade</w:t>
        </w:r>
      </w:ins>
      <w:ins w:id="2423" w:author="Erlie Hasam Morfin Zavalza" w:date="2014-11-03T02:09:00Z">
        <w:r>
          <w:rPr>
            <w:lang w:val="es-MX"/>
          </w:rPr>
          <w:t>, esto para aprovechar que son los días en que más se venden las empanadas y las familias salen a comprar o a comer reunidos</w:t>
        </w:r>
      </w:ins>
      <w:ins w:id="2424" w:author="Erlie Hasam Morfin Zavalza" w:date="2014-11-03T02:07:00Z">
        <w:r>
          <w:rPr>
            <w:lang w:val="es-MX"/>
          </w:rPr>
          <w:t>.</w:t>
        </w:r>
      </w:ins>
    </w:p>
    <w:p w14:paraId="462CBDEF" w14:textId="65F0F371" w:rsidR="004226D6" w:rsidRDefault="004226D6">
      <w:pPr>
        <w:pStyle w:val="Prrafodelista"/>
        <w:numPr>
          <w:ilvl w:val="0"/>
          <w:numId w:val="61"/>
        </w:numPr>
        <w:rPr>
          <w:ins w:id="2425" w:author="Erlie Hasam Morfin Zavalza" w:date="2014-11-03T02:22:00Z"/>
          <w:lang w:val="es-MX"/>
        </w:rPr>
        <w:pPrChange w:id="2426" w:author="Erlie Hasam Morfin Zavalza" w:date="2014-11-03T02:02:00Z">
          <w:pPr/>
        </w:pPrChange>
      </w:pPr>
      <w:ins w:id="2427" w:author="Erlie Hasam Morfin Zavalza" w:date="2014-11-03T02:13:00Z">
        <w:r>
          <w:rPr>
            <w:lang w:val="es-MX"/>
          </w:rPr>
          <w:t>Búsqueda</w:t>
        </w:r>
      </w:ins>
      <w:ins w:id="2428" w:author="Erlie Hasam Morfin Zavalza" w:date="2014-11-03T02:12:00Z">
        <w:r>
          <w:rPr>
            <w:lang w:val="es-MX"/>
          </w:rPr>
          <w:t xml:space="preserve"> de mejores condiciones de entrega y calidad de insumos superiores a los de la </w:t>
        </w:r>
      </w:ins>
      <w:ins w:id="2429" w:author="Erlie Hasam Morfin Zavalza" w:date="2014-11-03T02:13:00Z">
        <w:r>
          <w:rPr>
            <w:lang w:val="es-MX"/>
          </w:rPr>
          <w:t>competencia</w:t>
        </w:r>
      </w:ins>
      <w:ins w:id="2430" w:author="Erlie Hasam Morfin Zavalza" w:date="2014-11-03T02:12:00Z">
        <w:r>
          <w:rPr>
            <w:lang w:val="es-MX"/>
          </w:rPr>
          <w:t>,</w:t>
        </w:r>
      </w:ins>
      <w:ins w:id="2431" w:author="Erlie Hasam Morfin Zavalza" w:date="2014-11-03T02:13:00Z">
        <w:r>
          <w:rPr>
            <w:lang w:val="es-MX"/>
          </w:rPr>
          <w:t xml:space="preserve"> que permita generar una ventaja competitiva y mejorar la calidad de nuestras empanadas aunque incremente un poco el costo.</w:t>
        </w:r>
      </w:ins>
    </w:p>
    <w:p w14:paraId="1D5D029D" w14:textId="1439F63D" w:rsidR="004226D6" w:rsidRDefault="004226D6">
      <w:pPr>
        <w:pStyle w:val="Prrafodelista"/>
        <w:numPr>
          <w:ilvl w:val="0"/>
          <w:numId w:val="61"/>
        </w:numPr>
        <w:rPr>
          <w:ins w:id="2432" w:author="Erlie Hasam Morfin Zavalza" w:date="2014-11-03T02:09:00Z"/>
          <w:lang w:val="es-MX"/>
        </w:rPr>
        <w:pPrChange w:id="2433" w:author="Erlie Hasam Morfin Zavalza" w:date="2014-11-03T02:02:00Z">
          <w:pPr/>
        </w:pPrChange>
      </w:pPr>
      <w:ins w:id="2434" w:author="Erlie Hasam Morfin Zavalza" w:date="2014-11-03T02:22:00Z">
        <w:r>
          <w:rPr>
            <w:lang w:val="es-MX"/>
          </w:rPr>
          <w:t>Mejora de las rectas originales agregando un ingrediente secreto extra que potencie el sabor y mejore el olor de las empanadas.</w:t>
        </w:r>
      </w:ins>
    </w:p>
    <w:p w14:paraId="54F207C9" w14:textId="347D4E2C" w:rsidR="004226D6" w:rsidRDefault="004226D6">
      <w:pPr>
        <w:pStyle w:val="Prrafodelista"/>
        <w:numPr>
          <w:ilvl w:val="0"/>
          <w:numId w:val="61"/>
        </w:numPr>
        <w:rPr>
          <w:ins w:id="2435" w:author="Erlie Hasam Morfin Zavalza" w:date="2014-11-03T02:10:00Z"/>
          <w:lang w:val="es-MX"/>
        </w:rPr>
        <w:pPrChange w:id="2436" w:author="Erlie Hasam Morfin Zavalza" w:date="2014-11-03T02:10:00Z">
          <w:pPr/>
        </w:pPrChange>
      </w:pPr>
      <w:ins w:id="2437" w:author="Erlie Hasam Morfin Zavalza" w:date="2014-11-03T02:10:00Z">
        <w:r>
          <w:rPr>
            <w:lang w:val="es-MX"/>
          </w:rPr>
          <w:t xml:space="preserve">Servicio y sistema de pedidos con entrega a </w:t>
        </w:r>
      </w:ins>
      <w:ins w:id="2438" w:author="Erlie Hasam Morfin Zavalza" w:date="2014-11-03T02:12:00Z">
        <w:r>
          <w:rPr>
            <w:lang w:val="es-MX"/>
          </w:rPr>
          <w:t>domicilio,</w:t>
        </w:r>
      </w:ins>
      <w:ins w:id="2439" w:author="Erlie Hasam Morfin Zavalza" w:date="2014-11-03T02:10:00Z">
        <w:r>
          <w:rPr>
            <w:lang w:val="es-MX"/>
          </w:rPr>
          <w:t xml:space="preserve"> </w:t>
        </w:r>
      </w:ins>
      <w:ins w:id="2440" w:author="Erlie Hasam Morfin Zavalza" w:date="2014-11-03T02:11:00Z">
        <w:r>
          <w:rPr>
            <w:lang w:val="es-MX"/>
          </w:rPr>
          <w:t>adaptándose</w:t>
        </w:r>
      </w:ins>
      <w:ins w:id="2441" w:author="Erlie Hasam Morfin Zavalza" w:date="2014-11-03T02:10:00Z">
        <w:r>
          <w:rPr>
            <w:lang w:val="es-MX"/>
          </w:rPr>
          <w:t xml:space="preserve"> </w:t>
        </w:r>
      </w:ins>
      <w:ins w:id="2442" w:author="Erlie Hasam Morfin Zavalza" w:date="2014-11-03T02:11:00Z">
        <w:r>
          <w:rPr>
            <w:lang w:val="es-MX"/>
          </w:rPr>
          <w:t xml:space="preserve">a un alcance mayor y con eficiencia en la entrega que permita llegar a mayor parte del mercado o a los lugares </w:t>
        </w:r>
      </w:ins>
      <w:ins w:id="2443" w:author="Erlie Hasam Morfin Zavalza" w:date="2014-11-03T02:12:00Z">
        <w:r>
          <w:rPr>
            <w:lang w:val="es-MX"/>
          </w:rPr>
          <w:t>más</w:t>
        </w:r>
      </w:ins>
      <w:ins w:id="2444" w:author="Erlie Hasam Morfin Zavalza" w:date="2014-11-03T02:11:00Z">
        <w:r>
          <w:rPr>
            <w:lang w:val="es-MX"/>
          </w:rPr>
          <w:t xml:space="preserve"> </w:t>
        </w:r>
      </w:ins>
      <w:ins w:id="2445" w:author="Erlie Hasam Morfin Zavalza" w:date="2014-11-03T02:12:00Z">
        <w:r>
          <w:rPr>
            <w:lang w:val="es-MX"/>
          </w:rPr>
          <w:t>lejanos a la fábrica</w:t>
        </w:r>
      </w:ins>
      <w:ins w:id="2446" w:author="Erlie Hasam Morfin Zavalza" w:date="2014-11-03T02:11:00Z">
        <w:r>
          <w:rPr>
            <w:lang w:val="es-MX"/>
          </w:rPr>
          <w:t>.</w:t>
        </w:r>
      </w:ins>
    </w:p>
    <w:p w14:paraId="70B8EB69" w14:textId="5061FC1D" w:rsidR="004226D6" w:rsidRPr="004226D6" w:rsidRDefault="004226D6">
      <w:pPr>
        <w:pStyle w:val="Prrafodelista"/>
        <w:numPr>
          <w:ilvl w:val="0"/>
          <w:numId w:val="61"/>
        </w:numPr>
        <w:rPr>
          <w:ins w:id="2447" w:author="Erlie Hasam Morfin Zavalza" w:date="2014-11-03T02:02:00Z"/>
          <w:lang w:val="es-MX"/>
        </w:rPr>
        <w:pPrChange w:id="2448" w:author="Erlie Hasam Morfin Zavalza" w:date="2014-11-03T02:10:00Z">
          <w:pPr/>
        </w:pPrChange>
      </w:pPr>
      <w:ins w:id="2449" w:author="Erlie Hasam Morfin Zavalza" w:date="2014-11-03T02:10:00Z">
        <w:r w:rsidRPr="004226D6">
          <w:rPr>
            <w:lang w:val="es-MX"/>
          </w:rPr>
          <w:t>E</w:t>
        </w:r>
      </w:ins>
      <w:ins w:id="2450" w:author="Erlie Hasam Morfin Zavalza" w:date="2014-11-03T02:05:00Z">
        <w:r w:rsidRPr="004226D6">
          <w:rPr>
            <w:lang w:val="es-MX"/>
          </w:rPr>
          <w:t>mpanada nueva con una receta especial de la casa hecha con una fusi</w:t>
        </w:r>
      </w:ins>
      <w:ins w:id="2451" w:author="Erlie Hasam Morfin Zavalza" w:date="2014-11-03T02:06:00Z">
        <w:r w:rsidRPr="004226D6">
          <w:rPr>
            <w:lang w:val="es-MX"/>
          </w:rPr>
          <w:t xml:space="preserve">ón de ingredientes selectos que la distingan de las demás, al hacerla especial y atraer la curiosidad de cliente por probarla, aunque sea un poco </w:t>
        </w:r>
      </w:ins>
      <w:ins w:id="2452" w:author="Erlie Hasam Morfin Zavalza" w:date="2014-11-03T02:07:00Z">
        <w:r w:rsidRPr="004226D6">
          <w:rPr>
            <w:lang w:val="es-MX"/>
          </w:rPr>
          <w:t>difícil</w:t>
        </w:r>
      </w:ins>
      <w:ins w:id="2453" w:author="Erlie Hasam Morfin Zavalza" w:date="2014-11-03T02:06:00Z">
        <w:r w:rsidRPr="004226D6">
          <w:rPr>
            <w:lang w:val="es-MX"/>
          </w:rPr>
          <w:t xml:space="preserve"> </w:t>
        </w:r>
      </w:ins>
      <w:ins w:id="2454" w:author="Erlie Hasam Morfin Zavalza" w:date="2014-11-03T02:07:00Z">
        <w:r w:rsidRPr="004226D6">
          <w:rPr>
            <w:lang w:val="es-MX"/>
          </w:rPr>
          <w:t>que se acepte al principio o que los sabores realmente agraden al cliente.</w:t>
        </w:r>
      </w:ins>
    </w:p>
    <w:p w14:paraId="31364BDF" w14:textId="545F38E8" w:rsidR="004226D6" w:rsidRDefault="004226D6">
      <w:pPr>
        <w:pStyle w:val="Prrafodelista"/>
        <w:numPr>
          <w:ilvl w:val="0"/>
          <w:numId w:val="61"/>
        </w:numPr>
        <w:rPr>
          <w:ins w:id="2455" w:author="Erlie Hasam Morfin Zavalza" w:date="2014-11-03T02:17:00Z"/>
          <w:lang w:val="es-MX"/>
        </w:rPr>
        <w:pPrChange w:id="2456" w:author="Erlie Hasam Morfin Zavalza" w:date="2014-11-03T02:02:00Z">
          <w:pPr/>
        </w:pPrChange>
      </w:pPr>
      <w:ins w:id="2457" w:author="Erlie Hasam Morfin Zavalza" w:date="2014-11-03T02:10:00Z">
        <w:r>
          <w:rPr>
            <w:lang w:val="es-MX"/>
          </w:rPr>
          <w:t>E</w:t>
        </w:r>
      </w:ins>
      <w:ins w:id="2458" w:author="Erlie Hasam Morfin Zavalza" w:date="2014-11-03T02:04:00Z">
        <w:r>
          <w:rPr>
            <w:lang w:val="es-MX"/>
          </w:rPr>
          <w:t xml:space="preserve">mpaque innovador al producto con la ventaja de que lo haga ver </w:t>
        </w:r>
      </w:ins>
      <w:ins w:id="2459" w:author="Erlie Hasam Morfin Zavalza" w:date="2014-11-03T02:07:00Z">
        <w:r>
          <w:rPr>
            <w:lang w:val="es-MX"/>
          </w:rPr>
          <w:t>más</w:t>
        </w:r>
      </w:ins>
      <w:ins w:id="2460" w:author="Erlie Hasam Morfin Zavalza" w:date="2014-11-03T02:04:00Z">
        <w:r>
          <w:rPr>
            <w:lang w:val="es-MX"/>
          </w:rPr>
          <w:t xml:space="preserve"> atractivo al entregarlo en la mesa del cliente o ponerlo en sus manos, adem</w:t>
        </w:r>
      </w:ins>
      <w:ins w:id="2461" w:author="Erlie Hasam Morfin Zavalza" w:date="2014-11-03T02:05:00Z">
        <w:r>
          <w:rPr>
            <w:lang w:val="es-MX"/>
          </w:rPr>
          <w:t>ás de brindarle practicidad, portabilidad,</w:t>
        </w:r>
      </w:ins>
      <w:ins w:id="2462" w:author="Erlie Hasam Morfin Zavalza" w:date="2014-11-03T02:07:00Z">
        <w:r>
          <w:rPr>
            <w:lang w:val="es-MX"/>
          </w:rPr>
          <w:t xml:space="preserve"> </w:t>
        </w:r>
      </w:ins>
      <w:ins w:id="2463" w:author="Erlie Hasam Morfin Zavalza" w:date="2014-11-03T02:05:00Z">
        <w:r>
          <w:rPr>
            <w:lang w:val="es-MX"/>
          </w:rPr>
          <w:t>resistencia y que conserve a la empanada en óptimas condiciones.</w:t>
        </w:r>
      </w:ins>
    </w:p>
    <w:p w14:paraId="4DD272DD" w14:textId="28449D44" w:rsidR="004226D6" w:rsidRDefault="004226D6">
      <w:pPr>
        <w:pStyle w:val="Prrafodelista"/>
        <w:numPr>
          <w:ilvl w:val="0"/>
          <w:numId w:val="61"/>
        </w:numPr>
        <w:rPr>
          <w:ins w:id="2464" w:author="Erlie Hasam Morfin Zavalza" w:date="2014-11-03T02:05:00Z"/>
          <w:lang w:val="es-MX"/>
        </w:rPr>
        <w:pPrChange w:id="2465" w:author="Erlie Hasam Morfin Zavalza" w:date="2014-11-03T02:02:00Z">
          <w:pPr/>
        </w:pPrChange>
      </w:pPr>
      <w:ins w:id="2466" w:author="Erlie Hasam Morfin Zavalza" w:date="2014-11-03T02:17:00Z">
        <w:r>
          <w:rPr>
            <w:lang w:val="es-MX"/>
          </w:rPr>
          <w:lastRenderedPageBreak/>
          <w:t xml:space="preserve">Nuevos productos complementarios para la empanada, salsas caseras y bebidas naturales y artesanales que agreguen mayor aporte de sabor y </w:t>
        </w:r>
      </w:ins>
      <w:ins w:id="2467" w:author="Erlie Hasam Morfin Zavalza" w:date="2014-11-03T02:19:00Z">
        <w:r>
          <w:rPr>
            <w:lang w:val="es-MX"/>
          </w:rPr>
          <w:t>nutrición</w:t>
        </w:r>
      </w:ins>
      <w:ins w:id="2468" w:author="Erlie Hasam Morfin Zavalza" w:date="2014-11-03T02:18:00Z">
        <w:r>
          <w:rPr>
            <w:lang w:val="es-MX"/>
          </w:rPr>
          <w:t xml:space="preserve"> a nuestros productos y nos permitan obtener ingresos adicionales por los consumos de cada persona</w:t>
        </w:r>
      </w:ins>
      <w:ins w:id="2469" w:author="Erlie Hasam Morfin Zavalza" w:date="2014-11-03T02:19:00Z">
        <w:r>
          <w:rPr>
            <w:lang w:val="es-MX"/>
          </w:rPr>
          <w:t>, aunque se tenga que asumir mayor esfuerzo en prepararlos o invertir en algunas maquinarias especiales</w:t>
        </w:r>
      </w:ins>
      <w:ins w:id="2470" w:author="Erlie Hasam Morfin Zavalza" w:date="2014-11-03T02:18:00Z">
        <w:r>
          <w:rPr>
            <w:lang w:val="es-MX"/>
          </w:rPr>
          <w:t>.</w:t>
        </w:r>
      </w:ins>
    </w:p>
    <w:p w14:paraId="7FE074AA" w14:textId="668D5974" w:rsidR="004226D6" w:rsidRDefault="004226D6">
      <w:pPr>
        <w:pStyle w:val="Prrafodelista"/>
        <w:numPr>
          <w:ilvl w:val="0"/>
          <w:numId w:val="61"/>
        </w:numPr>
        <w:rPr>
          <w:ins w:id="2471" w:author="Erlie Hasam Morfin Zavalza" w:date="2014-11-03T02:20:00Z"/>
          <w:lang w:val="es-MX"/>
        </w:rPr>
        <w:pPrChange w:id="2472" w:author="Erlie Hasam Morfin Zavalza" w:date="2014-11-03T02:02:00Z">
          <w:pPr/>
        </w:pPrChange>
      </w:pPr>
      <w:ins w:id="2473" w:author="Erlie Hasam Morfin Zavalza" w:date="2014-11-03T02:16:00Z">
        <w:r>
          <w:rPr>
            <w:lang w:val="es-MX"/>
          </w:rPr>
          <w:t xml:space="preserve">Servicio </w:t>
        </w:r>
      </w:ins>
      <w:ins w:id="2474" w:author="Erlie Hasam Morfin Zavalza" w:date="2014-11-03T02:19:00Z">
        <w:r>
          <w:rPr>
            <w:lang w:val="es-MX"/>
          </w:rPr>
          <w:t xml:space="preserve">de atención </w:t>
        </w:r>
      </w:ins>
      <w:ins w:id="2475" w:author="Erlie Hasam Morfin Zavalza" w:date="2014-11-03T02:16:00Z">
        <w:r>
          <w:rPr>
            <w:lang w:val="es-MX"/>
          </w:rPr>
          <w:t>personalizado al cliente, con carta de men</w:t>
        </w:r>
      </w:ins>
      <w:ins w:id="2476" w:author="Erlie Hasam Morfin Zavalza" w:date="2014-11-03T02:17:00Z">
        <w:r>
          <w:rPr>
            <w:lang w:val="es-MX"/>
          </w:rPr>
          <w:t xml:space="preserve">ú de </w:t>
        </w:r>
      </w:ins>
      <w:ins w:id="2477" w:author="Erlie Hasam Morfin Zavalza" w:date="2014-11-03T02:19:00Z">
        <w:r>
          <w:rPr>
            <w:lang w:val="es-MX"/>
          </w:rPr>
          <w:t>empanadas, bebidas</w:t>
        </w:r>
      </w:ins>
      <w:ins w:id="2478" w:author="Erlie Hasam Morfin Zavalza" w:date="2014-11-03T02:17:00Z">
        <w:r>
          <w:rPr>
            <w:lang w:val="es-MX"/>
          </w:rPr>
          <w:t xml:space="preserve"> y salsas.</w:t>
        </w:r>
      </w:ins>
    </w:p>
    <w:p w14:paraId="7F39C6D2" w14:textId="770B4B37" w:rsidR="004226D6" w:rsidRPr="004226D6" w:rsidRDefault="004226D6">
      <w:pPr>
        <w:pStyle w:val="Prrafodelista"/>
        <w:numPr>
          <w:ilvl w:val="0"/>
          <w:numId w:val="61"/>
        </w:numPr>
        <w:rPr>
          <w:ins w:id="2479" w:author="Erlie Hasam Morfin Zavalza" w:date="2014-11-02T02:48:00Z"/>
          <w:lang w:val="es-MX"/>
        </w:rPr>
        <w:pPrChange w:id="2480" w:author="Erlie Hasam Morfin Zavalza" w:date="2014-11-03T02:02:00Z">
          <w:pPr/>
        </w:pPrChange>
      </w:pPr>
      <w:ins w:id="2481" w:author="Erlie Hasam Morfin Zavalza" w:date="2014-11-03T02:20:00Z">
        <w:r>
          <w:rPr>
            <w:lang w:val="es-MX"/>
          </w:rPr>
          <w:t>Comodidad para el cliente, prestando servicios</w:t>
        </w:r>
      </w:ins>
      <w:ins w:id="2482" w:author="Erlie Hasam Morfin Zavalza" w:date="2014-11-03T02:21:00Z">
        <w:r>
          <w:rPr>
            <w:lang w:val="es-MX"/>
          </w:rPr>
          <w:t xml:space="preserve"> gratuitos</w:t>
        </w:r>
      </w:ins>
      <w:ins w:id="2483" w:author="Erlie Hasam Morfin Zavalza" w:date="2014-11-03T02:20:00Z">
        <w:r>
          <w:rPr>
            <w:lang w:val="es-MX"/>
          </w:rPr>
          <w:t xml:space="preserve"> como </w:t>
        </w:r>
      </w:ins>
      <w:ins w:id="2484" w:author="Erlie Hasam Morfin Zavalza" w:date="2014-11-03T02:21:00Z">
        <w:r>
          <w:rPr>
            <w:lang w:val="es-MX"/>
          </w:rPr>
          <w:t xml:space="preserve">baños, </w:t>
        </w:r>
      </w:ins>
      <w:ins w:id="2485" w:author="Erlie Hasam Morfin Zavalza" w:date="2014-11-03T02:23:00Z">
        <w:r>
          <w:rPr>
            <w:lang w:val="es-MX"/>
          </w:rPr>
          <w:t>estacionamiento amplio, internet</w:t>
        </w:r>
      </w:ins>
      <w:ins w:id="2486" w:author="Erlie Hasam Morfin Zavalza" w:date="2014-11-03T02:20:00Z">
        <w:r>
          <w:rPr>
            <w:lang w:val="es-MX"/>
          </w:rPr>
          <w:t xml:space="preserve">, música de fondo o </w:t>
        </w:r>
      </w:ins>
      <w:ins w:id="2487" w:author="Erlie Hasam Morfin Zavalza" w:date="2014-11-03T02:21:00Z">
        <w:r>
          <w:rPr>
            <w:lang w:val="es-MX"/>
          </w:rPr>
          <w:t>TV,</w:t>
        </w:r>
      </w:ins>
      <w:ins w:id="2488" w:author="Erlie Hasam Morfin Zavalza" w:date="2014-11-03T02:20:00Z">
        <w:r>
          <w:rPr>
            <w:lang w:val="es-MX"/>
          </w:rPr>
          <w:t xml:space="preserve"> área de juegos para niños</w:t>
        </w:r>
      </w:ins>
      <w:ins w:id="2489" w:author="Erlie Hasam Morfin Zavalza" w:date="2014-11-03T02:21:00Z">
        <w:r>
          <w:rPr>
            <w:lang w:val="es-MX"/>
          </w:rPr>
          <w:t xml:space="preserve"> </w:t>
        </w:r>
      </w:ins>
      <w:ins w:id="2490" w:author="Erlie Hasam Morfin Zavalza" w:date="2014-11-03T02:25:00Z">
        <w:r>
          <w:rPr>
            <w:lang w:val="es-MX"/>
          </w:rPr>
          <w:t xml:space="preserve">con un personaje que represente a las empanadas de colores, </w:t>
        </w:r>
      </w:ins>
      <w:ins w:id="2491" w:author="Erlie Hasam Morfin Zavalza" w:date="2014-11-03T02:21:00Z">
        <w:r>
          <w:rPr>
            <w:lang w:val="es-MX"/>
          </w:rPr>
          <w:t>que nos den la ventaja de hacer sentir a</w:t>
        </w:r>
      </w:ins>
      <w:ins w:id="2492" w:author="Erlie Hasam Morfin Zavalza" w:date="2014-11-03T02:25:00Z">
        <w:r>
          <w:rPr>
            <w:lang w:val="es-MX"/>
          </w:rPr>
          <w:t xml:space="preserve"> </w:t>
        </w:r>
      </w:ins>
      <w:ins w:id="2493" w:author="Erlie Hasam Morfin Zavalza" w:date="2014-11-03T02:21:00Z">
        <w:r>
          <w:rPr>
            <w:lang w:val="es-MX"/>
          </w:rPr>
          <w:t>l</w:t>
        </w:r>
      </w:ins>
      <w:ins w:id="2494" w:author="Erlie Hasam Morfin Zavalza" w:date="2014-11-03T02:25:00Z">
        <w:r>
          <w:rPr>
            <w:lang w:val="es-MX"/>
          </w:rPr>
          <w:t>a</w:t>
        </w:r>
      </w:ins>
      <w:ins w:id="2495" w:author="Erlie Hasam Morfin Zavalza" w:date="2014-11-03T02:21:00Z">
        <w:r>
          <w:rPr>
            <w:lang w:val="es-MX"/>
          </w:rPr>
          <w:t xml:space="preserve"> </w:t>
        </w:r>
      </w:ins>
      <w:ins w:id="2496" w:author="Erlie Hasam Morfin Zavalza" w:date="2014-11-03T02:26:00Z">
        <w:r>
          <w:rPr>
            <w:lang w:val="es-MX"/>
          </w:rPr>
          <w:t>familia, c</w:t>
        </w:r>
      </w:ins>
      <w:ins w:id="2497" w:author="Erlie Hasam Morfin Zavalza" w:date="2014-11-03T02:21:00Z">
        <w:r>
          <w:rPr>
            <w:lang w:val="es-MX"/>
          </w:rPr>
          <w:t>omo en casa</w:t>
        </w:r>
      </w:ins>
      <w:ins w:id="2498" w:author="Erlie Hasam Morfin Zavalza" w:date="2014-11-03T02:20:00Z">
        <w:r>
          <w:rPr>
            <w:lang w:val="es-MX"/>
          </w:rPr>
          <w:t>.</w:t>
        </w:r>
      </w:ins>
    </w:p>
    <w:p w14:paraId="43064C9B" w14:textId="5A39466E" w:rsidR="00D55E4B" w:rsidRDefault="00D55E4B">
      <w:pPr>
        <w:pStyle w:val="Ttulo3"/>
        <w:rPr>
          <w:ins w:id="2499" w:author="Erlie Hasam Morfin Zavalza" w:date="2014-11-04T17:32:00Z"/>
          <w:lang w:val="es-MX"/>
        </w:rPr>
        <w:pPrChange w:id="2500" w:author="Erlie Hasam Morfin Zavalza" w:date="2014-11-07T14:17:00Z">
          <w:pPr>
            <w:ind w:left="426" w:hanging="426"/>
          </w:pPr>
        </w:pPrChange>
      </w:pPr>
      <w:ins w:id="2501" w:author="Erlie Hasam Morfin Zavalza" w:date="2014-10-31T01:17:00Z">
        <w:r>
          <w:rPr>
            <w:lang w:val="es-MX"/>
          </w:rPr>
          <w:t>OBJETIVO GENERAL</w:t>
        </w:r>
      </w:ins>
    </w:p>
    <w:p w14:paraId="6776227E" w14:textId="38AA1899" w:rsidR="002F5C2D" w:rsidRPr="002F5C2D" w:rsidRDefault="002F5C2D">
      <w:pPr>
        <w:rPr>
          <w:ins w:id="2502" w:author="Erlie Hasam Morfin Zavalza" w:date="2014-10-31T01:40:00Z"/>
          <w:lang w:val="es-MX"/>
        </w:rPr>
        <w:pPrChange w:id="2503" w:author="Erlie Hasam Morfin Zavalza" w:date="2014-11-04T17:32:00Z">
          <w:pPr>
            <w:ind w:left="426" w:hanging="426"/>
          </w:pPr>
        </w:pPrChange>
      </w:pPr>
      <w:ins w:id="2504" w:author="Erlie Hasam Morfin Zavalza" w:date="2014-11-04T17:33:00Z">
        <w:r>
          <w:rPr>
            <w:lang w:val="es-MX"/>
          </w:rPr>
          <w:t>Crear una nueva unidad de negocio especializada en la producción y comercialización d</w:t>
        </w:r>
      </w:ins>
      <w:ins w:id="2505" w:author="Erlie Hasam Morfin Zavalza" w:date="2014-11-04T17:34:00Z">
        <w:r>
          <w:rPr>
            <w:lang w:val="es-MX"/>
          </w:rPr>
          <w:t xml:space="preserve">e </w:t>
        </w:r>
      </w:ins>
      <w:ins w:id="2506" w:author="Erlie Hasam Morfin Zavalza" w:date="2014-11-04T17:33:00Z">
        <w:r w:rsidR="00783D6A">
          <w:rPr>
            <w:lang w:val="es-MX"/>
          </w:rPr>
          <w:t>em</w:t>
        </w:r>
        <w:r>
          <w:rPr>
            <w:lang w:val="es-MX"/>
          </w:rPr>
          <w:t>panadas innovadoras de colores</w:t>
        </w:r>
      </w:ins>
      <w:ins w:id="2507" w:author="Erlie Hasam Morfin Zavalza" w:date="2014-11-04T17:34:00Z">
        <w:r>
          <w:rPr>
            <w:lang w:val="es-MX"/>
          </w:rPr>
          <w:t xml:space="preserve"> </w:t>
        </w:r>
      </w:ins>
      <w:ins w:id="2508" w:author="Erlie Hasam Morfin Zavalza" w:date="2014-11-04T17:33:00Z">
        <w:r>
          <w:rPr>
            <w:lang w:val="es-MX"/>
          </w:rPr>
          <w:t>con salsas caseras</w:t>
        </w:r>
      </w:ins>
      <w:ins w:id="2509" w:author="Erlie Hasam Morfin Zavalza" w:date="2014-11-04T17:34:00Z">
        <w:r>
          <w:rPr>
            <w:lang w:val="es-MX"/>
          </w:rPr>
          <w:t xml:space="preserve"> bajo un concepto de una </w:t>
        </w:r>
        <w:del w:id="2510" w:author="Miguel Angel Ortúzar" w:date="2014-11-05T16:11:00Z">
          <w:r>
            <w:rPr>
              <w:lang w:val="es-MX"/>
            </w:rPr>
            <w:delText>neuva</w:delText>
          </w:r>
        </w:del>
      </w:ins>
      <w:ins w:id="2511" w:author="Miguel Angel Ortúzar" w:date="2014-11-05T16:11:00Z">
        <w:r w:rsidR="00885CA4">
          <w:rPr>
            <w:lang w:val="es-MX"/>
          </w:rPr>
          <w:t>nueva</w:t>
        </w:r>
      </w:ins>
      <w:ins w:id="2512" w:author="Erlie Hasam Morfin Zavalza" w:date="2014-11-04T17:34:00Z">
        <w:r>
          <w:rPr>
            <w:lang w:val="es-MX"/>
          </w:rPr>
          <w:t xml:space="preserve"> experiencia para una nueva empanada</w:t>
        </w:r>
      </w:ins>
      <w:ins w:id="2513" w:author="Erlie Hasam Morfin Zavalza" w:date="2014-11-04T17:35:00Z">
        <w:r>
          <w:rPr>
            <w:lang w:val="es-MX"/>
          </w:rPr>
          <w:t xml:space="preserve"> en la Localidad de Llolleo para aprovechar y optimizar los recursos existentes en el Restaurant Top-Ten y además maximizar los beneficios</w:t>
        </w:r>
      </w:ins>
      <w:ins w:id="2514" w:author="Miguel Angel Ortúzar" w:date="2014-11-05T16:10:00Z">
        <w:r w:rsidR="00885CA4">
          <w:rPr>
            <w:lang w:val="es-MX"/>
          </w:rPr>
          <w:t xml:space="preserve"> </w:t>
        </w:r>
      </w:ins>
      <w:ins w:id="2515" w:author="Erlie Hasam Morfin Zavalza" w:date="2014-11-04T17:35:00Z">
        <w:r>
          <w:rPr>
            <w:lang w:val="es-MX"/>
          </w:rPr>
          <w:t xml:space="preserve">para los </w:t>
        </w:r>
        <w:del w:id="2516" w:author="Miguel Angel Ortúzar" w:date="2014-11-05T16:10:00Z">
          <w:r>
            <w:rPr>
              <w:lang w:val="es-MX"/>
            </w:rPr>
            <w:delText>inversionista,trabajadores</w:delText>
          </w:r>
        </w:del>
      </w:ins>
      <w:ins w:id="2517" w:author="Miguel Angel Ortúzar" w:date="2014-11-05T16:10:00Z">
        <w:r w:rsidR="00885CA4">
          <w:rPr>
            <w:lang w:val="es-MX"/>
          </w:rPr>
          <w:t>inversionistas, trabajadores</w:t>
        </w:r>
      </w:ins>
      <w:ins w:id="2518" w:author="Erlie Hasam Morfin Zavalza" w:date="2014-11-04T17:35:00Z">
        <w:r>
          <w:rPr>
            <w:lang w:val="es-MX"/>
          </w:rPr>
          <w:t xml:space="preserve"> y clientes.</w:t>
        </w:r>
      </w:ins>
    </w:p>
    <w:p w14:paraId="7F97D68C" w14:textId="35F19455" w:rsidR="00D55E4B" w:rsidRDefault="00D55E4B">
      <w:pPr>
        <w:pStyle w:val="Ttulo3"/>
        <w:rPr>
          <w:ins w:id="2519" w:author="Erlie Hasam Morfin Zavalza" w:date="2014-11-03T01:54:00Z"/>
          <w:lang w:val="es-MX"/>
        </w:rPr>
        <w:pPrChange w:id="2520" w:author="Erlie Hasam Morfin Zavalza" w:date="2014-11-07T14:17:00Z">
          <w:pPr>
            <w:ind w:left="426" w:hanging="426"/>
          </w:pPr>
        </w:pPrChange>
      </w:pPr>
      <w:ins w:id="2521" w:author="Erlie Hasam Morfin Zavalza" w:date="2014-10-31T01:17:00Z">
        <w:r>
          <w:rPr>
            <w:lang w:val="es-MX"/>
          </w:rPr>
          <w:t>OBJETIVOS ESPECÍFICOS</w:t>
        </w:r>
      </w:ins>
    </w:p>
    <w:p w14:paraId="65C41594" w14:textId="281CA208" w:rsidR="00C04B0C" w:rsidRDefault="00C04B0C">
      <w:pPr>
        <w:pStyle w:val="Prrafodelista"/>
        <w:numPr>
          <w:ilvl w:val="0"/>
          <w:numId w:val="62"/>
        </w:numPr>
        <w:rPr>
          <w:ins w:id="2522" w:author="Erlie Hasam Morfin Zavalza" w:date="2014-11-05T01:04:00Z"/>
          <w:lang w:val="es-MX"/>
        </w:rPr>
        <w:pPrChange w:id="2523" w:author="Erlie Hasam Morfin Zavalza" w:date="2014-11-05T00:37:00Z">
          <w:pPr/>
        </w:pPrChange>
      </w:pPr>
      <w:ins w:id="2524" w:author="Erlie Hasam Morfin Zavalza" w:date="2014-11-05T00:37:00Z">
        <w:r>
          <w:rPr>
            <w:lang w:val="es-MX"/>
          </w:rPr>
          <w:t xml:space="preserve">Realizar una evaluación general de los recursos con los que dispone la empresa para posteriormente determinar </w:t>
        </w:r>
      </w:ins>
      <w:ins w:id="2525" w:author="Erlie Hasam Morfin Zavalza" w:date="2014-11-05T00:39:00Z">
        <w:r>
          <w:rPr>
            <w:lang w:val="es-MX"/>
          </w:rPr>
          <w:t>cuál</w:t>
        </w:r>
      </w:ins>
      <w:ins w:id="2526" w:author="Erlie Hasam Morfin Zavalza" w:date="2014-11-05T00:37:00Z">
        <w:r>
          <w:rPr>
            <w:lang w:val="es-MX"/>
          </w:rPr>
          <w:t xml:space="preserve"> es su estado y que condiciones presenta, lo que nos permitir</w:t>
        </w:r>
      </w:ins>
      <w:ins w:id="2527" w:author="Erlie Hasam Morfin Zavalza" w:date="2014-11-05T00:38:00Z">
        <w:r>
          <w:rPr>
            <w:lang w:val="es-MX"/>
          </w:rPr>
          <w:t>á identificar que herramientas y maquinarias serán las que podemos utilizar y las que debemos de renovar o adquirir</w:t>
        </w:r>
      </w:ins>
      <w:ins w:id="2528" w:author="Erlie Hasam Morfin Zavalza" w:date="2014-11-05T00:39:00Z">
        <w:r>
          <w:rPr>
            <w:lang w:val="es-MX"/>
          </w:rPr>
          <w:t xml:space="preserve"> antes de echar a andar la </w:t>
        </w:r>
      </w:ins>
      <w:ins w:id="2529" w:author="Erlie Hasam Morfin Zavalza" w:date="2014-11-05T00:40:00Z">
        <w:r>
          <w:rPr>
            <w:lang w:val="es-MX"/>
          </w:rPr>
          <w:t>Fábrica</w:t>
        </w:r>
      </w:ins>
      <w:ins w:id="2530" w:author="Erlie Hasam Morfin Zavalza" w:date="2014-11-05T00:39:00Z">
        <w:r w:rsidR="00643D7F">
          <w:rPr>
            <w:lang w:val="es-MX"/>
          </w:rPr>
          <w:t xml:space="preserve"> de Empanadas</w:t>
        </w:r>
      </w:ins>
      <w:ins w:id="2531" w:author="Erlie Hasam Morfin Zavalza" w:date="2014-11-05T13:51:00Z">
        <w:r w:rsidR="00643D7F">
          <w:rPr>
            <w:lang w:val="es-MX"/>
          </w:rPr>
          <w:t>.</w:t>
        </w:r>
      </w:ins>
    </w:p>
    <w:p w14:paraId="06A9483A" w14:textId="0FB09BC5" w:rsidR="00E83E98" w:rsidRDefault="00E83E98">
      <w:pPr>
        <w:pStyle w:val="Prrafodelista"/>
        <w:numPr>
          <w:ilvl w:val="0"/>
          <w:numId w:val="62"/>
        </w:numPr>
        <w:rPr>
          <w:ins w:id="2532" w:author="Erlie Hasam Morfin Zavalza" w:date="2014-11-05T13:56:00Z"/>
          <w:lang w:val="es-MX"/>
        </w:rPr>
        <w:pPrChange w:id="2533" w:author="Erlie Hasam Morfin Zavalza" w:date="2014-11-05T01:04:00Z">
          <w:pPr/>
        </w:pPrChange>
      </w:pPr>
      <w:ins w:id="2534" w:author="Erlie Hasam Morfin Zavalza" w:date="2014-11-05T01:04:00Z">
        <w:r>
          <w:rPr>
            <w:lang w:val="es-MX"/>
          </w:rPr>
          <w:t>Adquirir los recursos necesarios que se reflejen en maquinaria y herramientas para después instalarlas en la Fábrica.</w:t>
        </w:r>
      </w:ins>
    </w:p>
    <w:p w14:paraId="277B0F35" w14:textId="4E228290" w:rsidR="00643D7F" w:rsidRPr="00E83E98" w:rsidRDefault="00643D7F">
      <w:pPr>
        <w:pStyle w:val="Prrafodelista"/>
        <w:numPr>
          <w:ilvl w:val="0"/>
          <w:numId w:val="62"/>
        </w:numPr>
        <w:rPr>
          <w:ins w:id="2535" w:author="Erlie Hasam Morfin Zavalza" w:date="2014-11-05T00:40:00Z"/>
          <w:lang w:val="es-MX"/>
        </w:rPr>
        <w:pPrChange w:id="2536" w:author="Erlie Hasam Morfin Zavalza" w:date="2014-11-05T01:04:00Z">
          <w:pPr/>
        </w:pPrChange>
      </w:pPr>
      <w:ins w:id="2537" w:author="Erlie Hasam Morfin Zavalza" w:date="2014-11-05T13:56:00Z">
        <w:del w:id="2538" w:author="Miguel Angel Ortúzar" w:date="2014-11-05T16:13:00Z">
          <w:r>
            <w:rPr>
              <w:lang w:val="es-MX"/>
            </w:rPr>
            <w:delText>Bus</w:delText>
          </w:r>
        </w:del>
      </w:ins>
      <w:ins w:id="2539" w:author="Erlie Hasam Morfin Zavalza" w:date="2014-11-05T13:57:00Z">
        <w:del w:id="2540" w:author="Miguel Angel Ortúzar" w:date="2014-11-05T16:13:00Z">
          <w:r>
            <w:rPr>
              <w:lang w:val="es-MX"/>
            </w:rPr>
            <w:delText>car</w:delText>
          </w:r>
        </w:del>
      </w:ins>
      <w:ins w:id="2541" w:author="Erlie Hasam Morfin Zavalza" w:date="2014-11-05T13:56:00Z">
        <w:del w:id="2542" w:author="Miguel Angel Ortúzar" w:date="2014-11-05T16:13:00Z">
          <w:r>
            <w:rPr>
              <w:lang w:val="es-MX"/>
            </w:rPr>
            <w:delText>,selección</w:delText>
          </w:r>
        </w:del>
      </w:ins>
      <w:ins w:id="2543" w:author="Erlie Hasam Morfin Zavalza" w:date="2014-11-05T13:57:00Z">
        <w:del w:id="2544" w:author="Miguel Angel Ortúzar" w:date="2014-11-05T16:13:00Z">
          <w:r>
            <w:rPr>
              <w:lang w:val="es-MX"/>
            </w:rPr>
            <w:delText>ar</w:delText>
          </w:r>
        </w:del>
      </w:ins>
      <w:ins w:id="2545" w:author="Miguel Angel Ortúzar" w:date="2014-11-05T16:13:00Z">
        <w:r w:rsidR="00885CA4">
          <w:rPr>
            <w:lang w:val="es-MX"/>
          </w:rPr>
          <w:t>Buscar,</w:t>
        </w:r>
      </w:ins>
      <w:ins w:id="2546" w:author="Miguel Angel Ortúzar" w:date="2014-11-05T16:14:00Z">
        <w:r w:rsidR="00885CA4">
          <w:rPr>
            <w:lang w:val="es-MX"/>
          </w:rPr>
          <w:t xml:space="preserve"> </w:t>
        </w:r>
      </w:ins>
      <w:ins w:id="2547" w:author="Miguel Angel Ortúzar" w:date="2014-11-05T16:13:00Z">
        <w:r w:rsidR="00885CA4">
          <w:rPr>
            <w:lang w:val="es-MX"/>
          </w:rPr>
          <w:t>seleccionar</w:t>
        </w:r>
      </w:ins>
      <w:ins w:id="2548" w:author="Erlie Hasam Morfin Zavalza" w:date="2014-11-05T13:56:00Z">
        <w:r>
          <w:rPr>
            <w:lang w:val="es-MX"/>
          </w:rPr>
          <w:t xml:space="preserve"> y recluta</w:t>
        </w:r>
      </w:ins>
      <w:ins w:id="2549" w:author="Erlie Hasam Morfin Zavalza" w:date="2014-11-05T13:57:00Z">
        <w:r>
          <w:rPr>
            <w:lang w:val="es-MX"/>
          </w:rPr>
          <w:t>r</w:t>
        </w:r>
      </w:ins>
      <w:ins w:id="2550" w:author="Erlie Hasam Morfin Zavalza" w:date="2014-11-05T13:56:00Z">
        <w:r>
          <w:rPr>
            <w:lang w:val="es-MX"/>
          </w:rPr>
          <w:t xml:space="preserve"> </w:t>
        </w:r>
      </w:ins>
      <w:ins w:id="2551" w:author="Erlie Hasam Morfin Zavalza" w:date="2014-11-05T13:57:00Z">
        <w:r>
          <w:rPr>
            <w:lang w:val="es-MX"/>
          </w:rPr>
          <w:t>al</w:t>
        </w:r>
      </w:ins>
      <w:ins w:id="2552" w:author="Erlie Hasam Morfin Zavalza" w:date="2014-11-05T13:56:00Z">
        <w:r>
          <w:rPr>
            <w:lang w:val="es-MX"/>
          </w:rPr>
          <w:t xml:space="preserve"> personal necesario para el fu</w:t>
        </w:r>
      </w:ins>
      <w:ins w:id="2553" w:author="Erlie Hasam Morfin Zavalza" w:date="2014-11-05T13:57:00Z">
        <w:r>
          <w:rPr>
            <w:lang w:val="es-MX"/>
          </w:rPr>
          <w:t>ncionamiento de la organización.</w:t>
        </w:r>
      </w:ins>
    </w:p>
    <w:p w14:paraId="67AF1BD1" w14:textId="23942DAF" w:rsidR="00C04B0C" w:rsidRDefault="00E83E98">
      <w:pPr>
        <w:pStyle w:val="Prrafodelista"/>
        <w:numPr>
          <w:ilvl w:val="0"/>
          <w:numId w:val="62"/>
        </w:numPr>
        <w:rPr>
          <w:ins w:id="2554" w:author="Erlie Hasam Morfin Zavalza" w:date="2014-11-05T00:56:00Z"/>
          <w:lang w:val="es-MX"/>
        </w:rPr>
        <w:pPrChange w:id="2555" w:author="Erlie Hasam Morfin Zavalza" w:date="2014-11-05T00:37:00Z">
          <w:pPr/>
        </w:pPrChange>
      </w:pPr>
      <w:ins w:id="2556" w:author="Erlie Hasam Morfin Zavalza" w:date="2014-11-05T00:57:00Z">
        <w:r>
          <w:rPr>
            <w:lang w:val="es-MX"/>
          </w:rPr>
          <w:t>Lanzar</w:t>
        </w:r>
      </w:ins>
      <w:ins w:id="2557" w:author="Erlie Hasam Morfin Zavalza" w:date="2014-11-05T00:40:00Z">
        <w:r w:rsidR="00C04B0C">
          <w:rPr>
            <w:lang w:val="es-MX"/>
          </w:rPr>
          <w:t xml:space="preserve"> un estudio de mercado que nos permita identificar </w:t>
        </w:r>
      </w:ins>
      <w:ins w:id="2558" w:author="Erlie Hasam Morfin Zavalza" w:date="2014-11-05T00:43:00Z">
        <w:r w:rsidR="00C04B0C">
          <w:rPr>
            <w:lang w:val="es-MX"/>
          </w:rPr>
          <w:t>cuáles</w:t>
        </w:r>
      </w:ins>
      <w:ins w:id="2559" w:author="Erlie Hasam Morfin Zavalza" w:date="2014-11-05T00:40:00Z">
        <w:r w:rsidR="00C04B0C">
          <w:rPr>
            <w:lang w:val="es-MX"/>
          </w:rPr>
          <w:t xml:space="preserve"> son nuestros clientes reales y potenciales, cuales </w:t>
        </w:r>
      </w:ins>
      <w:ins w:id="2560" w:author="Erlie Hasam Morfin Zavalza" w:date="2014-11-05T00:43:00Z">
        <w:r w:rsidR="00C04B0C">
          <w:rPr>
            <w:lang w:val="es-MX"/>
          </w:rPr>
          <w:t>sus</w:t>
        </w:r>
      </w:ins>
      <w:ins w:id="2561" w:author="Erlie Hasam Morfin Zavalza" w:date="2014-11-05T00:40:00Z">
        <w:r w:rsidR="00C04B0C">
          <w:rPr>
            <w:lang w:val="es-MX"/>
          </w:rPr>
          <w:t xml:space="preserve"> deseos y opiniones respecto a nuestro nuevo </w:t>
        </w:r>
      </w:ins>
      <w:ins w:id="2562" w:author="Erlie Hasam Morfin Zavalza" w:date="2014-11-05T00:41:00Z">
        <w:r w:rsidR="00C04B0C">
          <w:rPr>
            <w:lang w:val="es-MX"/>
          </w:rPr>
          <w:t xml:space="preserve">producto de empanadas, así como sus experiencias al consumir sus empanadas, todo ello con la finalidad de identificar la demanda de nuestro producto, el ver que tan dispuestos </w:t>
        </w:r>
      </w:ins>
      <w:ins w:id="2563" w:author="Erlie Hasam Morfin Zavalza" w:date="2014-11-05T00:42:00Z">
        <w:r w:rsidR="00C04B0C">
          <w:rPr>
            <w:lang w:val="es-MX"/>
          </w:rPr>
          <w:t>están</w:t>
        </w:r>
      </w:ins>
      <w:ins w:id="2564" w:author="Erlie Hasam Morfin Zavalza" w:date="2014-11-05T00:41:00Z">
        <w:r w:rsidR="00C04B0C">
          <w:rPr>
            <w:lang w:val="es-MX"/>
          </w:rPr>
          <w:t xml:space="preserve"> </w:t>
        </w:r>
      </w:ins>
      <w:ins w:id="2565" w:author="Erlie Hasam Morfin Zavalza" w:date="2014-11-05T00:42:00Z">
        <w:r w:rsidR="00C04B0C">
          <w:rPr>
            <w:lang w:val="es-MX"/>
          </w:rPr>
          <w:t>a adquirirlas nuestros clientes y a que precios para poder hacer proyecciones del mercado</w:t>
        </w:r>
      </w:ins>
      <w:ins w:id="2566" w:author="Erlie Hasam Morfin Zavalza" w:date="2014-11-05T00:43:00Z">
        <w:r w:rsidR="00C04B0C">
          <w:rPr>
            <w:lang w:val="es-MX"/>
          </w:rPr>
          <w:t xml:space="preserve"> y tomar </w:t>
        </w:r>
      </w:ins>
      <w:ins w:id="2567" w:author="Erlie Hasam Morfin Zavalza" w:date="2014-11-05T00:44:00Z">
        <w:r w:rsidR="00C04B0C">
          <w:rPr>
            <w:lang w:val="es-MX"/>
          </w:rPr>
          <w:t>decisiones</w:t>
        </w:r>
      </w:ins>
      <w:ins w:id="2568" w:author="Erlie Hasam Morfin Zavalza" w:date="2014-11-05T00:43:00Z">
        <w:r w:rsidR="00C04B0C">
          <w:rPr>
            <w:lang w:val="es-MX"/>
          </w:rPr>
          <w:t xml:space="preserve"> basadas en datos cuantitativos y cualitativos reales</w:t>
        </w:r>
      </w:ins>
      <w:ins w:id="2569" w:author="Erlie Hasam Morfin Zavalza" w:date="2014-11-05T00:42:00Z">
        <w:r w:rsidR="00C04B0C">
          <w:rPr>
            <w:lang w:val="es-MX"/>
          </w:rPr>
          <w:t>.</w:t>
        </w:r>
      </w:ins>
    </w:p>
    <w:p w14:paraId="4F3AD146" w14:textId="273B90D4" w:rsidR="00C04B0C" w:rsidRDefault="00C04B0C">
      <w:pPr>
        <w:pStyle w:val="Prrafodelista"/>
        <w:numPr>
          <w:ilvl w:val="0"/>
          <w:numId w:val="62"/>
        </w:numPr>
        <w:rPr>
          <w:ins w:id="2570" w:author="Erlie Hasam Morfin Zavalza" w:date="2014-11-05T00:45:00Z"/>
          <w:lang w:val="es-MX"/>
        </w:rPr>
        <w:pPrChange w:id="2571" w:author="Erlie Hasam Morfin Zavalza" w:date="2014-11-05T00:50:00Z">
          <w:pPr/>
        </w:pPrChange>
      </w:pPr>
      <w:ins w:id="2572" w:author="Erlie Hasam Morfin Zavalza" w:date="2014-11-05T00:44:00Z">
        <w:r>
          <w:rPr>
            <w:lang w:val="es-MX"/>
          </w:rPr>
          <w:t xml:space="preserve">Desarrollar una adecuación al espacio del Restaurant Top-Ten para que se adapte a las condiciones esperadas </w:t>
        </w:r>
      </w:ins>
      <w:ins w:id="2573" w:author="Erlie Hasam Morfin Zavalza" w:date="2014-11-05T00:46:00Z">
        <w:r>
          <w:rPr>
            <w:lang w:val="es-MX"/>
          </w:rPr>
          <w:t>para</w:t>
        </w:r>
      </w:ins>
      <w:ins w:id="2574" w:author="Erlie Hasam Morfin Zavalza" w:date="2014-11-05T00:44:00Z">
        <w:r>
          <w:rPr>
            <w:lang w:val="es-MX"/>
          </w:rPr>
          <w:t xml:space="preserve"> brindar el servicio complementario a los clientes y as</w:t>
        </w:r>
      </w:ins>
      <w:ins w:id="2575" w:author="Erlie Hasam Morfin Zavalza" w:date="2014-11-05T00:45:00Z">
        <w:r>
          <w:rPr>
            <w:lang w:val="es-MX"/>
          </w:rPr>
          <w:t xml:space="preserve">í como preparar el espacio para que luzca </w:t>
        </w:r>
      </w:ins>
      <w:ins w:id="2576" w:author="Erlie Hasam Morfin Zavalza" w:date="2014-11-05T00:46:00Z">
        <w:r>
          <w:rPr>
            <w:lang w:val="es-MX"/>
          </w:rPr>
          <w:t>más</w:t>
        </w:r>
      </w:ins>
      <w:ins w:id="2577" w:author="Erlie Hasam Morfin Zavalza" w:date="2014-11-05T00:45:00Z">
        <w:r>
          <w:rPr>
            <w:lang w:val="es-MX"/>
          </w:rPr>
          <w:t xml:space="preserve"> atractivo y adecuado</w:t>
        </w:r>
      </w:ins>
      <w:ins w:id="2578" w:author="Erlie Hasam Morfin Zavalza" w:date="2014-11-05T00:46:00Z">
        <w:r>
          <w:rPr>
            <w:lang w:val="es-MX"/>
          </w:rPr>
          <w:t xml:space="preserve"> para el nuevo negocio</w:t>
        </w:r>
      </w:ins>
      <w:ins w:id="2579" w:author="Erlie Hasam Morfin Zavalza" w:date="2014-11-05T00:45:00Z">
        <w:r>
          <w:rPr>
            <w:lang w:val="es-MX"/>
          </w:rPr>
          <w:t>.</w:t>
        </w:r>
      </w:ins>
    </w:p>
    <w:p w14:paraId="23F91F89" w14:textId="332FE87D" w:rsidR="00C04B0C" w:rsidRPr="00C04B0C" w:rsidRDefault="00C04B0C">
      <w:pPr>
        <w:pStyle w:val="Prrafodelista"/>
        <w:numPr>
          <w:ilvl w:val="0"/>
          <w:numId w:val="62"/>
        </w:numPr>
        <w:rPr>
          <w:ins w:id="2580" w:author="Erlie Hasam Morfin Zavalza" w:date="2014-11-05T00:49:00Z"/>
          <w:lang w:val="es-MX"/>
        </w:rPr>
        <w:pPrChange w:id="2581" w:author="Erlie Hasam Morfin Zavalza" w:date="2014-11-05T00:50:00Z">
          <w:pPr/>
        </w:pPrChange>
      </w:pPr>
      <w:ins w:id="2582" w:author="Erlie Hasam Morfin Zavalza" w:date="2014-11-05T00:50:00Z">
        <w:r>
          <w:rPr>
            <w:lang w:val="es-MX"/>
          </w:rPr>
          <w:t>Preparar el listado de insumos y materiales que forman parte de la empanada y que necesitaremos para nuestro nuevo negocio.</w:t>
        </w:r>
      </w:ins>
    </w:p>
    <w:p w14:paraId="10AB05C5" w14:textId="5E0AB2B4" w:rsidR="00C04B0C" w:rsidRDefault="00C04B0C">
      <w:pPr>
        <w:pStyle w:val="Prrafodelista"/>
        <w:numPr>
          <w:ilvl w:val="0"/>
          <w:numId w:val="62"/>
        </w:numPr>
        <w:rPr>
          <w:ins w:id="2583" w:author="Erlie Hasam Morfin Zavalza" w:date="2014-11-05T00:48:00Z"/>
          <w:lang w:val="es-MX"/>
        </w:rPr>
        <w:pPrChange w:id="2584" w:author="Erlie Hasam Morfin Zavalza" w:date="2014-11-05T00:37:00Z">
          <w:pPr/>
        </w:pPrChange>
      </w:pPr>
      <w:ins w:id="2585" w:author="Erlie Hasam Morfin Zavalza" w:date="2014-11-05T00:49:00Z">
        <w:r>
          <w:rPr>
            <w:lang w:val="es-MX"/>
          </w:rPr>
          <w:t xml:space="preserve">Planificar las compras y adquisiciones por órdenes de compra para nuestros nuevos </w:t>
        </w:r>
      </w:ins>
      <w:ins w:id="2586" w:author="Erlie Hasam Morfin Zavalza" w:date="2014-11-05T00:51:00Z">
        <w:r>
          <w:rPr>
            <w:lang w:val="es-MX"/>
          </w:rPr>
          <w:t>proveedores, buscando llegar a acuerdos para implementar mejoras en los pedidos y los precios de los insumos</w:t>
        </w:r>
      </w:ins>
      <w:ins w:id="2587" w:author="Erlie Hasam Morfin Zavalza" w:date="2014-11-05T00:49:00Z">
        <w:r>
          <w:rPr>
            <w:lang w:val="es-MX"/>
          </w:rPr>
          <w:t>.</w:t>
        </w:r>
      </w:ins>
    </w:p>
    <w:p w14:paraId="7D6E9006" w14:textId="35D39294" w:rsidR="00C04B0C" w:rsidRDefault="00C04B0C">
      <w:pPr>
        <w:pStyle w:val="Prrafodelista"/>
        <w:numPr>
          <w:ilvl w:val="0"/>
          <w:numId w:val="62"/>
        </w:numPr>
        <w:rPr>
          <w:ins w:id="2588" w:author="Erlie Hasam Morfin Zavalza" w:date="2014-11-05T01:05:00Z"/>
          <w:lang w:val="es-MX"/>
        </w:rPr>
        <w:pPrChange w:id="2589" w:author="Erlie Hasam Morfin Zavalza" w:date="2014-11-05T00:37:00Z">
          <w:pPr/>
        </w:pPrChange>
      </w:pPr>
      <w:ins w:id="2590" w:author="Erlie Hasam Morfin Zavalza" w:date="2014-11-05T00:48:00Z">
        <w:r>
          <w:rPr>
            <w:lang w:val="es-MX"/>
          </w:rPr>
          <w:lastRenderedPageBreak/>
          <w:t xml:space="preserve">Diseñar e implementar un manual de procedimientos con las recetas e ingredientes </w:t>
        </w:r>
      </w:ins>
      <w:ins w:id="2591" w:author="Erlie Hasam Morfin Zavalza" w:date="2014-11-05T00:49:00Z">
        <w:r>
          <w:rPr>
            <w:lang w:val="es-MX"/>
          </w:rPr>
          <w:t>exactos</w:t>
        </w:r>
      </w:ins>
      <w:ins w:id="2592" w:author="Erlie Hasam Morfin Zavalza" w:date="2014-11-05T00:48:00Z">
        <w:r>
          <w:rPr>
            <w:lang w:val="es-MX"/>
          </w:rPr>
          <w:t xml:space="preserve"> para que el proceso sea sistemático y no haya problemas con la producci</w:t>
        </w:r>
      </w:ins>
      <w:ins w:id="2593" w:author="Erlie Hasam Morfin Zavalza" w:date="2014-11-05T00:49:00Z">
        <w:r>
          <w:rPr>
            <w:lang w:val="es-MX"/>
          </w:rPr>
          <w:t>ón.</w:t>
        </w:r>
      </w:ins>
    </w:p>
    <w:p w14:paraId="665A865F" w14:textId="1F4C701C" w:rsidR="00643D7F" w:rsidRPr="00643D7F" w:rsidRDefault="00E83E98">
      <w:pPr>
        <w:pStyle w:val="Prrafodelista"/>
        <w:numPr>
          <w:ilvl w:val="0"/>
          <w:numId w:val="62"/>
        </w:numPr>
        <w:rPr>
          <w:ins w:id="2594" w:author="Erlie Hasam Morfin Zavalza" w:date="2014-11-05T00:47:00Z"/>
          <w:lang w:val="es-MX"/>
        </w:rPr>
        <w:pPrChange w:id="2595" w:author="Erlie Hasam Morfin Zavalza" w:date="2014-11-05T13:55:00Z">
          <w:pPr/>
        </w:pPrChange>
      </w:pPr>
      <w:ins w:id="2596" w:author="Erlie Hasam Morfin Zavalza" w:date="2014-11-05T01:05:00Z">
        <w:r>
          <w:rPr>
            <w:lang w:val="es-MX"/>
          </w:rPr>
          <w:t xml:space="preserve">Preparar y capacitar al personal para las </w:t>
        </w:r>
      </w:ins>
      <w:ins w:id="2597" w:author="Erlie Hasam Morfin Zavalza" w:date="2014-11-05T01:07:00Z">
        <w:r>
          <w:rPr>
            <w:lang w:val="es-MX"/>
          </w:rPr>
          <w:t>compras</w:t>
        </w:r>
      </w:ins>
      <w:ins w:id="2598" w:author="Erlie Hasam Morfin Zavalza" w:date="2014-11-05T01:05:00Z">
        <w:r>
          <w:rPr>
            <w:lang w:val="es-MX"/>
          </w:rPr>
          <w:t>,</w:t>
        </w:r>
      </w:ins>
      <w:ins w:id="2599" w:author="Erlie Hasam Morfin Zavalza" w:date="2014-11-05T01:07:00Z">
        <w:r>
          <w:rPr>
            <w:lang w:val="es-MX"/>
          </w:rPr>
          <w:t xml:space="preserve"> </w:t>
        </w:r>
      </w:ins>
      <w:ins w:id="2600" w:author="Erlie Hasam Morfin Zavalza" w:date="2014-11-05T01:05:00Z">
        <w:r>
          <w:rPr>
            <w:lang w:val="es-MX"/>
          </w:rPr>
          <w:t>ventas,</w:t>
        </w:r>
      </w:ins>
      <w:ins w:id="2601" w:author="Erlie Hasam Morfin Zavalza" w:date="2014-11-05T01:07:00Z">
        <w:r>
          <w:rPr>
            <w:lang w:val="es-MX"/>
          </w:rPr>
          <w:t xml:space="preserve"> pedidos, servicio</w:t>
        </w:r>
      </w:ins>
      <w:ins w:id="2602" w:author="Erlie Hasam Morfin Zavalza" w:date="2014-11-05T01:05:00Z">
        <w:r w:rsidR="00643D7F">
          <w:rPr>
            <w:lang w:val="es-MX"/>
          </w:rPr>
          <w:t xml:space="preserve"> en la </w:t>
        </w:r>
      </w:ins>
      <w:ins w:id="2603" w:author="Erlie Hasam Morfin Zavalza" w:date="2014-11-05T14:04:00Z">
        <w:r w:rsidR="00643D7F">
          <w:rPr>
            <w:lang w:val="es-MX"/>
          </w:rPr>
          <w:t>fábrica</w:t>
        </w:r>
      </w:ins>
      <w:ins w:id="2604" w:author="Erlie Hasam Morfin Zavalza" w:date="2014-11-05T13:54:00Z">
        <w:r w:rsidR="00643D7F">
          <w:rPr>
            <w:lang w:val="es-MX"/>
          </w:rPr>
          <w:t xml:space="preserve"> y demás criterios neces</w:t>
        </w:r>
        <w:r w:rsidR="00CC1AA1">
          <w:rPr>
            <w:lang w:val="es-MX"/>
          </w:rPr>
          <w:t xml:space="preserve">arios </w:t>
        </w:r>
      </w:ins>
      <w:ins w:id="2605" w:author="Erlie Hasam Morfin Zavalza" w:date="2014-11-05T13:55:00Z">
        <w:r w:rsidR="00643D7F">
          <w:rPr>
            <w:lang w:val="es-MX"/>
          </w:rPr>
          <w:t>para poder ejercer las funciones y tareas asignadas.</w:t>
        </w:r>
      </w:ins>
    </w:p>
    <w:p w14:paraId="511AA508" w14:textId="063A161A" w:rsidR="00C04B0C" w:rsidRDefault="00C04B0C">
      <w:pPr>
        <w:pStyle w:val="Prrafodelista"/>
        <w:numPr>
          <w:ilvl w:val="0"/>
          <w:numId w:val="62"/>
        </w:numPr>
        <w:rPr>
          <w:ins w:id="2606" w:author="Erlie Hasam Morfin Zavalza" w:date="2014-11-05T00:55:00Z"/>
          <w:lang w:val="es-MX"/>
        </w:rPr>
        <w:pPrChange w:id="2607" w:author="Erlie Hasam Morfin Zavalza" w:date="2014-11-05T00:37:00Z">
          <w:pPr/>
        </w:pPrChange>
      </w:pPr>
      <w:ins w:id="2608" w:author="Erlie Hasam Morfin Zavalza" w:date="2014-11-05T00:47:00Z">
        <w:r>
          <w:rPr>
            <w:lang w:val="es-MX"/>
          </w:rPr>
          <w:t>Realizar un pequeño lote de empanadas de prueba y hacer un focus group para escuchar cuales son las opiniones de nuestros clientes respecto al producto y que sensaciones provocan en ellos.</w:t>
        </w:r>
      </w:ins>
    </w:p>
    <w:p w14:paraId="051A0D27" w14:textId="22773545" w:rsidR="00E83E98" w:rsidRDefault="00E83E98">
      <w:pPr>
        <w:pStyle w:val="Prrafodelista"/>
        <w:numPr>
          <w:ilvl w:val="0"/>
          <w:numId w:val="62"/>
        </w:numPr>
        <w:rPr>
          <w:ins w:id="2609" w:author="Erlie Hasam Morfin Zavalza" w:date="2014-11-05T00:46:00Z"/>
          <w:lang w:val="es-MX"/>
        </w:rPr>
        <w:pPrChange w:id="2610" w:author="Erlie Hasam Morfin Zavalza" w:date="2014-11-05T00:37:00Z">
          <w:pPr/>
        </w:pPrChange>
      </w:pPr>
      <w:ins w:id="2611" w:author="Erlie Hasam Morfin Zavalza" w:date="2014-11-05T00:55:00Z">
        <w:r>
          <w:rPr>
            <w:lang w:val="es-MX"/>
          </w:rPr>
          <w:t>Adaptar o hacer las modificaciones necesarias al producto y a la f</w:t>
        </w:r>
      </w:ins>
      <w:ins w:id="2612" w:author="Erlie Hasam Morfin Zavalza" w:date="2014-11-05T00:56:00Z">
        <w:r>
          <w:rPr>
            <w:lang w:val="es-MX"/>
          </w:rPr>
          <w:t>ábrica.</w:t>
        </w:r>
      </w:ins>
    </w:p>
    <w:p w14:paraId="291F889A" w14:textId="1BD2B2A9" w:rsidR="00C04B0C" w:rsidRDefault="00BB69C1">
      <w:pPr>
        <w:pStyle w:val="Prrafodelista"/>
        <w:numPr>
          <w:ilvl w:val="0"/>
          <w:numId w:val="62"/>
        </w:numPr>
        <w:rPr>
          <w:ins w:id="2613" w:author="Erlie Hasam Morfin Zavalza" w:date="2014-11-05T00:55:00Z"/>
          <w:lang w:val="es-MX"/>
        </w:rPr>
        <w:pPrChange w:id="2614" w:author="Erlie Hasam Morfin Zavalza" w:date="2014-11-05T00:37:00Z">
          <w:pPr/>
        </w:pPrChange>
      </w:pPr>
      <w:ins w:id="2615" w:author="Erlie Hasam Morfin Zavalza" w:date="2014-11-05T00:46:00Z">
        <w:r>
          <w:rPr>
            <w:lang w:val="es-MX"/>
          </w:rPr>
          <w:t>Generar</w:t>
        </w:r>
        <w:r w:rsidR="00C04B0C">
          <w:rPr>
            <w:lang w:val="es-MX"/>
          </w:rPr>
          <w:t xml:space="preserve"> estrategias comerciales para nuestro producto aplicando un mix de mercadotecnia adecuado a nuestras necesidades y las de nuestros clientes.</w:t>
        </w:r>
      </w:ins>
    </w:p>
    <w:p w14:paraId="0F532E0B" w14:textId="3A63C775" w:rsidR="00E83E98" w:rsidRDefault="00643D7F">
      <w:pPr>
        <w:pStyle w:val="Prrafodelista"/>
        <w:numPr>
          <w:ilvl w:val="0"/>
          <w:numId w:val="62"/>
        </w:numPr>
        <w:rPr>
          <w:ins w:id="2616" w:author="Erlie Hasam Morfin Zavalza" w:date="2014-11-05T13:53:00Z"/>
          <w:lang w:val="es-MX"/>
        </w:rPr>
        <w:pPrChange w:id="2617" w:author="Erlie Hasam Morfin Zavalza" w:date="2014-11-05T00:37:00Z">
          <w:pPr/>
        </w:pPrChange>
      </w:pPr>
      <w:ins w:id="2618" w:author="Erlie Hasam Morfin Zavalza" w:date="2014-11-05T13:53:00Z">
        <w:r>
          <w:rPr>
            <w:lang w:val="es-MX"/>
          </w:rPr>
          <w:t xml:space="preserve">Realizar publicidad en las redes sociales, </w:t>
        </w:r>
      </w:ins>
      <w:ins w:id="2619" w:author="Erlie Hasam Morfin Zavalza" w:date="2014-11-05T14:04:00Z">
        <w:r>
          <w:rPr>
            <w:lang w:val="es-MX"/>
          </w:rPr>
          <w:t>implementar</w:t>
        </w:r>
      </w:ins>
      <w:ins w:id="2620" w:author="Erlie Hasam Morfin Zavalza" w:date="2014-11-05T13:53:00Z">
        <w:r>
          <w:rPr>
            <w:lang w:val="es-MX"/>
          </w:rPr>
          <w:t xml:space="preserve"> una página web y además buscar medios como la radio o programas televisivos locales.</w:t>
        </w:r>
      </w:ins>
    </w:p>
    <w:p w14:paraId="7CF29AB2" w14:textId="63CC3CC1" w:rsidR="00643D7F" w:rsidRDefault="00643D7F">
      <w:pPr>
        <w:pStyle w:val="Prrafodelista"/>
        <w:numPr>
          <w:ilvl w:val="0"/>
          <w:numId w:val="62"/>
        </w:numPr>
        <w:rPr>
          <w:ins w:id="2621" w:author="Erlie Hasam Morfin Zavalza" w:date="2014-11-05T13:59:00Z"/>
          <w:lang w:val="es-MX"/>
        </w:rPr>
        <w:pPrChange w:id="2622" w:author="Erlie Hasam Morfin Zavalza" w:date="2014-11-05T00:37:00Z">
          <w:pPr/>
        </w:pPrChange>
      </w:pPr>
      <w:ins w:id="2623" w:author="Erlie Hasam Morfin Zavalza" w:date="2014-11-05T13:57:00Z">
        <w:r>
          <w:rPr>
            <w:lang w:val="es-MX"/>
          </w:rPr>
          <w:t>Realizar el lanzamiento oficial de nuestro producto al mercado</w:t>
        </w:r>
      </w:ins>
      <w:ins w:id="2624" w:author="Erlie Hasam Morfin Zavalza" w:date="2014-11-05T14:05:00Z">
        <w:r w:rsidR="008A6A16">
          <w:rPr>
            <w:lang w:val="es-MX"/>
          </w:rPr>
          <w:t xml:space="preserve">, creando un evento especial en el Restaurant </w:t>
        </w:r>
      </w:ins>
      <w:ins w:id="2625" w:author="Erlie Hasam Morfin Zavalza" w:date="2014-11-05T14:06:00Z">
        <w:r w:rsidR="008A6A16">
          <w:rPr>
            <w:lang w:val="es-MX"/>
          </w:rPr>
          <w:t>y</w:t>
        </w:r>
      </w:ins>
      <w:ins w:id="2626" w:author="Erlie Hasam Morfin Zavalza" w:date="2014-11-05T14:05:00Z">
        <w:r w:rsidR="008A6A16">
          <w:rPr>
            <w:lang w:val="es-MX"/>
          </w:rPr>
          <w:t xml:space="preserve"> realizando la promoci</w:t>
        </w:r>
      </w:ins>
      <w:ins w:id="2627" w:author="Erlie Hasam Morfin Zavalza" w:date="2014-11-05T14:06:00Z">
        <w:r w:rsidR="008A6A16">
          <w:rPr>
            <w:lang w:val="es-MX"/>
          </w:rPr>
          <w:t>ón de nuestros productos</w:t>
        </w:r>
      </w:ins>
      <w:ins w:id="2628" w:author="Erlie Hasam Morfin Zavalza" w:date="2014-11-05T13:58:00Z">
        <w:r>
          <w:rPr>
            <w:lang w:val="es-MX"/>
          </w:rPr>
          <w:t>.</w:t>
        </w:r>
      </w:ins>
    </w:p>
    <w:p w14:paraId="26AD84F4" w14:textId="1B5592CE" w:rsidR="00643D7F" w:rsidRDefault="00643D7F">
      <w:pPr>
        <w:pStyle w:val="Prrafodelista"/>
        <w:numPr>
          <w:ilvl w:val="0"/>
          <w:numId w:val="62"/>
        </w:numPr>
        <w:rPr>
          <w:ins w:id="2629" w:author="Erlie Hasam Morfin Zavalza" w:date="2014-11-05T14:02:00Z"/>
          <w:lang w:val="es-MX"/>
        </w:rPr>
        <w:pPrChange w:id="2630" w:author="Erlie Hasam Morfin Zavalza" w:date="2014-11-05T00:37:00Z">
          <w:pPr/>
        </w:pPrChange>
      </w:pPr>
      <w:ins w:id="2631" w:author="Erlie Hasam Morfin Zavalza" w:date="2014-11-05T13:59:00Z">
        <w:r>
          <w:rPr>
            <w:lang w:val="es-MX"/>
          </w:rPr>
          <w:t>Evaluar constantemente el desempeño de los trabajadores</w:t>
        </w:r>
      </w:ins>
      <w:ins w:id="2632" w:author="Erlie Hasam Morfin Zavalza" w:date="2014-11-05T14:00:00Z">
        <w:r>
          <w:rPr>
            <w:lang w:val="es-MX"/>
          </w:rPr>
          <w:t>, el registro de las ventas diarias</w:t>
        </w:r>
      </w:ins>
      <w:ins w:id="2633" w:author="Erlie Hasam Morfin Zavalza" w:date="2014-11-05T13:59:00Z">
        <w:r>
          <w:rPr>
            <w:lang w:val="es-MX"/>
          </w:rPr>
          <w:t>, el comportamiento de</w:t>
        </w:r>
      </w:ins>
      <w:ins w:id="2634" w:author="Erlie Hasam Morfin Zavalza" w:date="2014-11-05T14:01:00Z">
        <w:r>
          <w:rPr>
            <w:lang w:val="es-MX"/>
          </w:rPr>
          <w:t xml:space="preserve"> </w:t>
        </w:r>
      </w:ins>
      <w:ins w:id="2635" w:author="Erlie Hasam Morfin Zavalza" w:date="2014-11-05T13:59:00Z">
        <w:r>
          <w:rPr>
            <w:lang w:val="es-MX"/>
          </w:rPr>
          <w:t xml:space="preserve">los clientes </w:t>
        </w:r>
      </w:ins>
      <w:ins w:id="2636" w:author="Erlie Hasam Morfin Zavalza" w:date="2014-11-05T14:01:00Z">
        <w:r>
          <w:rPr>
            <w:lang w:val="es-MX"/>
          </w:rPr>
          <w:t xml:space="preserve">para detectar posibles </w:t>
        </w:r>
      </w:ins>
      <w:ins w:id="2637" w:author="Erlie Hasam Morfin Zavalza" w:date="2014-11-05T14:03:00Z">
        <w:r>
          <w:rPr>
            <w:lang w:val="es-MX"/>
          </w:rPr>
          <w:t>desviaciones</w:t>
        </w:r>
      </w:ins>
      <w:ins w:id="2638" w:author="Erlie Hasam Morfin Zavalza" w:date="2014-11-05T14:01:00Z">
        <w:r>
          <w:rPr>
            <w:lang w:val="es-MX"/>
          </w:rPr>
          <w:t xml:space="preserve"> y oportunidades de mejora.</w:t>
        </w:r>
      </w:ins>
    </w:p>
    <w:p w14:paraId="15FEF38E" w14:textId="47D53171" w:rsidR="004226D6" w:rsidRDefault="00643D7F">
      <w:pPr>
        <w:pStyle w:val="Prrafodelista"/>
        <w:numPr>
          <w:ilvl w:val="0"/>
          <w:numId w:val="62"/>
        </w:numPr>
        <w:rPr>
          <w:ins w:id="2639" w:author="Erlie Hasam Morfin Zavalza" w:date="2014-11-06T17:37:00Z"/>
          <w:lang w:val="es-MX"/>
        </w:rPr>
        <w:pPrChange w:id="2640" w:author="Erlie Hasam Morfin Zavalza" w:date="2014-11-03T01:54:00Z">
          <w:pPr>
            <w:ind w:left="426" w:hanging="426"/>
          </w:pPr>
        </w:pPrChange>
      </w:pPr>
      <w:ins w:id="2641" w:author="Erlie Hasam Morfin Zavalza" w:date="2014-11-05T14:02:00Z">
        <w:r>
          <w:rPr>
            <w:lang w:val="es-MX"/>
          </w:rPr>
          <w:t>Generar un sistema de base de datos con nuestros clientes frecuentes, para brindarles una mejor experiencia de compra</w:t>
        </w:r>
      </w:ins>
      <w:ins w:id="2642" w:author="Erlie Hasam Morfin Zavalza" w:date="2014-11-05T14:03:00Z">
        <w:r>
          <w:rPr>
            <w:lang w:val="es-MX"/>
          </w:rPr>
          <w:t>.</w:t>
        </w:r>
      </w:ins>
    </w:p>
    <w:p w14:paraId="386CC413" w14:textId="77777777" w:rsidR="00622BD5" w:rsidRDefault="00622BD5" w:rsidP="00622BD5">
      <w:pPr>
        <w:pStyle w:val="Ttulo3"/>
        <w:rPr>
          <w:ins w:id="2643" w:author="Erlie Hasam Morfin Zavalza" w:date="2014-11-07T22:43:00Z"/>
          <w:lang w:val="es-MX"/>
        </w:rPr>
      </w:pPr>
      <w:ins w:id="2644" w:author="Erlie Hasam Morfin Zavalza" w:date="2014-11-07T22:43:00Z">
        <w:r>
          <w:rPr>
            <w:lang w:val="es-MX"/>
          </w:rPr>
          <w:t>PERSONAS RESPONSABLES DEL PROYECTO</w:t>
        </w:r>
      </w:ins>
    </w:p>
    <w:p w14:paraId="3FAAEB2A" w14:textId="77777777" w:rsidR="00622BD5" w:rsidRPr="00900C88" w:rsidRDefault="00622BD5" w:rsidP="00622BD5">
      <w:pPr>
        <w:rPr>
          <w:ins w:id="2645" w:author="Erlie Hasam Morfin Zavalza" w:date="2014-11-07T22:43:00Z"/>
          <w:i/>
          <w:lang w:val="es-MX"/>
        </w:rPr>
      </w:pPr>
      <w:ins w:id="2646" w:author="Erlie Hasam Morfin Zavalza" w:date="2014-11-07T22:43:00Z">
        <w:r w:rsidRPr="00900C88">
          <w:rPr>
            <w:b/>
            <w:lang w:val="es-MX"/>
          </w:rPr>
          <w:t>Miguel Angel Ortúzar Hidalgo</w:t>
        </w:r>
        <w:r>
          <w:rPr>
            <w:lang w:val="es-MX"/>
          </w:rPr>
          <w:t xml:space="preserve">, Director General y </w:t>
        </w:r>
        <w:r w:rsidRPr="00900C88">
          <w:rPr>
            <w:i/>
            <w:lang w:val="es-MX"/>
          </w:rPr>
          <w:t>Administrador</w:t>
        </w:r>
        <w:r>
          <w:rPr>
            <w:i/>
            <w:lang w:val="es-MX"/>
          </w:rPr>
          <w:t xml:space="preserve"> del</w:t>
        </w:r>
        <w:r w:rsidRPr="00900C88">
          <w:rPr>
            <w:i/>
            <w:lang w:val="es-MX"/>
          </w:rPr>
          <w:t xml:space="preserve"> Restaurant Top-Ten, Ingeniero en Gestión de Negocios</w:t>
        </w:r>
        <w:r>
          <w:rPr>
            <w:i/>
            <w:lang w:val="es-MX"/>
          </w:rPr>
          <w:t xml:space="preserve"> Internacionales</w:t>
        </w:r>
        <w:r w:rsidRPr="00900C88">
          <w:rPr>
            <w:i/>
            <w:lang w:val="es-MX"/>
          </w:rPr>
          <w:t>.</w:t>
        </w:r>
      </w:ins>
    </w:p>
    <w:p w14:paraId="1B0C7111" w14:textId="77777777" w:rsidR="00622BD5" w:rsidRPr="00900C88" w:rsidRDefault="00622BD5" w:rsidP="00622BD5">
      <w:pPr>
        <w:rPr>
          <w:ins w:id="2647" w:author="Erlie Hasam Morfin Zavalza" w:date="2014-11-07T22:43:00Z"/>
          <w:i/>
          <w:lang w:val="es-MX"/>
        </w:rPr>
      </w:pPr>
      <w:ins w:id="2648" w:author="Erlie Hasam Morfin Zavalza" w:date="2014-11-07T22:43:00Z">
        <w:r w:rsidRPr="00900C88">
          <w:rPr>
            <w:b/>
            <w:lang w:val="es-MX"/>
          </w:rPr>
          <w:t>Erlie Hasam Morfin Zavalza</w:t>
        </w:r>
        <w:r>
          <w:rPr>
            <w:b/>
            <w:lang w:val="es-MX"/>
          </w:rPr>
          <w:t xml:space="preserve">, </w:t>
        </w:r>
        <w:r w:rsidRPr="00900C88">
          <w:rPr>
            <w:i/>
            <w:lang w:val="es-MX"/>
          </w:rPr>
          <w:t>Técnico en Contabilidad, Lic. Comercio Exterior,</w:t>
        </w:r>
        <w:r>
          <w:rPr>
            <w:i/>
            <w:lang w:val="es-MX"/>
          </w:rPr>
          <w:t xml:space="preserve">                   </w:t>
        </w:r>
        <w:r w:rsidRPr="00900C88">
          <w:rPr>
            <w:i/>
            <w:lang w:val="es-MX"/>
          </w:rPr>
          <w:t xml:space="preserve"> Ing.  Gestión de Negocios</w:t>
        </w:r>
        <w:r>
          <w:rPr>
            <w:i/>
            <w:lang w:val="es-MX"/>
          </w:rPr>
          <w:t xml:space="preserve"> Internacionales</w:t>
        </w:r>
        <w:r w:rsidRPr="00900C88">
          <w:rPr>
            <w:i/>
            <w:lang w:val="es-MX"/>
          </w:rPr>
          <w:t>.</w:t>
        </w:r>
      </w:ins>
    </w:p>
    <w:p w14:paraId="5001266E" w14:textId="7FE89896" w:rsidR="00622BD5" w:rsidRDefault="00622BD5">
      <w:pPr>
        <w:pStyle w:val="Ttulo1"/>
        <w:rPr>
          <w:ins w:id="2649" w:author="Erlie Hasam Morfin Zavalza" w:date="2014-11-07T22:45:00Z"/>
        </w:rPr>
      </w:pPr>
      <w:ins w:id="2650" w:author="Erlie Hasam Morfin Zavalza" w:date="2014-11-07T22:40:00Z">
        <w:r>
          <w:t xml:space="preserve">ESTUDIO </w:t>
        </w:r>
      </w:ins>
      <w:ins w:id="2651" w:author="Erlie Hasam Morfin Zavalza" w:date="2014-11-07T22:41:00Z">
        <w:r>
          <w:t>TÉCNICO</w:t>
        </w:r>
      </w:ins>
    </w:p>
    <w:p w14:paraId="7D9EA7BE" w14:textId="0927903C" w:rsidR="00622BD5" w:rsidRDefault="00622BD5">
      <w:pPr>
        <w:pStyle w:val="Ttulo2"/>
        <w:rPr>
          <w:ins w:id="2652" w:author="Erlie Hasam Morfin Zavalza" w:date="2014-11-07T22:45:00Z"/>
        </w:rPr>
        <w:pPrChange w:id="2653" w:author="Erlie Hasam Morfin Zavalza" w:date="2014-11-07T22:45:00Z">
          <w:pPr>
            <w:pStyle w:val="Ttulo1"/>
          </w:pPr>
        </w:pPrChange>
      </w:pPr>
      <w:ins w:id="2654" w:author="Erlie Hasam Morfin Zavalza" w:date="2014-11-07T22:45:00Z">
        <w:r>
          <w:t>ESTUDIO DE INGENIERÍA</w:t>
        </w:r>
      </w:ins>
    </w:p>
    <w:p w14:paraId="1C29C2EC" w14:textId="4616A229" w:rsidR="005135B5" w:rsidRDefault="00622BD5">
      <w:pPr>
        <w:rPr>
          <w:ins w:id="2655" w:author="Erlie Hasam Morfin Zavalza" w:date="2014-11-21T18:56:00Z"/>
          <w:lang w:val="es-MX"/>
        </w:rPr>
      </w:pPr>
      <w:ins w:id="2656" w:author="Erlie Hasam Morfin Zavalza" w:date="2014-11-07T22:45:00Z">
        <w:r>
          <w:rPr>
            <w:lang w:val="es-MX"/>
          </w:rPr>
          <w:t>En este estudio se pretende determinar la parte</w:t>
        </w:r>
      </w:ins>
      <w:ins w:id="2657" w:author="Erlie Hasam Morfin Zavalza" w:date="2014-11-07T22:46:00Z">
        <w:r>
          <w:rPr>
            <w:lang w:val="es-MX"/>
          </w:rPr>
          <w:t xml:space="preserve">   técnica del proyecto, se presentan los balances de los recursos disponibles actuales y los recursos </w:t>
        </w:r>
      </w:ins>
      <w:ins w:id="2658" w:author="Erlie Hasam Morfin Zavalza" w:date="2014-11-07T22:47:00Z">
        <w:r>
          <w:rPr>
            <w:lang w:val="es-MX"/>
          </w:rPr>
          <w:t>presupuestados, así</w:t>
        </w:r>
      </w:ins>
      <w:ins w:id="2659" w:author="Erlie Hasam Morfin Zavalza" w:date="2014-11-07T22:46:00Z">
        <w:r>
          <w:rPr>
            <w:lang w:val="es-MX"/>
          </w:rPr>
          <w:t xml:space="preserve"> mismo los calendarios de reinversiones en maquinaria y el calendario de ingresos por venta de maquinaria que nos permitir</w:t>
        </w:r>
      </w:ins>
      <w:ins w:id="2660" w:author="Erlie Hasam Morfin Zavalza" w:date="2014-11-07T22:47:00Z">
        <w:r>
          <w:rPr>
            <w:lang w:val="es-MX"/>
          </w:rPr>
          <w:t>á obtener datos referenciales para determinar la función de producción óptima y los costos de producción.</w:t>
        </w:r>
      </w:ins>
      <w:ins w:id="2661" w:author="Erlie Hasam Morfin Zavalza" w:date="2014-11-08T23:50:00Z">
        <w:r w:rsidR="00F81F98">
          <w:rPr>
            <w:lang w:val="es-MX"/>
          </w:rPr>
          <w:t xml:space="preserve"> Por último se incluye una descripción de los factores del estudi</w:t>
        </w:r>
        <w:r w:rsidR="00DB020B">
          <w:rPr>
            <w:lang w:val="es-MX"/>
          </w:rPr>
          <w:t>o de macro y micro localización</w:t>
        </w:r>
      </w:ins>
      <w:ins w:id="2662" w:author="Erlie Hasam Morfin Zavalza" w:date="2014-11-21T19:15:00Z">
        <w:r w:rsidR="00DB020B">
          <w:rPr>
            <w:lang w:val="es-MX"/>
          </w:rPr>
          <w:t>, además del capital de trabajo.</w:t>
        </w:r>
      </w:ins>
    </w:p>
    <w:p w14:paraId="4E4C1EDB" w14:textId="77777777" w:rsidR="005135B5" w:rsidRDefault="005135B5">
      <w:pPr>
        <w:spacing w:after="160" w:line="259" w:lineRule="auto"/>
        <w:jc w:val="left"/>
        <w:rPr>
          <w:ins w:id="2663" w:author="Erlie Hasam Morfin Zavalza" w:date="2014-11-21T18:56:00Z"/>
          <w:lang w:val="es-MX"/>
        </w:rPr>
      </w:pPr>
      <w:ins w:id="2664" w:author="Erlie Hasam Morfin Zavalza" w:date="2014-11-21T18:56:00Z">
        <w:r>
          <w:rPr>
            <w:lang w:val="es-MX"/>
          </w:rPr>
          <w:br w:type="page"/>
        </w:r>
      </w:ins>
    </w:p>
    <w:p w14:paraId="128F2548" w14:textId="77777777" w:rsidR="00622BD5" w:rsidRPr="00622BD5" w:rsidRDefault="00622BD5">
      <w:pPr>
        <w:rPr>
          <w:ins w:id="2665" w:author="Erlie Hasam Morfin Zavalza" w:date="2014-11-07T22:40:00Z"/>
          <w:lang w:val="es-MX"/>
          <w:rPrChange w:id="2666" w:author="Erlie Hasam Morfin Zavalza" w:date="2014-11-07T22:45:00Z">
            <w:rPr>
              <w:ins w:id="2667" w:author="Erlie Hasam Morfin Zavalza" w:date="2014-11-07T22:40:00Z"/>
            </w:rPr>
          </w:rPrChange>
        </w:rPr>
        <w:pPrChange w:id="2668" w:author="Erlie Hasam Morfin Zavalza" w:date="2014-11-07T22:45:00Z">
          <w:pPr>
            <w:pStyle w:val="Ttulo1"/>
          </w:pPr>
        </w:pPrChange>
      </w:pPr>
    </w:p>
    <w:p w14:paraId="264193C6" w14:textId="77777777" w:rsidR="00622BD5" w:rsidRPr="00643D7F" w:rsidRDefault="00622BD5" w:rsidP="00622BD5">
      <w:pPr>
        <w:pStyle w:val="Ttulo2"/>
        <w:rPr>
          <w:ins w:id="2669" w:author="Erlie Hasam Morfin Zavalza" w:date="2014-11-07T22:41:00Z"/>
        </w:rPr>
      </w:pPr>
      <w:ins w:id="2670" w:author="Erlie Hasam Morfin Zavalza" w:date="2014-11-07T22:41:00Z">
        <w:r>
          <w:t>HOJAS DE BALANCES DE RECURSOS DISPONIBLES Y NECESARIOS.</w:t>
        </w:r>
      </w:ins>
    </w:p>
    <w:p w14:paraId="3CCED77D" w14:textId="77777777" w:rsidR="00622BD5" w:rsidRDefault="00622BD5" w:rsidP="00622BD5">
      <w:pPr>
        <w:pStyle w:val="Ttulo3"/>
        <w:rPr>
          <w:ins w:id="2671" w:author="Erlie Hasam Morfin Zavalza" w:date="2014-11-21T18:56:00Z"/>
          <w:lang w:val="es-MX"/>
        </w:rPr>
      </w:pPr>
      <w:commentRangeStart w:id="2672"/>
      <w:ins w:id="2673" w:author="Erlie Hasam Morfin Zavalza" w:date="2014-11-07T22:41:00Z">
        <w:r>
          <w:rPr>
            <w:lang w:val="es-MX"/>
          </w:rPr>
          <w:t>RECURSOS DISPONIBLES</w:t>
        </w:r>
        <w:commentRangeEnd w:id="2672"/>
        <w:r>
          <w:rPr>
            <w:rStyle w:val="Refdecomentario"/>
            <w:rFonts w:ascii="Times New Roman" w:eastAsia="Times New Roman" w:hAnsi="Times New Roman" w:cs="Times New Roman"/>
            <w:b w:val="0"/>
            <w:caps w:val="0"/>
            <w:color w:val="auto"/>
          </w:rPr>
          <w:commentReference w:id="2672"/>
        </w:r>
      </w:ins>
    </w:p>
    <w:tbl>
      <w:tblPr>
        <w:tblW w:w="0" w:type="auto"/>
        <w:jc w:val="center"/>
        <w:tblCellMar>
          <w:left w:w="70" w:type="dxa"/>
          <w:right w:w="70" w:type="dxa"/>
        </w:tblCellMar>
        <w:tblLook w:val="04A0" w:firstRow="1" w:lastRow="0" w:firstColumn="1" w:lastColumn="0" w:noHBand="0" w:noVBand="1"/>
        <w:tblPrChange w:id="2674" w:author="Erlie Hasam Morfin Zavalza" w:date="2014-11-21T19:14:00Z">
          <w:tblPr>
            <w:tblW w:w="0" w:type="auto"/>
            <w:tblCellMar>
              <w:left w:w="70" w:type="dxa"/>
              <w:right w:w="70" w:type="dxa"/>
            </w:tblCellMar>
            <w:tblLook w:val="04A0" w:firstRow="1" w:lastRow="0" w:firstColumn="1" w:lastColumn="0" w:noHBand="0" w:noVBand="1"/>
          </w:tblPr>
        </w:tblPrChange>
      </w:tblPr>
      <w:tblGrid>
        <w:gridCol w:w="1624"/>
        <w:gridCol w:w="916"/>
        <w:gridCol w:w="1377"/>
        <w:gridCol w:w="794"/>
        <w:gridCol w:w="1236"/>
        <w:gridCol w:w="1526"/>
        <w:gridCol w:w="1355"/>
        <w:tblGridChange w:id="2675">
          <w:tblGrid>
            <w:gridCol w:w="1624"/>
            <w:gridCol w:w="916"/>
            <w:gridCol w:w="1377"/>
            <w:gridCol w:w="794"/>
            <w:gridCol w:w="1236"/>
            <w:gridCol w:w="1526"/>
            <w:gridCol w:w="1355"/>
          </w:tblGrid>
        </w:tblGridChange>
      </w:tblGrid>
      <w:tr w:rsidR="005135B5" w:rsidRPr="00A4134B" w14:paraId="0F5B9D85" w14:textId="77777777" w:rsidTr="00DB020B">
        <w:trPr>
          <w:trHeight w:val="495"/>
          <w:jc w:val="center"/>
          <w:ins w:id="2676" w:author="Erlie Hasam Morfin Zavalza" w:date="2014-11-21T19:02:00Z"/>
          <w:trPrChange w:id="2677" w:author="Erlie Hasam Morfin Zavalza" w:date="2014-11-21T19:14:00Z">
            <w:trPr>
              <w:trHeight w:val="495"/>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D34817"/>
            <w:vAlign w:val="center"/>
            <w:hideMark/>
            <w:tcPrChange w:id="2678" w:author="Erlie Hasam Morfin Zavalza" w:date="2014-11-21T19:14:00Z">
              <w:tcPr>
                <w:tcW w:w="0" w:type="auto"/>
                <w:gridSpan w:val="7"/>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2C608F06" w14:textId="77777777" w:rsidR="005135B5" w:rsidRPr="00A4134B" w:rsidRDefault="005135B5" w:rsidP="00BE1C22">
            <w:pPr>
              <w:jc w:val="center"/>
              <w:rPr>
                <w:ins w:id="2679" w:author="Erlie Hasam Morfin Zavalza" w:date="2014-11-21T19:02:00Z"/>
                <w:rFonts w:ascii="Perpetua" w:hAnsi="Perpetua"/>
                <w:b/>
                <w:bCs/>
                <w:color w:val="FFFFFF"/>
                <w:sz w:val="20"/>
                <w:szCs w:val="36"/>
                <w:lang w:val="es-MX" w:eastAsia="es-MX"/>
              </w:rPr>
            </w:pPr>
            <w:ins w:id="2680" w:author="Erlie Hasam Morfin Zavalza" w:date="2014-11-21T19:02:00Z">
              <w:r w:rsidRPr="00A4134B">
                <w:rPr>
                  <w:rFonts w:ascii="Perpetua" w:hAnsi="Perpetua"/>
                  <w:b/>
                  <w:bCs/>
                  <w:color w:val="FFFFFF"/>
                  <w:sz w:val="20"/>
                  <w:szCs w:val="36"/>
                  <w:lang w:val="es-MX" w:eastAsia="es-MX"/>
                </w:rPr>
                <w:t>Balance de maquinarias y equipo</w:t>
              </w:r>
            </w:ins>
          </w:p>
        </w:tc>
      </w:tr>
      <w:tr w:rsidR="005135B5" w:rsidRPr="00A4134B" w14:paraId="6BA05C7B" w14:textId="77777777" w:rsidTr="00DB020B">
        <w:trPr>
          <w:trHeight w:val="892"/>
          <w:jc w:val="center"/>
          <w:ins w:id="2681" w:author="Erlie Hasam Morfin Zavalza" w:date="2014-11-21T19:02:00Z"/>
          <w:trPrChange w:id="2682" w:author="Erlie Hasam Morfin Zavalza" w:date="2014-11-21T19:14:00Z">
            <w:trPr>
              <w:trHeight w:val="892"/>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2683" w:author="Erlie Hasam Morfin Zavalza" w:date="2014-11-21T19:14:00Z">
              <w:tcPr>
                <w:tcW w:w="0" w:type="auto"/>
                <w:tcBorders>
                  <w:top w:val="nil"/>
                  <w:left w:val="single" w:sz="4" w:space="0" w:color="auto"/>
                  <w:bottom w:val="single" w:sz="4" w:space="0" w:color="auto"/>
                  <w:right w:val="single" w:sz="4" w:space="0" w:color="auto"/>
                </w:tcBorders>
                <w:shd w:val="clear" w:color="000000" w:fill="EFCFCC"/>
                <w:vAlign w:val="center"/>
                <w:hideMark/>
              </w:tcPr>
            </w:tcPrChange>
          </w:tcPr>
          <w:p w14:paraId="48B69D9B" w14:textId="77777777" w:rsidR="005135B5" w:rsidRPr="00A4134B" w:rsidRDefault="005135B5" w:rsidP="00BE1C22">
            <w:pPr>
              <w:jc w:val="center"/>
              <w:rPr>
                <w:ins w:id="2684" w:author="Erlie Hasam Morfin Zavalza" w:date="2014-11-21T19:02:00Z"/>
                <w:rFonts w:ascii="Perpetua" w:hAnsi="Perpetua"/>
                <w:b/>
                <w:bCs/>
                <w:color w:val="000000"/>
                <w:sz w:val="20"/>
                <w:szCs w:val="24"/>
                <w:lang w:val="es-MX" w:eastAsia="es-MX"/>
              </w:rPr>
            </w:pPr>
            <w:ins w:id="2685" w:author="Erlie Hasam Morfin Zavalza" w:date="2014-11-21T19:02:00Z">
              <w:r w:rsidRPr="00A4134B">
                <w:rPr>
                  <w:rFonts w:ascii="Perpetua" w:hAnsi="Perpetua"/>
                  <w:b/>
                  <w:bCs/>
                  <w:color w:val="000000"/>
                  <w:sz w:val="20"/>
                  <w:szCs w:val="24"/>
                  <w:lang w:val="es-MX" w:eastAsia="es-MX"/>
                </w:rPr>
                <w:t>Máquina</w:t>
              </w:r>
            </w:ins>
          </w:p>
        </w:tc>
        <w:tc>
          <w:tcPr>
            <w:tcW w:w="0" w:type="auto"/>
            <w:tcBorders>
              <w:top w:val="nil"/>
              <w:left w:val="nil"/>
              <w:bottom w:val="single" w:sz="4" w:space="0" w:color="auto"/>
              <w:right w:val="single" w:sz="4" w:space="0" w:color="auto"/>
            </w:tcBorders>
            <w:shd w:val="clear" w:color="000000" w:fill="EFCFCC"/>
            <w:vAlign w:val="center"/>
            <w:hideMark/>
            <w:tcPrChange w:id="2686"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20C9162E" w14:textId="77777777" w:rsidR="005135B5" w:rsidRPr="00A4134B" w:rsidRDefault="005135B5" w:rsidP="00BE1C22">
            <w:pPr>
              <w:jc w:val="center"/>
              <w:rPr>
                <w:ins w:id="2687" w:author="Erlie Hasam Morfin Zavalza" w:date="2014-11-21T19:02:00Z"/>
                <w:rFonts w:ascii="Perpetua" w:hAnsi="Perpetua"/>
                <w:b/>
                <w:bCs/>
                <w:color w:val="000000"/>
                <w:sz w:val="20"/>
                <w:szCs w:val="24"/>
                <w:lang w:val="es-MX" w:eastAsia="es-MX"/>
              </w:rPr>
            </w:pPr>
            <w:ins w:id="2688" w:author="Erlie Hasam Morfin Zavalza" w:date="2014-11-21T19:02:00Z">
              <w:r w:rsidRPr="00A4134B">
                <w:rPr>
                  <w:rFonts w:ascii="Perpetua" w:hAnsi="Perpetua"/>
                  <w:b/>
                  <w:bCs/>
                  <w:color w:val="000000"/>
                  <w:sz w:val="20"/>
                  <w:szCs w:val="24"/>
                  <w:lang w:val="es-MX" w:eastAsia="es-MX"/>
                </w:rPr>
                <w:t>Cantidad</w:t>
              </w:r>
            </w:ins>
          </w:p>
        </w:tc>
        <w:tc>
          <w:tcPr>
            <w:tcW w:w="0" w:type="auto"/>
            <w:tcBorders>
              <w:top w:val="nil"/>
              <w:left w:val="nil"/>
              <w:bottom w:val="single" w:sz="4" w:space="0" w:color="auto"/>
              <w:right w:val="single" w:sz="4" w:space="0" w:color="auto"/>
            </w:tcBorders>
            <w:shd w:val="clear" w:color="000000" w:fill="EFCFCC"/>
            <w:vAlign w:val="center"/>
            <w:hideMark/>
            <w:tcPrChange w:id="2689"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5D64B881" w14:textId="77777777" w:rsidR="005135B5" w:rsidRPr="00A4134B" w:rsidRDefault="005135B5" w:rsidP="00BE1C22">
            <w:pPr>
              <w:jc w:val="center"/>
              <w:rPr>
                <w:ins w:id="2690" w:author="Erlie Hasam Morfin Zavalza" w:date="2014-11-21T19:02:00Z"/>
                <w:rFonts w:ascii="Perpetua" w:hAnsi="Perpetua"/>
                <w:b/>
                <w:bCs/>
                <w:color w:val="000000"/>
                <w:sz w:val="20"/>
                <w:szCs w:val="24"/>
                <w:lang w:val="es-MX" w:eastAsia="es-MX"/>
              </w:rPr>
            </w:pPr>
            <w:ins w:id="2691" w:author="Erlie Hasam Morfin Zavalza" w:date="2014-11-21T19:02:00Z">
              <w:r w:rsidRPr="00A4134B">
                <w:rPr>
                  <w:rFonts w:ascii="Perpetua" w:hAnsi="Perpetua"/>
                  <w:b/>
                  <w:bCs/>
                  <w:color w:val="000000"/>
                  <w:sz w:val="20"/>
                  <w:szCs w:val="24"/>
                  <w:lang w:val="es-MX" w:eastAsia="es-MX"/>
                </w:rPr>
                <w:t>Costo unitario [CLP]</w:t>
              </w:r>
            </w:ins>
          </w:p>
        </w:tc>
        <w:tc>
          <w:tcPr>
            <w:tcW w:w="0" w:type="auto"/>
            <w:tcBorders>
              <w:top w:val="nil"/>
              <w:left w:val="nil"/>
              <w:bottom w:val="single" w:sz="4" w:space="0" w:color="auto"/>
              <w:right w:val="single" w:sz="4" w:space="0" w:color="auto"/>
            </w:tcBorders>
            <w:shd w:val="clear" w:color="000000" w:fill="EFCFCC"/>
            <w:vAlign w:val="center"/>
            <w:hideMark/>
            <w:tcPrChange w:id="2692"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7C0705E0" w14:textId="77777777" w:rsidR="005135B5" w:rsidRPr="00A4134B" w:rsidRDefault="005135B5" w:rsidP="00BE1C22">
            <w:pPr>
              <w:jc w:val="center"/>
              <w:rPr>
                <w:ins w:id="2693" w:author="Erlie Hasam Morfin Zavalza" w:date="2014-11-21T19:02:00Z"/>
                <w:rFonts w:ascii="Perpetua" w:hAnsi="Perpetua"/>
                <w:b/>
                <w:bCs/>
                <w:color w:val="000000"/>
                <w:sz w:val="20"/>
                <w:szCs w:val="24"/>
                <w:lang w:val="es-MX" w:eastAsia="es-MX"/>
              </w:rPr>
            </w:pPr>
            <w:ins w:id="2694" w:author="Erlie Hasam Morfin Zavalza" w:date="2014-11-21T19:02:00Z">
              <w:r w:rsidRPr="00A4134B">
                <w:rPr>
                  <w:rFonts w:ascii="Perpetua" w:hAnsi="Perpetua"/>
                  <w:b/>
                  <w:bCs/>
                  <w:color w:val="000000"/>
                  <w:sz w:val="20"/>
                  <w:szCs w:val="24"/>
                  <w:lang w:val="es-MX" w:eastAsia="es-MX"/>
                </w:rPr>
                <w:t>Vida útil [años]</w:t>
              </w:r>
            </w:ins>
          </w:p>
        </w:tc>
        <w:tc>
          <w:tcPr>
            <w:tcW w:w="0" w:type="auto"/>
            <w:tcBorders>
              <w:top w:val="nil"/>
              <w:left w:val="nil"/>
              <w:bottom w:val="single" w:sz="4" w:space="0" w:color="auto"/>
              <w:right w:val="single" w:sz="4" w:space="0" w:color="auto"/>
            </w:tcBorders>
            <w:shd w:val="clear" w:color="000000" w:fill="EFCFCC"/>
            <w:vAlign w:val="center"/>
            <w:hideMark/>
            <w:tcPrChange w:id="2695"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34795A7C" w14:textId="77777777" w:rsidR="005135B5" w:rsidRPr="00A4134B" w:rsidRDefault="005135B5" w:rsidP="00BE1C22">
            <w:pPr>
              <w:jc w:val="center"/>
              <w:rPr>
                <w:ins w:id="2696" w:author="Erlie Hasam Morfin Zavalza" w:date="2014-11-21T19:02:00Z"/>
                <w:rFonts w:ascii="Perpetua" w:hAnsi="Perpetua"/>
                <w:b/>
                <w:bCs/>
                <w:color w:val="000000"/>
                <w:sz w:val="20"/>
                <w:szCs w:val="24"/>
                <w:lang w:val="es-MX" w:eastAsia="es-MX"/>
              </w:rPr>
            </w:pPr>
            <w:ins w:id="2697" w:author="Erlie Hasam Morfin Zavalza" w:date="2014-11-21T19:02:00Z">
              <w:r w:rsidRPr="00A4134B">
                <w:rPr>
                  <w:rFonts w:ascii="Perpetua" w:hAnsi="Perpetua"/>
                  <w:b/>
                  <w:bCs/>
                  <w:color w:val="000000"/>
                  <w:sz w:val="20"/>
                  <w:szCs w:val="24"/>
                  <w:lang w:val="es-MX" w:eastAsia="es-MX"/>
                </w:rPr>
                <w:t>Valor de desecho final vida útil</w:t>
              </w:r>
            </w:ins>
          </w:p>
        </w:tc>
        <w:tc>
          <w:tcPr>
            <w:tcW w:w="0" w:type="auto"/>
            <w:tcBorders>
              <w:top w:val="nil"/>
              <w:left w:val="nil"/>
              <w:bottom w:val="single" w:sz="4" w:space="0" w:color="auto"/>
              <w:right w:val="single" w:sz="4" w:space="0" w:color="auto"/>
            </w:tcBorders>
            <w:shd w:val="clear" w:color="000000" w:fill="EFCFCC"/>
            <w:vAlign w:val="center"/>
            <w:hideMark/>
            <w:tcPrChange w:id="2698"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2E91277B" w14:textId="77777777" w:rsidR="005135B5" w:rsidRPr="00A4134B" w:rsidRDefault="005135B5" w:rsidP="00BE1C22">
            <w:pPr>
              <w:jc w:val="center"/>
              <w:rPr>
                <w:ins w:id="2699" w:author="Erlie Hasam Morfin Zavalza" w:date="2014-11-21T19:02:00Z"/>
                <w:rFonts w:ascii="Perpetua" w:hAnsi="Perpetua"/>
                <w:b/>
                <w:bCs/>
                <w:color w:val="000000"/>
                <w:sz w:val="20"/>
                <w:szCs w:val="24"/>
                <w:lang w:val="es-MX" w:eastAsia="es-MX"/>
              </w:rPr>
            </w:pPr>
            <w:ins w:id="2700" w:author="Erlie Hasam Morfin Zavalza" w:date="2014-11-21T19:02:00Z">
              <w:r w:rsidRPr="00A4134B">
                <w:rPr>
                  <w:rFonts w:ascii="Perpetua" w:hAnsi="Perpetua"/>
                  <w:b/>
                  <w:bCs/>
                  <w:color w:val="000000"/>
                  <w:sz w:val="20"/>
                  <w:szCs w:val="24"/>
                  <w:lang w:val="es-MX" w:eastAsia="es-MX"/>
                </w:rPr>
                <w:t>Valor de desecho final proyecto</w:t>
              </w:r>
            </w:ins>
          </w:p>
        </w:tc>
        <w:tc>
          <w:tcPr>
            <w:tcW w:w="0" w:type="auto"/>
            <w:tcBorders>
              <w:top w:val="nil"/>
              <w:left w:val="nil"/>
              <w:bottom w:val="single" w:sz="4" w:space="0" w:color="auto"/>
              <w:right w:val="single" w:sz="4" w:space="0" w:color="auto"/>
            </w:tcBorders>
            <w:shd w:val="clear" w:color="000000" w:fill="EFCFCC"/>
            <w:vAlign w:val="center"/>
            <w:hideMark/>
            <w:tcPrChange w:id="2701" w:author="Erlie Hasam Morfin Zavalza" w:date="2014-11-21T19:14:00Z">
              <w:tcPr>
                <w:tcW w:w="0" w:type="auto"/>
                <w:tcBorders>
                  <w:top w:val="nil"/>
                  <w:left w:val="nil"/>
                  <w:bottom w:val="single" w:sz="4" w:space="0" w:color="auto"/>
                  <w:right w:val="single" w:sz="4" w:space="0" w:color="auto"/>
                </w:tcBorders>
                <w:shd w:val="clear" w:color="000000" w:fill="EFCFCC"/>
                <w:vAlign w:val="center"/>
                <w:hideMark/>
              </w:tcPr>
            </w:tcPrChange>
          </w:tcPr>
          <w:p w14:paraId="11A46AC2" w14:textId="77777777" w:rsidR="005135B5" w:rsidRPr="00A4134B" w:rsidRDefault="005135B5" w:rsidP="00BE1C22">
            <w:pPr>
              <w:jc w:val="center"/>
              <w:rPr>
                <w:ins w:id="2702" w:author="Erlie Hasam Morfin Zavalza" w:date="2014-11-21T19:02:00Z"/>
                <w:rFonts w:ascii="Perpetua" w:hAnsi="Perpetua"/>
                <w:b/>
                <w:bCs/>
                <w:color w:val="000000"/>
                <w:sz w:val="20"/>
                <w:szCs w:val="24"/>
                <w:lang w:val="es-MX" w:eastAsia="es-MX"/>
              </w:rPr>
            </w:pPr>
            <w:ins w:id="2703" w:author="Erlie Hasam Morfin Zavalza" w:date="2014-11-21T19:02:00Z">
              <w:r w:rsidRPr="00A4134B">
                <w:rPr>
                  <w:rFonts w:ascii="Perpetua" w:hAnsi="Perpetua"/>
                  <w:b/>
                  <w:bCs/>
                  <w:color w:val="000000"/>
                  <w:sz w:val="20"/>
                  <w:szCs w:val="24"/>
                  <w:lang w:val="es-MX" w:eastAsia="es-MX"/>
                </w:rPr>
                <w:t>Costo total [CLP]</w:t>
              </w:r>
            </w:ins>
          </w:p>
        </w:tc>
      </w:tr>
      <w:tr w:rsidR="005135B5" w:rsidRPr="00A4134B" w14:paraId="5EF889A7" w14:textId="77777777" w:rsidTr="00DB020B">
        <w:trPr>
          <w:trHeight w:val="171"/>
          <w:jc w:val="center"/>
          <w:ins w:id="2704" w:author="Erlie Hasam Morfin Zavalza" w:date="2014-11-21T19:02:00Z"/>
          <w:trPrChange w:id="2705" w:author="Erlie Hasam Morfin Zavalza" w:date="2014-11-21T19:14:00Z">
            <w:trPr>
              <w:trHeight w:val="330"/>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2706" w:author="Erlie Hasam Morfin Zavalza" w:date="2014-11-21T19:14:00Z">
              <w:tcPr>
                <w:tcW w:w="0" w:type="auto"/>
                <w:tcBorders>
                  <w:top w:val="nil"/>
                  <w:left w:val="single" w:sz="4" w:space="0" w:color="auto"/>
                  <w:bottom w:val="single" w:sz="4" w:space="0" w:color="auto"/>
                  <w:right w:val="single" w:sz="4" w:space="0" w:color="auto"/>
                </w:tcBorders>
                <w:shd w:val="clear" w:color="000000" w:fill="FDE9D9"/>
                <w:vAlign w:val="center"/>
                <w:hideMark/>
              </w:tcPr>
            </w:tcPrChange>
          </w:tcPr>
          <w:p w14:paraId="0208C9E2" w14:textId="77777777" w:rsidR="005135B5" w:rsidRPr="00A4134B" w:rsidRDefault="005135B5" w:rsidP="00BE1C22">
            <w:pPr>
              <w:ind w:firstLineChars="100" w:firstLine="201"/>
              <w:jc w:val="left"/>
              <w:rPr>
                <w:ins w:id="2707" w:author="Erlie Hasam Morfin Zavalza" w:date="2014-11-21T19:02:00Z"/>
                <w:rFonts w:ascii="Perpetua" w:hAnsi="Perpetua"/>
                <w:b/>
                <w:bCs/>
                <w:color w:val="000000"/>
                <w:sz w:val="20"/>
                <w:szCs w:val="24"/>
                <w:lang w:val="es-MX" w:eastAsia="es-MX"/>
              </w:rPr>
            </w:pPr>
            <w:ins w:id="2708" w:author="Erlie Hasam Morfin Zavalza" w:date="2014-11-21T19:02:00Z">
              <w:r w:rsidRPr="00A4134B">
                <w:rPr>
                  <w:rFonts w:ascii="Perpetua" w:hAnsi="Perpetua"/>
                  <w:b/>
                  <w:bCs/>
                  <w:color w:val="000000"/>
                  <w:sz w:val="20"/>
                  <w:szCs w:val="24"/>
                  <w:lang w:val="es-MX" w:eastAsia="es-MX"/>
                </w:rPr>
                <w:t>Sartenes</w:t>
              </w:r>
            </w:ins>
          </w:p>
        </w:tc>
        <w:tc>
          <w:tcPr>
            <w:tcW w:w="0" w:type="auto"/>
            <w:tcBorders>
              <w:top w:val="nil"/>
              <w:left w:val="nil"/>
              <w:bottom w:val="single" w:sz="4" w:space="0" w:color="auto"/>
              <w:right w:val="single" w:sz="4" w:space="0" w:color="auto"/>
            </w:tcBorders>
            <w:shd w:val="clear" w:color="000000" w:fill="FDE9D9"/>
            <w:vAlign w:val="center"/>
            <w:hideMark/>
            <w:tcPrChange w:id="2709"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2635857F" w14:textId="77777777" w:rsidR="005135B5" w:rsidRPr="00A4134B" w:rsidRDefault="005135B5" w:rsidP="00BE1C22">
            <w:pPr>
              <w:ind w:firstLineChars="100" w:firstLine="200"/>
              <w:jc w:val="left"/>
              <w:rPr>
                <w:ins w:id="2710" w:author="Erlie Hasam Morfin Zavalza" w:date="2014-11-21T19:02:00Z"/>
                <w:rFonts w:ascii="Perpetua" w:hAnsi="Perpetua"/>
                <w:color w:val="000000"/>
                <w:sz w:val="20"/>
                <w:szCs w:val="24"/>
                <w:lang w:val="es-MX" w:eastAsia="es-MX"/>
              </w:rPr>
            </w:pPr>
            <w:ins w:id="2711" w:author="Erlie Hasam Morfin Zavalza" w:date="2014-11-21T19:02:00Z">
              <w:r w:rsidRPr="00A4134B">
                <w:rPr>
                  <w:rFonts w:ascii="Perpetua" w:hAnsi="Perpetua"/>
                  <w:color w:val="000000"/>
                  <w:sz w:val="20"/>
                  <w:szCs w:val="24"/>
                  <w:lang w:val="es-MX" w:eastAsia="es-MX"/>
                </w:rPr>
                <w:t>12</w:t>
              </w:r>
            </w:ins>
          </w:p>
        </w:tc>
        <w:tc>
          <w:tcPr>
            <w:tcW w:w="0" w:type="auto"/>
            <w:tcBorders>
              <w:top w:val="nil"/>
              <w:left w:val="nil"/>
              <w:bottom w:val="single" w:sz="4" w:space="0" w:color="auto"/>
              <w:right w:val="single" w:sz="4" w:space="0" w:color="auto"/>
            </w:tcBorders>
            <w:shd w:val="clear" w:color="000000" w:fill="FDE9D9"/>
            <w:vAlign w:val="center"/>
            <w:hideMark/>
            <w:tcPrChange w:id="2712"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E4F1AEC" w14:textId="77777777" w:rsidR="005135B5" w:rsidRPr="00A4134B" w:rsidRDefault="005135B5" w:rsidP="00BE1C22">
            <w:pPr>
              <w:ind w:firstLineChars="100" w:firstLine="200"/>
              <w:jc w:val="left"/>
              <w:rPr>
                <w:ins w:id="2713" w:author="Erlie Hasam Morfin Zavalza" w:date="2014-11-21T19:02:00Z"/>
                <w:rFonts w:ascii="Perpetua" w:hAnsi="Perpetua"/>
                <w:color w:val="000000"/>
                <w:sz w:val="20"/>
                <w:szCs w:val="24"/>
                <w:lang w:val="es-MX" w:eastAsia="es-MX"/>
              </w:rPr>
            </w:pPr>
            <w:ins w:id="2714" w:author="Erlie Hasam Morfin Zavalza" w:date="2014-11-21T19:02:00Z">
              <w:r w:rsidRPr="00A4134B">
                <w:rPr>
                  <w:rFonts w:ascii="Perpetua" w:hAnsi="Perpetua"/>
                  <w:color w:val="000000"/>
                  <w:sz w:val="20"/>
                  <w:szCs w:val="24"/>
                  <w:lang w:val="es-MX" w:eastAsia="es-MX"/>
                </w:rPr>
                <w:t>$2,500.00</w:t>
              </w:r>
            </w:ins>
          </w:p>
        </w:tc>
        <w:tc>
          <w:tcPr>
            <w:tcW w:w="0" w:type="auto"/>
            <w:tcBorders>
              <w:top w:val="nil"/>
              <w:left w:val="nil"/>
              <w:bottom w:val="single" w:sz="4" w:space="0" w:color="auto"/>
              <w:right w:val="single" w:sz="4" w:space="0" w:color="auto"/>
            </w:tcBorders>
            <w:shd w:val="clear" w:color="000000" w:fill="FDE9D9"/>
            <w:vAlign w:val="center"/>
            <w:hideMark/>
            <w:tcPrChange w:id="2715"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BC8D302" w14:textId="77777777" w:rsidR="005135B5" w:rsidRPr="00A4134B" w:rsidRDefault="005135B5" w:rsidP="00BE1C22">
            <w:pPr>
              <w:ind w:firstLineChars="100" w:firstLine="200"/>
              <w:jc w:val="left"/>
              <w:rPr>
                <w:ins w:id="2716" w:author="Erlie Hasam Morfin Zavalza" w:date="2014-11-21T19:02:00Z"/>
                <w:rFonts w:ascii="Perpetua" w:hAnsi="Perpetua"/>
                <w:color w:val="000000"/>
                <w:sz w:val="20"/>
                <w:szCs w:val="24"/>
                <w:lang w:val="es-MX" w:eastAsia="es-MX"/>
              </w:rPr>
            </w:pPr>
            <w:ins w:id="2717" w:author="Erlie Hasam Morfin Zavalza" w:date="2014-11-21T19:02:00Z">
              <w:r w:rsidRPr="00A4134B">
                <w:rPr>
                  <w:rFonts w:ascii="Perpetua" w:hAnsi="Perpetua"/>
                  <w:color w:val="000000"/>
                  <w:sz w:val="20"/>
                  <w:szCs w:val="24"/>
                  <w:lang w:val="es-MX" w:eastAsia="es-MX"/>
                </w:rPr>
                <w:t>2</w:t>
              </w:r>
            </w:ins>
          </w:p>
        </w:tc>
        <w:tc>
          <w:tcPr>
            <w:tcW w:w="0" w:type="auto"/>
            <w:tcBorders>
              <w:top w:val="nil"/>
              <w:left w:val="nil"/>
              <w:bottom w:val="single" w:sz="4" w:space="0" w:color="auto"/>
              <w:right w:val="single" w:sz="4" w:space="0" w:color="auto"/>
            </w:tcBorders>
            <w:shd w:val="clear" w:color="000000" w:fill="FDE9D9"/>
            <w:vAlign w:val="center"/>
            <w:hideMark/>
            <w:tcPrChange w:id="2718"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1253D68F" w14:textId="77777777" w:rsidR="005135B5" w:rsidRPr="00A4134B" w:rsidRDefault="005135B5" w:rsidP="00BE1C22">
            <w:pPr>
              <w:ind w:firstLineChars="100" w:firstLine="200"/>
              <w:jc w:val="left"/>
              <w:rPr>
                <w:ins w:id="2719" w:author="Erlie Hasam Morfin Zavalza" w:date="2014-11-21T19:02:00Z"/>
                <w:rFonts w:ascii="Perpetua" w:hAnsi="Perpetua"/>
                <w:color w:val="000000"/>
                <w:sz w:val="20"/>
                <w:szCs w:val="24"/>
                <w:lang w:val="es-MX" w:eastAsia="es-MX"/>
              </w:rPr>
            </w:pPr>
            <w:ins w:id="2720" w:author="Erlie Hasam Morfin Zavalza" w:date="2014-11-21T19:02:00Z">
              <w:r w:rsidRPr="00A4134B">
                <w:rPr>
                  <w:rFonts w:ascii="Perpetua" w:hAnsi="Perpetua"/>
                  <w:color w:val="000000"/>
                  <w:sz w:val="20"/>
                  <w:szCs w:val="24"/>
                  <w:lang w:val="es-MX" w:eastAsia="es-MX"/>
                </w:rPr>
                <w:t>$300.00</w:t>
              </w:r>
            </w:ins>
          </w:p>
        </w:tc>
        <w:tc>
          <w:tcPr>
            <w:tcW w:w="0" w:type="auto"/>
            <w:tcBorders>
              <w:top w:val="nil"/>
              <w:left w:val="nil"/>
              <w:bottom w:val="single" w:sz="4" w:space="0" w:color="auto"/>
              <w:right w:val="single" w:sz="4" w:space="0" w:color="auto"/>
            </w:tcBorders>
            <w:shd w:val="clear" w:color="000000" w:fill="FDE9D9"/>
            <w:vAlign w:val="center"/>
            <w:hideMark/>
            <w:tcPrChange w:id="2721"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355AF5E8" w14:textId="77777777" w:rsidR="005135B5" w:rsidRPr="00A4134B" w:rsidRDefault="005135B5" w:rsidP="00BE1C22">
            <w:pPr>
              <w:ind w:firstLineChars="100" w:firstLine="200"/>
              <w:jc w:val="left"/>
              <w:rPr>
                <w:ins w:id="2722" w:author="Erlie Hasam Morfin Zavalza" w:date="2014-11-21T19:02:00Z"/>
                <w:rFonts w:ascii="Perpetua" w:hAnsi="Perpetua"/>
                <w:color w:val="000000"/>
                <w:sz w:val="20"/>
                <w:szCs w:val="24"/>
                <w:lang w:val="es-MX" w:eastAsia="es-MX"/>
              </w:rPr>
            </w:pPr>
            <w:ins w:id="2723" w:author="Erlie Hasam Morfin Zavalza" w:date="2014-11-21T19:02:00Z">
              <w:r w:rsidRPr="00A4134B">
                <w:rPr>
                  <w:rFonts w:ascii="Perpetua" w:hAnsi="Perpetua"/>
                  <w:color w:val="000000"/>
                  <w:sz w:val="20"/>
                  <w:szCs w:val="24"/>
                  <w:lang w:val="es-MX" w:eastAsia="es-MX"/>
                </w:rPr>
                <w:t>$15,000.00</w:t>
              </w:r>
            </w:ins>
          </w:p>
        </w:tc>
        <w:tc>
          <w:tcPr>
            <w:tcW w:w="0" w:type="auto"/>
            <w:tcBorders>
              <w:top w:val="nil"/>
              <w:left w:val="nil"/>
              <w:bottom w:val="single" w:sz="4" w:space="0" w:color="auto"/>
              <w:right w:val="single" w:sz="4" w:space="0" w:color="auto"/>
            </w:tcBorders>
            <w:shd w:val="clear" w:color="000000" w:fill="FDE9D9"/>
            <w:vAlign w:val="center"/>
            <w:hideMark/>
            <w:tcPrChange w:id="2724"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7D988378" w14:textId="77777777" w:rsidR="005135B5" w:rsidRPr="00A4134B" w:rsidRDefault="005135B5" w:rsidP="00BE1C22">
            <w:pPr>
              <w:ind w:firstLineChars="100" w:firstLine="200"/>
              <w:jc w:val="left"/>
              <w:rPr>
                <w:ins w:id="2725" w:author="Erlie Hasam Morfin Zavalza" w:date="2014-11-21T19:02:00Z"/>
                <w:rFonts w:ascii="Perpetua" w:hAnsi="Perpetua"/>
                <w:color w:val="000000"/>
                <w:sz w:val="20"/>
                <w:szCs w:val="24"/>
                <w:lang w:val="es-MX" w:eastAsia="es-MX"/>
              </w:rPr>
            </w:pPr>
            <w:ins w:id="2726" w:author="Erlie Hasam Morfin Zavalza" w:date="2014-11-21T19:02:00Z">
              <w:r w:rsidRPr="00A4134B">
                <w:rPr>
                  <w:rFonts w:ascii="Perpetua" w:hAnsi="Perpetua"/>
                  <w:color w:val="000000"/>
                  <w:sz w:val="20"/>
                  <w:szCs w:val="24"/>
                  <w:lang w:val="es-MX" w:eastAsia="es-MX"/>
                </w:rPr>
                <w:t>$30,000.00</w:t>
              </w:r>
            </w:ins>
          </w:p>
        </w:tc>
      </w:tr>
      <w:tr w:rsidR="005135B5" w:rsidRPr="00A4134B" w14:paraId="4FF1604F" w14:textId="77777777" w:rsidTr="00DB020B">
        <w:trPr>
          <w:trHeight w:val="217"/>
          <w:jc w:val="center"/>
          <w:ins w:id="2727" w:author="Erlie Hasam Morfin Zavalza" w:date="2014-11-21T19:02:00Z"/>
          <w:trPrChange w:id="2728" w:author="Erlie Hasam Morfin Zavalza" w:date="2014-11-21T19:14:00Z">
            <w:trPr>
              <w:trHeight w:val="329"/>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2729" w:author="Erlie Hasam Morfin Zavalza" w:date="2014-11-21T19:14:00Z">
              <w:tcPr>
                <w:tcW w:w="0" w:type="auto"/>
                <w:tcBorders>
                  <w:top w:val="nil"/>
                  <w:left w:val="single" w:sz="4" w:space="0" w:color="auto"/>
                  <w:bottom w:val="single" w:sz="4" w:space="0" w:color="auto"/>
                  <w:right w:val="single" w:sz="4" w:space="0" w:color="auto"/>
                </w:tcBorders>
                <w:shd w:val="clear" w:color="000000" w:fill="FCD5B4"/>
                <w:vAlign w:val="center"/>
                <w:hideMark/>
              </w:tcPr>
            </w:tcPrChange>
          </w:tcPr>
          <w:p w14:paraId="7FC5BDA1" w14:textId="77777777" w:rsidR="005135B5" w:rsidRPr="00A4134B" w:rsidRDefault="005135B5" w:rsidP="00BE1C22">
            <w:pPr>
              <w:ind w:firstLineChars="100" w:firstLine="201"/>
              <w:jc w:val="left"/>
              <w:rPr>
                <w:ins w:id="2730" w:author="Erlie Hasam Morfin Zavalza" w:date="2014-11-21T19:02:00Z"/>
                <w:rFonts w:ascii="Perpetua" w:hAnsi="Perpetua"/>
                <w:b/>
                <w:bCs/>
                <w:color w:val="000000"/>
                <w:sz w:val="20"/>
                <w:szCs w:val="24"/>
                <w:lang w:val="es-MX" w:eastAsia="es-MX"/>
              </w:rPr>
            </w:pPr>
            <w:ins w:id="2731" w:author="Erlie Hasam Morfin Zavalza" w:date="2014-11-21T19:02:00Z">
              <w:r w:rsidRPr="00A4134B">
                <w:rPr>
                  <w:rFonts w:ascii="Perpetua" w:hAnsi="Perpetua"/>
                  <w:b/>
                  <w:bCs/>
                  <w:color w:val="000000"/>
                  <w:sz w:val="20"/>
                  <w:szCs w:val="24"/>
                  <w:lang w:val="es-MX" w:eastAsia="es-MX"/>
                </w:rPr>
                <w:t>Refrigerador</w:t>
              </w:r>
            </w:ins>
          </w:p>
        </w:tc>
        <w:tc>
          <w:tcPr>
            <w:tcW w:w="0" w:type="auto"/>
            <w:tcBorders>
              <w:top w:val="nil"/>
              <w:left w:val="nil"/>
              <w:bottom w:val="single" w:sz="4" w:space="0" w:color="auto"/>
              <w:right w:val="single" w:sz="4" w:space="0" w:color="auto"/>
            </w:tcBorders>
            <w:shd w:val="clear" w:color="000000" w:fill="FCD5B4"/>
            <w:vAlign w:val="center"/>
            <w:hideMark/>
            <w:tcPrChange w:id="2732"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6008D441" w14:textId="77777777" w:rsidR="005135B5" w:rsidRPr="00A4134B" w:rsidRDefault="005135B5" w:rsidP="00BE1C22">
            <w:pPr>
              <w:ind w:firstLineChars="100" w:firstLine="200"/>
              <w:jc w:val="left"/>
              <w:rPr>
                <w:ins w:id="2733" w:author="Erlie Hasam Morfin Zavalza" w:date="2014-11-21T19:02:00Z"/>
                <w:rFonts w:ascii="Perpetua" w:hAnsi="Perpetua"/>
                <w:color w:val="000000"/>
                <w:sz w:val="20"/>
                <w:szCs w:val="24"/>
                <w:lang w:val="es-MX" w:eastAsia="es-MX"/>
              </w:rPr>
            </w:pPr>
            <w:ins w:id="2734" w:author="Erlie Hasam Morfin Zavalza" w:date="2014-11-21T19:02:00Z">
              <w:r w:rsidRPr="00A4134B">
                <w:rPr>
                  <w:rFonts w:ascii="Perpetua" w:hAnsi="Perpetua"/>
                  <w:color w:val="000000"/>
                  <w:sz w:val="20"/>
                  <w:szCs w:val="24"/>
                  <w:lang w:val="es-MX" w:eastAsia="es-MX"/>
                </w:rPr>
                <w:t>3</w:t>
              </w:r>
            </w:ins>
          </w:p>
        </w:tc>
        <w:tc>
          <w:tcPr>
            <w:tcW w:w="0" w:type="auto"/>
            <w:tcBorders>
              <w:top w:val="nil"/>
              <w:left w:val="nil"/>
              <w:bottom w:val="single" w:sz="4" w:space="0" w:color="auto"/>
              <w:right w:val="single" w:sz="4" w:space="0" w:color="auto"/>
            </w:tcBorders>
            <w:shd w:val="clear" w:color="000000" w:fill="FCD5B4"/>
            <w:vAlign w:val="center"/>
            <w:hideMark/>
            <w:tcPrChange w:id="2735"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4DC3AABD" w14:textId="77777777" w:rsidR="005135B5" w:rsidRPr="00A4134B" w:rsidRDefault="005135B5" w:rsidP="00BE1C22">
            <w:pPr>
              <w:ind w:firstLineChars="100" w:firstLine="200"/>
              <w:jc w:val="left"/>
              <w:rPr>
                <w:ins w:id="2736" w:author="Erlie Hasam Morfin Zavalza" w:date="2014-11-21T19:02:00Z"/>
                <w:rFonts w:ascii="Perpetua" w:hAnsi="Perpetua"/>
                <w:color w:val="000000"/>
                <w:sz w:val="20"/>
                <w:szCs w:val="24"/>
                <w:lang w:val="es-MX" w:eastAsia="es-MX"/>
              </w:rPr>
            </w:pPr>
            <w:ins w:id="2737" w:author="Erlie Hasam Morfin Zavalza" w:date="2014-11-21T19:02:00Z">
              <w:r w:rsidRPr="00A4134B">
                <w:rPr>
                  <w:rFonts w:ascii="Perpetua" w:hAnsi="Perpetua"/>
                  <w:color w:val="000000"/>
                  <w:sz w:val="20"/>
                  <w:szCs w:val="24"/>
                  <w:lang w:val="es-MX" w:eastAsia="es-MX"/>
                </w:rPr>
                <w:t>$250,000.00</w:t>
              </w:r>
            </w:ins>
          </w:p>
        </w:tc>
        <w:tc>
          <w:tcPr>
            <w:tcW w:w="0" w:type="auto"/>
            <w:tcBorders>
              <w:top w:val="nil"/>
              <w:left w:val="nil"/>
              <w:bottom w:val="single" w:sz="4" w:space="0" w:color="auto"/>
              <w:right w:val="single" w:sz="4" w:space="0" w:color="auto"/>
            </w:tcBorders>
            <w:shd w:val="clear" w:color="000000" w:fill="FCD5B4"/>
            <w:vAlign w:val="center"/>
            <w:hideMark/>
            <w:tcPrChange w:id="2738"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6679E86E" w14:textId="77777777" w:rsidR="005135B5" w:rsidRPr="00A4134B" w:rsidRDefault="005135B5" w:rsidP="00BE1C22">
            <w:pPr>
              <w:ind w:firstLineChars="100" w:firstLine="200"/>
              <w:jc w:val="left"/>
              <w:rPr>
                <w:ins w:id="2739" w:author="Erlie Hasam Morfin Zavalza" w:date="2014-11-21T19:02:00Z"/>
                <w:rFonts w:ascii="Perpetua" w:hAnsi="Perpetua"/>
                <w:color w:val="000000"/>
                <w:sz w:val="20"/>
                <w:szCs w:val="24"/>
                <w:lang w:val="es-MX" w:eastAsia="es-MX"/>
              </w:rPr>
            </w:pPr>
            <w:ins w:id="2740" w:author="Erlie Hasam Morfin Zavalza" w:date="2014-11-21T19:02:00Z">
              <w:r w:rsidRPr="00A4134B">
                <w:rPr>
                  <w:rFonts w:ascii="Perpetua" w:hAnsi="Perpetua"/>
                  <w:color w:val="000000"/>
                  <w:sz w:val="20"/>
                  <w:szCs w:val="24"/>
                  <w:lang w:val="es-MX" w:eastAsia="es-MX"/>
                </w:rPr>
                <w:t>10</w:t>
              </w:r>
            </w:ins>
          </w:p>
        </w:tc>
        <w:tc>
          <w:tcPr>
            <w:tcW w:w="0" w:type="auto"/>
            <w:tcBorders>
              <w:top w:val="nil"/>
              <w:left w:val="nil"/>
              <w:bottom w:val="single" w:sz="4" w:space="0" w:color="auto"/>
              <w:right w:val="single" w:sz="4" w:space="0" w:color="auto"/>
            </w:tcBorders>
            <w:shd w:val="clear" w:color="000000" w:fill="FCD5B4"/>
            <w:vAlign w:val="center"/>
            <w:hideMark/>
            <w:tcPrChange w:id="2741"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6DD6A0A5" w14:textId="77777777" w:rsidR="005135B5" w:rsidRPr="00A4134B" w:rsidRDefault="005135B5" w:rsidP="00BE1C22">
            <w:pPr>
              <w:ind w:firstLineChars="100" w:firstLine="200"/>
              <w:jc w:val="left"/>
              <w:rPr>
                <w:ins w:id="2742" w:author="Erlie Hasam Morfin Zavalza" w:date="2014-11-21T19:02:00Z"/>
                <w:rFonts w:ascii="Perpetua" w:hAnsi="Perpetua"/>
                <w:color w:val="000000"/>
                <w:sz w:val="20"/>
                <w:szCs w:val="24"/>
                <w:lang w:val="es-MX" w:eastAsia="es-MX"/>
              </w:rPr>
            </w:pPr>
            <w:ins w:id="2743"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CD5B4"/>
            <w:vAlign w:val="center"/>
            <w:hideMark/>
            <w:tcPrChange w:id="2744"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5DDDCE3B" w14:textId="77777777" w:rsidR="005135B5" w:rsidRPr="00A4134B" w:rsidRDefault="005135B5" w:rsidP="00BE1C22">
            <w:pPr>
              <w:ind w:firstLineChars="100" w:firstLine="200"/>
              <w:jc w:val="left"/>
              <w:rPr>
                <w:ins w:id="2745" w:author="Erlie Hasam Morfin Zavalza" w:date="2014-11-21T19:02:00Z"/>
                <w:rFonts w:ascii="Perpetua" w:hAnsi="Perpetua"/>
                <w:color w:val="000000"/>
                <w:sz w:val="20"/>
                <w:szCs w:val="24"/>
                <w:lang w:val="es-MX" w:eastAsia="es-MX"/>
              </w:rPr>
            </w:pPr>
            <w:ins w:id="2746" w:author="Erlie Hasam Morfin Zavalza" w:date="2014-11-21T19:02:00Z">
              <w:r w:rsidRPr="00A4134B">
                <w:rPr>
                  <w:rFonts w:ascii="Perpetua" w:hAnsi="Perpetua"/>
                  <w:color w:val="000000"/>
                  <w:sz w:val="20"/>
                  <w:szCs w:val="24"/>
                  <w:lang w:val="es-MX" w:eastAsia="es-MX"/>
                </w:rPr>
                <w:t>$375,000.00</w:t>
              </w:r>
            </w:ins>
          </w:p>
        </w:tc>
        <w:tc>
          <w:tcPr>
            <w:tcW w:w="0" w:type="auto"/>
            <w:tcBorders>
              <w:top w:val="nil"/>
              <w:left w:val="nil"/>
              <w:bottom w:val="single" w:sz="4" w:space="0" w:color="auto"/>
              <w:right w:val="single" w:sz="4" w:space="0" w:color="auto"/>
            </w:tcBorders>
            <w:shd w:val="clear" w:color="000000" w:fill="FCD5B4"/>
            <w:vAlign w:val="center"/>
            <w:hideMark/>
            <w:tcPrChange w:id="2747"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213D83AE" w14:textId="77777777" w:rsidR="005135B5" w:rsidRPr="00A4134B" w:rsidRDefault="005135B5" w:rsidP="00BE1C22">
            <w:pPr>
              <w:ind w:firstLineChars="100" w:firstLine="200"/>
              <w:jc w:val="left"/>
              <w:rPr>
                <w:ins w:id="2748" w:author="Erlie Hasam Morfin Zavalza" w:date="2014-11-21T19:02:00Z"/>
                <w:rFonts w:ascii="Perpetua" w:hAnsi="Perpetua"/>
                <w:color w:val="000000"/>
                <w:sz w:val="20"/>
                <w:szCs w:val="24"/>
                <w:lang w:val="es-MX" w:eastAsia="es-MX"/>
              </w:rPr>
            </w:pPr>
            <w:ins w:id="2749" w:author="Erlie Hasam Morfin Zavalza" w:date="2014-11-21T19:02:00Z">
              <w:r w:rsidRPr="00A4134B">
                <w:rPr>
                  <w:rFonts w:ascii="Perpetua" w:hAnsi="Perpetua"/>
                  <w:color w:val="000000"/>
                  <w:sz w:val="20"/>
                  <w:szCs w:val="24"/>
                  <w:lang w:val="es-MX" w:eastAsia="es-MX"/>
                </w:rPr>
                <w:t>$750,000.00</w:t>
              </w:r>
            </w:ins>
          </w:p>
        </w:tc>
      </w:tr>
      <w:tr w:rsidR="005135B5" w:rsidRPr="00A4134B" w14:paraId="010D04EE" w14:textId="77777777" w:rsidTr="00DB020B">
        <w:trPr>
          <w:trHeight w:val="263"/>
          <w:jc w:val="center"/>
          <w:ins w:id="2750" w:author="Erlie Hasam Morfin Zavalza" w:date="2014-11-21T19:02:00Z"/>
          <w:trPrChange w:id="2751" w:author="Erlie Hasam Morfin Zavalza" w:date="2014-11-21T19:14:00Z">
            <w:trPr>
              <w:trHeight w:val="291"/>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2752" w:author="Erlie Hasam Morfin Zavalza" w:date="2014-11-21T19:14:00Z">
              <w:tcPr>
                <w:tcW w:w="0" w:type="auto"/>
                <w:tcBorders>
                  <w:top w:val="nil"/>
                  <w:left w:val="single" w:sz="4" w:space="0" w:color="auto"/>
                  <w:bottom w:val="single" w:sz="4" w:space="0" w:color="auto"/>
                  <w:right w:val="single" w:sz="4" w:space="0" w:color="auto"/>
                </w:tcBorders>
                <w:shd w:val="clear" w:color="000000" w:fill="FDE9D9"/>
                <w:vAlign w:val="center"/>
                <w:hideMark/>
              </w:tcPr>
            </w:tcPrChange>
          </w:tcPr>
          <w:p w14:paraId="7A089614" w14:textId="12272575" w:rsidR="005135B5" w:rsidRPr="00A4134B" w:rsidRDefault="00DB020B" w:rsidP="00BE1C22">
            <w:pPr>
              <w:ind w:firstLineChars="100" w:firstLine="201"/>
              <w:jc w:val="left"/>
              <w:rPr>
                <w:ins w:id="2753" w:author="Erlie Hasam Morfin Zavalza" w:date="2014-11-21T19:02:00Z"/>
                <w:rFonts w:ascii="Perpetua" w:hAnsi="Perpetua"/>
                <w:b/>
                <w:bCs/>
                <w:color w:val="000000"/>
                <w:sz w:val="20"/>
                <w:szCs w:val="24"/>
                <w:lang w:val="es-MX" w:eastAsia="es-MX"/>
              </w:rPr>
            </w:pPr>
            <w:ins w:id="2754" w:author="Erlie Hasam Morfin Zavalza" w:date="2014-11-21T19:02:00Z">
              <w:r>
                <w:rPr>
                  <w:rFonts w:ascii="Perpetua" w:hAnsi="Perpetua"/>
                  <w:b/>
                  <w:bCs/>
                  <w:color w:val="000000"/>
                  <w:sz w:val="20"/>
                  <w:szCs w:val="24"/>
                  <w:lang w:val="es-MX" w:eastAsia="es-MX"/>
                </w:rPr>
                <w:t xml:space="preserve">Tabla para </w:t>
              </w:r>
              <w:r w:rsidR="005135B5" w:rsidRPr="00A4134B">
                <w:rPr>
                  <w:rFonts w:ascii="Perpetua" w:hAnsi="Perpetua"/>
                  <w:b/>
                  <w:bCs/>
                  <w:color w:val="000000"/>
                  <w:sz w:val="20"/>
                  <w:szCs w:val="24"/>
                  <w:lang w:val="es-MX" w:eastAsia="es-MX"/>
                </w:rPr>
                <w:t>Cortar</w:t>
              </w:r>
            </w:ins>
          </w:p>
        </w:tc>
        <w:tc>
          <w:tcPr>
            <w:tcW w:w="0" w:type="auto"/>
            <w:tcBorders>
              <w:top w:val="nil"/>
              <w:left w:val="nil"/>
              <w:bottom w:val="single" w:sz="4" w:space="0" w:color="auto"/>
              <w:right w:val="single" w:sz="4" w:space="0" w:color="auto"/>
            </w:tcBorders>
            <w:shd w:val="clear" w:color="000000" w:fill="FDE9D9"/>
            <w:vAlign w:val="center"/>
            <w:hideMark/>
            <w:tcPrChange w:id="2755"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3672863C" w14:textId="77777777" w:rsidR="005135B5" w:rsidRPr="00A4134B" w:rsidRDefault="005135B5" w:rsidP="00BE1C22">
            <w:pPr>
              <w:ind w:firstLineChars="100" w:firstLine="200"/>
              <w:jc w:val="left"/>
              <w:rPr>
                <w:ins w:id="2756" w:author="Erlie Hasam Morfin Zavalza" w:date="2014-11-21T19:02:00Z"/>
                <w:rFonts w:ascii="Perpetua" w:hAnsi="Perpetua"/>
                <w:color w:val="000000"/>
                <w:sz w:val="20"/>
                <w:szCs w:val="24"/>
                <w:lang w:val="es-MX" w:eastAsia="es-MX"/>
              </w:rPr>
            </w:pPr>
            <w:ins w:id="2757" w:author="Erlie Hasam Morfin Zavalza" w:date="2014-11-21T19:02:00Z">
              <w:r w:rsidRPr="00A4134B">
                <w:rPr>
                  <w:rFonts w:ascii="Perpetua" w:hAnsi="Perpetua"/>
                  <w:color w:val="000000"/>
                  <w:sz w:val="20"/>
                  <w:szCs w:val="24"/>
                  <w:lang w:val="es-MX" w:eastAsia="es-MX"/>
                </w:rPr>
                <w:t>8</w:t>
              </w:r>
            </w:ins>
          </w:p>
        </w:tc>
        <w:tc>
          <w:tcPr>
            <w:tcW w:w="0" w:type="auto"/>
            <w:tcBorders>
              <w:top w:val="nil"/>
              <w:left w:val="nil"/>
              <w:bottom w:val="single" w:sz="4" w:space="0" w:color="auto"/>
              <w:right w:val="single" w:sz="4" w:space="0" w:color="auto"/>
            </w:tcBorders>
            <w:shd w:val="clear" w:color="000000" w:fill="FDE9D9"/>
            <w:vAlign w:val="center"/>
            <w:hideMark/>
            <w:tcPrChange w:id="2758"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2948722" w14:textId="77777777" w:rsidR="005135B5" w:rsidRPr="00A4134B" w:rsidRDefault="005135B5" w:rsidP="00BE1C22">
            <w:pPr>
              <w:ind w:firstLineChars="100" w:firstLine="200"/>
              <w:jc w:val="left"/>
              <w:rPr>
                <w:ins w:id="2759" w:author="Erlie Hasam Morfin Zavalza" w:date="2014-11-21T19:02:00Z"/>
                <w:rFonts w:ascii="Perpetua" w:hAnsi="Perpetua"/>
                <w:color w:val="000000"/>
                <w:sz w:val="20"/>
                <w:szCs w:val="24"/>
                <w:lang w:val="es-MX" w:eastAsia="es-MX"/>
              </w:rPr>
            </w:pPr>
            <w:ins w:id="2760" w:author="Erlie Hasam Morfin Zavalza" w:date="2014-11-21T19:02:00Z">
              <w:r w:rsidRPr="00A4134B">
                <w:rPr>
                  <w:rFonts w:ascii="Perpetua" w:hAnsi="Perpetua"/>
                  <w:color w:val="000000"/>
                  <w:sz w:val="20"/>
                  <w:szCs w:val="24"/>
                  <w:lang w:val="es-MX" w:eastAsia="es-MX"/>
                </w:rPr>
                <w:t>$2,500.00</w:t>
              </w:r>
            </w:ins>
          </w:p>
        </w:tc>
        <w:tc>
          <w:tcPr>
            <w:tcW w:w="0" w:type="auto"/>
            <w:tcBorders>
              <w:top w:val="nil"/>
              <w:left w:val="nil"/>
              <w:bottom w:val="single" w:sz="4" w:space="0" w:color="auto"/>
              <w:right w:val="single" w:sz="4" w:space="0" w:color="auto"/>
            </w:tcBorders>
            <w:shd w:val="clear" w:color="000000" w:fill="FDE9D9"/>
            <w:vAlign w:val="center"/>
            <w:hideMark/>
            <w:tcPrChange w:id="2761"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77110D4C" w14:textId="77777777" w:rsidR="005135B5" w:rsidRPr="00A4134B" w:rsidRDefault="005135B5" w:rsidP="00BE1C22">
            <w:pPr>
              <w:ind w:firstLineChars="100" w:firstLine="200"/>
              <w:jc w:val="left"/>
              <w:rPr>
                <w:ins w:id="2762" w:author="Erlie Hasam Morfin Zavalza" w:date="2014-11-21T19:02:00Z"/>
                <w:rFonts w:ascii="Perpetua" w:hAnsi="Perpetua"/>
                <w:color w:val="000000"/>
                <w:sz w:val="20"/>
                <w:szCs w:val="24"/>
                <w:lang w:val="es-MX" w:eastAsia="es-MX"/>
              </w:rPr>
            </w:pPr>
            <w:ins w:id="2763" w:author="Erlie Hasam Morfin Zavalza" w:date="2014-11-21T19:02:00Z">
              <w:r w:rsidRPr="00A4134B">
                <w:rPr>
                  <w:rFonts w:ascii="Perpetua" w:hAnsi="Perpetua"/>
                  <w:color w:val="000000"/>
                  <w:sz w:val="20"/>
                  <w:szCs w:val="24"/>
                  <w:lang w:val="es-MX" w:eastAsia="es-MX"/>
                </w:rPr>
                <w:t>1</w:t>
              </w:r>
            </w:ins>
          </w:p>
        </w:tc>
        <w:tc>
          <w:tcPr>
            <w:tcW w:w="0" w:type="auto"/>
            <w:tcBorders>
              <w:top w:val="nil"/>
              <w:left w:val="nil"/>
              <w:bottom w:val="single" w:sz="4" w:space="0" w:color="auto"/>
              <w:right w:val="single" w:sz="4" w:space="0" w:color="auto"/>
            </w:tcBorders>
            <w:shd w:val="clear" w:color="000000" w:fill="FDE9D9"/>
            <w:vAlign w:val="center"/>
            <w:hideMark/>
            <w:tcPrChange w:id="2764"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43816AA" w14:textId="77777777" w:rsidR="005135B5" w:rsidRPr="00A4134B" w:rsidRDefault="005135B5" w:rsidP="00BE1C22">
            <w:pPr>
              <w:ind w:firstLineChars="100" w:firstLine="200"/>
              <w:jc w:val="left"/>
              <w:rPr>
                <w:ins w:id="2765" w:author="Erlie Hasam Morfin Zavalza" w:date="2014-11-21T19:02:00Z"/>
                <w:rFonts w:ascii="Perpetua" w:hAnsi="Perpetua"/>
                <w:color w:val="000000"/>
                <w:sz w:val="20"/>
                <w:szCs w:val="24"/>
                <w:lang w:val="es-MX" w:eastAsia="es-MX"/>
              </w:rPr>
            </w:pPr>
            <w:ins w:id="2766" w:author="Erlie Hasam Morfin Zavalza" w:date="2014-11-21T19:02:00Z">
              <w:r w:rsidRPr="00A4134B">
                <w:rPr>
                  <w:rFonts w:ascii="Perpetua" w:hAnsi="Perpetua"/>
                  <w:color w:val="000000"/>
                  <w:sz w:val="20"/>
                  <w:szCs w:val="24"/>
                  <w:lang w:val="es-MX" w:eastAsia="es-MX"/>
                </w:rPr>
                <w:t>$300.00</w:t>
              </w:r>
            </w:ins>
          </w:p>
        </w:tc>
        <w:tc>
          <w:tcPr>
            <w:tcW w:w="0" w:type="auto"/>
            <w:tcBorders>
              <w:top w:val="nil"/>
              <w:left w:val="nil"/>
              <w:bottom w:val="single" w:sz="4" w:space="0" w:color="auto"/>
              <w:right w:val="single" w:sz="4" w:space="0" w:color="auto"/>
            </w:tcBorders>
            <w:shd w:val="clear" w:color="000000" w:fill="FDE9D9"/>
            <w:vAlign w:val="center"/>
            <w:hideMark/>
            <w:tcPrChange w:id="2767"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56CA73EA" w14:textId="77777777" w:rsidR="005135B5" w:rsidRPr="00A4134B" w:rsidRDefault="005135B5" w:rsidP="00BE1C22">
            <w:pPr>
              <w:ind w:firstLineChars="100" w:firstLine="200"/>
              <w:jc w:val="left"/>
              <w:rPr>
                <w:ins w:id="2768" w:author="Erlie Hasam Morfin Zavalza" w:date="2014-11-21T19:02:00Z"/>
                <w:rFonts w:ascii="Perpetua" w:hAnsi="Perpetua"/>
                <w:color w:val="000000"/>
                <w:sz w:val="20"/>
                <w:szCs w:val="24"/>
                <w:lang w:val="es-MX" w:eastAsia="es-MX"/>
              </w:rPr>
            </w:pPr>
            <w:ins w:id="2769"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DE9D9"/>
            <w:vAlign w:val="center"/>
            <w:hideMark/>
            <w:tcPrChange w:id="2770"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2FCDB106" w14:textId="77777777" w:rsidR="005135B5" w:rsidRPr="00A4134B" w:rsidRDefault="005135B5" w:rsidP="00BE1C22">
            <w:pPr>
              <w:ind w:firstLineChars="100" w:firstLine="200"/>
              <w:jc w:val="left"/>
              <w:rPr>
                <w:ins w:id="2771" w:author="Erlie Hasam Morfin Zavalza" w:date="2014-11-21T19:02:00Z"/>
                <w:rFonts w:ascii="Perpetua" w:hAnsi="Perpetua"/>
                <w:color w:val="000000"/>
                <w:sz w:val="20"/>
                <w:szCs w:val="24"/>
                <w:lang w:val="es-MX" w:eastAsia="es-MX"/>
              </w:rPr>
            </w:pPr>
            <w:ins w:id="2772" w:author="Erlie Hasam Morfin Zavalza" w:date="2014-11-21T19:02:00Z">
              <w:r w:rsidRPr="00A4134B">
                <w:rPr>
                  <w:rFonts w:ascii="Perpetua" w:hAnsi="Perpetua"/>
                  <w:color w:val="000000"/>
                  <w:sz w:val="20"/>
                  <w:szCs w:val="24"/>
                  <w:lang w:val="es-MX" w:eastAsia="es-MX"/>
                </w:rPr>
                <w:t>$20,000.00</w:t>
              </w:r>
            </w:ins>
          </w:p>
        </w:tc>
      </w:tr>
      <w:tr w:rsidR="005135B5" w:rsidRPr="00A4134B" w14:paraId="4AB2BCE7" w14:textId="77777777" w:rsidTr="00DB020B">
        <w:trPr>
          <w:trHeight w:val="241"/>
          <w:jc w:val="center"/>
          <w:ins w:id="2773" w:author="Erlie Hasam Morfin Zavalza" w:date="2014-11-21T19:02:00Z"/>
          <w:trPrChange w:id="2774" w:author="Erlie Hasam Morfin Zavalza" w:date="2014-11-21T19:14:00Z">
            <w:trPr>
              <w:trHeight w:val="241"/>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2775" w:author="Erlie Hasam Morfin Zavalza" w:date="2014-11-21T19:14:00Z">
              <w:tcPr>
                <w:tcW w:w="0" w:type="auto"/>
                <w:tcBorders>
                  <w:top w:val="nil"/>
                  <w:left w:val="single" w:sz="4" w:space="0" w:color="auto"/>
                  <w:bottom w:val="single" w:sz="4" w:space="0" w:color="auto"/>
                  <w:right w:val="single" w:sz="4" w:space="0" w:color="auto"/>
                </w:tcBorders>
                <w:shd w:val="clear" w:color="000000" w:fill="FCD5B4"/>
                <w:vAlign w:val="center"/>
                <w:hideMark/>
              </w:tcPr>
            </w:tcPrChange>
          </w:tcPr>
          <w:p w14:paraId="6B82D874" w14:textId="77777777" w:rsidR="005135B5" w:rsidRPr="00A4134B" w:rsidRDefault="005135B5" w:rsidP="00BE1C22">
            <w:pPr>
              <w:ind w:firstLineChars="100" w:firstLine="201"/>
              <w:jc w:val="left"/>
              <w:rPr>
                <w:ins w:id="2776" w:author="Erlie Hasam Morfin Zavalza" w:date="2014-11-21T19:02:00Z"/>
                <w:rFonts w:ascii="Perpetua" w:hAnsi="Perpetua"/>
                <w:b/>
                <w:bCs/>
                <w:color w:val="000000"/>
                <w:sz w:val="20"/>
                <w:szCs w:val="24"/>
                <w:lang w:val="es-MX" w:eastAsia="es-MX"/>
              </w:rPr>
            </w:pPr>
            <w:ins w:id="2777" w:author="Erlie Hasam Morfin Zavalza" w:date="2014-11-21T19:02:00Z">
              <w:r w:rsidRPr="00A4134B">
                <w:rPr>
                  <w:rFonts w:ascii="Perpetua" w:hAnsi="Perpetua"/>
                  <w:b/>
                  <w:bCs/>
                  <w:color w:val="000000"/>
                  <w:sz w:val="20"/>
                  <w:szCs w:val="24"/>
                  <w:lang w:val="es-MX" w:eastAsia="es-MX"/>
                </w:rPr>
                <w:t>Cuchillos</w:t>
              </w:r>
            </w:ins>
          </w:p>
        </w:tc>
        <w:tc>
          <w:tcPr>
            <w:tcW w:w="0" w:type="auto"/>
            <w:tcBorders>
              <w:top w:val="nil"/>
              <w:left w:val="nil"/>
              <w:bottom w:val="single" w:sz="4" w:space="0" w:color="auto"/>
              <w:right w:val="single" w:sz="4" w:space="0" w:color="auto"/>
            </w:tcBorders>
            <w:shd w:val="clear" w:color="000000" w:fill="FCD5B4"/>
            <w:vAlign w:val="center"/>
            <w:hideMark/>
            <w:tcPrChange w:id="2778"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15B6CA9D" w14:textId="77777777" w:rsidR="005135B5" w:rsidRPr="00A4134B" w:rsidRDefault="005135B5" w:rsidP="00BE1C22">
            <w:pPr>
              <w:ind w:firstLineChars="100" w:firstLine="200"/>
              <w:jc w:val="left"/>
              <w:rPr>
                <w:ins w:id="2779" w:author="Erlie Hasam Morfin Zavalza" w:date="2014-11-21T19:02:00Z"/>
                <w:rFonts w:ascii="Perpetua" w:hAnsi="Perpetua"/>
                <w:color w:val="000000"/>
                <w:sz w:val="20"/>
                <w:szCs w:val="24"/>
                <w:lang w:val="es-MX" w:eastAsia="es-MX"/>
              </w:rPr>
            </w:pPr>
            <w:ins w:id="2780" w:author="Erlie Hasam Morfin Zavalza" w:date="2014-11-21T19:02:00Z">
              <w:r w:rsidRPr="00A4134B">
                <w:rPr>
                  <w:rFonts w:ascii="Perpetua" w:hAnsi="Perpetua"/>
                  <w:color w:val="000000"/>
                  <w:sz w:val="20"/>
                  <w:szCs w:val="24"/>
                  <w:lang w:val="es-MX" w:eastAsia="es-MX"/>
                </w:rPr>
                <w:t>10</w:t>
              </w:r>
            </w:ins>
          </w:p>
        </w:tc>
        <w:tc>
          <w:tcPr>
            <w:tcW w:w="0" w:type="auto"/>
            <w:tcBorders>
              <w:top w:val="nil"/>
              <w:left w:val="nil"/>
              <w:bottom w:val="single" w:sz="4" w:space="0" w:color="auto"/>
              <w:right w:val="single" w:sz="4" w:space="0" w:color="auto"/>
            </w:tcBorders>
            <w:shd w:val="clear" w:color="000000" w:fill="FCD5B4"/>
            <w:vAlign w:val="center"/>
            <w:hideMark/>
            <w:tcPrChange w:id="2781"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20879A6A" w14:textId="77777777" w:rsidR="005135B5" w:rsidRPr="00A4134B" w:rsidRDefault="005135B5" w:rsidP="00BE1C22">
            <w:pPr>
              <w:ind w:firstLineChars="100" w:firstLine="200"/>
              <w:jc w:val="left"/>
              <w:rPr>
                <w:ins w:id="2782" w:author="Erlie Hasam Morfin Zavalza" w:date="2014-11-21T19:02:00Z"/>
                <w:rFonts w:ascii="Perpetua" w:hAnsi="Perpetua"/>
                <w:color w:val="000000"/>
                <w:sz w:val="20"/>
                <w:szCs w:val="24"/>
                <w:lang w:val="es-MX" w:eastAsia="es-MX"/>
              </w:rPr>
            </w:pPr>
            <w:ins w:id="2783" w:author="Erlie Hasam Morfin Zavalza" w:date="2014-11-21T19:02:00Z">
              <w:r w:rsidRPr="00A4134B">
                <w:rPr>
                  <w:rFonts w:ascii="Perpetua" w:hAnsi="Perpetua"/>
                  <w:color w:val="000000"/>
                  <w:sz w:val="20"/>
                  <w:szCs w:val="24"/>
                  <w:lang w:val="es-MX" w:eastAsia="es-MX"/>
                </w:rPr>
                <w:t>$1,000.00</w:t>
              </w:r>
            </w:ins>
          </w:p>
        </w:tc>
        <w:tc>
          <w:tcPr>
            <w:tcW w:w="0" w:type="auto"/>
            <w:tcBorders>
              <w:top w:val="nil"/>
              <w:left w:val="nil"/>
              <w:bottom w:val="single" w:sz="4" w:space="0" w:color="auto"/>
              <w:right w:val="single" w:sz="4" w:space="0" w:color="auto"/>
            </w:tcBorders>
            <w:shd w:val="clear" w:color="000000" w:fill="FCD5B4"/>
            <w:vAlign w:val="center"/>
            <w:hideMark/>
            <w:tcPrChange w:id="2784"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0D3BA2E3" w14:textId="77777777" w:rsidR="005135B5" w:rsidRPr="00A4134B" w:rsidRDefault="005135B5" w:rsidP="00BE1C22">
            <w:pPr>
              <w:ind w:firstLineChars="100" w:firstLine="200"/>
              <w:jc w:val="left"/>
              <w:rPr>
                <w:ins w:id="2785" w:author="Erlie Hasam Morfin Zavalza" w:date="2014-11-21T19:02:00Z"/>
                <w:rFonts w:ascii="Perpetua" w:hAnsi="Perpetua"/>
                <w:color w:val="000000"/>
                <w:sz w:val="20"/>
                <w:szCs w:val="24"/>
                <w:lang w:val="es-MX" w:eastAsia="es-MX"/>
              </w:rPr>
            </w:pPr>
            <w:ins w:id="2786" w:author="Erlie Hasam Morfin Zavalza" w:date="2014-11-21T19:02:00Z">
              <w:r w:rsidRPr="00A4134B">
                <w:rPr>
                  <w:rFonts w:ascii="Perpetua" w:hAnsi="Perpetua"/>
                  <w:color w:val="000000"/>
                  <w:sz w:val="20"/>
                  <w:szCs w:val="24"/>
                  <w:lang w:val="es-MX" w:eastAsia="es-MX"/>
                </w:rPr>
                <w:t>1</w:t>
              </w:r>
            </w:ins>
          </w:p>
        </w:tc>
        <w:tc>
          <w:tcPr>
            <w:tcW w:w="0" w:type="auto"/>
            <w:tcBorders>
              <w:top w:val="nil"/>
              <w:left w:val="nil"/>
              <w:bottom w:val="single" w:sz="4" w:space="0" w:color="auto"/>
              <w:right w:val="single" w:sz="4" w:space="0" w:color="auto"/>
            </w:tcBorders>
            <w:shd w:val="clear" w:color="000000" w:fill="FCD5B4"/>
            <w:vAlign w:val="center"/>
            <w:hideMark/>
            <w:tcPrChange w:id="2787"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43E491CA" w14:textId="77777777" w:rsidR="005135B5" w:rsidRPr="00A4134B" w:rsidRDefault="005135B5" w:rsidP="00BE1C22">
            <w:pPr>
              <w:ind w:firstLineChars="100" w:firstLine="200"/>
              <w:jc w:val="left"/>
              <w:rPr>
                <w:ins w:id="2788" w:author="Erlie Hasam Morfin Zavalza" w:date="2014-11-21T19:02:00Z"/>
                <w:rFonts w:ascii="Perpetua" w:hAnsi="Perpetua"/>
                <w:color w:val="000000"/>
                <w:sz w:val="20"/>
                <w:szCs w:val="24"/>
                <w:lang w:val="es-MX" w:eastAsia="es-MX"/>
              </w:rPr>
            </w:pPr>
            <w:ins w:id="2789" w:author="Erlie Hasam Morfin Zavalza" w:date="2014-11-21T19:02:00Z">
              <w:r w:rsidRPr="00A4134B">
                <w:rPr>
                  <w:rFonts w:ascii="Perpetua" w:hAnsi="Perpetua"/>
                  <w:color w:val="000000"/>
                  <w:sz w:val="20"/>
                  <w:szCs w:val="24"/>
                  <w:lang w:val="es-MX" w:eastAsia="es-MX"/>
                </w:rPr>
                <w:t>$200.00</w:t>
              </w:r>
            </w:ins>
          </w:p>
        </w:tc>
        <w:tc>
          <w:tcPr>
            <w:tcW w:w="0" w:type="auto"/>
            <w:tcBorders>
              <w:top w:val="nil"/>
              <w:left w:val="nil"/>
              <w:bottom w:val="single" w:sz="4" w:space="0" w:color="auto"/>
              <w:right w:val="single" w:sz="4" w:space="0" w:color="auto"/>
            </w:tcBorders>
            <w:shd w:val="clear" w:color="000000" w:fill="FCD5B4"/>
            <w:vAlign w:val="center"/>
            <w:hideMark/>
            <w:tcPrChange w:id="2790"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32B9DC7B" w14:textId="77777777" w:rsidR="005135B5" w:rsidRPr="00A4134B" w:rsidRDefault="005135B5" w:rsidP="00BE1C22">
            <w:pPr>
              <w:ind w:firstLineChars="100" w:firstLine="200"/>
              <w:jc w:val="left"/>
              <w:rPr>
                <w:ins w:id="2791" w:author="Erlie Hasam Morfin Zavalza" w:date="2014-11-21T19:02:00Z"/>
                <w:rFonts w:ascii="Perpetua" w:hAnsi="Perpetua"/>
                <w:color w:val="000000"/>
                <w:sz w:val="20"/>
                <w:szCs w:val="24"/>
                <w:lang w:val="es-MX" w:eastAsia="es-MX"/>
              </w:rPr>
            </w:pPr>
            <w:ins w:id="2792"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CD5B4"/>
            <w:vAlign w:val="center"/>
            <w:hideMark/>
            <w:tcPrChange w:id="2793"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1F4C3C51" w14:textId="77777777" w:rsidR="005135B5" w:rsidRPr="00A4134B" w:rsidRDefault="005135B5" w:rsidP="00BE1C22">
            <w:pPr>
              <w:ind w:firstLineChars="100" w:firstLine="200"/>
              <w:jc w:val="left"/>
              <w:rPr>
                <w:ins w:id="2794" w:author="Erlie Hasam Morfin Zavalza" w:date="2014-11-21T19:02:00Z"/>
                <w:rFonts w:ascii="Perpetua" w:hAnsi="Perpetua"/>
                <w:color w:val="000000"/>
                <w:sz w:val="20"/>
                <w:szCs w:val="24"/>
                <w:lang w:val="es-MX" w:eastAsia="es-MX"/>
              </w:rPr>
            </w:pPr>
            <w:ins w:id="2795" w:author="Erlie Hasam Morfin Zavalza" w:date="2014-11-21T19:02:00Z">
              <w:r w:rsidRPr="00A4134B">
                <w:rPr>
                  <w:rFonts w:ascii="Perpetua" w:hAnsi="Perpetua"/>
                  <w:color w:val="000000"/>
                  <w:sz w:val="20"/>
                  <w:szCs w:val="24"/>
                  <w:lang w:val="es-MX" w:eastAsia="es-MX"/>
                </w:rPr>
                <w:t>$10,000.00</w:t>
              </w:r>
            </w:ins>
          </w:p>
        </w:tc>
      </w:tr>
      <w:tr w:rsidR="005135B5" w:rsidRPr="00A4134B" w14:paraId="37EFA5D8" w14:textId="77777777" w:rsidTr="00DB020B">
        <w:trPr>
          <w:trHeight w:val="415"/>
          <w:jc w:val="center"/>
          <w:ins w:id="2796" w:author="Erlie Hasam Morfin Zavalza" w:date="2014-11-21T19:02:00Z"/>
          <w:trPrChange w:id="2797" w:author="Erlie Hasam Morfin Zavalza" w:date="2014-11-21T19:14:00Z">
            <w:trPr>
              <w:trHeight w:val="415"/>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2798" w:author="Erlie Hasam Morfin Zavalza" w:date="2014-11-21T19:14:00Z">
              <w:tcPr>
                <w:tcW w:w="0" w:type="auto"/>
                <w:tcBorders>
                  <w:top w:val="nil"/>
                  <w:left w:val="single" w:sz="4" w:space="0" w:color="auto"/>
                  <w:bottom w:val="single" w:sz="4" w:space="0" w:color="auto"/>
                  <w:right w:val="single" w:sz="4" w:space="0" w:color="auto"/>
                </w:tcBorders>
                <w:shd w:val="clear" w:color="000000" w:fill="FDE9D9"/>
                <w:vAlign w:val="center"/>
                <w:hideMark/>
              </w:tcPr>
            </w:tcPrChange>
          </w:tcPr>
          <w:p w14:paraId="4605BCB7" w14:textId="77777777" w:rsidR="005135B5" w:rsidRPr="00A4134B" w:rsidRDefault="005135B5" w:rsidP="00BE1C22">
            <w:pPr>
              <w:ind w:firstLineChars="100" w:firstLine="201"/>
              <w:jc w:val="left"/>
              <w:rPr>
                <w:ins w:id="2799" w:author="Erlie Hasam Morfin Zavalza" w:date="2014-11-21T19:02:00Z"/>
                <w:rFonts w:ascii="Perpetua" w:hAnsi="Perpetua"/>
                <w:b/>
                <w:bCs/>
                <w:color w:val="000000"/>
                <w:sz w:val="20"/>
                <w:szCs w:val="24"/>
                <w:lang w:val="es-MX" w:eastAsia="es-MX"/>
              </w:rPr>
            </w:pPr>
            <w:ins w:id="2800" w:author="Erlie Hasam Morfin Zavalza" w:date="2014-11-21T19:02:00Z">
              <w:r w:rsidRPr="00A4134B">
                <w:rPr>
                  <w:rFonts w:ascii="Perpetua" w:hAnsi="Perpetua"/>
                  <w:b/>
                  <w:bCs/>
                  <w:color w:val="000000"/>
                  <w:sz w:val="20"/>
                  <w:szCs w:val="24"/>
                  <w:lang w:val="es-MX" w:eastAsia="es-MX"/>
                </w:rPr>
                <w:t xml:space="preserve">Batidora </w:t>
              </w:r>
              <w:r>
                <w:rPr>
                  <w:rFonts w:ascii="Perpetua" w:hAnsi="Perpetua"/>
                  <w:b/>
                  <w:bCs/>
                  <w:color w:val="000000"/>
                  <w:sz w:val="20"/>
                  <w:szCs w:val="24"/>
                  <w:lang w:val="es-MX" w:eastAsia="es-MX"/>
                </w:rPr>
                <w:t xml:space="preserve">    </w:t>
              </w:r>
              <w:r w:rsidRPr="00A4134B">
                <w:rPr>
                  <w:rFonts w:ascii="Perpetua" w:hAnsi="Perpetua"/>
                  <w:b/>
                  <w:bCs/>
                  <w:color w:val="000000"/>
                  <w:sz w:val="20"/>
                  <w:szCs w:val="24"/>
                  <w:lang w:val="es-MX" w:eastAsia="es-MX"/>
                </w:rPr>
                <w:t>Semi-industrial</w:t>
              </w:r>
            </w:ins>
          </w:p>
        </w:tc>
        <w:tc>
          <w:tcPr>
            <w:tcW w:w="0" w:type="auto"/>
            <w:tcBorders>
              <w:top w:val="nil"/>
              <w:left w:val="nil"/>
              <w:bottom w:val="single" w:sz="4" w:space="0" w:color="auto"/>
              <w:right w:val="single" w:sz="4" w:space="0" w:color="auto"/>
            </w:tcBorders>
            <w:shd w:val="clear" w:color="000000" w:fill="FDE9D9"/>
            <w:vAlign w:val="center"/>
            <w:hideMark/>
            <w:tcPrChange w:id="2801"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525874E" w14:textId="77777777" w:rsidR="005135B5" w:rsidRPr="00A4134B" w:rsidRDefault="005135B5" w:rsidP="00BE1C22">
            <w:pPr>
              <w:ind w:firstLineChars="100" w:firstLine="200"/>
              <w:jc w:val="left"/>
              <w:rPr>
                <w:ins w:id="2802" w:author="Erlie Hasam Morfin Zavalza" w:date="2014-11-21T19:02:00Z"/>
                <w:rFonts w:ascii="Perpetua" w:hAnsi="Perpetua"/>
                <w:color w:val="000000"/>
                <w:sz w:val="20"/>
                <w:szCs w:val="24"/>
                <w:lang w:val="es-MX" w:eastAsia="es-MX"/>
              </w:rPr>
            </w:pPr>
            <w:ins w:id="2803" w:author="Erlie Hasam Morfin Zavalza" w:date="2014-11-21T19:02:00Z">
              <w:r w:rsidRPr="00A4134B">
                <w:rPr>
                  <w:rFonts w:ascii="Perpetua" w:hAnsi="Perpetua"/>
                  <w:color w:val="000000"/>
                  <w:sz w:val="20"/>
                  <w:szCs w:val="24"/>
                  <w:lang w:val="es-MX" w:eastAsia="es-MX"/>
                </w:rPr>
                <w:t>1</w:t>
              </w:r>
            </w:ins>
          </w:p>
        </w:tc>
        <w:tc>
          <w:tcPr>
            <w:tcW w:w="0" w:type="auto"/>
            <w:tcBorders>
              <w:top w:val="nil"/>
              <w:left w:val="nil"/>
              <w:bottom w:val="single" w:sz="4" w:space="0" w:color="auto"/>
              <w:right w:val="single" w:sz="4" w:space="0" w:color="auto"/>
            </w:tcBorders>
            <w:shd w:val="clear" w:color="000000" w:fill="FDE9D9"/>
            <w:vAlign w:val="center"/>
            <w:hideMark/>
            <w:tcPrChange w:id="2804"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6BC49878" w14:textId="77777777" w:rsidR="005135B5" w:rsidRPr="00A4134B" w:rsidRDefault="005135B5" w:rsidP="00BE1C22">
            <w:pPr>
              <w:ind w:firstLineChars="100" w:firstLine="200"/>
              <w:jc w:val="left"/>
              <w:rPr>
                <w:ins w:id="2805" w:author="Erlie Hasam Morfin Zavalza" w:date="2014-11-21T19:02:00Z"/>
                <w:rFonts w:ascii="Perpetua" w:hAnsi="Perpetua"/>
                <w:color w:val="000000"/>
                <w:sz w:val="20"/>
                <w:szCs w:val="24"/>
                <w:lang w:val="es-MX" w:eastAsia="es-MX"/>
              </w:rPr>
            </w:pPr>
            <w:ins w:id="2806" w:author="Erlie Hasam Morfin Zavalza" w:date="2014-11-21T19:02:00Z">
              <w:r w:rsidRPr="00A4134B">
                <w:rPr>
                  <w:rFonts w:ascii="Perpetua" w:hAnsi="Perpetua"/>
                  <w:color w:val="000000"/>
                  <w:sz w:val="20"/>
                  <w:szCs w:val="24"/>
                  <w:lang w:val="es-MX" w:eastAsia="es-MX"/>
                </w:rPr>
                <w:t>$300,000.00</w:t>
              </w:r>
            </w:ins>
          </w:p>
        </w:tc>
        <w:tc>
          <w:tcPr>
            <w:tcW w:w="0" w:type="auto"/>
            <w:tcBorders>
              <w:top w:val="nil"/>
              <w:left w:val="nil"/>
              <w:bottom w:val="single" w:sz="4" w:space="0" w:color="auto"/>
              <w:right w:val="single" w:sz="4" w:space="0" w:color="auto"/>
            </w:tcBorders>
            <w:shd w:val="clear" w:color="000000" w:fill="FDE9D9"/>
            <w:vAlign w:val="center"/>
            <w:hideMark/>
            <w:tcPrChange w:id="2807"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701A2B54" w14:textId="77777777" w:rsidR="005135B5" w:rsidRPr="00A4134B" w:rsidRDefault="005135B5" w:rsidP="00BE1C22">
            <w:pPr>
              <w:ind w:firstLineChars="100" w:firstLine="200"/>
              <w:jc w:val="left"/>
              <w:rPr>
                <w:ins w:id="2808" w:author="Erlie Hasam Morfin Zavalza" w:date="2014-11-21T19:02:00Z"/>
                <w:rFonts w:ascii="Perpetua" w:hAnsi="Perpetua"/>
                <w:color w:val="000000"/>
                <w:sz w:val="20"/>
                <w:szCs w:val="24"/>
                <w:lang w:val="es-MX" w:eastAsia="es-MX"/>
              </w:rPr>
            </w:pPr>
            <w:ins w:id="2809" w:author="Erlie Hasam Morfin Zavalza" w:date="2014-11-21T19:02:00Z">
              <w:r w:rsidRPr="00A4134B">
                <w:rPr>
                  <w:rFonts w:ascii="Perpetua" w:hAnsi="Perpetua"/>
                  <w:color w:val="000000"/>
                  <w:sz w:val="20"/>
                  <w:szCs w:val="24"/>
                  <w:lang w:val="es-MX" w:eastAsia="es-MX"/>
                </w:rPr>
                <w:t>6</w:t>
              </w:r>
            </w:ins>
          </w:p>
        </w:tc>
        <w:tc>
          <w:tcPr>
            <w:tcW w:w="0" w:type="auto"/>
            <w:tcBorders>
              <w:top w:val="nil"/>
              <w:left w:val="nil"/>
              <w:bottom w:val="single" w:sz="4" w:space="0" w:color="auto"/>
              <w:right w:val="single" w:sz="4" w:space="0" w:color="auto"/>
            </w:tcBorders>
            <w:shd w:val="clear" w:color="000000" w:fill="FDE9D9"/>
            <w:vAlign w:val="center"/>
            <w:hideMark/>
            <w:tcPrChange w:id="2810"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36FD198C" w14:textId="77777777" w:rsidR="005135B5" w:rsidRPr="00A4134B" w:rsidRDefault="005135B5" w:rsidP="00BE1C22">
            <w:pPr>
              <w:ind w:firstLineChars="100" w:firstLine="200"/>
              <w:jc w:val="left"/>
              <w:rPr>
                <w:ins w:id="2811" w:author="Erlie Hasam Morfin Zavalza" w:date="2014-11-21T19:02:00Z"/>
                <w:rFonts w:ascii="Perpetua" w:hAnsi="Perpetua"/>
                <w:color w:val="000000"/>
                <w:sz w:val="20"/>
                <w:szCs w:val="24"/>
                <w:lang w:val="es-MX" w:eastAsia="es-MX"/>
              </w:rPr>
            </w:pPr>
            <w:ins w:id="2812"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DE9D9"/>
            <w:vAlign w:val="center"/>
            <w:hideMark/>
            <w:tcPrChange w:id="2813"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26C9D638" w14:textId="77777777" w:rsidR="005135B5" w:rsidRPr="00A4134B" w:rsidRDefault="005135B5" w:rsidP="00BE1C22">
            <w:pPr>
              <w:ind w:firstLineChars="100" w:firstLine="200"/>
              <w:jc w:val="left"/>
              <w:rPr>
                <w:ins w:id="2814" w:author="Erlie Hasam Morfin Zavalza" w:date="2014-11-21T19:02:00Z"/>
                <w:rFonts w:ascii="Perpetua" w:hAnsi="Perpetua"/>
                <w:color w:val="000000"/>
                <w:sz w:val="20"/>
                <w:szCs w:val="24"/>
                <w:lang w:val="es-MX" w:eastAsia="es-MX"/>
              </w:rPr>
            </w:pPr>
            <w:ins w:id="2815" w:author="Erlie Hasam Morfin Zavalza" w:date="2014-11-21T19:02:00Z">
              <w:r w:rsidRPr="00A4134B">
                <w:rPr>
                  <w:rFonts w:ascii="Perpetua" w:hAnsi="Perpetua"/>
                  <w:color w:val="000000"/>
                  <w:sz w:val="20"/>
                  <w:szCs w:val="24"/>
                  <w:lang w:val="es-MX" w:eastAsia="es-MX"/>
                </w:rPr>
                <w:t>$50,000.00</w:t>
              </w:r>
            </w:ins>
          </w:p>
        </w:tc>
        <w:tc>
          <w:tcPr>
            <w:tcW w:w="0" w:type="auto"/>
            <w:tcBorders>
              <w:top w:val="nil"/>
              <w:left w:val="nil"/>
              <w:bottom w:val="single" w:sz="4" w:space="0" w:color="auto"/>
              <w:right w:val="single" w:sz="4" w:space="0" w:color="auto"/>
            </w:tcBorders>
            <w:shd w:val="clear" w:color="000000" w:fill="FDE9D9"/>
            <w:vAlign w:val="center"/>
            <w:hideMark/>
            <w:tcPrChange w:id="2816"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282BEB53" w14:textId="77777777" w:rsidR="005135B5" w:rsidRPr="00A4134B" w:rsidRDefault="005135B5" w:rsidP="00BE1C22">
            <w:pPr>
              <w:ind w:firstLineChars="100" w:firstLine="200"/>
              <w:jc w:val="left"/>
              <w:rPr>
                <w:ins w:id="2817" w:author="Erlie Hasam Morfin Zavalza" w:date="2014-11-21T19:02:00Z"/>
                <w:rFonts w:ascii="Perpetua" w:hAnsi="Perpetua"/>
                <w:color w:val="000000"/>
                <w:sz w:val="20"/>
                <w:szCs w:val="24"/>
                <w:lang w:val="es-MX" w:eastAsia="es-MX"/>
              </w:rPr>
            </w:pPr>
            <w:ins w:id="2818" w:author="Erlie Hasam Morfin Zavalza" w:date="2014-11-21T19:02:00Z">
              <w:r w:rsidRPr="00A4134B">
                <w:rPr>
                  <w:rFonts w:ascii="Perpetua" w:hAnsi="Perpetua"/>
                  <w:color w:val="000000"/>
                  <w:sz w:val="20"/>
                  <w:szCs w:val="24"/>
                  <w:lang w:val="es-MX" w:eastAsia="es-MX"/>
                </w:rPr>
                <w:t>$300,000.00</w:t>
              </w:r>
            </w:ins>
          </w:p>
        </w:tc>
      </w:tr>
      <w:tr w:rsidR="005135B5" w:rsidRPr="00A4134B" w14:paraId="1DD0EB91" w14:textId="77777777" w:rsidTr="00DB020B">
        <w:trPr>
          <w:trHeight w:val="237"/>
          <w:jc w:val="center"/>
          <w:ins w:id="2819" w:author="Erlie Hasam Morfin Zavalza" w:date="2014-11-21T19:02:00Z"/>
          <w:trPrChange w:id="2820" w:author="Erlie Hasam Morfin Zavalza" w:date="2014-11-21T19:14:00Z">
            <w:trPr>
              <w:trHeight w:val="237"/>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2821" w:author="Erlie Hasam Morfin Zavalza" w:date="2014-11-21T19:14:00Z">
              <w:tcPr>
                <w:tcW w:w="0" w:type="auto"/>
                <w:tcBorders>
                  <w:top w:val="nil"/>
                  <w:left w:val="single" w:sz="4" w:space="0" w:color="auto"/>
                  <w:bottom w:val="single" w:sz="4" w:space="0" w:color="auto"/>
                  <w:right w:val="single" w:sz="4" w:space="0" w:color="auto"/>
                </w:tcBorders>
                <w:shd w:val="clear" w:color="000000" w:fill="FCD5B4"/>
                <w:vAlign w:val="center"/>
                <w:hideMark/>
              </w:tcPr>
            </w:tcPrChange>
          </w:tcPr>
          <w:p w14:paraId="7FBA2F60" w14:textId="77777777" w:rsidR="005135B5" w:rsidRPr="00A4134B" w:rsidRDefault="005135B5" w:rsidP="00BE1C22">
            <w:pPr>
              <w:ind w:firstLineChars="100" w:firstLine="201"/>
              <w:jc w:val="left"/>
              <w:rPr>
                <w:ins w:id="2822" w:author="Erlie Hasam Morfin Zavalza" w:date="2014-11-21T19:02:00Z"/>
                <w:rFonts w:ascii="Perpetua" w:hAnsi="Perpetua"/>
                <w:b/>
                <w:bCs/>
                <w:color w:val="000000"/>
                <w:sz w:val="20"/>
                <w:szCs w:val="24"/>
                <w:lang w:val="es-MX" w:eastAsia="es-MX"/>
              </w:rPr>
            </w:pPr>
            <w:ins w:id="2823" w:author="Erlie Hasam Morfin Zavalza" w:date="2014-11-21T19:02:00Z">
              <w:r w:rsidRPr="00A4134B">
                <w:rPr>
                  <w:rFonts w:ascii="Perpetua" w:hAnsi="Perpetua"/>
                  <w:b/>
                  <w:bCs/>
                  <w:color w:val="000000"/>
                  <w:sz w:val="20"/>
                  <w:szCs w:val="24"/>
                  <w:lang w:val="es-MX" w:eastAsia="es-MX"/>
                </w:rPr>
                <w:t>Pinceles</w:t>
              </w:r>
            </w:ins>
          </w:p>
        </w:tc>
        <w:tc>
          <w:tcPr>
            <w:tcW w:w="0" w:type="auto"/>
            <w:tcBorders>
              <w:top w:val="nil"/>
              <w:left w:val="nil"/>
              <w:bottom w:val="single" w:sz="4" w:space="0" w:color="auto"/>
              <w:right w:val="single" w:sz="4" w:space="0" w:color="auto"/>
            </w:tcBorders>
            <w:shd w:val="clear" w:color="000000" w:fill="FCD5B4"/>
            <w:vAlign w:val="center"/>
            <w:hideMark/>
            <w:tcPrChange w:id="2824"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24B862E6" w14:textId="77777777" w:rsidR="005135B5" w:rsidRPr="00A4134B" w:rsidRDefault="005135B5" w:rsidP="00BE1C22">
            <w:pPr>
              <w:ind w:firstLineChars="100" w:firstLine="200"/>
              <w:jc w:val="left"/>
              <w:rPr>
                <w:ins w:id="2825" w:author="Erlie Hasam Morfin Zavalza" w:date="2014-11-21T19:02:00Z"/>
                <w:rFonts w:ascii="Perpetua" w:hAnsi="Perpetua"/>
                <w:color w:val="000000"/>
                <w:sz w:val="20"/>
                <w:szCs w:val="24"/>
                <w:lang w:val="es-MX" w:eastAsia="es-MX"/>
              </w:rPr>
            </w:pPr>
            <w:ins w:id="2826" w:author="Erlie Hasam Morfin Zavalza" w:date="2014-11-21T19:02:00Z">
              <w:r w:rsidRPr="00A4134B">
                <w:rPr>
                  <w:rFonts w:ascii="Perpetua" w:hAnsi="Perpetua"/>
                  <w:color w:val="000000"/>
                  <w:sz w:val="20"/>
                  <w:szCs w:val="24"/>
                  <w:lang w:val="es-MX" w:eastAsia="es-MX"/>
                </w:rPr>
                <w:t>4</w:t>
              </w:r>
            </w:ins>
          </w:p>
        </w:tc>
        <w:tc>
          <w:tcPr>
            <w:tcW w:w="0" w:type="auto"/>
            <w:tcBorders>
              <w:top w:val="nil"/>
              <w:left w:val="nil"/>
              <w:bottom w:val="single" w:sz="4" w:space="0" w:color="auto"/>
              <w:right w:val="single" w:sz="4" w:space="0" w:color="auto"/>
            </w:tcBorders>
            <w:shd w:val="clear" w:color="000000" w:fill="FCD5B4"/>
            <w:vAlign w:val="center"/>
            <w:hideMark/>
            <w:tcPrChange w:id="2827"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50B6D01E" w14:textId="77777777" w:rsidR="005135B5" w:rsidRPr="00A4134B" w:rsidRDefault="005135B5" w:rsidP="00BE1C22">
            <w:pPr>
              <w:ind w:firstLineChars="100" w:firstLine="200"/>
              <w:jc w:val="left"/>
              <w:rPr>
                <w:ins w:id="2828" w:author="Erlie Hasam Morfin Zavalza" w:date="2014-11-21T19:02:00Z"/>
                <w:rFonts w:ascii="Perpetua" w:hAnsi="Perpetua"/>
                <w:color w:val="000000"/>
                <w:sz w:val="20"/>
                <w:szCs w:val="24"/>
                <w:lang w:val="es-MX" w:eastAsia="es-MX"/>
              </w:rPr>
            </w:pPr>
            <w:ins w:id="2829" w:author="Erlie Hasam Morfin Zavalza" w:date="2014-11-21T19:02:00Z">
              <w:r w:rsidRPr="00A4134B">
                <w:rPr>
                  <w:rFonts w:ascii="Perpetua" w:hAnsi="Perpetua"/>
                  <w:color w:val="000000"/>
                  <w:sz w:val="20"/>
                  <w:szCs w:val="24"/>
                  <w:lang w:val="es-MX" w:eastAsia="es-MX"/>
                </w:rPr>
                <w:t>$1,000.00</w:t>
              </w:r>
            </w:ins>
          </w:p>
        </w:tc>
        <w:tc>
          <w:tcPr>
            <w:tcW w:w="0" w:type="auto"/>
            <w:tcBorders>
              <w:top w:val="nil"/>
              <w:left w:val="nil"/>
              <w:bottom w:val="single" w:sz="4" w:space="0" w:color="auto"/>
              <w:right w:val="single" w:sz="4" w:space="0" w:color="auto"/>
            </w:tcBorders>
            <w:shd w:val="clear" w:color="000000" w:fill="FCD5B4"/>
            <w:vAlign w:val="center"/>
            <w:hideMark/>
            <w:tcPrChange w:id="2830"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105B0271" w14:textId="77777777" w:rsidR="005135B5" w:rsidRPr="00A4134B" w:rsidRDefault="005135B5" w:rsidP="00BE1C22">
            <w:pPr>
              <w:ind w:firstLineChars="100" w:firstLine="200"/>
              <w:jc w:val="left"/>
              <w:rPr>
                <w:ins w:id="2831" w:author="Erlie Hasam Morfin Zavalza" w:date="2014-11-21T19:02:00Z"/>
                <w:rFonts w:ascii="Perpetua" w:hAnsi="Perpetua"/>
                <w:color w:val="000000"/>
                <w:sz w:val="20"/>
                <w:szCs w:val="24"/>
                <w:lang w:val="es-MX" w:eastAsia="es-MX"/>
              </w:rPr>
            </w:pPr>
            <w:ins w:id="2832" w:author="Erlie Hasam Morfin Zavalza" w:date="2014-11-21T19:02:00Z">
              <w:r w:rsidRPr="00A4134B">
                <w:rPr>
                  <w:rFonts w:ascii="Perpetua" w:hAnsi="Perpetua"/>
                  <w:color w:val="000000"/>
                  <w:sz w:val="20"/>
                  <w:szCs w:val="24"/>
                  <w:lang w:val="es-MX" w:eastAsia="es-MX"/>
                </w:rPr>
                <w:t>1</w:t>
              </w:r>
            </w:ins>
          </w:p>
        </w:tc>
        <w:tc>
          <w:tcPr>
            <w:tcW w:w="0" w:type="auto"/>
            <w:tcBorders>
              <w:top w:val="nil"/>
              <w:left w:val="nil"/>
              <w:bottom w:val="single" w:sz="4" w:space="0" w:color="auto"/>
              <w:right w:val="single" w:sz="4" w:space="0" w:color="auto"/>
            </w:tcBorders>
            <w:shd w:val="clear" w:color="000000" w:fill="FCD5B4"/>
            <w:vAlign w:val="center"/>
            <w:hideMark/>
            <w:tcPrChange w:id="2833"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0E795FFA" w14:textId="77777777" w:rsidR="005135B5" w:rsidRPr="00A4134B" w:rsidRDefault="005135B5" w:rsidP="00BE1C22">
            <w:pPr>
              <w:ind w:firstLineChars="100" w:firstLine="200"/>
              <w:jc w:val="left"/>
              <w:rPr>
                <w:ins w:id="2834" w:author="Erlie Hasam Morfin Zavalza" w:date="2014-11-21T19:02:00Z"/>
                <w:rFonts w:ascii="Perpetua" w:hAnsi="Perpetua"/>
                <w:color w:val="000000"/>
                <w:sz w:val="20"/>
                <w:szCs w:val="24"/>
                <w:lang w:val="es-MX" w:eastAsia="es-MX"/>
              </w:rPr>
            </w:pPr>
            <w:ins w:id="2835"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CD5B4"/>
            <w:vAlign w:val="center"/>
            <w:hideMark/>
            <w:tcPrChange w:id="2836"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6163B2C4" w14:textId="77777777" w:rsidR="005135B5" w:rsidRPr="00A4134B" w:rsidRDefault="005135B5" w:rsidP="00BE1C22">
            <w:pPr>
              <w:ind w:firstLineChars="100" w:firstLine="200"/>
              <w:jc w:val="left"/>
              <w:rPr>
                <w:ins w:id="2837" w:author="Erlie Hasam Morfin Zavalza" w:date="2014-11-21T19:02:00Z"/>
                <w:rFonts w:ascii="Perpetua" w:hAnsi="Perpetua"/>
                <w:color w:val="000000"/>
                <w:sz w:val="20"/>
                <w:szCs w:val="24"/>
                <w:lang w:val="es-MX" w:eastAsia="es-MX"/>
              </w:rPr>
            </w:pPr>
            <w:ins w:id="2838"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CD5B4"/>
            <w:vAlign w:val="center"/>
            <w:hideMark/>
            <w:tcPrChange w:id="2839" w:author="Erlie Hasam Morfin Zavalza" w:date="2014-11-21T19:14:00Z">
              <w:tcPr>
                <w:tcW w:w="0" w:type="auto"/>
                <w:tcBorders>
                  <w:top w:val="nil"/>
                  <w:left w:val="nil"/>
                  <w:bottom w:val="single" w:sz="4" w:space="0" w:color="auto"/>
                  <w:right w:val="single" w:sz="4" w:space="0" w:color="auto"/>
                </w:tcBorders>
                <w:shd w:val="clear" w:color="000000" w:fill="FCD5B4"/>
                <w:vAlign w:val="center"/>
                <w:hideMark/>
              </w:tcPr>
            </w:tcPrChange>
          </w:tcPr>
          <w:p w14:paraId="48CDE4D7" w14:textId="77777777" w:rsidR="005135B5" w:rsidRPr="00A4134B" w:rsidRDefault="005135B5" w:rsidP="00BE1C22">
            <w:pPr>
              <w:ind w:firstLineChars="100" w:firstLine="200"/>
              <w:jc w:val="left"/>
              <w:rPr>
                <w:ins w:id="2840" w:author="Erlie Hasam Morfin Zavalza" w:date="2014-11-21T19:02:00Z"/>
                <w:rFonts w:ascii="Perpetua" w:hAnsi="Perpetua"/>
                <w:color w:val="000000"/>
                <w:sz w:val="20"/>
                <w:szCs w:val="24"/>
                <w:lang w:val="es-MX" w:eastAsia="es-MX"/>
              </w:rPr>
            </w:pPr>
            <w:ins w:id="2841" w:author="Erlie Hasam Morfin Zavalza" w:date="2014-11-21T19:02:00Z">
              <w:r w:rsidRPr="00A4134B">
                <w:rPr>
                  <w:rFonts w:ascii="Perpetua" w:hAnsi="Perpetua"/>
                  <w:color w:val="000000"/>
                  <w:sz w:val="20"/>
                  <w:szCs w:val="24"/>
                  <w:lang w:val="es-MX" w:eastAsia="es-MX"/>
                </w:rPr>
                <w:t>$4,000.00</w:t>
              </w:r>
            </w:ins>
          </w:p>
        </w:tc>
      </w:tr>
      <w:tr w:rsidR="005135B5" w:rsidRPr="00A4134B" w14:paraId="596184DC" w14:textId="77777777" w:rsidTr="00DB020B">
        <w:trPr>
          <w:trHeight w:val="269"/>
          <w:jc w:val="center"/>
          <w:ins w:id="2842" w:author="Erlie Hasam Morfin Zavalza" w:date="2014-11-21T19:02:00Z"/>
          <w:trPrChange w:id="2843" w:author="Erlie Hasam Morfin Zavalza" w:date="2014-11-21T19:14:00Z">
            <w:trPr>
              <w:trHeight w:val="269"/>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2844" w:author="Erlie Hasam Morfin Zavalza" w:date="2014-11-21T19:14:00Z">
              <w:tcPr>
                <w:tcW w:w="0" w:type="auto"/>
                <w:tcBorders>
                  <w:top w:val="nil"/>
                  <w:left w:val="single" w:sz="4" w:space="0" w:color="auto"/>
                  <w:bottom w:val="single" w:sz="4" w:space="0" w:color="auto"/>
                  <w:right w:val="single" w:sz="4" w:space="0" w:color="auto"/>
                </w:tcBorders>
                <w:shd w:val="clear" w:color="000000" w:fill="FDE9D9"/>
                <w:vAlign w:val="center"/>
                <w:hideMark/>
              </w:tcPr>
            </w:tcPrChange>
          </w:tcPr>
          <w:p w14:paraId="72E9DCE2" w14:textId="77777777" w:rsidR="005135B5" w:rsidRPr="00A4134B" w:rsidRDefault="005135B5" w:rsidP="00BE1C22">
            <w:pPr>
              <w:ind w:firstLineChars="100" w:firstLine="201"/>
              <w:jc w:val="left"/>
              <w:rPr>
                <w:ins w:id="2845" w:author="Erlie Hasam Morfin Zavalza" w:date="2014-11-21T19:02:00Z"/>
                <w:rFonts w:ascii="Perpetua" w:hAnsi="Perpetua"/>
                <w:b/>
                <w:bCs/>
                <w:color w:val="000000"/>
                <w:sz w:val="20"/>
                <w:szCs w:val="24"/>
                <w:lang w:val="es-MX" w:eastAsia="es-MX"/>
              </w:rPr>
            </w:pPr>
            <w:ins w:id="2846" w:author="Erlie Hasam Morfin Zavalza" w:date="2014-11-21T19:02:00Z">
              <w:r w:rsidRPr="00A4134B">
                <w:rPr>
                  <w:rFonts w:ascii="Perpetua" w:hAnsi="Perpetua"/>
                  <w:b/>
                  <w:bCs/>
                  <w:color w:val="000000"/>
                  <w:sz w:val="20"/>
                  <w:szCs w:val="24"/>
                  <w:lang w:val="es-MX" w:eastAsia="es-MX"/>
                </w:rPr>
                <w:t>Congelador</w:t>
              </w:r>
            </w:ins>
          </w:p>
        </w:tc>
        <w:tc>
          <w:tcPr>
            <w:tcW w:w="0" w:type="auto"/>
            <w:tcBorders>
              <w:top w:val="nil"/>
              <w:left w:val="nil"/>
              <w:bottom w:val="single" w:sz="4" w:space="0" w:color="auto"/>
              <w:right w:val="single" w:sz="4" w:space="0" w:color="auto"/>
            </w:tcBorders>
            <w:shd w:val="clear" w:color="000000" w:fill="FDE9D9"/>
            <w:vAlign w:val="center"/>
            <w:hideMark/>
            <w:tcPrChange w:id="2847"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10CBC7AF" w14:textId="77777777" w:rsidR="005135B5" w:rsidRPr="00A4134B" w:rsidRDefault="005135B5" w:rsidP="00BE1C22">
            <w:pPr>
              <w:ind w:firstLineChars="100" w:firstLine="200"/>
              <w:jc w:val="left"/>
              <w:rPr>
                <w:ins w:id="2848" w:author="Erlie Hasam Morfin Zavalza" w:date="2014-11-21T19:02:00Z"/>
                <w:rFonts w:ascii="Perpetua" w:hAnsi="Perpetua"/>
                <w:color w:val="000000"/>
                <w:sz w:val="20"/>
                <w:szCs w:val="24"/>
                <w:lang w:val="es-MX" w:eastAsia="es-MX"/>
              </w:rPr>
            </w:pPr>
            <w:ins w:id="2849" w:author="Erlie Hasam Morfin Zavalza" w:date="2014-11-21T19:02:00Z">
              <w:r w:rsidRPr="00A4134B">
                <w:rPr>
                  <w:rFonts w:ascii="Perpetua" w:hAnsi="Perpetua"/>
                  <w:color w:val="000000"/>
                  <w:sz w:val="20"/>
                  <w:szCs w:val="24"/>
                  <w:lang w:val="es-MX" w:eastAsia="es-MX"/>
                </w:rPr>
                <w:t>3</w:t>
              </w:r>
            </w:ins>
          </w:p>
        </w:tc>
        <w:tc>
          <w:tcPr>
            <w:tcW w:w="0" w:type="auto"/>
            <w:tcBorders>
              <w:top w:val="nil"/>
              <w:left w:val="nil"/>
              <w:bottom w:val="single" w:sz="4" w:space="0" w:color="auto"/>
              <w:right w:val="single" w:sz="4" w:space="0" w:color="auto"/>
            </w:tcBorders>
            <w:shd w:val="clear" w:color="000000" w:fill="FDE9D9"/>
            <w:vAlign w:val="center"/>
            <w:hideMark/>
            <w:tcPrChange w:id="2850"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74B84888" w14:textId="77777777" w:rsidR="005135B5" w:rsidRPr="00A4134B" w:rsidRDefault="005135B5" w:rsidP="00BE1C22">
            <w:pPr>
              <w:ind w:firstLineChars="100" w:firstLine="200"/>
              <w:jc w:val="left"/>
              <w:rPr>
                <w:ins w:id="2851" w:author="Erlie Hasam Morfin Zavalza" w:date="2014-11-21T19:02:00Z"/>
                <w:rFonts w:ascii="Perpetua" w:hAnsi="Perpetua"/>
                <w:color w:val="000000"/>
                <w:sz w:val="20"/>
                <w:szCs w:val="24"/>
                <w:lang w:val="es-MX" w:eastAsia="es-MX"/>
              </w:rPr>
            </w:pPr>
            <w:ins w:id="2852" w:author="Erlie Hasam Morfin Zavalza" w:date="2014-11-21T19:02:00Z">
              <w:r w:rsidRPr="00A4134B">
                <w:rPr>
                  <w:rFonts w:ascii="Perpetua" w:hAnsi="Perpetua"/>
                  <w:color w:val="000000"/>
                  <w:sz w:val="20"/>
                  <w:szCs w:val="24"/>
                  <w:lang w:val="es-MX" w:eastAsia="es-MX"/>
                </w:rPr>
                <w:t>$150,000.00</w:t>
              </w:r>
            </w:ins>
          </w:p>
        </w:tc>
        <w:tc>
          <w:tcPr>
            <w:tcW w:w="0" w:type="auto"/>
            <w:tcBorders>
              <w:top w:val="nil"/>
              <w:left w:val="nil"/>
              <w:bottom w:val="single" w:sz="4" w:space="0" w:color="auto"/>
              <w:right w:val="single" w:sz="4" w:space="0" w:color="auto"/>
            </w:tcBorders>
            <w:shd w:val="clear" w:color="000000" w:fill="FDE9D9"/>
            <w:vAlign w:val="center"/>
            <w:hideMark/>
            <w:tcPrChange w:id="2853"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5CC37FF1" w14:textId="77777777" w:rsidR="005135B5" w:rsidRPr="00A4134B" w:rsidRDefault="005135B5" w:rsidP="00BE1C22">
            <w:pPr>
              <w:ind w:firstLineChars="100" w:firstLine="200"/>
              <w:jc w:val="left"/>
              <w:rPr>
                <w:ins w:id="2854" w:author="Erlie Hasam Morfin Zavalza" w:date="2014-11-21T19:02:00Z"/>
                <w:rFonts w:ascii="Perpetua" w:hAnsi="Perpetua"/>
                <w:color w:val="000000"/>
                <w:sz w:val="20"/>
                <w:szCs w:val="24"/>
                <w:lang w:val="es-MX" w:eastAsia="es-MX"/>
              </w:rPr>
            </w:pPr>
            <w:ins w:id="2855" w:author="Erlie Hasam Morfin Zavalza" w:date="2014-11-21T19:02:00Z">
              <w:r w:rsidRPr="00A4134B">
                <w:rPr>
                  <w:rFonts w:ascii="Perpetua" w:hAnsi="Perpetua"/>
                  <w:color w:val="000000"/>
                  <w:sz w:val="20"/>
                  <w:szCs w:val="24"/>
                  <w:lang w:val="es-MX" w:eastAsia="es-MX"/>
                </w:rPr>
                <w:t>10</w:t>
              </w:r>
            </w:ins>
          </w:p>
        </w:tc>
        <w:tc>
          <w:tcPr>
            <w:tcW w:w="0" w:type="auto"/>
            <w:tcBorders>
              <w:top w:val="nil"/>
              <w:left w:val="nil"/>
              <w:bottom w:val="single" w:sz="4" w:space="0" w:color="auto"/>
              <w:right w:val="single" w:sz="4" w:space="0" w:color="auto"/>
            </w:tcBorders>
            <w:shd w:val="clear" w:color="000000" w:fill="FDE9D9"/>
            <w:vAlign w:val="center"/>
            <w:hideMark/>
            <w:tcPrChange w:id="2856"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5310282D" w14:textId="77777777" w:rsidR="005135B5" w:rsidRPr="00A4134B" w:rsidRDefault="005135B5" w:rsidP="00BE1C22">
            <w:pPr>
              <w:ind w:firstLineChars="100" w:firstLine="200"/>
              <w:jc w:val="left"/>
              <w:rPr>
                <w:ins w:id="2857" w:author="Erlie Hasam Morfin Zavalza" w:date="2014-11-21T19:02:00Z"/>
                <w:rFonts w:ascii="Perpetua" w:hAnsi="Perpetua"/>
                <w:color w:val="000000"/>
                <w:sz w:val="20"/>
                <w:szCs w:val="24"/>
                <w:lang w:val="es-MX" w:eastAsia="es-MX"/>
              </w:rPr>
            </w:pPr>
            <w:ins w:id="2858" w:author="Erlie Hasam Morfin Zavalza" w:date="2014-11-21T19:02:00Z">
              <w:r w:rsidRPr="00A4134B">
                <w:rPr>
                  <w:rFonts w:ascii="Perpetua" w:hAnsi="Perpetua"/>
                  <w:color w:val="000000"/>
                  <w:sz w:val="20"/>
                  <w:szCs w:val="24"/>
                  <w:lang w:val="es-MX" w:eastAsia="es-MX"/>
                </w:rPr>
                <w:t>$0.00</w:t>
              </w:r>
            </w:ins>
          </w:p>
        </w:tc>
        <w:tc>
          <w:tcPr>
            <w:tcW w:w="0" w:type="auto"/>
            <w:tcBorders>
              <w:top w:val="nil"/>
              <w:left w:val="nil"/>
              <w:bottom w:val="single" w:sz="4" w:space="0" w:color="auto"/>
              <w:right w:val="single" w:sz="4" w:space="0" w:color="auto"/>
            </w:tcBorders>
            <w:shd w:val="clear" w:color="000000" w:fill="FDE9D9"/>
            <w:vAlign w:val="center"/>
            <w:hideMark/>
            <w:tcPrChange w:id="2859"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2DE22835" w14:textId="77777777" w:rsidR="005135B5" w:rsidRPr="00A4134B" w:rsidRDefault="005135B5" w:rsidP="00BE1C22">
            <w:pPr>
              <w:ind w:firstLineChars="100" w:firstLine="200"/>
              <w:jc w:val="left"/>
              <w:rPr>
                <w:ins w:id="2860" w:author="Erlie Hasam Morfin Zavalza" w:date="2014-11-21T19:02:00Z"/>
                <w:rFonts w:ascii="Perpetua" w:hAnsi="Perpetua"/>
                <w:color w:val="000000"/>
                <w:sz w:val="20"/>
                <w:szCs w:val="24"/>
                <w:lang w:val="es-MX" w:eastAsia="es-MX"/>
              </w:rPr>
            </w:pPr>
            <w:ins w:id="2861" w:author="Erlie Hasam Morfin Zavalza" w:date="2014-11-21T19:02:00Z">
              <w:r w:rsidRPr="00A4134B">
                <w:rPr>
                  <w:rFonts w:ascii="Perpetua" w:hAnsi="Perpetua"/>
                  <w:color w:val="000000"/>
                  <w:sz w:val="20"/>
                  <w:szCs w:val="24"/>
                  <w:lang w:val="es-MX" w:eastAsia="es-MX"/>
                </w:rPr>
                <w:t>$225,000.00</w:t>
              </w:r>
            </w:ins>
          </w:p>
        </w:tc>
        <w:tc>
          <w:tcPr>
            <w:tcW w:w="0" w:type="auto"/>
            <w:tcBorders>
              <w:top w:val="nil"/>
              <w:left w:val="nil"/>
              <w:bottom w:val="single" w:sz="4" w:space="0" w:color="auto"/>
              <w:right w:val="single" w:sz="4" w:space="0" w:color="auto"/>
            </w:tcBorders>
            <w:shd w:val="clear" w:color="000000" w:fill="FDE9D9"/>
            <w:vAlign w:val="center"/>
            <w:hideMark/>
            <w:tcPrChange w:id="2862" w:author="Erlie Hasam Morfin Zavalza" w:date="2014-11-21T19:14:00Z">
              <w:tcPr>
                <w:tcW w:w="0" w:type="auto"/>
                <w:tcBorders>
                  <w:top w:val="nil"/>
                  <w:left w:val="nil"/>
                  <w:bottom w:val="single" w:sz="4" w:space="0" w:color="auto"/>
                  <w:right w:val="single" w:sz="4" w:space="0" w:color="auto"/>
                </w:tcBorders>
                <w:shd w:val="clear" w:color="000000" w:fill="FDE9D9"/>
                <w:vAlign w:val="center"/>
                <w:hideMark/>
              </w:tcPr>
            </w:tcPrChange>
          </w:tcPr>
          <w:p w14:paraId="582D3545" w14:textId="77777777" w:rsidR="005135B5" w:rsidRPr="00A4134B" w:rsidRDefault="005135B5" w:rsidP="00BE1C22">
            <w:pPr>
              <w:ind w:firstLineChars="100" w:firstLine="200"/>
              <w:jc w:val="left"/>
              <w:rPr>
                <w:ins w:id="2863" w:author="Erlie Hasam Morfin Zavalza" w:date="2014-11-21T19:02:00Z"/>
                <w:rFonts w:ascii="Perpetua" w:hAnsi="Perpetua"/>
                <w:color w:val="000000"/>
                <w:sz w:val="20"/>
                <w:szCs w:val="24"/>
                <w:lang w:val="es-MX" w:eastAsia="es-MX"/>
              </w:rPr>
            </w:pPr>
            <w:ins w:id="2864" w:author="Erlie Hasam Morfin Zavalza" w:date="2014-11-21T19:02:00Z">
              <w:r w:rsidRPr="00A4134B">
                <w:rPr>
                  <w:rFonts w:ascii="Perpetua" w:hAnsi="Perpetua"/>
                  <w:color w:val="000000"/>
                  <w:sz w:val="20"/>
                  <w:szCs w:val="24"/>
                  <w:lang w:val="es-MX" w:eastAsia="es-MX"/>
                </w:rPr>
                <w:t>$450,000.00</w:t>
              </w:r>
            </w:ins>
          </w:p>
        </w:tc>
      </w:tr>
      <w:tr w:rsidR="005135B5" w:rsidRPr="00A4134B" w14:paraId="3AB4F86F" w14:textId="77777777" w:rsidTr="00DB020B">
        <w:trPr>
          <w:trHeight w:val="131"/>
          <w:jc w:val="center"/>
          <w:ins w:id="2865" w:author="Erlie Hasam Morfin Zavalza" w:date="2014-11-21T19:02:00Z"/>
          <w:trPrChange w:id="2866" w:author="Erlie Hasam Morfin Zavalza" w:date="2014-11-21T19:14:00Z">
            <w:trPr>
              <w:trHeight w:val="131"/>
            </w:trPr>
          </w:trPrChange>
        </w:trPr>
        <w:tc>
          <w:tcPr>
            <w:tcW w:w="0" w:type="auto"/>
            <w:gridSpan w:val="6"/>
            <w:tcBorders>
              <w:top w:val="single" w:sz="4" w:space="0" w:color="auto"/>
              <w:left w:val="single" w:sz="4" w:space="0" w:color="auto"/>
              <w:bottom w:val="single" w:sz="4" w:space="0" w:color="auto"/>
              <w:right w:val="single" w:sz="4" w:space="0" w:color="auto"/>
            </w:tcBorders>
            <w:shd w:val="clear" w:color="000000" w:fill="FABF8F"/>
            <w:vAlign w:val="center"/>
            <w:hideMark/>
            <w:tcPrChange w:id="2867" w:author="Erlie Hasam Morfin Zavalza" w:date="2014-11-21T19:14:00Z">
              <w:tcPr>
                <w:tcW w:w="0" w:type="auto"/>
                <w:gridSpan w:val="6"/>
                <w:tcBorders>
                  <w:top w:val="single" w:sz="4" w:space="0" w:color="auto"/>
                  <w:left w:val="single" w:sz="4" w:space="0" w:color="auto"/>
                  <w:bottom w:val="single" w:sz="4" w:space="0" w:color="auto"/>
                  <w:right w:val="single" w:sz="4" w:space="0" w:color="auto"/>
                </w:tcBorders>
                <w:shd w:val="clear" w:color="000000" w:fill="FABF8F"/>
                <w:vAlign w:val="center"/>
                <w:hideMark/>
              </w:tcPr>
            </w:tcPrChange>
          </w:tcPr>
          <w:p w14:paraId="0D32E23D" w14:textId="77777777" w:rsidR="005135B5" w:rsidRPr="00A4134B" w:rsidRDefault="005135B5" w:rsidP="00BE1C22">
            <w:pPr>
              <w:jc w:val="center"/>
              <w:rPr>
                <w:ins w:id="2868" w:author="Erlie Hasam Morfin Zavalza" w:date="2014-11-21T19:02:00Z"/>
                <w:rFonts w:ascii="Perpetua" w:hAnsi="Perpetua"/>
                <w:b/>
                <w:bCs/>
                <w:i/>
                <w:iCs/>
                <w:color w:val="000000"/>
                <w:sz w:val="20"/>
                <w:szCs w:val="24"/>
                <w:lang w:val="es-MX" w:eastAsia="es-MX"/>
              </w:rPr>
            </w:pPr>
            <w:ins w:id="2869" w:author="Erlie Hasam Morfin Zavalza" w:date="2014-11-21T19:02:00Z">
              <w:r w:rsidRPr="00A4134B">
                <w:rPr>
                  <w:rFonts w:ascii="Perpetua" w:hAnsi="Perpetua"/>
                  <w:b/>
                  <w:bCs/>
                  <w:i/>
                  <w:iCs/>
                  <w:color w:val="000000"/>
                  <w:sz w:val="20"/>
                  <w:szCs w:val="24"/>
                  <w:lang w:val="es-MX" w:eastAsia="es-MX"/>
                </w:rPr>
                <w:t>Total</w:t>
              </w:r>
            </w:ins>
          </w:p>
        </w:tc>
        <w:tc>
          <w:tcPr>
            <w:tcW w:w="0" w:type="auto"/>
            <w:tcBorders>
              <w:top w:val="nil"/>
              <w:left w:val="nil"/>
              <w:bottom w:val="single" w:sz="4" w:space="0" w:color="auto"/>
              <w:right w:val="single" w:sz="4" w:space="0" w:color="auto"/>
            </w:tcBorders>
            <w:shd w:val="clear" w:color="000000" w:fill="FABF8F"/>
            <w:vAlign w:val="center"/>
            <w:hideMark/>
            <w:tcPrChange w:id="2870" w:author="Erlie Hasam Morfin Zavalza" w:date="2014-11-21T19:14:00Z">
              <w:tcPr>
                <w:tcW w:w="0" w:type="auto"/>
                <w:tcBorders>
                  <w:top w:val="nil"/>
                  <w:left w:val="nil"/>
                  <w:bottom w:val="single" w:sz="4" w:space="0" w:color="auto"/>
                  <w:right w:val="single" w:sz="4" w:space="0" w:color="auto"/>
                </w:tcBorders>
                <w:shd w:val="clear" w:color="000000" w:fill="FABF8F"/>
                <w:vAlign w:val="center"/>
                <w:hideMark/>
              </w:tcPr>
            </w:tcPrChange>
          </w:tcPr>
          <w:p w14:paraId="741DEA5D" w14:textId="77777777" w:rsidR="005135B5" w:rsidRPr="00A4134B" w:rsidRDefault="005135B5" w:rsidP="00BE1C22">
            <w:pPr>
              <w:jc w:val="right"/>
              <w:rPr>
                <w:ins w:id="2871" w:author="Erlie Hasam Morfin Zavalza" w:date="2014-11-21T19:02:00Z"/>
                <w:rFonts w:ascii="Calibri" w:hAnsi="Calibri"/>
                <w:b/>
                <w:bCs/>
                <w:color w:val="000000"/>
                <w:sz w:val="20"/>
                <w:szCs w:val="22"/>
                <w:lang w:val="es-MX" w:eastAsia="es-MX"/>
              </w:rPr>
            </w:pPr>
            <w:ins w:id="2872" w:author="Erlie Hasam Morfin Zavalza" w:date="2014-11-21T19:02:00Z">
              <w:r w:rsidRPr="00A4134B">
                <w:rPr>
                  <w:rFonts w:ascii="Calibri" w:hAnsi="Calibri"/>
                  <w:b/>
                  <w:bCs/>
                  <w:color w:val="000000"/>
                  <w:sz w:val="20"/>
                  <w:szCs w:val="22"/>
                  <w:lang w:val="es-MX" w:eastAsia="es-MX"/>
                </w:rPr>
                <w:t>$1,564,000.00</w:t>
              </w:r>
            </w:ins>
          </w:p>
        </w:tc>
      </w:tr>
    </w:tbl>
    <w:p w14:paraId="4041B0F5" w14:textId="078371C9" w:rsidR="00622BD5" w:rsidRDefault="00622BD5" w:rsidP="00622BD5">
      <w:pPr>
        <w:pStyle w:val="Ttulo3"/>
        <w:rPr>
          <w:ins w:id="2873" w:author="Erlie Hasam Morfin Zavalza" w:date="2014-11-07T22:41:00Z"/>
          <w:lang w:val="es-MX"/>
        </w:rPr>
      </w:pPr>
      <w:commentRangeStart w:id="2874"/>
      <w:ins w:id="2875" w:author="Erlie Hasam Morfin Zavalza" w:date="2014-11-07T22:41:00Z">
        <w:r>
          <w:rPr>
            <w:lang w:val="es-MX"/>
          </w:rPr>
          <w:t xml:space="preserve">RECURSOS NECESARIOS </w:t>
        </w:r>
      </w:ins>
      <w:ins w:id="2876" w:author="Erlie Hasam Morfin Zavalza" w:date="2014-11-20T15:43:00Z">
        <w:r w:rsidR="00774E79">
          <w:rPr>
            <w:lang w:val="es-MX"/>
          </w:rPr>
          <w:t>/</w:t>
        </w:r>
      </w:ins>
      <w:ins w:id="2877" w:author="Erlie Hasam Morfin Zavalza" w:date="2014-11-07T22:41:00Z">
        <w:r>
          <w:rPr>
            <w:lang w:val="es-MX"/>
          </w:rPr>
          <w:t>PRESUPUESTO ESTIMADO</w:t>
        </w:r>
        <w:commentRangeEnd w:id="2874"/>
        <w:r>
          <w:rPr>
            <w:rStyle w:val="Refdecomentario"/>
            <w:rFonts w:ascii="Times New Roman" w:eastAsia="Times New Roman" w:hAnsi="Times New Roman" w:cs="Times New Roman"/>
            <w:b w:val="0"/>
            <w:caps w:val="0"/>
            <w:color w:val="auto"/>
          </w:rPr>
          <w:commentReference w:id="2874"/>
        </w:r>
      </w:ins>
    </w:p>
    <w:tbl>
      <w:tblPr>
        <w:tblW w:w="0" w:type="auto"/>
        <w:jc w:val="center"/>
        <w:tblCellMar>
          <w:left w:w="70" w:type="dxa"/>
          <w:right w:w="70" w:type="dxa"/>
        </w:tblCellMar>
        <w:tblLook w:val="04A0" w:firstRow="1" w:lastRow="0" w:firstColumn="1" w:lastColumn="0" w:noHBand="0" w:noVBand="1"/>
        <w:tblPrChange w:id="2878" w:author="Erlie Hasam Morfin Zavalza" w:date="2014-11-21T19:04:00Z">
          <w:tblPr>
            <w:tblW w:w="13560" w:type="dxa"/>
            <w:tblCellMar>
              <w:left w:w="70" w:type="dxa"/>
              <w:right w:w="70" w:type="dxa"/>
            </w:tblCellMar>
            <w:tblLook w:val="04A0" w:firstRow="1" w:lastRow="0" w:firstColumn="1" w:lastColumn="0" w:noHBand="0" w:noVBand="1"/>
          </w:tblPr>
        </w:tblPrChange>
      </w:tblPr>
      <w:tblGrid>
        <w:gridCol w:w="1591"/>
        <w:gridCol w:w="993"/>
        <w:gridCol w:w="1432"/>
        <w:gridCol w:w="771"/>
        <w:gridCol w:w="1138"/>
        <w:gridCol w:w="1489"/>
        <w:gridCol w:w="1414"/>
        <w:tblGridChange w:id="2879">
          <w:tblGrid>
            <w:gridCol w:w="4255"/>
            <w:gridCol w:w="1255"/>
            <w:gridCol w:w="1618"/>
            <w:gridCol w:w="286"/>
            <w:gridCol w:w="1396"/>
            <w:gridCol w:w="18"/>
            <w:gridCol w:w="1692"/>
            <w:gridCol w:w="1520"/>
            <w:gridCol w:w="1520"/>
          </w:tblGrid>
        </w:tblGridChange>
      </w:tblGrid>
      <w:tr w:rsidR="005135B5" w:rsidRPr="005135B5" w14:paraId="5B13A399" w14:textId="77777777" w:rsidTr="005135B5">
        <w:trPr>
          <w:trHeight w:val="495"/>
          <w:jc w:val="center"/>
          <w:ins w:id="2880" w:author="Erlie Hasam Morfin Zavalza" w:date="2014-11-21T19:03:00Z"/>
          <w:trPrChange w:id="2881" w:author="Erlie Hasam Morfin Zavalza" w:date="2014-11-21T19:04:00Z">
            <w:trPr>
              <w:trHeight w:val="495"/>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D34817"/>
            <w:vAlign w:val="center"/>
            <w:hideMark/>
            <w:tcPrChange w:id="2882" w:author="Erlie Hasam Morfin Zavalza" w:date="2014-11-21T19:04:00Z">
              <w:tcPr>
                <w:tcW w:w="13560" w:type="dxa"/>
                <w:gridSpan w:val="9"/>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009B2629" w14:textId="77777777" w:rsidR="005135B5" w:rsidRPr="005135B5" w:rsidRDefault="005135B5" w:rsidP="00BE1C22">
            <w:pPr>
              <w:jc w:val="center"/>
              <w:rPr>
                <w:ins w:id="2883" w:author="Erlie Hasam Morfin Zavalza" w:date="2014-11-21T19:03:00Z"/>
                <w:rFonts w:ascii="Perpetua" w:hAnsi="Perpetua"/>
                <w:b/>
                <w:bCs/>
                <w:color w:val="FFFFFF"/>
                <w:sz w:val="22"/>
                <w:szCs w:val="36"/>
                <w:lang w:val="es-MX" w:eastAsia="es-MX"/>
                <w:rPrChange w:id="2884" w:author="Erlie Hasam Morfin Zavalza" w:date="2014-11-21T19:03:00Z">
                  <w:rPr>
                    <w:ins w:id="2885" w:author="Erlie Hasam Morfin Zavalza" w:date="2014-11-21T19:03:00Z"/>
                    <w:rFonts w:ascii="Perpetua" w:hAnsi="Perpetua"/>
                    <w:b/>
                    <w:bCs/>
                    <w:color w:val="FFFFFF"/>
                    <w:sz w:val="36"/>
                    <w:szCs w:val="36"/>
                    <w:lang w:val="es-MX" w:eastAsia="es-MX"/>
                  </w:rPr>
                </w:rPrChange>
              </w:rPr>
            </w:pPr>
            <w:ins w:id="2886" w:author="Erlie Hasam Morfin Zavalza" w:date="2014-11-21T19:03:00Z">
              <w:r w:rsidRPr="005135B5">
                <w:rPr>
                  <w:rFonts w:ascii="Perpetua" w:hAnsi="Perpetua"/>
                  <w:b/>
                  <w:bCs/>
                  <w:color w:val="FFFFFF"/>
                  <w:sz w:val="22"/>
                  <w:szCs w:val="36"/>
                  <w:lang w:val="es-MX" w:eastAsia="es-MX"/>
                  <w:rPrChange w:id="2887" w:author="Erlie Hasam Morfin Zavalza" w:date="2014-11-21T19:03:00Z">
                    <w:rPr>
                      <w:rFonts w:ascii="Perpetua" w:hAnsi="Perpetua"/>
                      <w:b/>
                      <w:bCs/>
                      <w:color w:val="FFFFFF"/>
                      <w:sz w:val="36"/>
                      <w:szCs w:val="36"/>
                      <w:lang w:val="es-MX" w:eastAsia="es-MX"/>
                    </w:rPr>
                  </w:rPrChange>
                </w:rPr>
                <w:t>Balance de maquinarias</w:t>
              </w:r>
            </w:ins>
          </w:p>
        </w:tc>
      </w:tr>
      <w:tr w:rsidR="005135B5" w:rsidRPr="005135B5" w14:paraId="2BC72F49" w14:textId="77777777" w:rsidTr="005135B5">
        <w:trPr>
          <w:trHeight w:val="934"/>
          <w:jc w:val="center"/>
          <w:ins w:id="2888" w:author="Erlie Hasam Morfin Zavalza" w:date="2014-11-21T19:03:00Z"/>
          <w:trPrChange w:id="2889" w:author="Erlie Hasam Morfin Zavalza" w:date="2014-11-21T19:04:00Z">
            <w:trPr>
              <w:trHeight w:val="1320"/>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2890" w:author="Erlie Hasam Morfin Zavalza" w:date="2014-11-21T19:04:00Z">
              <w:tcPr>
                <w:tcW w:w="4255" w:type="dxa"/>
                <w:tcBorders>
                  <w:top w:val="nil"/>
                  <w:left w:val="single" w:sz="4" w:space="0" w:color="auto"/>
                  <w:bottom w:val="single" w:sz="4" w:space="0" w:color="auto"/>
                  <w:right w:val="single" w:sz="4" w:space="0" w:color="auto"/>
                </w:tcBorders>
                <w:shd w:val="clear" w:color="000000" w:fill="EFCFCC"/>
                <w:vAlign w:val="center"/>
                <w:hideMark/>
              </w:tcPr>
            </w:tcPrChange>
          </w:tcPr>
          <w:p w14:paraId="1B7800F9" w14:textId="77777777" w:rsidR="005135B5" w:rsidRPr="005135B5" w:rsidRDefault="005135B5" w:rsidP="00BE1C22">
            <w:pPr>
              <w:jc w:val="center"/>
              <w:rPr>
                <w:ins w:id="2891" w:author="Erlie Hasam Morfin Zavalza" w:date="2014-11-21T19:03:00Z"/>
                <w:rFonts w:ascii="Perpetua" w:hAnsi="Perpetua"/>
                <w:b/>
                <w:bCs/>
                <w:color w:val="000000"/>
                <w:sz w:val="22"/>
                <w:szCs w:val="24"/>
                <w:lang w:val="es-MX" w:eastAsia="es-MX"/>
                <w:rPrChange w:id="2892" w:author="Erlie Hasam Morfin Zavalza" w:date="2014-11-21T19:03:00Z">
                  <w:rPr>
                    <w:ins w:id="2893" w:author="Erlie Hasam Morfin Zavalza" w:date="2014-11-21T19:03:00Z"/>
                    <w:rFonts w:ascii="Perpetua" w:hAnsi="Perpetua"/>
                    <w:b/>
                    <w:bCs/>
                    <w:color w:val="000000"/>
                    <w:szCs w:val="24"/>
                    <w:lang w:val="es-MX" w:eastAsia="es-MX"/>
                  </w:rPr>
                </w:rPrChange>
              </w:rPr>
            </w:pPr>
            <w:ins w:id="2894" w:author="Erlie Hasam Morfin Zavalza" w:date="2014-11-21T19:03:00Z">
              <w:r w:rsidRPr="005135B5">
                <w:rPr>
                  <w:rFonts w:ascii="Perpetua" w:hAnsi="Perpetua"/>
                  <w:b/>
                  <w:bCs/>
                  <w:color w:val="000000"/>
                  <w:sz w:val="22"/>
                  <w:szCs w:val="24"/>
                  <w:lang w:val="es-MX" w:eastAsia="es-MX"/>
                  <w:rPrChange w:id="2895" w:author="Erlie Hasam Morfin Zavalza" w:date="2014-11-21T19:03:00Z">
                    <w:rPr>
                      <w:rFonts w:ascii="Perpetua" w:hAnsi="Perpetua"/>
                      <w:b/>
                      <w:bCs/>
                      <w:color w:val="000000"/>
                      <w:szCs w:val="24"/>
                      <w:lang w:val="es-MX" w:eastAsia="es-MX"/>
                    </w:rPr>
                  </w:rPrChange>
                </w:rPr>
                <w:t>Máquina</w:t>
              </w:r>
            </w:ins>
          </w:p>
        </w:tc>
        <w:tc>
          <w:tcPr>
            <w:tcW w:w="0" w:type="auto"/>
            <w:tcBorders>
              <w:top w:val="nil"/>
              <w:left w:val="nil"/>
              <w:bottom w:val="single" w:sz="4" w:space="0" w:color="auto"/>
              <w:right w:val="single" w:sz="4" w:space="0" w:color="auto"/>
            </w:tcBorders>
            <w:shd w:val="clear" w:color="000000" w:fill="EFCFCC"/>
            <w:vAlign w:val="center"/>
            <w:hideMark/>
            <w:tcPrChange w:id="2896" w:author="Erlie Hasam Morfin Zavalza" w:date="2014-11-21T19:04:00Z">
              <w:tcPr>
                <w:tcW w:w="1255" w:type="dxa"/>
                <w:tcBorders>
                  <w:top w:val="nil"/>
                  <w:left w:val="nil"/>
                  <w:bottom w:val="single" w:sz="4" w:space="0" w:color="auto"/>
                  <w:right w:val="single" w:sz="4" w:space="0" w:color="auto"/>
                </w:tcBorders>
                <w:shd w:val="clear" w:color="000000" w:fill="EFCFCC"/>
                <w:vAlign w:val="center"/>
                <w:hideMark/>
              </w:tcPr>
            </w:tcPrChange>
          </w:tcPr>
          <w:p w14:paraId="65CA0DF9" w14:textId="77777777" w:rsidR="005135B5" w:rsidRPr="005135B5" w:rsidRDefault="005135B5" w:rsidP="00BE1C22">
            <w:pPr>
              <w:jc w:val="center"/>
              <w:rPr>
                <w:ins w:id="2897" w:author="Erlie Hasam Morfin Zavalza" w:date="2014-11-21T19:03:00Z"/>
                <w:rFonts w:ascii="Perpetua" w:hAnsi="Perpetua"/>
                <w:b/>
                <w:bCs/>
                <w:color w:val="000000"/>
                <w:sz w:val="22"/>
                <w:szCs w:val="24"/>
                <w:lang w:val="es-MX" w:eastAsia="es-MX"/>
                <w:rPrChange w:id="2898" w:author="Erlie Hasam Morfin Zavalza" w:date="2014-11-21T19:03:00Z">
                  <w:rPr>
                    <w:ins w:id="2899" w:author="Erlie Hasam Morfin Zavalza" w:date="2014-11-21T19:03:00Z"/>
                    <w:rFonts w:ascii="Perpetua" w:hAnsi="Perpetua"/>
                    <w:b/>
                    <w:bCs/>
                    <w:color w:val="000000"/>
                    <w:szCs w:val="24"/>
                    <w:lang w:val="es-MX" w:eastAsia="es-MX"/>
                  </w:rPr>
                </w:rPrChange>
              </w:rPr>
            </w:pPr>
            <w:ins w:id="2900" w:author="Erlie Hasam Morfin Zavalza" w:date="2014-11-21T19:03:00Z">
              <w:r w:rsidRPr="005135B5">
                <w:rPr>
                  <w:rFonts w:ascii="Perpetua" w:hAnsi="Perpetua"/>
                  <w:b/>
                  <w:bCs/>
                  <w:color w:val="000000"/>
                  <w:sz w:val="22"/>
                  <w:szCs w:val="24"/>
                  <w:lang w:val="es-MX" w:eastAsia="es-MX"/>
                  <w:rPrChange w:id="2901" w:author="Erlie Hasam Morfin Zavalza" w:date="2014-11-21T19:03:00Z">
                    <w:rPr>
                      <w:rFonts w:ascii="Perpetua" w:hAnsi="Perpetua"/>
                      <w:b/>
                      <w:bCs/>
                      <w:color w:val="000000"/>
                      <w:szCs w:val="24"/>
                      <w:lang w:val="es-MX" w:eastAsia="es-MX"/>
                    </w:rPr>
                  </w:rPrChange>
                </w:rPr>
                <w:t>Cantidad</w:t>
              </w:r>
            </w:ins>
          </w:p>
        </w:tc>
        <w:tc>
          <w:tcPr>
            <w:tcW w:w="0" w:type="auto"/>
            <w:tcBorders>
              <w:top w:val="nil"/>
              <w:left w:val="nil"/>
              <w:bottom w:val="single" w:sz="4" w:space="0" w:color="auto"/>
              <w:right w:val="single" w:sz="4" w:space="0" w:color="auto"/>
            </w:tcBorders>
            <w:shd w:val="clear" w:color="000000" w:fill="EFCFCC"/>
            <w:vAlign w:val="center"/>
            <w:hideMark/>
            <w:tcPrChange w:id="2902" w:author="Erlie Hasam Morfin Zavalza" w:date="2014-11-21T19:04:00Z">
              <w:tcPr>
                <w:tcW w:w="1618" w:type="dxa"/>
                <w:tcBorders>
                  <w:top w:val="nil"/>
                  <w:left w:val="nil"/>
                  <w:bottom w:val="single" w:sz="4" w:space="0" w:color="auto"/>
                  <w:right w:val="single" w:sz="4" w:space="0" w:color="auto"/>
                </w:tcBorders>
                <w:shd w:val="clear" w:color="000000" w:fill="EFCFCC"/>
                <w:vAlign w:val="center"/>
                <w:hideMark/>
              </w:tcPr>
            </w:tcPrChange>
          </w:tcPr>
          <w:p w14:paraId="1386E82B" w14:textId="77777777" w:rsidR="005135B5" w:rsidRPr="005135B5" w:rsidRDefault="005135B5" w:rsidP="00BE1C22">
            <w:pPr>
              <w:jc w:val="center"/>
              <w:rPr>
                <w:ins w:id="2903" w:author="Erlie Hasam Morfin Zavalza" w:date="2014-11-21T19:03:00Z"/>
                <w:rFonts w:ascii="Perpetua" w:hAnsi="Perpetua"/>
                <w:b/>
                <w:bCs/>
                <w:color w:val="000000"/>
                <w:sz w:val="22"/>
                <w:szCs w:val="24"/>
                <w:lang w:val="es-MX" w:eastAsia="es-MX"/>
                <w:rPrChange w:id="2904" w:author="Erlie Hasam Morfin Zavalza" w:date="2014-11-21T19:03:00Z">
                  <w:rPr>
                    <w:ins w:id="2905" w:author="Erlie Hasam Morfin Zavalza" w:date="2014-11-21T19:03:00Z"/>
                    <w:rFonts w:ascii="Perpetua" w:hAnsi="Perpetua"/>
                    <w:b/>
                    <w:bCs/>
                    <w:color w:val="000000"/>
                    <w:szCs w:val="24"/>
                    <w:lang w:val="es-MX" w:eastAsia="es-MX"/>
                  </w:rPr>
                </w:rPrChange>
              </w:rPr>
            </w:pPr>
            <w:ins w:id="2906" w:author="Erlie Hasam Morfin Zavalza" w:date="2014-11-21T19:03:00Z">
              <w:r w:rsidRPr="005135B5">
                <w:rPr>
                  <w:rFonts w:ascii="Perpetua" w:hAnsi="Perpetua"/>
                  <w:b/>
                  <w:bCs/>
                  <w:color w:val="000000"/>
                  <w:sz w:val="22"/>
                  <w:szCs w:val="24"/>
                  <w:lang w:val="es-MX" w:eastAsia="es-MX"/>
                  <w:rPrChange w:id="2907" w:author="Erlie Hasam Morfin Zavalza" w:date="2014-11-21T19:03:00Z">
                    <w:rPr>
                      <w:rFonts w:ascii="Perpetua" w:hAnsi="Perpetua"/>
                      <w:b/>
                      <w:bCs/>
                      <w:color w:val="000000"/>
                      <w:szCs w:val="24"/>
                      <w:lang w:val="es-MX" w:eastAsia="es-MX"/>
                    </w:rPr>
                  </w:rPrChange>
                </w:rPr>
                <w:t>Costo unitario [CLP]</w:t>
              </w:r>
            </w:ins>
          </w:p>
        </w:tc>
        <w:tc>
          <w:tcPr>
            <w:tcW w:w="0" w:type="auto"/>
            <w:tcBorders>
              <w:top w:val="nil"/>
              <w:left w:val="nil"/>
              <w:bottom w:val="single" w:sz="4" w:space="0" w:color="auto"/>
              <w:right w:val="single" w:sz="4" w:space="0" w:color="auto"/>
            </w:tcBorders>
            <w:shd w:val="clear" w:color="000000" w:fill="EFCFCC"/>
            <w:vAlign w:val="center"/>
            <w:hideMark/>
            <w:tcPrChange w:id="2908" w:author="Erlie Hasam Morfin Zavalza" w:date="2014-11-21T19:04:00Z">
              <w:tcPr>
                <w:tcW w:w="1682" w:type="dxa"/>
                <w:gridSpan w:val="2"/>
                <w:tcBorders>
                  <w:top w:val="nil"/>
                  <w:left w:val="nil"/>
                  <w:bottom w:val="single" w:sz="4" w:space="0" w:color="auto"/>
                  <w:right w:val="single" w:sz="4" w:space="0" w:color="auto"/>
                </w:tcBorders>
                <w:shd w:val="clear" w:color="000000" w:fill="EFCFCC"/>
                <w:vAlign w:val="center"/>
                <w:hideMark/>
              </w:tcPr>
            </w:tcPrChange>
          </w:tcPr>
          <w:p w14:paraId="398583E0" w14:textId="77777777" w:rsidR="005135B5" w:rsidRPr="005135B5" w:rsidRDefault="005135B5" w:rsidP="00BE1C22">
            <w:pPr>
              <w:jc w:val="center"/>
              <w:rPr>
                <w:ins w:id="2909" w:author="Erlie Hasam Morfin Zavalza" w:date="2014-11-21T19:03:00Z"/>
                <w:rFonts w:ascii="Perpetua" w:hAnsi="Perpetua"/>
                <w:b/>
                <w:bCs/>
                <w:color w:val="000000"/>
                <w:sz w:val="22"/>
                <w:szCs w:val="24"/>
                <w:lang w:val="es-MX" w:eastAsia="es-MX"/>
                <w:rPrChange w:id="2910" w:author="Erlie Hasam Morfin Zavalza" w:date="2014-11-21T19:03:00Z">
                  <w:rPr>
                    <w:ins w:id="2911" w:author="Erlie Hasam Morfin Zavalza" w:date="2014-11-21T19:03:00Z"/>
                    <w:rFonts w:ascii="Perpetua" w:hAnsi="Perpetua"/>
                    <w:b/>
                    <w:bCs/>
                    <w:color w:val="000000"/>
                    <w:szCs w:val="24"/>
                    <w:lang w:val="es-MX" w:eastAsia="es-MX"/>
                  </w:rPr>
                </w:rPrChange>
              </w:rPr>
            </w:pPr>
            <w:ins w:id="2912" w:author="Erlie Hasam Morfin Zavalza" w:date="2014-11-21T19:03:00Z">
              <w:r w:rsidRPr="005135B5">
                <w:rPr>
                  <w:rFonts w:ascii="Perpetua" w:hAnsi="Perpetua"/>
                  <w:b/>
                  <w:bCs/>
                  <w:color w:val="000000"/>
                  <w:sz w:val="22"/>
                  <w:szCs w:val="24"/>
                  <w:lang w:val="es-MX" w:eastAsia="es-MX"/>
                  <w:rPrChange w:id="2913" w:author="Erlie Hasam Morfin Zavalza" w:date="2014-11-21T19:03:00Z">
                    <w:rPr>
                      <w:rFonts w:ascii="Perpetua" w:hAnsi="Perpetua"/>
                      <w:b/>
                      <w:bCs/>
                      <w:color w:val="000000"/>
                      <w:szCs w:val="24"/>
                      <w:lang w:val="es-MX" w:eastAsia="es-MX"/>
                    </w:rPr>
                  </w:rPrChange>
                </w:rPr>
                <w:t>Vida útil [años]</w:t>
              </w:r>
            </w:ins>
          </w:p>
        </w:tc>
        <w:tc>
          <w:tcPr>
            <w:tcW w:w="0" w:type="auto"/>
            <w:tcBorders>
              <w:top w:val="nil"/>
              <w:left w:val="nil"/>
              <w:bottom w:val="single" w:sz="4" w:space="0" w:color="auto"/>
              <w:right w:val="single" w:sz="4" w:space="0" w:color="auto"/>
            </w:tcBorders>
            <w:shd w:val="clear" w:color="000000" w:fill="EFCFCC"/>
            <w:vAlign w:val="center"/>
            <w:hideMark/>
            <w:tcPrChange w:id="2914" w:author="Erlie Hasam Morfin Zavalza" w:date="2014-11-21T19:04:00Z">
              <w:tcPr>
                <w:tcW w:w="1710" w:type="dxa"/>
                <w:gridSpan w:val="2"/>
                <w:tcBorders>
                  <w:top w:val="nil"/>
                  <w:left w:val="nil"/>
                  <w:bottom w:val="single" w:sz="4" w:space="0" w:color="auto"/>
                  <w:right w:val="single" w:sz="4" w:space="0" w:color="auto"/>
                </w:tcBorders>
                <w:shd w:val="clear" w:color="000000" w:fill="EFCFCC"/>
                <w:vAlign w:val="center"/>
                <w:hideMark/>
              </w:tcPr>
            </w:tcPrChange>
          </w:tcPr>
          <w:p w14:paraId="52210270" w14:textId="77777777" w:rsidR="005135B5" w:rsidRPr="005135B5" w:rsidRDefault="005135B5" w:rsidP="00BE1C22">
            <w:pPr>
              <w:jc w:val="center"/>
              <w:rPr>
                <w:ins w:id="2915" w:author="Erlie Hasam Morfin Zavalza" w:date="2014-11-21T19:03:00Z"/>
                <w:rFonts w:ascii="Perpetua" w:hAnsi="Perpetua"/>
                <w:b/>
                <w:bCs/>
                <w:color w:val="000000"/>
                <w:sz w:val="22"/>
                <w:szCs w:val="24"/>
                <w:lang w:val="es-MX" w:eastAsia="es-MX"/>
                <w:rPrChange w:id="2916" w:author="Erlie Hasam Morfin Zavalza" w:date="2014-11-21T19:03:00Z">
                  <w:rPr>
                    <w:ins w:id="2917" w:author="Erlie Hasam Morfin Zavalza" w:date="2014-11-21T19:03:00Z"/>
                    <w:rFonts w:ascii="Perpetua" w:hAnsi="Perpetua"/>
                    <w:b/>
                    <w:bCs/>
                    <w:color w:val="000000"/>
                    <w:szCs w:val="24"/>
                    <w:lang w:val="es-MX" w:eastAsia="es-MX"/>
                  </w:rPr>
                </w:rPrChange>
              </w:rPr>
            </w:pPr>
            <w:ins w:id="2918" w:author="Erlie Hasam Morfin Zavalza" w:date="2014-11-21T19:03:00Z">
              <w:r w:rsidRPr="005135B5">
                <w:rPr>
                  <w:rFonts w:ascii="Perpetua" w:hAnsi="Perpetua"/>
                  <w:b/>
                  <w:bCs/>
                  <w:color w:val="000000"/>
                  <w:sz w:val="22"/>
                  <w:szCs w:val="24"/>
                  <w:lang w:val="es-MX" w:eastAsia="es-MX"/>
                  <w:rPrChange w:id="2919" w:author="Erlie Hasam Morfin Zavalza" w:date="2014-11-21T19:03:00Z">
                    <w:rPr>
                      <w:rFonts w:ascii="Perpetua" w:hAnsi="Perpetua"/>
                      <w:b/>
                      <w:bCs/>
                      <w:color w:val="000000"/>
                      <w:szCs w:val="24"/>
                      <w:lang w:val="es-MX" w:eastAsia="es-MX"/>
                    </w:rPr>
                  </w:rPrChange>
                </w:rPr>
                <w:t>Valor de desecho final vida útil</w:t>
              </w:r>
            </w:ins>
          </w:p>
        </w:tc>
        <w:tc>
          <w:tcPr>
            <w:tcW w:w="0" w:type="auto"/>
            <w:tcBorders>
              <w:top w:val="nil"/>
              <w:left w:val="nil"/>
              <w:bottom w:val="single" w:sz="4" w:space="0" w:color="auto"/>
              <w:right w:val="single" w:sz="4" w:space="0" w:color="auto"/>
            </w:tcBorders>
            <w:shd w:val="clear" w:color="000000" w:fill="EFCFCC"/>
            <w:vAlign w:val="center"/>
            <w:hideMark/>
            <w:tcPrChange w:id="2920" w:author="Erlie Hasam Morfin Zavalza" w:date="2014-11-21T19:04:00Z">
              <w:tcPr>
                <w:tcW w:w="1520" w:type="dxa"/>
                <w:tcBorders>
                  <w:top w:val="nil"/>
                  <w:left w:val="nil"/>
                  <w:bottom w:val="single" w:sz="4" w:space="0" w:color="auto"/>
                  <w:right w:val="single" w:sz="4" w:space="0" w:color="auto"/>
                </w:tcBorders>
                <w:shd w:val="clear" w:color="000000" w:fill="EFCFCC"/>
                <w:vAlign w:val="center"/>
                <w:hideMark/>
              </w:tcPr>
            </w:tcPrChange>
          </w:tcPr>
          <w:p w14:paraId="57676943" w14:textId="77777777" w:rsidR="005135B5" w:rsidRPr="005135B5" w:rsidRDefault="005135B5" w:rsidP="00BE1C22">
            <w:pPr>
              <w:jc w:val="center"/>
              <w:rPr>
                <w:ins w:id="2921" w:author="Erlie Hasam Morfin Zavalza" w:date="2014-11-21T19:03:00Z"/>
                <w:rFonts w:ascii="Perpetua" w:hAnsi="Perpetua"/>
                <w:b/>
                <w:bCs/>
                <w:color w:val="000000"/>
                <w:sz w:val="22"/>
                <w:szCs w:val="24"/>
                <w:lang w:val="es-MX" w:eastAsia="es-MX"/>
                <w:rPrChange w:id="2922" w:author="Erlie Hasam Morfin Zavalza" w:date="2014-11-21T19:03:00Z">
                  <w:rPr>
                    <w:ins w:id="2923" w:author="Erlie Hasam Morfin Zavalza" w:date="2014-11-21T19:03:00Z"/>
                    <w:rFonts w:ascii="Perpetua" w:hAnsi="Perpetua"/>
                    <w:b/>
                    <w:bCs/>
                    <w:color w:val="000000"/>
                    <w:szCs w:val="24"/>
                    <w:lang w:val="es-MX" w:eastAsia="es-MX"/>
                  </w:rPr>
                </w:rPrChange>
              </w:rPr>
            </w:pPr>
            <w:ins w:id="2924" w:author="Erlie Hasam Morfin Zavalza" w:date="2014-11-21T19:03:00Z">
              <w:r w:rsidRPr="005135B5">
                <w:rPr>
                  <w:rFonts w:ascii="Perpetua" w:hAnsi="Perpetua"/>
                  <w:b/>
                  <w:bCs/>
                  <w:color w:val="000000"/>
                  <w:sz w:val="22"/>
                  <w:szCs w:val="24"/>
                  <w:lang w:val="es-MX" w:eastAsia="es-MX"/>
                  <w:rPrChange w:id="2925" w:author="Erlie Hasam Morfin Zavalza" w:date="2014-11-21T19:03:00Z">
                    <w:rPr>
                      <w:rFonts w:ascii="Perpetua" w:hAnsi="Perpetua"/>
                      <w:b/>
                      <w:bCs/>
                      <w:color w:val="000000"/>
                      <w:szCs w:val="24"/>
                      <w:lang w:val="es-MX" w:eastAsia="es-MX"/>
                    </w:rPr>
                  </w:rPrChange>
                </w:rPr>
                <w:t>Valor de desecho final proyecto</w:t>
              </w:r>
            </w:ins>
          </w:p>
        </w:tc>
        <w:tc>
          <w:tcPr>
            <w:tcW w:w="0" w:type="auto"/>
            <w:tcBorders>
              <w:top w:val="nil"/>
              <w:left w:val="nil"/>
              <w:bottom w:val="single" w:sz="4" w:space="0" w:color="auto"/>
              <w:right w:val="single" w:sz="4" w:space="0" w:color="auto"/>
            </w:tcBorders>
            <w:shd w:val="clear" w:color="000000" w:fill="EFCFCC"/>
            <w:vAlign w:val="center"/>
            <w:hideMark/>
            <w:tcPrChange w:id="2926" w:author="Erlie Hasam Morfin Zavalza" w:date="2014-11-21T19:04:00Z">
              <w:tcPr>
                <w:tcW w:w="1520" w:type="dxa"/>
                <w:tcBorders>
                  <w:top w:val="nil"/>
                  <w:left w:val="nil"/>
                  <w:bottom w:val="single" w:sz="4" w:space="0" w:color="auto"/>
                  <w:right w:val="single" w:sz="4" w:space="0" w:color="auto"/>
                </w:tcBorders>
                <w:shd w:val="clear" w:color="000000" w:fill="EFCFCC"/>
                <w:vAlign w:val="center"/>
                <w:hideMark/>
              </w:tcPr>
            </w:tcPrChange>
          </w:tcPr>
          <w:p w14:paraId="353E22BB" w14:textId="77777777" w:rsidR="005135B5" w:rsidRPr="005135B5" w:rsidRDefault="005135B5" w:rsidP="00BE1C22">
            <w:pPr>
              <w:jc w:val="center"/>
              <w:rPr>
                <w:ins w:id="2927" w:author="Erlie Hasam Morfin Zavalza" w:date="2014-11-21T19:03:00Z"/>
                <w:rFonts w:ascii="Perpetua" w:hAnsi="Perpetua"/>
                <w:b/>
                <w:bCs/>
                <w:color w:val="000000"/>
                <w:sz w:val="22"/>
                <w:szCs w:val="24"/>
                <w:lang w:val="es-MX" w:eastAsia="es-MX"/>
                <w:rPrChange w:id="2928" w:author="Erlie Hasam Morfin Zavalza" w:date="2014-11-21T19:03:00Z">
                  <w:rPr>
                    <w:ins w:id="2929" w:author="Erlie Hasam Morfin Zavalza" w:date="2014-11-21T19:03:00Z"/>
                    <w:rFonts w:ascii="Perpetua" w:hAnsi="Perpetua"/>
                    <w:b/>
                    <w:bCs/>
                    <w:color w:val="000000"/>
                    <w:szCs w:val="24"/>
                    <w:lang w:val="es-MX" w:eastAsia="es-MX"/>
                  </w:rPr>
                </w:rPrChange>
              </w:rPr>
            </w:pPr>
            <w:ins w:id="2930" w:author="Erlie Hasam Morfin Zavalza" w:date="2014-11-21T19:03:00Z">
              <w:r w:rsidRPr="005135B5">
                <w:rPr>
                  <w:rFonts w:ascii="Perpetua" w:hAnsi="Perpetua"/>
                  <w:b/>
                  <w:bCs/>
                  <w:color w:val="000000"/>
                  <w:sz w:val="22"/>
                  <w:szCs w:val="24"/>
                  <w:lang w:val="es-MX" w:eastAsia="es-MX"/>
                  <w:rPrChange w:id="2931" w:author="Erlie Hasam Morfin Zavalza" w:date="2014-11-21T19:03:00Z">
                    <w:rPr>
                      <w:rFonts w:ascii="Perpetua" w:hAnsi="Perpetua"/>
                      <w:b/>
                      <w:bCs/>
                      <w:color w:val="000000"/>
                      <w:szCs w:val="24"/>
                      <w:lang w:val="es-MX" w:eastAsia="es-MX"/>
                    </w:rPr>
                  </w:rPrChange>
                </w:rPr>
                <w:t>Costo total [CLP]</w:t>
              </w:r>
            </w:ins>
          </w:p>
        </w:tc>
      </w:tr>
      <w:tr w:rsidR="005135B5" w:rsidRPr="005135B5" w14:paraId="4F69CE74" w14:textId="77777777" w:rsidTr="005135B5">
        <w:trPr>
          <w:trHeight w:val="330"/>
          <w:jc w:val="center"/>
          <w:ins w:id="2932" w:author="Erlie Hasam Morfin Zavalza" w:date="2014-11-21T19:03:00Z"/>
          <w:trPrChange w:id="2933" w:author="Erlie Hasam Morfin Zavalza" w:date="2014-11-21T19:04:00Z">
            <w:trPr>
              <w:trHeight w:val="330"/>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2934" w:author="Erlie Hasam Morfin Zavalza" w:date="2014-11-21T19:04:00Z">
              <w:tcPr>
                <w:tcW w:w="4255" w:type="dxa"/>
                <w:tcBorders>
                  <w:top w:val="nil"/>
                  <w:left w:val="single" w:sz="4" w:space="0" w:color="auto"/>
                  <w:bottom w:val="single" w:sz="4" w:space="0" w:color="auto"/>
                  <w:right w:val="single" w:sz="4" w:space="0" w:color="auto"/>
                </w:tcBorders>
                <w:shd w:val="clear" w:color="000000" w:fill="FDE9D9"/>
                <w:vAlign w:val="center"/>
                <w:hideMark/>
              </w:tcPr>
            </w:tcPrChange>
          </w:tcPr>
          <w:p w14:paraId="136DC4B6" w14:textId="77777777" w:rsidR="005135B5" w:rsidRPr="005135B5" w:rsidRDefault="005135B5">
            <w:pPr>
              <w:ind w:firstLineChars="100" w:firstLine="221"/>
              <w:jc w:val="center"/>
              <w:rPr>
                <w:ins w:id="2935" w:author="Erlie Hasam Morfin Zavalza" w:date="2014-11-21T19:03:00Z"/>
                <w:rFonts w:ascii="Perpetua" w:hAnsi="Perpetua"/>
                <w:b/>
                <w:bCs/>
                <w:color w:val="000000"/>
                <w:sz w:val="22"/>
                <w:szCs w:val="24"/>
                <w:lang w:val="es-MX" w:eastAsia="es-MX"/>
                <w:rPrChange w:id="2936" w:author="Erlie Hasam Morfin Zavalza" w:date="2014-11-21T19:03:00Z">
                  <w:rPr>
                    <w:ins w:id="2937" w:author="Erlie Hasam Morfin Zavalza" w:date="2014-11-21T19:03:00Z"/>
                    <w:rFonts w:ascii="Perpetua" w:hAnsi="Perpetua"/>
                    <w:b/>
                    <w:bCs/>
                    <w:color w:val="000000"/>
                    <w:szCs w:val="24"/>
                    <w:lang w:val="es-MX" w:eastAsia="es-MX"/>
                  </w:rPr>
                </w:rPrChange>
              </w:rPr>
              <w:pPrChange w:id="2938" w:author="Erlie Hasam Morfin Zavalza" w:date="2014-11-21T19:04:00Z">
                <w:pPr>
                  <w:ind w:firstLineChars="100" w:firstLine="241"/>
                  <w:jc w:val="left"/>
                </w:pPr>
              </w:pPrChange>
            </w:pPr>
            <w:ins w:id="2939" w:author="Erlie Hasam Morfin Zavalza" w:date="2014-11-21T19:03:00Z">
              <w:r w:rsidRPr="005135B5">
                <w:rPr>
                  <w:rFonts w:ascii="Perpetua" w:hAnsi="Perpetua"/>
                  <w:b/>
                  <w:bCs/>
                  <w:color w:val="000000"/>
                  <w:sz w:val="22"/>
                  <w:szCs w:val="24"/>
                  <w:lang w:val="es-MX" w:eastAsia="es-MX"/>
                  <w:rPrChange w:id="2940" w:author="Erlie Hasam Morfin Zavalza" w:date="2014-11-21T19:03:00Z">
                    <w:rPr>
                      <w:rFonts w:ascii="Perpetua" w:hAnsi="Perpetua"/>
                      <w:b/>
                      <w:bCs/>
                      <w:color w:val="000000"/>
                      <w:szCs w:val="24"/>
                      <w:lang w:val="es-MX" w:eastAsia="es-MX"/>
                    </w:rPr>
                  </w:rPrChange>
                </w:rPr>
                <w:t>Sartenes</w:t>
              </w:r>
            </w:ins>
          </w:p>
        </w:tc>
        <w:tc>
          <w:tcPr>
            <w:tcW w:w="0" w:type="auto"/>
            <w:tcBorders>
              <w:top w:val="nil"/>
              <w:left w:val="nil"/>
              <w:bottom w:val="single" w:sz="4" w:space="0" w:color="auto"/>
              <w:right w:val="single" w:sz="4" w:space="0" w:color="auto"/>
            </w:tcBorders>
            <w:shd w:val="clear" w:color="000000" w:fill="FDE9D9"/>
            <w:vAlign w:val="center"/>
            <w:hideMark/>
            <w:tcPrChange w:id="2941" w:author="Erlie Hasam Morfin Zavalza" w:date="2014-11-21T19:04:00Z">
              <w:tcPr>
                <w:tcW w:w="1255" w:type="dxa"/>
                <w:tcBorders>
                  <w:top w:val="nil"/>
                  <w:left w:val="nil"/>
                  <w:bottom w:val="single" w:sz="4" w:space="0" w:color="auto"/>
                  <w:right w:val="single" w:sz="4" w:space="0" w:color="auto"/>
                </w:tcBorders>
                <w:shd w:val="clear" w:color="000000" w:fill="FDE9D9"/>
                <w:vAlign w:val="center"/>
                <w:hideMark/>
              </w:tcPr>
            </w:tcPrChange>
          </w:tcPr>
          <w:p w14:paraId="75202EA4" w14:textId="77777777" w:rsidR="005135B5" w:rsidRPr="005135B5" w:rsidRDefault="005135B5" w:rsidP="00BE1C22">
            <w:pPr>
              <w:ind w:firstLineChars="100" w:firstLine="220"/>
              <w:jc w:val="left"/>
              <w:rPr>
                <w:ins w:id="2942" w:author="Erlie Hasam Morfin Zavalza" w:date="2014-11-21T19:03:00Z"/>
                <w:rFonts w:ascii="Perpetua" w:hAnsi="Perpetua"/>
                <w:color w:val="000000"/>
                <w:sz w:val="22"/>
                <w:szCs w:val="24"/>
                <w:lang w:val="es-MX" w:eastAsia="es-MX"/>
                <w:rPrChange w:id="2943" w:author="Erlie Hasam Morfin Zavalza" w:date="2014-11-21T19:03:00Z">
                  <w:rPr>
                    <w:ins w:id="2944" w:author="Erlie Hasam Morfin Zavalza" w:date="2014-11-21T19:03:00Z"/>
                    <w:rFonts w:ascii="Perpetua" w:hAnsi="Perpetua"/>
                    <w:color w:val="000000"/>
                    <w:szCs w:val="24"/>
                    <w:lang w:val="es-MX" w:eastAsia="es-MX"/>
                  </w:rPr>
                </w:rPrChange>
              </w:rPr>
            </w:pPr>
            <w:ins w:id="2945" w:author="Erlie Hasam Morfin Zavalza" w:date="2014-11-21T19:03:00Z">
              <w:r w:rsidRPr="005135B5">
                <w:rPr>
                  <w:rFonts w:ascii="Perpetua" w:hAnsi="Perpetua"/>
                  <w:color w:val="000000"/>
                  <w:sz w:val="22"/>
                  <w:szCs w:val="24"/>
                  <w:lang w:val="es-MX" w:eastAsia="es-MX"/>
                  <w:rPrChange w:id="2946" w:author="Erlie Hasam Morfin Zavalza" w:date="2014-11-21T19:03:00Z">
                    <w:rPr>
                      <w:rFonts w:ascii="Perpetua" w:hAnsi="Perpetua"/>
                      <w:color w:val="000000"/>
                      <w:szCs w:val="24"/>
                      <w:lang w:val="es-MX" w:eastAsia="es-MX"/>
                    </w:rPr>
                  </w:rPrChange>
                </w:rPr>
                <w:t>3</w:t>
              </w:r>
            </w:ins>
          </w:p>
        </w:tc>
        <w:tc>
          <w:tcPr>
            <w:tcW w:w="0" w:type="auto"/>
            <w:tcBorders>
              <w:top w:val="nil"/>
              <w:left w:val="nil"/>
              <w:bottom w:val="single" w:sz="4" w:space="0" w:color="auto"/>
              <w:right w:val="single" w:sz="4" w:space="0" w:color="auto"/>
            </w:tcBorders>
            <w:shd w:val="clear" w:color="000000" w:fill="FDE9D9"/>
            <w:vAlign w:val="center"/>
            <w:hideMark/>
            <w:tcPrChange w:id="2947" w:author="Erlie Hasam Morfin Zavalza" w:date="2014-11-21T19:04:00Z">
              <w:tcPr>
                <w:tcW w:w="1618" w:type="dxa"/>
                <w:tcBorders>
                  <w:top w:val="nil"/>
                  <w:left w:val="nil"/>
                  <w:bottom w:val="single" w:sz="4" w:space="0" w:color="auto"/>
                  <w:right w:val="single" w:sz="4" w:space="0" w:color="auto"/>
                </w:tcBorders>
                <w:shd w:val="clear" w:color="000000" w:fill="FDE9D9"/>
                <w:vAlign w:val="center"/>
                <w:hideMark/>
              </w:tcPr>
            </w:tcPrChange>
          </w:tcPr>
          <w:p w14:paraId="6EAA3014" w14:textId="77777777" w:rsidR="005135B5" w:rsidRPr="005135B5" w:rsidRDefault="005135B5" w:rsidP="00BE1C22">
            <w:pPr>
              <w:ind w:firstLineChars="100" w:firstLine="220"/>
              <w:jc w:val="left"/>
              <w:rPr>
                <w:ins w:id="2948" w:author="Erlie Hasam Morfin Zavalza" w:date="2014-11-21T19:03:00Z"/>
                <w:rFonts w:ascii="Perpetua" w:hAnsi="Perpetua"/>
                <w:color w:val="000000"/>
                <w:sz w:val="22"/>
                <w:szCs w:val="24"/>
                <w:lang w:val="es-MX" w:eastAsia="es-MX"/>
                <w:rPrChange w:id="2949" w:author="Erlie Hasam Morfin Zavalza" w:date="2014-11-21T19:03:00Z">
                  <w:rPr>
                    <w:ins w:id="2950" w:author="Erlie Hasam Morfin Zavalza" w:date="2014-11-21T19:03:00Z"/>
                    <w:rFonts w:ascii="Perpetua" w:hAnsi="Perpetua"/>
                    <w:color w:val="000000"/>
                    <w:szCs w:val="24"/>
                    <w:lang w:val="es-MX" w:eastAsia="es-MX"/>
                  </w:rPr>
                </w:rPrChange>
              </w:rPr>
            </w:pPr>
            <w:ins w:id="2951" w:author="Erlie Hasam Morfin Zavalza" w:date="2014-11-21T19:03:00Z">
              <w:r w:rsidRPr="005135B5">
                <w:rPr>
                  <w:rFonts w:ascii="Perpetua" w:hAnsi="Perpetua"/>
                  <w:color w:val="000000"/>
                  <w:sz w:val="22"/>
                  <w:szCs w:val="24"/>
                  <w:lang w:val="es-MX" w:eastAsia="es-MX"/>
                  <w:rPrChange w:id="2952" w:author="Erlie Hasam Morfin Zavalza" w:date="2014-11-21T19:03:00Z">
                    <w:rPr>
                      <w:rFonts w:ascii="Perpetua" w:hAnsi="Perpetua"/>
                      <w:color w:val="000000"/>
                      <w:szCs w:val="24"/>
                      <w:lang w:val="es-MX" w:eastAsia="es-MX"/>
                    </w:rPr>
                  </w:rPrChange>
                </w:rPr>
                <w:t>$2,500.00</w:t>
              </w:r>
            </w:ins>
          </w:p>
        </w:tc>
        <w:tc>
          <w:tcPr>
            <w:tcW w:w="0" w:type="auto"/>
            <w:tcBorders>
              <w:top w:val="nil"/>
              <w:left w:val="nil"/>
              <w:bottom w:val="single" w:sz="4" w:space="0" w:color="auto"/>
              <w:right w:val="single" w:sz="4" w:space="0" w:color="auto"/>
            </w:tcBorders>
            <w:shd w:val="clear" w:color="000000" w:fill="FDE9D9"/>
            <w:vAlign w:val="center"/>
            <w:hideMark/>
            <w:tcPrChange w:id="2953" w:author="Erlie Hasam Morfin Zavalza" w:date="2014-11-21T19:04:00Z">
              <w:tcPr>
                <w:tcW w:w="1682" w:type="dxa"/>
                <w:gridSpan w:val="2"/>
                <w:tcBorders>
                  <w:top w:val="nil"/>
                  <w:left w:val="nil"/>
                  <w:bottom w:val="single" w:sz="4" w:space="0" w:color="auto"/>
                  <w:right w:val="single" w:sz="4" w:space="0" w:color="auto"/>
                </w:tcBorders>
                <w:shd w:val="clear" w:color="000000" w:fill="FDE9D9"/>
                <w:vAlign w:val="center"/>
                <w:hideMark/>
              </w:tcPr>
            </w:tcPrChange>
          </w:tcPr>
          <w:p w14:paraId="12035BB1" w14:textId="77777777" w:rsidR="005135B5" w:rsidRPr="005135B5" w:rsidRDefault="005135B5" w:rsidP="00BE1C22">
            <w:pPr>
              <w:ind w:firstLineChars="100" w:firstLine="220"/>
              <w:jc w:val="left"/>
              <w:rPr>
                <w:ins w:id="2954" w:author="Erlie Hasam Morfin Zavalza" w:date="2014-11-21T19:03:00Z"/>
                <w:rFonts w:ascii="Perpetua" w:hAnsi="Perpetua"/>
                <w:color w:val="000000"/>
                <w:sz w:val="22"/>
                <w:szCs w:val="24"/>
                <w:lang w:val="es-MX" w:eastAsia="es-MX"/>
                <w:rPrChange w:id="2955" w:author="Erlie Hasam Morfin Zavalza" w:date="2014-11-21T19:03:00Z">
                  <w:rPr>
                    <w:ins w:id="2956" w:author="Erlie Hasam Morfin Zavalza" w:date="2014-11-21T19:03:00Z"/>
                    <w:rFonts w:ascii="Perpetua" w:hAnsi="Perpetua"/>
                    <w:color w:val="000000"/>
                    <w:szCs w:val="24"/>
                    <w:lang w:val="es-MX" w:eastAsia="es-MX"/>
                  </w:rPr>
                </w:rPrChange>
              </w:rPr>
            </w:pPr>
            <w:ins w:id="2957" w:author="Erlie Hasam Morfin Zavalza" w:date="2014-11-21T19:03:00Z">
              <w:r w:rsidRPr="005135B5">
                <w:rPr>
                  <w:rFonts w:ascii="Perpetua" w:hAnsi="Perpetua"/>
                  <w:color w:val="000000"/>
                  <w:sz w:val="22"/>
                  <w:szCs w:val="24"/>
                  <w:lang w:val="es-MX" w:eastAsia="es-MX"/>
                  <w:rPrChange w:id="2958" w:author="Erlie Hasam Morfin Zavalza" w:date="2014-11-21T19:03:00Z">
                    <w:rPr>
                      <w:rFonts w:ascii="Perpetua" w:hAnsi="Perpetua"/>
                      <w:color w:val="000000"/>
                      <w:szCs w:val="24"/>
                      <w:lang w:val="es-MX" w:eastAsia="es-MX"/>
                    </w:rPr>
                  </w:rPrChange>
                </w:rPr>
                <w:t>2</w:t>
              </w:r>
            </w:ins>
          </w:p>
        </w:tc>
        <w:tc>
          <w:tcPr>
            <w:tcW w:w="0" w:type="auto"/>
            <w:tcBorders>
              <w:top w:val="nil"/>
              <w:left w:val="nil"/>
              <w:bottom w:val="single" w:sz="4" w:space="0" w:color="auto"/>
              <w:right w:val="single" w:sz="4" w:space="0" w:color="auto"/>
            </w:tcBorders>
            <w:shd w:val="clear" w:color="000000" w:fill="FDE9D9"/>
            <w:vAlign w:val="center"/>
            <w:hideMark/>
            <w:tcPrChange w:id="2959" w:author="Erlie Hasam Morfin Zavalza" w:date="2014-11-21T19:04:00Z">
              <w:tcPr>
                <w:tcW w:w="1710" w:type="dxa"/>
                <w:gridSpan w:val="2"/>
                <w:tcBorders>
                  <w:top w:val="nil"/>
                  <w:left w:val="nil"/>
                  <w:bottom w:val="single" w:sz="4" w:space="0" w:color="auto"/>
                  <w:right w:val="single" w:sz="4" w:space="0" w:color="auto"/>
                </w:tcBorders>
                <w:shd w:val="clear" w:color="000000" w:fill="FDE9D9"/>
                <w:vAlign w:val="center"/>
                <w:hideMark/>
              </w:tcPr>
            </w:tcPrChange>
          </w:tcPr>
          <w:p w14:paraId="25E1427C" w14:textId="77777777" w:rsidR="005135B5" w:rsidRPr="005135B5" w:rsidRDefault="005135B5" w:rsidP="00BE1C22">
            <w:pPr>
              <w:ind w:firstLineChars="100" w:firstLine="220"/>
              <w:jc w:val="left"/>
              <w:rPr>
                <w:ins w:id="2960" w:author="Erlie Hasam Morfin Zavalza" w:date="2014-11-21T19:03:00Z"/>
                <w:rFonts w:ascii="Perpetua" w:hAnsi="Perpetua"/>
                <w:color w:val="000000"/>
                <w:sz w:val="22"/>
                <w:szCs w:val="24"/>
                <w:lang w:val="es-MX" w:eastAsia="es-MX"/>
                <w:rPrChange w:id="2961" w:author="Erlie Hasam Morfin Zavalza" w:date="2014-11-21T19:03:00Z">
                  <w:rPr>
                    <w:ins w:id="2962" w:author="Erlie Hasam Morfin Zavalza" w:date="2014-11-21T19:03:00Z"/>
                    <w:rFonts w:ascii="Perpetua" w:hAnsi="Perpetua"/>
                    <w:color w:val="000000"/>
                    <w:szCs w:val="24"/>
                    <w:lang w:val="es-MX" w:eastAsia="es-MX"/>
                  </w:rPr>
                </w:rPrChange>
              </w:rPr>
            </w:pPr>
            <w:ins w:id="2963" w:author="Erlie Hasam Morfin Zavalza" w:date="2014-11-21T19:03:00Z">
              <w:r w:rsidRPr="005135B5">
                <w:rPr>
                  <w:rFonts w:ascii="Perpetua" w:hAnsi="Perpetua"/>
                  <w:color w:val="000000"/>
                  <w:sz w:val="22"/>
                  <w:szCs w:val="24"/>
                  <w:lang w:val="es-MX" w:eastAsia="es-MX"/>
                  <w:rPrChange w:id="2964" w:author="Erlie Hasam Morfin Zavalza" w:date="2014-11-21T19:03:00Z">
                    <w:rPr>
                      <w:rFonts w:ascii="Perpetua" w:hAnsi="Perpetua"/>
                      <w:color w:val="000000"/>
                      <w:szCs w:val="24"/>
                      <w:lang w:val="es-MX" w:eastAsia="es-MX"/>
                    </w:rPr>
                  </w:rPrChange>
                </w:rPr>
                <w:t>$300.00</w:t>
              </w:r>
            </w:ins>
          </w:p>
        </w:tc>
        <w:tc>
          <w:tcPr>
            <w:tcW w:w="0" w:type="auto"/>
            <w:tcBorders>
              <w:top w:val="nil"/>
              <w:left w:val="nil"/>
              <w:bottom w:val="single" w:sz="4" w:space="0" w:color="auto"/>
              <w:right w:val="single" w:sz="4" w:space="0" w:color="auto"/>
            </w:tcBorders>
            <w:shd w:val="clear" w:color="000000" w:fill="FDE9D9"/>
            <w:vAlign w:val="center"/>
            <w:hideMark/>
            <w:tcPrChange w:id="2965"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4DC056D4" w14:textId="77777777" w:rsidR="005135B5" w:rsidRPr="005135B5" w:rsidRDefault="005135B5" w:rsidP="00BE1C22">
            <w:pPr>
              <w:ind w:firstLineChars="100" w:firstLine="220"/>
              <w:jc w:val="left"/>
              <w:rPr>
                <w:ins w:id="2966" w:author="Erlie Hasam Morfin Zavalza" w:date="2014-11-21T19:03:00Z"/>
                <w:rFonts w:ascii="Perpetua" w:hAnsi="Perpetua"/>
                <w:color w:val="000000"/>
                <w:sz w:val="22"/>
                <w:szCs w:val="24"/>
                <w:lang w:val="es-MX" w:eastAsia="es-MX"/>
                <w:rPrChange w:id="2967" w:author="Erlie Hasam Morfin Zavalza" w:date="2014-11-21T19:03:00Z">
                  <w:rPr>
                    <w:ins w:id="2968" w:author="Erlie Hasam Morfin Zavalza" w:date="2014-11-21T19:03:00Z"/>
                    <w:rFonts w:ascii="Perpetua" w:hAnsi="Perpetua"/>
                    <w:color w:val="000000"/>
                    <w:szCs w:val="24"/>
                    <w:lang w:val="es-MX" w:eastAsia="es-MX"/>
                  </w:rPr>
                </w:rPrChange>
              </w:rPr>
            </w:pPr>
            <w:ins w:id="2969" w:author="Erlie Hasam Morfin Zavalza" w:date="2014-11-21T19:03:00Z">
              <w:r w:rsidRPr="005135B5">
                <w:rPr>
                  <w:rFonts w:ascii="Perpetua" w:hAnsi="Perpetua"/>
                  <w:color w:val="000000"/>
                  <w:sz w:val="22"/>
                  <w:szCs w:val="24"/>
                  <w:lang w:val="es-MX" w:eastAsia="es-MX"/>
                  <w:rPrChange w:id="2970" w:author="Erlie Hasam Morfin Zavalza" w:date="2014-11-21T19:03:00Z">
                    <w:rPr>
                      <w:rFonts w:ascii="Perpetua" w:hAnsi="Perpetua"/>
                      <w:color w:val="000000"/>
                      <w:szCs w:val="24"/>
                      <w:lang w:val="es-MX" w:eastAsia="es-MX"/>
                    </w:rPr>
                  </w:rPrChange>
                </w:rPr>
                <w:t>$3,750.00</w:t>
              </w:r>
            </w:ins>
          </w:p>
        </w:tc>
        <w:tc>
          <w:tcPr>
            <w:tcW w:w="0" w:type="auto"/>
            <w:tcBorders>
              <w:top w:val="nil"/>
              <w:left w:val="nil"/>
              <w:bottom w:val="single" w:sz="4" w:space="0" w:color="auto"/>
              <w:right w:val="single" w:sz="4" w:space="0" w:color="auto"/>
            </w:tcBorders>
            <w:shd w:val="clear" w:color="000000" w:fill="FDE9D9"/>
            <w:vAlign w:val="center"/>
            <w:hideMark/>
            <w:tcPrChange w:id="2971"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66CFDD4D" w14:textId="77777777" w:rsidR="005135B5" w:rsidRPr="005135B5" w:rsidRDefault="005135B5" w:rsidP="00BE1C22">
            <w:pPr>
              <w:ind w:firstLineChars="100" w:firstLine="220"/>
              <w:jc w:val="left"/>
              <w:rPr>
                <w:ins w:id="2972" w:author="Erlie Hasam Morfin Zavalza" w:date="2014-11-21T19:03:00Z"/>
                <w:rFonts w:ascii="Perpetua" w:hAnsi="Perpetua"/>
                <w:color w:val="000000"/>
                <w:sz w:val="22"/>
                <w:szCs w:val="24"/>
                <w:lang w:val="es-MX" w:eastAsia="es-MX"/>
                <w:rPrChange w:id="2973" w:author="Erlie Hasam Morfin Zavalza" w:date="2014-11-21T19:03:00Z">
                  <w:rPr>
                    <w:ins w:id="2974" w:author="Erlie Hasam Morfin Zavalza" w:date="2014-11-21T19:03:00Z"/>
                    <w:rFonts w:ascii="Perpetua" w:hAnsi="Perpetua"/>
                    <w:color w:val="000000"/>
                    <w:szCs w:val="24"/>
                    <w:lang w:val="es-MX" w:eastAsia="es-MX"/>
                  </w:rPr>
                </w:rPrChange>
              </w:rPr>
            </w:pPr>
            <w:ins w:id="2975" w:author="Erlie Hasam Morfin Zavalza" w:date="2014-11-21T19:03:00Z">
              <w:r w:rsidRPr="005135B5">
                <w:rPr>
                  <w:rFonts w:ascii="Perpetua" w:hAnsi="Perpetua"/>
                  <w:color w:val="000000"/>
                  <w:sz w:val="22"/>
                  <w:szCs w:val="24"/>
                  <w:lang w:val="es-MX" w:eastAsia="es-MX"/>
                  <w:rPrChange w:id="2976" w:author="Erlie Hasam Morfin Zavalza" w:date="2014-11-21T19:03:00Z">
                    <w:rPr>
                      <w:rFonts w:ascii="Perpetua" w:hAnsi="Perpetua"/>
                      <w:color w:val="000000"/>
                      <w:szCs w:val="24"/>
                      <w:lang w:val="es-MX" w:eastAsia="es-MX"/>
                    </w:rPr>
                  </w:rPrChange>
                </w:rPr>
                <w:t>$7,500.00</w:t>
              </w:r>
            </w:ins>
          </w:p>
        </w:tc>
      </w:tr>
      <w:tr w:rsidR="005135B5" w:rsidRPr="005135B5" w14:paraId="088EFE77" w14:textId="77777777" w:rsidTr="005135B5">
        <w:trPr>
          <w:trHeight w:val="287"/>
          <w:jc w:val="center"/>
          <w:ins w:id="2977" w:author="Erlie Hasam Morfin Zavalza" w:date="2014-11-21T19:03:00Z"/>
          <w:trPrChange w:id="2978" w:author="Erlie Hasam Morfin Zavalza" w:date="2014-11-21T19:04:00Z">
            <w:trPr>
              <w:trHeight w:val="420"/>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2979" w:author="Erlie Hasam Morfin Zavalza" w:date="2014-11-21T19:04:00Z">
              <w:tcPr>
                <w:tcW w:w="4255" w:type="dxa"/>
                <w:tcBorders>
                  <w:top w:val="nil"/>
                  <w:left w:val="single" w:sz="4" w:space="0" w:color="auto"/>
                  <w:bottom w:val="single" w:sz="4" w:space="0" w:color="auto"/>
                  <w:right w:val="single" w:sz="4" w:space="0" w:color="auto"/>
                </w:tcBorders>
                <w:shd w:val="clear" w:color="000000" w:fill="FCD5B4"/>
                <w:vAlign w:val="center"/>
                <w:hideMark/>
              </w:tcPr>
            </w:tcPrChange>
          </w:tcPr>
          <w:p w14:paraId="29221F2B" w14:textId="77777777" w:rsidR="005135B5" w:rsidRPr="005135B5" w:rsidRDefault="005135B5">
            <w:pPr>
              <w:ind w:firstLineChars="100" w:firstLine="221"/>
              <w:jc w:val="center"/>
              <w:rPr>
                <w:ins w:id="2980" w:author="Erlie Hasam Morfin Zavalza" w:date="2014-11-21T19:03:00Z"/>
                <w:rFonts w:ascii="Perpetua" w:hAnsi="Perpetua"/>
                <w:b/>
                <w:bCs/>
                <w:color w:val="000000"/>
                <w:sz w:val="22"/>
                <w:szCs w:val="24"/>
                <w:lang w:val="es-MX" w:eastAsia="es-MX"/>
                <w:rPrChange w:id="2981" w:author="Erlie Hasam Morfin Zavalza" w:date="2014-11-21T19:03:00Z">
                  <w:rPr>
                    <w:ins w:id="2982" w:author="Erlie Hasam Morfin Zavalza" w:date="2014-11-21T19:03:00Z"/>
                    <w:rFonts w:ascii="Perpetua" w:hAnsi="Perpetua"/>
                    <w:b/>
                    <w:bCs/>
                    <w:color w:val="000000"/>
                    <w:szCs w:val="24"/>
                    <w:lang w:val="es-MX" w:eastAsia="es-MX"/>
                  </w:rPr>
                </w:rPrChange>
              </w:rPr>
              <w:pPrChange w:id="2983" w:author="Erlie Hasam Morfin Zavalza" w:date="2014-11-21T19:04:00Z">
                <w:pPr>
                  <w:ind w:firstLineChars="100" w:firstLine="241"/>
                  <w:jc w:val="left"/>
                </w:pPr>
              </w:pPrChange>
            </w:pPr>
            <w:ins w:id="2984" w:author="Erlie Hasam Morfin Zavalza" w:date="2014-11-21T19:03:00Z">
              <w:r w:rsidRPr="005135B5">
                <w:rPr>
                  <w:rFonts w:ascii="Perpetua" w:hAnsi="Perpetua"/>
                  <w:b/>
                  <w:bCs/>
                  <w:color w:val="000000"/>
                  <w:sz w:val="22"/>
                  <w:szCs w:val="24"/>
                  <w:lang w:val="es-MX" w:eastAsia="es-MX"/>
                  <w:rPrChange w:id="2985" w:author="Erlie Hasam Morfin Zavalza" w:date="2014-11-21T19:03:00Z">
                    <w:rPr>
                      <w:rFonts w:ascii="Perpetua" w:hAnsi="Perpetua"/>
                      <w:b/>
                      <w:bCs/>
                      <w:color w:val="000000"/>
                      <w:szCs w:val="24"/>
                      <w:lang w:val="es-MX" w:eastAsia="es-MX"/>
                    </w:rPr>
                  </w:rPrChange>
                </w:rPr>
                <w:t>Refrigerador</w:t>
              </w:r>
            </w:ins>
          </w:p>
        </w:tc>
        <w:tc>
          <w:tcPr>
            <w:tcW w:w="0" w:type="auto"/>
            <w:tcBorders>
              <w:top w:val="nil"/>
              <w:left w:val="nil"/>
              <w:bottom w:val="single" w:sz="4" w:space="0" w:color="auto"/>
              <w:right w:val="single" w:sz="4" w:space="0" w:color="auto"/>
            </w:tcBorders>
            <w:shd w:val="clear" w:color="000000" w:fill="FCD5B4"/>
            <w:vAlign w:val="center"/>
            <w:hideMark/>
            <w:tcPrChange w:id="2986" w:author="Erlie Hasam Morfin Zavalza" w:date="2014-11-21T19:04:00Z">
              <w:tcPr>
                <w:tcW w:w="1255" w:type="dxa"/>
                <w:tcBorders>
                  <w:top w:val="nil"/>
                  <w:left w:val="nil"/>
                  <w:bottom w:val="single" w:sz="4" w:space="0" w:color="auto"/>
                  <w:right w:val="single" w:sz="4" w:space="0" w:color="auto"/>
                </w:tcBorders>
                <w:shd w:val="clear" w:color="000000" w:fill="FCD5B4"/>
                <w:vAlign w:val="center"/>
                <w:hideMark/>
              </w:tcPr>
            </w:tcPrChange>
          </w:tcPr>
          <w:p w14:paraId="1D128519" w14:textId="77777777" w:rsidR="005135B5" w:rsidRPr="005135B5" w:rsidRDefault="005135B5" w:rsidP="00BE1C22">
            <w:pPr>
              <w:ind w:firstLineChars="100" w:firstLine="220"/>
              <w:jc w:val="left"/>
              <w:rPr>
                <w:ins w:id="2987" w:author="Erlie Hasam Morfin Zavalza" w:date="2014-11-21T19:03:00Z"/>
                <w:rFonts w:ascii="Perpetua" w:hAnsi="Perpetua"/>
                <w:color w:val="000000"/>
                <w:sz w:val="22"/>
                <w:szCs w:val="24"/>
                <w:lang w:val="es-MX" w:eastAsia="es-MX"/>
                <w:rPrChange w:id="2988" w:author="Erlie Hasam Morfin Zavalza" w:date="2014-11-21T19:03:00Z">
                  <w:rPr>
                    <w:ins w:id="2989" w:author="Erlie Hasam Morfin Zavalza" w:date="2014-11-21T19:03:00Z"/>
                    <w:rFonts w:ascii="Perpetua" w:hAnsi="Perpetua"/>
                    <w:color w:val="000000"/>
                    <w:szCs w:val="24"/>
                    <w:lang w:val="es-MX" w:eastAsia="es-MX"/>
                  </w:rPr>
                </w:rPrChange>
              </w:rPr>
            </w:pPr>
            <w:ins w:id="2990" w:author="Erlie Hasam Morfin Zavalza" w:date="2014-11-21T19:03:00Z">
              <w:r w:rsidRPr="005135B5">
                <w:rPr>
                  <w:rFonts w:ascii="Perpetua" w:hAnsi="Perpetua"/>
                  <w:color w:val="000000"/>
                  <w:sz w:val="22"/>
                  <w:szCs w:val="24"/>
                  <w:lang w:val="es-MX" w:eastAsia="es-MX"/>
                  <w:rPrChange w:id="2991" w:author="Erlie Hasam Morfin Zavalza" w:date="2014-11-21T19:03:00Z">
                    <w:rPr>
                      <w:rFonts w:ascii="Perpetua" w:hAnsi="Perpetua"/>
                      <w:color w:val="000000"/>
                      <w:szCs w:val="24"/>
                      <w:lang w:val="es-MX" w:eastAsia="es-MX"/>
                    </w:rPr>
                  </w:rPrChange>
                </w:rPr>
                <w:t>1</w:t>
              </w:r>
            </w:ins>
          </w:p>
        </w:tc>
        <w:tc>
          <w:tcPr>
            <w:tcW w:w="0" w:type="auto"/>
            <w:tcBorders>
              <w:top w:val="nil"/>
              <w:left w:val="nil"/>
              <w:bottom w:val="single" w:sz="4" w:space="0" w:color="auto"/>
              <w:right w:val="single" w:sz="4" w:space="0" w:color="auto"/>
            </w:tcBorders>
            <w:shd w:val="clear" w:color="000000" w:fill="FCD5B4"/>
            <w:vAlign w:val="center"/>
            <w:hideMark/>
            <w:tcPrChange w:id="2992" w:author="Erlie Hasam Morfin Zavalza" w:date="2014-11-21T19:04:00Z">
              <w:tcPr>
                <w:tcW w:w="1618" w:type="dxa"/>
                <w:tcBorders>
                  <w:top w:val="nil"/>
                  <w:left w:val="nil"/>
                  <w:bottom w:val="single" w:sz="4" w:space="0" w:color="auto"/>
                  <w:right w:val="single" w:sz="4" w:space="0" w:color="auto"/>
                </w:tcBorders>
                <w:shd w:val="clear" w:color="000000" w:fill="FCD5B4"/>
                <w:vAlign w:val="center"/>
                <w:hideMark/>
              </w:tcPr>
            </w:tcPrChange>
          </w:tcPr>
          <w:p w14:paraId="6A88C6B4" w14:textId="77777777" w:rsidR="005135B5" w:rsidRPr="005135B5" w:rsidRDefault="005135B5" w:rsidP="00BE1C22">
            <w:pPr>
              <w:ind w:firstLineChars="100" w:firstLine="220"/>
              <w:jc w:val="left"/>
              <w:rPr>
                <w:ins w:id="2993" w:author="Erlie Hasam Morfin Zavalza" w:date="2014-11-21T19:03:00Z"/>
                <w:rFonts w:ascii="Perpetua" w:hAnsi="Perpetua"/>
                <w:color w:val="000000"/>
                <w:sz w:val="22"/>
                <w:szCs w:val="24"/>
                <w:lang w:val="es-MX" w:eastAsia="es-MX"/>
                <w:rPrChange w:id="2994" w:author="Erlie Hasam Morfin Zavalza" w:date="2014-11-21T19:03:00Z">
                  <w:rPr>
                    <w:ins w:id="2995" w:author="Erlie Hasam Morfin Zavalza" w:date="2014-11-21T19:03:00Z"/>
                    <w:rFonts w:ascii="Perpetua" w:hAnsi="Perpetua"/>
                    <w:color w:val="000000"/>
                    <w:szCs w:val="24"/>
                    <w:lang w:val="es-MX" w:eastAsia="es-MX"/>
                  </w:rPr>
                </w:rPrChange>
              </w:rPr>
            </w:pPr>
            <w:ins w:id="2996" w:author="Erlie Hasam Morfin Zavalza" w:date="2014-11-21T19:03:00Z">
              <w:r w:rsidRPr="005135B5">
                <w:rPr>
                  <w:rFonts w:ascii="Perpetua" w:hAnsi="Perpetua"/>
                  <w:color w:val="000000"/>
                  <w:sz w:val="22"/>
                  <w:szCs w:val="24"/>
                  <w:lang w:val="es-MX" w:eastAsia="es-MX"/>
                  <w:rPrChange w:id="2997" w:author="Erlie Hasam Morfin Zavalza" w:date="2014-11-21T19:03:00Z">
                    <w:rPr>
                      <w:rFonts w:ascii="Perpetua" w:hAnsi="Perpetua"/>
                      <w:color w:val="000000"/>
                      <w:szCs w:val="24"/>
                      <w:lang w:val="es-MX" w:eastAsia="es-MX"/>
                    </w:rPr>
                  </w:rPrChange>
                </w:rPr>
                <w:t>$250,000.00</w:t>
              </w:r>
            </w:ins>
          </w:p>
        </w:tc>
        <w:tc>
          <w:tcPr>
            <w:tcW w:w="0" w:type="auto"/>
            <w:tcBorders>
              <w:top w:val="nil"/>
              <w:left w:val="nil"/>
              <w:bottom w:val="single" w:sz="4" w:space="0" w:color="auto"/>
              <w:right w:val="single" w:sz="4" w:space="0" w:color="auto"/>
            </w:tcBorders>
            <w:shd w:val="clear" w:color="000000" w:fill="FCD5B4"/>
            <w:vAlign w:val="center"/>
            <w:hideMark/>
            <w:tcPrChange w:id="2998" w:author="Erlie Hasam Morfin Zavalza" w:date="2014-11-21T19:04:00Z">
              <w:tcPr>
                <w:tcW w:w="1682" w:type="dxa"/>
                <w:gridSpan w:val="2"/>
                <w:tcBorders>
                  <w:top w:val="nil"/>
                  <w:left w:val="nil"/>
                  <w:bottom w:val="single" w:sz="4" w:space="0" w:color="auto"/>
                  <w:right w:val="single" w:sz="4" w:space="0" w:color="auto"/>
                </w:tcBorders>
                <w:shd w:val="clear" w:color="000000" w:fill="FCD5B4"/>
                <w:vAlign w:val="center"/>
                <w:hideMark/>
              </w:tcPr>
            </w:tcPrChange>
          </w:tcPr>
          <w:p w14:paraId="1C3BD131" w14:textId="77777777" w:rsidR="005135B5" w:rsidRPr="005135B5" w:rsidRDefault="005135B5" w:rsidP="00BE1C22">
            <w:pPr>
              <w:ind w:firstLineChars="100" w:firstLine="220"/>
              <w:jc w:val="left"/>
              <w:rPr>
                <w:ins w:id="2999" w:author="Erlie Hasam Morfin Zavalza" w:date="2014-11-21T19:03:00Z"/>
                <w:rFonts w:ascii="Perpetua" w:hAnsi="Perpetua"/>
                <w:color w:val="000000"/>
                <w:sz w:val="22"/>
                <w:szCs w:val="24"/>
                <w:lang w:val="es-MX" w:eastAsia="es-MX"/>
                <w:rPrChange w:id="3000" w:author="Erlie Hasam Morfin Zavalza" w:date="2014-11-21T19:03:00Z">
                  <w:rPr>
                    <w:ins w:id="3001" w:author="Erlie Hasam Morfin Zavalza" w:date="2014-11-21T19:03:00Z"/>
                    <w:rFonts w:ascii="Perpetua" w:hAnsi="Perpetua"/>
                    <w:color w:val="000000"/>
                    <w:szCs w:val="24"/>
                    <w:lang w:val="es-MX" w:eastAsia="es-MX"/>
                  </w:rPr>
                </w:rPrChange>
              </w:rPr>
            </w:pPr>
            <w:ins w:id="3002" w:author="Erlie Hasam Morfin Zavalza" w:date="2014-11-21T19:03:00Z">
              <w:r w:rsidRPr="005135B5">
                <w:rPr>
                  <w:rFonts w:ascii="Perpetua" w:hAnsi="Perpetua"/>
                  <w:color w:val="000000"/>
                  <w:sz w:val="22"/>
                  <w:szCs w:val="24"/>
                  <w:lang w:val="es-MX" w:eastAsia="es-MX"/>
                  <w:rPrChange w:id="3003" w:author="Erlie Hasam Morfin Zavalza" w:date="2014-11-21T19:03:00Z">
                    <w:rPr>
                      <w:rFonts w:ascii="Perpetua" w:hAnsi="Perpetua"/>
                      <w:color w:val="000000"/>
                      <w:szCs w:val="24"/>
                      <w:lang w:val="es-MX" w:eastAsia="es-MX"/>
                    </w:rPr>
                  </w:rPrChange>
                </w:rPr>
                <w:t>10</w:t>
              </w:r>
            </w:ins>
          </w:p>
        </w:tc>
        <w:tc>
          <w:tcPr>
            <w:tcW w:w="0" w:type="auto"/>
            <w:tcBorders>
              <w:top w:val="nil"/>
              <w:left w:val="nil"/>
              <w:bottom w:val="single" w:sz="4" w:space="0" w:color="auto"/>
              <w:right w:val="single" w:sz="4" w:space="0" w:color="auto"/>
            </w:tcBorders>
            <w:shd w:val="clear" w:color="000000" w:fill="FCD5B4"/>
            <w:vAlign w:val="center"/>
            <w:hideMark/>
            <w:tcPrChange w:id="3004" w:author="Erlie Hasam Morfin Zavalza" w:date="2014-11-21T19:04:00Z">
              <w:tcPr>
                <w:tcW w:w="1710" w:type="dxa"/>
                <w:gridSpan w:val="2"/>
                <w:tcBorders>
                  <w:top w:val="nil"/>
                  <w:left w:val="nil"/>
                  <w:bottom w:val="single" w:sz="4" w:space="0" w:color="auto"/>
                  <w:right w:val="single" w:sz="4" w:space="0" w:color="auto"/>
                </w:tcBorders>
                <w:shd w:val="clear" w:color="000000" w:fill="FCD5B4"/>
                <w:vAlign w:val="center"/>
                <w:hideMark/>
              </w:tcPr>
            </w:tcPrChange>
          </w:tcPr>
          <w:p w14:paraId="3DD50A8F" w14:textId="77777777" w:rsidR="005135B5" w:rsidRPr="005135B5" w:rsidRDefault="005135B5" w:rsidP="00BE1C22">
            <w:pPr>
              <w:ind w:firstLineChars="100" w:firstLine="220"/>
              <w:jc w:val="left"/>
              <w:rPr>
                <w:ins w:id="3005" w:author="Erlie Hasam Morfin Zavalza" w:date="2014-11-21T19:03:00Z"/>
                <w:rFonts w:ascii="Perpetua" w:hAnsi="Perpetua"/>
                <w:color w:val="000000"/>
                <w:sz w:val="22"/>
                <w:szCs w:val="24"/>
                <w:lang w:val="es-MX" w:eastAsia="es-MX"/>
                <w:rPrChange w:id="3006" w:author="Erlie Hasam Morfin Zavalza" w:date="2014-11-21T19:03:00Z">
                  <w:rPr>
                    <w:ins w:id="3007" w:author="Erlie Hasam Morfin Zavalza" w:date="2014-11-21T19:03:00Z"/>
                    <w:rFonts w:ascii="Perpetua" w:hAnsi="Perpetua"/>
                    <w:color w:val="000000"/>
                    <w:szCs w:val="24"/>
                    <w:lang w:val="es-MX" w:eastAsia="es-MX"/>
                  </w:rPr>
                </w:rPrChange>
              </w:rPr>
            </w:pPr>
            <w:ins w:id="3008" w:author="Erlie Hasam Morfin Zavalza" w:date="2014-11-21T19:03:00Z">
              <w:r w:rsidRPr="005135B5">
                <w:rPr>
                  <w:rFonts w:ascii="Perpetua" w:hAnsi="Perpetua"/>
                  <w:color w:val="000000"/>
                  <w:sz w:val="22"/>
                  <w:szCs w:val="24"/>
                  <w:lang w:val="es-MX" w:eastAsia="es-MX"/>
                  <w:rPrChange w:id="3009" w:author="Erlie Hasam Morfin Zavalza" w:date="2014-11-21T19:03:00Z">
                    <w:rPr>
                      <w:rFonts w:ascii="Perpetua" w:hAnsi="Perpetua"/>
                      <w:color w:val="000000"/>
                      <w:szCs w:val="24"/>
                      <w:lang w:val="es-MX" w:eastAsia="es-MX"/>
                    </w:rPr>
                  </w:rPrChange>
                </w:rPr>
                <w:t>$0.00</w:t>
              </w:r>
            </w:ins>
          </w:p>
        </w:tc>
        <w:tc>
          <w:tcPr>
            <w:tcW w:w="0" w:type="auto"/>
            <w:tcBorders>
              <w:top w:val="nil"/>
              <w:left w:val="nil"/>
              <w:bottom w:val="single" w:sz="4" w:space="0" w:color="auto"/>
              <w:right w:val="single" w:sz="4" w:space="0" w:color="auto"/>
            </w:tcBorders>
            <w:shd w:val="clear" w:color="000000" w:fill="FCD5B4"/>
            <w:vAlign w:val="center"/>
            <w:hideMark/>
            <w:tcPrChange w:id="3010" w:author="Erlie Hasam Morfin Zavalza" w:date="2014-11-21T19:04:00Z">
              <w:tcPr>
                <w:tcW w:w="1520" w:type="dxa"/>
                <w:tcBorders>
                  <w:top w:val="nil"/>
                  <w:left w:val="nil"/>
                  <w:bottom w:val="single" w:sz="4" w:space="0" w:color="auto"/>
                  <w:right w:val="single" w:sz="4" w:space="0" w:color="auto"/>
                </w:tcBorders>
                <w:shd w:val="clear" w:color="000000" w:fill="FCD5B4"/>
                <w:vAlign w:val="center"/>
                <w:hideMark/>
              </w:tcPr>
            </w:tcPrChange>
          </w:tcPr>
          <w:p w14:paraId="3102EDE9" w14:textId="77777777" w:rsidR="005135B5" w:rsidRPr="005135B5" w:rsidRDefault="005135B5" w:rsidP="00BE1C22">
            <w:pPr>
              <w:ind w:firstLineChars="100" w:firstLine="220"/>
              <w:jc w:val="left"/>
              <w:rPr>
                <w:ins w:id="3011" w:author="Erlie Hasam Morfin Zavalza" w:date="2014-11-21T19:03:00Z"/>
                <w:rFonts w:ascii="Perpetua" w:hAnsi="Perpetua"/>
                <w:color w:val="000000"/>
                <w:sz w:val="22"/>
                <w:szCs w:val="24"/>
                <w:lang w:val="es-MX" w:eastAsia="es-MX"/>
                <w:rPrChange w:id="3012" w:author="Erlie Hasam Morfin Zavalza" w:date="2014-11-21T19:03:00Z">
                  <w:rPr>
                    <w:ins w:id="3013" w:author="Erlie Hasam Morfin Zavalza" w:date="2014-11-21T19:03:00Z"/>
                    <w:rFonts w:ascii="Perpetua" w:hAnsi="Perpetua"/>
                    <w:color w:val="000000"/>
                    <w:szCs w:val="24"/>
                    <w:lang w:val="es-MX" w:eastAsia="es-MX"/>
                  </w:rPr>
                </w:rPrChange>
              </w:rPr>
            </w:pPr>
            <w:ins w:id="3014" w:author="Erlie Hasam Morfin Zavalza" w:date="2014-11-21T19:03:00Z">
              <w:r w:rsidRPr="005135B5">
                <w:rPr>
                  <w:rFonts w:ascii="Perpetua" w:hAnsi="Perpetua"/>
                  <w:color w:val="000000"/>
                  <w:sz w:val="22"/>
                  <w:szCs w:val="24"/>
                  <w:lang w:val="es-MX" w:eastAsia="es-MX"/>
                  <w:rPrChange w:id="3015" w:author="Erlie Hasam Morfin Zavalza" w:date="2014-11-21T19:03:00Z">
                    <w:rPr>
                      <w:rFonts w:ascii="Perpetua" w:hAnsi="Perpetua"/>
                      <w:color w:val="000000"/>
                      <w:szCs w:val="24"/>
                      <w:lang w:val="es-MX" w:eastAsia="es-MX"/>
                    </w:rPr>
                  </w:rPrChange>
                </w:rPr>
                <w:t>$125,000.00</w:t>
              </w:r>
            </w:ins>
          </w:p>
        </w:tc>
        <w:tc>
          <w:tcPr>
            <w:tcW w:w="0" w:type="auto"/>
            <w:tcBorders>
              <w:top w:val="nil"/>
              <w:left w:val="nil"/>
              <w:bottom w:val="single" w:sz="4" w:space="0" w:color="auto"/>
              <w:right w:val="single" w:sz="4" w:space="0" w:color="auto"/>
            </w:tcBorders>
            <w:shd w:val="clear" w:color="000000" w:fill="FCD5B4"/>
            <w:vAlign w:val="center"/>
            <w:hideMark/>
            <w:tcPrChange w:id="3016" w:author="Erlie Hasam Morfin Zavalza" w:date="2014-11-21T19:04:00Z">
              <w:tcPr>
                <w:tcW w:w="1520" w:type="dxa"/>
                <w:tcBorders>
                  <w:top w:val="nil"/>
                  <w:left w:val="nil"/>
                  <w:bottom w:val="single" w:sz="4" w:space="0" w:color="auto"/>
                  <w:right w:val="single" w:sz="4" w:space="0" w:color="auto"/>
                </w:tcBorders>
                <w:shd w:val="clear" w:color="000000" w:fill="FCD5B4"/>
                <w:vAlign w:val="center"/>
                <w:hideMark/>
              </w:tcPr>
            </w:tcPrChange>
          </w:tcPr>
          <w:p w14:paraId="586DD4F1" w14:textId="77777777" w:rsidR="005135B5" w:rsidRPr="005135B5" w:rsidRDefault="005135B5" w:rsidP="00BE1C22">
            <w:pPr>
              <w:ind w:firstLineChars="100" w:firstLine="220"/>
              <w:jc w:val="left"/>
              <w:rPr>
                <w:ins w:id="3017" w:author="Erlie Hasam Morfin Zavalza" w:date="2014-11-21T19:03:00Z"/>
                <w:rFonts w:ascii="Perpetua" w:hAnsi="Perpetua"/>
                <w:color w:val="000000"/>
                <w:sz w:val="22"/>
                <w:szCs w:val="24"/>
                <w:lang w:val="es-MX" w:eastAsia="es-MX"/>
                <w:rPrChange w:id="3018" w:author="Erlie Hasam Morfin Zavalza" w:date="2014-11-21T19:03:00Z">
                  <w:rPr>
                    <w:ins w:id="3019" w:author="Erlie Hasam Morfin Zavalza" w:date="2014-11-21T19:03:00Z"/>
                    <w:rFonts w:ascii="Perpetua" w:hAnsi="Perpetua"/>
                    <w:color w:val="000000"/>
                    <w:szCs w:val="24"/>
                    <w:lang w:val="es-MX" w:eastAsia="es-MX"/>
                  </w:rPr>
                </w:rPrChange>
              </w:rPr>
            </w:pPr>
            <w:ins w:id="3020" w:author="Erlie Hasam Morfin Zavalza" w:date="2014-11-21T19:03:00Z">
              <w:r w:rsidRPr="005135B5">
                <w:rPr>
                  <w:rFonts w:ascii="Perpetua" w:hAnsi="Perpetua"/>
                  <w:color w:val="000000"/>
                  <w:sz w:val="22"/>
                  <w:szCs w:val="24"/>
                  <w:lang w:val="es-MX" w:eastAsia="es-MX"/>
                  <w:rPrChange w:id="3021" w:author="Erlie Hasam Morfin Zavalza" w:date="2014-11-21T19:03:00Z">
                    <w:rPr>
                      <w:rFonts w:ascii="Perpetua" w:hAnsi="Perpetua"/>
                      <w:color w:val="000000"/>
                      <w:szCs w:val="24"/>
                      <w:lang w:val="es-MX" w:eastAsia="es-MX"/>
                    </w:rPr>
                  </w:rPrChange>
                </w:rPr>
                <w:t>$250,000.00</w:t>
              </w:r>
            </w:ins>
          </w:p>
        </w:tc>
      </w:tr>
      <w:tr w:rsidR="005135B5" w:rsidRPr="005135B5" w14:paraId="6D849D4D" w14:textId="77777777" w:rsidTr="005135B5">
        <w:trPr>
          <w:trHeight w:val="420"/>
          <w:jc w:val="center"/>
          <w:ins w:id="3022" w:author="Erlie Hasam Morfin Zavalza" w:date="2014-11-21T19:03:00Z"/>
          <w:trPrChange w:id="3023" w:author="Erlie Hasam Morfin Zavalza" w:date="2014-11-21T19:04:00Z">
            <w:trPr>
              <w:trHeight w:val="420"/>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3024" w:author="Erlie Hasam Morfin Zavalza" w:date="2014-11-21T19:04:00Z">
              <w:tcPr>
                <w:tcW w:w="4255" w:type="dxa"/>
                <w:tcBorders>
                  <w:top w:val="nil"/>
                  <w:left w:val="single" w:sz="4" w:space="0" w:color="auto"/>
                  <w:bottom w:val="single" w:sz="4" w:space="0" w:color="auto"/>
                  <w:right w:val="single" w:sz="4" w:space="0" w:color="auto"/>
                </w:tcBorders>
                <w:shd w:val="clear" w:color="000000" w:fill="FDE9D9"/>
                <w:vAlign w:val="center"/>
                <w:hideMark/>
              </w:tcPr>
            </w:tcPrChange>
          </w:tcPr>
          <w:p w14:paraId="70C4D7B2" w14:textId="2E2B0767" w:rsidR="005135B5" w:rsidRPr="005135B5" w:rsidRDefault="005135B5">
            <w:pPr>
              <w:jc w:val="center"/>
              <w:rPr>
                <w:ins w:id="3025" w:author="Erlie Hasam Morfin Zavalza" w:date="2014-11-21T19:03:00Z"/>
                <w:rFonts w:ascii="Perpetua" w:hAnsi="Perpetua"/>
                <w:b/>
                <w:bCs/>
                <w:color w:val="000000"/>
                <w:sz w:val="22"/>
                <w:szCs w:val="24"/>
                <w:lang w:val="es-MX" w:eastAsia="es-MX"/>
                <w:rPrChange w:id="3026" w:author="Erlie Hasam Morfin Zavalza" w:date="2014-11-21T19:03:00Z">
                  <w:rPr>
                    <w:ins w:id="3027" w:author="Erlie Hasam Morfin Zavalza" w:date="2014-11-21T19:03:00Z"/>
                    <w:rFonts w:ascii="Perpetua" w:hAnsi="Perpetua"/>
                    <w:b/>
                    <w:bCs/>
                    <w:color w:val="000000"/>
                    <w:szCs w:val="24"/>
                    <w:lang w:val="es-MX" w:eastAsia="es-MX"/>
                  </w:rPr>
                </w:rPrChange>
              </w:rPr>
              <w:pPrChange w:id="3028" w:author="Erlie Hasam Morfin Zavalza" w:date="2014-11-21T19:04:00Z">
                <w:pPr>
                  <w:ind w:firstLineChars="100" w:firstLine="241"/>
                  <w:jc w:val="left"/>
                </w:pPr>
              </w:pPrChange>
            </w:pPr>
            <w:ins w:id="3029" w:author="Erlie Hasam Morfin Zavalza" w:date="2014-11-21T19:03:00Z">
              <w:r w:rsidRPr="005135B5">
                <w:rPr>
                  <w:rFonts w:ascii="Perpetua" w:hAnsi="Perpetua"/>
                  <w:b/>
                  <w:bCs/>
                  <w:color w:val="000000"/>
                  <w:sz w:val="22"/>
                  <w:szCs w:val="24"/>
                  <w:lang w:val="es-MX" w:eastAsia="es-MX"/>
                  <w:rPrChange w:id="3030" w:author="Erlie Hasam Morfin Zavalza" w:date="2014-11-21T19:03:00Z">
                    <w:rPr>
                      <w:rFonts w:ascii="Perpetua" w:hAnsi="Perpetua"/>
                      <w:b/>
                      <w:bCs/>
                      <w:color w:val="000000"/>
                      <w:szCs w:val="24"/>
                      <w:lang w:val="es-MX" w:eastAsia="es-MX"/>
                    </w:rPr>
                  </w:rPrChange>
                </w:rPr>
                <w:t xml:space="preserve">Tabla para </w:t>
              </w:r>
            </w:ins>
            <w:ins w:id="3031" w:author="Erlie Hasam Morfin Zavalza" w:date="2014-11-21T19:04:00Z">
              <w:r>
                <w:rPr>
                  <w:rFonts w:ascii="Perpetua" w:hAnsi="Perpetua"/>
                  <w:b/>
                  <w:bCs/>
                  <w:color w:val="000000"/>
                  <w:sz w:val="22"/>
                  <w:szCs w:val="24"/>
                  <w:lang w:val="es-MX" w:eastAsia="es-MX"/>
                </w:rPr>
                <w:t xml:space="preserve">   </w:t>
              </w:r>
            </w:ins>
            <w:ins w:id="3032" w:author="Erlie Hasam Morfin Zavalza" w:date="2014-11-21T19:03:00Z">
              <w:r w:rsidRPr="005135B5">
                <w:rPr>
                  <w:rFonts w:ascii="Perpetua" w:hAnsi="Perpetua"/>
                  <w:b/>
                  <w:bCs/>
                  <w:color w:val="000000"/>
                  <w:sz w:val="22"/>
                  <w:szCs w:val="24"/>
                  <w:lang w:val="es-MX" w:eastAsia="es-MX"/>
                  <w:rPrChange w:id="3033" w:author="Erlie Hasam Morfin Zavalza" w:date="2014-11-21T19:03:00Z">
                    <w:rPr>
                      <w:rFonts w:ascii="Perpetua" w:hAnsi="Perpetua"/>
                      <w:b/>
                      <w:bCs/>
                      <w:color w:val="000000"/>
                      <w:szCs w:val="24"/>
                      <w:lang w:val="es-MX" w:eastAsia="es-MX"/>
                    </w:rPr>
                  </w:rPrChange>
                </w:rPr>
                <w:t>Cortar</w:t>
              </w:r>
            </w:ins>
          </w:p>
        </w:tc>
        <w:tc>
          <w:tcPr>
            <w:tcW w:w="0" w:type="auto"/>
            <w:tcBorders>
              <w:top w:val="nil"/>
              <w:left w:val="nil"/>
              <w:bottom w:val="single" w:sz="4" w:space="0" w:color="auto"/>
              <w:right w:val="single" w:sz="4" w:space="0" w:color="auto"/>
            </w:tcBorders>
            <w:shd w:val="clear" w:color="000000" w:fill="FDE9D9"/>
            <w:vAlign w:val="center"/>
            <w:hideMark/>
            <w:tcPrChange w:id="3034" w:author="Erlie Hasam Morfin Zavalza" w:date="2014-11-21T19:04:00Z">
              <w:tcPr>
                <w:tcW w:w="1255" w:type="dxa"/>
                <w:tcBorders>
                  <w:top w:val="nil"/>
                  <w:left w:val="nil"/>
                  <w:bottom w:val="single" w:sz="4" w:space="0" w:color="auto"/>
                  <w:right w:val="single" w:sz="4" w:space="0" w:color="auto"/>
                </w:tcBorders>
                <w:shd w:val="clear" w:color="000000" w:fill="FDE9D9"/>
                <w:vAlign w:val="center"/>
                <w:hideMark/>
              </w:tcPr>
            </w:tcPrChange>
          </w:tcPr>
          <w:p w14:paraId="4A93B7E8" w14:textId="77777777" w:rsidR="005135B5" w:rsidRPr="005135B5" w:rsidRDefault="005135B5" w:rsidP="005135B5">
            <w:pPr>
              <w:ind w:firstLineChars="100" w:firstLine="220"/>
              <w:jc w:val="left"/>
              <w:rPr>
                <w:ins w:id="3035" w:author="Erlie Hasam Morfin Zavalza" w:date="2014-11-21T19:03:00Z"/>
                <w:rFonts w:ascii="Perpetua" w:hAnsi="Perpetua"/>
                <w:color w:val="000000"/>
                <w:sz w:val="22"/>
                <w:szCs w:val="24"/>
                <w:lang w:val="es-MX" w:eastAsia="es-MX"/>
                <w:rPrChange w:id="3036" w:author="Erlie Hasam Morfin Zavalza" w:date="2014-11-21T19:03:00Z">
                  <w:rPr>
                    <w:ins w:id="3037" w:author="Erlie Hasam Morfin Zavalza" w:date="2014-11-21T19:03:00Z"/>
                    <w:rFonts w:ascii="Perpetua" w:hAnsi="Perpetua"/>
                    <w:color w:val="000000"/>
                    <w:szCs w:val="24"/>
                    <w:lang w:val="es-MX" w:eastAsia="es-MX"/>
                  </w:rPr>
                </w:rPrChange>
              </w:rPr>
            </w:pPr>
            <w:ins w:id="3038" w:author="Erlie Hasam Morfin Zavalza" w:date="2014-11-21T19:03:00Z">
              <w:r w:rsidRPr="005135B5">
                <w:rPr>
                  <w:rFonts w:ascii="Perpetua" w:hAnsi="Perpetua"/>
                  <w:color w:val="000000"/>
                  <w:sz w:val="22"/>
                  <w:szCs w:val="24"/>
                  <w:lang w:val="es-MX" w:eastAsia="es-MX"/>
                  <w:rPrChange w:id="3039" w:author="Erlie Hasam Morfin Zavalza" w:date="2014-11-21T19:03:00Z">
                    <w:rPr>
                      <w:rFonts w:ascii="Perpetua" w:hAnsi="Perpetua"/>
                      <w:color w:val="000000"/>
                      <w:szCs w:val="24"/>
                      <w:lang w:val="es-MX" w:eastAsia="es-MX"/>
                    </w:rPr>
                  </w:rPrChange>
                </w:rPr>
                <w:t>3</w:t>
              </w:r>
            </w:ins>
          </w:p>
        </w:tc>
        <w:tc>
          <w:tcPr>
            <w:tcW w:w="0" w:type="auto"/>
            <w:tcBorders>
              <w:top w:val="nil"/>
              <w:left w:val="nil"/>
              <w:bottom w:val="single" w:sz="4" w:space="0" w:color="auto"/>
              <w:right w:val="single" w:sz="4" w:space="0" w:color="auto"/>
            </w:tcBorders>
            <w:shd w:val="clear" w:color="000000" w:fill="FDE9D9"/>
            <w:vAlign w:val="center"/>
            <w:hideMark/>
            <w:tcPrChange w:id="3040" w:author="Erlie Hasam Morfin Zavalza" w:date="2014-11-21T19:04:00Z">
              <w:tcPr>
                <w:tcW w:w="1618" w:type="dxa"/>
                <w:tcBorders>
                  <w:top w:val="nil"/>
                  <w:left w:val="nil"/>
                  <w:bottom w:val="single" w:sz="4" w:space="0" w:color="auto"/>
                  <w:right w:val="single" w:sz="4" w:space="0" w:color="auto"/>
                </w:tcBorders>
                <w:shd w:val="clear" w:color="000000" w:fill="FDE9D9"/>
                <w:vAlign w:val="center"/>
                <w:hideMark/>
              </w:tcPr>
            </w:tcPrChange>
          </w:tcPr>
          <w:p w14:paraId="20031D05" w14:textId="77777777" w:rsidR="005135B5" w:rsidRPr="005135B5" w:rsidRDefault="005135B5" w:rsidP="005135B5">
            <w:pPr>
              <w:ind w:firstLineChars="100" w:firstLine="220"/>
              <w:jc w:val="left"/>
              <w:rPr>
                <w:ins w:id="3041" w:author="Erlie Hasam Morfin Zavalza" w:date="2014-11-21T19:03:00Z"/>
                <w:rFonts w:ascii="Perpetua" w:hAnsi="Perpetua"/>
                <w:color w:val="000000"/>
                <w:sz w:val="22"/>
                <w:szCs w:val="24"/>
                <w:lang w:val="es-MX" w:eastAsia="es-MX"/>
                <w:rPrChange w:id="3042" w:author="Erlie Hasam Morfin Zavalza" w:date="2014-11-21T19:03:00Z">
                  <w:rPr>
                    <w:ins w:id="3043" w:author="Erlie Hasam Morfin Zavalza" w:date="2014-11-21T19:03:00Z"/>
                    <w:rFonts w:ascii="Perpetua" w:hAnsi="Perpetua"/>
                    <w:color w:val="000000"/>
                    <w:szCs w:val="24"/>
                    <w:lang w:val="es-MX" w:eastAsia="es-MX"/>
                  </w:rPr>
                </w:rPrChange>
              </w:rPr>
            </w:pPr>
            <w:ins w:id="3044" w:author="Erlie Hasam Morfin Zavalza" w:date="2014-11-21T19:03:00Z">
              <w:r w:rsidRPr="005135B5">
                <w:rPr>
                  <w:rFonts w:ascii="Perpetua" w:hAnsi="Perpetua"/>
                  <w:color w:val="000000"/>
                  <w:sz w:val="22"/>
                  <w:szCs w:val="24"/>
                  <w:lang w:val="es-MX" w:eastAsia="es-MX"/>
                  <w:rPrChange w:id="3045" w:author="Erlie Hasam Morfin Zavalza" w:date="2014-11-21T19:03:00Z">
                    <w:rPr>
                      <w:rFonts w:ascii="Perpetua" w:hAnsi="Perpetua"/>
                      <w:color w:val="000000"/>
                      <w:szCs w:val="24"/>
                      <w:lang w:val="es-MX" w:eastAsia="es-MX"/>
                    </w:rPr>
                  </w:rPrChange>
                </w:rPr>
                <w:t>$2,500.00</w:t>
              </w:r>
            </w:ins>
          </w:p>
        </w:tc>
        <w:tc>
          <w:tcPr>
            <w:tcW w:w="0" w:type="auto"/>
            <w:tcBorders>
              <w:top w:val="nil"/>
              <w:left w:val="nil"/>
              <w:bottom w:val="single" w:sz="4" w:space="0" w:color="auto"/>
              <w:right w:val="single" w:sz="4" w:space="0" w:color="auto"/>
            </w:tcBorders>
            <w:shd w:val="clear" w:color="000000" w:fill="FDE9D9"/>
            <w:vAlign w:val="center"/>
            <w:hideMark/>
            <w:tcPrChange w:id="3046" w:author="Erlie Hasam Morfin Zavalza" w:date="2014-11-21T19:04:00Z">
              <w:tcPr>
                <w:tcW w:w="1682" w:type="dxa"/>
                <w:gridSpan w:val="2"/>
                <w:tcBorders>
                  <w:top w:val="nil"/>
                  <w:left w:val="nil"/>
                  <w:bottom w:val="single" w:sz="4" w:space="0" w:color="auto"/>
                  <w:right w:val="single" w:sz="4" w:space="0" w:color="auto"/>
                </w:tcBorders>
                <w:shd w:val="clear" w:color="000000" w:fill="FDE9D9"/>
                <w:vAlign w:val="center"/>
                <w:hideMark/>
              </w:tcPr>
            </w:tcPrChange>
          </w:tcPr>
          <w:p w14:paraId="327D0536" w14:textId="77777777" w:rsidR="005135B5" w:rsidRPr="005135B5" w:rsidRDefault="005135B5" w:rsidP="005135B5">
            <w:pPr>
              <w:ind w:firstLineChars="100" w:firstLine="220"/>
              <w:jc w:val="left"/>
              <w:rPr>
                <w:ins w:id="3047" w:author="Erlie Hasam Morfin Zavalza" w:date="2014-11-21T19:03:00Z"/>
                <w:rFonts w:ascii="Perpetua" w:hAnsi="Perpetua"/>
                <w:color w:val="000000"/>
                <w:sz w:val="22"/>
                <w:szCs w:val="24"/>
                <w:lang w:val="es-MX" w:eastAsia="es-MX"/>
                <w:rPrChange w:id="3048" w:author="Erlie Hasam Morfin Zavalza" w:date="2014-11-21T19:03:00Z">
                  <w:rPr>
                    <w:ins w:id="3049" w:author="Erlie Hasam Morfin Zavalza" w:date="2014-11-21T19:03:00Z"/>
                    <w:rFonts w:ascii="Perpetua" w:hAnsi="Perpetua"/>
                    <w:color w:val="000000"/>
                    <w:szCs w:val="24"/>
                    <w:lang w:val="es-MX" w:eastAsia="es-MX"/>
                  </w:rPr>
                </w:rPrChange>
              </w:rPr>
            </w:pPr>
            <w:ins w:id="3050" w:author="Erlie Hasam Morfin Zavalza" w:date="2014-11-21T19:03:00Z">
              <w:r w:rsidRPr="005135B5">
                <w:rPr>
                  <w:rFonts w:ascii="Perpetua" w:hAnsi="Perpetua"/>
                  <w:color w:val="000000"/>
                  <w:sz w:val="22"/>
                  <w:szCs w:val="24"/>
                  <w:lang w:val="es-MX" w:eastAsia="es-MX"/>
                  <w:rPrChange w:id="3051" w:author="Erlie Hasam Morfin Zavalza" w:date="2014-11-21T19:03:00Z">
                    <w:rPr>
                      <w:rFonts w:ascii="Perpetua" w:hAnsi="Perpetua"/>
                      <w:color w:val="000000"/>
                      <w:szCs w:val="24"/>
                      <w:lang w:val="es-MX" w:eastAsia="es-MX"/>
                    </w:rPr>
                  </w:rPrChange>
                </w:rPr>
                <w:t>1</w:t>
              </w:r>
            </w:ins>
          </w:p>
        </w:tc>
        <w:tc>
          <w:tcPr>
            <w:tcW w:w="0" w:type="auto"/>
            <w:tcBorders>
              <w:top w:val="nil"/>
              <w:left w:val="nil"/>
              <w:bottom w:val="single" w:sz="4" w:space="0" w:color="auto"/>
              <w:right w:val="single" w:sz="4" w:space="0" w:color="auto"/>
            </w:tcBorders>
            <w:shd w:val="clear" w:color="000000" w:fill="FDE9D9"/>
            <w:vAlign w:val="center"/>
            <w:hideMark/>
            <w:tcPrChange w:id="3052" w:author="Erlie Hasam Morfin Zavalza" w:date="2014-11-21T19:04:00Z">
              <w:tcPr>
                <w:tcW w:w="1710" w:type="dxa"/>
                <w:gridSpan w:val="2"/>
                <w:tcBorders>
                  <w:top w:val="nil"/>
                  <w:left w:val="nil"/>
                  <w:bottom w:val="single" w:sz="4" w:space="0" w:color="auto"/>
                  <w:right w:val="single" w:sz="4" w:space="0" w:color="auto"/>
                </w:tcBorders>
                <w:shd w:val="clear" w:color="000000" w:fill="FDE9D9"/>
                <w:vAlign w:val="center"/>
                <w:hideMark/>
              </w:tcPr>
            </w:tcPrChange>
          </w:tcPr>
          <w:p w14:paraId="013DAB88" w14:textId="77777777" w:rsidR="005135B5" w:rsidRPr="005135B5" w:rsidRDefault="005135B5" w:rsidP="005135B5">
            <w:pPr>
              <w:ind w:firstLineChars="100" w:firstLine="220"/>
              <w:jc w:val="left"/>
              <w:rPr>
                <w:ins w:id="3053" w:author="Erlie Hasam Morfin Zavalza" w:date="2014-11-21T19:03:00Z"/>
                <w:rFonts w:ascii="Perpetua" w:hAnsi="Perpetua"/>
                <w:color w:val="000000"/>
                <w:sz w:val="22"/>
                <w:szCs w:val="24"/>
                <w:lang w:val="es-MX" w:eastAsia="es-MX"/>
                <w:rPrChange w:id="3054" w:author="Erlie Hasam Morfin Zavalza" w:date="2014-11-21T19:03:00Z">
                  <w:rPr>
                    <w:ins w:id="3055" w:author="Erlie Hasam Morfin Zavalza" w:date="2014-11-21T19:03:00Z"/>
                    <w:rFonts w:ascii="Perpetua" w:hAnsi="Perpetua"/>
                    <w:color w:val="000000"/>
                    <w:szCs w:val="24"/>
                    <w:lang w:val="es-MX" w:eastAsia="es-MX"/>
                  </w:rPr>
                </w:rPrChange>
              </w:rPr>
            </w:pPr>
            <w:ins w:id="3056" w:author="Erlie Hasam Morfin Zavalza" w:date="2014-11-21T19:03:00Z">
              <w:r w:rsidRPr="005135B5">
                <w:rPr>
                  <w:rFonts w:ascii="Perpetua" w:hAnsi="Perpetua"/>
                  <w:color w:val="000000"/>
                  <w:sz w:val="22"/>
                  <w:szCs w:val="24"/>
                  <w:lang w:val="es-MX" w:eastAsia="es-MX"/>
                  <w:rPrChange w:id="3057" w:author="Erlie Hasam Morfin Zavalza" w:date="2014-11-21T19:03:00Z">
                    <w:rPr>
                      <w:rFonts w:ascii="Perpetua" w:hAnsi="Perpetua"/>
                      <w:color w:val="000000"/>
                      <w:szCs w:val="24"/>
                      <w:lang w:val="es-MX" w:eastAsia="es-MX"/>
                    </w:rPr>
                  </w:rPrChange>
                </w:rPr>
                <w:t>$300.00</w:t>
              </w:r>
            </w:ins>
          </w:p>
        </w:tc>
        <w:tc>
          <w:tcPr>
            <w:tcW w:w="0" w:type="auto"/>
            <w:tcBorders>
              <w:top w:val="nil"/>
              <w:left w:val="nil"/>
              <w:bottom w:val="single" w:sz="4" w:space="0" w:color="auto"/>
              <w:right w:val="single" w:sz="4" w:space="0" w:color="auto"/>
            </w:tcBorders>
            <w:shd w:val="clear" w:color="000000" w:fill="FDE9D9"/>
            <w:vAlign w:val="center"/>
            <w:hideMark/>
            <w:tcPrChange w:id="3058"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35EA3BC0" w14:textId="080AC86C" w:rsidR="005135B5" w:rsidRPr="005135B5" w:rsidRDefault="005135B5" w:rsidP="005135B5">
            <w:pPr>
              <w:ind w:firstLineChars="100" w:firstLine="220"/>
              <w:jc w:val="left"/>
              <w:rPr>
                <w:ins w:id="3059" w:author="Erlie Hasam Morfin Zavalza" w:date="2014-11-21T19:03:00Z"/>
                <w:rFonts w:ascii="Perpetua" w:hAnsi="Perpetua"/>
                <w:color w:val="000000"/>
                <w:sz w:val="22"/>
                <w:szCs w:val="24"/>
                <w:lang w:val="es-MX" w:eastAsia="es-MX"/>
                <w:rPrChange w:id="3060" w:author="Erlie Hasam Morfin Zavalza" w:date="2014-11-21T19:05:00Z">
                  <w:rPr>
                    <w:ins w:id="3061" w:author="Erlie Hasam Morfin Zavalza" w:date="2014-11-21T19:03:00Z"/>
                    <w:rFonts w:ascii="Perpetua" w:hAnsi="Perpetua"/>
                    <w:color w:val="000000"/>
                    <w:szCs w:val="24"/>
                    <w:lang w:val="es-MX" w:eastAsia="es-MX"/>
                  </w:rPr>
                </w:rPrChange>
              </w:rPr>
            </w:pPr>
            <w:ins w:id="3062" w:author="Erlie Hasam Morfin Zavalza" w:date="2014-11-21T19:05:00Z">
              <w:r w:rsidRPr="005135B5">
                <w:rPr>
                  <w:rFonts w:ascii="Perpetua" w:hAnsi="Perpetua"/>
                  <w:color w:val="000000"/>
                  <w:sz w:val="22"/>
                  <w:rPrChange w:id="3063" w:author="Erlie Hasam Morfin Zavalza" w:date="2014-11-21T19:05:00Z">
                    <w:rPr>
                      <w:rFonts w:ascii="Perpetua" w:hAnsi="Perpetua"/>
                      <w:color w:val="000000"/>
                    </w:rPr>
                  </w:rPrChange>
                </w:rPr>
                <w:t>$0.00</w:t>
              </w:r>
            </w:ins>
          </w:p>
        </w:tc>
        <w:tc>
          <w:tcPr>
            <w:tcW w:w="0" w:type="auto"/>
            <w:tcBorders>
              <w:top w:val="nil"/>
              <w:left w:val="nil"/>
              <w:bottom w:val="single" w:sz="4" w:space="0" w:color="auto"/>
              <w:right w:val="single" w:sz="4" w:space="0" w:color="auto"/>
            </w:tcBorders>
            <w:shd w:val="clear" w:color="000000" w:fill="FDE9D9"/>
            <w:vAlign w:val="center"/>
            <w:hideMark/>
            <w:tcPrChange w:id="3064"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76030931" w14:textId="77777777" w:rsidR="005135B5" w:rsidRPr="005135B5" w:rsidRDefault="005135B5" w:rsidP="005135B5">
            <w:pPr>
              <w:ind w:firstLineChars="100" w:firstLine="220"/>
              <w:jc w:val="left"/>
              <w:rPr>
                <w:ins w:id="3065" w:author="Erlie Hasam Morfin Zavalza" w:date="2014-11-21T19:03:00Z"/>
                <w:rFonts w:ascii="Perpetua" w:hAnsi="Perpetua"/>
                <w:color w:val="000000"/>
                <w:sz w:val="22"/>
                <w:szCs w:val="24"/>
                <w:lang w:val="es-MX" w:eastAsia="es-MX"/>
                <w:rPrChange w:id="3066" w:author="Erlie Hasam Morfin Zavalza" w:date="2014-11-21T19:03:00Z">
                  <w:rPr>
                    <w:ins w:id="3067" w:author="Erlie Hasam Morfin Zavalza" w:date="2014-11-21T19:03:00Z"/>
                    <w:rFonts w:ascii="Perpetua" w:hAnsi="Perpetua"/>
                    <w:color w:val="000000"/>
                    <w:szCs w:val="24"/>
                    <w:lang w:val="es-MX" w:eastAsia="es-MX"/>
                  </w:rPr>
                </w:rPrChange>
              </w:rPr>
            </w:pPr>
            <w:ins w:id="3068" w:author="Erlie Hasam Morfin Zavalza" w:date="2014-11-21T19:03:00Z">
              <w:r w:rsidRPr="005135B5">
                <w:rPr>
                  <w:rFonts w:ascii="Perpetua" w:hAnsi="Perpetua"/>
                  <w:color w:val="000000"/>
                  <w:sz w:val="22"/>
                  <w:szCs w:val="24"/>
                  <w:lang w:val="es-MX" w:eastAsia="es-MX"/>
                  <w:rPrChange w:id="3069" w:author="Erlie Hasam Morfin Zavalza" w:date="2014-11-21T19:03:00Z">
                    <w:rPr>
                      <w:rFonts w:ascii="Perpetua" w:hAnsi="Perpetua"/>
                      <w:color w:val="000000"/>
                      <w:szCs w:val="24"/>
                      <w:lang w:val="es-MX" w:eastAsia="es-MX"/>
                    </w:rPr>
                  </w:rPrChange>
                </w:rPr>
                <w:t>$7,500.00</w:t>
              </w:r>
            </w:ins>
          </w:p>
        </w:tc>
      </w:tr>
      <w:tr w:rsidR="005135B5" w:rsidRPr="005135B5" w14:paraId="0EDB5E53" w14:textId="77777777" w:rsidTr="005135B5">
        <w:trPr>
          <w:trHeight w:val="390"/>
          <w:jc w:val="center"/>
          <w:ins w:id="3070" w:author="Erlie Hasam Morfin Zavalza" w:date="2014-11-21T19:03:00Z"/>
          <w:trPrChange w:id="3071" w:author="Erlie Hasam Morfin Zavalza" w:date="2014-11-21T19:04:00Z">
            <w:trPr>
              <w:trHeight w:val="390"/>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3072" w:author="Erlie Hasam Morfin Zavalza" w:date="2014-11-21T19:04:00Z">
              <w:tcPr>
                <w:tcW w:w="4255" w:type="dxa"/>
                <w:tcBorders>
                  <w:top w:val="nil"/>
                  <w:left w:val="single" w:sz="4" w:space="0" w:color="auto"/>
                  <w:bottom w:val="single" w:sz="4" w:space="0" w:color="auto"/>
                  <w:right w:val="single" w:sz="4" w:space="0" w:color="auto"/>
                </w:tcBorders>
                <w:shd w:val="clear" w:color="000000" w:fill="FCD5B4"/>
                <w:vAlign w:val="center"/>
                <w:hideMark/>
              </w:tcPr>
            </w:tcPrChange>
          </w:tcPr>
          <w:p w14:paraId="13938099" w14:textId="77777777" w:rsidR="005135B5" w:rsidRPr="005135B5" w:rsidRDefault="005135B5">
            <w:pPr>
              <w:ind w:firstLineChars="100" w:firstLine="221"/>
              <w:jc w:val="center"/>
              <w:rPr>
                <w:ins w:id="3073" w:author="Erlie Hasam Morfin Zavalza" w:date="2014-11-21T19:03:00Z"/>
                <w:rFonts w:ascii="Perpetua" w:hAnsi="Perpetua"/>
                <w:b/>
                <w:bCs/>
                <w:color w:val="000000"/>
                <w:sz w:val="22"/>
                <w:szCs w:val="24"/>
                <w:lang w:val="es-MX" w:eastAsia="es-MX"/>
                <w:rPrChange w:id="3074" w:author="Erlie Hasam Morfin Zavalza" w:date="2014-11-21T19:03:00Z">
                  <w:rPr>
                    <w:ins w:id="3075" w:author="Erlie Hasam Morfin Zavalza" w:date="2014-11-21T19:03:00Z"/>
                    <w:rFonts w:ascii="Perpetua" w:hAnsi="Perpetua"/>
                    <w:b/>
                    <w:bCs/>
                    <w:color w:val="000000"/>
                    <w:szCs w:val="24"/>
                    <w:lang w:val="es-MX" w:eastAsia="es-MX"/>
                  </w:rPr>
                </w:rPrChange>
              </w:rPr>
              <w:pPrChange w:id="3076" w:author="Erlie Hasam Morfin Zavalza" w:date="2014-11-21T19:04:00Z">
                <w:pPr>
                  <w:ind w:firstLineChars="100" w:firstLine="241"/>
                  <w:jc w:val="left"/>
                </w:pPr>
              </w:pPrChange>
            </w:pPr>
            <w:ins w:id="3077" w:author="Erlie Hasam Morfin Zavalza" w:date="2014-11-21T19:03:00Z">
              <w:r w:rsidRPr="005135B5">
                <w:rPr>
                  <w:rFonts w:ascii="Perpetua" w:hAnsi="Perpetua"/>
                  <w:b/>
                  <w:bCs/>
                  <w:color w:val="000000"/>
                  <w:sz w:val="22"/>
                  <w:szCs w:val="24"/>
                  <w:lang w:val="es-MX" w:eastAsia="es-MX"/>
                  <w:rPrChange w:id="3078" w:author="Erlie Hasam Morfin Zavalza" w:date="2014-11-21T19:03:00Z">
                    <w:rPr>
                      <w:rFonts w:ascii="Perpetua" w:hAnsi="Perpetua"/>
                      <w:b/>
                      <w:bCs/>
                      <w:color w:val="000000"/>
                      <w:szCs w:val="24"/>
                      <w:lang w:val="es-MX" w:eastAsia="es-MX"/>
                    </w:rPr>
                  </w:rPrChange>
                </w:rPr>
                <w:t>Cuchillos</w:t>
              </w:r>
            </w:ins>
          </w:p>
        </w:tc>
        <w:tc>
          <w:tcPr>
            <w:tcW w:w="0" w:type="auto"/>
            <w:tcBorders>
              <w:top w:val="nil"/>
              <w:left w:val="nil"/>
              <w:bottom w:val="single" w:sz="4" w:space="0" w:color="auto"/>
              <w:right w:val="single" w:sz="4" w:space="0" w:color="auto"/>
            </w:tcBorders>
            <w:shd w:val="clear" w:color="000000" w:fill="FCD5B4"/>
            <w:vAlign w:val="center"/>
            <w:hideMark/>
            <w:tcPrChange w:id="3079" w:author="Erlie Hasam Morfin Zavalza" w:date="2014-11-21T19:04:00Z">
              <w:tcPr>
                <w:tcW w:w="1255" w:type="dxa"/>
                <w:tcBorders>
                  <w:top w:val="nil"/>
                  <w:left w:val="nil"/>
                  <w:bottom w:val="single" w:sz="4" w:space="0" w:color="auto"/>
                  <w:right w:val="single" w:sz="4" w:space="0" w:color="auto"/>
                </w:tcBorders>
                <w:shd w:val="clear" w:color="000000" w:fill="FCD5B4"/>
                <w:vAlign w:val="center"/>
                <w:hideMark/>
              </w:tcPr>
            </w:tcPrChange>
          </w:tcPr>
          <w:p w14:paraId="1CB9172B" w14:textId="77777777" w:rsidR="005135B5" w:rsidRPr="005135B5" w:rsidRDefault="005135B5" w:rsidP="005135B5">
            <w:pPr>
              <w:ind w:firstLineChars="100" w:firstLine="220"/>
              <w:jc w:val="left"/>
              <w:rPr>
                <w:ins w:id="3080" w:author="Erlie Hasam Morfin Zavalza" w:date="2014-11-21T19:03:00Z"/>
                <w:rFonts w:ascii="Perpetua" w:hAnsi="Perpetua"/>
                <w:color w:val="000000"/>
                <w:sz w:val="22"/>
                <w:szCs w:val="24"/>
                <w:lang w:val="es-MX" w:eastAsia="es-MX"/>
                <w:rPrChange w:id="3081" w:author="Erlie Hasam Morfin Zavalza" w:date="2014-11-21T19:03:00Z">
                  <w:rPr>
                    <w:ins w:id="3082" w:author="Erlie Hasam Morfin Zavalza" w:date="2014-11-21T19:03:00Z"/>
                    <w:rFonts w:ascii="Perpetua" w:hAnsi="Perpetua"/>
                    <w:color w:val="000000"/>
                    <w:szCs w:val="24"/>
                    <w:lang w:val="es-MX" w:eastAsia="es-MX"/>
                  </w:rPr>
                </w:rPrChange>
              </w:rPr>
            </w:pPr>
            <w:ins w:id="3083" w:author="Erlie Hasam Morfin Zavalza" w:date="2014-11-21T19:03:00Z">
              <w:r w:rsidRPr="005135B5">
                <w:rPr>
                  <w:rFonts w:ascii="Perpetua" w:hAnsi="Perpetua"/>
                  <w:color w:val="000000"/>
                  <w:sz w:val="22"/>
                  <w:szCs w:val="24"/>
                  <w:lang w:val="es-MX" w:eastAsia="es-MX"/>
                  <w:rPrChange w:id="3084" w:author="Erlie Hasam Morfin Zavalza" w:date="2014-11-21T19:03:00Z">
                    <w:rPr>
                      <w:rFonts w:ascii="Perpetua" w:hAnsi="Perpetua"/>
                      <w:color w:val="000000"/>
                      <w:szCs w:val="24"/>
                      <w:lang w:val="es-MX" w:eastAsia="es-MX"/>
                    </w:rPr>
                  </w:rPrChange>
                </w:rPr>
                <w:t>2</w:t>
              </w:r>
            </w:ins>
          </w:p>
        </w:tc>
        <w:tc>
          <w:tcPr>
            <w:tcW w:w="0" w:type="auto"/>
            <w:tcBorders>
              <w:top w:val="nil"/>
              <w:left w:val="nil"/>
              <w:bottom w:val="single" w:sz="4" w:space="0" w:color="auto"/>
              <w:right w:val="single" w:sz="4" w:space="0" w:color="auto"/>
            </w:tcBorders>
            <w:shd w:val="clear" w:color="000000" w:fill="FCD5B4"/>
            <w:vAlign w:val="center"/>
            <w:hideMark/>
            <w:tcPrChange w:id="3085" w:author="Erlie Hasam Morfin Zavalza" w:date="2014-11-21T19:04:00Z">
              <w:tcPr>
                <w:tcW w:w="1618" w:type="dxa"/>
                <w:tcBorders>
                  <w:top w:val="nil"/>
                  <w:left w:val="nil"/>
                  <w:bottom w:val="single" w:sz="4" w:space="0" w:color="auto"/>
                  <w:right w:val="single" w:sz="4" w:space="0" w:color="auto"/>
                </w:tcBorders>
                <w:shd w:val="clear" w:color="000000" w:fill="FCD5B4"/>
                <w:vAlign w:val="center"/>
                <w:hideMark/>
              </w:tcPr>
            </w:tcPrChange>
          </w:tcPr>
          <w:p w14:paraId="03BA9F32" w14:textId="77777777" w:rsidR="005135B5" w:rsidRPr="005135B5" w:rsidRDefault="005135B5" w:rsidP="005135B5">
            <w:pPr>
              <w:ind w:firstLineChars="100" w:firstLine="220"/>
              <w:jc w:val="left"/>
              <w:rPr>
                <w:ins w:id="3086" w:author="Erlie Hasam Morfin Zavalza" w:date="2014-11-21T19:03:00Z"/>
                <w:rFonts w:ascii="Perpetua" w:hAnsi="Perpetua"/>
                <w:color w:val="000000"/>
                <w:sz w:val="22"/>
                <w:szCs w:val="24"/>
                <w:lang w:val="es-MX" w:eastAsia="es-MX"/>
                <w:rPrChange w:id="3087" w:author="Erlie Hasam Morfin Zavalza" w:date="2014-11-21T19:03:00Z">
                  <w:rPr>
                    <w:ins w:id="3088" w:author="Erlie Hasam Morfin Zavalza" w:date="2014-11-21T19:03:00Z"/>
                    <w:rFonts w:ascii="Perpetua" w:hAnsi="Perpetua"/>
                    <w:color w:val="000000"/>
                    <w:szCs w:val="24"/>
                    <w:lang w:val="es-MX" w:eastAsia="es-MX"/>
                  </w:rPr>
                </w:rPrChange>
              </w:rPr>
            </w:pPr>
            <w:ins w:id="3089" w:author="Erlie Hasam Morfin Zavalza" w:date="2014-11-21T19:03:00Z">
              <w:r w:rsidRPr="005135B5">
                <w:rPr>
                  <w:rFonts w:ascii="Perpetua" w:hAnsi="Perpetua"/>
                  <w:color w:val="000000"/>
                  <w:sz w:val="22"/>
                  <w:szCs w:val="24"/>
                  <w:lang w:val="es-MX" w:eastAsia="es-MX"/>
                  <w:rPrChange w:id="3090" w:author="Erlie Hasam Morfin Zavalza" w:date="2014-11-21T19:03:00Z">
                    <w:rPr>
                      <w:rFonts w:ascii="Perpetua" w:hAnsi="Perpetua"/>
                      <w:color w:val="000000"/>
                      <w:szCs w:val="24"/>
                      <w:lang w:val="es-MX" w:eastAsia="es-MX"/>
                    </w:rPr>
                  </w:rPrChange>
                </w:rPr>
                <w:t>$1,000.00</w:t>
              </w:r>
            </w:ins>
          </w:p>
        </w:tc>
        <w:tc>
          <w:tcPr>
            <w:tcW w:w="0" w:type="auto"/>
            <w:tcBorders>
              <w:top w:val="nil"/>
              <w:left w:val="nil"/>
              <w:bottom w:val="single" w:sz="4" w:space="0" w:color="auto"/>
              <w:right w:val="single" w:sz="4" w:space="0" w:color="auto"/>
            </w:tcBorders>
            <w:shd w:val="clear" w:color="000000" w:fill="FCD5B4"/>
            <w:vAlign w:val="center"/>
            <w:hideMark/>
            <w:tcPrChange w:id="3091" w:author="Erlie Hasam Morfin Zavalza" w:date="2014-11-21T19:04:00Z">
              <w:tcPr>
                <w:tcW w:w="1682" w:type="dxa"/>
                <w:gridSpan w:val="2"/>
                <w:tcBorders>
                  <w:top w:val="nil"/>
                  <w:left w:val="nil"/>
                  <w:bottom w:val="single" w:sz="4" w:space="0" w:color="auto"/>
                  <w:right w:val="single" w:sz="4" w:space="0" w:color="auto"/>
                </w:tcBorders>
                <w:shd w:val="clear" w:color="000000" w:fill="FCD5B4"/>
                <w:vAlign w:val="center"/>
                <w:hideMark/>
              </w:tcPr>
            </w:tcPrChange>
          </w:tcPr>
          <w:p w14:paraId="2979FB16" w14:textId="77777777" w:rsidR="005135B5" w:rsidRPr="005135B5" w:rsidRDefault="005135B5" w:rsidP="005135B5">
            <w:pPr>
              <w:ind w:firstLineChars="100" w:firstLine="220"/>
              <w:jc w:val="left"/>
              <w:rPr>
                <w:ins w:id="3092" w:author="Erlie Hasam Morfin Zavalza" w:date="2014-11-21T19:03:00Z"/>
                <w:rFonts w:ascii="Perpetua" w:hAnsi="Perpetua"/>
                <w:color w:val="000000"/>
                <w:sz w:val="22"/>
                <w:szCs w:val="24"/>
                <w:lang w:val="es-MX" w:eastAsia="es-MX"/>
                <w:rPrChange w:id="3093" w:author="Erlie Hasam Morfin Zavalza" w:date="2014-11-21T19:03:00Z">
                  <w:rPr>
                    <w:ins w:id="3094" w:author="Erlie Hasam Morfin Zavalza" w:date="2014-11-21T19:03:00Z"/>
                    <w:rFonts w:ascii="Perpetua" w:hAnsi="Perpetua"/>
                    <w:color w:val="000000"/>
                    <w:szCs w:val="24"/>
                    <w:lang w:val="es-MX" w:eastAsia="es-MX"/>
                  </w:rPr>
                </w:rPrChange>
              </w:rPr>
            </w:pPr>
            <w:ins w:id="3095" w:author="Erlie Hasam Morfin Zavalza" w:date="2014-11-21T19:03:00Z">
              <w:r w:rsidRPr="005135B5">
                <w:rPr>
                  <w:rFonts w:ascii="Perpetua" w:hAnsi="Perpetua"/>
                  <w:color w:val="000000"/>
                  <w:sz w:val="22"/>
                  <w:szCs w:val="24"/>
                  <w:lang w:val="es-MX" w:eastAsia="es-MX"/>
                  <w:rPrChange w:id="3096" w:author="Erlie Hasam Morfin Zavalza" w:date="2014-11-21T19:03:00Z">
                    <w:rPr>
                      <w:rFonts w:ascii="Perpetua" w:hAnsi="Perpetua"/>
                      <w:color w:val="000000"/>
                      <w:szCs w:val="24"/>
                      <w:lang w:val="es-MX" w:eastAsia="es-MX"/>
                    </w:rPr>
                  </w:rPrChange>
                </w:rPr>
                <w:t>1</w:t>
              </w:r>
            </w:ins>
          </w:p>
        </w:tc>
        <w:tc>
          <w:tcPr>
            <w:tcW w:w="0" w:type="auto"/>
            <w:tcBorders>
              <w:top w:val="nil"/>
              <w:left w:val="nil"/>
              <w:bottom w:val="single" w:sz="4" w:space="0" w:color="auto"/>
              <w:right w:val="single" w:sz="4" w:space="0" w:color="auto"/>
            </w:tcBorders>
            <w:shd w:val="clear" w:color="000000" w:fill="FCD5B4"/>
            <w:vAlign w:val="center"/>
            <w:hideMark/>
            <w:tcPrChange w:id="3097" w:author="Erlie Hasam Morfin Zavalza" w:date="2014-11-21T19:04:00Z">
              <w:tcPr>
                <w:tcW w:w="1710" w:type="dxa"/>
                <w:gridSpan w:val="2"/>
                <w:tcBorders>
                  <w:top w:val="nil"/>
                  <w:left w:val="nil"/>
                  <w:bottom w:val="single" w:sz="4" w:space="0" w:color="auto"/>
                  <w:right w:val="single" w:sz="4" w:space="0" w:color="auto"/>
                </w:tcBorders>
                <w:shd w:val="clear" w:color="000000" w:fill="FCD5B4"/>
                <w:vAlign w:val="center"/>
                <w:hideMark/>
              </w:tcPr>
            </w:tcPrChange>
          </w:tcPr>
          <w:p w14:paraId="47A23E21" w14:textId="77777777" w:rsidR="005135B5" w:rsidRPr="005135B5" w:rsidRDefault="005135B5" w:rsidP="005135B5">
            <w:pPr>
              <w:ind w:firstLineChars="100" w:firstLine="220"/>
              <w:jc w:val="left"/>
              <w:rPr>
                <w:ins w:id="3098" w:author="Erlie Hasam Morfin Zavalza" w:date="2014-11-21T19:03:00Z"/>
                <w:rFonts w:ascii="Perpetua" w:hAnsi="Perpetua"/>
                <w:color w:val="000000"/>
                <w:sz w:val="22"/>
                <w:szCs w:val="24"/>
                <w:lang w:val="es-MX" w:eastAsia="es-MX"/>
                <w:rPrChange w:id="3099" w:author="Erlie Hasam Morfin Zavalza" w:date="2014-11-21T19:03:00Z">
                  <w:rPr>
                    <w:ins w:id="3100" w:author="Erlie Hasam Morfin Zavalza" w:date="2014-11-21T19:03:00Z"/>
                    <w:rFonts w:ascii="Perpetua" w:hAnsi="Perpetua"/>
                    <w:color w:val="000000"/>
                    <w:szCs w:val="24"/>
                    <w:lang w:val="es-MX" w:eastAsia="es-MX"/>
                  </w:rPr>
                </w:rPrChange>
              </w:rPr>
            </w:pPr>
            <w:ins w:id="3101" w:author="Erlie Hasam Morfin Zavalza" w:date="2014-11-21T19:03:00Z">
              <w:r w:rsidRPr="005135B5">
                <w:rPr>
                  <w:rFonts w:ascii="Perpetua" w:hAnsi="Perpetua"/>
                  <w:color w:val="000000"/>
                  <w:sz w:val="22"/>
                  <w:szCs w:val="24"/>
                  <w:lang w:val="es-MX" w:eastAsia="es-MX"/>
                  <w:rPrChange w:id="3102" w:author="Erlie Hasam Morfin Zavalza" w:date="2014-11-21T19:03:00Z">
                    <w:rPr>
                      <w:rFonts w:ascii="Perpetua" w:hAnsi="Perpetua"/>
                      <w:color w:val="000000"/>
                      <w:szCs w:val="24"/>
                      <w:lang w:val="es-MX" w:eastAsia="es-MX"/>
                    </w:rPr>
                  </w:rPrChange>
                </w:rPr>
                <w:t>$200.00</w:t>
              </w:r>
            </w:ins>
          </w:p>
        </w:tc>
        <w:tc>
          <w:tcPr>
            <w:tcW w:w="0" w:type="auto"/>
            <w:tcBorders>
              <w:top w:val="nil"/>
              <w:left w:val="nil"/>
              <w:bottom w:val="single" w:sz="4" w:space="0" w:color="auto"/>
              <w:right w:val="single" w:sz="4" w:space="0" w:color="auto"/>
            </w:tcBorders>
            <w:shd w:val="clear" w:color="000000" w:fill="FCD5B4"/>
            <w:vAlign w:val="center"/>
            <w:hideMark/>
            <w:tcPrChange w:id="3103" w:author="Erlie Hasam Morfin Zavalza" w:date="2014-11-21T19:04:00Z">
              <w:tcPr>
                <w:tcW w:w="1520" w:type="dxa"/>
                <w:tcBorders>
                  <w:top w:val="nil"/>
                  <w:left w:val="nil"/>
                  <w:bottom w:val="single" w:sz="4" w:space="0" w:color="auto"/>
                  <w:right w:val="single" w:sz="4" w:space="0" w:color="auto"/>
                </w:tcBorders>
                <w:shd w:val="clear" w:color="000000" w:fill="FCD5B4"/>
                <w:vAlign w:val="center"/>
                <w:hideMark/>
              </w:tcPr>
            </w:tcPrChange>
          </w:tcPr>
          <w:p w14:paraId="3636483D" w14:textId="3A826E9C" w:rsidR="005135B5" w:rsidRPr="005135B5" w:rsidRDefault="005135B5" w:rsidP="005135B5">
            <w:pPr>
              <w:ind w:firstLineChars="100" w:firstLine="220"/>
              <w:jc w:val="left"/>
              <w:rPr>
                <w:ins w:id="3104" w:author="Erlie Hasam Morfin Zavalza" w:date="2014-11-21T19:03:00Z"/>
                <w:rFonts w:ascii="Perpetua" w:hAnsi="Perpetua"/>
                <w:color w:val="000000"/>
                <w:sz w:val="22"/>
                <w:szCs w:val="24"/>
                <w:lang w:val="es-MX" w:eastAsia="es-MX"/>
                <w:rPrChange w:id="3105" w:author="Erlie Hasam Morfin Zavalza" w:date="2014-11-21T19:05:00Z">
                  <w:rPr>
                    <w:ins w:id="3106" w:author="Erlie Hasam Morfin Zavalza" w:date="2014-11-21T19:03:00Z"/>
                    <w:rFonts w:ascii="Perpetua" w:hAnsi="Perpetua"/>
                    <w:color w:val="000000"/>
                    <w:szCs w:val="24"/>
                    <w:lang w:val="es-MX" w:eastAsia="es-MX"/>
                  </w:rPr>
                </w:rPrChange>
              </w:rPr>
            </w:pPr>
            <w:ins w:id="3107" w:author="Erlie Hasam Morfin Zavalza" w:date="2014-11-21T19:05:00Z">
              <w:r w:rsidRPr="005135B5">
                <w:rPr>
                  <w:rFonts w:ascii="Perpetua" w:hAnsi="Perpetua"/>
                  <w:color w:val="000000"/>
                  <w:sz w:val="22"/>
                  <w:rPrChange w:id="3108" w:author="Erlie Hasam Morfin Zavalza" w:date="2014-11-21T19:05:00Z">
                    <w:rPr>
                      <w:rFonts w:ascii="Perpetua" w:hAnsi="Perpetua"/>
                      <w:color w:val="000000"/>
                    </w:rPr>
                  </w:rPrChange>
                </w:rPr>
                <w:t>$0.00</w:t>
              </w:r>
            </w:ins>
          </w:p>
        </w:tc>
        <w:tc>
          <w:tcPr>
            <w:tcW w:w="0" w:type="auto"/>
            <w:tcBorders>
              <w:top w:val="nil"/>
              <w:left w:val="nil"/>
              <w:bottom w:val="single" w:sz="4" w:space="0" w:color="auto"/>
              <w:right w:val="single" w:sz="4" w:space="0" w:color="auto"/>
            </w:tcBorders>
            <w:shd w:val="clear" w:color="000000" w:fill="FCD5B4"/>
            <w:vAlign w:val="center"/>
            <w:hideMark/>
            <w:tcPrChange w:id="3109" w:author="Erlie Hasam Morfin Zavalza" w:date="2014-11-21T19:04:00Z">
              <w:tcPr>
                <w:tcW w:w="1520" w:type="dxa"/>
                <w:tcBorders>
                  <w:top w:val="nil"/>
                  <w:left w:val="nil"/>
                  <w:bottom w:val="single" w:sz="4" w:space="0" w:color="auto"/>
                  <w:right w:val="single" w:sz="4" w:space="0" w:color="auto"/>
                </w:tcBorders>
                <w:shd w:val="clear" w:color="000000" w:fill="FCD5B4"/>
                <w:vAlign w:val="center"/>
                <w:hideMark/>
              </w:tcPr>
            </w:tcPrChange>
          </w:tcPr>
          <w:p w14:paraId="5B7E143D" w14:textId="77777777" w:rsidR="005135B5" w:rsidRPr="005135B5" w:rsidRDefault="005135B5" w:rsidP="005135B5">
            <w:pPr>
              <w:ind w:firstLineChars="100" w:firstLine="220"/>
              <w:jc w:val="left"/>
              <w:rPr>
                <w:ins w:id="3110" w:author="Erlie Hasam Morfin Zavalza" w:date="2014-11-21T19:03:00Z"/>
                <w:rFonts w:ascii="Perpetua" w:hAnsi="Perpetua"/>
                <w:color w:val="000000"/>
                <w:sz w:val="22"/>
                <w:szCs w:val="24"/>
                <w:lang w:val="es-MX" w:eastAsia="es-MX"/>
                <w:rPrChange w:id="3111" w:author="Erlie Hasam Morfin Zavalza" w:date="2014-11-21T19:03:00Z">
                  <w:rPr>
                    <w:ins w:id="3112" w:author="Erlie Hasam Morfin Zavalza" w:date="2014-11-21T19:03:00Z"/>
                    <w:rFonts w:ascii="Perpetua" w:hAnsi="Perpetua"/>
                    <w:color w:val="000000"/>
                    <w:szCs w:val="24"/>
                    <w:lang w:val="es-MX" w:eastAsia="es-MX"/>
                  </w:rPr>
                </w:rPrChange>
              </w:rPr>
            </w:pPr>
            <w:ins w:id="3113" w:author="Erlie Hasam Morfin Zavalza" w:date="2014-11-21T19:03:00Z">
              <w:r w:rsidRPr="005135B5">
                <w:rPr>
                  <w:rFonts w:ascii="Perpetua" w:hAnsi="Perpetua"/>
                  <w:color w:val="000000"/>
                  <w:sz w:val="22"/>
                  <w:szCs w:val="24"/>
                  <w:lang w:val="es-MX" w:eastAsia="es-MX"/>
                  <w:rPrChange w:id="3114" w:author="Erlie Hasam Morfin Zavalza" w:date="2014-11-21T19:03:00Z">
                    <w:rPr>
                      <w:rFonts w:ascii="Perpetua" w:hAnsi="Perpetua"/>
                      <w:color w:val="000000"/>
                      <w:szCs w:val="24"/>
                      <w:lang w:val="es-MX" w:eastAsia="es-MX"/>
                    </w:rPr>
                  </w:rPrChange>
                </w:rPr>
                <w:t>$2,000.00</w:t>
              </w:r>
            </w:ins>
          </w:p>
        </w:tc>
      </w:tr>
      <w:tr w:rsidR="005135B5" w:rsidRPr="005135B5" w14:paraId="417EBD0A" w14:textId="77777777" w:rsidTr="005135B5">
        <w:trPr>
          <w:trHeight w:val="480"/>
          <w:jc w:val="center"/>
          <w:ins w:id="3115" w:author="Erlie Hasam Morfin Zavalza" w:date="2014-11-21T19:03:00Z"/>
          <w:trPrChange w:id="3116" w:author="Erlie Hasam Morfin Zavalza" w:date="2014-11-21T19:04:00Z">
            <w:trPr>
              <w:trHeight w:val="480"/>
            </w:trPr>
          </w:trPrChange>
        </w:trPr>
        <w:tc>
          <w:tcPr>
            <w:tcW w:w="0" w:type="auto"/>
            <w:tcBorders>
              <w:top w:val="nil"/>
              <w:left w:val="single" w:sz="4" w:space="0" w:color="auto"/>
              <w:bottom w:val="single" w:sz="4" w:space="0" w:color="auto"/>
              <w:right w:val="single" w:sz="4" w:space="0" w:color="auto"/>
            </w:tcBorders>
            <w:shd w:val="clear" w:color="000000" w:fill="FDE9D9"/>
            <w:vAlign w:val="center"/>
            <w:hideMark/>
            <w:tcPrChange w:id="3117" w:author="Erlie Hasam Morfin Zavalza" w:date="2014-11-21T19:04:00Z">
              <w:tcPr>
                <w:tcW w:w="4255" w:type="dxa"/>
                <w:tcBorders>
                  <w:top w:val="nil"/>
                  <w:left w:val="single" w:sz="4" w:space="0" w:color="auto"/>
                  <w:bottom w:val="single" w:sz="4" w:space="0" w:color="auto"/>
                  <w:right w:val="single" w:sz="4" w:space="0" w:color="auto"/>
                </w:tcBorders>
                <w:shd w:val="clear" w:color="000000" w:fill="FDE9D9"/>
                <w:vAlign w:val="center"/>
                <w:hideMark/>
              </w:tcPr>
            </w:tcPrChange>
          </w:tcPr>
          <w:p w14:paraId="10BE5ACA" w14:textId="77777777" w:rsidR="005135B5" w:rsidRPr="005135B5" w:rsidRDefault="005135B5">
            <w:pPr>
              <w:ind w:firstLineChars="100" w:firstLine="221"/>
              <w:jc w:val="center"/>
              <w:rPr>
                <w:ins w:id="3118" w:author="Erlie Hasam Morfin Zavalza" w:date="2014-11-21T19:03:00Z"/>
                <w:rFonts w:ascii="Perpetua" w:hAnsi="Perpetua"/>
                <w:b/>
                <w:bCs/>
                <w:color w:val="000000"/>
                <w:sz w:val="22"/>
                <w:szCs w:val="24"/>
                <w:lang w:val="es-MX" w:eastAsia="es-MX"/>
                <w:rPrChange w:id="3119" w:author="Erlie Hasam Morfin Zavalza" w:date="2014-11-21T19:03:00Z">
                  <w:rPr>
                    <w:ins w:id="3120" w:author="Erlie Hasam Morfin Zavalza" w:date="2014-11-21T19:03:00Z"/>
                    <w:rFonts w:ascii="Perpetua" w:hAnsi="Perpetua"/>
                    <w:b/>
                    <w:bCs/>
                    <w:color w:val="000000"/>
                    <w:szCs w:val="24"/>
                    <w:lang w:val="es-MX" w:eastAsia="es-MX"/>
                  </w:rPr>
                </w:rPrChange>
              </w:rPr>
              <w:pPrChange w:id="3121" w:author="Erlie Hasam Morfin Zavalza" w:date="2014-11-21T19:04:00Z">
                <w:pPr>
                  <w:ind w:firstLineChars="100" w:firstLine="241"/>
                  <w:jc w:val="left"/>
                </w:pPr>
              </w:pPrChange>
            </w:pPr>
            <w:ins w:id="3122" w:author="Erlie Hasam Morfin Zavalza" w:date="2014-11-21T19:03:00Z">
              <w:r w:rsidRPr="005135B5">
                <w:rPr>
                  <w:rFonts w:ascii="Perpetua" w:hAnsi="Perpetua"/>
                  <w:b/>
                  <w:bCs/>
                  <w:color w:val="000000"/>
                  <w:sz w:val="22"/>
                  <w:szCs w:val="24"/>
                  <w:lang w:val="es-MX" w:eastAsia="es-MX"/>
                  <w:rPrChange w:id="3123" w:author="Erlie Hasam Morfin Zavalza" w:date="2014-11-21T19:03:00Z">
                    <w:rPr>
                      <w:rFonts w:ascii="Perpetua" w:hAnsi="Perpetua"/>
                      <w:b/>
                      <w:bCs/>
                      <w:color w:val="000000"/>
                      <w:szCs w:val="24"/>
                      <w:lang w:val="es-MX" w:eastAsia="es-MX"/>
                    </w:rPr>
                  </w:rPrChange>
                </w:rPr>
                <w:t>Congelador</w:t>
              </w:r>
            </w:ins>
          </w:p>
        </w:tc>
        <w:tc>
          <w:tcPr>
            <w:tcW w:w="0" w:type="auto"/>
            <w:tcBorders>
              <w:top w:val="nil"/>
              <w:left w:val="nil"/>
              <w:bottom w:val="single" w:sz="4" w:space="0" w:color="auto"/>
              <w:right w:val="single" w:sz="4" w:space="0" w:color="auto"/>
            </w:tcBorders>
            <w:shd w:val="clear" w:color="000000" w:fill="FDE9D9"/>
            <w:vAlign w:val="center"/>
            <w:hideMark/>
            <w:tcPrChange w:id="3124" w:author="Erlie Hasam Morfin Zavalza" w:date="2014-11-21T19:04:00Z">
              <w:tcPr>
                <w:tcW w:w="1255" w:type="dxa"/>
                <w:tcBorders>
                  <w:top w:val="nil"/>
                  <w:left w:val="nil"/>
                  <w:bottom w:val="single" w:sz="4" w:space="0" w:color="auto"/>
                  <w:right w:val="single" w:sz="4" w:space="0" w:color="auto"/>
                </w:tcBorders>
                <w:shd w:val="clear" w:color="000000" w:fill="FDE9D9"/>
                <w:vAlign w:val="center"/>
                <w:hideMark/>
              </w:tcPr>
            </w:tcPrChange>
          </w:tcPr>
          <w:p w14:paraId="71ADB98B" w14:textId="77777777" w:rsidR="005135B5" w:rsidRPr="005135B5" w:rsidRDefault="005135B5" w:rsidP="00BE1C22">
            <w:pPr>
              <w:ind w:firstLineChars="100" w:firstLine="220"/>
              <w:jc w:val="left"/>
              <w:rPr>
                <w:ins w:id="3125" w:author="Erlie Hasam Morfin Zavalza" w:date="2014-11-21T19:03:00Z"/>
                <w:rFonts w:ascii="Perpetua" w:hAnsi="Perpetua"/>
                <w:color w:val="000000"/>
                <w:sz w:val="22"/>
                <w:szCs w:val="24"/>
                <w:lang w:val="es-MX" w:eastAsia="es-MX"/>
                <w:rPrChange w:id="3126" w:author="Erlie Hasam Morfin Zavalza" w:date="2014-11-21T19:03:00Z">
                  <w:rPr>
                    <w:ins w:id="3127" w:author="Erlie Hasam Morfin Zavalza" w:date="2014-11-21T19:03:00Z"/>
                    <w:rFonts w:ascii="Perpetua" w:hAnsi="Perpetua"/>
                    <w:color w:val="000000"/>
                    <w:szCs w:val="24"/>
                    <w:lang w:val="es-MX" w:eastAsia="es-MX"/>
                  </w:rPr>
                </w:rPrChange>
              </w:rPr>
            </w:pPr>
            <w:ins w:id="3128" w:author="Erlie Hasam Morfin Zavalza" w:date="2014-11-21T19:03:00Z">
              <w:r w:rsidRPr="005135B5">
                <w:rPr>
                  <w:rFonts w:ascii="Perpetua" w:hAnsi="Perpetua"/>
                  <w:color w:val="000000"/>
                  <w:sz w:val="22"/>
                  <w:szCs w:val="24"/>
                  <w:lang w:val="es-MX" w:eastAsia="es-MX"/>
                  <w:rPrChange w:id="3129" w:author="Erlie Hasam Morfin Zavalza" w:date="2014-11-21T19:03:00Z">
                    <w:rPr>
                      <w:rFonts w:ascii="Perpetua" w:hAnsi="Perpetua"/>
                      <w:color w:val="000000"/>
                      <w:szCs w:val="24"/>
                      <w:lang w:val="es-MX" w:eastAsia="es-MX"/>
                    </w:rPr>
                  </w:rPrChange>
                </w:rPr>
                <w:t>1</w:t>
              </w:r>
            </w:ins>
          </w:p>
        </w:tc>
        <w:tc>
          <w:tcPr>
            <w:tcW w:w="0" w:type="auto"/>
            <w:tcBorders>
              <w:top w:val="nil"/>
              <w:left w:val="nil"/>
              <w:bottom w:val="single" w:sz="4" w:space="0" w:color="auto"/>
              <w:right w:val="single" w:sz="4" w:space="0" w:color="auto"/>
            </w:tcBorders>
            <w:shd w:val="clear" w:color="000000" w:fill="FDE9D9"/>
            <w:vAlign w:val="center"/>
            <w:hideMark/>
            <w:tcPrChange w:id="3130" w:author="Erlie Hasam Morfin Zavalza" w:date="2014-11-21T19:04:00Z">
              <w:tcPr>
                <w:tcW w:w="1618" w:type="dxa"/>
                <w:tcBorders>
                  <w:top w:val="nil"/>
                  <w:left w:val="nil"/>
                  <w:bottom w:val="single" w:sz="4" w:space="0" w:color="auto"/>
                  <w:right w:val="single" w:sz="4" w:space="0" w:color="auto"/>
                </w:tcBorders>
                <w:shd w:val="clear" w:color="000000" w:fill="FDE9D9"/>
                <w:vAlign w:val="center"/>
                <w:hideMark/>
              </w:tcPr>
            </w:tcPrChange>
          </w:tcPr>
          <w:p w14:paraId="30B3F23F" w14:textId="77777777" w:rsidR="005135B5" w:rsidRPr="005135B5" w:rsidRDefault="005135B5" w:rsidP="00BE1C22">
            <w:pPr>
              <w:ind w:firstLineChars="100" w:firstLine="220"/>
              <w:jc w:val="left"/>
              <w:rPr>
                <w:ins w:id="3131" w:author="Erlie Hasam Morfin Zavalza" w:date="2014-11-21T19:03:00Z"/>
                <w:rFonts w:ascii="Perpetua" w:hAnsi="Perpetua"/>
                <w:color w:val="000000"/>
                <w:sz w:val="22"/>
                <w:szCs w:val="24"/>
                <w:lang w:val="es-MX" w:eastAsia="es-MX"/>
                <w:rPrChange w:id="3132" w:author="Erlie Hasam Morfin Zavalza" w:date="2014-11-21T19:03:00Z">
                  <w:rPr>
                    <w:ins w:id="3133" w:author="Erlie Hasam Morfin Zavalza" w:date="2014-11-21T19:03:00Z"/>
                    <w:rFonts w:ascii="Perpetua" w:hAnsi="Perpetua"/>
                    <w:color w:val="000000"/>
                    <w:szCs w:val="24"/>
                    <w:lang w:val="es-MX" w:eastAsia="es-MX"/>
                  </w:rPr>
                </w:rPrChange>
              </w:rPr>
            </w:pPr>
            <w:ins w:id="3134" w:author="Erlie Hasam Morfin Zavalza" w:date="2014-11-21T19:03:00Z">
              <w:r w:rsidRPr="005135B5">
                <w:rPr>
                  <w:rFonts w:ascii="Perpetua" w:hAnsi="Perpetua"/>
                  <w:color w:val="000000"/>
                  <w:sz w:val="22"/>
                  <w:szCs w:val="24"/>
                  <w:lang w:val="es-MX" w:eastAsia="es-MX"/>
                  <w:rPrChange w:id="3135" w:author="Erlie Hasam Morfin Zavalza" w:date="2014-11-21T19:03:00Z">
                    <w:rPr>
                      <w:rFonts w:ascii="Perpetua" w:hAnsi="Perpetua"/>
                      <w:color w:val="000000"/>
                      <w:szCs w:val="24"/>
                      <w:lang w:val="es-MX" w:eastAsia="es-MX"/>
                    </w:rPr>
                  </w:rPrChange>
                </w:rPr>
                <w:t>$150,000.00</w:t>
              </w:r>
            </w:ins>
          </w:p>
        </w:tc>
        <w:tc>
          <w:tcPr>
            <w:tcW w:w="0" w:type="auto"/>
            <w:tcBorders>
              <w:top w:val="nil"/>
              <w:left w:val="nil"/>
              <w:bottom w:val="single" w:sz="4" w:space="0" w:color="auto"/>
              <w:right w:val="single" w:sz="4" w:space="0" w:color="auto"/>
            </w:tcBorders>
            <w:shd w:val="clear" w:color="000000" w:fill="FDE9D9"/>
            <w:vAlign w:val="center"/>
            <w:hideMark/>
            <w:tcPrChange w:id="3136" w:author="Erlie Hasam Morfin Zavalza" w:date="2014-11-21T19:04:00Z">
              <w:tcPr>
                <w:tcW w:w="1682" w:type="dxa"/>
                <w:gridSpan w:val="2"/>
                <w:tcBorders>
                  <w:top w:val="nil"/>
                  <w:left w:val="nil"/>
                  <w:bottom w:val="single" w:sz="4" w:space="0" w:color="auto"/>
                  <w:right w:val="single" w:sz="4" w:space="0" w:color="auto"/>
                </w:tcBorders>
                <w:shd w:val="clear" w:color="000000" w:fill="FDE9D9"/>
                <w:vAlign w:val="center"/>
                <w:hideMark/>
              </w:tcPr>
            </w:tcPrChange>
          </w:tcPr>
          <w:p w14:paraId="02613255" w14:textId="77777777" w:rsidR="005135B5" w:rsidRPr="005135B5" w:rsidRDefault="005135B5" w:rsidP="00BE1C22">
            <w:pPr>
              <w:ind w:firstLineChars="100" w:firstLine="220"/>
              <w:jc w:val="left"/>
              <w:rPr>
                <w:ins w:id="3137" w:author="Erlie Hasam Morfin Zavalza" w:date="2014-11-21T19:03:00Z"/>
                <w:rFonts w:ascii="Perpetua" w:hAnsi="Perpetua"/>
                <w:color w:val="000000"/>
                <w:sz w:val="22"/>
                <w:szCs w:val="24"/>
                <w:lang w:val="es-MX" w:eastAsia="es-MX"/>
                <w:rPrChange w:id="3138" w:author="Erlie Hasam Morfin Zavalza" w:date="2014-11-21T19:03:00Z">
                  <w:rPr>
                    <w:ins w:id="3139" w:author="Erlie Hasam Morfin Zavalza" w:date="2014-11-21T19:03:00Z"/>
                    <w:rFonts w:ascii="Perpetua" w:hAnsi="Perpetua"/>
                    <w:color w:val="000000"/>
                    <w:szCs w:val="24"/>
                    <w:lang w:val="es-MX" w:eastAsia="es-MX"/>
                  </w:rPr>
                </w:rPrChange>
              </w:rPr>
            </w:pPr>
            <w:ins w:id="3140" w:author="Erlie Hasam Morfin Zavalza" w:date="2014-11-21T19:03:00Z">
              <w:r w:rsidRPr="005135B5">
                <w:rPr>
                  <w:rFonts w:ascii="Perpetua" w:hAnsi="Perpetua"/>
                  <w:color w:val="000000"/>
                  <w:sz w:val="22"/>
                  <w:szCs w:val="24"/>
                  <w:lang w:val="es-MX" w:eastAsia="es-MX"/>
                  <w:rPrChange w:id="3141" w:author="Erlie Hasam Morfin Zavalza" w:date="2014-11-21T19:03:00Z">
                    <w:rPr>
                      <w:rFonts w:ascii="Perpetua" w:hAnsi="Perpetua"/>
                      <w:color w:val="000000"/>
                      <w:szCs w:val="24"/>
                      <w:lang w:val="es-MX" w:eastAsia="es-MX"/>
                    </w:rPr>
                  </w:rPrChange>
                </w:rPr>
                <w:t>10</w:t>
              </w:r>
            </w:ins>
          </w:p>
        </w:tc>
        <w:tc>
          <w:tcPr>
            <w:tcW w:w="0" w:type="auto"/>
            <w:tcBorders>
              <w:top w:val="nil"/>
              <w:left w:val="nil"/>
              <w:bottom w:val="single" w:sz="4" w:space="0" w:color="auto"/>
              <w:right w:val="single" w:sz="4" w:space="0" w:color="auto"/>
            </w:tcBorders>
            <w:shd w:val="clear" w:color="000000" w:fill="FDE9D9"/>
            <w:vAlign w:val="center"/>
            <w:hideMark/>
            <w:tcPrChange w:id="3142" w:author="Erlie Hasam Morfin Zavalza" w:date="2014-11-21T19:04:00Z">
              <w:tcPr>
                <w:tcW w:w="1710" w:type="dxa"/>
                <w:gridSpan w:val="2"/>
                <w:tcBorders>
                  <w:top w:val="nil"/>
                  <w:left w:val="nil"/>
                  <w:bottom w:val="single" w:sz="4" w:space="0" w:color="auto"/>
                  <w:right w:val="single" w:sz="4" w:space="0" w:color="auto"/>
                </w:tcBorders>
                <w:shd w:val="clear" w:color="000000" w:fill="FDE9D9"/>
                <w:vAlign w:val="center"/>
                <w:hideMark/>
              </w:tcPr>
            </w:tcPrChange>
          </w:tcPr>
          <w:p w14:paraId="65D49961" w14:textId="77777777" w:rsidR="005135B5" w:rsidRPr="005135B5" w:rsidRDefault="005135B5" w:rsidP="00BE1C22">
            <w:pPr>
              <w:ind w:firstLineChars="100" w:firstLine="220"/>
              <w:jc w:val="left"/>
              <w:rPr>
                <w:ins w:id="3143" w:author="Erlie Hasam Morfin Zavalza" w:date="2014-11-21T19:03:00Z"/>
                <w:rFonts w:ascii="Perpetua" w:hAnsi="Perpetua"/>
                <w:color w:val="000000"/>
                <w:sz w:val="22"/>
                <w:szCs w:val="24"/>
                <w:lang w:val="es-MX" w:eastAsia="es-MX"/>
                <w:rPrChange w:id="3144" w:author="Erlie Hasam Morfin Zavalza" w:date="2014-11-21T19:03:00Z">
                  <w:rPr>
                    <w:ins w:id="3145" w:author="Erlie Hasam Morfin Zavalza" w:date="2014-11-21T19:03:00Z"/>
                    <w:rFonts w:ascii="Perpetua" w:hAnsi="Perpetua"/>
                    <w:color w:val="000000"/>
                    <w:szCs w:val="24"/>
                    <w:lang w:val="es-MX" w:eastAsia="es-MX"/>
                  </w:rPr>
                </w:rPrChange>
              </w:rPr>
            </w:pPr>
            <w:ins w:id="3146" w:author="Erlie Hasam Morfin Zavalza" w:date="2014-11-21T19:03:00Z">
              <w:r w:rsidRPr="005135B5">
                <w:rPr>
                  <w:rFonts w:ascii="Perpetua" w:hAnsi="Perpetua"/>
                  <w:color w:val="000000"/>
                  <w:sz w:val="22"/>
                  <w:szCs w:val="24"/>
                  <w:lang w:val="es-MX" w:eastAsia="es-MX"/>
                  <w:rPrChange w:id="3147" w:author="Erlie Hasam Morfin Zavalza" w:date="2014-11-21T19:03:00Z">
                    <w:rPr>
                      <w:rFonts w:ascii="Perpetua" w:hAnsi="Perpetua"/>
                      <w:color w:val="000000"/>
                      <w:szCs w:val="24"/>
                      <w:lang w:val="es-MX" w:eastAsia="es-MX"/>
                    </w:rPr>
                  </w:rPrChange>
                </w:rPr>
                <w:t>$0.00</w:t>
              </w:r>
            </w:ins>
          </w:p>
        </w:tc>
        <w:tc>
          <w:tcPr>
            <w:tcW w:w="0" w:type="auto"/>
            <w:tcBorders>
              <w:top w:val="nil"/>
              <w:left w:val="nil"/>
              <w:bottom w:val="single" w:sz="4" w:space="0" w:color="auto"/>
              <w:right w:val="single" w:sz="4" w:space="0" w:color="auto"/>
            </w:tcBorders>
            <w:shd w:val="clear" w:color="000000" w:fill="FDE9D9"/>
            <w:vAlign w:val="center"/>
            <w:hideMark/>
            <w:tcPrChange w:id="3148"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280D086A" w14:textId="77777777" w:rsidR="005135B5" w:rsidRPr="005135B5" w:rsidRDefault="005135B5" w:rsidP="00BE1C22">
            <w:pPr>
              <w:ind w:firstLineChars="100" w:firstLine="220"/>
              <w:jc w:val="left"/>
              <w:rPr>
                <w:ins w:id="3149" w:author="Erlie Hasam Morfin Zavalza" w:date="2014-11-21T19:03:00Z"/>
                <w:rFonts w:ascii="Perpetua" w:hAnsi="Perpetua"/>
                <w:color w:val="000000"/>
                <w:sz w:val="22"/>
                <w:szCs w:val="24"/>
                <w:lang w:val="es-MX" w:eastAsia="es-MX"/>
                <w:rPrChange w:id="3150" w:author="Erlie Hasam Morfin Zavalza" w:date="2014-11-21T19:03:00Z">
                  <w:rPr>
                    <w:ins w:id="3151" w:author="Erlie Hasam Morfin Zavalza" w:date="2014-11-21T19:03:00Z"/>
                    <w:rFonts w:ascii="Perpetua" w:hAnsi="Perpetua"/>
                    <w:color w:val="000000"/>
                    <w:szCs w:val="24"/>
                    <w:lang w:val="es-MX" w:eastAsia="es-MX"/>
                  </w:rPr>
                </w:rPrChange>
              </w:rPr>
            </w:pPr>
            <w:ins w:id="3152" w:author="Erlie Hasam Morfin Zavalza" w:date="2014-11-21T19:03:00Z">
              <w:r w:rsidRPr="005135B5">
                <w:rPr>
                  <w:rFonts w:ascii="Perpetua" w:hAnsi="Perpetua"/>
                  <w:color w:val="000000"/>
                  <w:sz w:val="22"/>
                  <w:szCs w:val="24"/>
                  <w:lang w:val="es-MX" w:eastAsia="es-MX"/>
                  <w:rPrChange w:id="3153" w:author="Erlie Hasam Morfin Zavalza" w:date="2014-11-21T19:03:00Z">
                    <w:rPr>
                      <w:rFonts w:ascii="Perpetua" w:hAnsi="Perpetua"/>
                      <w:color w:val="000000"/>
                      <w:szCs w:val="24"/>
                      <w:lang w:val="es-MX" w:eastAsia="es-MX"/>
                    </w:rPr>
                  </w:rPrChange>
                </w:rPr>
                <w:t>$75,000.00</w:t>
              </w:r>
            </w:ins>
          </w:p>
        </w:tc>
        <w:tc>
          <w:tcPr>
            <w:tcW w:w="0" w:type="auto"/>
            <w:tcBorders>
              <w:top w:val="nil"/>
              <w:left w:val="nil"/>
              <w:bottom w:val="single" w:sz="4" w:space="0" w:color="auto"/>
              <w:right w:val="single" w:sz="4" w:space="0" w:color="auto"/>
            </w:tcBorders>
            <w:shd w:val="clear" w:color="000000" w:fill="FDE9D9"/>
            <w:vAlign w:val="center"/>
            <w:hideMark/>
            <w:tcPrChange w:id="3154"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1708A3C0" w14:textId="77777777" w:rsidR="005135B5" w:rsidRPr="005135B5" w:rsidRDefault="005135B5" w:rsidP="00BE1C22">
            <w:pPr>
              <w:ind w:firstLineChars="100" w:firstLine="220"/>
              <w:jc w:val="left"/>
              <w:rPr>
                <w:ins w:id="3155" w:author="Erlie Hasam Morfin Zavalza" w:date="2014-11-21T19:03:00Z"/>
                <w:rFonts w:ascii="Perpetua" w:hAnsi="Perpetua"/>
                <w:color w:val="000000"/>
                <w:sz w:val="22"/>
                <w:szCs w:val="24"/>
                <w:lang w:val="es-MX" w:eastAsia="es-MX"/>
                <w:rPrChange w:id="3156" w:author="Erlie Hasam Morfin Zavalza" w:date="2014-11-21T19:03:00Z">
                  <w:rPr>
                    <w:ins w:id="3157" w:author="Erlie Hasam Morfin Zavalza" w:date="2014-11-21T19:03:00Z"/>
                    <w:rFonts w:ascii="Perpetua" w:hAnsi="Perpetua"/>
                    <w:color w:val="000000"/>
                    <w:szCs w:val="24"/>
                    <w:lang w:val="es-MX" w:eastAsia="es-MX"/>
                  </w:rPr>
                </w:rPrChange>
              </w:rPr>
            </w:pPr>
            <w:ins w:id="3158" w:author="Erlie Hasam Morfin Zavalza" w:date="2014-11-21T19:03:00Z">
              <w:r w:rsidRPr="005135B5">
                <w:rPr>
                  <w:rFonts w:ascii="Perpetua" w:hAnsi="Perpetua"/>
                  <w:color w:val="000000"/>
                  <w:sz w:val="22"/>
                  <w:szCs w:val="24"/>
                  <w:lang w:val="es-MX" w:eastAsia="es-MX"/>
                  <w:rPrChange w:id="3159" w:author="Erlie Hasam Morfin Zavalza" w:date="2014-11-21T19:03:00Z">
                    <w:rPr>
                      <w:rFonts w:ascii="Perpetua" w:hAnsi="Perpetua"/>
                      <w:color w:val="000000"/>
                      <w:szCs w:val="24"/>
                      <w:lang w:val="es-MX" w:eastAsia="es-MX"/>
                    </w:rPr>
                  </w:rPrChange>
                </w:rPr>
                <w:t>$150,000.00</w:t>
              </w:r>
            </w:ins>
          </w:p>
        </w:tc>
      </w:tr>
      <w:tr w:rsidR="005135B5" w:rsidRPr="005135B5" w14:paraId="13A00868" w14:textId="77777777" w:rsidTr="005135B5">
        <w:trPr>
          <w:trHeight w:val="330"/>
          <w:jc w:val="center"/>
          <w:ins w:id="3160" w:author="Erlie Hasam Morfin Zavalza" w:date="2014-11-21T19:03:00Z"/>
          <w:trPrChange w:id="3161" w:author="Erlie Hasam Morfin Zavalza" w:date="2014-11-21T19:04:00Z">
            <w:trPr>
              <w:trHeight w:val="330"/>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3162" w:author="Erlie Hasam Morfin Zavalza" w:date="2014-11-21T19:04:00Z">
              <w:tcPr>
                <w:tcW w:w="4255" w:type="dxa"/>
                <w:tcBorders>
                  <w:top w:val="nil"/>
                  <w:left w:val="single" w:sz="4" w:space="0" w:color="auto"/>
                  <w:bottom w:val="single" w:sz="4" w:space="0" w:color="auto"/>
                  <w:right w:val="single" w:sz="4" w:space="0" w:color="auto"/>
                </w:tcBorders>
                <w:shd w:val="clear" w:color="000000" w:fill="FCD5B4"/>
                <w:vAlign w:val="center"/>
                <w:hideMark/>
              </w:tcPr>
            </w:tcPrChange>
          </w:tcPr>
          <w:p w14:paraId="3626FCA1" w14:textId="77777777" w:rsidR="005135B5" w:rsidRPr="005135B5" w:rsidRDefault="005135B5">
            <w:pPr>
              <w:ind w:firstLineChars="100" w:firstLine="221"/>
              <w:jc w:val="center"/>
              <w:rPr>
                <w:ins w:id="3163" w:author="Erlie Hasam Morfin Zavalza" w:date="2014-11-21T19:03:00Z"/>
                <w:rFonts w:ascii="Perpetua" w:hAnsi="Perpetua"/>
                <w:b/>
                <w:bCs/>
                <w:color w:val="000000"/>
                <w:sz w:val="22"/>
                <w:szCs w:val="24"/>
                <w:lang w:val="es-MX" w:eastAsia="es-MX"/>
                <w:rPrChange w:id="3164" w:author="Erlie Hasam Morfin Zavalza" w:date="2014-11-21T19:03:00Z">
                  <w:rPr>
                    <w:ins w:id="3165" w:author="Erlie Hasam Morfin Zavalza" w:date="2014-11-21T19:03:00Z"/>
                    <w:rFonts w:ascii="Perpetua" w:hAnsi="Perpetua"/>
                    <w:b/>
                    <w:bCs/>
                    <w:color w:val="000000"/>
                    <w:szCs w:val="24"/>
                    <w:lang w:val="es-MX" w:eastAsia="es-MX"/>
                  </w:rPr>
                </w:rPrChange>
              </w:rPr>
              <w:pPrChange w:id="3166" w:author="Erlie Hasam Morfin Zavalza" w:date="2014-11-21T19:04:00Z">
                <w:pPr>
                  <w:ind w:firstLineChars="100" w:firstLine="241"/>
                  <w:jc w:val="left"/>
                </w:pPr>
              </w:pPrChange>
            </w:pPr>
            <w:ins w:id="3167" w:author="Erlie Hasam Morfin Zavalza" w:date="2014-11-21T19:03:00Z">
              <w:r w:rsidRPr="005135B5">
                <w:rPr>
                  <w:rFonts w:ascii="Perpetua" w:hAnsi="Perpetua"/>
                  <w:b/>
                  <w:bCs/>
                  <w:color w:val="000000"/>
                  <w:sz w:val="22"/>
                  <w:szCs w:val="24"/>
                  <w:lang w:val="es-MX" w:eastAsia="es-MX"/>
                  <w:rPrChange w:id="3168" w:author="Erlie Hasam Morfin Zavalza" w:date="2014-11-21T19:03:00Z">
                    <w:rPr>
                      <w:rFonts w:ascii="Perpetua" w:hAnsi="Perpetua"/>
                      <w:b/>
                      <w:bCs/>
                      <w:color w:val="000000"/>
                      <w:szCs w:val="24"/>
                      <w:lang w:val="es-MX" w:eastAsia="es-MX"/>
                    </w:rPr>
                  </w:rPrChange>
                </w:rPr>
                <w:t>Kit Herméticos</w:t>
              </w:r>
            </w:ins>
          </w:p>
        </w:tc>
        <w:tc>
          <w:tcPr>
            <w:tcW w:w="0" w:type="auto"/>
            <w:tcBorders>
              <w:top w:val="nil"/>
              <w:left w:val="nil"/>
              <w:bottom w:val="single" w:sz="4" w:space="0" w:color="auto"/>
              <w:right w:val="single" w:sz="4" w:space="0" w:color="auto"/>
            </w:tcBorders>
            <w:shd w:val="clear" w:color="000000" w:fill="FCD5B4"/>
            <w:vAlign w:val="center"/>
            <w:hideMark/>
            <w:tcPrChange w:id="3169" w:author="Erlie Hasam Morfin Zavalza" w:date="2014-11-21T19:04:00Z">
              <w:tcPr>
                <w:tcW w:w="1255" w:type="dxa"/>
                <w:tcBorders>
                  <w:top w:val="nil"/>
                  <w:left w:val="nil"/>
                  <w:bottom w:val="single" w:sz="4" w:space="0" w:color="auto"/>
                  <w:right w:val="single" w:sz="4" w:space="0" w:color="auto"/>
                </w:tcBorders>
                <w:shd w:val="clear" w:color="000000" w:fill="FCD5B4"/>
                <w:vAlign w:val="center"/>
                <w:hideMark/>
              </w:tcPr>
            </w:tcPrChange>
          </w:tcPr>
          <w:p w14:paraId="10B677B8" w14:textId="77777777" w:rsidR="005135B5" w:rsidRPr="005135B5" w:rsidRDefault="005135B5" w:rsidP="00BE1C22">
            <w:pPr>
              <w:ind w:firstLineChars="100" w:firstLine="220"/>
              <w:jc w:val="left"/>
              <w:rPr>
                <w:ins w:id="3170" w:author="Erlie Hasam Morfin Zavalza" w:date="2014-11-21T19:03:00Z"/>
                <w:rFonts w:ascii="Perpetua" w:hAnsi="Perpetua"/>
                <w:color w:val="000000"/>
                <w:sz w:val="22"/>
                <w:szCs w:val="24"/>
                <w:lang w:val="es-MX" w:eastAsia="es-MX"/>
                <w:rPrChange w:id="3171" w:author="Erlie Hasam Morfin Zavalza" w:date="2014-11-21T19:03:00Z">
                  <w:rPr>
                    <w:ins w:id="3172" w:author="Erlie Hasam Morfin Zavalza" w:date="2014-11-21T19:03:00Z"/>
                    <w:rFonts w:ascii="Perpetua" w:hAnsi="Perpetua"/>
                    <w:color w:val="000000"/>
                    <w:szCs w:val="24"/>
                    <w:lang w:val="es-MX" w:eastAsia="es-MX"/>
                  </w:rPr>
                </w:rPrChange>
              </w:rPr>
            </w:pPr>
            <w:ins w:id="3173" w:author="Erlie Hasam Morfin Zavalza" w:date="2014-11-21T19:03:00Z">
              <w:r w:rsidRPr="005135B5">
                <w:rPr>
                  <w:rFonts w:ascii="Perpetua" w:hAnsi="Perpetua"/>
                  <w:color w:val="000000"/>
                  <w:sz w:val="22"/>
                  <w:szCs w:val="24"/>
                  <w:lang w:val="es-MX" w:eastAsia="es-MX"/>
                  <w:rPrChange w:id="3174" w:author="Erlie Hasam Morfin Zavalza" w:date="2014-11-21T19:03:00Z">
                    <w:rPr>
                      <w:rFonts w:ascii="Perpetua" w:hAnsi="Perpetua"/>
                      <w:color w:val="000000"/>
                      <w:szCs w:val="24"/>
                      <w:lang w:val="es-MX" w:eastAsia="es-MX"/>
                    </w:rPr>
                  </w:rPrChange>
                </w:rPr>
                <w:t>6</w:t>
              </w:r>
            </w:ins>
          </w:p>
        </w:tc>
        <w:tc>
          <w:tcPr>
            <w:tcW w:w="0" w:type="auto"/>
            <w:tcBorders>
              <w:top w:val="nil"/>
              <w:left w:val="nil"/>
              <w:bottom w:val="single" w:sz="4" w:space="0" w:color="auto"/>
              <w:right w:val="single" w:sz="4" w:space="0" w:color="auto"/>
            </w:tcBorders>
            <w:shd w:val="clear" w:color="000000" w:fill="FCD5B4"/>
            <w:vAlign w:val="center"/>
            <w:hideMark/>
            <w:tcPrChange w:id="3175" w:author="Erlie Hasam Morfin Zavalza" w:date="2014-11-21T19:04:00Z">
              <w:tcPr>
                <w:tcW w:w="1618" w:type="dxa"/>
                <w:tcBorders>
                  <w:top w:val="nil"/>
                  <w:left w:val="nil"/>
                  <w:bottom w:val="single" w:sz="4" w:space="0" w:color="auto"/>
                  <w:right w:val="single" w:sz="4" w:space="0" w:color="auto"/>
                </w:tcBorders>
                <w:shd w:val="clear" w:color="000000" w:fill="FCD5B4"/>
                <w:vAlign w:val="center"/>
                <w:hideMark/>
              </w:tcPr>
            </w:tcPrChange>
          </w:tcPr>
          <w:p w14:paraId="431B8F68" w14:textId="77777777" w:rsidR="005135B5" w:rsidRPr="005135B5" w:rsidRDefault="005135B5" w:rsidP="00BE1C22">
            <w:pPr>
              <w:ind w:firstLineChars="100" w:firstLine="220"/>
              <w:jc w:val="left"/>
              <w:rPr>
                <w:ins w:id="3176" w:author="Erlie Hasam Morfin Zavalza" w:date="2014-11-21T19:03:00Z"/>
                <w:rFonts w:ascii="Perpetua" w:hAnsi="Perpetua"/>
                <w:color w:val="000000"/>
                <w:sz w:val="22"/>
                <w:szCs w:val="24"/>
                <w:lang w:val="es-MX" w:eastAsia="es-MX"/>
                <w:rPrChange w:id="3177" w:author="Erlie Hasam Morfin Zavalza" w:date="2014-11-21T19:03:00Z">
                  <w:rPr>
                    <w:ins w:id="3178" w:author="Erlie Hasam Morfin Zavalza" w:date="2014-11-21T19:03:00Z"/>
                    <w:rFonts w:ascii="Perpetua" w:hAnsi="Perpetua"/>
                    <w:color w:val="000000"/>
                    <w:szCs w:val="24"/>
                    <w:lang w:val="es-MX" w:eastAsia="es-MX"/>
                  </w:rPr>
                </w:rPrChange>
              </w:rPr>
            </w:pPr>
            <w:ins w:id="3179" w:author="Erlie Hasam Morfin Zavalza" w:date="2014-11-21T19:03:00Z">
              <w:r w:rsidRPr="005135B5">
                <w:rPr>
                  <w:rFonts w:ascii="Perpetua" w:hAnsi="Perpetua"/>
                  <w:color w:val="000000"/>
                  <w:sz w:val="22"/>
                  <w:szCs w:val="24"/>
                  <w:lang w:val="es-MX" w:eastAsia="es-MX"/>
                  <w:rPrChange w:id="3180" w:author="Erlie Hasam Morfin Zavalza" w:date="2014-11-21T19:03:00Z">
                    <w:rPr>
                      <w:rFonts w:ascii="Perpetua" w:hAnsi="Perpetua"/>
                      <w:color w:val="000000"/>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CD5B4"/>
            <w:vAlign w:val="center"/>
            <w:hideMark/>
            <w:tcPrChange w:id="3181" w:author="Erlie Hasam Morfin Zavalza" w:date="2014-11-21T19:04:00Z">
              <w:tcPr>
                <w:tcW w:w="1682" w:type="dxa"/>
                <w:gridSpan w:val="2"/>
                <w:tcBorders>
                  <w:top w:val="nil"/>
                  <w:left w:val="nil"/>
                  <w:bottom w:val="single" w:sz="4" w:space="0" w:color="auto"/>
                  <w:right w:val="single" w:sz="4" w:space="0" w:color="auto"/>
                </w:tcBorders>
                <w:shd w:val="clear" w:color="000000" w:fill="FCD5B4"/>
                <w:vAlign w:val="center"/>
                <w:hideMark/>
              </w:tcPr>
            </w:tcPrChange>
          </w:tcPr>
          <w:p w14:paraId="13596027" w14:textId="77777777" w:rsidR="005135B5" w:rsidRPr="005135B5" w:rsidRDefault="005135B5" w:rsidP="00BE1C22">
            <w:pPr>
              <w:ind w:firstLineChars="100" w:firstLine="220"/>
              <w:jc w:val="left"/>
              <w:rPr>
                <w:ins w:id="3182" w:author="Erlie Hasam Morfin Zavalza" w:date="2014-11-21T19:03:00Z"/>
                <w:rFonts w:ascii="Perpetua" w:hAnsi="Perpetua"/>
                <w:color w:val="000000"/>
                <w:sz w:val="22"/>
                <w:szCs w:val="24"/>
                <w:lang w:val="es-MX" w:eastAsia="es-MX"/>
                <w:rPrChange w:id="3183" w:author="Erlie Hasam Morfin Zavalza" w:date="2014-11-21T19:03:00Z">
                  <w:rPr>
                    <w:ins w:id="3184" w:author="Erlie Hasam Morfin Zavalza" w:date="2014-11-21T19:03:00Z"/>
                    <w:rFonts w:ascii="Perpetua" w:hAnsi="Perpetua"/>
                    <w:color w:val="000000"/>
                    <w:szCs w:val="24"/>
                    <w:lang w:val="es-MX" w:eastAsia="es-MX"/>
                  </w:rPr>
                </w:rPrChange>
              </w:rPr>
            </w:pPr>
            <w:ins w:id="3185" w:author="Erlie Hasam Morfin Zavalza" w:date="2014-11-21T19:03:00Z">
              <w:r w:rsidRPr="005135B5">
                <w:rPr>
                  <w:rFonts w:ascii="Perpetua" w:hAnsi="Perpetua"/>
                  <w:color w:val="000000"/>
                  <w:sz w:val="22"/>
                  <w:szCs w:val="24"/>
                  <w:lang w:val="es-MX" w:eastAsia="es-MX"/>
                  <w:rPrChange w:id="3186" w:author="Erlie Hasam Morfin Zavalza" w:date="2014-11-21T19:03:00Z">
                    <w:rPr>
                      <w:rFonts w:ascii="Perpetua" w:hAnsi="Perpetua"/>
                      <w:color w:val="000000"/>
                      <w:szCs w:val="24"/>
                      <w:lang w:val="es-MX" w:eastAsia="es-MX"/>
                    </w:rPr>
                  </w:rPrChange>
                </w:rPr>
                <w:t>6</w:t>
              </w:r>
            </w:ins>
          </w:p>
        </w:tc>
        <w:tc>
          <w:tcPr>
            <w:tcW w:w="0" w:type="auto"/>
            <w:tcBorders>
              <w:top w:val="nil"/>
              <w:left w:val="nil"/>
              <w:bottom w:val="single" w:sz="4" w:space="0" w:color="auto"/>
              <w:right w:val="single" w:sz="4" w:space="0" w:color="auto"/>
            </w:tcBorders>
            <w:shd w:val="clear" w:color="000000" w:fill="FCD5B4"/>
            <w:vAlign w:val="center"/>
            <w:hideMark/>
            <w:tcPrChange w:id="3187" w:author="Erlie Hasam Morfin Zavalza" w:date="2014-11-21T19:04:00Z">
              <w:tcPr>
                <w:tcW w:w="1710" w:type="dxa"/>
                <w:gridSpan w:val="2"/>
                <w:tcBorders>
                  <w:top w:val="nil"/>
                  <w:left w:val="nil"/>
                  <w:bottom w:val="single" w:sz="4" w:space="0" w:color="auto"/>
                  <w:right w:val="single" w:sz="4" w:space="0" w:color="auto"/>
                </w:tcBorders>
                <w:shd w:val="clear" w:color="000000" w:fill="FCD5B4"/>
                <w:vAlign w:val="center"/>
                <w:hideMark/>
              </w:tcPr>
            </w:tcPrChange>
          </w:tcPr>
          <w:p w14:paraId="66CA63B3" w14:textId="77777777" w:rsidR="005135B5" w:rsidRPr="005135B5" w:rsidRDefault="005135B5" w:rsidP="00BE1C22">
            <w:pPr>
              <w:ind w:firstLineChars="100" w:firstLine="220"/>
              <w:jc w:val="left"/>
              <w:rPr>
                <w:ins w:id="3188" w:author="Erlie Hasam Morfin Zavalza" w:date="2014-11-21T19:03:00Z"/>
                <w:rFonts w:ascii="Perpetua" w:hAnsi="Perpetua"/>
                <w:color w:val="000000"/>
                <w:sz w:val="22"/>
                <w:szCs w:val="24"/>
                <w:lang w:val="es-MX" w:eastAsia="es-MX"/>
                <w:rPrChange w:id="3189" w:author="Erlie Hasam Morfin Zavalza" w:date="2014-11-21T19:03:00Z">
                  <w:rPr>
                    <w:ins w:id="3190" w:author="Erlie Hasam Morfin Zavalza" w:date="2014-11-21T19:03:00Z"/>
                    <w:rFonts w:ascii="Perpetua" w:hAnsi="Perpetua"/>
                    <w:color w:val="000000"/>
                    <w:szCs w:val="24"/>
                    <w:lang w:val="es-MX" w:eastAsia="es-MX"/>
                  </w:rPr>
                </w:rPrChange>
              </w:rPr>
            </w:pPr>
            <w:ins w:id="3191" w:author="Erlie Hasam Morfin Zavalza" w:date="2014-11-21T19:03:00Z">
              <w:r w:rsidRPr="005135B5">
                <w:rPr>
                  <w:rFonts w:ascii="Perpetua" w:hAnsi="Perpetua"/>
                  <w:color w:val="000000"/>
                  <w:sz w:val="22"/>
                  <w:szCs w:val="24"/>
                  <w:lang w:val="es-MX" w:eastAsia="es-MX"/>
                  <w:rPrChange w:id="3192" w:author="Erlie Hasam Morfin Zavalza" w:date="2014-11-21T19:03:00Z">
                    <w:rPr>
                      <w:rFonts w:ascii="Perpetua" w:hAnsi="Perpetua"/>
                      <w:color w:val="000000"/>
                      <w:szCs w:val="24"/>
                      <w:lang w:val="es-MX" w:eastAsia="es-MX"/>
                    </w:rPr>
                  </w:rPrChange>
                </w:rPr>
                <w:t>$0.00</w:t>
              </w:r>
            </w:ins>
          </w:p>
        </w:tc>
        <w:tc>
          <w:tcPr>
            <w:tcW w:w="0" w:type="auto"/>
            <w:tcBorders>
              <w:top w:val="nil"/>
              <w:left w:val="nil"/>
              <w:bottom w:val="single" w:sz="4" w:space="0" w:color="auto"/>
              <w:right w:val="single" w:sz="4" w:space="0" w:color="auto"/>
            </w:tcBorders>
            <w:shd w:val="clear" w:color="000000" w:fill="FCD5B4"/>
            <w:vAlign w:val="center"/>
            <w:hideMark/>
            <w:tcPrChange w:id="3193" w:author="Erlie Hasam Morfin Zavalza" w:date="2014-11-21T19:04:00Z">
              <w:tcPr>
                <w:tcW w:w="1520" w:type="dxa"/>
                <w:tcBorders>
                  <w:top w:val="nil"/>
                  <w:left w:val="nil"/>
                  <w:bottom w:val="single" w:sz="4" w:space="0" w:color="auto"/>
                  <w:right w:val="single" w:sz="4" w:space="0" w:color="auto"/>
                </w:tcBorders>
                <w:shd w:val="clear" w:color="000000" w:fill="FCD5B4"/>
                <w:vAlign w:val="center"/>
                <w:hideMark/>
              </w:tcPr>
            </w:tcPrChange>
          </w:tcPr>
          <w:p w14:paraId="7D5FB852" w14:textId="77777777" w:rsidR="005135B5" w:rsidRPr="005135B5" w:rsidRDefault="005135B5" w:rsidP="00BE1C22">
            <w:pPr>
              <w:ind w:firstLineChars="100" w:firstLine="220"/>
              <w:jc w:val="left"/>
              <w:rPr>
                <w:ins w:id="3194" w:author="Erlie Hasam Morfin Zavalza" w:date="2014-11-21T19:03:00Z"/>
                <w:rFonts w:ascii="Perpetua" w:hAnsi="Perpetua"/>
                <w:color w:val="000000"/>
                <w:sz w:val="22"/>
                <w:szCs w:val="24"/>
                <w:lang w:val="es-MX" w:eastAsia="es-MX"/>
                <w:rPrChange w:id="3195" w:author="Erlie Hasam Morfin Zavalza" w:date="2014-11-21T19:03:00Z">
                  <w:rPr>
                    <w:ins w:id="3196" w:author="Erlie Hasam Morfin Zavalza" w:date="2014-11-21T19:03:00Z"/>
                    <w:rFonts w:ascii="Perpetua" w:hAnsi="Perpetua"/>
                    <w:color w:val="000000"/>
                    <w:szCs w:val="24"/>
                    <w:lang w:val="es-MX" w:eastAsia="es-MX"/>
                  </w:rPr>
                </w:rPrChange>
              </w:rPr>
            </w:pPr>
            <w:ins w:id="3197" w:author="Erlie Hasam Morfin Zavalza" w:date="2014-11-21T19:03:00Z">
              <w:r w:rsidRPr="005135B5">
                <w:rPr>
                  <w:rFonts w:ascii="Perpetua" w:hAnsi="Perpetua"/>
                  <w:color w:val="000000"/>
                  <w:sz w:val="22"/>
                  <w:szCs w:val="24"/>
                  <w:lang w:val="es-MX" w:eastAsia="es-MX"/>
                  <w:rPrChange w:id="3198" w:author="Erlie Hasam Morfin Zavalza" w:date="2014-11-21T19:03:00Z">
                    <w:rPr>
                      <w:rFonts w:ascii="Perpetua" w:hAnsi="Perpetua"/>
                      <w:color w:val="000000"/>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DE9D9"/>
            <w:vAlign w:val="center"/>
            <w:hideMark/>
            <w:tcPrChange w:id="3199" w:author="Erlie Hasam Morfin Zavalza" w:date="2014-11-21T19:04:00Z">
              <w:tcPr>
                <w:tcW w:w="1520" w:type="dxa"/>
                <w:tcBorders>
                  <w:top w:val="nil"/>
                  <w:left w:val="nil"/>
                  <w:bottom w:val="single" w:sz="4" w:space="0" w:color="auto"/>
                  <w:right w:val="single" w:sz="4" w:space="0" w:color="auto"/>
                </w:tcBorders>
                <w:shd w:val="clear" w:color="000000" w:fill="FDE9D9"/>
                <w:vAlign w:val="center"/>
                <w:hideMark/>
              </w:tcPr>
            </w:tcPrChange>
          </w:tcPr>
          <w:p w14:paraId="5C2F0A03" w14:textId="77777777" w:rsidR="005135B5" w:rsidRPr="005135B5" w:rsidRDefault="005135B5" w:rsidP="00BE1C22">
            <w:pPr>
              <w:ind w:firstLineChars="100" w:firstLine="220"/>
              <w:jc w:val="left"/>
              <w:rPr>
                <w:ins w:id="3200" w:author="Erlie Hasam Morfin Zavalza" w:date="2014-11-21T19:03:00Z"/>
                <w:rFonts w:ascii="Perpetua" w:hAnsi="Perpetua"/>
                <w:color w:val="000000"/>
                <w:sz w:val="22"/>
                <w:szCs w:val="24"/>
                <w:lang w:val="es-MX" w:eastAsia="es-MX"/>
                <w:rPrChange w:id="3201" w:author="Erlie Hasam Morfin Zavalza" w:date="2014-11-21T19:03:00Z">
                  <w:rPr>
                    <w:ins w:id="3202" w:author="Erlie Hasam Morfin Zavalza" w:date="2014-11-21T19:03:00Z"/>
                    <w:rFonts w:ascii="Perpetua" w:hAnsi="Perpetua"/>
                    <w:color w:val="000000"/>
                    <w:szCs w:val="24"/>
                    <w:lang w:val="es-MX" w:eastAsia="es-MX"/>
                  </w:rPr>
                </w:rPrChange>
              </w:rPr>
            </w:pPr>
            <w:ins w:id="3203" w:author="Erlie Hasam Morfin Zavalza" w:date="2014-11-21T19:03:00Z">
              <w:r w:rsidRPr="005135B5">
                <w:rPr>
                  <w:rFonts w:ascii="Perpetua" w:hAnsi="Perpetua"/>
                  <w:color w:val="000000"/>
                  <w:sz w:val="22"/>
                  <w:szCs w:val="24"/>
                  <w:lang w:val="es-MX" w:eastAsia="es-MX"/>
                  <w:rPrChange w:id="3204" w:author="Erlie Hasam Morfin Zavalza" w:date="2014-11-21T19:03:00Z">
                    <w:rPr>
                      <w:rFonts w:ascii="Perpetua" w:hAnsi="Perpetua"/>
                      <w:color w:val="000000"/>
                      <w:szCs w:val="24"/>
                      <w:lang w:val="es-MX" w:eastAsia="es-MX"/>
                    </w:rPr>
                  </w:rPrChange>
                </w:rPr>
                <w:t>$14,400.00</w:t>
              </w:r>
            </w:ins>
          </w:p>
        </w:tc>
      </w:tr>
      <w:tr w:rsidR="005135B5" w:rsidRPr="005135B5" w14:paraId="227B5B44" w14:textId="77777777" w:rsidTr="005135B5">
        <w:tblPrEx>
          <w:tblPrExChange w:id="3205" w:author="Erlie Hasam Morfin Zavalza" w:date="2014-11-21T19:04:00Z">
            <w:tblPrEx>
              <w:tblW w:w="0" w:type="auto"/>
            </w:tblPrEx>
          </w:tblPrExChange>
        </w:tblPrEx>
        <w:trPr>
          <w:trHeight w:val="390"/>
          <w:jc w:val="center"/>
          <w:ins w:id="3206" w:author="Erlie Hasam Morfin Zavalza" w:date="2014-11-21T19:03:00Z"/>
          <w:trPrChange w:id="3207" w:author="Erlie Hasam Morfin Zavalza" w:date="2014-11-21T19:04:00Z">
            <w:trPr>
              <w:gridAfter w:val="0"/>
              <w:trHeight w:val="390"/>
            </w:trPr>
          </w:trPrChange>
        </w:trPr>
        <w:tc>
          <w:tcPr>
            <w:tcW w:w="0" w:type="auto"/>
            <w:gridSpan w:val="6"/>
            <w:tcBorders>
              <w:top w:val="single" w:sz="4" w:space="0" w:color="auto"/>
              <w:left w:val="single" w:sz="4" w:space="0" w:color="auto"/>
              <w:bottom w:val="single" w:sz="4" w:space="0" w:color="auto"/>
              <w:right w:val="single" w:sz="4" w:space="0" w:color="auto"/>
            </w:tcBorders>
            <w:shd w:val="clear" w:color="000000" w:fill="FABF8F"/>
            <w:vAlign w:val="center"/>
            <w:hideMark/>
            <w:tcPrChange w:id="3208" w:author="Erlie Hasam Morfin Zavalza" w:date="2014-11-21T19:04:00Z">
              <w:tcPr>
                <w:tcW w:w="0" w:type="auto"/>
                <w:gridSpan w:val="4"/>
                <w:tcBorders>
                  <w:top w:val="single" w:sz="4" w:space="0" w:color="auto"/>
                  <w:left w:val="single" w:sz="4" w:space="0" w:color="auto"/>
                  <w:bottom w:val="single" w:sz="4" w:space="0" w:color="auto"/>
                  <w:right w:val="single" w:sz="4" w:space="0" w:color="auto"/>
                </w:tcBorders>
                <w:shd w:val="clear" w:color="000000" w:fill="FABF8F"/>
                <w:vAlign w:val="center"/>
                <w:hideMark/>
              </w:tcPr>
            </w:tcPrChange>
          </w:tcPr>
          <w:p w14:paraId="7D6F4629" w14:textId="77777777" w:rsidR="005135B5" w:rsidRPr="005135B5" w:rsidRDefault="005135B5" w:rsidP="00BE1C22">
            <w:pPr>
              <w:jc w:val="center"/>
              <w:rPr>
                <w:ins w:id="3209" w:author="Erlie Hasam Morfin Zavalza" w:date="2014-11-21T19:03:00Z"/>
                <w:rFonts w:ascii="Perpetua" w:hAnsi="Perpetua"/>
                <w:b/>
                <w:bCs/>
                <w:i/>
                <w:iCs/>
                <w:color w:val="000000"/>
                <w:sz w:val="22"/>
                <w:szCs w:val="24"/>
                <w:lang w:val="es-MX" w:eastAsia="es-MX"/>
                <w:rPrChange w:id="3210" w:author="Erlie Hasam Morfin Zavalza" w:date="2014-11-21T19:03:00Z">
                  <w:rPr>
                    <w:ins w:id="3211" w:author="Erlie Hasam Morfin Zavalza" w:date="2014-11-21T19:03:00Z"/>
                    <w:rFonts w:ascii="Perpetua" w:hAnsi="Perpetua"/>
                    <w:b/>
                    <w:bCs/>
                    <w:i/>
                    <w:iCs/>
                    <w:color w:val="000000"/>
                    <w:szCs w:val="24"/>
                    <w:lang w:val="es-MX" w:eastAsia="es-MX"/>
                  </w:rPr>
                </w:rPrChange>
              </w:rPr>
            </w:pPr>
            <w:ins w:id="3212" w:author="Erlie Hasam Morfin Zavalza" w:date="2014-11-21T19:03:00Z">
              <w:r w:rsidRPr="005135B5">
                <w:rPr>
                  <w:rFonts w:ascii="Perpetua" w:hAnsi="Perpetua"/>
                  <w:b/>
                  <w:bCs/>
                  <w:i/>
                  <w:iCs/>
                  <w:color w:val="000000"/>
                  <w:sz w:val="22"/>
                  <w:szCs w:val="24"/>
                  <w:lang w:val="es-MX" w:eastAsia="es-MX"/>
                  <w:rPrChange w:id="3213" w:author="Erlie Hasam Morfin Zavalza" w:date="2014-11-21T19:03:00Z">
                    <w:rPr>
                      <w:rFonts w:ascii="Perpetua" w:hAnsi="Perpetua"/>
                      <w:b/>
                      <w:bCs/>
                      <w:i/>
                      <w:iCs/>
                      <w:color w:val="000000"/>
                      <w:szCs w:val="24"/>
                      <w:lang w:val="es-MX" w:eastAsia="es-MX"/>
                    </w:rPr>
                  </w:rPrChange>
                </w:rPr>
                <w:t>Total</w:t>
              </w:r>
            </w:ins>
          </w:p>
        </w:tc>
        <w:tc>
          <w:tcPr>
            <w:tcW w:w="0" w:type="auto"/>
            <w:tcBorders>
              <w:top w:val="nil"/>
              <w:left w:val="nil"/>
              <w:bottom w:val="single" w:sz="4" w:space="0" w:color="auto"/>
              <w:right w:val="single" w:sz="4" w:space="0" w:color="auto"/>
            </w:tcBorders>
            <w:shd w:val="clear" w:color="000000" w:fill="FABF8F"/>
            <w:vAlign w:val="center"/>
            <w:hideMark/>
            <w:tcPrChange w:id="3214" w:author="Erlie Hasam Morfin Zavalza" w:date="2014-11-21T19:04:00Z">
              <w:tcPr>
                <w:tcW w:w="0" w:type="auto"/>
                <w:gridSpan w:val="2"/>
                <w:tcBorders>
                  <w:top w:val="nil"/>
                  <w:left w:val="nil"/>
                  <w:bottom w:val="single" w:sz="4" w:space="0" w:color="auto"/>
                  <w:right w:val="single" w:sz="4" w:space="0" w:color="auto"/>
                </w:tcBorders>
                <w:shd w:val="clear" w:color="000000" w:fill="FABF8F"/>
                <w:vAlign w:val="center"/>
                <w:hideMark/>
              </w:tcPr>
            </w:tcPrChange>
          </w:tcPr>
          <w:p w14:paraId="30E37E91" w14:textId="77777777" w:rsidR="005135B5" w:rsidRPr="005135B5" w:rsidRDefault="005135B5" w:rsidP="00BE1C22">
            <w:pPr>
              <w:jc w:val="right"/>
              <w:rPr>
                <w:ins w:id="3215" w:author="Erlie Hasam Morfin Zavalza" w:date="2014-11-21T19:03:00Z"/>
                <w:rFonts w:ascii="Calibri" w:hAnsi="Calibri"/>
                <w:b/>
                <w:bCs/>
                <w:color w:val="000000"/>
                <w:sz w:val="22"/>
                <w:szCs w:val="22"/>
                <w:lang w:val="es-MX" w:eastAsia="es-MX"/>
              </w:rPr>
            </w:pPr>
            <w:ins w:id="3216" w:author="Erlie Hasam Morfin Zavalza" w:date="2014-11-21T19:03:00Z">
              <w:r w:rsidRPr="005135B5">
                <w:rPr>
                  <w:rFonts w:ascii="Calibri" w:hAnsi="Calibri"/>
                  <w:b/>
                  <w:bCs/>
                  <w:color w:val="000000"/>
                  <w:sz w:val="22"/>
                  <w:szCs w:val="22"/>
                  <w:lang w:val="es-MX" w:eastAsia="es-MX"/>
                </w:rPr>
                <w:t>$431,400.00</w:t>
              </w:r>
            </w:ins>
          </w:p>
        </w:tc>
      </w:tr>
    </w:tbl>
    <w:p w14:paraId="7FF2CEBD" w14:textId="596C5D06" w:rsidR="005135B5" w:rsidRDefault="005135B5" w:rsidP="00622BD5">
      <w:pPr>
        <w:rPr>
          <w:ins w:id="3217" w:author="Erlie Hasam Morfin Zavalza" w:date="2014-11-21T19:05:00Z"/>
          <w:lang w:val="es-MX"/>
        </w:rPr>
      </w:pPr>
    </w:p>
    <w:p w14:paraId="77A393DC" w14:textId="4D69B713" w:rsidR="005135B5" w:rsidRDefault="005135B5">
      <w:pPr>
        <w:spacing w:after="160" w:line="259" w:lineRule="auto"/>
        <w:jc w:val="left"/>
        <w:rPr>
          <w:ins w:id="3218" w:author="Erlie Hasam Morfin Zavalza" w:date="2014-11-21T19:06:00Z"/>
          <w:lang w:val="es-MX"/>
        </w:rPr>
        <w:pPrChange w:id="3219" w:author="Erlie Hasam Morfin Zavalza" w:date="2014-11-21T19:14:00Z">
          <w:pPr/>
        </w:pPrChange>
      </w:pPr>
      <w:ins w:id="3220" w:author="Erlie Hasam Morfin Zavalza" w:date="2014-11-21T19:05:00Z">
        <w:r>
          <w:rPr>
            <w:lang w:val="es-MX"/>
          </w:rPr>
          <w:br w:type="page"/>
        </w:r>
      </w:ins>
    </w:p>
    <w:tbl>
      <w:tblPr>
        <w:tblW w:w="0" w:type="auto"/>
        <w:tblCellMar>
          <w:left w:w="70" w:type="dxa"/>
          <w:right w:w="70" w:type="dxa"/>
        </w:tblCellMar>
        <w:tblLook w:val="04A0" w:firstRow="1" w:lastRow="0" w:firstColumn="1" w:lastColumn="0" w:noHBand="0" w:noVBand="1"/>
        <w:tblPrChange w:id="3221" w:author="Erlie Hasam Morfin Zavalza" w:date="2014-11-21T19:06:00Z">
          <w:tblPr>
            <w:tblW w:w="10600" w:type="dxa"/>
            <w:tblCellMar>
              <w:left w:w="70" w:type="dxa"/>
              <w:right w:w="70" w:type="dxa"/>
            </w:tblCellMar>
            <w:tblLook w:val="04A0" w:firstRow="1" w:lastRow="0" w:firstColumn="1" w:lastColumn="0" w:noHBand="0" w:noVBand="1"/>
          </w:tblPr>
        </w:tblPrChange>
      </w:tblPr>
      <w:tblGrid>
        <w:gridCol w:w="857"/>
        <w:gridCol w:w="1451"/>
        <w:gridCol w:w="1510"/>
        <w:gridCol w:w="1560"/>
        <w:gridCol w:w="233"/>
        <w:gridCol w:w="233"/>
        <w:gridCol w:w="1297"/>
        <w:tblGridChange w:id="3222">
          <w:tblGrid>
            <w:gridCol w:w="2308"/>
            <w:gridCol w:w="1411"/>
            <w:gridCol w:w="99"/>
            <w:gridCol w:w="1411"/>
            <w:gridCol w:w="149"/>
            <w:gridCol w:w="466"/>
            <w:gridCol w:w="945"/>
            <w:gridCol w:w="352"/>
            <w:gridCol w:w="945"/>
            <w:gridCol w:w="2514"/>
          </w:tblGrid>
        </w:tblGridChange>
      </w:tblGrid>
      <w:tr w:rsidR="005135B5" w:rsidRPr="005135B5" w14:paraId="146FFBE0" w14:textId="77777777" w:rsidTr="005135B5">
        <w:trPr>
          <w:trHeight w:val="495"/>
          <w:ins w:id="3223" w:author="Erlie Hasam Morfin Zavalza" w:date="2014-11-21T19:06:00Z"/>
          <w:trPrChange w:id="3224" w:author="Erlie Hasam Morfin Zavalza" w:date="2014-11-21T19:06:00Z">
            <w:trPr>
              <w:trHeight w:val="495"/>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D34817"/>
            <w:vAlign w:val="center"/>
            <w:hideMark/>
            <w:tcPrChange w:id="3225" w:author="Erlie Hasam Morfin Zavalza" w:date="2014-11-21T19:06:00Z">
              <w:tcPr>
                <w:tcW w:w="10600" w:type="dxa"/>
                <w:gridSpan w:val="10"/>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656FFDFF" w14:textId="77777777" w:rsidR="005135B5" w:rsidRPr="005135B5" w:rsidRDefault="005135B5" w:rsidP="005135B5">
            <w:pPr>
              <w:jc w:val="center"/>
              <w:rPr>
                <w:ins w:id="3226" w:author="Erlie Hasam Morfin Zavalza" w:date="2014-11-21T19:06:00Z"/>
                <w:rFonts w:ascii="Perpetua" w:hAnsi="Perpetua"/>
                <w:b/>
                <w:bCs/>
                <w:color w:val="FFFFFF"/>
                <w:sz w:val="16"/>
                <w:szCs w:val="36"/>
                <w:lang w:val="es-MX" w:eastAsia="es-MX"/>
                <w:rPrChange w:id="3227" w:author="Erlie Hasam Morfin Zavalza" w:date="2014-11-21T19:07:00Z">
                  <w:rPr>
                    <w:ins w:id="3228" w:author="Erlie Hasam Morfin Zavalza" w:date="2014-11-21T19:06:00Z"/>
                    <w:rFonts w:ascii="Perpetua" w:hAnsi="Perpetua"/>
                    <w:b/>
                    <w:bCs/>
                    <w:color w:val="FFFFFF"/>
                    <w:sz w:val="36"/>
                    <w:szCs w:val="36"/>
                    <w:lang w:val="es-MX" w:eastAsia="es-MX"/>
                  </w:rPr>
                </w:rPrChange>
              </w:rPr>
            </w:pPr>
            <w:ins w:id="3229" w:author="Erlie Hasam Morfin Zavalza" w:date="2014-11-21T19:06:00Z">
              <w:r w:rsidRPr="00DB020B">
                <w:rPr>
                  <w:rFonts w:ascii="Perpetua" w:hAnsi="Perpetua"/>
                  <w:b/>
                  <w:bCs/>
                  <w:color w:val="FFFFFF"/>
                  <w:sz w:val="28"/>
                  <w:szCs w:val="36"/>
                  <w:lang w:val="es-MX" w:eastAsia="es-MX"/>
                  <w:rPrChange w:id="3230" w:author="Erlie Hasam Morfin Zavalza" w:date="2014-11-21T19:14:00Z">
                    <w:rPr>
                      <w:rFonts w:ascii="Perpetua" w:hAnsi="Perpetua"/>
                      <w:b/>
                      <w:bCs/>
                      <w:color w:val="FFFFFF"/>
                      <w:sz w:val="36"/>
                      <w:szCs w:val="36"/>
                      <w:lang w:val="es-MX" w:eastAsia="es-MX"/>
                    </w:rPr>
                  </w:rPrChange>
                </w:rPr>
                <w:lastRenderedPageBreak/>
                <w:t>Balance de Materias Primas</w:t>
              </w:r>
            </w:ins>
          </w:p>
        </w:tc>
      </w:tr>
      <w:tr w:rsidR="005135B5" w:rsidRPr="005135B5" w14:paraId="59C1BC2A" w14:textId="77777777" w:rsidTr="005135B5">
        <w:trPr>
          <w:trHeight w:val="435"/>
          <w:ins w:id="3231" w:author="Erlie Hasam Morfin Zavalza" w:date="2014-11-21T19:06:00Z"/>
          <w:trPrChange w:id="3232" w:author="Erlie Hasam Morfin Zavalza" w:date="2014-11-21T19:06:00Z">
            <w:trPr>
              <w:trHeight w:val="435"/>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EFCFCC"/>
            <w:vAlign w:val="center"/>
            <w:hideMark/>
            <w:tcPrChange w:id="3233" w:author="Erlie Hasam Morfin Zavalza" w:date="2014-11-21T19:06:00Z">
              <w:tcPr>
                <w:tcW w:w="10600" w:type="dxa"/>
                <w:gridSpan w:val="10"/>
                <w:tcBorders>
                  <w:top w:val="single" w:sz="4" w:space="0" w:color="auto"/>
                  <w:left w:val="single" w:sz="4" w:space="0" w:color="auto"/>
                  <w:bottom w:val="single" w:sz="4" w:space="0" w:color="auto"/>
                  <w:right w:val="single" w:sz="4" w:space="0" w:color="auto"/>
                </w:tcBorders>
                <w:shd w:val="clear" w:color="000000" w:fill="EFCFCC"/>
                <w:vAlign w:val="center"/>
                <w:hideMark/>
              </w:tcPr>
            </w:tcPrChange>
          </w:tcPr>
          <w:p w14:paraId="271E8ADB" w14:textId="77777777" w:rsidR="005135B5" w:rsidRPr="005135B5" w:rsidRDefault="005135B5" w:rsidP="005135B5">
            <w:pPr>
              <w:jc w:val="center"/>
              <w:rPr>
                <w:ins w:id="3234" w:author="Erlie Hasam Morfin Zavalza" w:date="2014-11-21T19:06:00Z"/>
                <w:rFonts w:ascii="Perpetua" w:hAnsi="Perpetua"/>
                <w:color w:val="000000"/>
                <w:sz w:val="16"/>
                <w:szCs w:val="32"/>
                <w:lang w:val="es-MX" w:eastAsia="es-MX"/>
                <w:rPrChange w:id="3235" w:author="Erlie Hasam Morfin Zavalza" w:date="2014-11-21T19:07:00Z">
                  <w:rPr>
                    <w:ins w:id="3236" w:author="Erlie Hasam Morfin Zavalza" w:date="2014-11-21T19:06:00Z"/>
                    <w:rFonts w:ascii="Perpetua" w:hAnsi="Perpetua"/>
                    <w:color w:val="000000"/>
                    <w:sz w:val="32"/>
                    <w:szCs w:val="32"/>
                    <w:lang w:val="es-MX" w:eastAsia="es-MX"/>
                  </w:rPr>
                </w:rPrChange>
              </w:rPr>
            </w:pPr>
            <w:ins w:id="3237" w:author="Erlie Hasam Morfin Zavalza" w:date="2014-11-21T19:06:00Z">
              <w:r w:rsidRPr="00DB020B">
                <w:rPr>
                  <w:rFonts w:ascii="Perpetua" w:hAnsi="Perpetua"/>
                  <w:b/>
                  <w:color w:val="000000"/>
                  <w:sz w:val="20"/>
                  <w:szCs w:val="32"/>
                  <w:lang w:val="es-MX" w:eastAsia="es-MX"/>
                  <w:rPrChange w:id="3238" w:author="Erlie Hasam Morfin Zavalza" w:date="2014-11-21T19:14:00Z">
                    <w:rPr>
                      <w:rFonts w:ascii="Perpetua" w:hAnsi="Perpetua"/>
                      <w:color w:val="000000"/>
                      <w:sz w:val="32"/>
                      <w:szCs w:val="32"/>
                      <w:lang w:val="es-MX" w:eastAsia="es-MX"/>
                    </w:rPr>
                  </w:rPrChange>
                </w:rPr>
                <w:t>Volumen de producción:</w:t>
              </w:r>
              <w:r w:rsidRPr="00DB020B">
                <w:rPr>
                  <w:rFonts w:ascii="Perpetua" w:hAnsi="Perpetua"/>
                  <w:color w:val="000000"/>
                  <w:sz w:val="20"/>
                  <w:szCs w:val="32"/>
                  <w:lang w:val="es-MX" w:eastAsia="es-MX"/>
                  <w:rPrChange w:id="3239" w:author="Erlie Hasam Morfin Zavalza" w:date="2014-11-21T19:14:00Z">
                    <w:rPr>
                      <w:rFonts w:ascii="Perpetua" w:hAnsi="Perpetua"/>
                      <w:color w:val="000000"/>
                      <w:sz w:val="32"/>
                      <w:szCs w:val="32"/>
                      <w:lang w:val="es-MX" w:eastAsia="es-MX"/>
                    </w:rPr>
                  </w:rPrChange>
                </w:rPr>
                <w:t xml:space="preserve"> 870 empanadas de pino</w:t>
              </w:r>
            </w:ins>
          </w:p>
        </w:tc>
      </w:tr>
      <w:tr w:rsidR="005135B5" w:rsidRPr="005135B5" w14:paraId="5348A3E2" w14:textId="77777777" w:rsidTr="005135B5">
        <w:tblPrEx>
          <w:tblPrExChange w:id="3240" w:author="Erlie Hasam Morfin Zavalza" w:date="2014-11-21T19:07:00Z">
            <w:tblPrEx>
              <w:tblW w:w="0" w:type="auto"/>
            </w:tblPrEx>
          </w:tblPrExChange>
        </w:tblPrEx>
        <w:trPr>
          <w:trHeight w:val="310"/>
          <w:ins w:id="3241" w:author="Erlie Hasam Morfin Zavalza" w:date="2014-11-21T19:06:00Z"/>
          <w:trPrChange w:id="3242" w:author="Erlie Hasam Morfin Zavalza" w:date="2014-11-21T19:07:00Z">
            <w:trPr>
              <w:gridAfter w:val="0"/>
              <w:trHeight w:val="660"/>
            </w:trPr>
          </w:trPrChange>
        </w:trPr>
        <w:tc>
          <w:tcPr>
            <w:tcW w:w="0" w:type="auto"/>
            <w:tcBorders>
              <w:top w:val="nil"/>
              <w:left w:val="single" w:sz="4" w:space="0" w:color="auto"/>
              <w:bottom w:val="single" w:sz="4" w:space="0" w:color="auto"/>
              <w:right w:val="single" w:sz="4" w:space="0" w:color="auto"/>
            </w:tcBorders>
            <w:shd w:val="clear" w:color="000000" w:fill="F7E9E7"/>
            <w:vAlign w:val="center"/>
            <w:hideMark/>
            <w:tcPrChange w:id="3243" w:author="Erlie Hasam Morfin Zavalza" w:date="2014-11-21T19:07:00Z">
              <w:tcPr>
                <w:tcW w:w="0" w:type="auto"/>
                <w:tcBorders>
                  <w:top w:val="nil"/>
                  <w:left w:val="single" w:sz="4" w:space="0" w:color="auto"/>
                  <w:bottom w:val="single" w:sz="4" w:space="0" w:color="auto"/>
                  <w:right w:val="single" w:sz="4" w:space="0" w:color="auto"/>
                </w:tcBorders>
                <w:shd w:val="clear" w:color="000000" w:fill="F7E9E7"/>
                <w:vAlign w:val="center"/>
                <w:hideMark/>
              </w:tcPr>
            </w:tcPrChange>
          </w:tcPr>
          <w:p w14:paraId="785C7178" w14:textId="77777777" w:rsidR="005135B5" w:rsidRPr="005135B5" w:rsidRDefault="005135B5" w:rsidP="005135B5">
            <w:pPr>
              <w:jc w:val="center"/>
              <w:rPr>
                <w:ins w:id="3244" w:author="Erlie Hasam Morfin Zavalza" w:date="2014-11-21T19:06:00Z"/>
                <w:rFonts w:ascii="Perpetua" w:hAnsi="Perpetua"/>
                <w:b/>
                <w:bCs/>
                <w:color w:val="000000"/>
                <w:sz w:val="16"/>
                <w:szCs w:val="24"/>
                <w:lang w:val="es-MX" w:eastAsia="es-MX"/>
                <w:rPrChange w:id="3245" w:author="Erlie Hasam Morfin Zavalza" w:date="2014-11-21T19:07:00Z">
                  <w:rPr>
                    <w:ins w:id="3246" w:author="Erlie Hasam Morfin Zavalza" w:date="2014-11-21T19:06:00Z"/>
                    <w:rFonts w:ascii="Perpetua" w:hAnsi="Perpetua"/>
                    <w:b/>
                    <w:bCs/>
                    <w:color w:val="000000"/>
                    <w:szCs w:val="24"/>
                    <w:lang w:val="es-MX" w:eastAsia="es-MX"/>
                  </w:rPr>
                </w:rPrChange>
              </w:rPr>
            </w:pPr>
            <w:ins w:id="3247" w:author="Erlie Hasam Morfin Zavalza" w:date="2014-11-21T19:06:00Z">
              <w:r w:rsidRPr="005135B5">
                <w:rPr>
                  <w:rFonts w:ascii="Perpetua" w:hAnsi="Perpetua"/>
                  <w:b/>
                  <w:bCs/>
                  <w:color w:val="000000"/>
                  <w:sz w:val="16"/>
                  <w:szCs w:val="24"/>
                  <w:lang w:val="es-MX" w:eastAsia="es-MX"/>
                  <w:rPrChange w:id="3248" w:author="Erlie Hasam Morfin Zavalza" w:date="2014-11-21T19:07:00Z">
                    <w:rPr>
                      <w:rFonts w:ascii="Perpetua" w:hAnsi="Perpetua"/>
                      <w:b/>
                      <w:bCs/>
                      <w:color w:val="000000"/>
                      <w:szCs w:val="24"/>
                      <w:lang w:val="es-MX" w:eastAsia="es-MX"/>
                    </w:rPr>
                  </w:rPrChange>
                </w:rPr>
                <w:t>Insumo</w:t>
              </w:r>
            </w:ins>
          </w:p>
        </w:tc>
        <w:tc>
          <w:tcPr>
            <w:tcW w:w="0" w:type="auto"/>
            <w:tcBorders>
              <w:top w:val="nil"/>
              <w:left w:val="nil"/>
              <w:bottom w:val="single" w:sz="4" w:space="0" w:color="auto"/>
              <w:right w:val="single" w:sz="4" w:space="0" w:color="auto"/>
            </w:tcBorders>
            <w:shd w:val="clear" w:color="000000" w:fill="F7E9E7"/>
            <w:vAlign w:val="center"/>
            <w:hideMark/>
            <w:tcPrChange w:id="3249" w:author="Erlie Hasam Morfin Zavalza" w:date="2014-11-21T19:07:00Z">
              <w:tcPr>
                <w:tcW w:w="0" w:type="auto"/>
                <w:tcBorders>
                  <w:top w:val="nil"/>
                  <w:left w:val="nil"/>
                  <w:bottom w:val="single" w:sz="4" w:space="0" w:color="auto"/>
                  <w:right w:val="single" w:sz="4" w:space="0" w:color="auto"/>
                </w:tcBorders>
                <w:shd w:val="clear" w:color="000000" w:fill="F7E9E7"/>
                <w:vAlign w:val="center"/>
                <w:hideMark/>
              </w:tcPr>
            </w:tcPrChange>
          </w:tcPr>
          <w:p w14:paraId="0D79FD1C" w14:textId="77777777" w:rsidR="005135B5" w:rsidRPr="005135B5" w:rsidRDefault="005135B5" w:rsidP="005135B5">
            <w:pPr>
              <w:jc w:val="center"/>
              <w:rPr>
                <w:ins w:id="3250" w:author="Erlie Hasam Morfin Zavalza" w:date="2014-11-21T19:06:00Z"/>
                <w:rFonts w:ascii="Perpetua" w:hAnsi="Perpetua"/>
                <w:b/>
                <w:bCs/>
                <w:color w:val="000000"/>
                <w:sz w:val="16"/>
                <w:szCs w:val="24"/>
                <w:lang w:val="es-MX" w:eastAsia="es-MX"/>
                <w:rPrChange w:id="3251" w:author="Erlie Hasam Morfin Zavalza" w:date="2014-11-21T19:07:00Z">
                  <w:rPr>
                    <w:ins w:id="3252" w:author="Erlie Hasam Morfin Zavalza" w:date="2014-11-21T19:06:00Z"/>
                    <w:rFonts w:ascii="Perpetua" w:hAnsi="Perpetua"/>
                    <w:b/>
                    <w:bCs/>
                    <w:color w:val="000000"/>
                    <w:szCs w:val="24"/>
                    <w:lang w:val="es-MX" w:eastAsia="es-MX"/>
                  </w:rPr>
                </w:rPrChange>
              </w:rPr>
            </w:pPr>
            <w:ins w:id="3253" w:author="Erlie Hasam Morfin Zavalza" w:date="2014-11-21T19:06:00Z">
              <w:r w:rsidRPr="005135B5">
                <w:rPr>
                  <w:rFonts w:ascii="Perpetua" w:hAnsi="Perpetua"/>
                  <w:b/>
                  <w:bCs/>
                  <w:color w:val="000000"/>
                  <w:sz w:val="16"/>
                  <w:szCs w:val="24"/>
                  <w:lang w:val="es-MX" w:eastAsia="es-MX"/>
                  <w:rPrChange w:id="3254" w:author="Erlie Hasam Morfin Zavalza" w:date="2014-11-21T19:07:00Z">
                    <w:rPr>
                      <w:rFonts w:ascii="Perpetua" w:hAnsi="Perpetua"/>
                      <w:b/>
                      <w:bCs/>
                      <w:color w:val="000000"/>
                      <w:szCs w:val="24"/>
                      <w:lang w:val="es-MX" w:eastAsia="es-MX"/>
                    </w:rPr>
                  </w:rPrChange>
                </w:rPr>
                <w:t>Unidad de Medida</w:t>
              </w:r>
            </w:ins>
          </w:p>
        </w:tc>
        <w:tc>
          <w:tcPr>
            <w:tcW w:w="0" w:type="auto"/>
            <w:tcBorders>
              <w:top w:val="nil"/>
              <w:left w:val="nil"/>
              <w:bottom w:val="single" w:sz="4" w:space="0" w:color="auto"/>
              <w:right w:val="single" w:sz="4" w:space="0" w:color="auto"/>
            </w:tcBorders>
            <w:shd w:val="clear" w:color="000000" w:fill="F7E9E7"/>
            <w:vAlign w:val="center"/>
            <w:hideMark/>
            <w:tcPrChange w:id="3255" w:author="Erlie Hasam Morfin Zavalza" w:date="2014-11-21T19:07:00Z">
              <w:tcPr>
                <w:tcW w:w="0" w:type="auto"/>
                <w:gridSpan w:val="2"/>
                <w:tcBorders>
                  <w:top w:val="nil"/>
                  <w:left w:val="nil"/>
                  <w:bottom w:val="single" w:sz="4" w:space="0" w:color="auto"/>
                  <w:right w:val="single" w:sz="4" w:space="0" w:color="auto"/>
                </w:tcBorders>
                <w:shd w:val="clear" w:color="000000" w:fill="F7E9E7"/>
                <w:vAlign w:val="center"/>
                <w:hideMark/>
              </w:tcPr>
            </w:tcPrChange>
          </w:tcPr>
          <w:p w14:paraId="1BEFE009" w14:textId="77777777" w:rsidR="005135B5" w:rsidRPr="005135B5" w:rsidRDefault="005135B5" w:rsidP="005135B5">
            <w:pPr>
              <w:jc w:val="center"/>
              <w:rPr>
                <w:ins w:id="3256" w:author="Erlie Hasam Morfin Zavalza" w:date="2014-11-21T19:06:00Z"/>
                <w:rFonts w:ascii="Perpetua" w:hAnsi="Perpetua"/>
                <w:b/>
                <w:bCs/>
                <w:color w:val="000000"/>
                <w:sz w:val="16"/>
                <w:szCs w:val="24"/>
                <w:lang w:val="es-MX" w:eastAsia="es-MX"/>
                <w:rPrChange w:id="3257" w:author="Erlie Hasam Morfin Zavalza" w:date="2014-11-21T19:07:00Z">
                  <w:rPr>
                    <w:ins w:id="3258" w:author="Erlie Hasam Morfin Zavalza" w:date="2014-11-21T19:06:00Z"/>
                    <w:rFonts w:ascii="Perpetua" w:hAnsi="Perpetua"/>
                    <w:b/>
                    <w:bCs/>
                    <w:color w:val="000000"/>
                    <w:szCs w:val="24"/>
                    <w:lang w:val="es-MX" w:eastAsia="es-MX"/>
                  </w:rPr>
                </w:rPrChange>
              </w:rPr>
            </w:pPr>
            <w:ins w:id="3259" w:author="Erlie Hasam Morfin Zavalza" w:date="2014-11-21T19:06:00Z">
              <w:r w:rsidRPr="005135B5">
                <w:rPr>
                  <w:rFonts w:ascii="Perpetua" w:hAnsi="Perpetua"/>
                  <w:b/>
                  <w:bCs/>
                  <w:color w:val="000000"/>
                  <w:sz w:val="16"/>
                  <w:szCs w:val="24"/>
                  <w:lang w:val="es-MX" w:eastAsia="es-MX"/>
                  <w:rPrChange w:id="3260" w:author="Erlie Hasam Morfin Zavalza" w:date="2014-11-21T19:07:00Z">
                    <w:rPr>
                      <w:rFonts w:ascii="Perpetua" w:hAnsi="Perpetua"/>
                      <w:b/>
                      <w:bCs/>
                      <w:color w:val="000000"/>
                      <w:szCs w:val="24"/>
                      <w:lang w:val="es-MX" w:eastAsia="es-MX"/>
                    </w:rPr>
                  </w:rPrChange>
                </w:rPr>
                <w:t>Cantidad Requerida</w:t>
              </w:r>
            </w:ins>
          </w:p>
        </w:tc>
        <w:tc>
          <w:tcPr>
            <w:tcW w:w="0" w:type="auto"/>
            <w:gridSpan w:val="2"/>
            <w:tcBorders>
              <w:top w:val="nil"/>
              <w:left w:val="nil"/>
              <w:bottom w:val="single" w:sz="4" w:space="0" w:color="auto"/>
              <w:right w:val="single" w:sz="4" w:space="0" w:color="auto"/>
            </w:tcBorders>
            <w:shd w:val="clear" w:color="000000" w:fill="F7E9E7"/>
            <w:vAlign w:val="center"/>
            <w:hideMark/>
            <w:tcPrChange w:id="3261" w:author="Erlie Hasam Morfin Zavalza" w:date="2014-11-21T19:07:00Z">
              <w:tcPr>
                <w:tcW w:w="0" w:type="auto"/>
                <w:gridSpan w:val="3"/>
                <w:tcBorders>
                  <w:top w:val="nil"/>
                  <w:left w:val="nil"/>
                  <w:bottom w:val="single" w:sz="4" w:space="0" w:color="auto"/>
                  <w:right w:val="single" w:sz="4" w:space="0" w:color="auto"/>
                </w:tcBorders>
                <w:shd w:val="clear" w:color="000000" w:fill="F7E9E7"/>
                <w:vAlign w:val="center"/>
                <w:hideMark/>
              </w:tcPr>
            </w:tcPrChange>
          </w:tcPr>
          <w:p w14:paraId="5C7269F9" w14:textId="77777777" w:rsidR="005135B5" w:rsidRPr="005135B5" w:rsidRDefault="005135B5" w:rsidP="005135B5">
            <w:pPr>
              <w:jc w:val="center"/>
              <w:rPr>
                <w:ins w:id="3262" w:author="Erlie Hasam Morfin Zavalza" w:date="2014-11-21T19:06:00Z"/>
                <w:rFonts w:ascii="Perpetua" w:hAnsi="Perpetua"/>
                <w:b/>
                <w:bCs/>
                <w:color w:val="000000"/>
                <w:sz w:val="16"/>
                <w:szCs w:val="24"/>
                <w:lang w:val="es-MX" w:eastAsia="es-MX"/>
                <w:rPrChange w:id="3263" w:author="Erlie Hasam Morfin Zavalza" w:date="2014-11-21T19:07:00Z">
                  <w:rPr>
                    <w:ins w:id="3264" w:author="Erlie Hasam Morfin Zavalza" w:date="2014-11-21T19:06:00Z"/>
                    <w:rFonts w:ascii="Perpetua" w:hAnsi="Perpetua"/>
                    <w:b/>
                    <w:bCs/>
                    <w:color w:val="000000"/>
                    <w:szCs w:val="24"/>
                    <w:lang w:val="es-MX" w:eastAsia="es-MX"/>
                  </w:rPr>
                </w:rPrChange>
              </w:rPr>
            </w:pPr>
            <w:ins w:id="3265" w:author="Erlie Hasam Morfin Zavalza" w:date="2014-11-21T19:06:00Z">
              <w:r w:rsidRPr="005135B5">
                <w:rPr>
                  <w:rFonts w:ascii="Perpetua" w:hAnsi="Perpetua"/>
                  <w:b/>
                  <w:bCs/>
                  <w:color w:val="000000"/>
                  <w:sz w:val="16"/>
                  <w:szCs w:val="24"/>
                  <w:lang w:val="es-MX" w:eastAsia="es-MX"/>
                  <w:rPrChange w:id="3266" w:author="Erlie Hasam Morfin Zavalza" w:date="2014-11-21T19:07:00Z">
                    <w:rPr>
                      <w:rFonts w:ascii="Perpetua" w:hAnsi="Perpetua"/>
                      <w:b/>
                      <w:bCs/>
                      <w:color w:val="000000"/>
                      <w:szCs w:val="24"/>
                      <w:lang w:val="es-MX" w:eastAsia="es-MX"/>
                    </w:rPr>
                  </w:rPrChange>
                </w:rPr>
                <w:t>Costo Unitario (CLP)</w:t>
              </w:r>
            </w:ins>
          </w:p>
        </w:tc>
        <w:tc>
          <w:tcPr>
            <w:tcW w:w="0" w:type="auto"/>
            <w:gridSpan w:val="2"/>
            <w:tcBorders>
              <w:top w:val="nil"/>
              <w:left w:val="nil"/>
              <w:bottom w:val="single" w:sz="4" w:space="0" w:color="auto"/>
              <w:right w:val="single" w:sz="4" w:space="0" w:color="auto"/>
            </w:tcBorders>
            <w:shd w:val="clear" w:color="000000" w:fill="F7E9E7"/>
            <w:vAlign w:val="center"/>
            <w:hideMark/>
            <w:tcPrChange w:id="3267" w:author="Erlie Hasam Morfin Zavalza" w:date="2014-11-21T19:07:00Z">
              <w:tcPr>
                <w:tcW w:w="0" w:type="auto"/>
                <w:gridSpan w:val="2"/>
                <w:tcBorders>
                  <w:top w:val="nil"/>
                  <w:left w:val="nil"/>
                  <w:bottom w:val="single" w:sz="4" w:space="0" w:color="auto"/>
                  <w:right w:val="single" w:sz="4" w:space="0" w:color="auto"/>
                </w:tcBorders>
                <w:shd w:val="clear" w:color="000000" w:fill="F7E9E7"/>
                <w:vAlign w:val="center"/>
                <w:hideMark/>
              </w:tcPr>
            </w:tcPrChange>
          </w:tcPr>
          <w:p w14:paraId="2C5851D8" w14:textId="77777777" w:rsidR="005135B5" w:rsidRPr="005135B5" w:rsidRDefault="005135B5" w:rsidP="005135B5">
            <w:pPr>
              <w:jc w:val="center"/>
              <w:rPr>
                <w:ins w:id="3268" w:author="Erlie Hasam Morfin Zavalza" w:date="2014-11-21T19:06:00Z"/>
                <w:rFonts w:ascii="Perpetua" w:hAnsi="Perpetua"/>
                <w:b/>
                <w:bCs/>
                <w:color w:val="000000"/>
                <w:sz w:val="16"/>
                <w:szCs w:val="24"/>
                <w:lang w:val="es-MX" w:eastAsia="es-MX"/>
                <w:rPrChange w:id="3269" w:author="Erlie Hasam Morfin Zavalza" w:date="2014-11-21T19:07:00Z">
                  <w:rPr>
                    <w:ins w:id="3270" w:author="Erlie Hasam Morfin Zavalza" w:date="2014-11-21T19:06:00Z"/>
                    <w:rFonts w:ascii="Perpetua" w:hAnsi="Perpetua"/>
                    <w:b/>
                    <w:bCs/>
                    <w:color w:val="000000"/>
                    <w:szCs w:val="24"/>
                    <w:lang w:val="es-MX" w:eastAsia="es-MX"/>
                  </w:rPr>
                </w:rPrChange>
              </w:rPr>
            </w:pPr>
            <w:ins w:id="3271" w:author="Erlie Hasam Morfin Zavalza" w:date="2014-11-21T19:06:00Z">
              <w:r w:rsidRPr="005135B5">
                <w:rPr>
                  <w:rFonts w:ascii="Perpetua" w:hAnsi="Perpetua"/>
                  <w:b/>
                  <w:bCs/>
                  <w:color w:val="000000"/>
                  <w:sz w:val="16"/>
                  <w:szCs w:val="24"/>
                  <w:lang w:val="es-MX" w:eastAsia="es-MX"/>
                  <w:rPrChange w:id="3272" w:author="Erlie Hasam Morfin Zavalza" w:date="2014-11-21T19:07:00Z">
                    <w:rPr>
                      <w:rFonts w:ascii="Perpetua" w:hAnsi="Perpetua"/>
                      <w:b/>
                      <w:bCs/>
                      <w:color w:val="000000"/>
                      <w:szCs w:val="24"/>
                      <w:lang w:val="es-MX" w:eastAsia="es-MX"/>
                    </w:rPr>
                  </w:rPrChange>
                </w:rPr>
                <w:t>Costo Total(CLP)</w:t>
              </w:r>
            </w:ins>
          </w:p>
        </w:tc>
      </w:tr>
      <w:tr w:rsidR="005135B5" w:rsidRPr="005135B5" w14:paraId="0DA0CEFB" w14:textId="77777777" w:rsidTr="005135B5">
        <w:trPr>
          <w:trHeight w:val="259"/>
          <w:ins w:id="3273" w:author="Erlie Hasam Morfin Zavalza" w:date="2014-11-21T19:06:00Z"/>
          <w:trPrChange w:id="3274" w:author="Erlie Hasam Morfin Zavalza" w:date="2014-11-21T19:07:00Z">
            <w:trPr>
              <w:trHeight w:val="330"/>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FFC000"/>
            <w:vAlign w:val="center"/>
            <w:hideMark/>
            <w:tcPrChange w:id="3275" w:author="Erlie Hasam Morfin Zavalza" w:date="2014-11-21T19:07:00Z">
              <w:tcPr>
                <w:tcW w:w="10600" w:type="dxa"/>
                <w:gridSpan w:val="10"/>
                <w:tcBorders>
                  <w:top w:val="single" w:sz="4" w:space="0" w:color="auto"/>
                  <w:left w:val="single" w:sz="4" w:space="0" w:color="auto"/>
                  <w:bottom w:val="single" w:sz="4" w:space="0" w:color="auto"/>
                  <w:right w:val="single" w:sz="4" w:space="0" w:color="auto"/>
                </w:tcBorders>
                <w:shd w:val="clear" w:color="000000" w:fill="FFC000"/>
                <w:vAlign w:val="center"/>
                <w:hideMark/>
              </w:tcPr>
            </w:tcPrChange>
          </w:tcPr>
          <w:p w14:paraId="24C3FBD5" w14:textId="77777777" w:rsidR="005135B5" w:rsidRPr="005135B5" w:rsidRDefault="005135B5" w:rsidP="005135B5">
            <w:pPr>
              <w:jc w:val="center"/>
              <w:rPr>
                <w:ins w:id="3276" w:author="Erlie Hasam Morfin Zavalza" w:date="2014-11-21T19:06:00Z"/>
                <w:rFonts w:ascii="Perpetua" w:hAnsi="Perpetua"/>
                <w:b/>
                <w:bCs/>
                <w:color w:val="000000"/>
                <w:sz w:val="16"/>
                <w:szCs w:val="24"/>
                <w:lang w:val="es-MX" w:eastAsia="es-MX"/>
                <w:rPrChange w:id="3277" w:author="Erlie Hasam Morfin Zavalza" w:date="2014-11-21T19:07:00Z">
                  <w:rPr>
                    <w:ins w:id="3278" w:author="Erlie Hasam Morfin Zavalza" w:date="2014-11-21T19:06:00Z"/>
                    <w:rFonts w:ascii="Perpetua" w:hAnsi="Perpetua"/>
                    <w:b/>
                    <w:bCs/>
                    <w:color w:val="000000"/>
                    <w:szCs w:val="24"/>
                    <w:lang w:val="es-MX" w:eastAsia="es-MX"/>
                  </w:rPr>
                </w:rPrChange>
              </w:rPr>
            </w:pPr>
            <w:ins w:id="3279" w:author="Erlie Hasam Morfin Zavalza" w:date="2014-11-21T19:06:00Z">
              <w:r w:rsidRPr="005135B5">
                <w:rPr>
                  <w:rFonts w:ascii="Perpetua" w:hAnsi="Perpetua"/>
                  <w:b/>
                  <w:bCs/>
                  <w:color w:val="000000"/>
                  <w:sz w:val="16"/>
                  <w:szCs w:val="24"/>
                  <w:lang w:val="es-MX" w:eastAsia="es-MX"/>
                  <w:rPrChange w:id="3280" w:author="Erlie Hasam Morfin Zavalza" w:date="2014-11-21T19:07:00Z">
                    <w:rPr>
                      <w:rFonts w:ascii="Perpetua" w:hAnsi="Perpetua"/>
                      <w:b/>
                      <w:bCs/>
                      <w:color w:val="000000"/>
                      <w:szCs w:val="24"/>
                      <w:lang w:val="es-MX" w:eastAsia="es-MX"/>
                    </w:rPr>
                  </w:rPrChange>
                </w:rPr>
                <w:t>INGREDIENTES EMPANADA DE PINO</w:t>
              </w:r>
            </w:ins>
          </w:p>
        </w:tc>
      </w:tr>
      <w:tr w:rsidR="005135B5" w:rsidRPr="005135B5" w14:paraId="54C754F3" w14:textId="77777777" w:rsidTr="005135B5">
        <w:trPr>
          <w:trHeight w:val="300"/>
          <w:ins w:id="3281" w:author="Erlie Hasam Morfin Zavalza" w:date="2014-11-21T19:06:00Z"/>
        </w:trPr>
        <w:tc>
          <w:tcPr>
            <w:tcW w:w="0" w:type="auto"/>
            <w:gridSpan w:val="2"/>
            <w:tcBorders>
              <w:top w:val="nil"/>
              <w:left w:val="single" w:sz="4" w:space="0" w:color="auto"/>
              <w:bottom w:val="single" w:sz="4" w:space="0" w:color="auto"/>
              <w:right w:val="single" w:sz="4" w:space="0" w:color="auto"/>
            </w:tcBorders>
            <w:shd w:val="clear" w:color="000000" w:fill="FCD5B4"/>
            <w:noWrap/>
            <w:hideMark/>
          </w:tcPr>
          <w:p w14:paraId="6D313A4A" w14:textId="497C84F9" w:rsidR="005135B5" w:rsidRPr="005135B5" w:rsidRDefault="005135B5">
            <w:pPr>
              <w:tabs>
                <w:tab w:val="center" w:pos="1084"/>
              </w:tabs>
              <w:jc w:val="left"/>
              <w:rPr>
                <w:ins w:id="3282" w:author="Erlie Hasam Morfin Zavalza" w:date="2014-11-21T19:06:00Z"/>
                <w:rFonts w:ascii="Calibri" w:hAnsi="Calibri"/>
                <w:color w:val="000000"/>
                <w:sz w:val="16"/>
                <w:szCs w:val="22"/>
                <w:lang w:val="es-MX" w:eastAsia="es-MX"/>
                <w:rPrChange w:id="3283" w:author="Erlie Hasam Morfin Zavalza" w:date="2014-11-21T19:07:00Z">
                  <w:rPr>
                    <w:ins w:id="3284" w:author="Erlie Hasam Morfin Zavalza" w:date="2014-11-21T19:06:00Z"/>
                    <w:rFonts w:ascii="Calibri" w:hAnsi="Calibri"/>
                    <w:color w:val="000000"/>
                    <w:sz w:val="22"/>
                    <w:szCs w:val="22"/>
                    <w:lang w:val="es-MX" w:eastAsia="es-MX"/>
                  </w:rPr>
                </w:rPrChange>
              </w:rPr>
              <w:pPrChange w:id="3285" w:author="Erlie Hasam Morfin Zavalza" w:date="2014-11-21T19:07:00Z">
                <w:pPr>
                  <w:jc w:val="left"/>
                </w:pPr>
              </w:pPrChange>
            </w:pPr>
            <w:ins w:id="3286" w:author="Erlie Hasam Morfin Zavalza" w:date="2014-11-21T19:06:00Z">
              <w:r w:rsidRPr="005135B5">
                <w:rPr>
                  <w:rFonts w:ascii="Calibri" w:hAnsi="Calibri"/>
                  <w:color w:val="000000"/>
                  <w:sz w:val="16"/>
                  <w:szCs w:val="22"/>
                  <w:lang w:val="es-MX" w:eastAsia="es-MX"/>
                  <w:rPrChange w:id="3287" w:author="Erlie Hasam Morfin Zavalza" w:date="2014-11-21T19:07:00Z">
                    <w:rPr>
                      <w:rFonts w:ascii="Calibri" w:hAnsi="Calibri"/>
                      <w:color w:val="000000"/>
                      <w:sz w:val="22"/>
                      <w:szCs w:val="22"/>
                      <w:lang w:val="es-MX" w:eastAsia="es-MX"/>
                    </w:rPr>
                  </w:rPrChange>
                </w:rPr>
                <w:t xml:space="preserve">Harina </w:t>
              </w:r>
            </w:ins>
            <w:ins w:id="3288" w:author="Erlie Hasam Morfin Zavalza" w:date="2014-11-21T19:07:00Z">
              <w:r>
                <w:rPr>
                  <w:rFonts w:ascii="Calibri" w:hAnsi="Calibri"/>
                  <w:color w:val="000000"/>
                  <w:sz w:val="16"/>
                  <w:szCs w:val="22"/>
                  <w:lang w:val="es-MX" w:eastAsia="es-MX"/>
                </w:rPr>
                <w:tab/>
              </w:r>
            </w:ins>
          </w:p>
        </w:tc>
        <w:tc>
          <w:tcPr>
            <w:tcW w:w="0" w:type="auto"/>
            <w:tcBorders>
              <w:top w:val="nil"/>
              <w:left w:val="nil"/>
              <w:bottom w:val="single" w:sz="4" w:space="0" w:color="auto"/>
              <w:right w:val="single" w:sz="4" w:space="0" w:color="auto"/>
            </w:tcBorders>
            <w:shd w:val="clear" w:color="000000" w:fill="FCD5B4"/>
            <w:noWrap/>
            <w:hideMark/>
          </w:tcPr>
          <w:p w14:paraId="14961130" w14:textId="77777777" w:rsidR="005135B5" w:rsidRPr="005135B5" w:rsidRDefault="005135B5" w:rsidP="005135B5">
            <w:pPr>
              <w:jc w:val="left"/>
              <w:rPr>
                <w:ins w:id="3289" w:author="Erlie Hasam Morfin Zavalza" w:date="2014-11-21T19:06:00Z"/>
                <w:rFonts w:ascii="Calibri" w:hAnsi="Calibri"/>
                <w:color w:val="000000"/>
                <w:sz w:val="16"/>
                <w:szCs w:val="22"/>
                <w:lang w:val="es-MX" w:eastAsia="es-MX"/>
                <w:rPrChange w:id="3290" w:author="Erlie Hasam Morfin Zavalza" w:date="2014-11-21T19:07:00Z">
                  <w:rPr>
                    <w:ins w:id="3291" w:author="Erlie Hasam Morfin Zavalza" w:date="2014-11-21T19:06:00Z"/>
                    <w:rFonts w:ascii="Calibri" w:hAnsi="Calibri"/>
                    <w:color w:val="000000"/>
                    <w:sz w:val="22"/>
                    <w:szCs w:val="22"/>
                    <w:lang w:val="es-MX" w:eastAsia="es-MX"/>
                  </w:rPr>
                </w:rPrChange>
              </w:rPr>
            </w:pPr>
            <w:ins w:id="3292" w:author="Erlie Hasam Morfin Zavalza" w:date="2014-11-21T19:06:00Z">
              <w:r w:rsidRPr="005135B5">
                <w:rPr>
                  <w:rFonts w:ascii="Calibri" w:hAnsi="Calibri"/>
                  <w:color w:val="000000"/>
                  <w:sz w:val="16"/>
                  <w:szCs w:val="22"/>
                  <w:lang w:val="es-MX" w:eastAsia="es-MX"/>
                  <w:rPrChange w:id="3293"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
          <w:p w14:paraId="5C1E0BEB" w14:textId="77777777" w:rsidR="005135B5" w:rsidRPr="005135B5" w:rsidRDefault="005135B5" w:rsidP="005135B5">
            <w:pPr>
              <w:jc w:val="left"/>
              <w:rPr>
                <w:ins w:id="3294" w:author="Erlie Hasam Morfin Zavalza" w:date="2014-11-21T19:06:00Z"/>
                <w:rFonts w:ascii="Calibri" w:hAnsi="Calibri"/>
                <w:color w:val="000000"/>
                <w:sz w:val="16"/>
                <w:szCs w:val="22"/>
                <w:lang w:val="es-MX" w:eastAsia="es-MX"/>
                <w:rPrChange w:id="3295" w:author="Erlie Hasam Morfin Zavalza" w:date="2014-11-21T19:07:00Z">
                  <w:rPr>
                    <w:ins w:id="3296" w:author="Erlie Hasam Morfin Zavalza" w:date="2014-11-21T19:06:00Z"/>
                    <w:rFonts w:ascii="Calibri" w:hAnsi="Calibri"/>
                    <w:color w:val="000000"/>
                    <w:sz w:val="22"/>
                    <w:szCs w:val="22"/>
                    <w:lang w:val="es-MX" w:eastAsia="es-MX"/>
                  </w:rPr>
                </w:rPrChange>
              </w:rPr>
            </w:pPr>
            <w:ins w:id="3297" w:author="Erlie Hasam Morfin Zavalza" w:date="2014-11-21T19:06:00Z">
              <w:r w:rsidRPr="005135B5">
                <w:rPr>
                  <w:rFonts w:ascii="Calibri" w:hAnsi="Calibri"/>
                  <w:color w:val="000000"/>
                  <w:sz w:val="16"/>
                  <w:szCs w:val="22"/>
                  <w:lang w:val="es-MX" w:eastAsia="es-MX"/>
                  <w:rPrChange w:id="3298" w:author="Erlie Hasam Morfin Zavalza" w:date="2014-11-21T19:07:00Z">
                    <w:rPr>
                      <w:rFonts w:ascii="Calibri" w:hAnsi="Calibri"/>
                      <w:color w:val="000000"/>
                      <w:sz w:val="22"/>
                      <w:szCs w:val="22"/>
                      <w:lang w:val="es-MX" w:eastAsia="es-MX"/>
                    </w:rPr>
                  </w:rPrChange>
                </w:rPr>
                <w:t>64</w:t>
              </w:r>
            </w:ins>
          </w:p>
        </w:tc>
        <w:tc>
          <w:tcPr>
            <w:tcW w:w="0" w:type="auto"/>
            <w:gridSpan w:val="2"/>
            <w:tcBorders>
              <w:top w:val="nil"/>
              <w:left w:val="nil"/>
              <w:bottom w:val="single" w:sz="4" w:space="0" w:color="auto"/>
              <w:right w:val="single" w:sz="4" w:space="0" w:color="auto"/>
            </w:tcBorders>
            <w:shd w:val="clear" w:color="000000" w:fill="FCD5B4"/>
            <w:noWrap/>
            <w:hideMark/>
          </w:tcPr>
          <w:p w14:paraId="07BC1A08" w14:textId="77777777" w:rsidR="005135B5" w:rsidRPr="005135B5" w:rsidRDefault="005135B5" w:rsidP="005135B5">
            <w:pPr>
              <w:jc w:val="left"/>
              <w:rPr>
                <w:ins w:id="3299" w:author="Erlie Hasam Morfin Zavalza" w:date="2014-11-21T19:06:00Z"/>
                <w:rFonts w:ascii="Calibri" w:hAnsi="Calibri"/>
                <w:color w:val="000000"/>
                <w:sz w:val="16"/>
                <w:szCs w:val="22"/>
                <w:lang w:val="es-MX" w:eastAsia="es-MX"/>
                <w:rPrChange w:id="3300" w:author="Erlie Hasam Morfin Zavalza" w:date="2014-11-21T19:07:00Z">
                  <w:rPr>
                    <w:ins w:id="3301" w:author="Erlie Hasam Morfin Zavalza" w:date="2014-11-21T19:06:00Z"/>
                    <w:rFonts w:ascii="Calibri" w:hAnsi="Calibri"/>
                    <w:color w:val="000000"/>
                    <w:sz w:val="22"/>
                    <w:szCs w:val="22"/>
                    <w:lang w:val="es-MX" w:eastAsia="es-MX"/>
                  </w:rPr>
                </w:rPrChange>
              </w:rPr>
            </w:pPr>
            <w:ins w:id="3302" w:author="Erlie Hasam Morfin Zavalza" w:date="2014-11-21T19:06:00Z">
              <w:r w:rsidRPr="005135B5">
                <w:rPr>
                  <w:rFonts w:ascii="Calibri" w:hAnsi="Calibri"/>
                  <w:color w:val="000000"/>
                  <w:sz w:val="16"/>
                  <w:szCs w:val="22"/>
                  <w:lang w:val="es-MX" w:eastAsia="es-MX"/>
                  <w:rPrChange w:id="3303" w:author="Erlie Hasam Morfin Zavalza" w:date="2014-11-21T19:07:00Z">
                    <w:rPr>
                      <w:rFonts w:ascii="Calibri" w:hAnsi="Calibri"/>
                      <w:color w:val="000000"/>
                      <w:sz w:val="22"/>
                      <w:szCs w:val="22"/>
                      <w:lang w:val="es-MX" w:eastAsia="es-MX"/>
                    </w:rPr>
                  </w:rPrChange>
                </w:rPr>
                <w:t>270</w:t>
              </w:r>
            </w:ins>
          </w:p>
        </w:tc>
        <w:tc>
          <w:tcPr>
            <w:tcW w:w="0" w:type="auto"/>
            <w:tcBorders>
              <w:top w:val="nil"/>
              <w:left w:val="nil"/>
              <w:bottom w:val="single" w:sz="4" w:space="0" w:color="auto"/>
              <w:right w:val="single" w:sz="4" w:space="0" w:color="auto"/>
            </w:tcBorders>
            <w:shd w:val="clear" w:color="000000" w:fill="FCD5B4"/>
            <w:noWrap/>
            <w:hideMark/>
          </w:tcPr>
          <w:p w14:paraId="563F4859" w14:textId="77777777" w:rsidR="005135B5" w:rsidRPr="005135B5" w:rsidRDefault="005135B5" w:rsidP="005135B5">
            <w:pPr>
              <w:jc w:val="left"/>
              <w:rPr>
                <w:ins w:id="3304" w:author="Erlie Hasam Morfin Zavalza" w:date="2014-11-21T19:06:00Z"/>
                <w:rFonts w:ascii="Calibri" w:hAnsi="Calibri"/>
                <w:color w:val="000000"/>
                <w:sz w:val="16"/>
                <w:szCs w:val="22"/>
                <w:lang w:val="es-MX" w:eastAsia="es-MX"/>
                <w:rPrChange w:id="3305" w:author="Erlie Hasam Morfin Zavalza" w:date="2014-11-21T19:07:00Z">
                  <w:rPr>
                    <w:ins w:id="3306" w:author="Erlie Hasam Morfin Zavalza" w:date="2014-11-21T19:06:00Z"/>
                    <w:rFonts w:ascii="Calibri" w:hAnsi="Calibri"/>
                    <w:color w:val="000000"/>
                    <w:sz w:val="22"/>
                    <w:szCs w:val="22"/>
                    <w:lang w:val="es-MX" w:eastAsia="es-MX"/>
                  </w:rPr>
                </w:rPrChange>
              </w:rPr>
            </w:pPr>
            <w:ins w:id="3307" w:author="Erlie Hasam Morfin Zavalza" w:date="2014-11-21T19:06:00Z">
              <w:r w:rsidRPr="005135B5">
                <w:rPr>
                  <w:rFonts w:ascii="Calibri" w:hAnsi="Calibri"/>
                  <w:color w:val="000000"/>
                  <w:sz w:val="16"/>
                  <w:szCs w:val="22"/>
                  <w:lang w:val="es-MX" w:eastAsia="es-MX"/>
                  <w:rPrChange w:id="3308" w:author="Erlie Hasam Morfin Zavalza" w:date="2014-11-21T19:07:00Z">
                    <w:rPr>
                      <w:rFonts w:ascii="Calibri" w:hAnsi="Calibri"/>
                      <w:color w:val="000000"/>
                      <w:sz w:val="22"/>
                      <w:szCs w:val="22"/>
                      <w:lang w:val="es-MX" w:eastAsia="es-MX"/>
                    </w:rPr>
                  </w:rPrChange>
                </w:rPr>
                <w:t>$17,280.00</w:t>
              </w:r>
            </w:ins>
          </w:p>
        </w:tc>
      </w:tr>
      <w:tr w:rsidR="005135B5" w:rsidRPr="005135B5" w14:paraId="23E6BE4F" w14:textId="77777777" w:rsidTr="005135B5">
        <w:tblPrEx>
          <w:tblPrExChange w:id="3309" w:author="Erlie Hasam Morfin Zavalza" w:date="2014-11-21T19:07:00Z">
            <w:tblPrEx>
              <w:tblW w:w="0" w:type="auto"/>
            </w:tblPrEx>
          </w:tblPrExChange>
        </w:tblPrEx>
        <w:trPr>
          <w:trHeight w:val="253"/>
          <w:ins w:id="3310" w:author="Erlie Hasam Morfin Zavalza" w:date="2014-11-21T19:06:00Z"/>
          <w:trPrChange w:id="3311" w:author="Erlie Hasam Morfin Zavalza" w:date="2014-11-21T19:07: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312" w:author="Erlie Hasam Morfin Zavalza" w:date="2014-11-21T19:07: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7E12C737" w14:textId="77777777" w:rsidR="005135B5" w:rsidRPr="005135B5" w:rsidRDefault="005135B5" w:rsidP="005135B5">
            <w:pPr>
              <w:jc w:val="left"/>
              <w:rPr>
                <w:ins w:id="3313" w:author="Erlie Hasam Morfin Zavalza" w:date="2014-11-21T19:06:00Z"/>
                <w:rFonts w:ascii="Calibri" w:hAnsi="Calibri"/>
                <w:color w:val="000000"/>
                <w:sz w:val="16"/>
                <w:szCs w:val="22"/>
                <w:lang w:val="es-MX" w:eastAsia="es-MX"/>
                <w:rPrChange w:id="3314" w:author="Erlie Hasam Morfin Zavalza" w:date="2014-11-21T19:07:00Z">
                  <w:rPr>
                    <w:ins w:id="3315" w:author="Erlie Hasam Morfin Zavalza" w:date="2014-11-21T19:06:00Z"/>
                    <w:rFonts w:ascii="Calibri" w:hAnsi="Calibri"/>
                    <w:color w:val="000000"/>
                    <w:sz w:val="22"/>
                    <w:szCs w:val="22"/>
                    <w:lang w:val="es-MX" w:eastAsia="es-MX"/>
                  </w:rPr>
                </w:rPrChange>
              </w:rPr>
            </w:pPr>
            <w:ins w:id="3316" w:author="Erlie Hasam Morfin Zavalza" w:date="2014-11-21T19:06:00Z">
              <w:r w:rsidRPr="005135B5">
                <w:rPr>
                  <w:rFonts w:ascii="Calibri" w:hAnsi="Calibri"/>
                  <w:color w:val="000000"/>
                  <w:sz w:val="16"/>
                  <w:szCs w:val="22"/>
                  <w:lang w:val="es-MX" w:eastAsia="es-MX"/>
                  <w:rPrChange w:id="3317" w:author="Erlie Hasam Morfin Zavalza" w:date="2014-11-21T19:07:00Z">
                    <w:rPr>
                      <w:rFonts w:ascii="Calibri" w:hAnsi="Calibri"/>
                      <w:color w:val="000000"/>
                      <w:sz w:val="22"/>
                      <w:szCs w:val="22"/>
                      <w:lang w:val="es-MX" w:eastAsia="es-MX"/>
                    </w:rPr>
                  </w:rPrChange>
                </w:rPr>
                <w:t>Cebolla</w:t>
              </w:r>
            </w:ins>
          </w:p>
        </w:tc>
        <w:tc>
          <w:tcPr>
            <w:tcW w:w="0" w:type="auto"/>
            <w:tcBorders>
              <w:top w:val="nil"/>
              <w:left w:val="nil"/>
              <w:bottom w:val="single" w:sz="4" w:space="0" w:color="auto"/>
              <w:right w:val="single" w:sz="4" w:space="0" w:color="auto"/>
            </w:tcBorders>
            <w:shd w:val="clear" w:color="000000" w:fill="FCD5B4"/>
            <w:noWrap/>
            <w:hideMark/>
            <w:tcPrChange w:id="3318"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hideMark/>
              </w:tcPr>
            </w:tcPrChange>
          </w:tcPr>
          <w:p w14:paraId="31717A20" w14:textId="77777777" w:rsidR="005135B5" w:rsidRPr="005135B5" w:rsidRDefault="005135B5" w:rsidP="005135B5">
            <w:pPr>
              <w:jc w:val="left"/>
              <w:rPr>
                <w:ins w:id="3319" w:author="Erlie Hasam Morfin Zavalza" w:date="2014-11-21T19:06:00Z"/>
                <w:rFonts w:ascii="Calibri" w:hAnsi="Calibri"/>
                <w:color w:val="000000"/>
                <w:sz w:val="16"/>
                <w:szCs w:val="22"/>
                <w:lang w:val="es-MX" w:eastAsia="es-MX"/>
                <w:rPrChange w:id="3320" w:author="Erlie Hasam Morfin Zavalza" w:date="2014-11-21T19:07:00Z">
                  <w:rPr>
                    <w:ins w:id="3321" w:author="Erlie Hasam Morfin Zavalza" w:date="2014-11-21T19:06:00Z"/>
                    <w:rFonts w:ascii="Calibri" w:hAnsi="Calibri"/>
                    <w:color w:val="000000"/>
                    <w:sz w:val="22"/>
                    <w:szCs w:val="22"/>
                    <w:lang w:val="es-MX" w:eastAsia="es-MX"/>
                  </w:rPr>
                </w:rPrChange>
              </w:rPr>
            </w:pPr>
            <w:ins w:id="3322" w:author="Erlie Hasam Morfin Zavalza" w:date="2014-11-21T19:06:00Z">
              <w:r w:rsidRPr="005135B5">
                <w:rPr>
                  <w:rFonts w:ascii="Calibri" w:hAnsi="Calibri"/>
                  <w:color w:val="000000"/>
                  <w:sz w:val="16"/>
                  <w:szCs w:val="22"/>
                  <w:lang w:val="es-MX" w:eastAsia="es-MX"/>
                  <w:rPrChange w:id="3323"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324"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hideMark/>
              </w:tcPr>
            </w:tcPrChange>
          </w:tcPr>
          <w:p w14:paraId="6966DBE3" w14:textId="77777777" w:rsidR="005135B5" w:rsidRPr="005135B5" w:rsidRDefault="005135B5" w:rsidP="005135B5">
            <w:pPr>
              <w:jc w:val="left"/>
              <w:rPr>
                <w:ins w:id="3325" w:author="Erlie Hasam Morfin Zavalza" w:date="2014-11-21T19:06:00Z"/>
                <w:rFonts w:ascii="Calibri" w:hAnsi="Calibri"/>
                <w:color w:val="000000"/>
                <w:sz w:val="16"/>
                <w:szCs w:val="22"/>
                <w:lang w:val="es-MX" w:eastAsia="es-MX"/>
                <w:rPrChange w:id="3326" w:author="Erlie Hasam Morfin Zavalza" w:date="2014-11-21T19:07:00Z">
                  <w:rPr>
                    <w:ins w:id="3327" w:author="Erlie Hasam Morfin Zavalza" w:date="2014-11-21T19:06:00Z"/>
                    <w:rFonts w:ascii="Calibri" w:hAnsi="Calibri"/>
                    <w:color w:val="000000"/>
                    <w:sz w:val="22"/>
                    <w:szCs w:val="22"/>
                    <w:lang w:val="es-MX" w:eastAsia="es-MX"/>
                  </w:rPr>
                </w:rPrChange>
              </w:rPr>
            </w:pPr>
            <w:ins w:id="3328" w:author="Erlie Hasam Morfin Zavalza" w:date="2014-11-21T19:06:00Z">
              <w:r w:rsidRPr="005135B5">
                <w:rPr>
                  <w:rFonts w:ascii="Calibri" w:hAnsi="Calibri"/>
                  <w:color w:val="000000"/>
                  <w:sz w:val="16"/>
                  <w:szCs w:val="22"/>
                  <w:lang w:val="es-MX" w:eastAsia="es-MX"/>
                  <w:rPrChange w:id="3329" w:author="Erlie Hasam Morfin Zavalza" w:date="2014-11-21T19:07:00Z">
                    <w:rPr>
                      <w:rFonts w:ascii="Calibri" w:hAnsi="Calibri"/>
                      <w:color w:val="000000"/>
                      <w:sz w:val="22"/>
                      <w:szCs w:val="22"/>
                      <w:lang w:val="es-MX" w:eastAsia="es-MX"/>
                    </w:rPr>
                  </w:rPrChange>
                </w:rPr>
                <w:t>64</w:t>
              </w:r>
            </w:ins>
          </w:p>
        </w:tc>
        <w:tc>
          <w:tcPr>
            <w:tcW w:w="0" w:type="auto"/>
            <w:gridSpan w:val="2"/>
            <w:tcBorders>
              <w:top w:val="nil"/>
              <w:left w:val="nil"/>
              <w:bottom w:val="single" w:sz="4" w:space="0" w:color="auto"/>
              <w:right w:val="single" w:sz="4" w:space="0" w:color="auto"/>
            </w:tcBorders>
            <w:shd w:val="clear" w:color="000000" w:fill="FCD5B4"/>
            <w:noWrap/>
            <w:hideMark/>
            <w:tcPrChange w:id="3330" w:author="Erlie Hasam Morfin Zavalza" w:date="2014-11-21T19:07:00Z">
              <w:tcPr>
                <w:tcW w:w="0" w:type="auto"/>
                <w:tcBorders>
                  <w:top w:val="nil"/>
                  <w:left w:val="nil"/>
                  <w:bottom w:val="single" w:sz="4" w:space="0" w:color="auto"/>
                  <w:right w:val="single" w:sz="4" w:space="0" w:color="auto"/>
                </w:tcBorders>
                <w:shd w:val="clear" w:color="000000" w:fill="FCD5B4"/>
                <w:noWrap/>
                <w:hideMark/>
              </w:tcPr>
            </w:tcPrChange>
          </w:tcPr>
          <w:p w14:paraId="2A0E917F" w14:textId="77777777" w:rsidR="005135B5" w:rsidRPr="005135B5" w:rsidRDefault="005135B5" w:rsidP="005135B5">
            <w:pPr>
              <w:jc w:val="left"/>
              <w:rPr>
                <w:ins w:id="3331" w:author="Erlie Hasam Morfin Zavalza" w:date="2014-11-21T19:06:00Z"/>
                <w:rFonts w:ascii="Calibri" w:hAnsi="Calibri"/>
                <w:color w:val="000000"/>
                <w:sz w:val="16"/>
                <w:szCs w:val="22"/>
                <w:lang w:val="es-MX" w:eastAsia="es-MX"/>
                <w:rPrChange w:id="3332" w:author="Erlie Hasam Morfin Zavalza" w:date="2014-11-21T19:07:00Z">
                  <w:rPr>
                    <w:ins w:id="3333" w:author="Erlie Hasam Morfin Zavalza" w:date="2014-11-21T19:06:00Z"/>
                    <w:rFonts w:ascii="Calibri" w:hAnsi="Calibri"/>
                    <w:color w:val="000000"/>
                    <w:sz w:val="22"/>
                    <w:szCs w:val="22"/>
                    <w:lang w:val="es-MX" w:eastAsia="es-MX"/>
                  </w:rPr>
                </w:rPrChange>
              </w:rPr>
            </w:pPr>
            <w:ins w:id="3334" w:author="Erlie Hasam Morfin Zavalza" w:date="2014-11-21T19:06:00Z">
              <w:r w:rsidRPr="005135B5">
                <w:rPr>
                  <w:rFonts w:ascii="Calibri" w:hAnsi="Calibri"/>
                  <w:color w:val="000000"/>
                  <w:sz w:val="16"/>
                  <w:szCs w:val="22"/>
                  <w:lang w:val="es-MX" w:eastAsia="es-MX"/>
                  <w:rPrChange w:id="3335" w:author="Erlie Hasam Morfin Zavalza" w:date="2014-11-21T19:07:00Z">
                    <w:rPr>
                      <w:rFonts w:ascii="Calibri" w:hAnsi="Calibri"/>
                      <w:color w:val="000000"/>
                      <w:sz w:val="22"/>
                      <w:szCs w:val="22"/>
                      <w:lang w:val="es-MX" w:eastAsia="es-MX"/>
                    </w:rPr>
                  </w:rPrChange>
                </w:rPr>
                <w:t>400</w:t>
              </w:r>
            </w:ins>
          </w:p>
        </w:tc>
        <w:tc>
          <w:tcPr>
            <w:tcW w:w="0" w:type="auto"/>
            <w:tcBorders>
              <w:top w:val="nil"/>
              <w:left w:val="nil"/>
              <w:bottom w:val="single" w:sz="4" w:space="0" w:color="auto"/>
              <w:right w:val="single" w:sz="4" w:space="0" w:color="auto"/>
            </w:tcBorders>
            <w:shd w:val="clear" w:color="000000" w:fill="FCD5B4"/>
            <w:noWrap/>
            <w:hideMark/>
            <w:tcPrChange w:id="3336"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hideMark/>
              </w:tcPr>
            </w:tcPrChange>
          </w:tcPr>
          <w:p w14:paraId="0BF07C8C" w14:textId="77777777" w:rsidR="005135B5" w:rsidRPr="005135B5" w:rsidRDefault="005135B5" w:rsidP="005135B5">
            <w:pPr>
              <w:jc w:val="left"/>
              <w:rPr>
                <w:ins w:id="3337" w:author="Erlie Hasam Morfin Zavalza" w:date="2014-11-21T19:06:00Z"/>
                <w:rFonts w:ascii="Calibri" w:hAnsi="Calibri"/>
                <w:color w:val="000000"/>
                <w:sz w:val="16"/>
                <w:szCs w:val="22"/>
                <w:lang w:val="es-MX" w:eastAsia="es-MX"/>
                <w:rPrChange w:id="3338" w:author="Erlie Hasam Morfin Zavalza" w:date="2014-11-21T19:07:00Z">
                  <w:rPr>
                    <w:ins w:id="3339" w:author="Erlie Hasam Morfin Zavalza" w:date="2014-11-21T19:06:00Z"/>
                    <w:rFonts w:ascii="Calibri" w:hAnsi="Calibri"/>
                    <w:color w:val="000000"/>
                    <w:sz w:val="22"/>
                    <w:szCs w:val="22"/>
                    <w:lang w:val="es-MX" w:eastAsia="es-MX"/>
                  </w:rPr>
                </w:rPrChange>
              </w:rPr>
            </w:pPr>
            <w:ins w:id="3340" w:author="Erlie Hasam Morfin Zavalza" w:date="2014-11-21T19:06:00Z">
              <w:r w:rsidRPr="005135B5">
                <w:rPr>
                  <w:rFonts w:ascii="Calibri" w:hAnsi="Calibri"/>
                  <w:color w:val="000000"/>
                  <w:sz w:val="16"/>
                  <w:szCs w:val="22"/>
                  <w:lang w:val="es-MX" w:eastAsia="es-MX"/>
                  <w:rPrChange w:id="3341" w:author="Erlie Hasam Morfin Zavalza" w:date="2014-11-21T19:07:00Z">
                    <w:rPr>
                      <w:rFonts w:ascii="Calibri" w:hAnsi="Calibri"/>
                      <w:color w:val="000000"/>
                      <w:sz w:val="22"/>
                      <w:szCs w:val="22"/>
                      <w:lang w:val="es-MX" w:eastAsia="es-MX"/>
                    </w:rPr>
                  </w:rPrChange>
                </w:rPr>
                <w:t>$25,600.00</w:t>
              </w:r>
            </w:ins>
          </w:p>
        </w:tc>
      </w:tr>
      <w:tr w:rsidR="005135B5" w:rsidRPr="005135B5" w14:paraId="76BAE2D4" w14:textId="77777777" w:rsidTr="005135B5">
        <w:tblPrEx>
          <w:tblPrExChange w:id="3342" w:author="Erlie Hasam Morfin Zavalza" w:date="2014-11-21T19:07:00Z">
            <w:tblPrEx>
              <w:tblW w:w="0" w:type="auto"/>
            </w:tblPrEx>
          </w:tblPrExChange>
        </w:tblPrEx>
        <w:trPr>
          <w:trHeight w:val="272"/>
          <w:ins w:id="3343" w:author="Erlie Hasam Morfin Zavalza" w:date="2014-11-21T19:06:00Z"/>
          <w:trPrChange w:id="3344" w:author="Erlie Hasam Morfin Zavalza" w:date="2014-11-21T19:07:00Z">
            <w:trPr>
              <w:gridAfter w:val="0"/>
              <w:trHeight w:val="6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345" w:author="Erlie Hasam Morfin Zavalza" w:date="2014-11-21T19:07: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661FA00F" w14:textId="77777777" w:rsidR="005135B5" w:rsidRPr="005135B5" w:rsidRDefault="005135B5" w:rsidP="005135B5">
            <w:pPr>
              <w:jc w:val="left"/>
              <w:rPr>
                <w:ins w:id="3346" w:author="Erlie Hasam Morfin Zavalza" w:date="2014-11-21T19:06:00Z"/>
                <w:rFonts w:ascii="Calibri" w:hAnsi="Calibri"/>
                <w:color w:val="000000"/>
                <w:sz w:val="16"/>
                <w:szCs w:val="22"/>
                <w:lang w:val="es-MX" w:eastAsia="es-MX"/>
                <w:rPrChange w:id="3347" w:author="Erlie Hasam Morfin Zavalza" w:date="2014-11-21T19:07:00Z">
                  <w:rPr>
                    <w:ins w:id="3348" w:author="Erlie Hasam Morfin Zavalza" w:date="2014-11-21T19:06:00Z"/>
                    <w:rFonts w:ascii="Calibri" w:hAnsi="Calibri"/>
                    <w:color w:val="000000"/>
                    <w:sz w:val="22"/>
                    <w:szCs w:val="22"/>
                    <w:lang w:val="es-MX" w:eastAsia="es-MX"/>
                  </w:rPr>
                </w:rPrChange>
              </w:rPr>
            </w:pPr>
            <w:ins w:id="3349" w:author="Erlie Hasam Morfin Zavalza" w:date="2014-11-21T19:06:00Z">
              <w:r w:rsidRPr="005135B5">
                <w:rPr>
                  <w:rFonts w:ascii="Calibri" w:hAnsi="Calibri"/>
                  <w:color w:val="000000"/>
                  <w:sz w:val="16"/>
                  <w:szCs w:val="22"/>
                  <w:lang w:val="es-MX" w:eastAsia="es-MX"/>
                  <w:rPrChange w:id="3350" w:author="Erlie Hasam Morfin Zavalza" w:date="2014-11-21T19:07:00Z">
                    <w:rPr>
                      <w:rFonts w:ascii="Calibri" w:hAnsi="Calibri"/>
                      <w:color w:val="000000"/>
                      <w:sz w:val="22"/>
                      <w:szCs w:val="22"/>
                      <w:lang w:val="es-MX" w:eastAsia="es-MX"/>
                    </w:rPr>
                  </w:rPrChange>
                </w:rPr>
                <w:t>Huevo</w:t>
              </w:r>
            </w:ins>
          </w:p>
        </w:tc>
        <w:tc>
          <w:tcPr>
            <w:tcW w:w="0" w:type="auto"/>
            <w:tcBorders>
              <w:top w:val="nil"/>
              <w:left w:val="nil"/>
              <w:bottom w:val="single" w:sz="4" w:space="0" w:color="auto"/>
              <w:right w:val="single" w:sz="4" w:space="0" w:color="auto"/>
            </w:tcBorders>
            <w:shd w:val="clear" w:color="000000" w:fill="FCD5B4"/>
            <w:noWrap/>
            <w:vAlign w:val="bottom"/>
            <w:hideMark/>
            <w:tcPrChange w:id="3351"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664C449A" w14:textId="77777777" w:rsidR="005135B5" w:rsidRPr="005135B5" w:rsidRDefault="005135B5" w:rsidP="005135B5">
            <w:pPr>
              <w:jc w:val="left"/>
              <w:rPr>
                <w:ins w:id="3352" w:author="Erlie Hasam Morfin Zavalza" w:date="2014-11-21T19:06:00Z"/>
                <w:rFonts w:ascii="Calibri" w:hAnsi="Calibri"/>
                <w:color w:val="000000"/>
                <w:sz w:val="16"/>
                <w:szCs w:val="22"/>
                <w:lang w:val="es-MX" w:eastAsia="es-MX"/>
                <w:rPrChange w:id="3353" w:author="Erlie Hasam Morfin Zavalza" w:date="2014-11-21T19:07:00Z">
                  <w:rPr>
                    <w:ins w:id="3354" w:author="Erlie Hasam Morfin Zavalza" w:date="2014-11-21T19:06:00Z"/>
                    <w:rFonts w:ascii="Calibri" w:hAnsi="Calibri"/>
                    <w:color w:val="000000"/>
                    <w:sz w:val="22"/>
                    <w:szCs w:val="22"/>
                    <w:lang w:val="es-MX" w:eastAsia="es-MX"/>
                  </w:rPr>
                </w:rPrChange>
              </w:rPr>
            </w:pPr>
            <w:ins w:id="3355" w:author="Erlie Hasam Morfin Zavalza" w:date="2014-11-21T19:06:00Z">
              <w:r w:rsidRPr="005135B5">
                <w:rPr>
                  <w:rFonts w:ascii="Calibri" w:hAnsi="Calibri"/>
                  <w:color w:val="000000"/>
                  <w:sz w:val="16"/>
                  <w:szCs w:val="22"/>
                  <w:lang w:val="es-MX" w:eastAsia="es-MX"/>
                  <w:rPrChange w:id="3356"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357"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hideMark/>
              </w:tcPr>
            </w:tcPrChange>
          </w:tcPr>
          <w:p w14:paraId="16F0AA07" w14:textId="77777777" w:rsidR="005135B5" w:rsidRPr="005135B5" w:rsidRDefault="005135B5" w:rsidP="005135B5">
            <w:pPr>
              <w:jc w:val="left"/>
              <w:rPr>
                <w:ins w:id="3358" w:author="Erlie Hasam Morfin Zavalza" w:date="2014-11-21T19:06:00Z"/>
                <w:rFonts w:ascii="Calibri" w:hAnsi="Calibri"/>
                <w:color w:val="000000"/>
                <w:sz w:val="16"/>
                <w:szCs w:val="22"/>
                <w:lang w:val="es-MX" w:eastAsia="es-MX"/>
                <w:rPrChange w:id="3359" w:author="Erlie Hasam Morfin Zavalza" w:date="2014-11-21T19:07:00Z">
                  <w:rPr>
                    <w:ins w:id="3360" w:author="Erlie Hasam Morfin Zavalza" w:date="2014-11-21T19:06:00Z"/>
                    <w:rFonts w:ascii="Calibri" w:hAnsi="Calibri"/>
                    <w:color w:val="000000"/>
                    <w:sz w:val="22"/>
                    <w:szCs w:val="22"/>
                    <w:lang w:val="es-MX" w:eastAsia="es-MX"/>
                  </w:rPr>
                </w:rPrChange>
              </w:rPr>
            </w:pPr>
            <w:ins w:id="3361" w:author="Erlie Hasam Morfin Zavalza" w:date="2014-11-21T19:06:00Z">
              <w:r w:rsidRPr="005135B5">
                <w:rPr>
                  <w:rFonts w:ascii="Calibri" w:hAnsi="Calibri"/>
                  <w:color w:val="000000"/>
                  <w:sz w:val="16"/>
                  <w:szCs w:val="22"/>
                  <w:lang w:val="es-MX" w:eastAsia="es-MX"/>
                  <w:rPrChange w:id="3362" w:author="Erlie Hasam Morfin Zavalza" w:date="2014-11-21T19:07:00Z">
                    <w:rPr>
                      <w:rFonts w:ascii="Calibri" w:hAnsi="Calibri"/>
                      <w:color w:val="000000"/>
                      <w:sz w:val="22"/>
                      <w:szCs w:val="22"/>
                      <w:lang w:val="es-MX" w:eastAsia="es-MX"/>
                    </w:rPr>
                  </w:rPrChange>
                </w:rPr>
                <w:t>15.6</w:t>
              </w:r>
            </w:ins>
          </w:p>
        </w:tc>
        <w:tc>
          <w:tcPr>
            <w:tcW w:w="0" w:type="auto"/>
            <w:gridSpan w:val="2"/>
            <w:tcBorders>
              <w:top w:val="nil"/>
              <w:left w:val="nil"/>
              <w:bottom w:val="single" w:sz="4" w:space="0" w:color="auto"/>
              <w:right w:val="single" w:sz="4" w:space="0" w:color="auto"/>
            </w:tcBorders>
            <w:shd w:val="clear" w:color="000000" w:fill="FCD5B4"/>
            <w:noWrap/>
            <w:hideMark/>
            <w:tcPrChange w:id="3363" w:author="Erlie Hasam Morfin Zavalza" w:date="2014-11-21T19:07:00Z">
              <w:tcPr>
                <w:tcW w:w="0" w:type="auto"/>
                <w:tcBorders>
                  <w:top w:val="nil"/>
                  <w:left w:val="nil"/>
                  <w:bottom w:val="single" w:sz="4" w:space="0" w:color="auto"/>
                  <w:right w:val="single" w:sz="4" w:space="0" w:color="auto"/>
                </w:tcBorders>
                <w:shd w:val="clear" w:color="000000" w:fill="FCD5B4"/>
                <w:noWrap/>
                <w:hideMark/>
              </w:tcPr>
            </w:tcPrChange>
          </w:tcPr>
          <w:p w14:paraId="29B79F78" w14:textId="77777777" w:rsidR="005135B5" w:rsidRPr="005135B5" w:rsidRDefault="005135B5" w:rsidP="005135B5">
            <w:pPr>
              <w:jc w:val="left"/>
              <w:rPr>
                <w:ins w:id="3364" w:author="Erlie Hasam Morfin Zavalza" w:date="2014-11-21T19:06:00Z"/>
                <w:rFonts w:ascii="Calibri" w:hAnsi="Calibri"/>
                <w:color w:val="000000"/>
                <w:sz w:val="16"/>
                <w:szCs w:val="22"/>
                <w:lang w:val="es-MX" w:eastAsia="es-MX"/>
                <w:rPrChange w:id="3365" w:author="Erlie Hasam Morfin Zavalza" w:date="2014-11-21T19:07:00Z">
                  <w:rPr>
                    <w:ins w:id="3366" w:author="Erlie Hasam Morfin Zavalza" w:date="2014-11-21T19:06:00Z"/>
                    <w:rFonts w:ascii="Calibri" w:hAnsi="Calibri"/>
                    <w:color w:val="000000"/>
                    <w:sz w:val="22"/>
                    <w:szCs w:val="22"/>
                    <w:lang w:val="es-MX" w:eastAsia="es-MX"/>
                  </w:rPr>
                </w:rPrChange>
              </w:rPr>
            </w:pPr>
            <w:ins w:id="3367" w:author="Erlie Hasam Morfin Zavalza" w:date="2014-11-21T19:06:00Z">
              <w:r w:rsidRPr="005135B5">
                <w:rPr>
                  <w:rFonts w:ascii="Calibri" w:hAnsi="Calibri"/>
                  <w:color w:val="000000"/>
                  <w:sz w:val="16"/>
                  <w:szCs w:val="22"/>
                  <w:lang w:val="es-MX" w:eastAsia="es-MX"/>
                  <w:rPrChange w:id="3368" w:author="Erlie Hasam Morfin Zavalza" w:date="2014-11-21T19:07:00Z">
                    <w:rPr>
                      <w:rFonts w:ascii="Calibri" w:hAnsi="Calibri"/>
                      <w:color w:val="000000"/>
                      <w:sz w:val="22"/>
                      <w:szCs w:val="22"/>
                      <w:lang w:val="es-MX" w:eastAsia="es-MX"/>
                    </w:rPr>
                  </w:rPrChange>
                </w:rPr>
                <w:t>1044</w:t>
              </w:r>
            </w:ins>
          </w:p>
        </w:tc>
        <w:tc>
          <w:tcPr>
            <w:tcW w:w="0" w:type="auto"/>
            <w:tcBorders>
              <w:top w:val="nil"/>
              <w:left w:val="nil"/>
              <w:bottom w:val="single" w:sz="4" w:space="0" w:color="auto"/>
              <w:right w:val="single" w:sz="4" w:space="0" w:color="auto"/>
            </w:tcBorders>
            <w:shd w:val="clear" w:color="000000" w:fill="FCD5B4"/>
            <w:noWrap/>
            <w:hideMark/>
            <w:tcPrChange w:id="3369" w:author="Erlie Hasam Morfin Zavalza" w:date="2014-11-21T19:07:00Z">
              <w:tcPr>
                <w:tcW w:w="0" w:type="auto"/>
                <w:gridSpan w:val="2"/>
                <w:tcBorders>
                  <w:top w:val="nil"/>
                  <w:left w:val="nil"/>
                  <w:bottom w:val="single" w:sz="4" w:space="0" w:color="auto"/>
                  <w:right w:val="single" w:sz="4" w:space="0" w:color="auto"/>
                </w:tcBorders>
                <w:shd w:val="clear" w:color="000000" w:fill="FCD5B4"/>
                <w:noWrap/>
                <w:hideMark/>
              </w:tcPr>
            </w:tcPrChange>
          </w:tcPr>
          <w:p w14:paraId="046D78AB" w14:textId="77777777" w:rsidR="005135B5" w:rsidRPr="005135B5" w:rsidRDefault="005135B5" w:rsidP="005135B5">
            <w:pPr>
              <w:jc w:val="left"/>
              <w:rPr>
                <w:ins w:id="3370" w:author="Erlie Hasam Morfin Zavalza" w:date="2014-11-21T19:06:00Z"/>
                <w:rFonts w:ascii="Calibri" w:hAnsi="Calibri"/>
                <w:color w:val="000000"/>
                <w:sz w:val="16"/>
                <w:szCs w:val="22"/>
                <w:lang w:val="es-MX" w:eastAsia="es-MX"/>
                <w:rPrChange w:id="3371" w:author="Erlie Hasam Morfin Zavalza" w:date="2014-11-21T19:07:00Z">
                  <w:rPr>
                    <w:ins w:id="3372" w:author="Erlie Hasam Morfin Zavalza" w:date="2014-11-21T19:06:00Z"/>
                    <w:rFonts w:ascii="Calibri" w:hAnsi="Calibri"/>
                    <w:color w:val="000000"/>
                    <w:sz w:val="22"/>
                    <w:szCs w:val="22"/>
                    <w:lang w:val="es-MX" w:eastAsia="es-MX"/>
                  </w:rPr>
                </w:rPrChange>
              </w:rPr>
            </w:pPr>
            <w:ins w:id="3373" w:author="Erlie Hasam Morfin Zavalza" w:date="2014-11-21T19:06:00Z">
              <w:r w:rsidRPr="005135B5">
                <w:rPr>
                  <w:rFonts w:ascii="Calibri" w:hAnsi="Calibri"/>
                  <w:color w:val="000000"/>
                  <w:sz w:val="16"/>
                  <w:szCs w:val="22"/>
                  <w:lang w:val="es-MX" w:eastAsia="es-MX"/>
                  <w:rPrChange w:id="3374" w:author="Erlie Hasam Morfin Zavalza" w:date="2014-11-21T19:07:00Z">
                    <w:rPr>
                      <w:rFonts w:ascii="Calibri" w:hAnsi="Calibri"/>
                      <w:color w:val="000000"/>
                      <w:sz w:val="22"/>
                      <w:szCs w:val="22"/>
                      <w:lang w:val="es-MX" w:eastAsia="es-MX"/>
                    </w:rPr>
                  </w:rPrChange>
                </w:rPr>
                <w:t>$16,286.40</w:t>
              </w:r>
            </w:ins>
          </w:p>
        </w:tc>
      </w:tr>
      <w:tr w:rsidR="005135B5" w:rsidRPr="005135B5" w14:paraId="2DB51994" w14:textId="77777777" w:rsidTr="005135B5">
        <w:trPr>
          <w:trHeight w:val="300"/>
          <w:ins w:id="3375" w:author="Erlie Hasam Morfin Zavalza" w:date="2014-11-21T19:06:00Z"/>
        </w:trPr>
        <w:tc>
          <w:tcPr>
            <w:tcW w:w="0" w:type="auto"/>
            <w:gridSpan w:val="2"/>
            <w:tcBorders>
              <w:top w:val="nil"/>
              <w:left w:val="single" w:sz="4" w:space="0" w:color="auto"/>
              <w:bottom w:val="single" w:sz="4" w:space="0" w:color="auto"/>
              <w:right w:val="single" w:sz="4" w:space="0" w:color="auto"/>
            </w:tcBorders>
            <w:shd w:val="clear" w:color="000000" w:fill="FCD5B4"/>
            <w:noWrap/>
            <w:hideMark/>
          </w:tcPr>
          <w:p w14:paraId="7A9CCD62" w14:textId="636B5504" w:rsidR="005135B5" w:rsidRPr="005135B5" w:rsidRDefault="005135B5" w:rsidP="005135B5">
            <w:pPr>
              <w:jc w:val="left"/>
              <w:rPr>
                <w:ins w:id="3376" w:author="Erlie Hasam Morfin Zavalza" w:date="2014-11-21T19:06:00Z"/>
                <w:rFonts w:ascii="Calibri" w:hAnsi="Calibri"/>
                <w:color w:val="000000"/>
                <w:sz w:val="16"/>
                <w:szCs w:val="22"/>
                <w:lang w:val="es-MX" w:eastAsia="es-MX"/>
                <w:rPrChange w:id="3377" w:author="Erlie Hasam Morfin Zavalza" w:date="2014-11-21T19:07:00Z">
                  <w:rPr>
                    <w:ins w:id="3378" w:author="Erlie Hasam Morfin Zavalza" w:date="2014-11-21T19:06:00Z"/>
                    <w:rFonts w:ascii="Calibri" w:hAnsi="Calibri"/>
                    <w:color w:val="000000"/>
                    <w:sz w:val="22"/>
                    <w:szCs w:val="22"/>
                    <w:lang w:val="es-MX" w:eastAsia="es-MX"/>
                  </w:rPr>
                </w:rPrChange>
              </w:rPr>
            </w:pPr>
            <w:ins w:id="3379" w:author="Erlie Hasam Morfin Zavalza" w:date="2014-11-21T19:06:00Z">
              <w:r w:rsidRPr="005135B5">
                <w:rPr>
                  <w:rFonts w:ascii="Calibri" w:hAnsi="Calibri"/>
                  <w:color w:val="000000"/>
                  <w:sz w:val="16"/>
                  <w:szCs w:val="22"/>
                  <w:lang w:val="es-MX" w:eastAsia="es-MX"/>
                  <w:rPrChange w:id="3380" w:author="Erlie Hasam Morfin Zavalza" w:date="2014-11-21T19:07:00Z">
                    <w:rPr>
                      <w:rFonts w:ascii="Calibri" w:hAnsi="Calibri"/>
                      <w:color w:val="000000"/>
                      <w:sz w:val="22"/>
                      <w:szCs w:val="22"/>
                      <w:lang w:val="es-MX" w:eastAsia="es-MX"/>
                    </w:rPr>
                  </w:rPrChange>
                </w:rPr>
                <w:t xml:space="preserve">Carne </w:t>
              </w:r>
            </w:ins>
            <w:ins w:id="3381" w:author="Erlie Hasam Morfin Zavalza" w:date="2014-11-21T19:08:00Z">
              <w:r w:rsidRPr="005135B5">
                <w:rPr>
                  <w:rFonts w:ascii="Calibri" w:hAnsi="Calibri"/>
                  <w:color w:val="000000"/>
                  <w:sz w:val="16"/>
                  <w:szCs w:val="22"/>
                  <w:lang w:val="es-MX" w:eastAsia="es-MX"/>
                </w:rPr>
                <w:t>Sobrecostillas</w:t>
              </w:r>
            </w:ins>
          </w:p>
        </w:tc>
        <w:tc>
          <w:tcPr>
            <w:tcW w:w="0" w:type="auto"/>
            <w:tcBorders>
              <w:top w:val="nil"/>
              <w:left w:val="nil"/>
              <w:bottom w:val="single" w:sz="4" w:space="0" w:color="auto"/>
              <w:right w:val="single" w:sz="4" w:space="0" w:color="auto"/>
            </w:tcBorders>
            <w:shd w:val="clear" w:color="000000" w:fill="FCD5B4"/>
            <w:noWrap/>
            <w:hideMark/>
          </w:tcPr>
          <w:p w14:paraId="6C8017DE" w14:textId="77777777" w:rsidR="005135B5" w:rsidRPr="005135B5" w:rsidRDefault="005135B5" w:rsidP="005135B5">
            <w:pPr>
              <w:jc w:val="left"/>
              <w:rPr>
                <w:ins w:id="3382" w:author="Erlie Hasam Morfin Zavalza" w:date="2014-11-21T19:06:00Z"/>
                <w:rFonts w:ascii="Calibri" w:hAnsi="Calibri"/>
                <w:color w:val="000000"/>
                <w:sz w:val="16"/>
                <w:szCs w:val="22"/>
                <w:lang w:val="es-MX" w:eastAsia="es-MX"/>
                <w:rPrChange w:id="3383" w:author="Erlie Hasam Morfin Zavalza" w:date="2014-11-21T19:07:00Z">
                  <w:rPr>
                    <w:ins w:id="3384" w:author="Erlie Hasam Morfin Zavalza" w:date="2014-11-21T19:06:00Z"/>
                    <w:rFonts w:ascii="Calibri" w:hAnsi="Calibri"/>
                    <w:color w:val="000000"/>
                    <w:sz w:val="22"/>
                    <w:szCs w:val="22"/>
                    <w:lang w:val="es-MX" w:eastAsia="es-MX"/>
                  </w:rPr>
                </w:rPrChange>
              </w:rPr>
            </w:pPr>
            <w:ins w:id="3385" w:author="Erlie Hasam Morfin Zavalza" w:date="2014-11-21T19:06:00Z">
              <w:r w:rsidRPr="005135B5">
                <w:rPr>
                  <w:rFonts w:ascii="Calibri" w:hAnsi="Calibri"/>
                  <w:color w:val="000000"/>
                  <w:sz w:val="16"/>
                  <w:szCs w:val="22"/>
                  <w:lang w:val="es-MX" w:eastAsia="es-MX"/>
                  <w:rPrChange w:id="3386"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
          <w:p w14:paraId="092095D0" w14:textId="77777777" w:rsidR="005135B5" w:rsidRPr="005135B5" w:rsidRDefault="005135B5" w:rsidP="005135B5">
            <w:pPr>
              <w:jc w:val="left"/>
              <w:rPr>
                <w:ins w:id="3387" w:author="Erlie Hasam Morfin Zavalza" w:date="2014-11-21T19:06:00Z"/>
                <w:rFonts w:ascii="Calibri" w:hAnsi="Calibri"/>
                <w:color w:val="000000"/>
                <w:sz w:val="16"/>
                <w:szCs w:val="22"/>
                <w:lang w:val="es-MX" w:eastAsia="es-MX"/>
                <w:rPrChange w:id="3388" w:author="Erlie Hasam Morfin Zavalza" w:date="2014-11-21T19:07:00Z">
                  <w:rPr>
                    <w:ins w:id="3389" w:author="Erlie Hasam Morfin Zavalza" w:date="2014-11-21T19:06:00Z"/>
                    <w:rFonts w:ascii="Calibri" w:hAnsi="Calibri"/>
                    <w:color w:val="000000"/>
                    <w:sz w:val="22"/>
                    <w:szCs w:val="22"/>
                    <w:lang w:val="es-MX" w:eastAsia="es-MX"/>
                  </w:rPr>
                </w:rPrChange>
              </w:rPr>
            </w:pPr>
            <w:ins w:id="3390" w:author="Erlie Hasam Morfin Zavalza" w:date="2014-11-21T19:06:00Z">
              <w:r w:rsidRPr="005135B5">
                <w:rPr>
                  <w:rFonts w:ascii="Calibri" w:hAnsi="Calibri"/>
                  <w:color w:val="000000"/>
                  <w:sz w:val="16"/>
                  <w:szCs w:val="22"/>
                  <w:lang w:val="es-MX" w:eastAsia="es-MX"/>
                  <w:rPrChange w:id="3391" w:author="Erlie Hasam Morfin Zavalza" w:date="2014-11-21T19:07:00Z">
                    <w:rPr>
                      <w:rFonts w:ascii="Calibri" w:hAnsi="Calibri"/>
                      <w:color w:val="000000"/>
                      <w:sz w:val="22"/>
                      <w:szCs w:val="22"/>
                      <w:lang w:val="es-MX" w:eastAsia="es-MX"/>
                    </w:rPr>
                  </w:rPrChange>
                </w:rPr>
                <w:t>32</w:t>
              </w:r>
            </w:ins>
          </w:p>
        </w:tc>
        <w:tc>
          <w:tcPr>
            <w:tcW w:w="0" w:type="auto"/>
            <w:gridSpan w:val="2"/>
            <w:tcBorders>
              <w:top w:val="nil"/>
              <w:left w:val="nil"/>
              <w:bottom w:val="single" w:sz="4" w:space="0" w:color="auto"/>
              <w:right w:val="single" w:sz="4" w:space="0" w:color="auto"/>
            </w:tcBorders>
            <w:shd w:val="clear" w:color="000000" w:fill="FCD5B4"/>
            <w:noWrap/>
            <w:hideMark/>
          </w:tcPr>
          <w:p w14:paraId="42201146" w14:textId="77777777" w:rsidR="005135B5" w:rsidRPr="005135B5" w:rsidRDefault="005135B5" w:rsidP="005135B5">
            <w:pPr>
              <w:jc w:val="left"/>
              <w:rPr>
                <w:ins w:id="3392" w:author="Erlie Hasam Morfin Zavalza" w:date="2014-11-21T19:06:00Z"/>
                <w:rFonts w:ascii="Calibri" w:hAnsi="Calibri"/>
                <w:color w:val="000000"/>
                <w:sz w:val="16"/>
                <w:szCs w:val="22"/>
                <w:lang w:val="es-MX" w:eastAsia="es-MX"/>
                <w:rPrChange w:id="3393" w:author="Erlie Hasam Morfin Zavalza" w:date="2014-11-21T19:07:00Z">
                  <w:rPr>
                    <w:ins w:id="3394" w:author="Erlie Hasam Morfin Zavalza" w:date="2014-11-21T19:06:00Z"/>
                    <w:rFonts w:ascii="Calibri" w:hAnsi="Calibri"/>
                    <w:color w:val="000000"/>
                    <w:sz w:val="22"/>
                    <w:szCs w:val="22"/>
                    <w:lang w:val="es-MX" w:eastAsia="es-MX"/>
                  </w:rPr>
                </w:rPrChange>
              </w:rPr>
            </w:pPr>
            <w:ins w:id="3395" w:author="Erlie Hasam Morfin Zavalza" w:date="2014-11-21T19:06:00Z">
              <w:r w:rsidRPr="005135B5">
                <w:rPr>
                  <w:rFonts w:ascii="Calibri" w:hAnsi="Calibri"/>
                  <w:color w:val="000000"/>
                  <w:sz w:val="16"/>
                  <w:szCs w:val="22"/>
                  <w:lang w:val="es-MX" w:eastAsia="es-MX"/>
                  <w:rPrChange w:id="3396" w:author="Erlie Hasam Morfin Zavalza" w:date="2014-11-21T19:07:00Z">
                    <w:rPr>
                      <w:rFonts w:ascii="Calibri" w:hAnsi="Calibri"/>
                      <w:color w:val="000000"/>
                      <w:sz w:val="22"/>
                      <w:szCs w:val="22"/>
                      <w:lang w:val="es-MX" w:eastAsia="es-MX"/>
                    </w:rPr>
                  </w:rPrChange>
                </w:rPr>
                <w:t>3590</w:t>
              </w:r>
            </w:ins>
          </w:p>
        </w:tc>
        <w:tc>
          <w:tcPr>
            <w:tcW w:w="0" w:type="auto"/>
            <w:tcBorders>
              <w:top w:val="nil"/>
              <w:left w:val="nil"/>
              <w:bottom w:val="single" w:sz="4" w:space="0" w:color="auto"/>
              <w:right w:val="single" w:sz="4" w:space="0" w:color="auto"/>
            </w:tcBorders>
            <w:shd w:val="clear" w:color="000000" w:fill="FCD5B4"/>
            <w:noWrap/>
            <w:hideMark/>
          </w:tcPr>
          <w:p w14:paraId="6343738F" w14:textId="77777777" w:rsidR="005135B5" w:rsidRPr="005135B5" w:rsidRDefault="005135B5" w:rsidP="005135B5">
            <w:pPr>
              <w:jc w:val="left"/>
              <w:rPr>
                <w:ins w:id="3397" w:author="Erlie Hasam Morfin Zavalza" w:date="2014-11-21T19:06:00Z"/>
                <w:rFonts w:ascii="Calibri" w:hAnsi="Calibri"/>
                <w:color w:val="000000"/>
                <w:sz w:val="16"/>
                <w:szCs w:val="22"/>
                <w:lang w:val="es-MX" w:eastAsia="es-MX"/>
                <w:rPrChange w:id="3398" w:author="Erlie Hasam Morfin Zavalza" w:date="2014-11-21T19:07:00Z">
                  <w:rPr>
                    <w:ins w:id="3399" w:author="Erlie Hasam Morfin Zavalza" w:date="2014-11-21T19:06:00Z"/>
                    <w:rFonts w:ascii="Calibri" w:hAnsi="Calibri"/>
                    <w:color w:val="000000"/>
                    <w:sz w:val="22"/>
                    <w:szCs w:val="22"/>
                    <w:lang w:val="es-MX" w:eastAsia="es-MX"/>
                  </w:rPr>
                </w:rPrChange>
              </w:rPr>
            </w:pPr>
            <w:ins w:id="3400" w:author="Erlie Hasam Morfin Zavalza" w:date="2014-11-21T19:06:00Z">
              <w:r w:rsidRPr="005135B5">
                <w:rPr>
                  <w:rFonts w:ascii="Calibri" w:hAnsi="Calibri"/>
                  <w:color w:val="000000"/>
                  <w:sz w:val="16"/>
                  <w:szCs w:val="22"/>
                  <w:lang w:val="es-MX" w:eastAsia="es-MX"/>
                  <w:rPrChange w:id="3401" w:author="Erlie Hasam Morfin Zavalza" w:date="2014-11-21T19:07:00Z">
                    <w:rPr>
                      <w:rFonts w:ascii="Calibri" w:hAnsi="Calibri"/>
                      <w:color w:val="000000"/>
                      <w:sz w:val="22"/>
                      <w:szCs w:val="22"/>
                      <w:lang w:val="es-MX" w:eastAsia="es-MX"/>
                    </w:rPr>
                  </w:rPrChange>
                </w:rPr>
                <w:t>$114,880.00</w:t>
              </w:r>
            </w:ins>
          </w:p>
        </w:tc>
      </w:tr>
      <w:tr w:rsidR="005135B5" w:rsidRPr="005135B5" w14:paraId="2123B037" w14:textId="77777777" w:rsidTr="005135B5">
        <w:tblPrEx>
          <w:tblPrExChange w:id="3402" w:author="Erlie Hasam Morfin Zavalza" w:date="2014-11-21T19:08:00Z">
            <w:tblPrEx>
              <w:tblW w:w="0" w:type="auto"/>
            </w:tblPrEx>
          </w:tblPrExChange>
        </w:tblPrEx>
        <w:trPr>
          <w:trHeight w:val="252"/>
          <w:ins w:id="3403" w:author="Erlie Hasam Morfin Zavalza" w:date="2014-11-21T19:06:00Z"/>
          <w:trPrChange w:id="3404" w:author="Erlie Hasam Morfin Zavalza" w:date="2014-11-21T19:08:00Z">
            <w:trPr>
              <w:gridAfter w:val="0"/>
              <w:trHeight w:val="405"/>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405"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17A31A6F" w14:textId="77777777" w:rsidR="005135B5" w:rsidRPr="005135B5" w:rsidRDefault="005135B5" w:rsidP="005135B5">
            <w:pPr>
              <w:jc w:val="left"/>
              <w:rPr>
                <w:ins w:id="3406" w:author="Erlie Hasam Morfin Zavalza" w:date="2014-11-21T19:06:00Z"/>
                <w:rFonts w:ascii="Calibri" w:hAnsi="Calibri"/>
                <w:color w:val="000000"/>
                <w:sz w:val="16"/>
                <w:szCs w:val="22"/>
                <w:lang w:val="es-MX" w:eastAsia="es-MX"/>
                <w:rPrChange w:id="3407" w:author="Erlie Hasam Morfin Zavalza" w:date="2014-11-21T19:07:00Z">
                  <w:rPr>
                    <w:ins w:id="3408" w:author="Erlie Hasam Morfin Zavalza" w:date="2014-11-21T19:06:00Z"/>
                    <w:rFonts w:ascii="Calibri" w:hAnsi="Calibri"/>
                    <w:color w:val="000000"/>
                    <w:sz w:val="22"/>
                    <w:szCs w:val="22"/>
                    <w:lang w:val="es-MX" w:eastAsia="es-MX"/>
                  </w:rPr>
                </w:rPrChange>
              </w:rPr>
            </w:pPr>
            <w:ins w:id="3409" w:author="Erlie Hasam Morfin Zavalza" w:date="2014-11-21T19:06:00Z">
              <w:r w:rsidRPr="005135B5">
                <w:rPr>
                  <w:rFonts w:ascii="Calibri" w:hAnsi="Calibri"/>
                  <w:color w:val="000000"/>
                  <w:sz w:val="16"/>
                  <w:szCs w:val="22"/>
                  <w:lang w:val="es-MX" w:eastAsia="es-MX"/>
                  <w:rPrChange w:id="3410" w:author="Erlie Hasam Morfin Zavalza" w:date="2014-11-21T19:07:00Z">
                    <w:rPr>
                      <w:rFonts w:ascii="Calibri" w:hAnsi="Calibri"/>
                      <w:color w:val="000000"/>
                      <w:sz w:val="22"/>
                      <w:szCs w:val="22"/>
                      <w:lang w:val="es-MX" w:eastAsia="es-MX"/>
                    </w:rPr>
                  </w:rPrChange>
                </w:rPr>
                <w:t>Aceite</w:t>
              </w:r>
            </w:ins>
          </w:p>
        </w:tc>
        <w:tc>
          <w:tcPr>
            <w:tcW w:w="0" w:type="auto"/>
            <w:tcBorders>
              <w:top w:val="nil"/>
              <w:left w:val="nil"/>
              <w:bottom w:val="single" w:sz="4" w:space="0" w:color="auto"/>
              <w:right w:val="single" w:sz="4" w:space="0" w:color="auto"/>
            </w:tcBorders>
            <w:shd w:val="clear" w:color="000000" w:fill="FCD5B4"/>
            <w:noWrap/>
            <w:hideMark/>
            <w:tcPrChange w:id="3411"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6739DBBB" w14:textId="77777777" w:rsidR="005135B5" w:rsidRPr="005135B5" w:rsidRDefault="005135B5" w:rsidP="005135B5">
            <w:pPr>
              <w:jc w:val="left"/>
              <w:rPr>
                <w:ins w:id="3412" w:author="Erlie Hasam Morfin Zavalza" w:date="2014-11-21T19:06:00Z"/>
                <w:rFonts w:ascii="Calibri" w:hAnsi="Calibri"/>
                <w:color w:val="000000"/>
                <w:sz w:val="16"/>
                <w:szCs w:val="22"/>
                <w:lang w:val="es-MX" w:eastAsia="es-MX"/>
                <w:rPrChange w:id="3413" w:author="Erlie Hasam Morfin Zavalza" w:date="2014-11-21T19:07:00Z">
                  <w:rPr>
                    <w:ins w:id="3414" w:author="Erlie Hasam Morfin Zavalza" w:date="2014-11-21T19:06:00Z"/>
                    <w:rFonts w:ascii="Calibri" w:hAnsi="Calibri"/>
                    <w:color w:val="000000"/>
                    <w:sz w:val="22"/>
                    <w:szCs w:val="22"/>
                    <w:lang w:val="es-MX" w:eastAsia="es-MX"/>
                  </w:rPr>
                </w:rPrChange>
              </w:rPr>
            </w:pPr>
            <w:ins w:id="3415" w:author="Erlie Hasam Morfin Zavalza" w:date="2014-11-21T19:06:00Z">
              <w:r w:rsidRPr="005135B5">
                <w:rPr>
                  <w:rFonts w:ascii="Calibri" w:hAnsi="Calibri"/>
                  <w:color w:val="000000"/>
                  <w:sz w:val="16"/>
                  <w:szCs w:val="22"/>
                  <w:lang w:val="es-MX" w:eastAsia="es-MX"/>
                  <w:rPrChange w:id="3416" w:author="Erlie Hasam Morfin Zavalza" w:date="2014-11-21T19:07:00Z">
                    <w:rPr>
                      <w:rFonts w:ascii="Calibri" w:hAnsi="Calibri"/>
                      <w:color w:val="000000"/>
                      <w:sz w:val="22"/>
                      <w:szCs w:val="22"/>
                      <w:lang w:val="es-MX" w:eastAsia="es-MX"/>
                    </w:rPr>
                  </w:rPrChange>
                </w:rPr>
                <w:t>Litros</w:t>
              </w:r>
            </w:ins>
          </w:p>
        </w:tc>
        <w:tc>
          <w:tcPr>
            <w:tcW w:w="0" w:type="auto"/>
            <w:tcBorders>
              <w:top w:val="nil"/>
              <w:left w:val="nil"/>
              <w:bottom w:val="single" w:sz="4" w:space="0" w:color="auto"/>
              <w:right w:val="single" w:sz="4" w:space="0" w:color="auto"/>
            </w:tcBorders>
            <w:shd w:val="clear" w:color="000000" w:fill="FCD5B4"/>
            <w:noWrap/>
            <w:hideMark/>
            <w:tcPrChange w:id="3417"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1AF72BF" w14:textId="77777777" w:rsidR="005135B5" w:rsidRPr="005135B5" w:rsidRDefault="005135B5" w:rsidP="005135B5">
            <w:pPr>
              <w:jc w:val="left"/>
              <w:rPr>
                <w:ins w:id="3418" w:author="Erlie Hasam Morfin Zavalza" w:date="2014-11-21T19:06:00Z"/>
                <w:rFonts w:ascii="Calibri" w:hAnsi="Calibri"/>
                <w:color w:val="000000"/>
                <w:sz w:val="16"/>
                <w:szCs w:val="22"/>
                <w:lang w:val="es-MX" w:eastAsia="es-MX"/>
                <w:rPrChange w:id="3419" w:author="Erlie Hasam Morfin Zavalza" w:date="2014-11-21T19:07:00Z">
                  <w:rPr>
                    <w:ins w:id="3420" w:author="Erlie Hasam Morfin Zavalza" w:date="2014-11-21T19:06:00Z"/>
                    <w:rFonts w:ascii="Calibri" w:hAnsi="Calibri"/>
                    <w:color w:val="000000"/>
                    <w:sz w:val="22"/>
                    <w:szCs w:val="22"/>
                    <w:lang w:val="es-MX" w:eastAsia="es-MX"/>
                  </w:rPr>
                </w:rPrChange>
              </w:rPr>
            </w:pPr>
            <w:ins w:id="3421" w:author="Erlie Hasam Morfin Zavalza" w:date="2014-11-21T19:06:00Z">
              <w:r w:rsidRPr="005135B5">
                <w:rPr>
                  <w:rFonts w:ascii="Calibri" w:hAnsi="Calibri"/>
                  <w:color w:val="000000"/>
                  <w:sz w:val="16"/>
                  <w:szCs w:val="22"/>
                  <w:lang w:val="es-MX" w:eastAsia="es-MX"/>
                  <w:rPrChange w:id="3422" w:author="Erlie Hasam Morfin Zavalza" w:date="2014-11-21T19:07:00Z">
                    <w:rPr>
                      <w:rFonts w:ascii="Calibri" w:hAnsi="Calibri"/>
                      <w:color w:val="000000"/>
                      <w:sz w:val="22"/>
                      <w:szCs w:val="22"/>
                      <w:lang w:val="es-MX" w:eastAsia="es-MX"/>
                    </w:rPr>
                  </w:rPrChange>
                </w:rPr>
                <w:t>2.88</w:t>
              </w:r>
            </w:ins>
          </w:p>
        </w:tc>
        <w:tc>
          <w:tcPr>
            <w:tcW w:w="0" w:type="auto"/>
            <w:gridSpan w:val="2"/>
            <w:tcBorders>
              <w:top w:val="nil"/>
              <w:left w:val="nil"/>
              <w:bottom w:val="single" w:sz="4" w:space="0" w:color="auto"/>
              <w:right w:val="single" w:sz="4" w:space="0" w:color="auto"/>
            </w:tcBorders>
            <w:shd w:val="clear" w:color="000000" w:fill="FCD5B4"/>
            <w:noWrap/>
            <w:hideMark/>
            <w:tcPrChange w:id="3423"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32D1CCC0" w14:textId="77777777" w:rsidR="005135B5" w:rsidRPr="005135B5" w:rsidRDefault="005135B5" w:rsidP="005135B5">
            <w:pPr>
              <w:jc w:val="left"/>
              <w:rPr>
                <w:ins w:id="3424" w:author="Erlie Hasam Morfin Zavalza" w:date="2014-11-21T19:06:00Z"/>
                <w:rFonts w:ascii="Calibri" w:hAnsi="Calibri"/>
                <w:color w:val="000000"/>
                <w:sz w:val="16"/>
                <w:szCs w:val="22"/>
                <w:lang w:val="es-MX" w:eastAsia="es-MX"/>
                <w:rPrChange w:id="3425" w:author="Erlie Hasam Morfin Zavalza" w:date="2014-11-21T19:07:00Z">
                  <w:rPr>
                    <w:ins w:id="3426" w:author="Erlie Hasam Morfin Zavalza" w:date="2014-11-21T19:06:00Z"/>
                    <w:rFonts w:ascii="Calibri" w:hAnsi="Calibri"/>
                    <w:color w:val="000000"/>
                    <w:sz w:val="22"/>
                    <w:szCs w:val="22"/>
                    <w:lang w:val="es-MX" w:eastAsia="es-MX"/>
                  </w:rPr>
                </w:rPrChange>
              </w:rPr>
            </w:pPr>
            <w:ins w:id="3427" w:author="Erlie Hasam Morfin Zavalza" w:date="2014-11-21T19:06:00Z">
              <w:r w:rsidRPr="005135B5">
                <w:rPr>
                  <w:rFonts w:ascii="Calibri" w:hAnsi="Calibri"/>
                  <w:color w:val="000000"/>
                  <w:sz w:val="16"/>
                  <w:szCs w:val="22"/>
                  <w:lang w:val="es-MX" w:eastAsia="es-MX"/>
                  <w:rPrChange w:id="3428" w:author="Erlie Hasam Morfin Zavalza" w:date="2014-11-21T19:07:00Z">
                    <w:rPr>
                      <w:rFonts w:ascii="Calibri" w:hAnsi="Calibri"/>
                      <w:color w:val="000000"/>
                      <w:sz w:val="22"/>
                      <w:szCs w:val="22"/>
                      <w:lang w:val="es-MX" w:eastAsia="es-MX"/>
                    </w:rPr>
                  </w:rPrChange>
                </w:rPr>
                <w:t>1500</w:t>
              </w:r>
            </w:ins>
          </w:p>
        </w:tc>
        <w:tc>
          <w:tcPr>
            <w:tcW w:w="0" w:type="auto"/>
            <w:tcBorders>
              <w:top w:val="nil"/>
              <w:left w:val="nil"/>
              <w:bottom w:val="single" w:sz="4" w:space="0" w:color="auto"/>
              <w:right w:val="single" w:sz="4" w:space="0" w:color="auto"/>
            </w:tcBorders>
            <w:shd w:val="clear" w:color="000000" w:fill="FCD5B4"/>
            <w:noWrap/>
            <w:hideMark/>
            <w:tcPrChange w:id="3429"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5A8A08A" w14:textId="77777777" w:rsidR="005135B5" w:rsidRPr="005135B5" w:rsidRDefault="005135B5" w:rsidP="005135B5">
            <w:pPr>
              <w:jc w:val="left"/>
              <w:rPr>
                <w:ins w:id="3430" w:author="Erlie Hasam Morfin Zavalza" w:date="2014-11-21T19:06:00Z"/>
                <w:rFonts w:ascii="Calibri" w:hAnsi="Calibri"/>
                <w:color w:val="000000"/>
                <w:sz w:val="16"/>
                <w:szCs w:val="22"/>
                <w:lang w:val="es-MX" w:eastAsia="es-MX"/>
                <w:rPrChange w:id="3431" w:author="Erlie Hasam Morfin Zavalza" w:date="2014-11-21T19:07:00Z">
                  <w:rPr>
                    <w:ins w:id="3432" w:author="Erlie Hasam Morfin Zavalza" w:date="2014-11-21T19:06:00Z"/>
                    <w:rFonts w:ascii="Calibri" w:hAnsi="Calibri"/>
                    <w:color w:val="000000"/>
                    <w:sz w:val="22"/>
                    <w:szCs w:val="22"/>
                    <w:lang w:val="es-MX" w:eastAsia="es-MX"/>
                  </w:rPr>
                </w:rPrChange>
              </w:rPr>
            </w:pPr>
            <w:ins w:id="3433" w:author="Erlie Hasam Morfin Zavalza" w:date="2014-11-21T19:06:00Z">
              <w:r w:rsidRPr="005135B5">
                <w:rPr>
                  <w:rFonts w:ascii="Calibri" w:hAnsi="Calibri"/>
                  <w:color w:val="000000"/>
                  <w:sz w:val="16"/>
                  <w:szCs w:val="22"/>
                  <w:lang w:val="es-MX" w:eastAsia="es-MX"/>
                  <w:rPrChange w:id="3434" w:author="Erlie Hasam Morfin Zavalza" w:date="2014-11-21T19:07:00Z">
                    <w:rPr>
                      <w:rFonts w:ascii="Calibri" w:hAnsi="Calibri"/>
                      <w:color w:val="000000"/>
                      <w:sz w:val="22"/>
                      <w:szCs w:val="22"/>
                      <w:lang w:val="es-MX" w:eastAsia="es-MX"/>
                    </w:rPr>
                  </w:rPrChange>
                </w:rPr>
                <w:t>$4,320.00</w:t>
              </w:r>
            </w:ins>
          </w:p>
        </w:tc>
      </w:tr>
      <w:tr w:rsidR="005135B5" w:rsidRPr="005135B5" w14:paraId="775CA0C1" w14:textId="77777777" w:rsidTr="005135B5">
        <w:tblPrEx>
          <w:tblPrExChange w:id="3435" w:author="Erlie Hasam Morfin Zavalza" w:date="2014-11-21T19:08:00Z">
            <w:tblPrEx>
              <w:tblW w:w="0" w:type="auto"/>
            </w:tblPrEx>
          </w:tblPrExChange>
        </w:tblPrEx>
        <w:trPr>
          <w:trHeight w:val="269"/>
          <w:ins w:id="3436" w:author="Erlie Hasam Morfin Zavalza" w:date="2014-11-21T19:06:00Z"/>
          <w:trPrChange w:id="3437" w:author="Erlie Hasam Morfin Zavalza" w:date="2014-11-21T19:08:00Z">
            <w:trPr>
              <w:gridAfter w:val="0"/>
              <w:trHeight w:val="375"/>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438"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712BFEE6" w14:textId="77777777" w:rsidR="005135B5" w:rsidRPr="005135B5" w:rsidRDefault="005135B5" w:rsidP="005135B5">
            <w:pPr>
              <w:jc w:val="left"/>
              <w:rPr>
                <w:ins w:id="3439" w:author="Erlie Hasam Morfin Zavalza" w:date="2014-11-21T19:06:00Z"/>
                <w:rFonts w:ascii="Calibri" w:hAnsi="Calibri"/>
                <w:color w:val="000000"/>
                <w:sz w:val="16"/>
                <w:szCs w:val="22"/>
                <w:lang w:val="es-MX" w:eastAsia="es-MX"/>
                <w:rPrChange w:id="3440" w:author="Erlie Hasam Morfin Zavalza" w:date="2014-11-21T19:07:00Z">
                  <w:rPr>
                    <w:ins w:id="3441" w:author="Erlie Hasam Morfin Zavalza" w:date="2014-11-21T19:06:00Z"/>
                    <w:rFonts w:ascii="Calibri" w:hAnsi="Calibri"/>
                    <w:color w:val="000000"/>
                    <w:sz w:val="22"/>
                    <w:szCs w:val="22"/>
                    <w:lang w:val="es-MX" w:eastAsia="es-MX"/>
                  </w:rPr>
                </w:rPrChange>
              </w:rPr>
            </w:pPr>
            <w:ins w:id="3442" w:author="Erlie Hasam Morfin Zavalza" w:date="2014-11-21T19:06:00Z">
              <w:r w:rsidRPr="005135B5">
                <w:rPr>
                  <w:rFonts w:ascii="Calibri" w:hAnsi="Calibri"/>
                  <w:color w:val="000000"/>
                  <w:sz w:val="16"/>
                  <w:szCs w:val="22"/>
                  <w:lang w:val="es-MX" w:eastAsia="es-MX"/>
                  <w:rPrChange w:id="3443" w:author="Erlie Hasam Morfin Zavalza" w:date="2014-11-21T19:07:00Z">
                    <w:rPr>
                      <w:rFonts w:ascii="Calibri" w:hAnsi="Calibri"/>
                      <w:color w:val="000000"/>
                      <w:sz w:val="22"/>
                      <w:szCs w:val="22"/>
                      <w:lang w:val="es-MX" w:eastAsia="es-MX"/>
                    </w:rPr>
                  </w:rPrChange>
                </w:rPr>
                <w:t>Manteca</w:t>
              </w:r>
            </w:ins>
          </w:p>
        </w:tc>
        <w:tc>
          <w:tcPr>
            <w:tcW w:w="0" w:type="auto"/>
            <w:tcBorders>
              <w:top w:val="nil"/>
              <w:left w:val="nil"/>
              <w:bottom w:val="single" w:sz="4" w:space="0" w:color="auto"/>
              <w:right w:val="single" w:sz="4" w:space="0" w:color="auto"/>
            </w:tcBorders>
            <w:shd w:val="clear" w:color="000000" w:fill="FCD5B4"/>
            <w:noWrap/>
            <w:hideMark/>
            <w:tcPrChange w:id="3444"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FDEC45A" w14:textId="77777777" w:rsidR="005135B5" w:rsidRPr="005135B5" w:rsidRDefault="005135B5" w:rsidP="005135B5">
            <w:pPr>
              <w:jc w:val="left"/>
              <w:rPr>
                <w:ins w:id="3445" w:author="Erlie Hasam Morfin Zavalza" w:date="2014-11-21T19:06:00Z"/>
                <w:rFonts w:ascii="Calibri" w:hAnsi="Calibri"/>
                <w:color w:val="000000"/>
                <w:sz w:val="16"/>
                <w:szCs w:val="22"/>
                <w:lang w:val="es-MX" w:eastAsia="es-MX"/>
                <w:rPrChange w:id="3446" w:author="Erlie Hasam Morfin Zavalza" w:date="2014-11-21T19:07:00Z">
                  <w:rPr>
                    <w:ins w:id="3447" w:author="Erlie Hasam Morfin Zavalza" w:date="2014-11-21T19:06:00Z"/>
                    <w:rFonts w:ascii="Calibri" w:hAnsi="Calibri"/>
                    <w:color w:val="000000"/>
                    <w:sz w:val="22"/>
                    <w:szCs w:val="22"/>
                    <w:lang w:val="es-MX" w:eastAsia="es-MX"/>
                  </w:rPr>
                </w:rPrChange>
              </w:rPr>
            </w:pPr>
            <w:ins w:id="3448" w:author="Erlie Hasam Morfin Zavalza" w:date="2014-11-21T19:06:00Z">
              <w:r w:rsidRPr="005135B5">
                <w:rPr>
                  <w:rFonts w:ascii="Calibri" w:hAnsi="Calibri"/>
                  <w:color w:val="000000"/>
                  <w:sz w:val="16"/>
                  <w:szCs w:val="22"/>
                  <w:lang w:val="es-MX" w:eastAsia="es-MX"/>
                  <w:rPrChange w:id="3449"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450"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601F81D7" w14:textId="77777777" w:rsidR="005135B5" w:rsidRPr="005135B5" w:rsidRDefault="005135B5" w:rsidP="005135B5">
            <w:pPr>
              <w:jc w:val="left"/>
              <w:rPr>
                <w:ins w:id="3451" w:author="Erlie Hasam Morfin Zavalza" w:date="2014-11-21T19:06:00Z"/>
                <w:rFonts w:ascii="Calibri" w:hAnsi="Calibri"/>
                <w:color w:val="000000"/>
                <w:sz w:val="16"/>
                <w:szCs w:val="22"/>
                <w:lang w:val="es-MX" w:eastAsia="es-MX"/>
                <w:rPrChange w:id="3452" w:author="Erlie Hasam Morfin Zavalza" w:date="2014-11-21T19:07:00Z">
                  <w:rPr>
                    <w:ins w:id="3453" w:author="Erlie Hasam Morfin Zavalza" w:date="2014-11-21T19:06:00Z"/>
                    <w:rFonts w:ascii="Calibri" w:hAnsi="Calibri"/>
                    <w:color w:val="000000"/>
                    <w:sz w:val="22"/>
                    <w:szCs w:val="22"/>
                    <w:lang w:val="es-MX" w:eastAsia="es-MX"/>
                  </w:rPr>
                </w:rPrChange>
              </w:rPr>
            </w:pPr>
            <w:ins w:id="3454" w:author="Erlie Hasam Morfin Zavalza" w:date="2014-11-21T19:06:00Z">
              <w:r w:rsidRPr="005135B5">
                <w:rPr>
                  <w:rFonts w:ascii="Calibri" w:hAnsi="Calibri"/>
                  <w:color w:val="000000"/>
                  <w:sz w:val="16"/>
                  <w:szCs w:val="22"/>
                  <w:lang w:val="es-MX" w:eastAsia="es-MX"/>
                  <w:rPrChange w:id="3455" w:author="Erlie Hasam Morfin Zavalza" w:date="2014-11-21T19:07:00Z">
                    <w:rPr>
                      <w:rFonts w:ascii="Calibri" w:hAnsi="Calibri"/>
                      <w:color w:val="000000"/>
                      <w:sz w:val="22"/>
                      <w:szCs w:val="22"/>
                      <w:lang w:val="es-MX" w:eastAsia="es-MX"/>
                    </w:rPr>
                  </w:rPrChange>
                </w:rPr>
                <w:t>16</w:t>
              </w:r>
            </w:ins>
          </w:p>
        </w:tc>
        <w:tc>
          <w:tcPr>
            <w:tcW w:w="0" w:type="auto"/>
            <w:gridSpan w:val="2"/>
            <w:tcBorders>
              <w:top w:val="nil"/>
              <w:left w:val="nil"/>
              <w:bottom w:val="single" w:sz="4" w:space="0" w:color="auto"/>
              <w:right w:val="single" w:sz="4" w:space="0" w:color="auto"/>
            </w:tcBorders>
            <w:shd w:val="clear" w:color="000000" w:fill="FCD5B4"/>
            <w:noWrap/>
            <w:hideMark/>
            <w:tcPrChange w:id="3456"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33C50A72" w14:textId="77777777" w:rsidR="005135B5" w:rsidRPr="005135B5" w:rsidRDefault="005135B5" w:rsidP="005135B5">
            <w:pPr>
              <w:jc w:val="left"/>
              <w:rPr>
                <w:ins w:id="3457" w:author="Erlie Hasam Morfin Zavalza" w:date="2014-11-21T19:06:00Z"/>
                <w:rFonts w:ascii="Calibri" w:hAnsi="Calibri"/>
                <w:color w:val="000000"/>
                <w:sz w:val="16"/>
                <w:szCs w:val="22"/>
                <w:lang w:val="es-MX" w:eastAsia="es-MX"/>
                <w:rPrChange w:id="3458" w:author="Erlie Hasam Morfin Zavalza" w:date="2014-11-21T19:07:00Z">
                  <w:rPr>
                    <w:ins w:id="3459" w:author="Erlie Hasam Morfin Zavalza" w:date="2014-11-21T19:06:00Z"/>
                    <w:rFonts w:ascii="Calibri" w:hAnsi="Calibri"/>
                    <w:color w:val="000000"/>
                    <w:sz w:val="22"/>
                    <w:szCs w:val="22"/>
                    <w:lang w:val="es-MX" w:eastAsia="es-MX"/>
                  </w:rPr>
                </w:rPrChange>
              </w:rPr>
            </w:pPr>
            <w:ins w:id="3460" w:author="Erlie Hasam Morfin Zavalza" w:date="2014-11-21T19:06:00Z">
              <w:r w:rsidRPr="005135B5">
                <w:rPr>
                  <w:rFonts w:ascii="Calibri" w:hAnsi="Calibri"/>
                  <w:color w:val="000000"/>
                  <w:sz w:val="16"/>
                  <w:szCs w:val="22"/>
                  <w:lang w:val="es-MX" w:eastAsia="es-MX"/>
                  <w:rPrChange w:id="3461" w:author="Erlie Hasam Morfin Zavalza" w:date="2014-11-21T19:07:00Z">
                    <w:rPr>
                      <w:rFonts w:ascii="Calibri" w:hAnsi="Calibri"/>
                      <w:color w:val="000000"/>
                      <w:sz w:val="22"/>
                      <w:szCs w:val="22"/>
                      <w:lang w:val="es-MX" w:eastAsia="es-MX"/>
                    </w:rPr>
                  </w:rPrChange>
                </w:rPr>
                <w:t>850</w:t>
              </w:r>
            </w:ins>
          </w:p>
        </w:tc>
        <w:tc>
          <w:tcPr>
            <w:tcW w:w="0" w:type="auto"/>
            <w:tcBorders>
              <w:top w:val="nil"/>
              <w:left w:val="nil"/>
              <w:bottom w:val="single" w:sz="4" w:space="0" w:color="auto"/>
              <w:right w:val="single" w:sz="4" w:space="0" w:color="auto"/>
            </w:tcBorders>
            <w:shd w:val="clear" w:color="000000" w:fill="FCD5B4"/>
            <w:noWrap/>
            <w:hideMark/>
            <w:tcPrChange w:id="3462"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292E7C20" w14:textId="77777777" w:rsidR="005135B5" w:rsidRPr="005135B5" w:rsidRDefault="005135B5" w:rsidP="005135B5">
            <w:pPr>
              <w:jc w:val="left"/>
              <w:rPr>
                <w:ins w:id="3463" w:author="Erlie Hasam Morfin Zavalza" w:date="2014-11-21T19:06:00Z"/>
                <w:rFonts w:ascii="Calibri" w:hAnsi="Calibri"/>
                <w:color w:val="000000"/>
                <w:sz w:val="16"/>
                <w:szCs w:val="22"/>
                <w:lang w:val="es-MX" w:eastAsia="es-MX"/>
                <w:rPrChange w:id="3464" w:author="Erlie Hasam Morfin Zavalza" w:date="2014-11-21T19:07:00Z">
                  <w:rPr>
                    <w:ins w:id="3465" w:author="Erlie Hasam Morfin Zavalza" w:date="2014-11-21T19:06:00Z"/>
                    <w:rFonts w:ascii="Calibri" w:hAnsi="Calibri"/>
                    <w:color w:val="000000"/>
                    <w:sz w:val="22"/>
                    <w:szCs w:val="22"/>
                    <w:lang w:val="es-MX" w:eastAsia="es-MX"/>
                  </w:rPr>
                </w:rPrChange>
              </w:rPr>
            </w:pPr>
            <w:ins w:id="3466" w:author="Erlie Hasam Morfin Zavalza" w:date="2014-11-21T19:06:00Z">
              <w:r w:rsidRPr="005135B5">
                <w:rPr>
                  <w:rFonts w:ascii="Calibri" w:hAnsi="Calibri"/>
                  <w:color w:val="000000"/>
                  <w:sz w:val="16"/>
                  <w:szCs w:val="22"/>
                  <w:lang w:val="es-MX" w:eastAsia="es-MX"/>
                  <w:rPrChange w:id="3467" w:author="Erlie Hasam Morfin Zavalza" w:date="2014-11-21T19:07:00Z">
                    <w:rPr>
                      <w:rFonts w:ascii="Calibri" w:hAnsi="Calibri"/>
                      <w:color w:val="000000"/>
                      <w:sz w:val="22"/>
                      <w:szCs w:val="22"/>
                      <w:lang w:val="es-MX" w:eastAsia="es-MX"/>
                    </w:rPr>
                  </w:rPrChange>
                </w:rPr>
                <w:t>$13,600.00</w:t>
              </w:r>
            </w:ins>
          </w:p>
        </w:tc>
      </w:tr>
      <w:tr w:rsidR="005135B5" w:rsidRPr="005135B5" w14:paraId="7A7181CA" w14:textId="77777777" w:rsidTr="005135B5">
        <w:tblPrEx>
          <w:tblPrExChange w:id="3468" w:author="Erlie Hasam Morfin Zavalza" w:date="2014-11-21T19:08:00Z">
            <w:tblPrEx>
              <w:tblW w:w="0" w:type="auto"/>
            </w:tblPrEx>
          </w:tblPrExChange>
        </w:tblPrEx>
        <w:trPr>
          <w:trHeight w:val="260"/>
          <w:ins w:id="3469" w:author="Erlie Hasam Morfin Zavalza" w:date="2014-11-21T19:06:00Z"/>
          <w:trPrChange w:id="3470" w:author="Erlie Hasam Morfin Zavalza" w:date="2014-11-21T19:08:00Z">
            <w:trPr>
              <w:gridAfter w:val="0"/>
              <w:trHeight w:val="435"/>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471"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378FF0BE" w14:textId="77777777" w:rsidR="005135B5" w:rsidRPr="005135B5" w:rsidRDefault="005135B5" w:rsidP="005135B5">
            <w:pPr>
              <w:jc w:val="left"/>
              <w:rPr>
                <w:ins w:id="3472" w:author="Erlie Hasam Morfin Zavalza" w:date="2014-11-21T19:06:00Z"/>
                <w:rFonts w:ascii="Calibri" w:hAnsi="Calibri"/>
                <w:color w:val="000000"/>
                <w:sz w:val="16"/>
                <w:szCs w:val="22"/>
                <w:lang w:val="es-MX" w:eastAsia="es-MX"/>
                <w:rPrChange w:id="3473" w:author="Erlie Hasam Morfin Zavalza" w:date="2014-11-21T19:07:00Z">
                  <w:rPr>
                    <w:ins w:id="3474" w:author="Erlie Hasam Morfin Zavalza" w:date="2014-11-21T19:06:00Z"/>
                    <w:rFonts w:ascii="Calibri" w:hAnsi="Calibri"/>
                    <w:color w:val="000000"/>
                    <w:sz w:val="22"/>
                    <w:szCs w:val="22"/>
                    <w:lang w:val="es-MX" w:eastAsia="es-MX"/>
                  </w:rPr>
                </w:rPrChange>
              </w:rPr>
            </w:pPr>
            <w:ins w:id="3475" w:author="Erlie Hasam Morfin Zavalza" w:date="2014-11-21T19:06:00Z">
              <w:r w:rsidRPr="005135B5">
                <w:rPr>
                  <w:rFonts w:ascii="Calibri" w:hAnsi="Calibri"/>
                  <w:color w:val="000000"/>
                  <w:sz w:val="16"/>
                  <w:szCs w:val="22"/>
                  <w:lang w:val="es-MX" w:eastAsia="es-MX"/>
                  <w:rPrChange w:id="3476" w:author="Erlie Hasam Morfin Zavalza" w:date="2014-11-21T19:07:00Z">
                    <w:rPr>
                      <w:rFonts w:ascii="Calibri" w:hAnsi="Calibri"/>
                      <w:color w:val="000000"/>
                      <w:sz w:val="22"/>
                      <w:szCs w:val="22"/>
                      <w:lang w:val="es-MX" w:eastAsia="es-MX"/>
                    </w:rPr>
                  </w:rPrChange>
                </w:rPr>
                <w:t>Aceitunas</w:t>
              </w:r>
            </w:ins>
          </w:p>
        </w:tc>
        <w:tc>
          <w:tcPr>
            <w:tcW w:w="0" w:type="auto"/>
            <w:tcBorders>
              <w:top w:val="nil"/>
              <w:left w:val="nil"/>
              <w:bottom w:val="single" w:sz="4" w:space="0" w:color="auto"/>
              <w:right w:val="single" w:sz="4" w:space="0" w:color="auto"/>
            </w:tcBorders>
            <w:shd w:val="clear" w:color="000000" w:fill="FCD5B4"/>
            <w:noWrap/>
            <w:hideMark/>
            <w:tcPrChange w:id="3477"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281380C4" w14:textId="77777777" w:rsidR="005135B5" w:rsidRPr="005135B5" w:rsidRDefault="005135B5" w:rsidP="005135B5">
            <w:pPr>
              <w:jc w:val="left"/>
              <w:rPr>
                <w:ins w:id="3478" w:author="Erlie Hasam Morfin Zavalza" w:date="2014-11-21T19:06:00Z"/>
                <w:rFonts w:ascii="Calibri" w:hAnsi="Calibri"/>
                <w:color w:val="000000"/>
                <w:sz w:val="16"/>
                <w:szCs w:val="22"/>
                <w:lang w:val="es-MX" w:eastAsia="es-MX"/>
                <w:rPrChange w:id="3479" w:author="Erlie Hasam Morfin Zavalza" w:date="2014-11-21T19:07:00Z">
                  <w:rPr>
                    <w:ins w:id="3480" w:author="Erlie Hasam Morfin Zavalza" w:date="2014-11-21T19:06:00Z"/>
                    <w:rFonts w:ascii="Calibri" w:hAnsi="Calibri"/>
                    <w:color w:val="000000"/>
                    <w:sz w:val="22"/>
                    <w:szCs w:val="22"/>
                    <w:lang w:val="es-MX" w:eastAsia="es-MX"/>
                  </w:rPr>
                </w:rPrChange>
              </w:rPr>
            </w:pPr>
            <w:ins w:id="3481" w:author="Erlie Hasam Morfin Zavalza" w:date="2014-11-21T19:06:00Z">
              <w:r w:rsidRPr="005135B5">
                <w:rPr>
                  <w:rFonts w:ascii="Calibri" w:hAnsi="Calibri"/>
                  <w:color w:val="000000"/>
                  <w:sz w:val="16"/>
                  <w:szCs w:val="22"/>
                  <w:lang w:val="es-MX" w:eastAsia="es-MX"/>
                  <w:rPrChange w:id="3482"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483"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0F3FAD95" w14:textId="77777777" w:rsidR="005135B5" w:rsidRPr="005135B5" w:rsidRDefault="005135B5" w:rsidP="005135B5">
            <w:pPr>
              <w:jc w:val="left"/>
              <w:rPr>
                <w:ins w:id="3484" w:author="Erlie Hasam Morfin Zavalza" w:date="2014-11-21T19:06:00Z"/>
                <w:rFonts w:ascii="Calibri" w:hAnsi="Calibri"/>
                <w:color w:val="000000"/>
                <w:sz w:val="16"/>
                <w:szCs w:val="22"/>
                <w:lang w:val="es-MX" w:eastAsia="es-MX"/>
                <w:rPrChange w:id="3485" w:author="Erlie Hasam Morfin Zavalza" w:date="2014-11-21T19:07:00Z">
                  <w:rPr>
                    <w:ins w:id="3486" w:author="Erlie Hasam Morfin Zavalza" w:date="2014-11-21T19:06:00Z"/>
                    <w:rFonts w:ascii="Calibri" w:hAnsi="Calibri"/>
                    <w:color w:val="000000"/>
                    <w:sz w:val="22"/>
                    <w:szCs w:val="22"/>
                    <w:lang w:val="es-MX" w:eastAsia="es-MX"/>
                  </w:rPr>
                </w:rPrChange>
              </w:rPr>
            </w:pPr>
            <w:ins w:id="3487" w:author="Erlie Hasam Morfin Zavalza" w:date="2014-11-21T19:06:00Z">
              <w:r w:rsidRPr="005135B5">
                <w:rPr>
                  <w:rFonts w:ascii="Calibri" w:hAnsi="Calibri"/>
                  <w:color w:val="000000"/>
                  <w:sz w:val="16"/>
                  <w:szCs w:val="22"/>
                  <w:lang w:val="es-MX" w:eastAsia="es-MX"/>
                  <w:rPrChange w:id="3488" w:author="Erlie Hasam Morfin Zavalza" w:date="2014-11-21T19:07:00Z">
                    <w:rPr>
                      <w:rFonts w:ascii="Calibri" w:hAnsi="Calibri"/>
                      <w:color w:val="000000"/>
                      <w:sz w:val="22"/>
                      <w:szCs w:val="22"/>
                      <w:lang w:val="es-MX" w:eastAsia="es-MX"/>
                    </w:rPr>
                  </w:rPrChange>
                </w:rPr>
                <w:t>20</w:t>
              </w:r>
            </w:ins>
          </w:p>
        </w:tc>
        <w:tc>
          <w:tcPr>
            <w:tcW w:w="0" w:type="auto"/>
            <w:gridSpan w:val="2"/>
            <w:tcBorders>
              <w:top w:val="nil"/>
              <w:left w:val="nil"/>
              <w:bottom w:val="single" w:sz="4" w:space="0" w:color="auto"/>
              <w:right w:val="single" w:sz="4" w:space="0" w:color="auto"/>
            </w:tcBorders>
            <w:shd w:val="clear" w:color="000000" w:fill="FCD5B4"/>
            <w:noWrap/>
            <w:hideMark/>
            <w:tcPrChange w:id="3489"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18F2E075" w14:textId="77777777" w:rsidR="005135B5" w:rsidRPr="005135B5" w:rsidRDefault="005135B5" w:rsidP="005135B5">
            <w:pPr>
              <w:jc w:val="left"/>
              <w:rPr>
                <w:ins w:id="3490" w:author="Erlie Hasam Morfin Zavalza" w:date="2014-11-21T19:06:00Z"/>
                <w:rFonts w:ascii="Calibri" w:hAnsi="Calibri"/>
                <w:color w:val="000000"/>
                <w:sz w:val="16"/>
                <w:szCs w:val="22"/>
                <w:lang w:val="es-MX" w:eastAsia="es-MX"/>
                <w:rPrChange w:id="3491" w:author="Erlie Hasam Morfin Zavalza" w:date="2014-11-21T19:07:00Z">
                  <w:rPr>
                    <w:ins w:id="3492" w:author="Erlie Hasam Morfin Zavalza" w:date="2014-11-21T19:06:00Z"/>
                    <w:rFonts w:ascii="Calibri" w:hAnsi="Calibri"/>
                    <w:color w:val="000000"/>
                    <w:sz w:val="22"/>
                    <w:szCs w:val="22"/>
                    <w:lang w:val="es-MX" w:eastAsia="es-MX"/>
                  </w:rPr>
                </w:rPrChange>
              </w:rPr>
            </w:pPr>
            <w:ins w:id="3493" w:author="Erlie Hasam Morfin Zavalza" w:date="2014-11-21T19:06:00Z">
              <w:r w:rsidRPr="005135B5">
                <w:rPr>
                  <w:rFonts w:ascii="Calibri" w:hAnsi="Calibri"/>
                  <w:color w:val="000000"/>
                  <w:sz w:val="16"/>
                  <w:szCs w:val="22"/>
                  <w:lang w:val="es-MX" w:eastAsia="es-MX"/>
                  <w:rPrChange w:id="3494" w:author="Erlie Hasam Morfin Zavalza" w:date="2014-11-21T19:07:00Z">
                    <w:rPr>
                      <w:rFonts w:ascii="Calibri" w:hAnsi="Calibri"/>
                      <w:color w:val="000000"/>
                      <w:sz w:val="22"/>
                      <w:szCs w:val="22"/>
                      <w:lang w:val="es-MX" w:eastAsia="es-MX"/>
                    </w:rPr>
                  </w:rPrChange>
                </w:rPr>
                <w:t>1800</w:t>
              </w:r>
            </w:ins>
          </w:p>
        </w:tc>
        <w:tc>
          <w:tcPr>
            <w:tcW w:w="0" w:type="auto"/>
            <w:tcBorders>
              <w:top w:val="nil"/>
              <w:left w:val="nil"/>
              <w:bottom w:val="single" w:sz="4" w:space="0" w:color="auto"/>
              <w:right w:val="single" w:sz="4" w:space="0" w:color="auto"/>
            </w:tcBorders>
            <w:shd w:val="clear" w:color="000000" w:fill="FCD5B4"/>
            <w:noWrap/>
            <w:hideMark/>
            <w:tcPrChange w:id="3495"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899AC3D" w14:textId="77777777" w:rsidR="005135B5" w:rsidRPr="005135B5" w:rsidRDefault="005135B5" w:rsidP="005135B5">
            <w:pPr>
              <w:jc w:val="left"/>
              <w:rPr>
                <w:ins w:id="3496" w:author="Erlie Hasam Morfin Zavalza" w:date="2014-11-21T19:06:00Z"/>
                <w:rFonts w:ascii="Calibri" w:hAnsi="Calibri"/>
                <w:color w:val="000000"/>
                <w:sz w:val="16"/>
                <w:szCs w:val="22"/>
                <w:lang w:val="es-MX" w:eastAsia="es-MX"/>
                <w:rPrChange w:id="3497" w:author="Erlie Hasam Morfin Zavalza" w:date="2014-11-21T19:07:00Z">
                  <w:rPr>
                    <w:ins w:id="3498" w:author="Erlie Hasam Morfin Zavalza" w:date="2014-11-21T19:06:00Z"/>
                    <w:rFonts w:ascii="Calibri" w:hAnsi="Calibri"/>
                    <w:color w:val="000000"/>
                    <w:sz w:val="22"/>
                    <w:szCs w:val="22"/>
                    <w:lang w:val="es-MX" w:eastAsia="es-MX"/>
                  </w:rPr>
                </w:rPrChange>
              </w:rPr>
            </w:pPr>
            <w:ins w:id="3499" w:author="Erlie Hasam Morfin Zavalza" w:date="2014-11-21T19:06:00Z">
              <w:r w:rsidRPr="005135B5">
                <w:rPr>
                  <w:rFonts w:ascii="Calibri" w:hAnsi="Calibri"/>
                  <w:color w:val="000000"/>
                  <w:sz w:val="16"/>
                  <w:szCs w:val="22"/>
                  <w:lang w:val="es-MX" w:eastAsia="es-MX"/>
                  <w:rPrChange w:id="3500" w:author="Erlie Hasam Morfin Zavalza" w:date="2014-11-21T19:07:00Z">
                    <w:rPr>
                      <w:rFonts w:ascii="Calibri" w:hAnsi="Calibri"/>
                      <w:color w:val="000000"/>
                      <w:sz w:val="22"/>
                      <w:szCs w:val="22"/>
                      <w:lang w:val="es-MX" w:eastAsia="es-MX"/>
                    </w:rPr>
                  </w:rPrChange>
                </w:rPr>
                <w:t>$36,000.00</w:t>
              </w:r>
            </w:ins>
          </w:p>
        </w:tc>
      </w:tr>
      <w:tr w:rsidR="005135B5" w:rsidRPr="005135B5" w14:paraId="47040140" w14:textId="77777777" w:rsidTr="005135B5">
        <w:tblPrEx>
          <w:tblPrExChange w:id="3501" w:author="Erlie Hasam Morfin Zavalza" w:date="2014-11-21T19:08:00Z">
            <w:tblPrEx>
              <w:tblW w:w="0" w:type="auto"/>
            </w:tblPrEx>
          </w:tblPrExChange>
        </w:tblPrEx>
        <w:trPr>
          <w:trHeight w:val="277"/>
          <w:ins w:id="3502" w:author="Erlie Hasam Morfin Zavalza" w:date="2014-11-21T19:06:00Z"/>
          <w:trPrChange w:id="3503" w:author="Erlie Hasam Morfin Zavalza" w:date="2014-11-21T19:08:00Z">
            <w:trPr>
              <w:gridAfter w:val="0"/>
              <w:trHeight w:val="39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504"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6F8D1638" w14:textId="77777777" w:rsidR="005135B5" w:rsidRPr="005135B5" w:rsidRDefault="005135B5" w:rsidP="005135B5">
            <w:pPr>
              <w:jc w:val="left"/>
              <w:rPr>
                <w:ins w:id="3505" w:author="Erlie Hasam Morfin Zavalza" w:date="2014-11-21T19:06:00Z"/>
                <w:rFonts w:ascii="Calibri" w:hAnsi="Calibri"/>
                <w:color w:val="000000"/>
                <w:sz w:val="16"/>
                <w:szCs w:val="22"/>
                <w:lang w:val="es-MX" w:eastAsia="es-MX"/>
                <w:rPrChange w:id="3506" w:author="Erlie Hasam Morfin Zavalza" w:date="2014-11-21T19:07:00Z">
                  <w:rPr>
                    <w:ins w:id="3507" w:author="Erlie Hasam Morfin Zavalza" w:date="2014-11-21T19:06:00Z"/>
                    <w:rFonts w:ascii="Calibri" w:hAnsi="Calibri"/>
                    <w:color w:val="000000"/>
                    <w:sz w:val="22"/>
                    <w:szCs w:val="22"/>
                    <w:lang w:val="es-MX" w:eastAsia="es-MX"/>
                  </w:rPr>
                </w:rPrChange>
              </w:rPr>
            </w:pPr>
            <w:ins w:id="3508" w:author="Erlie Hasam Morfin Zavalza" w:date="2014-11-21T19:06:00Z">
              <w:r w:rsidRPr="005135B5">
                <w:rPr>
                  <w:rFonts w:ascii="Calibri" w:hAnsi="Calibri"/>
                  <w:color w:val="000000"/>
                  <w:sz w:val="16"/>
                  <w:szCs w:val="22"/>
                  <w:lang w:val="es-MX" w:eastAsia="es-MX"/>
                  <w:rPrChange w:id="3509" w:author="Erlie Hasam Morfin Zavalza" w:date="2014-11-21T19:07:00Z">
                    <w:rPr>
                      <w:rFonts w:ascii="Calibri" w:hAnsi="Calibri"/>
                      <w:color w:val="000000"/>
                      <w:sz w:val="22"/>
                      <w:szCs w:val="22"/>
                      <w:lang w:val="es-MX" w:eastAsia="es-MX"/>
                    </w:rPr>
                  </w:rPrChange>
                </w:rPr>
                <w:t>Aliño</w:t>
              </w:r>
            </w:ins>
          </w:p>
        </w:tc>
        <w:tc>
          <w:tcPr>
            <w:tcW w:w="0" w:type="auto"/>
            <w:tcBorders>
              <w:top w:val="nil"/>
              <w:left w:val="nil"/>
              <w:bottom w:val="single" w:sz="4" w:space="0" w:color="auto"/>
              <w:right w:val="single" w:sz="4" w:space="0" w:color="auto"/>
            </w:tcBorders>
            <w:shd w:val="clear" w:color="000000" w:fill="FCD5B4"/>
            <w:noWrap/>
            <w:hideMark/>
            <w:tcPrChange w:id="3510"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129A5BA8" w14:textId="77777777" w:rsidR="005135B5" w:rsidRPr="005135B5" w:rsidRDefault="005135B5" w:rsidP="005135B5">
            <w:pPr>
              <w:jc w:val="left"/>
              <w:rPr>
                <w:ins w:id="3511" w:author="Erlie Hasam Morfin Zavalza" w:date="2014-11-21T19:06:00Z"/>
                <w:rFonts w:ascii="Calibri" w:hAnsi="Calibri"/>
                <w:color w:val="000000"/>
                <w:sz w:val="16"/>
                <w:szCs w:val="22"/>
                <w:lang w:val="es-MX" w:eastAsia="es-MX"/>
                <w:rPrChange w:id="3512" w:author="Erlie Hasam Morfin Zavalza" w:date="2014-11-21T19:07:00Z">
                  <w:rPr>
                    <w:ins w:id="3513" w:author="Erlie Hasam Morfin Zavalza" w:date="2014-11-21T19:06:00Z"/>
                    <w:rFonts w:ascii="Calibri" w:hAnsi="Calibri"/>
                    <w:color w:val="000000"/>
                    <w:sz w:val="22"/>
                    <w:szCs w:val="22"/>
                    <w:lang w:val="es-MX" w:eastAsia="es-MX"/>
                  </w:rPr>
                </w:rPrChange>
              </w:rPr>
            </w:pPr>
            <w:ins w:id="3514" w:author="Erlie Hasam Morfin Zavalza" w:date="2014-11-21T19:06:00Z">
              <w:r w:rsidRPr="005135B5">
                <w:rPr>
                  <w:rFonts w:ascii="Calibri" w:hAnsi="Calibri"/>
                  <w:color w:val="000000"/>
                  <w:sz w:val="16"/>
                  <w:szCs w:val="22"/>
                  <w:lang w:val="es-MX" w:eastAsia="es-MX"/>
                  <w:rPrChange w:id="3515" w:author="Erlie Hasam Morfin Zavalza" w:date="2014-11-21T19:07:00Z">
                    <w:rPr>
                      <w:rFonts w:ascii="Calibri" w:hAnsi="Calibri"/>
                      <w:color w:val="000000"/>
                      <w:sz w:val="22"/>
                      <w:szCs w:val="22"/>
                      <w:lang w:val="es-MX" w:eastAsia="es-MX"/>
                    </w:rPr>
                  </w:rPrChange>
                </w:rPr>
                <w:t>Gramos</w:t>
              </w:r>
            </w:ins>
          </w:p>
        </w:tc>
        <w:tc>
          <w:tcPr>
            <w:tcW w:w="0" w:type="auto"/>
            <w:tcBorders>
              <w:top w:val="nil"/>
              <w:left w:val="nil"/>
              <w:bottom w:val="single" w:sz="4" w:space="0" w:color="auto"/>
              <w:right w:val="single" w:sz="4" w:space="0" w:color="auto"/>
            </w:tcBorders>
            <w:shd w:val="clear" w:color="000000" w:fill="FCD5B4"/>
            <w:noWrap/>
            <w:hideMark/>
            <w:tcPrChange w:id="3516"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46BAF281" w14:textId="77777777" w:rsidR="005135B5" w:rsidRPr="005135B5" w:rsidRDefault="005135B5" w:rsidP="005135B5">
            <w:pPr>
              <w:jc w:val="left"/>
              <w:rPr>
                <w:ins w:id="3517" w:author="Erlie Hasam Morfin Zavalza" w:date="2014-11-21T19:06:00Z"/>
                <w:rFonts w:ascii="Calibri" w:hAnsi="Calibri"/>
                <w:color w:val="000000"/>
                <w:sz w:val="16"/>
                <w:szCs w:val="22"/>
                <w:lang w:val="es-MX" w:eastAsia="es-MX"/>
                <w:rPrChange w:id="3518" w:author="Erlie Hasam Morfin Zavalza" w:date="2014-11-21T19:07:00Z">
                  <w:rPr>
                    <w:ins w:id="3519" w:author="Erlie Hasam Morfin Zavalza" w:date="2014-11-21T19:06:00Z"/>
                    <w:rFonts w:ascii="Calibri" w:hAnsi="Calibri"/>
                    <w:color w:val="000000"/>
                    <w:sz w:val="22"/>
                    <w:szCs w:val="22"/>
                    <w:lang w:val="es-MX" w:eastAsia="es-MX"/>
                  </w:rPr>
                </w:rPrChange>
              </w:rPr>
            </w:pPr>
            <w:ins w:id="3520" w:author="Erlie Hasam Morfin Zavalza" w:date="2014-11-21T19:06:00Z">
              <w:r w:rsidRPr="005135B5">
                <w:rPr>
                  <w:rFonts w:ascii="Calibri" w:hAnsi="Calibri"/>
                  <w:color w:val="000000"/>
                  <w:sz w:val="16"/>
                  <w:szCs w:val="22"/>
                  <w:lang w:val="es-MX" w:eastAsia="es-MX"/>
                  <w:rPrChange w:id="3521" w:author="Erlie Hasam Morfin Zavalza" w:date="2014-11-21T19:07:00Z">
                    <w:rPr>
                      <w:rFonts w:ascii="Calibri" w:hAnsi="Calibri"/>
                      <w:color w:val="000000"/>
                      <w:sz w:val="22"/>
                      <w:szCs w:val="22"/>
                      <w:lang w:val="es-MX" w:eastAsia="es-MX"/>
                    </w:rPr>
                  </w:rPrChange>
                </w:rPr>
                <w:t>240</w:t>
              </w:r>
            </w:ins>
          </w:p>
        </w:tc>
        <w:tc>
          <w:tcPr>
            <w:tcW w:w="0" w:type="auto"/>
            <w:gridSpan w:val="2"/>
            <w:tcBorders>
              <w:top w:val="nil"/>
              <w:left w:val="nil"/>
              <w:bottom w:val="single" w:sz="4" w:space="0" w:color="auto"/>
              <w:right w:val="single" w:sz="4" w:space="0" w:color="auto"/>
            </w:tcBorders>
            <w:shd w:val="clear" w:color="000000" w:fill="FCD5B4"/>
            <w:noWrap/>
            <w:hideMark/>
            <w:tcPrChange w:id="3522"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0CF61ABB" w14:textId="77777777" w:rsidR="005135B5" w:rsidRPr="005135B5" w:rsidRDefault="005135B5" w:rsidP="005135B5">
            <w:pPr>
              <w:jc w:val="left"/>
              <w:rPr>
                <w:ins w:id="3523" w:author="Erlie Hasam Morfin Zavalza" w:date="2014-11-21T19:06:00Z"/>
                <w:rFonts w:ascii="Calibri" w:hAnsi="Calibri"/>
                <w:color w:val="000000"/>
                <w:sz w:val="16"/>
                <w:szCs w:val="22"/>
                <w:lang w:val="es-MX" w:eastAsia="es-MX"/>
                <w:rPrChange w:id="3524" w:author="Erlie Hasam Morfin Zavalza" w:date="2014-11-21T19:07:00Z">
                  <w:rPr>
                    <w:ins w:id="3525" w:author="Erlie Hasam Morfin Zavalza" w:date="2014-11-21T19:06:00Z"/>
                    <w:rFonts w:ascii="Calibri" w:hAnsi="Calibri"/>
                    <w:color w:val="000000"/>
                    <w:sz w:val="22"/>
                    <w:szCs w:val="22"/>
                    <w:lang w:val="es-MX" w:eastAsia="es-MX"/>
                  </w:rPr>
                </w:rPrChange>
              </w:rPr>
            </w:pPr>
            <w:ins w:id="3526" w:author="Erlie Hasam Morfin Zavalza" w:date="2014-11-21T19:06:00Z">
              <w:r w:rsidRPr="005135B5">
                <w:rPr>
                  <w:rFonts w:ascii="Calibri" w:hAnsi="Calibri"/>
                  <w:color w:val="000000"/>
                  <w:sz w:val="16"/>
                  <w:szCs w:val="22"/>
                  <w:lang w:val="es-MX" w:eastAsia="es-MX"/>
                  <w:rPrChange w:id="3527" w:author="Erlie Hasam Morfin Zavalza" w:date="2014-11-21T19:07:00Z">
                    <w:rPr>
                      <w:rFonts w:ascii="Calibri" w:hAnsi="Calibri"/>
                      <w:color w:val="000000"/>
                      <w:sz w:val="22"/>
                      <w:szCs w:val="22"/>
                      <w:lang w:val="es-MX" w:eastAsia="es-MX"/>
                    </w:rPr>
                  </w:rPrChange>
                </w:rPr>
                <w:t>5.9</w:t>
              </w:r>
            </w:ins>
          </w:p>
        </w:tc>
        <w:tc>
          <w:tcPr>
            <w:tcW w:w="0" w:type="auto"/>
            <w:tcBorders>
              <w:top w:val="nil"/>
              <w:left w:val="nil"/>
              <w:bottom w:val="single" w:sz="4" w:space="0" w:color="auto"/>
              <w:right w:val="single" w:sz="4" w:space="0" w:color="auto"/>
            </w:tcBorders>
            <w:shd w:val="clear" w:color="000000" w:fill="FCD5B4"/>
            <w:noWrap/>
            <w:hideMark/>
            <w:tcPrChange w:id="3528"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586C1F92" w14:textId="77777777" w:rsidR="005135B5" w:rsidRPr="005135B5" w:rsidRDefault="005135B5" w:rsidP="005135B5">
            <w:pPr>
              <w:jc w:val="left"/>
              <w:rPr>
                <w:ins w:id="3529" w:author="Erlie Hasam Morfin Zavalza" w:date="2014-11-21T19:06:00Z"/>
                <w:rFonts w:ascii="Calibri" w:hAnsi="Calibri"/>
                <w:color w:val="000000"/>
                <w:sz w:val="16"/>
                <w:szCs w:val="22"/>
                <w:lang w:val="es-MX" w:eastAsia="es-MX"/>
                <w:rPrChange w:id="3530" w:author="Erlie Hasam Morfin Zavalza" w:date="2014-11-21T19:07:00Z">
                  <w:rPr>
                    <w:ins w:id="3531" w:author="Erlie Hasam Morfin Zavalza" w:date="2014-11-21T19:06:00Z"/>
                    <w:rFonts w:ascii="Calibri" w:hAnsi="Calibri"/>
                    <w:color w:val="000000"/>
                    <w:sz w:val="22"/>
                    <w:szCs w:val="22"/>
                    <w:lang w:val="es-MX" w:eastAsia="es-MX"/>
                  </w:rPr>
                </w:rPrChange>
              </w:rPr>
            </w:pPr>
            <w:ins w:id="3532" w:author="Erlie Hasam Morfin Zavalza" w:date="2014-11-21T19:06:00Z">
              <w:r w:rsidRPr="005135B5">
                <w:rPr>
                  <w:rFonts w:ascii="Calibri" w:hAnsi="Calibri"/>
                  <w:color w:val="000000"/>
                  <w:sz w:val="16"/>
                  <w:szCs w:val="22"/>
                  <w:lang w:val="es-MX" w:eastAsia="es-MX"/>
                  <w:rPrChange w:id="3533" w:author="Erlie Hasam Morfin Zavalza" w:date="2014-11-21T19:07:00Z">
                    <w:rPr>
                      <w:rFonts w:ascii="Calibri" w:hAnsi="Calibri"/>
                      <w:color w:val="000000"/>
                      <w:sz w:val="22"/>
                      <w:szCs w:val="22"/>
                      <w:lang w:val="es-MX" w:eastAsia="es-MX"/>
                    </w:rPr>
                  </w:rPrChange>
                </w:rPr>
                <w:t>$1,416.00</w:t>
              </w:r>
            </w:ins>
          </w:p>
        </w:tc>
      </w:tr>
      <w:tr w:rsidR="005135B5" w:rsidRPr="005135B5" w14:paraId="34A10A93" w14:textId="77777777" w:rsidTr="005135B5">
        <w:tblPrEx>
          <w:tblPrExChange w:id="3534" w:author="Erlie Hasam Morfin Zavalza" w:date="2014-11-21T19:08:00Z">
            <w:tblPrEx>
              <w:tblW w:w="0" w:type="auto"/>
            </w:tblPrEx>
          </w:tblPrExChange>
        </w:tblPrEx>
        <w:trPr>
          <w:trHeight w:val="281"/>
          <w:ins w:id="3535" w:author="Erlie Hasam Morfin Zavalza" w:date="2014-11-21T19:06:00Z"/>
          <w:trPrChange w:id="3536" w:author="Erlie Hasam Morfin Zavalza" w:date="2014-11-21T19:08:00Z">
            <w:trPr>
              <w:gridAfter w:val="0"/>
              <w:trHeight w:val="375"/>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537"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7FB0CC96" w14:textId="77777777" w:rsidR="005135B5" w:rsidRPr="005135B5" w:rsidRDefault="005135B5" w:rsidP="005135B5">
            <w:pPr>
              <w:jc w:val="left"/>
              <w:rPr>
                <w:ins w:id="3538" w:author="Erlie Hasam Morfin Zavalza" w:date="2014-11-21T19:06:00Z"/>
                <w:rFonts w:ascii="Calibri" w:hAnsi="Calibri"/>
                <w:color w:val="000000"/>
                <w:sz w:val="16"/>
                <w:szCs w:val="22"/>
                <w:lang w:val="es-MX" w:eastAsia="es-MX"/>
                <w:rPrChange w:id="3539" w:author="Erlie Hasam Morfin Zavalza" w:date="2014-11-21T19:07:00Z">
                  <w:rPr>
                    <w:ins w:id="3540" w:author="Erlie Hasam Morfin Zavalza" w:date="2014-11-21T19:06:00Z"/>
                    <w:rFonts w:ascii="Calibri" w:hAnsi="Calibri"/>
                    <w:color w:val="000000"/>
                    <w:sz w:val="22"/>
                    <w:szCs w:val="22"/>
                    <w:lang w:val="es-MX" w:eastAsia="es-MX"/>
                  </w:rPr>
                </w:rPrChange>
              </w:rPr>
            </w:pPr>
            <w:ins w:id="3541" w:author="Erlie Hasam Morfin Zavalza" w:date="2014-11-21T19:06:00Z">
              <w:r w:rsidRPr="005135B5">
                <w:rPr>
                  <w:rFonts w:ascii="Calibri" w:hAnsi="Calibri"/>
                  <w:color w:val="000000"/>
                  <w:sz w:val="16"/>
                  <w:szCs w:val="22"/>
                  <w:lang w:val="es-MX" w:eastAsia="es-MX"/>
                  <w:rPrChange w:id="3542" w:author="Erlie Hasam Morfin Zavalza" w:date="2014-11-21T19:07:00Z">
                    <w:rPr>
                      <w:rFonts w:ascii="Calibri" w:hAnsi="Calibri"/>
                      <w:color w:val="000000"/>
                      <w:sz w:val="22"/>
                      <w:szCs w:val="22"/>
                      <w:lang w:val="es-MX" w:eastAsia="es-MX"/>
                    </w:rPr>
                  </w:rPrChange>
                </w:rPr>
                <w:t>Merquén</w:t>
              </w:r>
            </w:ins>
          </w:p>
        </w:tc>
        <w:tc>
          <w:tcPr>
            <w:tcW w:w="0" w:type="auto"/>
            <w:tcBorders>
              <w:top w:val="nil"/>
              <w:left w:val="nil"/>
              <w:bottom w:val="single" w:sz="4" w:space="0" w:color="auto"/>
              <w:right w:val="single" w:sz="4" w:space="0" w:color="auto"/>
            </w:tcBorders>
            <w:shd w:val="clear" w:color="000000" w:fill="FCD5B4"/>
            <w:noWrap/>
            <w:hideMark/>
            <w:tcPrChange w:id="3543"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CA59C9D" w14:textId="77777777" w:rsidR="005135B5" w:rsidRPr="005135B5" w:rsidRDefault="005135B5" w:rsidP="005135B5">
            <w:pPr>
              <w:jc w:val="left"/>
              <w:rPr>
                <w:ins w:id="3544" w:author="Erlie Hasam Morfin Zavalza" w:date="2014-11-21T19:06:00Z"/>
                <w:rFonts w:ascii="Calibri" w:hAnsi="Calibri"/>
                <w:color w:val="000000"/>
                <w:sz w:val="16"/>
                <w:szCs w:val="22"/>
                <w:lang w:val="es-MX" w:eastAsia="es-MX"/>
                <w:rPrChange w:id="3545" w:author="Erlie Hasam Morfin Zavalza" w:date="2014-11-21T19:07:00Z">
                  <w:rPr>
                    <w:ins w:id="3546" w:author="Erlie Hasam Morfin Zavalza" w:date="2014-11-21T19:06:00Z"/>
                    <w:rFonts w:ascii="Calibri" w:hAnsi="Calibri"/>
                    <w:color w:val="000000"/>
                    <w:sz w:val="22"/>
                    <w:szCs w:val="22"/>
                    <w:lang w:val="es-MX" w:eastAsia="es-MX"/>
                  </w:rPr>
                </w:rPrChange>
              </w:rPr>
            </w:pPr>
            <w:ins w:id="3547" w:author="Erlie Hasam Morfin Zavalza" w:date="2014-11-21T19:06:00Z">
              <w:r w:rsidRPr="005135B5">
                <w:rPr>
                  <w:rFonts w:ascii="Calibri" w:hAnsi="Calibri"/>
                  <w:color w:val="000000"/>
                  <w:sz w:val="16"/>
                  <w:szCs w:val="22"/>
                  <w:lang w:val="es-MX" w:eastAsia="es-MX"/>
                  <w:rPrChange w:id="3548" w:author="Erlie Hasam Morfin Zavalza" w:date="2014-11-21T19:07:00Z">
                    <w:rPr>
                      <w:rFonts w:ascii="Calibri" w:hAnsi="Calibri"/>
                      <w:color w:val="000000"/>
                      <w:sz w:val="22"/>
                      <w:szCs w:val="22"/>
                      <w:lang w:val="es-MX" w:eastAsia="es-MX"/>
                    </w:rPr>
                  </w:rPrChange>
                </w:rPr>
                <w:t>Gramos</w:t>
              </w:r>
            </w:ins>
          </w:p>
        </w:tc>
        <w:tc>
          <w:tcPr>
            <w:tcW w:w="0" w:type="auto"/>
            <w:tcBorders>
              <w:top w:val="nil"/>
              <w:left w:val="nil"/>
              <w:bottom w:val="single" w:sz="4" w:space="0" w:color="auto"/>
              <w:right w:val="single" w:sz="4" w:space="0" w:color="auto"/>
            </w:tcBorders>
            <w:shd w:val="clear" w:color="000000" w:fill="FCD5B4"/>
            <w:noWrap/>
            <w:hideMark/>
            <w:tcPrChange w:id="3549"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8761245" w14:textId="77777777" w:rsidR="005135B5" w:rsidRPr="005135B5" w:rsidRDefault="005135B5" w:rsidP="005135B5">
            <w:pPr>
              <w:jc w:val="left"/>
              <w:rPr>
                <w:ins w:id="3550" w:author="Erlie Hasam Morfin Zavalza" w:date="2014-11-21T19:06:00Z"/>
                <w:rFonts w:ascii="Calibri" w:hAnsi="Calibri"/>
                <w:color w:val="000000"/>
                <w:sz w:val="16"/>
                <w:szCs w:val="22"/>
                <w:lang w:val="es-MX" w:eastAsia="es-MX"/>
                <w:rPrChange w:id="3551" w:author="Erlie Hasam Morfin Zavalza" w:date="2014-11-21T19:07:00Z">
                  <w:rPr>
                    <w:ins w:id="3552" w:author="Erlie Hasam Morfin Zavalza" w:date="2014-11-21T19:06:00Z"/>
                    <w:rFonts w:ascii="Calibri" w:hAnsi="Calibri"/>
                    <w:color w:val="000000"/>
                    <w:sz w:val="22"/>
                    <w:szCs w:val="22"/>
                    <w:lang w:val="es-MX" w:eastAsia="es-MX"/>
                  </w:rPr>
                </w:rPrChange>
              </w:rPr>
            </w:pPr>
            <w:ins w:id="3553" w:author="Erlie Hasam Morfin Zavalza" w:date="2014-11-21T19:06:00Z">
              <w:r w:rsidRPr="005135B5">
                <w:rPr>
                  <w:rFonts w:ascii="Calibri" w:hAnsi="Calibri"/>
                  <w:color w:val="000000"/>
                  <w:sz w:val="16"/>
                  <w:szCs w:val="22"/>
                  <w:lang w:val="es-MX" w:eastAsia="es-MX"/>
                  <w:rPrChange w:id="3554" w:author="Erlie Hasam Morfin Zavalza" w:date="2014-11-21T19:07:00Z">
                    <w:rPr>
                      <w:rFonts w:ascii="Calibri" w:hAnsi="Calibri"/>
                      <w:color w:val="000000"/>
                      <w:sz w:val="22"/>
                      <w:szCs w:val="22"/>
                      <w:lang w:val="es-MX" w:eastAsia="es-MX"/>
                    </w:rPr>
                  </w:rPrChange>
                </w:rPr>
                <w:t>240</w:t>
              </w:r>
            </w:ins>
          </w:p>
        </w:tc>
        <w:tc>
          <w:tcPr>
            <w:tcW w:w="0" w:type="auto"/>
            <w:gridSpan w:val="2"/>
            <w:tcBorders>
              <w:top w:val="nil"/>
              <w:left w:val="nil"/>
              <w:bottom w:val="single" w:sz="4" w:space="0" w:color="auto"/>
              <w:right w:val="single" w:sz="4" w:space="0" w:color="auto"/>
            </w:tcBorders>
            <w:shd w:val="clear" w:color="000000" w:fill="FCD5B4"/>
            <w:noWrap/>
            <w:hideMark/>
            <w:tcPrChange w:id="3555"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24A7B5BD" w14:textId="77777777" w:rsidR="005135B5" w:rsidRPr="005135B5" w:rsidRDefault="005135B5" w:rsidP="005135B5">
            <w:pPr>
              <w:jc w:val="left"/>
              <w:rPr>
                <w:ins w:id="3556" w:author="Erlie Hasam Morfin Zavalza" w:date="2014-11-21T19:06:00Z"/>
                <w:rFonts w:ascii="Calibri" w:hAnsi="Calibri"/>
                <w:color w:val="000000"/>
                <w:sz w:val="16"/>
                <w:szCs w:val="22"/>
                <w:lang w:val="es-MX" w:eastAsia="es-MX"/>
                <w:rPrChange w:id="3557" w:author="Erlie Hasam Morfin Zavalza" w:date="2014-11-21T19:07:00Z">
                  <w:rPr>
                    <w:ins w:id="3558" w:author="Erlie Hasam Morfin Zavalza" w:date="2014-11-21T19:06:00Z"/>
                    <w:rFonts w:ascii="Calibri" w:hAnsi="Calibri"/>
                    <w:color w:val="000000"/>
                    <w:sz w:val="22"/>
                    <w:szCs w:val="22"/>
                    <w:lang w:val="es-MX" w:eastAsia="es-MX"/>
                  </w:rPr>
                </w:rPrChange>
              </w:rPr>
            </w:pPr>
            <w:ins w:id="3559" w:author="Erlie Hasam Morfin Zavalza" w:date="2014-11-21T19:06:00Z">
              <w:r w:rsidRPr="005135B5">
                <w:rPr>
                  <w:rFonts w:ascii="Calibri" w:hAnsi="Calibri"/>
                  <w:color w:val="000000"/>
                  <w:sz w:val="16"/>
                  <w:szCs w:val="22"/>
                  <w:lang w:val="es-MX" w:eastAsia="es-MX"/>
                  <w:rPrChange w:id="3560" w:author="Erlie Hasam Morfin Zavalza" w:date="2014-11-21T19:07:00Z">
                    <w:rPr>
                      <w:rFonts w:ascii="Calibri" w:hAnsi="Calibri"/>
                      <w:color w:val="000000"/>
                      <w:sz w:val="22"/>
                      <w:szCs w:val="22"/>
                      <w:lang w:val="es-MX" w:eastAsia="es-MX"/>
                    </w:rPr>
                  </w:rPrChange>
                </w:rPr>
                <w:t>12</w:t>
              </w:r>
            </w:ins>
          </w:p>
        </w:tc>
        <w:tc>
          <w:tcPr>
            <w:tcW w:w="0" w:type="auto"/>
            <w:tcBorders>
              <w:top w:val="nil"/>
              <w:left w:val="nil"/>
              <w:bottom w:val="single" w:sz="4" w:space="0" w:color="auto"/>
              <w:right w:val="single" w:sz="4" w:space="0" w:color="auto"/>
            </w:tcBorders>
            <w:shd w:val="clear" w:color="000000" w:fill="FCD5B4"/>
            <w:noWrap/>
            <w:hideMark/>
            <w:tcPrChange w:id="3561"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50F3D0E0" w14:textId="77777777" w:rsidR="005135B5" w:rsidRPr="005135B5" w:rsidRDefault="005135B5" w:rsidP="005135B5">
            <w:pPr>
              <w:jc w:val="left"/>
              <w:rPr>
                <w:ins w:id="3562" w:author="Erlie Hasam Morfin Zavalza" w:date="2014-11-21T19:06:00Z"/>
                <w:rFonts w:ascii="Calibri" w:hAnsi="Calibri"/>
                <w:color w:val="000000"/>
                <w:sz w:val="16"/>
                <w:szCs w:val="22"/>
                <w:lang w:val="es-MX" w:eastAsia="es-MX"/>
                <w:rPrChange w:id="3563" w:author="Erlie Hasam Morfin Zavalza" w:date="2014-11-21T19:07:00Z">
                  <w:rPr>
                    <w:ins w:id="3564" w:author="Erlie Hasam Morfin Zavalza" w:date="2014-11-21T19:06:00Z"/>
                    <w:rFonts w:ascii="Calibri" w:hAnsi="Calibri"/>
                    <w:color w:val="000000"/>
                    <w:sz w:val="22"/>
                    <w:szCs w:val="22"/>
                    <w:lang w:val="es-MX" w:eastAsia="es-MX"/>
                  </w:rPr>
                </w:rPrChange>
              </w:rPr>
            </w:pPr>
            <w:ins w:id="3565" w:author="Erlie Hasam Morfin Zavalza" w:date="2014-11-21T19:06:00Z">
              <w:r w:rsidRPr="005135B5">
                <w:rPr>
                  <w:rFonts w:ascii="Calibri" w:hAnsi="Calibri"/>
                  <w:color w:val="000000"/>
                  <w:sz w:val="16"/>
                  <w:szCs w:val="22"/>
                  <w:lang w:val="es-MX" w:eastAsia="es-MX"/>
                  <w:rPrChange w:id="3566" w:author="Erlie Hasam Morfin Zavalza" w:date="2014-11-21T19:07:00Z">
                    <w:rPr>
                      <w:rFonts w:ascii="Calibri" w:hAnsi="Calibri"/>
                      <w:color w:val="000000"/>
                      <w:sz w:val="22"/>
                      <w:szCs w:val="22"/>
                      <w:lang w:val="es-MX" w:eastAsia="es-MX"/>
                    </w:rPr>
                  </w:rPrChange>
                </w:rPr>
                <w:t>$2,880.00</w:t>
              </w:r>
            </w:ins>
          </w:p>
        </w:tc>
      </w:tr>
      <w:tr w:rsidR="005135B5" w:rsidRPr="005135B5" w14:paraId="02D92049" w14:textId="77777777" w:rsidTr="005135B5">
        <w:tblPrEx>
          <w:tblPrExChange w:id="3567" w:author="Erlie Hasam Morfin Zavalza" w:date="2014-11-21T19:09:00Z">
            <w:tblPrEx>
              <w:tblW w:w="0" w:type="auto"/>
            </w:tblPrEx>
          </w:tblPrExChange>
        </w:tblPrEx>
        <w:trPr>
          <w:trHeight w:val="118"/>
          <w:ins w:id="3568" w:author="Erlie Hasam Morfin Zavalza" w:date="2014-11-21T19:06:00Z"/>
          <w:trPrChange w:id="3569" w:author="Erlie Hasam Morfin Zavalza" w:date="2014-11-21T19:09:00Z">
            <w:trPr>
              <w:gridAfter w:val="0"/>
              <w:trHeight w:val="39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570"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211F8425" w14:textId="77777777" w:rsidR="005135B5" w:rsidRPr="005135B5" w:rsidRDefault="005135B5" w:rsidP="005135B5">
            <w:pPr>
              <w:jc w:val="left"/>
              <w:rPr>
                <w:ins w:id="3571" w:author="Erlie Hasam Morfin Zavalza" w:date="2014-11-21T19:06:00Z"/>
                <w:rFonts w:ascii="Calibri" w:hAnsi="Calibri"/>
                <w:color w:val="000000"/>
                <w:sz w:val="16"/>
                <w:szCs w:val="22"/>
                <w:lang w:val="es-MX" w:eastAsia="es-MX"/>
                <w:rPrChange w:id="3572" w:author="Erlie Hasam Morfin Zavalza" w:date="2014-11-21T19:07:00Z">
                  <w:rPr>
                    <w:ins w:id="3573" w:author="Erlie Hasam Morfin Zavalza" w:date="2014-11-21T19:06:00Z"/>
                    <w:rFonts w:ascii="Calibri" w:hAnsi="Calibri"/>
                    <w:color w:val="000000"/>
                    <w:sz w:val="22"/>
                    <w:szCs w:val="22"/>
                    <w:lang w:val="es-MX" w:eastAsia="es-MX"/>
                  </w:rPr>
                </w:rPrChange>
              </w:rPr>
            </w:pPr>
            <w:ins w:id="3574" w:author="Erlie Hasam Morfin Zavalza" w:date="2014-11-21T19:06:00Z">
              <w:r w:rsidRPr="005135B5">
                <w:rPr>
                  <w:rFonts w:ascii="Calibri" w:hAnsi="Calibri"/>
                  <w:color w:val="000000"/>
                  <w:sz w:val="16"/>
                  <w:szCs w:val="22"/>
                  <w:lang w:val="es-MX" w:eastAsia="es-MX"/>
                  <w:rPrChange w:id="3575" w:author="Erlie Hasam Morfin Zavalza" w:date="2014-11-21T19:07:00Z">
                    <w:rPr>
                      <w:rFonts w:ascii="Calibri" w:hAnsi="Calibri"/>
                      <w:color w:val="000000"/>
                      <w:sz w:val="22"/>
                      <w:szCs w:val="22"/>
                      <w:lang w:val="es-MX" w:eastAsia="es-MX"/>
                    </w:rPr>
                  </w:rPrChange>
                </w:rPr>
                <w:t>Sal</w:t>
              </w:r>
            </w:ins>
          </w:p>
        </w:tc>
        <w:tc>
          <w:tcPr>
            <w:tcW w:w="0" w:type="auto"/>
            <w:tcBorders>
              <w:top w:val="nil"/>
              <w:left w:val="nil"/>
              <w:bottom w:val="single" w:sz="4" w:space="0" w:color="auto"/>
              <w:right w:val="single" w:sz="4" w:space="0" w:color="auto"/>
            </w:tcBorders>
            <w:shd w:val="clear" w:color="000000" w:fill="FCD5B4"/>
            <w:noWrap/>
            <w:hideMark/>
            <w:tcPrChange w:id="3576"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511D31A5" w14:textId="77777777" w:rsidR="005135B5" w:rsidRPr="005135B5" w:rsidRDefault="005135B5" w:rsidP="005135B5">
            <w:pPr>
              <w:jc w:val="left"/>
              <w:rPr>
                <w:ins w:id="3577" w:author="Erlie Hasam Morfin Zavalza" w:date="2014-11-21T19:06:00Z"/>
                <w:rFonts w:ascii="Calibri" w:hAnsi="Calibri"/>
                <w:color w:val="000000"/>
                <w:sz w:val="16"/>
                <w:szCs w:val="22"/>
                <w:lang w:val="es-MX" w:eastAsia="es-MX"/>
                <w:rPrChange w:id="3578" w:author="Erlie Hasam Morfin Zavalza" w:date="2014-11-21T19:07:00Z">
                  <w:rPr>
                    <w:ins w:id="3579" w:author="Erlie Hasam Morfin Zavalza" w:date="2014-11-21T19:06:00Z"/>
                    <w:rFonts w:ascii="Calibri" w:hAnsi="Calibri"/>
                    <w:color w:val="000000"/>
                    <w:sz w:val="22"/>
                    <w:szCs w:val="22"/>
                    <w:lang w:val="es-MX" w:eastAsia="es-MX"/>
                  </w:rPr>
                </w:rPrChange>
              </w:rPr>
            </w:pPr>
            <w:ins w:id="3580" w:author="Erlie Hasam Morfin Zavalza" w:date="2014-11-21T19:06:00Z">
              <w:r w:rsidRPr="005135B5">
                <w:rPr>
                  <w:rFonts w:ascii="Calibri" w:hAnsi="Calibri"/>
                  <w:color w:val="000000"/>
                  <w:sz w:val="16"/>
                  <w:szCs w:val="22"/>
                  <w:lang w:val="es-MX" w:eastAsia="es-MX"/>
                  <w:rPrChange w:id="3581"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582"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806553D" w14:textId="77777777" w:rsidR="005135B5" w:rsidRPr="005135B5" w:rsidRDefault="005135B5" w:rsidP="005135B5">
            <w:pPr>
              <w:jc w:val="left"/>
              <w:rPr>
                <w:ins w:id="3583" w:author="Erlie Hasam Morfin Zavalza" w:date="2014-11-21T19:06:00Z"/>
                <w:rFonts w:ascii="Calibri" w:hAnsi="Calibri"/>
                <w:color w:val="000000"/>
                <w:sz w:val="16"/>
                <w:szCs w:val="22"/>
                <w:lang w:val="es-MX" w:eastAsia="es-MX"/>
                <w:rPrChange w:id="3584" w:author="Erlie Hasam Morfin Zavalza" w:date="2014-11-21T19:07:00Z">
                  <w:rPr>
                    <w:ins w:id="3585" w:author="Erlie Hasam Morfin Zavalza" w:date="2014-11-21T19:06:00Z"/>
                    <w:rFonts w:ascii="Calibri" w:hAnsi="Calibri"/>
                    <w:color w:val="000000"/>
                    <w:sz w:val="22"/>
                    <w:szCs w:val="22"/>
                    <w:lang w:val="es-MX" w:eastAsia="es-MX"/>
                  </w:rPr>
                </w:rPrChange>
              </w:rPr>
            </w:pPr>
            <w:ins w:id="3586" w:author="Erlie Hasam Morfin Zavalza" w:date="2014-11-21T19:06:00Z">
              <w:r w:rsidRPr="005135B5">
                <w:rPr>
                  <w:rFonts w:ascii="Calibri" w:hAnsi="Calibri"/>
                  <w:color w:val="000000"/>
                  <w:sz w:val="16"/>
                  <w:szCs w:val="22"/>
                  <w:lang w:val="es-MX" w:eastAsia="es-MX"/>
                  <w:rPrChange w:id="3587" w:author="Erlie Hasam Morfin Zavalza" w:date="2014-11-21T19:07:00Z">
                    <w:rPr>
                      <w:rFonts w:ascii="Calibri" w:hAnsi="Calibri"/>
                      <w:color w:val="000000"/>
                      <w:sz w:val="22"/>
                      <w:szCs w:val="22"/>
                      <w:lang w:val="es-MX" w:eastAsia="es-MX"/>
                    </w:rPr>
                  </w:rPrChange>
                </w:rPr>
                <w:t>1.6</w:t>
              </w:r>
            </w:ins>
          </w:p>
        </w:tc>
        <w:tc>
          <w:tcPr>
            <w:tcW w:w="0" w:type="auto"/>
            <w:gridSpan w:val="2"/>
            <w:tcBorders>
              <w:top w:val="nil"/>
              <w:left w:val="nil"/>
              <w:bottom w:val="single" w:sz="4" w:space="0" w:color="auto"/>
              <w:right w:val="single" w:sz="4" w:space="0" w:color="auto"/>
            </w:tcBorders>
            <w:shd w:val="clear" w:color="000000" w:fill="FCD5B4"/>
            <w:noWrap/>
            <w:hideMark/>
            <w:tcPrChange w:id="3588"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5600FE3E" w14:textId="77777777" w:rsidR="005135B5" w:rsidRPr="005135B5" w:rsidRDefault="005135B5" w:rsidP="005135B5">
            <w:pPr>
              <w:jc w:val="left"/>
              <w:rPr>
                <w:ins w:id="3589" w:author="Erlie Hasam Morfin Zavalza" w:date="2014-11-21T19:06:00Z"/>
                <w:rFonts w:ascii="Calibri" w:hAnsi="Calibri"/>
                <w:color w:val="000000"/>
                <w:sz w:val="16"/>
                <w:szCs w:val="22"/>
                <w:lang w:val="es-MX" w:eastAsia="es-MX"/>
                <w:rPrChange w:id="3590" w:author="Erlie Hasam Morfin Zavalza" w:date="2014-11-21T19:07:00Z">
                  <w:rPr>
                    <w:ins w:id="3591" w:author="Erlie Hasam Morfin Zavalza" w:date="2014-11-21T19:06:00Z"/>
                    <w:rFonts w:ascii="Calibri" w:hAnsi="Calibri"/>
                    <w:color w:val="000000"/>
                    <w:sz w:val="22"/>
                    <w:szCs w:val="22"/>
                    <w:lang w:val="es-MX" w:eastAsia="es-MX"/>
                  </w:rPr>
                </w:rPrChange>
              </w:rPr>
            </w:pPr>
            <w:ins w:id="3592" w:author="Erlie Hasam Morfin Zavalza" w:date="2014-11-21T19:06:00Z">
              <w:r w:rsidRPr="005135B5">
                <w:rPr>
                  <w:rFonts w:ascii="Calibri" w:hAnsi="Calibri"/>
                  <w:color w:val="000000"/>
                  <w:sz w:val="16"/>
                  <w:szCs w:val="22"/>
                  <w:lang w:val="es-MX" w:eastAsia="es-MX"/>
                  <w:rPrChange w:id="3593" w:author="Erlie Hasam Morfin Zavalza" w:date="2014-11-21T19:07:00Z">
                    <w:rPr>
                      <w:rFonts w:ascii="Calibri" w:hAnsi="Calibri"/>
                      <w:color w:val="000000"/>
                      <w:sz w:val="22"/>
                      <w:szCs w:val="22"/>
                      <w:lang w:val="es-MX" w:eastAsia="es-MX"/>
                    </w:rPr>
                  </w:rPrChange>
                </w:rPr>
                <w:t>170</w:t>
              </w:r>
            </w:ins>
          </w:p>
        </w:tc>
        <w:tc>
          <w:tcPr>
            <w:tcW w:w="0" w:type="auto"/>
            <w:tcBorders>
              <w:top w:val="nil"/>
              <w:left w:val="nil"/>
              <w:bottom w:val="single" w:sz="4" w:space="0" w:color="auto"/>
              <w:right w:val="single" w:sz="4" w:space="0" w:color="auto"/>
            </w:tcBorders>
            <w:shd w:val="clear" w:color="000000" w:fill="FCD5B4"/>
            <w:noWrap/>
            <w:hideMark/>
            <w:tcPrChange w:id="3594"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7F267EBD" w14:textId="77777777" w:rsidR="005135B5" w:rsidRPr="005135B5" w:rsidRDefault="005135B5" w:rsidP="005135B5">
            <w:pPr>
              <w:jc w:val="left"/>
              <w:rPr>
                <w:ins w:id="3595" w:author="Erlie Hasam Morfin Zavalza" w:date="2014-11-21T19:06:00Z"/>
                <w:rFonts w:ascii="Calibri" w:hAnsi="Calibri"/>
                <w:color w:val="000000"/>
                <w:sz w:val="16"/>
                <w:szCs w:val="22"/>
                <w:lang w:val="es-MX" w:eastAsia="es-MX"/>
                <w:rPrChange w:id="3596" w:author="Erlie Hasam Morfin Zavalza" w:date="2014-11-21T19:07:00Z">
                  <w:rPr>
                    <w:ins w:id="3597" w:author="Erlie Hasam Morfin Zavalza" w:date="2014-11-21T19:06:00Z"/>
                    <w:rFonts w:ascii="Calibri" w:hAnsi="Calibri"/>
                    <w:color w:val="000000"/>
                    <w:sz w:val="22"/>
                    <w:szCs w:val="22"/>
                    <w:lang w:val="es-MX" w:eastAsia="es-MX"/>
                  </w:rPr>
                </w:rPrChange>
              </w:rPr>
            </w:pPr>
            <w:ins w:id="3598" w:author="Erlie Hasam Morfin Zavalza" w:date="2014-11-21T19:06:00Z">
              <w:r w:rsidRPr="005135B5">
                <w:rPr>
                  <w:rFonts w:ascii="Calibri" w:hAnsi="Calibri"/>
                  <w:color w:val="000000"/>
                  <w:sz w:val="16"/>
                  <w:szCs w:val="22"/>
                  <w:lang w:val="es-MX" w:eastAsia="es-MX"/>
                  <w:rPrChange w:id="3599" w:author="Erlie Hasam Morfin Zavalza" w:date="2014-11-21T19:07:00Z">
                    <w:rPr>
                      <w:rFonts w:ascii="Calibri" w:hAnsi="Calibri"/>
                      <w:color w:val="000000"/>
                      <w:sz w:val="22"/>
                      <w:szCs w:val="22"/>
                      <w:lang w:val="es-MX" w:eastAsia="es-MX"/>
                    </w:rPr>
                  </w:rPrChange>
                </w:rPr>
                <w:t>$272.00</w:t>
              </w:r>
            </w:ins>
          </w:p>
        </w:tc>
      </w:tr>
      <w:tr w:rsidR="005135B5" w:rsidRPr="005135B5" w14:paraId="7C64E90C" w14:textId="77777777" w:rsidTr="005135B5">
        <w:trPr>
          <w:trHeight w:val="300"/>
          <w:ins w:id="3600" w:author="Erlie Hasam Morfin Zavalza" w:date="2014-11-21T19:06:00Z"/>
        </w:trPr>
        <w:tc>
          <w:tcPr>
            <w:tcW w:w="0" w:type="auto"/>
            <w:gridSpan w:val="2"/>
            <w:tcBorders>
              <w:top w:val="nil"/>
              <w:left w:val="single" w:sz="4" w:space="0" w:color="auto"/>
              <w:bottom w:val="single" w:sz="4" w:space="0" w:color="auto"/>
              <w:right w:val="single" w:sz="4" w:space="0" w:color="auto"/>
            </w:tcBorders>
            <w:shd w:val="clear" w:color="000000" w:fill="FCD5B4"/>
            <w:noWrap/>
            <w:vAlign w:val="bottom"/>
            <w:hideMark/>
          </w:tcPr>
          <w:p w14:paraId="5EB83B4D" w14:textId="77777777" w:rsidR="005135B5" w:rsidRPr="005135B5" w:rsidRDefault="005135B5" w:rsidP="005135B5">
            <w:pPr>
              <w:jc w:val="left"/>
              <w:rPr>
                <w:ins w:id="3601" w:author="Erlie Hasam Morfin Zavalza" w:date="2014-11-21T19:06:00Z"/>
                <w:rFonts w:ascii="Calibri" w:hAnsi="Calibri"/>
                <w:color w:val="000000"/>
                <w:sz w:val="16"/>
                <w:szCs w:val="22"/>
                <w:lang w:val="es-MX" w:eastAsia="es-MX"/>
                <w:rPrChange w:id="3602" w:author="Erlie Hasam Morfin Zavalza" w:date="2014-11-21T19:07:00Z">
                  <w:rPr>
                    <w:ins w:id="3603" w:author="Erlie Hasam Morfin Zavalza" w:date="2014-11-21T19:06:00Z"/>
                    <w:rFonts w:ascii="Calibri" w:hAnsi="Calibri"/>
                    <w:color w:val="000000"/>
                    <w:sz w:val="22"/>
                    <w:szCs w:val="22"/>
                    <w:lang w:val="es-MX" w:eastAsia="es-MX"/>
                  </w:rPr>
                </w:rPrChange>
              </w:rPr>
            </w:pPr>
            <w:ins w:id="3604" w:author="Erlie Hasam Morfin Zavalza" w:date="2014-11-21T19:06:00Z">
              <w:r w:rsidRPr="005135B5">
                <w:rPr>
                  <w:rFonts w:ascii="Calibri" w:hAnsi="Calibri"/>
                  <w:color w:val="000000"/>
                  <w:sz w:val="16"/>
                  <w:szCs w:val="22"/>
                  <w:lang w:val="es-MX" w:eastAsia="es-MX"/>
                  <w:rPrChange w:id="3605" w:author="Erlie Hasam Morfin Zavalza" w:date="2014-11-21T19:07:00Z">
                    <w:rPr>
                      <w:rFonts w:ascii="Calibri" w:hAnsi="Calibri"/>
                      <w:color w:val="000000"/>
                      <w:sz w:val="22"/>
                      <w:szCs w:val="22"/>
                      <w:lang w:val="es-MX" w:eastAsia="es-MX"/>
                    </w:rPr>
                  </w:rPrChange>
                </w:rPr>
                <w:t>Caja de Empaque Diseño Especial</w:t>
              </w:r>
            </w:ins>
          </w:p>
        </w:tc>
        <w:tc>
          <w:tcPr>
            <w:tcW w:w="0" w:type="auto"/>
            <w:tcBorders>
              <w:top w:val="nil"/>
              <w:left w:val="nil"/>
              <w:bottom w:val="single" w:sz="4" w:space="0" w:color="auto"/>
              <w:right w:val="single" w:sz="4" w:space="0" w:color="auto"/>
            </w:tcBorders>
            <w:shd w:val="clear" w:color="000000" w:fill="FCD5B4"/>
            <w:noWrap/>
            <w:vAlign w:val="bottom"/>
            <w:hideMark/>
          </w:tcPr>
          <w:p w14:paraId="5CC7EE50" w14:textId="77777777" w:rsidR="005135B5" w:rsidRPr="005135B5" w:rsidRDefault="005135B5" w:rsidP="005135B5">
            <w:pPr>
              <w:jc w:val="left"/>
              <w:rPr>
                <w:ins w:id="3606" w:author="Erlie Hasam Morfin Zavalza" w:date="2014-11-21T19:06:00Z"/>
                <w:rFonts w:ascii="Calibri" w:hAnsi="Calibri"/>
                <w:color w:val="000000"/>
                <w:sz w:val="16"/>
                <w:szCs w:val="22"/>
                <w:lang w:val="es-MX" w:eastAsia="es-MX"/>
                <w:rPrChange w:id="3607" w:author="Erlie Hasam Morfin Zavalza" w:date="2014-11-21T19:07:00Z">
                  <w:rPr>
                    <w:ins w:id="3608" w:author="Erlie Hasam Morfin Zavalza" w:date="2014-11-21T19:06:00Z"/>
                    <w:rFonts w:ascii="Calibri" w:hAnsi="Calibri"/>
                    <w:color w:val="000000"/>
                    <w:sz w:val="22"/>
                    <w:szCs w:val="22"/>
                    <w:lang w:val="es-MX" w:eastAsia="es-MX"/>
                  </w:rPr>
                </w:rPrChange>
              </w:rPr>
            </w:pPr>
            <w:ins w:id="3609" w:author="Erlie Hasam Morfin Zavalza" w:date="2014-11-21T19:06:00Z">
              <w:r w:rsidRPr="005135B5">
                <w:rPr>
                  <w:rFonts w:ascii="Calibri" w:hAnsi="Calibri"/>
                  <w:color w:val="000000"/>
                  <w:sz w:val="16"/>
                  <w:szCs w:val="22"/>
                  <w:lang w:val="es-MX" w:eastAsia="es-MX"/>
                  <w:rPrChange w:id="3610" w:author="Erlie Hasam Morfin Zavalza" w:date="2014-11-21T19:07:00Z">
                    <w:rPr>
                      <w:rFonts w:ascii="Calibri" w:hAnsi="Calibri"/>
                      <w:color w:val="000000"/>
                      <w:sz w:val="22"/>
                      <w:szCs w:val="22"/>
                      <w:lang w:val="es-MX" w:eastAsia="es-MX"/>
                    </w:rPr>
                  </w:rPrChange>
                </w:rPr>
                <w:t>Pieza</w:t>
              </w:r>
            </w:ins>
          </w:p>
        </w:tc>
        <w:tc>
          <w:tcPr>
            <w:tcW w:w="0" w:type="auto"/>
            <w:tcBorders>
              <w:top w:val="nil"/>
              <w:left w:val="nil"/>
              <w:bottom w:val="single" w:sz="4" w:space="0" w:color="auto"/>
              <w:right w:val="single" w:sz="4" w:space="0" w:color="auto"/>
            </w:tcBorders>
            <w:shd w:val="clear" w:color="000000" w:fill="FCD5B4"/>
            <w:noWrap/>
            <w:hideMark/>
          </w:tcPr>
          <w:p w14:paraId="7D0E4EC5" w14:textId="77777777" w:rsidR="005135B5" w:rsidRPr="005135B5" w:rsidRDefault="005135B5" w:rsidP="005135B5">
            <w:pPr>
              <w:jc w:val="left"/>
              <w:rPr>
                <w:ins w:id="3611" w:author="Erlie Hasam Morfin Zavalza" w:date="2014-11-21T19:06:00Z"/>
                <w:rFonts w:ascii="Calibri" w:hAnsi="Calibri"/>
                <w:color w:val="000000"/>
                <w:sz w:val="16"/>
                <w:szCs w:val="22"/>
                <w:lang w:val="es-MX" w:eastAsia="es-MX"/>
                <w:rPrChange w:id="3612" w:author="Erlie Hasam Morfin Zavalza" w:date="2014-11-21T19:07:00Z">
                  <w:rPr>
                    <w:ins w:id="3613" w:author="Erlie Hasam Morfin Zavalza" w:date="2014-11-21T19:06:00Z"/>
                    <w:rFonts w:ascii="Calibri" w:hAnsi="Calibri"/>
                    <w:color w:val="000000"/>
                    <w:sz w:val="22"/>
                    <w:szCs w:val="22"/>
                    <w:lang w:val="es-MX" w:eastAsia="es-MX"/>
                  </w:rPr>
                </w:rPrChange>
              </w:rPr>
            </w:pPr>
            <w:ins w:id="3614" w:author="Erlie Hasam Morfin Zavalza" w:date="2014-11-21T19:06:00Z">
              <w:r w:rsidRPr="005135B5">
                <w:rPr>
                  <w:rFonts w:ascii="Calibri" w:hAnsi="Calibri"/>
                  <w:color w:val="000000"/>
                  <w:sz w:val="16"/>
                  <w:szCs w:val="22"/>
                  <w:lang w:val="es-MX" w:eastAsia="es-MX"/>
                  <w:rPrChange w:id="3615" w:author="Erlie Hasam Morfin Zavalza" w:date="2014-11-21T19:07:00Z">
                    <w:rPr>
                      <w:rFonts w:ascii="Calibri" w:hAnsi="Calibri"/>
                      <w:color w:val="000000"/>
                      <w:sz w:val="22"/>
                      <w:szCs w:val="22"/>
                      <w:lang w:val="es-MX" w:eastAsia="es-MX"/>
                    </w:rPr>
                  </w:rPrChange>
                </w:rPr>
                <w:t>150</w:t>
              </w:r>
            </w:ins>
          </w:p>
        </w:tc>
        <w:tc>
          <w:tcPr>
            <w:tcW w:w="0" w:type="auto"/>
            <w:gridSpan w:val="2"/>
            <w:tcBorders>
              <w:top w:val="nil"/>
              <w:left w:val="nil"/>
              <w:bottom w:val="single" w:sz="4" w:space="0" w:color="auto"/>
              <w:right w:val="single" w:sz="4" w:space="0" w:color="auto"/>
            </w:tcBorders>
            <w:shd w:val="clear" w:color="000000" w:fill="FCD5B4"/>
            <w:noWrap/>
            <w:hideMark/>
          </w:tcPr>
          <w:p w14:paraId="28F0E85C" w14:textId="77777777" w:rsidR="005135B5" w:rsidRPr="005135B5" w:rsidRDefault="005135B5" w:rsidP="005135B5">
            <w:pPr>
              <w:jc w:val="left"/>
              <w:rPr>
                <w:ins w:id="3616" w:author="Erlie Hasam Morfin Zavalza" w:date="2014-11-21T19:06:00Z"/>
                <w:rFonts w:ascii="Calibri" w:hAnsi="Calibri"/>
                <w:color w:val="000000"/>
                <w:sz w:val="16"/>
                <w:szCs w:val="22"/>
                <w:lang w:val="es-MX" w:eastAsia="es-MX"/>
                <w:rPrChange w:id="3617" w:author="Erlie Hasam Morfin Zavalza" w:date="2014-11-21T19:07:00Z">
                  <w:rPr>
                    <w:ins w:id="3618" w:author="Erlie Hasam Morfin Zavalza" w:date="2014-11-21T19:06:00Z"/>
                    <w:rFonts w:ascii="Calibri" w:hAnsi="Calibri"/>
                    <w:color w:val="000000"/>
                    <w:sz w:val="22"/>
                    <w:szCs w:val="22"/>
                    <w:lang w:val="es-MX" w:eastAsia="es-MX"/>
                  </w:rPr>
                </w:rPrChange>
              </w:rPr>
            </w:pPr>
            <w:ins w:id="3619" w:author="Erlie Hasam Morfin Zavalza" w:date="2014-11-21T19:06:00Z">
              <w:r w:rsidRPr="005135B5">
                <w:rPr>
                  <w:rFonts w:ascii="Calibri" w:hAnsi="Calibri"/>
                  <w:color w:val="000000"/>
                  <w:sz w:val="16"/>
                  <w:szCs w:val="22"/>
                  <w:lang w:val="es-MX" w:eastAsia="es-MX"/>
                  <w:rPrChange w:id="3620" w:author="Erlie Hasam Morfin Zavalza" w:date="2014-11-21T19:07:00Z">
                    <w:rPr>
                      <w:rFonts w:ascii="Calibri" w:hAnsi="Calibri"/>
                      <w:color w:val="000000"/>
                      <w:sz w:val="22"/>
                      <w:szCs w:val="22"/>
                      <w:lang w:val="es-MX" w:eastAsia="es-MX"/>
                    </w:rPr>
                  </w:rPrChange>
                </w:rPr>
                <w:t>100</w:t>
              </w:r>
            </w:ins>
          </w:p>
        </w:tc>
        <w:tc>
          <w:tcPr>
            <w:tcW w:w="0" w:type="auto"/>
            <w:tcBorders>
              <w:top w:val="nil"/>
              <w:left w:val="nil"/>
              <w:bottom w:val="single" w:sz="4" w:space="0" w:color="auto"/>
              <w:right w:val="single" w:sz="4" w:space="0" w:color="auto"/>
            </w:tcBorders>
            <w:shd w:val="clear" w:color="000000" w:fill="FCD5B4"/>
            <w:noWrap/>
            <w:hideMark/>
          </w:tcPr>
          <w:p w14:paraId="3D0ED096" w14:textId="77777777" w:rsidR="005135B5" w:rsidRPr="005135B5" w:rsidRDefault="005135B5" w:rsidP="005135B5">
            <w:pPr>
              <w:jc w:val="left"/>
              <w:rPr>
                <w:ins w:id="3621" w:author="Erlie Hasam Morfin Zavalza" w:date="2014-11-21T19:06:00Z"/>
                <w:rFonts w:ascii="Calibri" w:hAnsi="Calibri"/>
                <w:color w:val="000000"/>
                <w:sz w:val="16"/>
                <w:szCs w:val="22"/>
                <w:lang w:val="es-MX" w:eastAsia="es-MX"/>
                <w:rPrChange w:id="3622" w:author="Erlie Hasam Morfin Zavalza" w:date="2014-11-21T19:07:00Z">
                  <w:rPr>
                    <w:ins w:id="3623" w:author="Erlie Hasam Morfin Zavalza" w:date="2014-11-21T19:06:00Z"/>
                    <w:rFonts w:ascii="Calibri" w:hAnsi="Calibri"/>
                    <w:color w:val="000000"/>
                    <w:sz w:val="22"/>
                    <w:szCs w:val="22"/>
                    <w:lang w:val="es-MX" w:eastAsia="es-MX"/>
                  </w:rPr>
                </w:rPrChange>
              </w:rPr>
            </w:pPr>
            <w:ins w:id="3624" w:author="Erlie Hasam Morfin Zavalza" w:date="2014-11-21T19:06:00Z">
              <w:r w:rsidRPr="005135B5">
                <w:rPr>
                  <w:rFonts w:ascii="Calibri" w:hAnsi="Calibri"/>
                  <w:color w:val="000000"/>
                  <w:sz w:val="16"/>
                  <w:szCs w:val="22"/>
                  <w:lang w:val="es-MX" w:eastAsia="es-MX"/>
                  <w:rPrChange w:id="3625" w:author="Erlie Hasam Morfin Zavalza" w:date="2014-11-21T19:07:00Z">
                    <w:rPr>
                      <w:rFonts w:ascii="Calibri" w:hAnsi="Calibri"/>
                      <w:color w:val="000000"/>
                      <w:sz w:val="22"/>
                      <w:szCs w:val="22"/>
                      <w:lang w:val="es-MX" w:eastAsia="es-MX"/>
                    </w:rPr>
                  </w:rPrChange>
                </w:rPr>
                <w:t>$15,000.00</w:t>
              </w:r>
            </w:ins>
          </w:p>
        </w:tc>
      </w:tr>
      <w:tr w:rsidR="005135B5" w:rsidRPr="005135B5" w14:paraId="781785A5" w14:textId="77777777" w:rsidTr="005135B5">
        <w:tblPrEx>
          <w:tblPrExChange w:id="3626" w:author="Erlie Hasam Morfin Zavalza" w:date="2014-11-21T19:08:00Z">
            <w:tblPrEx>
              <w:tblW w:w="0" w:type="auto"/>
            </w:tblPrEx>
          </w:tblPrExChange>
        </w:tblPrEx>
        <w:trPr>
          <w:trHeight w:val="109"/>
          <w:ins w:id="3627" w:author="Erlie Hasam Morfin Zavalza" w:date="2014-11-21T19:06:00Z"/>
          <w:trPrChange w:id="3628" w:author="Erlie Hasam Morfin Zavalza" w:date="2014-11-21T19:08: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629"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464D7A67" w14:textId="77777777" w:rsidR="005135B5" w:rsidRPr="005135B5" w:rsidRDefault="005135B5" w:rsidP="005135B5">
            <w:pPr>
              <w:jc w:val="left"/>
              <w:rPr>
                <w:ins w:id="3630" w:author="Erlie Hasam Morfin Zavalza" w:date="2014-11-21T19:06:00Z"/>
                <w:rFonts w:ascii="Calibri" w:hAnsi="Calibri"/>
                <w:color w:val="000000"/>
                <w:sz w:val="16"/>
                <w:szCs w:val="22"/>
                <w:lang w:val="es-MX" w:eastAsia="es-MX"/>
                <w:rPrChange w:id="3631" w:author="Erlie Hasam Morfin Zavalza" w:date="2014-11-21T19:07:00Z">
                  <w:rPr>
                    <w:ins w:id="3632" w:author="Erlie Hasam Morfin Zavalza" w:date="2014-11-21T19:06:00Z"/>
                    <w:rFonts w:ascii="Calibri" w:hAnsi="Calibri"/>
                    <w:color w:val="000000"/>
                    <w:sz w:val="22"/>
                    <w:szCs w:val="22"/>
                    <w:lang w:val="es-MX" w:eastAsia="es-MX"/>
                  </w:rPr>
                </w:rPrChange>
              </w:rPr>
            </w:pPr>
            <w:ins w:id="3633" w:author="Erlie Hasam Morfin Zavalza" w:date="2014-11-21T19:06:00Z">
              <w:r w:rsidRPr="005135B5">
                <w:rPr>
                  <w:rFonts w:ascii="Calibri" w:hAnsi="Calibri"/>
                  <w:color w:val="000000"/>
                  <w:sz w:val="16"/>
                  <w:szCs w:val="22"/>
                  <w:lang w:val="es-MX" w:eastAsia="es-MX"/>
                  <w:rPrChange w:id="3634" w:author="Erlie Hasam Morfin Zavalza" w:date="2014-11-21T19:07:00Z">
                    <w:rPr>
                      <w:rFonts w:ascii="Calibri" w:hAnsi="Calibri"/>
                      <w:color w:val="000000"/>
                      <w:sz w:val="22"/>
                      <w:szCs w:val="22"/>
                      <w:lang w:val="es-MX" w:eastAsia="es-MX"/>
                    </w:rPr>
                  </w:rPrChange>
                </w:rPr>
                <w:t>Colorante</w:t>
              </w:r>
            </w:ins>
          </w:p>
        </w:tc>
        <w:tc>
          <w:tcPr>
            <w:tcW w:w="0" w:type="auto"/>
            <w:tcBorders>
              <w:top w:val="nil"/>
              <w:left w:val="nil"/>
              <w:bottom w:val="single" w:sz="4" w:space="0" w:color="auto"/>
              <w:right w:val="single" w:sz="4" w:space="0" w:color="auto"/>
            </w:tcBorders>
            <w:shd w:val="clear" w:color="000000" w:fill="FCD5B4"/>
            <w:noWrap/>
            <w:hideMark/>
            <w:tcPrChange w:id="3635"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255DA3CD" w14:textId="77777777" w:rsidR="005135B5" w:rsidRPr="005135B5" w:rsidRDefault="005135B5" w:rsidP="005135B5">
            <w:pPr>
              <w:jc w:val="left"/>
              <w:rPr>
                <w:ins w:id="3636" w:author="Erlie Hasam Morfin Zavalza" w:date="2014-11-21T19:06:00Z"/>
                <w:rFonts w:ascii="Calibri" w:hAnsi="Calibri"/>
                <w:color w:val="000000"/>
                <w:sz w:val="16"/>
                <w:szCs w:val="22"/>
                <w:lang w:val="es-MX" w:eastAsia="es-MX"/>
                <w:rPrChange w:id="3637" w:author="Erlie Hasam Morfin Zavalza" w:date="2014-11-21T19:07:00Z">
                  <w:rPr>
                    <w:ins w:id="3638" w:author="Erlie Hasam Morfin Zavalza" w:date="2014-11-21T19:06:00Z"/>
                    <w:rFonts w:ascii="Calibri" w:hAnsi="Calibri"/>
                    <w:color w:val="000000"/>
                    <w:sz w:val="22"/>
                    <w:szCs w:val="22"/>
                    <w:lang w:val="es-MX" w:eastAsia="es-MX"/>
                  </w:rPr>
                </w:rPrChange>
              </w:rPr>
            </w:pPr>
            <w:ins w:id="3639" w:author="Erlie Hasam Morfin Zavalza" w:date="2014-11-21T19:06:00Z">
              <w:r w:rsidRPr="005135B5">
                <w:rPr>
                  <w:rFonts w:ascii="Calibri" w:hAnsi="Calibri"/>
                  <w:color w:val="000000"/>
                  <w:sz w:val="16"/>
                  <w:szCs w:val="22"/>
                  <w:lang w:val="es-MX" w:eastAsia="es-MX"/>
                  <w:rPrChange w:id="3640" w:author="Erlie Hasam Morfin Zavalza" w:date="2014-11-21T19:07:00Z">
                    <w:rPr>
                      <w:rFonts w:ascii="Calibri" w:hAnsi="Calibri"/>
                      <w:color w:val="000000"/>
                      <w:sz w:val="22"/>
                      <w:szCs w:val="22"/>
                      <w:lang w:val="es-MX" w:eastAsia="es-MX"/>
                    </w:rPr>
                  </w:rPrChange>
                </w:rPr>
                <w:t>Caja</w:t>
              </w:r>
            </w:ins>
          </w:p>
        </w:tc>
        <w:tc>
          <w:tcPr>
            <w:tcW w:w="0" w:type="auto"/>
            <w:tcBorders>
              <w:top w:val="nil"/>
              <w:left w:val="nil"/>
              <w:bottom w:val="single" w:sz="4" w:space="0" w:color="auto"/>
              <w:right w:val="single" w:sz="4" w:space="0" w:color="auto"/>
            </w:tcBorders>
            <w:shd w:val="clear" w:color="000000" w:fill="FCD5B4"/>
            <w:noWrap/>
            <w:hideMark/>
            <w:tcPrChange w:id="3641"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1461B5E9" w14:textId="77777777" w:rsidR="005135B5" w:rsidRPr="005135B5" w:rsidRDefault="005135B5" w:rsidP="005135B5">
            <w:pPr>
              <w:jc w:val="left"/>
              <w:rPr>
                <w:ins w:id="3642" w:author="Erlie Hasam Morfin Zavalza" w:date="2014-11-21T19:06:00Z"/>
                <w:rFonts w:ascii="Calibri" w:hAnsi="Calibri"/>
                <w:color w:val="000000"/>
                <w:sz w:val="16"/>
                <w:szCs w:val="22"/>
                <w:lang w:val="es-MX" w:eastAsia="es-MX"/>
                <w:rPrChange w:id="3643" w:author="Erlie Hasam Morfin Zavalza" w:date="2014-11-21T19:07:00Z">
                  <w:rPr>
                    <w:ins w:id="3644" w:author="Erlie Hasam Morfin Zavalza" w:date="2014-11-21T19:06:00Z"/>
                    <w:rFonts w:ascii="Calibri" w:hAnsi="Calibri"/>
                    <w:color w:val="000000"/>
                    <w:sz w:val="22"/>
                    <w:szCs w:val="22"/>
                    <w:lang w:val="es-MX" w:eastAsia="es-MX"/>
                  </w:rPr>
                </w:rPrChange>
              </w:rPr>
            </w:pPr>
            <w:ins w:id="3645" w:author="Erlie Hasam Morfin Zavalza" w:date="2014-11-21T19:06:00Z">
              <w:r w:rsidRPr="005135B5">
                <w:rPr>
                  <w:rFonts w:ascii="Calibri" w:hAnsi="Calibri"/>
                  <w:color w:val="000000"/>
                  <w:sz w:val="16"/>
                  <w:szCs w:val="22"/>
                  <w:lang w:val="es-MX" w:eastAsia="es-MX"/>
                  <w:rPrChange w:id="3646" w:author="Erlie Hasam Morfin Zavalza" w:date="2014-11-21T19:07:00Z">
                    <w:rPr>
                      <w:rFonts w:ascii="Calibri" w:hAnsi="Calibri"/>
                      <w:color w:val="000000"/>
                      <w:sz w:val="22"/>
                      <w:szCs w:val="22"/>
                      <w:lang w:val="es-MX" w:eastAsia="es-MX"/>
                    </w:rPr>
                  </w:rPrChange>
                </w:rPr>
                <w:t>16</w:t>
              </w:r>
            </w:ins>
          </w:p>
        </w:tc>
        <w:tc>
          <w:tcPr>
            <w:tcW w:w="0" w:type="auto"/>
            <w:gridSpan w:val="2"/>
            <w:tcBorders>
              <w:top w:val="nil"/>
              <w:left w:val="nil"/>
              <w:bottom w:val="single" w:sz="4" w:space="0" w:color="auto"/>
              <w:right w:val="single" w:sz="4" w:space="0" w:color="auto"/>
            </w:tcBorders>
            <w:shd w:val="clear" w:color="000000" w:fill="FCD5B4"/>
            <w:noWrap/>
            <w:hideMark/>
            <w:tcPrChange w:id="3647"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038C553C" w14:textId="77777777" w:rsidR="005135B5" w:rsidRPr="005135B5" w:rsidRDefault="005135B5" w:rsidP="005135B5">
            <w:pPr>
              <w:jc w:val="left"/>
              <w:rPr>
                <w:ins w:id="3648" w:author="Erlie Hasam Morfin Zavalza" w:date="2014-11-21T19:06:00Z"/>
                <w:rFonts w:ascii="Calibri" w:hAnsi="Calibri"/>
                <w:color w:val="000000"/>
                <w:sz w:val="16"/>
                <w:szCs w:val="22"/>
                <w:lang w:val="es-MX" w:eastAsia="es-MX"/>
                <w:rPrChange w:id="3649" w:author="Erlie Hasam Morfin Zavalza" w:date="2014-11-21T19:07:00Z">
                  <w:rPr>
                    <w:ins w:id="3650" w:author="Erlie Hasam Morfin Zavalza" w:date="2014-11-21T19:06:00Z"/>
                    <w:rFonts w:ascii="Calibri" w:hAnsi="Calibri"/>
                    <w:color w:val="000000"/>
                    <w:sz w:val="22"/>
                    <w:szCs w:val="22"/>
                    <w:lang w:val="es-MX" w:eastAsia="es-MX"/>
                  </w:rPr>
                </w:rPrChange>
              </w:rPr>
            </w:pPr>
            <w:ins w:id="3651" w:author="Erlie Hasam Morfin Zavalza" w:date="2014-11-21T19:06:00Z">
              <w:r w:rsidRPr="005135B5">
                <w:rPr>
                  <w:rFonts w:ascii="Calibri" w:hAnsi="Calibri"/>
                  <w:color w:val="000000"/>
                  <w:sz w:val="16"/>
                  <w:szCs w:val="22"/>
                  <w:lang w:val="es-MX" w:eastAsia="es-MX"/>
                  <w:rPrChange w:id="3652" w:author="Erlie Hasam Morfin Zavalza" w:date="2014-11-21T19:07:00Z">
                    <w:rPr>
                      <w:rFonts w:ascii="Calibri" w:hAnsi="Calibri"/>
                      <w:color w:val="000000"/>
                      <w:sz w:val="22"/>
                      <w:szCs w:val="22"/>
                      <w:lang w:val="es-MX" w:eastAsia="es-MX"/>
                    </w:rPr>
                  </w:rPrChange>
                </w:rPr>
                <w:t>1390</w:t>
              </w:r>
            </w:ins>
          </w:p>
        </w:tc>
        <w:tc>
          <w:tcPr>
            <w:tcW w:w="0" w:type="auto"/>
            <w:tcBorders>
              <w:top w:val="nil"/>
              <w:left w:val="nil"/>
              <w:bottom w:val="single" w:sz="4" w:space="0" w:color="auto"/>
              <w:right w:val="single" w:sz="4" w:space="0" w:color="auto"/>
            </w:tcBorders>
            <w:shd w:val="clear" w:color="000000" w:fill="FCD5B4"/>
            <w:noWrap/>
            <w:hideMark/>
            <w:tcPrChange w:id="3653"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9AE8B01" w14:textId="77777777" w:rsidR="005135B5" w:rsidRPr="005135B5" w:rsidRDefault="005135B5" w:rsidP="005135B5">
            <w:pPr>
              <w:jc w:val="left"/>
              <w:rPr>
                <w:ins w:id="3654" w:author="Erlie Hasam Morfin Zavalza" w:date="2014-11-21T19:06:00Z"/>
                <w:rFonts w:ascii="Calibri" w:hAnsi="Calibri"/>
                <w:color w:val="000000"/>
                <w:sz w:val="16"/>
                <w:szCs w:val="22"/>
                <w:lang w:val="es-MX" w:eastAsia="es-MX"/>
                <w:rPrChange w:id="3655" w:author="Erlie Hasam Morfin Zavalza" w:date="2014-11-21T19:07:00Z">
                  <w:rPr>
                    <w:ins w:id="3656" w:author="Erlie Hasam Morfin Zavalza" w:date="2014-11-21T19:06:00Z"/>
                    <w:rFonts w:ascii="Calibri" w:hAnsi="Calibri"/>
                    <w:color w:val="000000"/>
                    <w:sz w:val="22"/>
                    <w:szCs w:val="22"/>
                    <w:lang w:val="es-MX" w:eastAsia="es-MX"/>
                  </w:rPr>
                </w:rPrChange>
              </w:rPr>
            </w:pPr>
            <w:ins w:id="3657" w:author="Erlie Hasam Morfin Zavalza" w:date="2014-11-21T19:06:00Z">
              <w:r w:rsidRPr="005135B5">
                <w:rPr>
                  <w:rFonts w:ascii="Calibri" w:hAnsi="Calibri"/>
                  <w:color w:val="000000"/>
                  <w:sz w:val="16"/>
                  <w:szCs w:val="22"/>
                  <w:lang w:val="es-MX" w:eastAsia="es-MX"/>
                  <w:rPrChange w:id="3658" w:author="Erlie Hasam Morfin Zavalza" w:date="2014-11-21T19:07:00Z">
                    <w:rPr>
                      <w:rFonts w:ascii="Calibri" w:hAnsi="Calibri"/>
                      <w:color w:val="000000"/>
                      <w:sz w:val="22"/>
                      <w:szCs w:val="22"/>
                      <w:lang w:val="es-MX" w:eastAsia="es-MX"/>
                    </w:rPr>
                  </w:rPrChange>
                </w:rPr>
                <w:t>$22,240.00</w:t>
              </w:r>
            </w:ins>
          </w:p>
        </w:tc>
      </w:tr>
      <w:tr w:rsidR="005135B5" w:rsidRPr="005135B5" w14:paraId="6D82490D" w14:textId="77777777" w:rsidTr="005135B5">
        <w:trPr>
          <w:trHeight w:val="330"/>
          <w:ins w:id="3659" w:author="Erlie Hasam Morfin Zavalza" w:date="2014-11-21T19:06:00Z"/>
        </w:trPr>
        <w:tc>
          <w:tcPr>
            <w:tcW w:w="0" w:type="auto"/>
            <w:gridSpan w:val="6"/>
            <w:tcBorders>
              <w:top w:val="single" w:sz="4" w:space="0" w:color="auto"/>
              <w:left w:val="single" w:sz="4" w:space="0" w:color="auto"/>
              <w:bottom w:val="single" w:sz="4" w:space="0" w:color="auto"/>
              <w:right w:val="single" w:sz="4" w:space="0" w:color="auto"/>
            </w:tcBorders>
            <w:shd w:val="clear" w:color="000000" w:fill="E26B0A"/>
            <w:vAlign w:val="center"/>
            <w:hideMark/>
          </w:tcPr>
          <w:p w14:paraId="396EF471" w14:textId="77777777" w:rsidR="005135B5" w:rsidRPr="005135B5" w:rsidRDefault="005135B5" w:rsidP="005135B5">
            <w:pPr>
              <w:jc w:val="center"/>
              <w:rPr>
                <w:ins w:id="3660" w:author="Erlie Hasam Morfin Zavalza" w:date="2014-11-21T19:06:00Z"/>
                <w:rFonts w:ascii="Perpetua" w:hAnsi="Perpetua"/>
                <w:b/>
                <w:bCs/>
                <w:color w:val="000000"/>
                <w:sz w:val="16"/>
                <w:szCs w:val="24"/>
                <w:lang w:val="es-MX" w:eastAsia="es-MX"/>
                <w:rPrChange w:id="3661" w:author="Erlie Hasam Morfin Zavalza" w:date="2014-11-21T19:07:00Z">
                  <w:rPr>
                    <w:ins w:id="3662" w:author="Erlie Hasam Morfin Zavalza" w:date="2014-11-21T19:06:00Z"/>
                    <w:rFonts w:ascii="Perpetua" w:hAnsi="Perpetua"/>
                    <w:b/>
                    <w:bCs/>
                    <w:color w:val="000000"/>
                    <w:szCs w:val="24"/>
                    <w:lang w:val="es-MX" w:eastAsia="es-MX"/>
                  </w:rPr>
                </w:rPrChange>
              </w:rPr>
            </w:pPr>
            <w:ins w:id="3663" w:author="Erlie Hasam Morfin Zavalza" w:date="2014-11-21T19:06:00Z">
              <w:r w:rsidRPr="005135B5">
                <w:rPr>
                  <w:rFonts w:ascii="Perpetua" w:hAnsi="Perpetua"/>
                  <w:b/>
                  <w:bCs/>
                  <w:color w:val="000000"/>
                  <w:sz w:val="16"/>
                  <w:szCs w:val="24"/>
                  <w:lang w:val="es-MX" w:eastAsia="es-MX"/>
                  <w:rPrChange w:id="3664" w:author="Erlie Hasam Morfin Zavalza" w:date="2014-11-21T19:07:00Z">
                    <w:rPr>
                      <w:rFonts w:ascii="Perpetua" w:hAnsi="Perpetua"/>
                      <w:b/>
                      <w:bCs/>
                      <w:color w:val="000000"/>
                      <w:szCs w:val="24"/>
                      <w:lang w:val="es-MX" w:eastAsia="es-MX"/>
                    </w:rPr>
                  </w:rPrChange>
                </w:rPr>
                <w:t>SUBTOTAL MATERIALES DIRECTOS E INDIRECTOS EMPANADA DE PINO</w:t>
              </w:r>
            </w:ins>
          </w:p>
        </w:tc>
        <w:tc>
          <w:tcPr>
            <w:tcW w:w="0" w:type="auto"/>
            <w:tcBorders>
              <w:top w:val="nil"/>
              <w:left w:val="nil"/>
              <w:bottom w:val="single" w:sz="4" w:space="0" w:color="auto"/>
              <w:right w:val="single" w:sz="4" w:space="0" w:color="auto"/>
            </w:tcBorders>
            <w:shd w:val="clear" w:color="000000" w:fill="E26B0A"/>
            <w:vAlign w:val="center"/>
            <w:hideMark/>
          </w:tcPr>
          <w:p w14:paraId="70A4634C" w14:textId="77777777" w:rsidR="005135B5" w:rsidRPr="005135B5" w:rsidRDefault="005135B5" w:rsidP="005135B5">
            <w:pPr>
              <w:ind w:firstLineChars="100" w:firstLine="161"/>
              <w:jc w:val="left"/>
              <w:rPr>
                <w:ins w:id="3665" w:author="Erlie Hasam Morfin Zavalza" w:date="2014-11-21T19:06:00Z"/>
                <w:rFonts w:ascii="Perpetua" w:hAnsi="Perpetua"/>
                <w:b/>
                <w:bCs/>
                <w:color w:val="000000"/>
                <w:sz w:val="16"/>
                <w:szCs w:val="24"/>
                <w:lang w:val="es-MX" w:eastAsia="es-MX"/>
                <w:rPrChange w:id="3666" w:author="Erlie Hasam Morfin Zavalza" w:date="2014-11-21T19:07:00Z">
                  <w:rPr>
                    <w:ins w:id="3667" w:author="Erlie Hasam Morfin Zavalza" w:date="2014-11-21T19:06:00Z"/>
                    <w:rFonts w:ascii="Perpetua" w:hAnsi="Perpetua"/>
                    <w:b/>
                    <w:bCs/>
                    <w:color w:val="000000"/>
                    <w:szCs w:val="24"/>
                    <w:lang w:val="es-MX" w:eastAsia="es-MX"/>
                  </w:rPr>
                </w:rPrChange>
              </w:rPr>
            </w:pPr>
            <w:ins w:id="3668" w:author="Erlie Hasam Morfin Zavalza" w:date="2014-11-21T19:06:00Z">
              <w:r w:rsidRPr="005135B5">
                <w:rPr>
                  <w:rFonts w:ascii="Perpetua" w:hAnsi="Perpetua"/>
                  <w:b/>
                  <w:bCs/>
                  <w:color w:val="000000"/>
                  <w:sz w:val="16"/>
                  <w:szCs w:val="24"/>
                  <w:lang w:val="es-MX" w:eastAsia="es-MX"/>
                  <w:rPrChange w:id="3669" w:author="Erlie Hasam Morfin Zavalza" w:date="2014-11-21T19:07:00Z">
                    <w:rPr>
                      <w:rFonts w:ascii="Perpetua" w:hAnsi="Perpetua"/>
                      <w:b/>
                      <w:bCs/>
                      <w:color w:val="000000"/>
                      <w:szCs w:val="24"/>
                      <w:lang w:val="es-MX" w:eastAsia="es-MX"/>
                    </w:rPr>
                  </w:rPrChange>
                </w:rPr>
                <w:t>$269,774.40</w:t>
              </w:r>
            </w:ins>
          </w:p>
        </w:tc>
      </w:tr>
      <w:tr w:rsidR="005135B5" w:rsidRPr="005135B5" w14:paraId="483F21EA" w14:textId="77777777" w:rsidTr="005135B5">
        <w:trPr>
          <w:trHeight w:val="330"/>
          <w:ins w:id="3670" w:author="Erlie Hasam Morfin Zavalza" w:date="2014-11-21T19:06:00Z"/>
          <w:trPrChange w:id="3671" w:author="Erlie Hasam Morfin Zavalza" w:date="2014-11-21T19:06:00Z">
            <w:trPr>
              <w:trHeight w:val="330"/>
            </w:trPr>
          </w:trPrChange>
        </w:trPr>
        <w:tc>
          <w:tcPr>
            <w:tcW w:w="0" w:type="auto"/>
            <w:gridSpan w:val="7"/>
            <w:tcBorders>
              <w:top w:val="single" w:sz="4" w:space="0" w:color="auto"/>
              <w:left w:val="single" w:sz="4" w:space="0" w:color="auto"/>
              <w:bottom w:val="single" w:sz="4" w:space="0" w:color="auto"/>
              <w:right w:val="single" w:sz="4" w:space="0" w:color="auto"/>
            </w:tcBorders>
            <w:shd w:val="clear" w:color="000000" w:fill="FFC000"/>
            <w:vAlign w:val="center"/>
            <w:hideMark/>
            <w:tcPrChange w:id="3672" w:author="Erlie Hasam Morfin Zavalza" w:date="2014-11-21T19:06:00Z">
              <w:tcPr>
                <w:tcW w:w="10600" w:type="dxa"/>
                <w:gridSpan w:val="10"/>
                <w:tcBorders>
                  <w:top w:val="single" w:sz="4" w:space="0" w:color="auto"/>
                  <w:left w:val="single" w:sz="4" w:space="0" w:color="auto"/>
                  <w:bottom w:val="single" w:sz="4" w:space="0" w:color="auto"/>
                  <w:right w:val="single" w:sz="4" w:space="0" w:color="auto"/>
                </w:tcBorders>
                <w:shd w:val="clear" w:color="000000" w:fill="FFC000"/>
                <w:vAlign w:val="center"/>
                <w:hideMark/>
              </w:tcPr>
            </w:tcPrChange>
          </w:tcPr>
          <w:p w14:paraId="3A396E09" w14:textId="77777777" w:rsidR="005135B5" w:rsidRPr="005135B5" w:rsidRDefault="005135B5" w:rsidP="005135B5">
            <w:pPr>
              <w:jc w:val="center"/>
              <w:rPr>
                <w:ins w:id="3673" w:author="Erlie Hasam Morfin Zavalza" w:date="2014-11-21T19:06:00Z"/>
                <w:rFonts w:ascii="Perpetua" w:hAnsi="Perpetua"/>
                <w:color w:val="000000"/>
                <w:sz w:val="16"/>
                <w:szCs w:val="24"/>
                <w:lang w:val="es-MX" w:eastAsia="es-MX"/>
                <w:rPrChange w:id="3674" w:author="Erlie Hasam Morfin Zavalza" w:date="2014-11-21T19:07:00Z">
                  <w:rPr>
                    <w:ins w:id="3675" w:author="Erlie Hasam Morfin Zavalza" w:date="2014-11-21T19:06:00Z"/>
                    <w:rFonts w:ascii="Perpetua" w:hAnsi="Perpetua"/>
                    <w:color w:val="000000"/>
                    <w:szCs w:val="24"/>
                    <w:lang w:val="es-MX" w:eastAsia="es-MX"/>
                  </w:rPr>
                </w:rPrChange>
              </w:rPr>
            </w:pPr>
            <w:ins w:id="3676" w:author="Erlie Hasam Morfin Zavalza" w:date="2014-11-21T19:06:00Z">
              <w:r w:rsidRPr="005135B5">
                <w:rPr>
                  <w:rFonts w:ascii="Perpetua" w:hAnsi="Perpetua"/>
                  <w:color w:val="000000"/>
                  <w:sz w:val="16"/>
                  <w:szCs w:val="24"/>
                  <w:lang w:val="es-MX" w:eastAsia="es-MX"/>
                  <w:rPrChange w:id="3677" w:author="Erlie Hasam Morfin Zavalza" w:date="2014-11-21T19:07:00Z">
                    <w:rPr>
                      <w:rFonts w:ascii="Perpetua" w:hAnsi="Perpetua"/>
                      <w:color w:val="000000"/>
                      <w:szCs w:val="24"/>
                      <w:lang w:val="es-MX" w:eastAsia="es-MX"/>
                    </w:rPr>
                  </w:rPrChange>
                </w:rPr>
                <w:t>SALSA PEBRE</w:t>
              </w:r>
            </w:ins>
          </w:p>
        </w:tc>
      </w:tr>
      <w:tr w:rsidR="005135B5" w:rsidRPr="005135B5" w14:paraId="0F28BD28" w14:textId="77777777" w:rsidTr="005135B5">
        <w:tblPrEx>
          <w:tblPrExChange w:id="3678" w:author="Erlie Hasam Morfin Zavalza" w:date="2014-11-21T19:08:00Z">
            <w:tblPrEx>
              <w:tblW w:w="0" w:type="auto"/>
            </w:tblPrEx>
          </w:tblPrExChange>
        </w:tblPrEx>
        <w:trPr>
          <w:trHeight w:val="208"/>
          <w:ins w:id="3679" w:author="Erlie Hasam Morfin Zavalza" w:date="2014-11-21T19:06:00Z"/>
          <w:trPrChange w:id="3680" w:author="Erlie Hasam Morfin Zavalza" w:date="2014-11-21T19:08: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681"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3904F542" w14:textId="77777777" w:rsidR="005135B5" w:rsidRPr="005135B5" w:rsidRDefault="005135B5" w:rsidP="005135B5">
            <w:pPr>
              <w:jc w:val="left"/>
              <w:rPr>
                <w:ins w:id="3682" w:author="Erlie Hasam Morfin Zavalza" w:date="2014-11-21T19:06:00Z"/>
                <w:rFonts w:ascii="Calibri" w:hAnsi="Calibri"/>
                <w:color w:val="000000"/>
                <w:sz w:val="16"/>
                <w:szCs w:val="22"/>
                <w:lang w:val="es-MX" w:eastAsia="es-MX"/>
                <w:rPrChange w:id="3683" w:author="Erlie Hasam Morfin Zavalza" w:date="2014-11-21T19:07:00Z">
                  <w:rPr>
                    <w:ins w:id="3684" w:author="Erlie Hasam Morfin Zavalza" w:date="2014-11-21T19:06:00Z"/>
                    <w:rFonts w:ascii="Calibri" w:hAnsi="Calibri"/>
                    <w:color w:val="000000"/>
                    <w:sz w:val="22"/>
                    <w:szCs w:val="22"/>
                    <w:lang w:val="es-MX" w:eastAsia="es-MX"/>
                  </w:rPr>
                </w:rPrChange>
              </w:rPr>
            </w:pPr>
            <w:ins w:id="3685" w:author="Erlie Hasam Morfin Zavalza" w:date="2014-11-21T19:06:00Z">
              <w:r w:rsidRPr="005135B5">
                <w:rPr>
                  <w:rFonts w:ascii="Calibri" w:hAnsi="Calibri"/>
                  <w:color w:val="000000"/>
                  <w:sz w:val="16"/>
                  <w:szCs w:val="22"/>
                  <w:lang w:val="es-MX" w:eastAsia="es-MX"/>
                  <w:rPrChange w:id="3686" w:author="Erlie Hasam Morfin Zavalza" w:date="2014-11-21T19:07:00Z">
                    <w:rPr>
                      <w:rFonts w:ascii="Calibri" w:hAnsi="Calibri"/>
                      <w:color w:val="000000"/>
                      <w:sz w:val="22"/>
                      <w:szCs w:val="22"/>
                      <w:lang w:val="es-MX" w:eastAsia="es-MX"/>
                    </w:rPr>
                  </w:rPrChange>
                </w:rPr>
                <w:t>Sal</w:t>
              </w:r>
            </w:ins>
          </w:p>
        </w:tc>
        <w:tc>
          <w:tcPr>
            <w:tcW w:w="0" w:type="auto"/>
            <w:tcBorders>
              <w:top w:val="nil"/>
              <w:left w:val="nil"/>
              <w:bottom w:val="single" w:sz="4" w:space="0" w:color="auto"/>
              <w:right w:val="single" w:sz="4" w:space="0" w:color="auto"/>
            </w:tcBorders>
            <w:shd w:val="clear" w:color="000000" w:fill="FCD5B4"/>
            <w:noWrap/>
            <w:hideMark/>
            <w:tcPrChange w:id="3687"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0E41CA5C" w14:textId="77777777" w:rsidR="005135B5" w:rsidRPr="005135B5" w:rsidRDefault="005135B5" w:rsidP="005135B5">
            <w:pPr>
              <w:jc w:val="left"/>
              <w:rPr>
                <w:ins w:id="3688" w:author="Erlie Hasam Morfin Zavalza" w:date="2014-11-21T19:06:00Z"/>
                <w:rFonts w:ascii="Calibri" w:hAnsi="Calibri"/>
                <w:color w:val="000000"/>
                <w:sz w:val="16"/>
                <w:szCs w:val="22"/>
                <w:lang w:val="es-MX" w:eastAsia="es-MX"/>
                <w:rPrChange w:id="3689" w:author="Erlie Hasam Morfin Zavalza" w:date="2014-11-21T19:07:00Z">
                  <w:rPr>
                    <w:ins w:id="3690" w:author="Erlie Hasam Morfin Zavalza" w:date="2014-11-21T19:06:00Z"/>
                    <w:rFonts w:ascii="Calibri" w:hAnsi="Calibri"/>
                    <w:color w:val="000000"/>
                    <w:sz w:val="22"/>
                    <w:szCs w:val="22"/>
                    <w:lang w:val="es-MX" w:eastAsia="es-MX"/>
                  </w:rPr>
                </w:rPrChange>
              </w:rPr>
            </w:pPr>
            <w:ins w:id="3691" w:author="Erlie Hasam Morfin Zavalza" w:date="2014-11-21T19:06:00Z">
              <w:r w:rsidRPr="005135B5">
                <w:rPr>
                  <w:rFonts w:ascii="Calibri" w:hAnsi="Calibri"/>
                  <w:color w:val="000000"/>
                  <w:sz w:val="16"/>
                  <w:szCs w:val="22"/>
                  <w:lang w:val="es-MX" w:eastAsia="es-MX"/>
                  <w:rPrChange w:id="3692"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693"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0CFCD5AF" w14:textId="77777777" w:rsidR="005135B5" w:rsidRPr="005135B5" w:rsidRDefault="005135B5" w:rsidP="005135B5">
            <w:pPr>
              <w:jc w:val="left"/>
              <w:rPr>
                <w:ins w:id="3694" w:author="Erlie Hasam Morfin Zavalza" w:date="2014-11-21T19:06:00Z"/>
                <w:rFonts w:ascii="Calibri" w:hAnsi="Calibri"/>
                <w:color w:val="000000"/>
                <w:sz w:val="16"/>
                <w:szCs w:val="22"/>
                <w:lang w:val="es-MX" w:eastAsia="es-MX"/>
                <w:rPrChange w:id="3695" w:author="Erlie Hasam Morfin Zavalza" w:date="2014-11-21T19:07:00Z">
                  <w:rPr>
                    <w:ins w:id="3696" w:author="Erlie Hasam Morfin Zavalza" w:date="2014-11-21T19:06:00Z"/>
                    <w:rFonts w:ascii="Calibri" w:hAnsi="Calibri"/>
                    <w:color w:val="000000"/>
                    <w:sz w:val="22"/>
                    <w:szCs w:val="22"/>
                    <w:lang w:val="es-MX" w:eastAsia="es-MX"/>
                  </w:rPr>
                </w:rPrChange>
              </w:rPr>
            </w:pPr>
            <w:ins w:id="3697" w:author="Erlie Hasam Morfin Zavalza" w:date="2014-11-21T19:06:00Z">
              <w:r w:rsidRPr="005135B5">
                <w:rPr>
                  <w:rFonts w:ascii="Calibri" w:hAnsi="Calibri"/>
                  <w:color w:val="000000"/>
                  <w:sz w:val="16"/>
                  <w:szCs w:val="22"/>
                  <w:lang w:val="es-MX" w:eastAsia="es-MX"/>
                  <w:rPrChange w:id="3698" w:author="Erlie Hasam Morfin Zavalza" w:date="2014-11-21T19:07:00Z">
                    <w:rPr>
                      <w:rFonts w:ascii="Calibri" w:hAnsi="Calibri"/>
                      <w:color w:val="000000"/>
                      <w:sz w:val="22"/>
                      <w:szCs w:val="22"/>
                      <w:lang w:val="es-MX" w:eastAsia="es-MX"/>
                    </w:rPr>
                  </w:rPrChange>
                </w:rPr>
                <w:t>0.27</w:t>
              </w:r>
            </w:ins>
          </w:p>
        </w:tc>
        <w:tc>
          <w:tcPr>
            <w:tcW w:w="0" w:type="auto"/>
            <w:gridSpan w:val="2"/>
            <w:tcBorders>
              <w:top w:val="nil"/>
              <w:left w:val="nil"/>
              <w:bottom w:val="single" w:sz="4" w:space="0" w:color="auto"/>
              <w:right w:val="single" w:sz="4" w:space="0" w:color="auto"/>
            </w:tcBorders>
            <w:shd w:val="clear" w:color="000000" w:fill="FCD5B4"/>
            <w:noWrap/>
            <w:hideMark/>
            <w:tcPrChange w:id="3699"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5A9E5F22" w14:textId="77777777" w:rsidR="005135B5" w:rsidRPr="005135B5" w:rsidRDefault="005135B5" w:rsidP="005135B5">
            <w:pPr>
              <w:jc w:val="left"/>
              <w:rPr>
                <w:ins w:id="3700" w:author="Erlie Hasam Morfin Zavalza" w:date="2014-11-21T19:06:00Z"/>
                <w:rFonts w:ascii="Calibri" w:hAnsi="Calibri"/>
                <w:color w:val="000000"/>
                <w:sz w:val="16"/>
                <w:szCs w:val="22"/>
                <w:lang w:val="es-MX" w:eastAsia="es-MX"/>
                <w:rPrChange w:id="3701" w:author="Erlie Hasam Morfin Zavalza" w:date="2014-11-21T19:07:00Z">
                  <w:rPr>
                    <w:ins w:id="3702" w:author="Erlie Hasam Morfin Zavalza" w:date="2014-11-21T19:06:00Z"/>
                    <w:rFonts w:ascii="Calibri" w:hAnsi="Calibri"/>
                    <w:color w:val="000000"/>
                    <w:sz w:val="22"/>
                    <w:szCs w:val="22"/>
                    <w:lang w:val="es-MX" w:eastAsia="es-MX"/>
                  </w:rPr>
                </w:rPrChange>
              </w:rPr>
            </w:pPr>
            <w:ins w:id="3703" w:author="Erlie Hasam Morfin Zavalza" w:date="2014-11-21T19:06:00Z">
              <w:r w:rsidRPr="005135B5">
                <w:rPr>
                  <w:rFonts w:ascii="Calibri" w:hAnsi="Calibri"/>
                  <w:color w:val="000000"/>
                  <w:sz w:val="16"/>
                  <w:szCs w:val="22"/>
                  <w:lang w:val="es-MX" w:eastAsia="es-MX"/>
                  <w:rPrChange w:id="3704" w:author="Erlie Hasam Morfin Zavalza" w:date="2014-11-21T19:07:00Z">
                    <w:rPr>
                      <w:rFonts w:ascii="Calibri" w:hAnsi="Calibri"/>
                      <w:color w:val="000000"/>
                      <w:sz w:val="22"/>
                      <w:szCs w:val="22"/>
                      <w:lang w:val="es-MX" w:eastAsia="es-MX"/>
                    </w:rPr>
                  </w:rPrChange>
                </w:rPr>
                <w:t>170</w:t>
              </w:r>
            </w:ins>
          </w:p>
        </w:tc>
        <w:tc>
          <w:tcPr>
            <w:tcW w:w="0" w:type="auto"/>
            <w:tcBorders>
              <w:top w:val="nil"/>
              <w:left w:val="nil"/>
              <w:bottom w:val="single" w:sz="4" w:space="0" w:color="auto"/>
              <w:right w:val="single" w:sz="4" w:space="0" w:color="auto"/>
            </w:tcBorders>
            <w:shd w:val="clear" w:color="000000" w:fill="FCD5B4"/>
            <w:noWrap/>
            <w:hideMark/>
            <w:tcPrChange w:id="3705"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08B47CE9" w14:textId="77777777" w:rsidR="005135B5" w:rsidRPr="005135B5" w:rsidRDefault="005135B5" w:rsidP="005135B5">
            <w:pPr>
              <w:jc w:val="left"/>
              <w:rPr>
                <w:ins w:id="3706" w:author="Erlie Hasam Morfin Zavalza" w:date="2014-11-21T19:06:00Z"/>
                <w:rFonts w:ascii="Calibri" w:hAnsi="Calibri"/>
                <w:color w:val="000000"/>
                <w:sz w:val="16"/>
                <w:szCs w:val="22"/>
                <w:lang w:val="es-MX" w:eastAsia="es-MX"/>
                <w:rPrChange w:id="3707" w:author="Erlie Hasam Morfin Zavalza" w:date="2014-11-21T19:07:00Z">
                  <w:rPr>
                    <w:ins w:id="3708" w:author="Erlie Hasam Morfin Zavalza" w:date="2014-11-21T19:06:00Z"/>
                    <w:rFonts w:ascii="Calibri" w:hAnsi="Calibri"/>
                    <w:color w:val="000000"/>
                    <w:sz w:val="22"/>
                    <w:szCs w:val="22"/>
                    <w:lang w:val="es-MX" w:eastAsia="es-MX"/>
                  </w:rPr>
                </w:rPrChange>
              </w:rPr>
            </w:pPr>
            <w:ins w:id="3709" w:author="Erlie Hasam Morfin Zavalza" w:date="2014-11-21T19:06:00Z">
              <w:r w:rsidRPr="005135B5">
                <w:rPr>
                  <w:rFonts w:ascii="Calibri" w:hAnsi="Calibri"/>
                  <w:color w:val="000000"/>
                  <w:sz w:val="16"/>
                  <w:szCs w:val="22"/>
                  <w:lang w:val="es-MX" w:eastAsia="es-MX"/>
                  <w:rPrChange w:id="3710" w:author="Erlie Hasam Morfin Zavalza" w:date="2014-11-21T19:07:00Z">
                    <w:rPr>
                      <w:rFonts w:ascii="Calibri" w:hAnsi="Calibri"/>
                      <w:color w:val="000000"/>
                      <w:sz w:val="22"/>
                      <w:szCs w:val="22"/>
                      <w:lang w:val="es-MX" w:eastAsia="es-MX"/>
                    </w:rPr>
                  </w:rPrChange>
                </w:rPr>
                <w:t>$45.90</w:t>
              </w:r>
            </w:ins>
          </w:p>
        </w:tc>
      </w:tr>
      <w:tr w:rsidR="005135B5" w:rsidRPr="005135B5" w14:paraId="65B67C81" w14:textId="77777777" w:rsidTr="005135B5">
        <w:tblPrEx>
          <w:tblPrExChange w:id="3711" w:author="Erlie Hasam Morfin Zavalza" w:date="2014-11-21T19:08:00Z">
            <w:tblPrEx>
              <w:tblW w:w="0" w:type="auto"/>
            </w:tblPrEx>
          </w:tblPrExChange>
        </w:tblPrEx>
        <w:trPr>
          <w:trHeight w:val="139"/>
          <w:ins w:id="3712" w:author="Erlie Hasam Morfin Zavalza" w:date="2014-11-21T19:06:00Z"/>
          <w:trPrChange w:id="3713" w:author="Erlie Hasam Morfin Zavalza" w:date="2014-11-21T19:08: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714" w:author="Erlie Hasam Morfin Zavalza" w:date="2014-11-21T19:08: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28ED5816" w14:textId="77777777" w:rsidR="005135B5" w:rsidRPr="005135B5" w:rsidRDefault="005135B5" w:rsidP="005135B5">
            <w:pPr>
              <w:jc w:val="left"/>
              <w:rPr>
                <w:ins w:id="3715" w:author="Erlie Hasam Morfin Zavalza" w:date="2014-11-21T19:06:00Z"/>
                <w:rFonts w:ascii="Calibri" w:hAnsi="Calibri"/>
                <w:color w:val="000000"/>
                <w:sz w:val="16"/>
                <w:szCs w:val="22"/>
                <w:lang w:val="es-MX" w:eastAsia="es-MX"/>
                <w:rPrChange w:id="3716" w:author="Erlie Hasam Morfin Zavalza" w:date="2014-11-21T19:07:00Z">
                  <w:rPr>
                    <w:ins w:id="3717" w:author="Erlie Hasam Morfin Zavalza" w:date="2014-11-21T19:06:00Z"/>
                    <w:rFonts w:ascii="Calibri" w:hAnsi="Calibri"/>
                    <w:color w:val="000000"/>
                    <w:sz w:val="22"/>
                    <w:szCs w:val="22"/>
                    <w:lang w:val="es-MX" w:eastAsia="es-MX"/>
                  </w:rPr>
                </w:rPrChange>
              </w:rPr>
            </w:pPr>
            <w:ins w:id="3718" w:author="Erlie Hasam Morfin Zavalza" w:date="2014-11-21T19:06:00Z">
              <w:r w:rsidRPr="005135B5">
                <w:rPr>
                  <w:rFonts w:ascii="Calibri" w:hAnsi="Calibri"/>
                  <w:color w:val="000000"/>
                  <w:sz w:val="16"/>
                  <w:szCs w:val="22"/>
                  <w:lang w:val="es-MX" w:eastAsia="es-MX"/>
                  <w:rPrChange w:id="3719" w:author="Erlie Hasam Morfin Zavalza" w:date="2014-11-21T19:07:00Z">
                    <w:rPr>
                      <w:rFonts w:ascii="Calibri" w:hAnsi="Calibri"/>
                      <w:color w:val="000000"/>
                      <w:sz w:val="22"/>
                      <w:szCs w:val="22"/>
                      <w:lang w:val="es-MX" w:eastAsia="es-MX"/>
                    </w:rPr>
                  </w:rPrChange>
                </w:rPr>
                <w:t>Limón</w:t>
              </w:r>
            </w:ins>
          </w:p>
        </w:tc>
        <w:tc>
          <w:tcPr>
            <w:tcW w:w="0" w:type="auto"/>
            <w:tcBorders>
              <w:top w:val="nil"/>
              <w:left w:val="nil"/>
              <w:bottom w:val="single" w:sz="4" w:space="0" w:color="auto"/>
              <w:right w:val="single" w:sz="4" w:space="0" w:color="auto"/>
            </w:tcBorders>
            <w:shd w:val="clear" w:color="000000" w:fill="FCD5B4"/>
            <w:noWrap/>
            <w:hideMark/>
            <w:tcPrChange w:id="3720"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34591271" w14:textId="77777777" w:rsidR="005135B5" w:rsidRPr="005135B5" w:rsidRDefault="005135B5" w:rsidP="005135B5">
            <w:pPr>
              <w:jc w:val="left"/>
              <w:rPr>
                <w:ins w:id="3721" w:author="Erlie Hasam Morfin Zavalza" w:date="2014-11-21T19:06:00Z"/>
                <w:rFonts w:ascii="Calibri" w:hAnsi="Calibri"/>
                <w:color w:val="000000"/>
                <w:sz w:val="16"/>
                <w:szCs w:val="22"/>
                <w:lang w:val="es-MX" w:eastAsia="es-MX"/>
                <w:rPrChange w:id="3722" w:author="Erlie Hasam Morfin Zavalza" w:date="2014-11-21T19:07:00Z">
                  <w:rPr>
                    <w:ins w:id="3723" w:author="Erlie Hasam Morfin Zavalza" w:date="2014-11-21T19:06:00Z"/>
                    <w:rFonts w:ascii="Calibri" w:hAnsi="Calibri"/>
                    <w:color w:val="000000"/>
                    <w:sz w:val="22"/>
                    <w:szCs w:val="22"/>
                    <w:lang w:val="es-MX" w:eastAsia="es-MX"/>
                  </w:rPr>
                </w:rPrChange>
              </w:rPr>
            </w:pPr>
            <w:ins w:id="3724" w:author="Erlie Hasam Morfin Zavalza" w:date="2014-11-21T19:06:00Z">
              <w:r w:rsidRPr="005135B5">
                <w:rPr>
                  <w:rFonts w:ascii="Calibri" w:hAnsi="Calibri"/>
                  <w:color w:val="000000"/>
                  <w:sz w:val="16"/>
                  <w:szCs w:val="22"/>
                  <w:lang w:val="es-MX" w:eastAsia="es-MX"/>
                  <w:rPrChange w:id="3725"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726"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582559B5" w14:textId="77777777" w:rsidR="005135B5" w:rsidRPr="005135B5" w:rsidRDefault="005135B5" w:rsidP="005135B5">
            <w:pPr>
              <w:jc w:val="left"/>
              <w:rPr>
                <w:ins w:id="3727" w:author="Erlie Hasam Morfin Zavalza" w:date="2014-11-21T19:06:00Z"/>
                <w:rFonts w:ascii="Calibri" w:hAnsi="Calibri"/>
                <w:color w:val="000000"/>
                <w:sz w:val="16"/>
                <w:szCs w:val="22"/>
                <w:lang w:val="es-MX" w:eastAsia="es-MX"/>
                <w:rPrChange w:id="3728" w:author="Erlie Hasam Morfin Zavalza" w:date="2014-11-21T19:07:00Z">
                  <w:rPr>
                    <w:ins w:id="3729" w:author="Erlie Hasam Morfin Zavalza" w:date="2014-11-21T19:06:00Z"/>
                    <w:rFonts w:ascii="Calibri" w:hAnsi="Calibri"/>
                    <w:color w:val="000000"/>
                    <w:sz w:val="22"/>
                    <w:szCs w:val="22"/>
                    <w:lang w:val="es-MX" w:eastAsia="es-MX"/>
                  </w:rPr>
                </w:rPrChange>
              </w:rPr>
            </w:pPr>
            <w:ins w:id="3730" w:author="Erlie Hasam Morfin Zavalza" w:date="2014-11-21T19:06:00Z">
              <w:r w:rsidRPr="005135B5">
                <w:rPr>
                  <w:rFonts w:ascii="Calibri" w:hAnsi="Calibri"/>
                  <w:color w:val="000000"/>
                  <w:sz w:val="16"/>
                  <w:szCs w:val="22"/>
                  <w:lang w:val="es-MX" w:eastAsia="es-MX"/>
                  <w:rPrChange w:id="3731" w:author="Erlie Hasam Morfin Zavalza" w:date="2014-11-21T19:07:00Z">
                    <w:rPr>
                      <w:rFonts w:ascii="Calibri" w:hAnsi="Calibri"/>
                      <w:color w:val="000000"/>
                      <w:sz w:val="22"/>
                      <w:szCs w:val="22"/>
                      <w:lang w:val="es-MX" w:eastAsia="es-MX"/>
                    </w:rPr>
                  </w:rPrChange>
                </w:rPr>
                <w:t>0.5</w:t>
              </w:r>
            </w:ins>
          </w:p>
        </w:tc>
        <w:tc>
          <w:tcPr>
            <w:tcW w:w="0" w:type="auto"/>
            <w:gridSpan w:val="2"/>
            <w:tcBorders>
              <w:top w:val="nil"/>
              <w:left w:val="nil"/>
              <w:bottom w:val="single" w:sz="4" w:space="0" w:color="auto"/>
              <w:right w:val="single" w:sz="4" w:space="0" w:color="auto"/>
            </w:tcBorders>
            <w:shd w:val="clear" w:color="000000" w:fill="FCD5B4"/>
            <w:noWrap/>
            <w:hideMark/>
            <w:tcPrChange w:id="3732" w:author="Erlie Hasam Morfin Zavalza" w:date="2014-11-21T19:08:00Z">
              <w:tcPr>
                <w:tcW w:w="0" w:type="auto"/>
                <w:tcBorders>
                  <w:top w:val="nil"/>
                  <w:left w:val="nil"/>
                  <w:bottom w:val="single" w:sz="4" w:space="0" w:color="auto"/>
                  <w:right w:val="single" w:sz="4" w:space="0" w:color="auto"/>
                </w:tcBorders>
                <w:shd w:val="clear" w:color="000000" w:fill="FCD5B4"/>
                <w:noWrap/>
                <w:hideMark/>
              </w:tcPr>
            </w:tcPrChange>
          </w:tcPr>
          <w:p w14:paraId="2BEF5ABC" w14:textId="77777777" w:rsidR="005135B5" w:rsidRPr="005135B5" w:rsidRDefault="005135B5" w:rsidP="005135B5">
            <w:pPr>
              <w:jc w:val="left"/>
              <w:rPr>
                <w:ins w:id="3733" w:author="Erlie Hasam Morfin Zavalza" w:date="2014-11-21T19:06:00Z"/>
                <w:rFonts w:ascii="Calibri" w:hAnsi="Calibri"/>
                <w:color w:val="000000"/>
                <w:sz w:val="16"/>
                <w:szCs w:val="22"/>
                <w:lang w:val="es-MX" w:eastAsia="es-MX"/>
                <w:rPrChange w:id="3734" w:author="Erlie Hasam Morfin Zavalza" w:date="2014-11-21T19:07:00Z">
                  <w:rPr>
                    <w:ins w:id="3735" w:author="Erlie Hasam Morfin Zavalza" w:date="2014-11-21T19:06:00Z"/>
                    <w:rFonts w:ascii="Calibri" w:hAnsi="Calibri"/>
                    <w:color w:val="000000"/>
                    <w:sz w:val="22"/>
                    <w:szCs w:val="22"/>
                    <w:lang w:val="es-MX" w:eastAsia="es-MX"/>
                  </w:rPr>
                </w:rPrChange>
              </w:rPr>
            </w:pPr>
            <w:ins w:id="3736" w:author="Erlie Hasam Morfin Zavalza" w:date="2014-11-21T19:06:00Z">
              <w:r w:rsidRPr="005135B5">
                <w:rPr>
                  <w:rFonts w:ascii="Calibri" w:hAnsi="Calibri"/>
                  <w:color w:val="000000"/>
                  <w:sz w:val="16"/>
                  <w:szCs w:val="22"/>
                  <w:lang w:val="es-MX" w:eastAsia="es-MX"/>
                  <w:rPrChange w:id="3737" w:author="Erlie Hasam Morfin Zavalza" w:date="2014-11-21T19:07:00Z">
                    <w:rPr>
                      <w:rFonts w:ascii="Calibri" w:hAnsi="Calibri"/>
                      <w:color w:val="000000"/>
                      <w:sz w:val="22"/>
                      <w:szCs w:val="22"/>
                      <w:lang w:val="es-MX" w:eastAsia="es-MX"/>
                    </w:rPr>
                  </w:rPrChange>
                </w:rPr>
                <w:t>1657</w:t>
              </w:r>
            </w:ins>
          </w:p>
        </w:tc>
        <w:tc>
          <w:tcPr>
            <w:tcW w:w="0" w:type="auto"/>
            <w:tcBorders>
              <w:top w:val="nil"/>
              <w:left w:val="nil"/>
              <w:bottom w:val="single" w:sz="4" w:space="0" w:color="auto"/>
              <w:right w:val="single" w:sz="4" w:space="0" w:color="auto"/>
            </w:tcBorders>
            <w:shd w:val="clear" w:color="000000" w:fill="FCD5B4"/>
            <w:noWrap/>
            <w:hideMark/>
            <w:tcPrChange w:id="3738" w:author="Erlie Hasam Morfin Zavalza" w:date="2014-11-21T19:08:00Z">
              <w:tcPr>
                <w:tcW w:w="0" w:type="auto"/>
                <w:gridSpan w:val="2"/>
                <w:tcBorders>
                  <w:top w:val="nil"/>
                  <w:left w:val="nil"/>
                  <w:bottom w:val="single" w:sz="4" w:space="0" w:color="auto"/>
                  <w:right w:val="single" w:sz="4" w:space="0" w:color="auto"/>
                </w:tcBorders>
                <w:shd w:val="clear" w:color="000000" w:fill="FCD5B4"/>
                <w:noWrap/>
                <w:hideMark/>
              </w:tcPr>
            </w:tcPrChange>
          </w:tcPr>
          <w:p w14:paraId="187899F1" w14:textId="77777777" w:rsidR="005135B5" w:rsidRPr="005135B5" w:rsidRDefault="005135B5" w:rsidP="005135B5">
            <w:pPr>
              <w:jc w:val="left"/>
              <w:rPr>
                <w:ins w:id="3739" w:author="Erlie Hasam Morfin Zavalza" w:date="2014-11-21T19:06:00Z"/>
                <w:rFonts w:ascii="Calibri" w:hAnsi="Calibri"/>
                <w:color w:val="000000"/>
                <w:sz w:val="16"/>
                <w:szCs w:val="22"/>
                <w:lang w:val="es-MX" w:eastAsia="es-MX"/>
                <w:rPrChange w:id="3740" w:author="Erlie Hasam Morfin Zavalza" w:date="2014-11-21T19:07:00Z">
                  <w:rPr>
                    <w:ins w:id="3741" w:author="Erlie Hasam Morfin Zavalza" w:date="2014-11-21T19:06:00Z"/>
                    <w:rFonts w:ascii="Calibri" w:hAnsi="Calibri"/>
                    <w:color w:val="000000"/>
                    <w:sz w:val="22"/>
                    <w:szCs w:val="22"/>
                    <w:lang w:val="es-MX" w:eastAsia="es-MX"/>
                  </w:rPr>
                </w:rPrChange>
              </w:rPr>
            </w:pPr>
            <w:ins w:id="3742" w:author="Erlie Hasam Morfin Zavalza" w:date="2014-11-21T19:06:00Z">
              <w:r w:rsidRPr="005135B5">
                <w:rPr>
                  <w:rFonts w:ascii="Calibri" w:hAnsi="Calibri"/>
                  <w:color w:val="000000"/>
                  <w:sz w:val="16"/>
                  <w:szCs w:val="22"/>
                  <w:lang w:val="es-MX" w:eastAsia="es-MX"/>
                  <w:rPrChange w:id="3743" w:author="Erlie Hasam Morfin Zavalza" w:date="2014-11-21T19:07:00Z">
                    <w:rPr>
                      <w:rFonts w:ascii="Calibri" w:hAnsi="Calibri"/>
                      <w:color w:val="000000"/>
                      <w:sz w:val="22"/>
                      <w:szCs w:val="22"/>
                      <w:lang w:val="es-MX" w:eastAsia="es-MX"/>
                    </w:rPr>
                  </w:rPrChange>
                </w:rPr>
                <w:t>$828.50</w:t>
              </w:r>
            </w:ins>
          </w:p>
        </w:tc>
      </w:tr>
      <w:tr w:rsidR="005135B5" w:rsidRPr="005135B5" w14:paraId="1F7CDD45" w14:textId="77777777" w:rsidTr="005135B5">
        <w:tblPrEx>
          <w:tblPrExChange w:id="3744" w:author="Erlie Hasam Morfin Zavalza" w:date="2014-11-21T19:09:00Z">
            <w:tblPrEx>
              <w:tblW w:w="0" w:type="auto"/>
            </w:tblPrEx>
          </w:tblPrExChange>
        </w:tblPrEx>
        <w:trPr>
          <w:trHeight w:val="213"/>
          <w:ins w:id="3745" w:author="Erlie Hasam Morfin Zavalza" w:date="2014-11-21T19:06:00Z"/>
          <w:trPrChange w:id="3746"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747"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24D3456B" w14:textId="77777777" w:rsidR="005135B5" w:rsidRPr="005135B5" w:rsidRDefault="005135B5" w:rsidP="005135B5">
            <w:pPr>
              <w:jc w:val="left"/>
              <w:rPr>
                <w:ins w:id="3748" w:author="Erlie Hasam Morfin Zavalza" w:date="2014-11-21T19:06:00Z"/>
                <w:rFonts w:ascii="Calibri" w:hAnsi="Calibri"/>
                <w:color w:val="000000"/>
                <w:sz w:val="16"/>
                <w:szCs w:val="22"/>
                <w:lang w:val="es-MX" w:eastAsia="es-MX"/>
                <w:rPrChange w:id="3749" w:author="Erlie Hasam Morfin Zavalza" w:date="2014-11-21T19:07:00Z">
                  <w:rPr>
                    <w:ins w:id="3750" w:author="Erlie Hasam Morfin Zavalza" w:date="2014-11-21T19:06:00Z"/>
                    <w:rFonts w:ascii="Calibri" w:hAnsi="Calibri"/>
                    <w:color w:val="000000"/>
                    <w:sz w:val="22"/>
                    <w:szCs w:val="22"/>
                    <w:lang w:val="es-MX" w:eastAsia="es-MX"/>
                  </w:rPr>
                </w:rPrChange>
              </w:rPr>
            </w:pPr>
            <w:ins w:id="3751" w:author="Erlie Hasam Morfin Zavalza" w:date="2014-11-21T19:06:00Z">
              <w:r w:rsidRPr="005135B5">
                <w:rPr>
                  <w:rFonts w:ascii="Calibri" w:hAnsi="Calibri"/>
                  <w:color w:val="000000"/>
                  <w:sz w:val="16"/>
                  <w:szCs w:val="22"/>
                  <w:lang w:val="es-MX" w:eastAsia="es-MX"/>
                  <w:rPrChange w:id="3752" w:author="Erlie Hasam Morfin Zavalza" w:date="2014-11-21T19:07:00Z">
                    <w:rPr>
                      <w:rFonts w:ascii="Calibri" w:hAnsi="Calibri"/>
                      <w:color w:val="000000"/>
                      <w:sz w:val="22"/>
                      <w:szCs w:val="22"/>
                      <w:lang w:val="es-MX" w:eastAsia="es-MX"/>
                    </w:rPr>
                  </w:rPrChange>
                </w:rPr>
                <w:t>Vinagre Blanco</w:t>
              </w:r>
            </w:ins>
          </w:p>
        </w:tc>
        <w:tc>
          <w:tcPr>
            <w:tcW w:w="0" w:type="auto"/>
            <w:tcBorders>
              <w:top w:val="nil"/>
              <w:left w:val="nil"/>
              <w:bottom w:val="single" w:sz="4" w:space="0" w:color="auto"/>
              <w:right w:val="single" w:sz="4" w:space="0" w:color="auto"/>
            </w:tcBorders>
            <w:shd w:val="clear" w:color="000000" w:fill="FCD5B4"/>
            <w:noWrap/>
            <w:hideMark/>
            <w:tcPrChange w:id="3753"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581AEA91" w14:textId="77777777" w:rsidR="005135B5" w:rsidRPr="005135B5" w:rsidRDefault="005135B5" w:rsidP="005135B5">
            <w:pPr>
              <w:jc w:val="left"/>
              <w:rPr>
                <w:ins w:id="3754" w:author="Erlie Hasam Morfin Zavalza" w:date="2014-11-21T19:06:00Z"/>
                <w:rFonts w:ascii="Calibri" w:hAnsi="Calibri"/>
                <w:color w:val="000000"/>
                <w:sz w:val="16"/>
                <w:szCs w:val="22"/>
                <w:lang w:val="es-MX" w:eastAsia="es-MX"/>
                <w:rPrChange w:id="3755" w:author="Erlie Hasam Morfin Zavalza" w:date="2014-11-21T19:07:00Z">
                  <w:rPr>
                    <w:ins w:id="3756" w:author="Erlie Hasam Morfin Zavalza" w:date="2014-11-21T19:06:00Z"/>
                    <w:rFonts w:ascii="Calibri" w:hAnsi="Calibri"/>
                    <w:color w:val="000000"/>
                    <w:sz w:val="22"/>
                    <w:szCs w:val="22"/>
                    <w:lang w:val="es-MX" w:eastAsia="es-MX"/>
                  </w:rPr>
                </w:rPrChange>
              </w:rPr>
            </w:pPr>
            <w:ins w:id="3757" w:author="Erlie Hasam Morfin Zavalza" w:date="2014-11-21T19:06:00Z">
              <w:r w:rsidRPr="005135B5">
                <w:rPr>
                  <w:rFonts w:ascii="Calibri" w:hAnsi="Calibri"/>
                  <w:color w:val="000000"/>
                  <w:sz w:val="16"/>
                  <w:szCs w:val="22"/>
                  <w:lang w:val="es-MX" w:eastAsia="es-MX"/>
                  <w:rPrChange w:id="3758" w:author="Erlie Hasam Morfin Zavalza" w:date="2014-11-21T19:07:00Z">
                    <w:rPr>
                      <w:rFonts w:ascii="Calibri" w:hAnsi="Calibri"/>
                      <w:color w:val="000000"/>
                      <w:sz w:val="22"/>
                      <w:szCs w:val="22"/>
                      <w:lang w:val="es-MX" w:eastAsia="es-MX"/>
                    </w:rPr>
                  </w:rPrChange>
                </w:rPr>
                <w:t>Litros</w:t>
              </w:r>
            </w:ins>
          </w:p>
        </w:tc>
        <w:tc>
          <w:tcPr>
            <w:tcW w:w="0" w:type="auto"/>
            <w:tcBorders>
              <w:top w:val="nil"/>
              <w:left w:val="nil"/>
              <w:bottom w:val="single" w:sz="4" w:space="0" w:color="auto"/>
              <w:right w:val="single" w:sz="4" w:space="0" w:color="auto"/>
            </w:tcBorders>
            <w:shd w:val="clear" w:color="000000" w:fill="FCD5B4"/>
            <w:noWrap/>
            <w:hideMark/>
            <w:tcPrChange w:id="3759"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1BA5AE92" w14:textId="77777777" w:rsidR="005135B5" w:rsidRPr="005135B5" w:rsidRDefault="005135B5" w:rsidP="005135B5">
            <w:pPr>
              <w:jc w:val="left"/>
              <w:rPr>
                <w:ins w:id="3760" w:author="Erlie Hasam Morfin Zavalza" w:date="2014-11-21T19:06:00Z"/>
                <w:rFonts w:ascii="Calibri" w:hAnsi="Calibri"/>
                <w:color w:val="000000"/>
                <w:sz w:val="16"/>
                <w:szCs w:val="22"/>
                <w:lang w:val="es-MX" w:eastAsia="es-MX"/>
                <w:rPrChange w:id="3761" w:author="Erlie Hasam Morfin Zavalza" w:date="2014-11-21T19:07:00Z">
                  <w:rPr>
                    <w:ins w:id="3762" w:author="Erlie Hasam Morfin Zavalza" w:date="2014-11-21T19:06:00Z"/>
                    <w:rFonts w:ascii="Calibri" w:hAnsi="Calibri"/>
                    <w:color w:val="000000"/>
                    <w:sz w:val="22"/>
                    <w:szCs w:val="22"/>
                    <w:lang w:val="es-MX" w:eastAsia="es-MX"/>
                  </w:rPr>
                </w:rPrChange>
              </w:rPr>
            </w:pPr>
            <w:ins w:id="3763" w:author="Erlie Hasam Morfin Zavalza" w:date="2014-11-21T19:06:00Z">
              <w:r w:rsidRPr="005135B5">
                <w:rPr>
                  <w:rFonts w:ascii="Calibri" w:hAnsi="Calibri"/>
                  <w:color w:val="000000"/>
                  <w:sz w:val="16"/>
                  <w:szCs w:val="22"/>
                  <w:lang w:val="es-MX" w:eastAsia="es-MX"/>
                  <w:rPrChange w:id="3764" w:author="Erlie Hasam Morfin Zavalza" w:date="2014-11-21T19:07:00Z">
                    <w:rPr>
                      <w:rFonts w:ascii="Calibri" w:hAnsi="Calibri"/>
                      <w:color w:val="000000"/>
                      <w:sz w:val="22"/>
                      <w:szCs w:val="22"/>
                      <w:lang w:val="es-MX" w:eastAsia="es-MX"/>
                    </w:rPr>
                  </w:rPrChange>
                </w:rPr>
                <w:t>0.36</w:t>
              </w:r>
            </w:ins>
          </w:p>
        </w:tc>
        <w:tc>
          <w:tcPr>
            <w:tcW w:w="0" w:type="auto"/>
            <w:gridSpan w:val="2"/>
            <w:tcBorders>
              <w:top w:val="nil"/>
              <w:left w:val="nil"/>
              <w:bottom w:val="single" w:sz="4" w:space="0" w:color="auto"/>
              <w:right w:val="single" w:sz="4" w:space="0" w:color="auto"/>
            </w:tcBorders>
            <w:shd w:val="clear" w:color="000000" w:fill="FCD5B4"/>
            <w:noWrap/>
            <w:hideMark/>
            <w:tcPrChange w:id="3765"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3E26CE1D" w14:textId="77777777" w:rsidR="005135B5" w:rsidRPr="005135B5" w:rsidRDefault="005135B5" w:rsidP="005135B5">
            <w:pPr>
              <w:jc w:val="left"/>
              <w:rPr>
                <w:ins w:id="3766" w:author="Erlie Hasam Morfin Zavalza" w:date="2014-11-21T19:06:00Z"/>
                <w:rFonts w:ascii="Calibri" w:hAnsi="Calibri"/>
                <w:color w:val="000000"/>
                <w:sz w:val="16"/>
                <w:szCs w:val="22"/>
                <w:lang w:val="es-MX" w:eastAsia="es-MX"/>
                <w:rPrChange w:id="3767" w:author="Erlie Hasam Morfin Zavalza" w:date="2014-11-21T19:07:00Z">
                  <w:rPr>
                    <w:ins w:id="3768" w:author="Erlie Hasam Morfin Zavalza" w:date="2014-11-21T19:06:00Z"/>
                    <w:rFonts w:ascii="Calibri" w:hAnsi="Calibri"/>
                    <w:color w:val="000000"/>
                    <w:sz w:val="22"/>
                    <w:szCs w:val="22"/>
                    <w:lang w:val="es-MX" w:eastAsia="es-MX"/>
                  </w:rPr>
                </w:rPrChange>
              </w:rPr>
            </w:pPr>
            <w:ins w:id="3769" w:author="Erlie Hasam Morfin Zavalza" w:date="2014-11-21T19:06:00Z">
              <w:r w:rsidRPr="005135B5">
                <w:rPr>
                  <w:rFonts w:ascii="Calibri" w:hAnsi="Calibri"/>
                  <w:color w:val="000000"/>
                  <w:sz w:val="16"/>
                  <w:szCs w:val="22"/>
                  <w:lang w:val="es-MX" w:eastAsia="es-MX"/>
                  <w:rPrChange w:id="3770" w:author="Erlie Hasam Morfin Zavalza" w:date="2014-11-21T19:07:00Z">
                    <w:rPr>
                      <w:rFonts w:ascii="Calibri" w:hAnsi="Calibri"/>
                      <w:color w:val="000000"/>
                      <w:sz w:val="22"/>
                      <w:szCs w:val="22"/>
                      <w:lang w:val="es-MX" w:eastAsia="es-MX"/>
                    </w:rPr>
                  </w:rPrChange>
                </w:rPr>
                <w:t>798</w:t>
              </w:r>
            </w:ins>
          </w:p>
        </w:tc>
        <w:tc>
          <w:tcPr>
            <w:tcW w:w="0" w:type="auto"/>
            <w:tcBorders>
              <w:top w:val="nil"/>
              <w:left w:val="nil"/>
              <w:bottom w:val="single" w:sz="4" w:space="0" w:color="auto"/>
              <w:right w:val="single" w:sz="4" w:space="0" w:color="auto"/>
            </w:tcBorders>
            <w:shd w:val="clear" w:color="000000" w:fill="FCD5B4"/>
            <w:noWrap/>
            <w:hideMark/>
            <w:tcPrChange w:id="3771"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71BDF56A" w14:textId="77777777" w:rsidR="005135B5" w:rsidRPr="005135B5" w:rsidRDefault="005135B5" w:rsidP="005135B5">
            <w:pPr>
              <w:jc w:val="left"/>
              <w:rPr>
                <w:ins w:id="3772" w:author="Erlie Hasam Morfin Zavalza" w:date="2014-11-21T19:06:00Z"/>
                <w:rFonts w:ascii="Calibri" w:hAnsi="Calibri"/>
                <w:color w:val="000000"/>
                <w:sz w:val="16"/>
                <w:szCs w:val="22"/>
                <w:lang w:val="es-MX" w:eastAsia="es-MX"/>
                <w:rPrChange w:id="3773" w:author="Erlie Hasam Morfin Zavalza" w:date="2014-11-21T19:07:00Z">
                  <w:rPr>
                    <w:ins w:id="3774" w:author="Erlie Hasam Morfin Zavalza" w:date="2014-11-21T19:06:00Z"/>
                    <w:rFonts w:ascii="Calibri" w:hAnsi="Calibri"/>
                    <w:color w:val="000000"/>
                    <w:sz w:val="22"/>
                    <w:szCs w:val="22"/>
                    <w:lang w:val="es-MX" w:eastAsia="es-MX"/>
                  </w:rPr>
                </w:rPrChange>
              </w:rPr>
            </w:pPr>
            <w:ins w:id="3775" w:author="Erlie Hasam Morfin Zavalza" w:date="2014-11-21T19:06:00Z">
              <w:r w:rsidRPr="005135B5">
                <w:rPr>
                  <w:rFonts w:ascii="Calibri" w:hAnsi="Calibri"/>
                  <w:color w:val="000000"/>
                  <w:sz w:val="16"/>
                  <w:szCs w:val="22"/>
                  <w:lang w:val="es-MX" w:eastAsia="es-MX"/>
                  <w:rPrChange w:id="3776" w:author="Erlie Hasam Morfin Zavalza" w:date="2014-11-21T19:07:00Z">
                    <w:rPr>
                      <w:rFonts w:ascii="Calibri" w:hAnsi="Calibri"/>
                      <w:color w:val="000000"/>
                      <w:sz w:val="22"/>
                      <w:szCs w:val="22"/>
                      <w:lang w:val="es-MX" w:eastAsia="es-MX"/>
                    </w:rPr>
                  </w:rPrChange>
                </w:rPr>
                <w:t>$287.28</w:t>
              </w:r>
            </w:ins>
          </w:p>
        </w:tc>
      </w:tr>
      <w:tr w:rsidR="005135B5" w:rsidRPr="005135B5" w14:paraId="7D04DAA4" w14:textId="77777777" w:rsidTr="005135B5">
        <w:tblPrEx>
          <w:tblPrExChange w:id="3777" w:author="Erlie Hasam Morfin Zavalza" w:date="2014-11-21T19:09:00Z">
            <w:tblPrEx>
              <w:tblW w:w="0" w:type="auto"/>
            </w:tblPrEx>
          </w:tblPrExChange>
        </w:tblPrEx>
        <w:trPr>
          <w:trHeight w:val="131"/>
          <w:ins w:id="3778" w:author="Erlie Hasam Morfin Zavalza" w:date="2014-11-21T19:06:00Z"/>
          <w:trPrChange w:id="3779"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780"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144159FD" w14:textId="77777777" w:rsidR="005135B5" w:rsidRPr="005135B5" w:rsidRDefault="005135B5" w:rsidP="005135B5">
            <w:pPr>
              <w:jc w:val="left"/>
              <w:rPr>
                <w:ins w:id="3781" w:author="Erlie Hasam Morfin Zavalza" w:date="2014-11-21T19:06:00Z"/>
                <w:rFonts w:ascii="Calibri" w:hAnsi="Calibri"/>
                <w:color w:val="000000"/>
                <w:sz w:val="16"/>
                <w:szCs w:val="22"/>
                <w:lang w:val="es-MX" w:eastAsia="es-MX"/>
                <w:rPrChange w:id="3782" w:author="Erlie Hasam Morfin Zavalza" w:date="2014-11-21T19:07:00Z">
                  <w:rPr>
                    <w:ins w:id="3783" w:author="Erlie Hasam Morfin Zavalza" w:date="2014-11-21T19:06:00Z"/>
                    <w:rFonts w:ascii="Calibri" w:hAnsi="Calibri"/>
                    <w:color w:val="000000"/>
                    <w:sz w:val="22"/>
                    <w:szCs w:val="22"/>
                    <w:lang w:val="es-MX" w:eastAsia="es-MX"/>
                  </w:rPr>
                </w:rPrChange>
              </w:rPr>
            </w:pPr>
            <w:ins w:id="3784" w:author="Erlie Hasam Morfin Zavalza" w:date="2014-11-21T19:06:00Z">
              <w:r w:rsidRPr="005135B5">
                <w:rPr>
                  <w:rFonts w:ascii="Calibri" w:hAnsi="Calibri"/>
                  <w:color w:val="000000"/>
                  <w:sz w:val="16"/>
                  <w:szCs w:val="22"/>
                  <w:lang w:val="es-MX" w:eastAsia="es-MX"/>
                  <w:rPrChange w:id="3785" w:author="Erlie Hasam Morfin Zavalza" w:date="2014-11-21T19:07:00Z">
                    <w:rPr>
                      <w:rFonts w:ascii="Calibri" w:hAnsi="Calibri"/>
                      <w:color w:val="000000"/>
                      <w:sz w:val="22"/>
                      <w:szCs w:val="22"/>
                      <w:lang w:val="es-MX" w:eastAsia="es-MX"/>
                    </w:rPr>
                  </w:rPrChange>
                </w:rPr>
                <w:t>Cebolla</w:t>
              </w:r>
            </w:ins>
          </w:p>
        </w:tc>
        <w:tc>
          <w:tcPr>
            <w:tcW w:w="0" w:type="auto"/>
            <w:tcBorders>
              <w:top w:val="nil"/>
              <w:left w:val="nil"/>
              <w:bottom w:val="single" w:sz="4" w:space="0" w:color="auto"/>
              <w:right w:val="single" w:sz="4" w:space="0" w:color="auto"/>
            </w:tcBorders>
            <w:shd w:val="clear" w:color="000000" w:fill="FCD5B4"/>
            <w:noWrap/>
            <w:hideMark/>
            <w:tcPrChange w:id="3786"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2A26020C" w14:textId="77777777" w:rsidR="005135B5" w:rsidRPr="005135B5" w:rsidRDefault="005135B5" w:rsidP="005135B5">
            <w:pPr>
              <w:jc w:val="left"/>
              <w:rPr>
                <w:ins w:id="3787" w:author="Erlie Hasam Morfin Zavalza" w:date="2014-11-21T19:06:00Z"/>
                <w:rFonts w:ascii="Calibri" w:hAnsi="Calibri"/>
                <w:color w:val="000000"/>
                <w:sz w:val="16"/>
                <w:szCs w:val="22"/>
                <w:lang w:val="es-MX" w:eastAsia="es-MX"/>
                <w:rPrChange w:id="3788" w:author="Erlie Hasam Morfin Zavalza" w:date="2014-11-21T19:07:00Z">
                  <w:rPr>
                    <w:ins w:id="3789" w:author="Erlie Hasam Morfin Zavalza" w:date="2014-11-21T19:06:00Z"/>
                    <w:rFonts w:ascii="Calibri" w:hAnsi="Calibri"/>
                    <w:color w:val="000000"/>
                    <w:sz w:val="22"/>
                    <w:szCs w:val="22"/>
                    <w:lang w:val="es-MX" w:eastAsia="es-MX"/>
                  </w:rPr>
                </w:rPrChange>
              </w:rPr>
            </w:pPr>
            <w:ins w:id="3790" w:author="Erlie Hasam Morfin Zavalza" w:date="2014-11-21T19:06:00Z">
              <w:r w:rsidRPr="005135B5">
                <w:rPr>
                  <w:rFonts w:ascii="Calibri" w:hAnsi="Calibri"/>
                  <w:color w:val="000000"/>
                  <w:sz w:val="16"/>
                  <w:szCs w:val="22"/>
                  <w:lang w:val="es-MX" w:eastAsia="es-MX"/>
                  <w:rPrChange w:id="3791"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792"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0F29569C" w14:textId="77777777" w:rsidR="005135B5" w:rsidRPr="005135B5" w:rsidRDefault="005135B5" w:rsidP="005135B5">
            <w:pPr>
              <w:jc w:val="left"/>
              <w:rPr>
                <w:ins w:id="3793" w:author="Erlie Hasam Morfin Zavalza" w:date="2014-11-21T19:06:00Z"/>
                <w:rFonts w:ascii="Calibri" w:hAnsi="Calibri"/>
                <w:color w:val="000000"/>
                <w:sz w:val="16"/>
                <w:szCs w:val="22"/>
                <w:lang w:val="es-MX" w:eastAsia="es-MX"/>
                <w:rPrChange w:id="3794" w:author="Erlie Hasam Morfin Zavalza" w:date="2014-11-21T19:07:00Z">
                  <w:rPr>
                    <w:ins w:id="3795" w:author="Erlie Hasam Morfin Zavalza" w:date="2014-11-21T19:06:00Z"/>
                    <w:rFonts w:ascii="Calibri" w:hAnsi="Calibri"/>
                    <w:color w:val="000000"/>
                    <w:sz w:val="22"/>
                    <w:szCs w:val="22"/>
                    <w:lang w:val="es-MX" w:eastAsia="es-MX"/>
                  </w:rPr>
                </w:rPrChange>
              </w:rPr>
            </w:pPr>
            <w:ins w:id="3796" w:author="Erlie Hasam Morfin Zavalza" w:date="2014-11-21T19:06:00Z">
              <w:r w:rsidRPr="005135B5">
                <w:rPr>
                  <w:rFonts w:ascii="Calibri" w:hAnsi="Calibri"/>
                  <w:color w:val="000000"/>
                  <w:sz w:val="16"/>
                  <w:szCs w:val="22"/>
                  <w:lang w:val="es-MX" w:eastAsia="es-MX"/>
                  <w:rPrChange w:id="3797" w:author="Erlie Hasam Morfin Zavalza" w:date="2014-11-21T19:07:00Z">
                    <w:rPr>
                      <w:rFonts w:ascii="Calibri" w:hAnsi="Calibri"/>
                      <w:color w:val="000000"/>
                      <w:sz w:val="22"/>
                      <w:szCs w:val="22"/>
                      <w:lang w:val="es-MX" w:eastAsia="es-MX"/>
                    </w:rPr>
                  </w:rPrChange>
                </w:rPr>
                <w:t>3</w:t>
              </w:r>
            </w:ins>
          </w:p>
        </w:tc>
        <w:tc>
          <w:tcPr>
            <w:tcW w:w="0" w:type="auto"/>
            <w:gridSpan w:val="2"/>
            <w:tcBorders>
              <w:top w:val="nil"/>
              <w:left w:val="nil"/>
              <w:bottom w:val="single" w:sz="4" w:space="0" w:color="auto"/>
              <w:right w:val="single" w:sz="4" w:space="0" w:color="auto"/>
            </w:tcBorders>
            <w:shd w:val="clear" w:color="000000" w:fill="FCD5B4"/>
            <w:noWrap/>
            <w:hideMark/>
            <w:tcPrChange w:id="3798"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3FEC66C1" w14:textId="77777777" w:rsidR="005135B5" w:rsidRPr="005135B5" w:rsidRDefault="005135B5" w:rsidP="005135B5">
            <w:pPr>
              <w:jc w:val="left"/>
              <w:rPr>
                <w:ins w:id="3799" w:author="Erlie Hasam Morfin Zavalza" w:date="2014-11-21T19:06:00Z"/>
                <w:rFonts w:ascii="Calibri" w:hAnsi="Calibri"/>
                <w:color w:val="000000"/>
                <w:sz w:val="16"/>
                <w:szCs w:val="22"/>
                <w:lang w:val="es-MX" w:eastAsia="es-MX"/>
                <w:rPrChange w:id="3800" w:author="Erlie Hasam Morfin Zavalza" w:date="2014-11-21T19:07:00Z">
                  <w:rPr>
                    <w:ins w:id="3801" w:author="Erlie Hasam Morfin Zavalza" w:date="2014-11-21T19:06:00Z"/>
                    <w:rFonts w:ascii="Calibri" w:hAnsi="Calibri"/>
                    <w:color w:val="000000"/>
                    <w:sz w:val="22"/>
                    <w:szCs w:val="22"/>
                    <w:lang w:val="es-MX" w:eastAsia="es-MX"/>
                  </w:rPr>
                </w:rPrChange>
              </w:rPr>
            </w:pPr>
            <w:ins w:id="3802" w:author="Erlie Hasam Morfin Zavalza" w:date="2014-11-21T19:06:00Z">
              <w:r w:rsidRPr="005135B5">
                <w:rPr>
                  <w:rFonts w:ascii="Calibri" w:hAnsi="Calibri"/>
                  <w:color w:val="000000"/>
                  <w:sz w:val="16"/>
                  <w:szCs w:val="22"/>
                  <w:lang w:val="es-MX" w:eastAsia="es-MX"/>
                  <w:rPrChange w:id="3803" w:author="Erlie Hasam Morfin Zavalza" w:date="2014-11-21T19:07:00Z">
                    <w:rPr>
                      <w:rFonts w:ascii="Calibri" w:hAnsi="Calibri"/>
                      <w:color w:val="000000"/>
                      <w:sz w:val="22"/>
                      <w:szCs w:val="22"/>
                      <w:lang w:val="es-MX" w:eastAsia="es-MX"/>
                    </w:rPr>
                  </w:rPrChange>
                </w:rPr>
                <w:t>270</w:t>
              </w:r>
            </w:ins>
          </w:p>
        </w:tc>
        <w:tc>
          <w:tcPr>
            <w:tcW w:w="0" w:type="auto"/>
            <w:tcBorders>
              <w:top w:val="nil"/>
              <w:left w:val="nil"/>
              <w:bottom w:val="single" w:sz="4" w:space="0" w:color="auto"/>
              <w:right w:val="single" w:sz="4" w:space="0" w:color="auto"/>
            </w:tcBorders>
            <w:shd w:val="clear" w:color="000000" w:fill="FCD5B4"/>
            <w:noWrap/>
            <w:hideMark/>
            <w:tcPrChange w:id="3804"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B2EC9E9" w14:textId="77777777" w:rsidR="005135B5" w:rsidRPr="005135B5" w:rsidRDefault="005135B5" w:rsidP="005135B5">
            <w:pPr>
              <w:jc w:val="left"/>
              <w:rPr>
                <w:ins w:id="3805" w:author="Erlie Hasam Morfin Zavalza" w:date="2014-11-21T19:06:00Z"/>
                <w:rFonts w:ascii="Calibri" w:hAnsi="Calibri"/>
                <w:color w:val="000000"/>
                <w:sz w:val="16"/>
                <w:szCs w:val="22"/>
                <w:lang w:val="es-MX" w:eastAsia="es-MX"/>
                <w:rPrChange w:id="3806" w:author="Erlie Hasam Morfin Zavalza" w:date="2014-11-21T19:07:00Z">
                  <w:rPr>
                    <w:ins w:id="3807" w:author="Erlie Hasam Morfin Zavalza" w:date="2014-11-21T19:06:00Z"/>
                    <w:rFonts w:ascii="Calibri" w:hAnsi="Calibri"/>
                    <w:color w:val="000000"/>
                    <w:sz w:val="22"/>
                    <w:szCs w:val="22"/>
                    <w:lang w:val="es-MX" w:eastAsia="es-MX"/>
                  </w:rPr>
                </w:rPrChange>
              </w:rPr>
            </w:pPr>
            <w:ins w:id="3808" w:author="Erlie Hasam Morfin Zavalza" w:date="2014-11-21T19:06:00Z">
              <w:r w:rsidRPr="005135B5">
                <w:rPr>
                  <w:rFonts w:ascii="Calibri" w:hAnsi="Calibri"/>
                  <w:color w:val="000000"/>
                  <w:sz w:val="16"/>
                  <w:szCs w:val="22"/>
                  <w:lang w:val="es-MX" w:eastAsia="es-MX"/>
                  <w:rPrChange w:id="3809" w:author="Erlie Hasam Morfin Zavalza" w:date="2014-11-21T19:07:00Z">
                    <w:rPr>
                      <w:rFonts w:ascii="Calibri" w:hAnsi="Calibri"/>
                      <w:color w:val="000000"/>
                      <w:sz w:val="22"/>
                      <w:szCs w:val="22"/>
                      <w:lang w:val="es-MX" w:eastAsia="es-MX"/>
                    </w:rPr>
                  </w:rPrChange>
                </w:rPr>
                <w:t>$810.00</w:t>
              </w:r>
            </w:ins>
          </w:p>
        </w:tc>
      </w:tr>
      <w:tr w:rsidR="005135B5" w:rsidRPr="005135B5" w14:paraId="3F2903E0" w14:textId="77777777" w:rsidTr="005135B5">
        <w:tblPrEx>
          <w:tblPrExChange w:id="3810" w:author="Erlie Hasam Morfin Zavalza" w:date="2014-11-21T19:09:00Z">
            <w:tblPrEx>
              <w:tblW w:w="0" w:type="auto"/>
            </w:tblPrEx>
          </w:tblPrExChange>
        </w:tblPrEx>
        <w:trPr>
          <w:trHeight w:val="205"/>
          <w:ins w:id="3811" w:author="Erlie Hasam Morfin Zavalza" w:date="2014-11-21T19:06:00Z"/>
          <w:trPrChange w:id="3812"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813"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3E44AE1B" w14:textId="77777777" w:rsidR="005135B5" w:rsidRPr="005135B5" w:rsidRDefault="005135B5" w:rsidP="005135B5">
            <w:pPr>
              <w:jc w:val="left"/>
              <w:rPr>
                <w:ins w:id="3814" w:author="Erlie Hasam Morfin Zavalza" w:date="2014-11-21T19:06:00Z"/>
                <w:rFonts w:ascii="Calibri" w:hAnsi="Calibri"/>
                <w:color w:val="000000"/>
                <w:sz w:val="16"/>
                <w:szCs w:val="22"/>
                <w:lang w:val="es-MX" w:eastAsia="es-MX"/>
                <w:rPrChange w:id="3815" w:author="Erlie Hasam Morfin Zavalza" w:date="2014-11-21T19:07:00Z">
                  <w:rPr>
                    <w:ins w:id="3816" w:author="Erlie Hasam Morfin Zavalza" w:date="2014-11-21T19:06:00Z"/>
                    <w:rFonts w:ascii="Calibri" w:hAnsi="Calibri"/>
                    <w:color w:val="000000"/>
                    <w:sz w:val="22"/>
                    <w:szCs w:val="22"/>
                    <w:lang w:val="es-MX" w:eastAsia="es-MX"/>
                  </w:rPr>
                </w:rPrChange>
              </w:rPr>
            </w:pPr>
            <w:ins w:id="3817" w:author="Erlie Hasam Morfin Zavalza" w:date="2014-11-21T19:06:00Z">
              <w:r w:rsidRPr="005135B5">
                <w:rPr>
                  <w:rFonts w:ascii="Calibri" w:hAnsi="Calibri"/>
                  <w:color w:val="000000"/>
                  <w:sz w:val="16"/>
                  <w:szCs w:val="22"/>
                  <w:lang w:val="es-MX" w:eastAsia="es-MX"/>
                  <w:rPrChange w:id="3818" w:author="Erlie Hasam Morfin Zavalza" w:date="2014-11-21T19:07:00Z">
                    <w:rPr>
                      <w:rFonts w:ascii="Calibri" w:hAnsi="Calibri"/>
                      <w:color w:val="000000"/>
                      <w:sz w:val="22"/>
                      <w:szCs w:val="22"/>
                      <w:lang w:val="es-MX" w:eastAsia="es-MX"/>
                    </w:rPr>
                  </w:rPrChange>
                </w:rPr>
                <w:t>Tomate</w:t>
              </w:r>
            </w:ins>
          </w:p>
        </w:tc>
        <w:tc>
          <w:tcPr>
            <w:tcW w:w="0" w:type="auto"/>
            <w:tcBorders>
              <w:top w:val="nil"/>
              <w:left w:val="nil"/>
              <w:bottom w:val="single" w:sz="4" w:space="0" w:color="auto"/>
              <w:right w:val="single" w:sz="4" w:space="0" w:color="auto"/>
            </w:tcBorders>
            <w:shd w:val="clear" w:color="000000" w:fill="FCD5B4"/>
            <w:noWrap/>
            <w:hideMark/>
            <w:tcPrChange w:id="3819"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BD80445" w14:textId="77777777" w:rsidR="005135B5" w:rsidRPr="005135B5" w:rsidRDefault="005135B5" w:rsidP="005135B5">
            <w:pPr>
              <w:jc w:val="left"/>
              <w:rPr>
                <w:ins w:id="3820" w:author="Erlie Hasam Morfin Zavalza" w:date="2014-11-21T19:06:00Z"/>
                <w:rFonts w:ascii="Calibri" w:hAnsi="Calibri"/>
                <w:color w:val="000000"/>
                <w:sz w:val="16"/>
                <w:szCs w:val="22"/>
                <w:lang w:val="es-MX" w:eastAsia="es-MX"/>
                <w:rPrChange w:id="3821" w:author="Erlie Hasam Morfin Zavalza" w:date="2014-11-21T19:07:00Z">
                  <w:rPr>
                    <w:ins w:id="3822" w:author="Erlie Hasam Morfin Zavalza" w:date="2014-11-21T19:06:00Z"/>
                    <w:rFonts w:ascii="Calibri" w:hAnsi="Calibri"/>
                    <w:color w:val="000000"/>
                    <w:sz w:val="22"/>
                    <w:szCs w:val="22"/>
                    <w:lang w:val="es-MX" w:eastAsia="es-MX"/>
                  </w:rPr>
                </w:rPrChange>
              </w:rPr>
            </w:pPr>
            <w:ins w:id="3823" w:author="Erlie Hasam Morfin Zavalza" w:date="2014-11-21T19:06:00Z">
              <w:r w:rsidRPr="005135B5">
                <w:rPr>
                  <w:rFonts w:ascii="Calibri" w:hAnsi="Calibri"/>
                  <w:color w:val="000000"/>
                  <w:sz w:val="16"/>
                  <w:szCs w:val="22"/>
                  <w:lang w:val="es-MX" w:eastAsia="es-MX"/>
                  <w:rPrChange w:id="3824"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825"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5928A953" w14:textId="77777777" w:rsidR="005135B5" w:rsidRPr="005135B5" w:rsidRDefault="005135B5" w:rsidP="005135B5">
            <w:pPr>
              <w:jc w:val="left"/>
              <w:rPr>
                <w:ins w:id="3826" w:author="Erlie Hasam Morfin Zavalza" w:date="2014-11-21T19:06:00Z"/>
                <w:rFonts w:ascii="Calibri" w:hAnsi="Calibri"/>
                <w:color w:val="000000"/>
                <w:sz w:val="16"/>
                <w:szCs w:val="22"/>
                <w:lang w:val="es-MX" w:eastAsia="es-MX"/>
                <w:rPrChange w:id="3827" w:author="Erlie Hasam Morfin Zavalza" w:date="2014-11-21T19:07:00Z">
                  <w:rPr>
                    <w:ins w:id="3828" w:author="Erlie Hasam Morfin Zavalza" w:date="2014-11-21T19:06:00Z"/>
                    <w:rFonts w:ascii="Calibri" w:hAnsi="Calibri"/>
                    <w:color w:val="000000"/>
                    <w:sz w:val="22"/>
                    <w:szCs w:val="22"/>
                    <w:lang w:val="es-MX" w:eastAsia="es-MX"/>
                  </w:rPr>
                </w:rPrChange>
              </w:rPr>
            </w:pPr>
            <w:ins w:id="3829" w:author="Erlie Hasam Morfin Zavalza" w:date="2014-11-21T19:06:00Z">
              <w:r w:rsidRPr="005135B5">
                <w:rPr>
                  <w:rFonts w:ascii="Calibri" w:hAnsi="Calibri"/>
                  <w:color w:val="000000"/>
                  <w:sz w:val="16"/>
                  <w:szCs w:val="22"/>
                  <w:lang w:val="es-MX" w:eastAsia="es-MX"/>
                  <w:rPrChange w:id="3830" w:author="Erlie Hasam Morfin Zavalza" w:date="2014-11-21T19:07:00Z">
                    <w:rPr>
                      <w:rFonts w:ascii="Calibri" w:hAnsi="Calibri"/>
                      <w:color w:val="000000"/>
                      <w:sz w:val="22"/>
                      <w:szCs w:val="22"/>
                      <w:lang w:val="es-MX" w:eastAsia="es-MX"/>
                    </w:rPr>
                  </w:rPrChange>
                </w:rPr>
                <w:t>2.5</w:t>
              </w:r>
            </w:ins>
          </w:p>
        </w:tc>
        <w:tc>
          <w:tcPr>
            <w:tcW w:w="0" w:type="auto"/>
            <w:gridSpan w:val="2"/>
            <w:tcBorders>
              <w:top w:val="nil"/>
              <w:left w:val="nil"/>
              <w:bottom w:val="single" w:sz="4" w:space="0" w:color="auto"/>
              <w:right w:val="single" w:sz="4" w:space="0" w:color="auto"/>
            </w:tcBorders>
            <w:shd w:val="clear" w:color="000000" w:fill="FCD5B4"/>
            <w:noWrap/>
            <w:hideMark/>
            <w:tcPrChange w:id="3831"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07F4C27A" w14:textId="77777777" w:rsidR="005135B5" w:rsidRPr="005135B5" w:rsidRDefault="005135B5" w:rsidP="005135B5">
            <w:pPr>
              <w:jc w:val="left"/>
              <w:rPr>
                <w:ins w:id="3832" w:author="Erlie Hasam Morfin Zavalza" w:date="2014-11-21T19:06:00Z"/>
                <w:rFonts w:ascii="Calibri" w:hAnsi="Calibri"/>
                <w:color w:val="000000"/>
                <w:sz w:val="16"/>
                <w:szCs w:val="22"/>
                <w:lang w:val="es-MX" w:eastAsia="es-MX"/>
                <w:rPrChange w:id="3833" w:author="Erlie Hasam Morfin Zavalza" w:date="2014-11-21T19:07:00Z">
                  <w:rPr>
                    <w:ins w:id="3834" w:author="Erlie Hasam Morfin Zavalza" w:date="2014-11-21T19:06:00Z"/>
                    <w:rFonts w:ascii="Calibri" w:hAnsi="Calibri"/>
                    <w:color w:val="000000"/>
                    <w:sz w:val="22"/>
                    <w:szCs w:val="22"/>
                    <w:lang w:val="es-MX" w:eastAsia="es-MX"/>
                  </w:rPr>
                </w:rPrChange>
              </w:rPr>
            </w:pPr>
            <w:ins w:id="3835" w:author="Erlie Hasam Morfin Zavalza" w:date="2014-11-21T19:06:00Z">
              <w:r w:rsidRPr="005135B5">
                <w:rPr>
                  <w:rFonts w:ascii="Calibri" w:hAnsi="Calibri"/>
                  <w:color w:val="000000"/>
                  <w:sz w:val="16"/>
                  <w:szCs w:val="22"/>
                  <w:lang w:val="es-MX" w:eastAsia="es-MX"/>
                  <w:rPrChange w:id="3836" w:author="Erlie Hasam Morfin Zavalza" w:date="2014-11-21T19:07:00Z">
                    <w:rPr>
                      <w:rFonts w:ascii="Calibri" w:hAnsi="Calibri"/>
                      <w:color w:val="000000"/>
                      <w:sz w:val="22"/>
                      <w:szCs w:val="22"/>
                      <w:lang w:val="es-MX" w:eastAsia="es-MX"/>
                    </w:rPr>
                  </w:rPrChange>
                </w:rPr>
                <w:t>900</w:t>
              </w:r>
            </w:ins>
          </w:p>
        </w:tc>
        <w:tc>
          <w:tcPr>
            <w:tcW w:w="0" w:type="auto"/>
            <w:tcBorders>
              <w:top w:val="nil"/>
              <w:left w:val="nil"/>
              <w:bottom w:val="single" w:sz="4" w:space="0" w:color="auto"/>
              <w:right w:val="single" w:sz="4" w:space="0" w:color="auto"/>
            </w:tcBorders>
            <w:shd w:val="clear" w:color="000000" w:fill="FCD5B4"/>
            <w:noWrap/>
            <w:hideMark/>
            <w:tcPrChange w:id="3837"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53D57652" w14:textId="77777777" w:rsidR="005135B5" w:rsidRPr="005135B5" w:rsidRDefault="005135B5" w:rsidP="005135B5">
            <w:pPr>
              <w:jc w:val="left"/>
              <w:rPr>
                <w:ins w:id="3838" w:author="Erlie Hasam Morfin Zavalza" w:date="2014-11-21T19:06:00Z"/>
                <w:rFonts w:ascii="Calibri" w:hAnsi="Calibri"/>
                <w:color w:val="000000"/>
                <w:sz w:val="16"/>
                <w:szCs w:val="22"/>
                <w:lang w:val="es-MX" w:eastAsia="es-MX"/>
                <w:rPrChange w:id="3839" w:author="Erlie Hasam Morfin Zavalza" w:date="2014-11-21T19:07:00Z">
                  <w:rPr>
                    <w:ins w:id="3840" w:author="Erlie Hasam Morfin Zavalza" w:date="2014-11-21T19:06:00Z"/>
                    <w:rFonts w:ascii="Calibri" w:hAnsi="Calibri"/>
                    <w:color w:val="000000"/>
                    <w:sz w:val="22"/>
                    <w:szCs w:val="22"/>
                    <w:lang w:val="es-MX" w:eastAsia="es-MX"/>
                  </w:rPr>
                </w:rPrChange>
              </w:rPr>
            </w:pPr>
            <w:ins w:id="3841" w:author="Erlie Hasam Morfin Zavalza" w:date="2014-11-21T19:06:00Z">
              <w:r w:rsidRPr="005135B5">
                <w:rPr>
                  <w:rFonts w:ascii="Calibri" w:hAnsi="Calibri"/>
                  <w:color w:val="000000"/>
                  <w:sz w:val="16"/>
                  <w:szCs w:val="22"/>
                  <w:lang w:val="es-MX" w:eastAsia="es-MX"/>
                  <w:rPrChange w:id="3842" w:author="Erlie Hasam Morfin Zavalza" w:date="2014-11-21T19:07:00Z">
                    <w:rPr>
                      <w:rFonts w:ascii="Calibri" w:hAnsi="Calibri"/>
                      <w:color w:val="000000"/>
                      <w:sz w:val="22"/>
                      <w:szCs w:val="22"/>
                      <w:lang w:val="es-MX" w:eastAsia="es-MX"/>
                    </w:rPr>
                  </w:rPrChange>
                </w:rPr>
                <w:t>$2,250.00</w:t>
              </w:r>
            </w:ins>
          </w:p>
        </w:tc>
      </w:tr>
      <w:tr w:rsidR="005135B5" w:rsidRPr="005135B5" w14:paraId="15C75963" w14:textId="77777777" w:rsidTr="005135B5">
        <w:tblPrEx>
          <w:tblPrExChange w:id="3843" w:author="Erlie Hasam Morfin Zavalza" w:date="2014-11-21T19:09:00Z">
            <w:tblPrEx>
              <w:tblW w:w="0" w:type="auto"/>
            </w:tblPrEx>
          </w:tblPrExChange>
        </w:tblPrEx>
        <w:trPr>
          <w:trHeight w:val="207"/>
          <w:ins w:id="3844" w:author="Erlie Hasam Morfin Zavalza" w:date="2014-11-21T19:06:00Z"/>
          <w:trPrChange w:id="3845"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846"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23868B48" w14:textId="77777777" w:rsidR="005135B5" w:rsidRPr="005135B5" w:rsidRDefault="005135B5" w:rsidP="005135B5">
            <w:pPr>
              <w:jc w:val="left"/>
              <w:rPr>
                <w:ins w:id="3847" w:author="Erlie Hasam Morfin Zavalza" w:date="2014-11-21T19:06:00Z"/>
                <w:rFonts w:ascii="Calibri" w:hAnsi="Calibri"/>
                <w:color w:val="000000"/>
                <w:sz w:val="16"/>
                <w:szCs w:val="22"/>
                <w:lang w:val="es-MX" w:eastAsia="es-MX"/>
                <w:rPrChange w:id="3848" w:author="Erlie Hasam Morfin Zavalza" w:date="2014-11-21T19:07:00Z">
                  <w:rPr>
                    <w:ins w:id="3849" w:author="Erlie Hasam Morfin Zavalza" w:date="2014-11-21T19:06:00Z"/>
                    <w:rFonts w:ascii="Calibri" w:hAnsi="Calibri"/>
                    <w:color w:val="000000"/>
                    <w:sz w:val="22"/>
                    <w:szCs w:val="22"/>
                    <w:lang w:val="es-MX" w:eastAsia="es-MX"/>
                  </w:rPr>
                </w:rPrChange>
              </w:rPr>
            </w:pPr>
            <w:ins w:id="3850" w:author="Erlie Hasam Morfin Zavalza" w:date="2014-11-21T19:06:00Z">
              <w:r w:rsidRPr="005135B5">
                <w:rPr>
                  <w:rFonts w:ascii="Calibri" w:hAnsi="Calibri"/>
                  <w:color w:val="000000"/>
                  <w:sz w:val="16"/>
                  <w:szCs w:val="22"/>
                  <w:lang w:val="es-MX" w:eastAsia="es-MX"/>
                  <w:rPrChange w:id="3851" w:author="Erlie Hasam Morfin Zavalza" w:date="2014-11-21T19:07:00Z">
                    <w:rPr>
                      <w:rFonts w:ascii="Calibri" w:hAnsi="Calibri"/>
                      <w:color w:val="000000"/>
                      <w:sz w:val="22"/>
                      <w:szCs w:val="22"/>
                      <w:lang w:val="es-MX" w:eastAsia="es-MX"/>
                    </w:rPr>
                  </w:rPrChange>
                </w:rPr>
                <w:t>Ají</w:t>
              </w:r>
            </w:ins>
          </w:p>
        </w:tc>
        <w:tc>
          <w:tcPr>
            <w:tcW w:w="0" w:type="auto"/>
            <w:tcBorders>
              <w:top w:val="nil"/>
              <w:left w:val="nil"/>
              <w:bottom w:val="single" w:sz="4" w:space="0" w:color="auto"/>
              <w:right w:val="single" w:sz="4" w:space="0" w:color="auto"/>
            </w:tcBorders>
            <w:shd w:val="clear" w:color="000000" w:fill="FCD5B4"/>
            <w:noWrap/>
            <w:hideMark/>
            <w:tcPrChange w:id="3852"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7B9A1A00" w14:textId="77777777" w:rsidR="005135B5" w:rsidRPr="005135B5" w:rsidRDefault="005135B5" w:rsidP="005135B5">
            <w:pPr>
              <w:jc w:val="left"/>
              <w:rPr>
                <w:ins w:id="3853" w:author="Erlie Hasam Morfin Zavalza" w:date="2014-11-21T19:06:00Z"/>
                <w:rFonts w:ascii="Calibri" w:hAnsi="Calibri"/>
                <w:color w:val="000000"/>
                <w:sz w:val="16"/>
                <w:szCs w:val="22"/>
                <w:lang w:val="es-MX" w:eastAsia="es-MX"/>
                <w:rPrChange w:id="3854" w:author="Erlie Hasam Morfin Zavalza" w:date="2014-11-21T19:07:00Z">
                  <w:rPr>
                    <w:ins w:id="3855" w:author="Erlie Hasam Morfin Zavalza" w:date="2014-11-21T19:06:00Z"/>
                    <w:rFonts w:ascii="Calibri" w:hAnsi="Calibri"/>
                    <w:color w:val="000000"/>
                    <w:sz w:val="22"/>
                    <w:szCs w:val="22"/>
                    <w:lang w:val="es-MX" w:eastAsia="es-MX"/>
                  </w:rPr>
                </w:rPrChange>
              </w:rPr>
            </w:pPr>
            <w:ins w:id="3856" w:author="Erlie Hasam Morfin Zavalza" w:date="2014-11-21T19:06:00Z">
              <w:r w:rsidRPr="005135B5">
                <w:rPr>
                  <w:rFonts w:ascii="Calibri" w:hAnsi="Calibri"/>
                  <w:color w:val="000000"/>
                  <w:sz w:val="16"/>
                  <w:szCs w:val="22"/>
                  <w:lang w:val="es-MX" w:eastAsia="es-MX"/>
                  <w:rPrChange w:id="3857"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hideMark/>
            <w:tcPrChange w:id="3858"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1E471D3" w14:textId="77777777" w:rsidR="005135B5" w:rsidRPr="005135B5" w:rsidRDefault="005135B5" w:rsidP="005135B5">
            <w:pPr>
              <w:jc w:val="left"/>
              <w:rPr>
                <w:ins w:id="3859" w:author="Erlie Hasam Morfin Zavalza" w:date="2014-11-21T19:06:00Z"/>
                <w:rFonts w:ascii="Calibri" w:hAnsi="Calibri"/>
                <w:color w:val="000000"/>
                <w:sz w:val="16"/>
                <w:szCs w:val="22"/>
                <w:lang w:val="es-MX" w:eastAsia="es-MX"/>
                <w:rPrChange w:id="3860" w:author="Erlie Hasam Morfin Zavalza" w:date="2014-11-21T19:07:00Z">
                  <w:rPr>
                    <w:ins w:id="3861" w:author="Erlie Hasam Morfin Zavalza" w:date="2014-11-21T19:06:00Z"/>
                    <w:rFonts w:ascii="Calibri" w:hAnsi="Calibri"/>
                    <w:color w:val="000000"/>
                    <w:sz w:val="22"/>
                    <w:szCs w:val="22"/>
                    <w:lang w:val="es-MX" w:eastAsia="es-MX"/>
                  </w:rPr>
                </w:rPrChange>
              </w:rPr>
            </w:pPr>
            <w:ins w:id="3862" w:author="Erlie Hasam Morfin Zavalza" w:date="2014-11-21T19:06:00Z">
              <w:r w:rsidRPr="005135B5">
                <w:rPr>
                  <w:rFonts w:ascii="Calibri" w:hAnsi="Calibri"/>
                  <w:color w:val="000000"/>
                  <w:sz w:val="16"/>
                  <w:szCs w:val="22"/>
                  <w:lang w:val="es-MX" w:eastAsia="es-MX"/>
                  <w:rPrChange w:id="3863" w:author="Erlie Hasam Morfin Zavalza" w:date="2014-11-21T19:07:00Z">
                    <w:rPr>
                      <w:rFonts w:ascii="Calibri" w:hAnsi="Calibri"/>
                      <w:color w:val="000000"/>
                      <w:sz w:val="22"/>
                      <w:szCs w:val="22"/>
                      <w:lang w:val="es-MX" w:eastAsia="es-MX"/>
                    </w:rPr>
                  </w:rPrChange>
                </w:rPr>
                <w:t>0.4</w:t>
              </w:r>
            </w:ins>
          </w:p>
        </w:tc>
        <w:tc>
          <w:tcPr>
            <w:tcW w:w="0" w:type="auto"/>
            <w:gridSpan w:val="2"/>
            <w:tcBorders>
              <w:top w:val="nil"/>
              <w:left w:val="nil"/>
              <w:bottom w:val="single" w:sz="4" w:space="0" w:color="auto"/>
              <w:right w:val="single" w:sz="4" w:space="0" w:color="auto"/>
            </w:tcBorders>
            <w:shd w:val="clear" w:color="000000" w:fill="FCD5B4"/>
            <w:noWrap/>
            <w:hideMark/>
            <w:tcPrChange w:id="3864"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13EFA75D" w14:textId="77777777" w:rsidR="005135B5" w:rsidRPr="005135B5" w:rsidRDefault="005135B5" w:rsidP="005135B5">
            <w:pPr>
              <w:jc w:val="left"/>
              <w:rPr>
                <w:ins w:id="3865" w:author="Erlie Hasam Morfin Zavalza" w:date="2014-11-21T19:06:00Z"/>
                <w:rFonts w:ascii="Calibri" w:hAnsi="Calibri"/>
                <w:color w:val="000000"/>
                <w:sz w:val="16"/>
                <w:szCs w:val="22"/>
                <w:lang w:val="es-MX" w:eastAsia="es-MX"/>
                <w:rPrChange w:id="3866" w:author="Erlie Hasam Morfin Zavalza" w:date="2014-11-21T19:07:00Z">
                  <w:rPr>
                    <w:ins w:id="3867" w:author="Erlie Hasam Morfin Zavalza" w:date="2014-11-21T19:06:00Z"/>
                    <w:rFonts w:ascii="Calibri" w:hAnsi="Calibri"/>
                    <w:color w:val="000000"/>
                    <w:sz w:val="22"/>
                    <w:szCs w:val="22"/>
                    <w:lang w:val="es-MX" w:eastAsia="es-MX"/>
                  </w:rPr>
                </w:rPrChange>
              </w:rPr>
            </w:pPr>
            <w:ins w:id="3868" w:author="Erlie Hasam Morfin Zavalza" w:date="2014-11-21T19:06:00Z">
              <w:r w:rsidRPr="005135B5">
                <w:rPr>
                  <w:rFonts w:ascii="Calibri" w:hAnsi="Calibri"/>
                  <w:color w:val="000000"/>
                  <w:sz w:val="16"/>
                  <w:szCs w:val="22"/>
                  <w:lang w:val="es-MX" w:eastAsia="es-MX"/>
                  <w:rPrChange w:id="3869" w:author="Erlie Hasam Morfin Zavalza" w:date="2014-11-21T19:07:00Z">
                    <w:rPr>
                      <w:rFonts w:ascii="Calibri" w:hAnsi="Calibri"/>
                      <w:color w:val="000000"/>
                      <w:sz w:val="22"/>
                      <w:szCs w:val="22"/>
                      <w:lang w:val="es-MX" w:eastAsia="es-MX"/>
                    </w:rPr>
                  </w:rPrChange>
                </w:rPr>
                <w:t>2500</w:t>
              </w:r>
            </w:ins>
          </w:p>
        </w:tc>
        <w:tc>
          <w:tcPr>
            <w:tcW w:w="0" w:type="auto"/>
            <w:tcBorders>
              <w:top w:val="nil"/>
              <w:left w:val="nil"/>
              <w:bottom w:val="single" w:sz="4" w:space="0" w:color="auto"/>
              <w:right w:val="single" w:sz="4" w:space="0" w:color="auto"/>
            </w:tcBorders>
            <w:shd w:val="clear" w:color="000000" w:fill="FCD5B4"/>
            <w:noWrap/>
            <w:hideMark/>
            <w:tcPrChange w:id="3870"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BF449FD" w14:textId="77777777" w:rsidR="005135B5" w:rsidRPr="005135B5" w:rsidRDefault="005135B5" w:rsidP="005135B5">
            <w:pPr>
              <w:jc w:val="left"/>
              <w:rPr>
                <w:ins w:id="3871" w:author="Erlie Hasam Morfin Zavalza" w:date="2014-11-21T19:06:00Z"/>
                <w:rFonts w:ascii="Calibri" w:hAnsi="Calibri"/>
                <w:color w:val="000000"/>
                <w:sz w:val="16"/>
                <w:szCs w:val="22"/>
                <w:lang w:val="es-MX" w:eastAsia="es-MX"/>
                <w:rPrChange w:id="3872" w:author="Erlie Hasam Morfin Zavalza" w:date="2014-11-21T19:07:00Z">
                  <w:rPr>
                    <w:ins w:id="3873" w:author="Erlie Hasam Morfin Zavalza" w:date="2014-11-21T19:06:00Z"/>
                    <w:rFonts w:ascii="Calibri" w:hAnsi="Calibri"/>
                    <w:color w:val="000000"/>
                    <w:sz w:val="22"/>
                    <w:szCs w:val="22"/>
                    <w:lang w:val="es-MX" w:eastAsia="es-MX"/>
                  </w:rPr>
                </w:rPrChange>
              </w:rPr>
            </w:pPr>
            <w:ins w:id="3874" w:author="Erlie Hasam Morfin Zavalza" w:date="2014-11-21T19:06:00Z">
              <w:r w:rsidRPr="005135B5">
                <w:rPr>
                  <w:rFonts w:ascii="Calibri" w:hAnsi="Calibri"/>
                  <w:color w:val="000000"/>
                  <w:sz w:val="16"/>
                  <w:szCs w:val="22"/>
                  <w:lang w:val="es-MX" w:eastAsia="es-MX"/>
                  <w:rPrChange w:id="3875" w:author="Erlie Hasam Morfin Zavalza" w:date="2014-11-21T19:07:00Z">
                    <w:rPr>
                      <w:rFonts w:ascii="Calibri" w:hAnsi="Calibri"/>
                      <w:color w:val="000000"/>
                      <w:sz w:val="22"/>
                      <w:szCs w:val="22"/>
                      <w:lang w:val="es-MX" w:eastAsia="es-MX"/>
                    </w:rPr>
                  </w:rPrChange>
                </w:rPr>
                <w:t>$1,000.00</w:t>
              </w:r>
            </w:ins>
          </w:p>
        </w:tc>
      </w:tr>
      <w:tr w:rsidR="005135B5" w:rsidRPr="005135B5" w14:paraId="078A0832" w14:textId="77777777" w:rsidTr="005135B5">
        <w:tblPrEx>
          <w:tblPrExChange w:id="3876" w:author="Erlie Hasam Morfin Zavalza" w:date="2014-11-21T19:09:00Z">
            <w:tblPrEx>
              <w:tblW w:w="0" w:type="auto"/>
            </w:tblPrEx>
          </w:tblPrExChange>
        </w:tblPrEx>
        <w:trPr>
          <w:trHeight w:val="139"/>
          <w:ins w:id="3877" w:author="Erlie Hasam Morfin Zavalza" w:date="2014-11-21T19:06:00Z"/>
          <w:trPrChange w:id="3878"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879"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1BBCE2CA" w14:textId="77777777" w:rsidR="005135B5" w:rsidRPr="005135B5" w:rsidRDefault="005135B5" w:rsidP="005135B5">
            <w:pPr>
              <w:jc w:val="left"/>
              <w:rPr>
                <w:ins w:id="3880" w:author="Erlie Hasam Morfin Zavalza" w:date="2014-11-21T19:06:00Z"/>
                <w:rFonts w:ascii="Calibri" w:hAnsi="Calibri"/>
                <w:color w:val="000000"/>
                <w:sz w:val="16"/>
                <w:szCs w:val="22"/>
                <w:lang w:val="es-MX" w:eastAsia="es-MX"/>
                <w:rPrChange w:id="3881" w:author="Erlie Hasam Morfin Zavalza" w:date="2014-11-21T19:07:00Z">
                  <w:rPr>
                    <w:ins w:id="3882" w:author="Erlie Hasam Morfin Zavalza" w:date="2014-11-21T19:06:00Z"/>
                    <w:rFonts w:ascii="Calibri" w:hAnsi="Calibri"/>
                    <w:color w:val="000000"/>
                    <w:sz w:val="22"/>
                    <w:szCs w:val="22"/>
                    <w:lang w:val="es-MX" w:eastAsia="es-MX"/>
                  </w:rPr>
                </w:rPrChange>
              </w:rPr>
            </w:pPr>
            <w:ins w:id="3883" w:author="Erlie Hasam Morfin Zavalza" w:date="2014-11-21T19:06:00Z">
              <w:r w:rsidRPr="005135B5">
                <w:rPr>
                  <w:rFonts w:ascii="Calibri" w:hAnsi="Calibri"/>
                  <w:color w:val="000000"/>
                  <w:sz w:val="16"/>
                  <w:szCs w:val="22"/>
                  <w:lang w:val="es-MX" w:eastAsia="es-MX"/>
                  <w:rPrChange w:id="3884" w:author="Erlie Hasam Morfin Zavalza" w:date="2014-11-21T19:07:00Z">
                    <w:rPr>
                      <w:rFonts w:ascii="Calibri" w:hAnsi="Calibri"/>
                      <w:color w:val="000000"/>
                      <w:sz w:val="22"/>
                      <w:szCs w:val="22"/>
                      <w:lang w:val="es-MX" w:eastAsia="es-MX"/>
                    </w:rPr>
                  </w:rPrChange>
                </w:rPr>
                <w:t>Cilantro</w:t>
              </w:r>
            </w:ins>
          </w:p>
        </w:tc>
        <w:tc>
          <w:tcPr>
            <w:tcW w:w="0" w:type="auto"/>
            <w:tcBorders>
              <w:top w:val="nil"/>
              <w:left w:val="nil"/>
              <w:bottom w:val="single" w:sz="4" w:space="0" w:color="auto"/>
              <w:right w:val="single" w:sz="4" w:space="0" w:color="auto"/>
            </w:tcBorders>
            <w:shd w:val="clear" w:color="000000" w:fill="FCD5B4"/>
            <w:noWrap/>
            <w:hideMark/>
            <w:tcPrChange w:id="3885"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38551F39" w14:textId="77777777" w:rsidR="005135B5" w:rsidRPr="005135B5" w:rsidRDefault="005135B5" w:rsidP="005135B5">
            <w:pPr>
              <w:jc w:val="left"/>
              <w:rPr>
                <w:ins w:id="3886" w:author="Erlie Hasam Morfin Zavalza" w:date="2014-11-21T19:06:00Z"/>
                <w:rFonts w:ascii="Calibri" w:hAnsi="Calibri"/>
                <w:color w:val="000000"/>
                <w:sz w:val="16"/>
                <w:szCs w:val="22"/>
                <w:lang w:val="es-MX" w:eastAsia="es-MX"/>
                <w:rPrChange w:id="3887" w:author="Erlie Hasam Morfin Zavalza" w:date="2014-11-21T19:07:00Z">
                  <w:rPr>
                    <w:ins w:id="3888" w:author="Erlie Hasam Morfin Zavalza" w:date="2014-11-21T19:06:00Z"/>
                    <w:rFonts w:ascii="Calibri" w:hAnsi="Calibri"/>
                    <w:color w:val="000000"/>
                    <w:sz w:val="22"/>
                    <w:szCs w:val="22"/>
                    <w:lang w:val="es-MX" w:eastAsia="es-MX"/>
                  </w:rPr>
                </w:rPrChange>
              </w:rPr>
            </w:pPr>
            <w:ins w:id="3889" w:author="Erlie Hasam Morfin Zavalza" w:date="2014-11-21T19:06:00Z">
              <w:r w:rsidRPr="005135B5">
                <w:rPr>
                  <w:rFonts w:ascii="Calibri" w:hAnsi="Calibri"/>
                  <w:color w:val="000000"/>
                  <w:sz w:val="16"/>
                  <w:szCs w:val="22"/>
                  <w:lang w:val="es-MX" w:eastAsia="es-MX"/>
                  <w:rPrChange w:id="3890" w:author="Erlie Hasam Morfin Zavalza" w:date="2014-11-21T19:07:00Z">
                    <w:rPr>
                      <w:rFonts w:ascii="Calibri" w:hAnsi="Calibri"/>
                      <w:color w:val="000000"/>
                      <w:sz w:val="22"/>
                      <w:szCs w:val="22"/>
                      <w:lang w:val="es-MX" w:eastAsia="es-MX"/>
                    </w:rPr>
                  </w:rPrChange>
                </w:rPr>
                <w:t>Manojo</w:t>
              </w:r>
            </w:ins>
          </w:p>
        </w:tc>
        <w:tc>
          <w:tcPr>
            <w:tcW w:w="0" w:type="auto"/>
            <w:tcBorders>
              <w:top w:val="nil"/>
              <w:left w:val="nil"/>
              <w:bottom w:val="single" w:sz="4" w:space="0" w:color="auto"/>
              <w:right w:val="single" w:sz="4" w:space="0" w:color="auto"/>
            </w:tcBorders>
            <w:shd w:val="clear" w:color="000000" w:fill="FCD5B4"/>
            <w:noWrap/>
            <w:hideMark/>
            <w:tcPrChange w:id="3891"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349B9E42" w14:textId="77777777" w:rsidR="005135B5" w:rsidRPr="005135B5" w:rsidRDefault="005135B5" w:rsidP="005135B5">
            <w:pPr>
              <w:jc w:val="left"/>
              <w:rPr>
                <w:ins w:id="3892" w:author="Erlie Hasam Morfin Zavalza" w:date="2014-11-21T19:06:00Z"/>
                <w:rFonts w:ascii="Calibri" w:hAnsi="Calibri"/>
                <w:color w:val="000000"/>
                <w:sz w:val="16"/>
                <w:szCs w:val="22"/>
                <w:lang w:val="es-MX" w:eastAsia="es-MX"/>
                <w:rPrChange w:id="3893" w:author="Erlie Hasam Morfin Zavalza" w:date="2014-11-21T19:07:00Z">
                  <w:rPr>
                    <w:ins w:id="3894" w:author="Erlie Hasam Morfin Zavalza" w:date="2014-11-21T19:06:00Z"/>
                    <w:rFonts w:ascii="Calibri" w:hAnsi="Calibri"/>
                    <w:color w:val="000000"/>
                    <w:sz w:val="22"/>
                    <w:szCs w:val="22"/>
                    <w:lang w:val="es-MX" w:eastAsia="es-MX"/>
                  </w:rPr>
                </w:rPrChange>
              </w:rPr>
            </w:pPr>
            <w:ins w:id="3895" w:author="Erlie Hasam Morfin Zavalza" w:date="2014-11-21T19:06:00Z">
              <w:r w:rsidRPr="005135B5">
                <w:rPr>
                  <w:rFonts w:ascii="Calibri" w:hAnsi="Calibri"/>
                  <w:color w:val="000000"/>
                  <w:sz w:val="16"/>
                  <w:szCs w:val="22"/>
                  <w:lang w:val="es-MX" w:eastAsia="es-MX"/>
                  <w:rPrChange w:id="3896" w:author="Erlie Hasam Morfin Zavalza" w:date="2014-11-21T19:07:00Z">
                    <w:rPr>
                      <w:rFonts w:ascii="Calibri" w:hAnsi="Calibri"/>
                      <w:color w:val="000000"/>
                      <w:sz w:val="22"/>
                      <w:szCs w:val="22"/>
                      <w:lang w:val="es-MX" w:eastAsia="es-MX"/>
                    </w:rPr>
                  </w:rPrChange>
                </w:rPr>
                <w:t>3</w:t>
              </w:r>
            </w:ins>
          </w:p>
        </w:tc>
        <w:tc>
          <w:tcPr>
            <w:tcW w:w="0" w:type="auto"/>
            <w:gridSpan w:val="2"/>
            <w:tcBorders>
              <w:top w:val="nil"/>
              <w:left w:val="nil"/>
              <w:bottom w:val="single" w:sz="4" w:space="0" w:color="auto"/>
              <w:right w:val="single" w:sz="4" w:space="0" w:color="auto"/>
            </w:tcBorders>
            <w:shd w:val="clear" w:color="000000" w:fill="FCD5B4"/>
            <w:noWrap/>
            <w:hideMark/>
            <w:tcPrChange w:id="3897"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51130791" w14:textId="77777777" w:rsidR="005135B5" w:rsidRPr="005135B5" w:rsidRDefault="005135B5" w:rsidP="005135B5">
            <w:pPr>
              <w:jc w:val="left"/>
              <w:rPr>
                <w:ins w:id="3898" w:author="Erlie Hasam Morfin Zavalza" w:date="2014-11-21T19:06:00Z"/>
                <w:rFonts w:ascii="Calibri" w:hAnsi="Calibri"/>
                <w:color w:val="000000"/>
                <w:sz w:val="16"/>
                <w:szCs w:val="22"/>
                <w:lang w:val="es-MX" w:eastAsia="es-MX"/>
                <w:rPrChange w:id="3899" w:author="Erlie Hasam Morfin Zavalza" w:date="2014-11-21T19:07:00Z">
                  <w:rPr>
                    <w:ins w:id="3900" w:author="Erlie Hasam Morfin Zavalza" w:date="2014-11-21T19:06:00Z"/>
                    <w:rFonts w:ascii="Calibri" w:hAnsi="Calibri"/>
                    <w:color w:val="000000"/>
                    <w:sz w:val="22"/>
                    <w:szCs w:val="22"/>
                    <w:lang w:val="es-MX" w:eastAsia="es-MX"/>
                  </w:rPr>
                </w:rPrChange>
              </w:rPr>
            </w:pPr>
            <w:ins w:id="3901" w:author="Erlie Hasam Morfin Zavalza" w:date="2014-11-21T19:06:00Z">
              <w:r w:rsidRPr="005135B5">
                <w:rPr>
                  <w:rFonts w:ascii="Calibri" w:hAnsi="Calibri"/>
                  <w:color w:val="000000"/>
                  <w:sz w:val="16"/>
                  <w:szCs w:val="22"/>
                  <w:lang w:val="es-MX" w:eastAsia="es-MX"/>
                  <w:rPrChange w:id="3902" w:author="Erlie Hasam Morfin Zavalza" w:date="2014-11-21T19:07:00Z">
                    <w:rPr>
                      <w:rFonts w:ascii="Calibri" w:hAnsi="Calibri"/>
                      <w:color w:val="000000"/>
                      <w:sz w:val="22"/>
                      <w:szCs w:val="22"/>
                      <w:lang w:val="es-MX" w:eastAsia="es-MX"/>
                    </w:rPr>
                  </w:rPrChange>
                </w:rPr>
                <w:t>300</w:t>
              </w:r>
            </w:ins>
          </w:p>
        </w:tc>
        <w:tc>
          <w:tcPr>
            <w:tcW w:w="0" w:type="auto"/>
            <w:tcBorders>
              <w:top w:val="nil"/>
              <w:left w:val="nil"/>
              <w:bottom w:val="single" w:sz="4" w:space="0" w:color="auto"/>
              <w:right w:val="single" w:sz="4" w:space="0" w:color="auto"/>
            </w:tcBorders>
            <w:shd w:val="clear" w:color="000000" w:fill="FCD5B4"/>
            <w:noWrap/>
            <w:hideMark/>
            <w:tcPrChange w:id="3903"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62162B5A" w14:textId="77777777" w:rsidR="005135B5" w:rsidRPr="005135B5" w:rsidRDefault="005135B5" w:rsidP="005135B5">
            <w:pPr>
              <w:jc w:val="left"/>
              <w:rPr>
                <w:ins w:id="3904" w:author="Erlie Hasam Morfin Zavalza" w:date="2014-11-21T19:06:00Z"/>
                <w:rFonts w:ascii="Calibri" w:hAnsi="Calibri"/>
                <w:color w:val="000000"/>
                <w:sz w:val="16"/>
                <w:szCs w:val="22"/>
                <w:lang w:val="es-MX" w:eastAsia="es-MX"/>
                <w:rPrChange w:id="3905" w:author="Erlie Hasam Morfin Zavalza" w:date="2014-11-21T19:07:00Z">
                  <w:rPr>
                    <w:ins w:id="3906" w:author="Erlie Hasam Morfin Zavalza" w:date="2014-11-21T19:06:00Z"/>
                    <w:rFonts w:ascii="Calibri" w:hAnsi="Calibri"/>
                    <w:color w:val="000000"/>
                    <w:sz w:val="22"/>
                    <w:szCs w:val="22"/>
                    <w:lang w:val="es-MX" w:eastAsia="es-MX"/>
                  </w:rPr>
                </w:rPrChange>
              </w:rPr>
            </w:pPr>
            <w:ins w:id="3907" w:author="Erlie Hasam Morfin Zavalza" w:date="2014-11-21T19:06:00Z">
              <w:r w:rsidRPr="005135B5">
                <w:rPr>
                  <w:rFonts w:ascii="Calibri" w:hAnsi="Calibri"/>
                  <w:color w:val="000000"/>
                  <w:sz w:val="16"/>
                  <w:szCs w:val="22"/>
                  <w:lang w:val="es-MX" w:eastAsia="es-MX"/>
                  <w:rPrChange w:id="3908" w:author="Erlie Hasam Morfin Zavalza" w:date="2014-11-21T19:07:00Z">
                    <w:rPr>
                      <w:rFonts w:ascii="Calibri" w:hAnsi="Calibri"/>
                      <w:color w:val="000000"/>
                      <w:sz w:val="22"/>
                      <w:szCs w:val="22"/>
                      <w:lang w:val="es-MX" w:eastAsia="es-MX"/>
                    </w:rPr>
                  </w:rPrChange>
                </w:rPr>
                <w:t>$900.00</w:t>
              </w:r>
            </w:ins>
          </w:p>
        </w:tc>
      </w:tr>
      <w:tr w:rsidR="005135B5" w:rsidRPr="005135B5" w14:paraId="73273915" w14:textId="77777777" w:rsidTr="005135B5">
        <w:tblPrEx>
          <w:tblPrExChange w:id="3909" w:author="Erlie Hasam Morfin Zavalza" w:date="2014-11-21T19:09:00Z">
            <w:tblPrEx>
              <w:tblW w:w="0" w:type="auto"/>
            </w:tblPrEx>
          </w:tblPrExChange>
        </w:tblPrEx>
        <w:trPr>
          <w:trHeight w:val="213"/>
          <w:ins w:id="3910" w:author="Erlie Hasam Morfin Zavalza" w:date="2014-11-21T19:06:00Z"/>
          <w:trPrChange w:id="3911"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hideMark/>
            <w:tcPrChange w:id="3912"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hideMark/>
              </w:tcPr>
            </w:tcPrChange>
          </w:tcPr>
          <w:p w14:paraId="55691A3D" w14:textId="77777777" w:rsidR="005135B5" w:rsidRPr="005135B5" w:rsidRDefault="005135B5" w:rsidP="005135B5">
            <w:pPr>
              <w:jc w:val="left"/>
              <w:rPr>
                <w:ins w:id="3913" w:author="Erlie Hasam Morfin Zavalza" w:date="2014-11-21T19:06:00Z"/>
                <w:rFonts w:ascii="Calibri" w:hAnsi="Calibri"/>
                <w:color w:val="000000"/>
                <w:sz w:val="16"/>
                <w:szCs w:val="22"/>
                <w:lang w:val="es-MX" w:eastAsia="es-MX"/>
                <w:rPrChange w:id="3914" w:author="Erlie Hasam Morfin Zavalza" w:date="2014-11-21T19:07:00Z">
                  <w:rPr>
                    <w:ins w:id="3915" w:author="Erlie Hasam Morfin Zavalza" w:date="2014-11-21T19:06:00Z"/>
                    <w:rFonts w:ascii="Calibri" w:hAnsi="Calibri"/>
                    <w:color w:val="000000"/>
                    <w:sz w:val="22"/>
                    <w:szCs w:val="22"/>
                    <w:lang w:val="es-MX" w:eastAsia="es-MX"/>
                  </w:rPr>
                </w:rPrChange>
              </w:rPr>
            </w:pPr>
            <w:ins w:id="3916" w:author="Erlie Hasam Morfin Zavalza" w:date="2014-11-21T19:06:00Z">
              <w:r w:rsidRPr="005135B5">
                <w:rPr>
                  <w:rFonts w:ascii="Calibri" w:hAnsi="Calibri"/>
                  <w:color w:val="000000"/>
                  <w:sz w:val="16"/>
                  <w:szCs w:val="22"/>
                  <w:lang w:val="es-MX" w:eastAsia="es-MX"/>
                  <w:rPrChange w:id="3917" w:author="Erlie Hasam Morfin Zavalza" w:date="2014-11-21T19:07:00Z">
                    <w:rPr>
                      <w:rFonts w:ascii="Calibri" w:hAnsi="Calibri"/>
                      <w:color w:val="000000"/>
                      <w:sz w:val="22"/>
                      <w:szCs w:val="22"/>
                      <w:lang w:val="es-MX" w:eastAsia="es-MX"/>
                    </w:rPr>
                  </w:rPrChange>
                </w:rPr>
                <w:t>Aceite de Oliva</w:t>
              </w:r>
            </w:ins>
          </w:p>
        </w:tc>
        <w:tc>
          <w:tcPr>
            <w:tcW w:w="0" w:type="auto"/>
            <w:tcBorders>
              <w:top w:val="nil"/>
              <w:left w:val="nil"/>
              <w:bottom w:val="single" w:sz="4" w:space="0" w:color="auto"/>
              <w:right w:val="single" w:sz="4" w:space="0" w:color="auto"/>
            </w:tcBorders>
            <w:shd w:val="clear" w:color="000000" w:fill="FCD5B4"/>
            <w:noWrap/>
            <w:hideMark/>
            <w:tcPrChange w:id="3918"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3C207937" w14:textId="77777777" w:rsidR="005135B5" w:rsidRPr="005135B5" w:rsidRDefault="005135B5" w:rsidP="005135B5">
            <w:pPr>
              <w:jc w:val="left"/>
              <w:rPr>
                <w:ins w:id="3919" w:author="Erlie Hasam Morfin Zavalza" w:date="2014-11-21T19:06:00Z"/>
                <w:rFonts w:ascii="Calibri" w:hAnsi="Calibri"/>
                <w:color w:val="000000"/>
                <w:sz w:val="16"/>
                <w:szCs w:val="22"/>
                <w:lang w:val="es-MX" w:eastAsia="es-MX"/>
                <w:rPrChange w:id="3920" w:author="Erlie Hasam Morfin Zavalza" w:date="2014-11-21T19:07:00Z">
                  <w:rPr>
                    <w:ins w:id="3921" w:author="Erlie Hasam Morfin Zavalza" w:date="2014-11-21T19:06:00Z"/>
                    <w:rFonts w:ascii="Calibri" w:hAnsi="Calibri"/>
                    <w:color w:val="000000"/>
                    <w:sz w:val="22"/>
                    <w:szCs w:val="22"/>
                    <w:lang w:val="es-MX" w:eastAsia="es-MX"/>
                  </w:rPr>
                </w:rPrChange>
              </w:rPr>
            </w:pPr>
            <w:ins w:id="3922" w:author="Erlie Hasam Morfin Zavalza" w:date="2014-11-21T19:06:00Z">
              <w:r w:rsidRPr="005135B5">
                <w:rPr>
                  <w:rFonts w:ascii="Calibri" w:hAnsi="Calibri"/>
                  <w:color w:val="000000"/>
                  <w:sz w:val="16"/>
                  <w:szCs w:val="22"/>
                  <w:lang w:val="es-MX" w:eastAsia="es-MX"/>
                  <w:rPrChange w:id="3923" w:author="Erlie Hasam Morfin Zavalza" w:date="2014-11-21T19:07:00Z">
                    <w:rPr>
                      <w:rFonts w:ascii="Calibri" w:hAnsi="Calibri"/>
                      <w:color w:val="000000"/>
                      <w:sz w:val="22"/>
                      <w:szCs w:val="22"/>
                      <w:lang w:val="es-MX" w:eastAsia="es-MX"/>
                    </w:rPr>
                  </w:rPrChange>
                </w:rPr>
                <w:t>Litros</w:t>
              </w:r>
            </w:ins>
          </w:p>
        </w:tc>
        <w:tc>
          <w:tcPr>
            <w:tcW w:w="0" w:type="auto"/>
            <w:tcBorders>
              <w:top w:val="nil"/>
              <w:left w:val="nil"/>
              <w:bottom w:val="single" w:sz="4" w:space="0" w:color="auto"/>
              <w:right w:val="single" w:sz="4" w:space="0" w:color="auto"/>
            </w:tcBorders>
            <w:shd w:val="clear" w:color="000000" w:fill="FCD5B4"/>
            <w:noWrap/>
            <w:hideMark/>
            <w:tcPrChange w:id="3924"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44D711C4" w14:textId="77777777" w:rsidR="005135B5" w:rsidRPr="005135B5" w:rsidRDefault="005135B5" w:rsidP="005135B5">
            <w:pPr>
              <w:jc w:val="left"/>
              <w:rPr>
                <w:ins w:id="3925" w:author="Erlie Hasam Morfin Zavalza" w:date="2014-11-21T19:06:00Z"/>
                <w:rFonts w:ascii="Calibri" w:hAnsi="Calibri"/>
                <w:color w:val="000000"/>
                <w:sz w:val="16"/>
                <w:szCs w:val="22"/>
                <w:lang w:val="es-MX" w:eastAsia="es-MX"/>
                <w:rPrChange w:id="3926" w:author="Erlie Hasam Morfin Zavalza" w:date="2014-11-21T19:07:00Z">
                  <w:rPr>
                    <w:ins w:id="3927" w:author="Erlie Hasam Morfin Zavalza" w:date="2014-11-21T19:06:00Z"/>
                    <w:rFonts w:ascii="Calibri" w:hAnsi="Calibri"/>
                    <w:color w:val="000000"/>
                    <w:sz w:val="22"/>
                    <w:szCs w:val="22"/>
                    <w:lang w:val="es-MX" w:eastAsia="es-MX"/>
                  </w:rPr>
                </w:rPrChange>
              </w:rPr>
            </w:pPr>
            <w:ins w:id="3928" w:author="Erlie Hasam Morfin Zavalza" w:date="2014-11-21T19:06:00Z">
              <w:r w:rsidRPr="005135B5">
                <w:rPr>
                  <w:rFonts w:ascii="Calibri" w:hAnsi="Calibri"/>
                  <w:color w:val="000000"/>
                  <w:sz w:val="16"/>
                  <w:szCs w:val="22"/>
                  <w:lang w:val="es-MX" w:eastAsia="es-MX"/>
                  <w:rPrChange w:id="3929" w:author="Erlie Hasam Morfin Zavalza" w:date="2014-11-21T19:07:00Z">
                    <w:rPr>
                      <w:rFonts w:ascii="Calibri" w:hAnsi="Calibri"/>
                      <w:color w:val="000000"/>
                      <w:sz w:val="22"/>
                      <w:szCs w:val="22"/>
                      <w:lang w:val="es-MX" w:eastAsia="es-MX"/>
                    </w:rPr>
                  </w:rPrChange>
                </w:rPr>
                <w:t>0.25</w:t>
              </w:r>
            </w:ins>
          </w:p>
        </w:tc>
        <w:tc>
          <w:tcPr>
            <w:tcW w:w="0" w:type="auto"/>
            <w:gridSpan w:val="2"/>
            <w:tcBorders>
              <w:top w:val="nil"/>
              <w:left w:val="nil"/>
              <w:bottom w:val="single" w:sz="4" w:space="0" w:color="auto"/>
              <w:right w:val="single" w:sz="4" w:space="0" w:color="auto"/>
            </w:tcBorders>
            <w:shd w:val="clear" w:color="000000" w:fill="FCD5B4"/>
            <w:noWrap/>
            <w:hideMark/>
            <w:tcPrChange w:id="3930" w:author="Erlie Hasam Morfin Zavalza" w:date="2014-11-21T19:09:00Z">
              <w:tcPr>
                <w:tcW w:w="0" w:type="auto"/>
                <w:tcBorders>
                  <w:top w:val="nil"/>
                  <w:left w:val="nil"/>
                  <w:bottom w:val="single" w:sz="4" w:space="0" w:color="auto"/>
                  <w:right w:val="single" w:sz="4" w:space="0" w:color="auto"/>
                </w:tcBorders>
                <w:shd w:val="clear" w:color="000000" w:fill="FCD5B4"/>
                <w:noWrap/>
                <w:hideMark/>
              </w:tcPr>
            </w:tcPrChange>
          </w:tcPr>
          <w:p w14:paraId="09D15D6E" w14:textId="77777777" w:rsidR="005135B5" w:rsidRPr="005135B5" w:rsidRDefault="005135B5" w:rsidP="005135B5">
            <w:pPr>
              <w:jc w:val="left"/>
              <w:rPr>
                <w:ins w:id="3931" w:author="Erlie Hasam Morfin Zavalza" w:date="2014-11-21T19:06:00Z"/>
                <w:rFonts w:ascii="Calibri" w:hAnsi="Calibri"/>
                <w:color w:val="000000"/>
                <w:sz w:val="16"/>
                <w:szCs w:val="22"/>
                <w:lang w:val="es-MX" w:eastAsia="es-MX"/>
                <w:rPrChange w:id="3932" w:author="Erlie Hasam Morfin Zavalza" w:date="2014-11-21T19:07:00Z">
                  <w:rPr>
                    <w:ins w:id="3933" w:author="Erlie Hasam Morfin Zavalza" w:date="2014-11-21T19:06:00Z"/>
                    <w:rFonts w:ascii="Calibri" w:hAnsi="Calibri"/>
                    <w:color w:val="000000"/>
                    <w:sz w:val="22"/>
                    <w:szCs w:val="22"/>
                    <w:lang w:val="es-MX" w:eastAsia="es-MX"/>
                  </w:rPr>
                </w:rPrChange>
              </w:rPr>
            </w:pPr>
            <w:ins w:id="3934" w:author="Erlie Hasam Morfin Zavalza" w:date="2014-11-21T19:06:00Z">
              <w:r w:rsidRPr="005135B5">
                <w:rPr>
                  <w:rFonts w:ascii="Calibri" w:hAnsi="Calibri"/>
                  <w:color w:val="000000"/>
                  <w:sz w:val="16"/>
                  <w:szCs w:val="22"/>
                  <w:lang w:val="es-MX" w:eastAsia="es-MX"/>
                  <w:rPrChange w:id="3935" w:author="Erlie Hasam Morfin Zavalza" w:date="2014-11-21T19:07:00Z">
                    <w:rPr>
                      <w:rFonts w:ascii="Calibri" w:hAnsi="Calibri"/>
                      <w:color w:val="000000"/>
                      <w:sz w:val="22"/>
                      <w:szCs w:val="22"/>
                      <w:lang w:val="es-MX" w:eastAsia="es-MX"/>
                    </w:rPr>
                  </w:rPrChange>
                </w:rPr>
                <w:t>6000</w:t>
              </w:r>
            </w:ins>
          </w:p>
        </w:tc>
        <w:tc>
          <w:tcPr>
            <w:tcW w:w="0" w:type="auto"/>
            <w:tcBorders>
              <w:top w:val="nil"/>
              <w:left w:val="nil"/>
              <w:bottom w:val="single" w:sz="4" w:space="0" w:color="auto"/>
              <w:right w:val="single" w:sz="4" w:space="0" w:color="auto"/>
            </w:tcBorders>
            <w:shd w:val="clear" w:color="000000" w:fill="FCD5B4"/>
            <w:noWrap/>
            <w:hideMark/>
            <w:tcPrChange w:id="3936"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3FF9F48A" w14:textId="77777777" w:rsidR="005135B5" w:rsidRPr="005135B5" w:rsidRDefault="005135B5" w:rsidP="005135B5">
            <w:pPr>
              <w:jc w:val="left"/>
              <w:rPr>
                <w:ins w:id="3937" w:author="Erlie Hasam Morfin Zavalza" w:date="2014-11-21T19:06:00Z"/>
                <w:rFonts w:ascii="Calibri" w:hAnsi="Calibri"/>
                <w:color w:val="000000"/>
                <w:sz w:val="16"/>
                <w:szCs w:val="22"/>
                <w:lang w:val="es-MX" w:eastAsia="es-MX"/>
                <w:rPrChange w:id="3938" w:author="Erlie Hasam Morfin Zavalza" w:date="2014-11-21T19:07:00Z">
                  <w:rPr>
                    <w:ins w:id="3939" w:author="Erlie Hasam Morfin Zavalza" w:date="2014-11-21T19:06:00Z"/>
                    <w:rFonts w:ascii="Calibri" w:hAnsi="Calibri"/>
                    <w:color w:val="000000"/>
                    <w:sz w:val="22"/>
                    <w:szCs w:val="22"/>
                    <w:lang w:val="es-MX" w:eastAsia="es-MX"/>
                  </w:rPr>
                </w:rPrChange>
              </w:rPr>
            </w:pPr>
            <w:ins w:id="3940" w:author="Erlie Hasam Morfin Zavalza" w:date="2014-11-21T19:06:00Z">
              <w:r w:rsidRPr="005135B5">
                <w:rPr>
                  <w:rFonts w:ascii="Calibri" w:hAnsi="Calibri"/>
                  <w:color w:val="000000"/>
                  <w:sz w:val="16"/>
                  <w:szCs w:val="22"/>
                  <w:lang w:val="es-MX" w:eastAsia="es-MX"/>
                  <w:rPrChange w:id="3941" w:author="Erlie Hasam Morfin Zavalza" w:date="2014-11-21T19:07:00Z">
                    <w:rPr>
                      <w:rFonts w:ascii="Calibri" w:hAnsi="Calibri"/>
                      <w:color w:val="000000"/>
                      <w:sz w:val="22"/>
                      <w:szCs w:val="22"/>
                      <w:lang w:val="es-MX" w:eastAsia="es-MX"/>
                    </w:rPr>
                  </w:rPrChange>
                </w:rPr>
                <w:t>$1,500.00</w:t>
              </w:r>
            </w:ins>
          </w:p>
        </w:tc>
      </w:tr>
      <w:tr w:rsidR="005135B5" w:rsidRPr="005135B5" w14:paraId="2C8DD5F6" w14:textId="77777777" w:rsidTr="005135B5">
        <w:tblPrEx>
          <w:tblPrExChange w:id="3942" w:author="Erlie Hasam Morfin Zavalza" w:date="2014-11-21T19:09:00Z">
            <w:tblPrEx>
              <w:tblW w:w="0" w:type="auto"/>
            </w:tblPrEx>
          </w:tblPrExChange>
        </w:tblPrEx>
        <w:trPr>
          <w:trHeight w:val="132"/>
          <w:ins w:id="3943" w:author="Erlie Hasam Morfin Zavalza" w:date="2014-11-21T19:06:00Z"/>
          <w:trPrChange w:id="3944"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vAlign w:val="bottom"/>
            <w:hideMark/>
            <w:tcPrChange w:id="3945"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vAlign w:val="bottom"/>
                <w:hideMark/>
              </w:tcPr>
            </w:tcPrChange>
          </w:tcPr>
          <w:p w14:paraId="42C5CA7F" w14:textId="77777777" w:rsidR="005135B5" w:rsidRPr="005135B5" w:rsidRDefault="005135B5" w:rsidP="005135B5">
            <w:pPr>
              <w:jc w:val="left"/>
              <w:rPr>
                <w:ins w:id="3946" w:author="Erlie Hasam Morfin Zavalza" w:date="2014-11-21T19:06:00Z"/>
                <w:rFonts w:ascii="Calibri" w:hAnsi="Calibri"/>
                <w:color w:val="000000"/>
                <w:sz w:val="16"/>
                <w:szCs w:val="22"/>
                <w:lang w:val="es-MX" w:eastAsia="es-MX"/>
                <w:rPrChange w:id="3947" w:author="Erlie Hasam Morfin Zavalza" w:date="2014-11-21T19:07:00Z">
                  <w:rPr>
                    <w:ins w:id="3948" w:author="Erlie Hasam Morfin Zavalza" w:date="2014-11-21T19:06:00Z"/>
                    <w:rFonts w:ascii="Calibri" w:hAnsi="Calibri"/>
                    <w:color w:val="000000"/>
                    <w:sz w:val="22"/>
                    <w:szCs w:val="22"/>
                    <w:lang w:val="es-MX" w:eastAsia="es-MX"/>
                  </w:rPr>
                </w:rPrChange>
              </w:rPr>
            </w:pPr>
            <w:ins w:id="3949" w:author="Erlie Hasam Morfin Zavalza" w:date="2014-11-21T19:06:00Z">
              <w:r w:rsidRPr="005135B5">
                <w:rPr>
                  <w:rFonts w:ascii="Calibri" w:hAnsi="Calibri"/>
                  <w:color w:val="000000"/>
                  <w:sz w:val="16"/>
                  <w:szCs w:val="22"/>
                  <w:lang w:val="es-MX" w:eastAsia="es-MX"/>
                  <w:rPrChange w:id="3950" w:author="Erlie Hasam Morfin Zavalza" w:date="2014-11-21T19:07:00Z">
                    <w:rPr>
                      <w:rFonts w:ascii="Calibri" w:hAnsi="Calibri"/>
                      <w:color w:val="000000"/>
                      <w:sz w:val="22"/>
                      <w:szCs w:val="22"/>
                      <w:lang w:val="es-MX" w:eastAsia="es-MX"/>
                    </w:rPr>
                  </w:rPrChange>
                </w:rPr>
                <w:t>Ajo</w:t>
              </w:r>
            </w:ins>
          </w:p>
        </w:tc>
        <w:tc>
          <w:tcPr>
            <w:tcW w:w="0" w:type="auto"/>
            <w:tcBorders>
              <w:top w:val="nil"/>
              <w:left w:val="nil"/>
              <w:bottom w:val="single" w:sz="4" w:space="0" w:color="auto"/>
              <w:right w:val="single" w:sz="4" w:space="0" w:color="auto"/>
            </w:tcBorders>
            <w:shd w:val="clear" w:color="000000" w:fill="FCD5B4"/>
            <w:noWrap/>
            <w:vAlign w:val="bottom"/>
            <w:hideMark/>
            <w:tcPrChange w:id="3951"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38F64B52" w14:textId="77777777" w:rsidR="005135B5" w:rsidRPr="005135B5" w:rsidRDefault="005135B5" w:rsidP="005135B5">
            <w:pPr>
              <w:jc w:val="left"/>
              <w:rPr>
                <w:ins w:id="3952" w:author="Erlie Hasam Morfin Zavalza" w:date="2014-11-21T19:06:00Z"/>
                <w:rFonts w:ascii="Calibri" w:hAnsi="Calibri"/>
                <w:color w:val="000000"/>
                <w:sz w:val="16"/>
                <w:szCs w:val="22"/>
                <w:lang w:val="es-MX" w:eastAsia="es-MX"/>
                <w:rPrChange w:id="3953" w:author="Erlie Hasam Morfin Zavalza" w:date="2014-11-21T19:07:00Z">
                  <w:rPr>
                    <w:ins w:id="3954" w:author="Erlie Hasam Morfin Zavalza" w:date="2014-11-21T19:06:00Z"/>
                    <w:rFonts w:ascii="Calibri" w:hAnsi="Calibri"/>
                    <w:color w:val="000000"/>
                    <w:sz w:val="22"/>
                    <w:szCs w:val="22"/>
                    <w:lang w:val="es-MX" w:eastAsia="es-MX"/>
                  </w:rPr>
                </w:rPrChange>
              </w:rPr>
            </w:pPr>
            <w:ins w:id="3955" w:author="Erlie Hasam Morfin Zavalza" w:date="2014-11-21T19:06:00Z">
              <w:r w:rsidRPr="005135B5">
                <w:rPr>
                  <w:rFonts w:ascii="Calibri" w:hAnsi="Calibri"/>
                  <w:color w:val="000000"/>
                  <w:sz w:val="16"/>
                  <w:szCs w:val="22"/>
                  <w:lang w:val="es-MX" w:eastAsia="es-MX"/>
                  <w:rPrChange w:id="3956" w:author="Erlie Hasam Morfin Zavalza" w:date="2014-11-21T19:07:00Z">
                    <w:rPr>
                      <w:rFonts w:ascii="Calibri" w:hAnsi="Calibri"/>
                      <w:color w:val="000000"/>
                      <w:sz w:val="22"/>
                      <w:szCs w:val="22"/>
                      <w:lang w:val="es-MX" w:eastAsia="es-MX"/>
                    </w:rPr>
                  </w:rPrChange>
                </w:rPr>
                <w:t>Kilogramos</w:t>
              </w:r>
            </w:ins>
          </w:p>
        </w:tc>
        <w:tc>
          <w:tcPr>
            <w:tcW w:w="0" w:type="auto"/>
            <w:tcBorders>
              <w:top w:val="nil"/>
              <w:left w:val="nil"/>
              <w:bottom w:val="single" w:sz="4" w:space="0" w:color="auto"/>
              <w:right w:val="single" w:sz="4" w:space="0" w:color="auto"/>
            </w:tcBorders>
            <w:shd w:val="clear" w:color="000000" w:fill="FCD5B4"/>
            <w:noWrap/>
            <w:vAlign w:val="bottom"/>
            <w:hideMark/>
            <w:tcPrChange w:id="3957"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5BB452D1" w14:textId="77777777" w:rsidR="005135B5" w:rsidRPr="005135B5" w:rsidRDefault="005135B5" w:rsidP="005135B5">
            <w:pPr>
              <w:jc w:val="left"/>
              <w:rPr>
                <w:ins w:id="3958" w:author="Erlie Hasam Morfin Zavalza" w:date="2014-11-21T19:06:00Z"/>
                <w:rFonts w:ascii="Calibri" w:hAnsi="Calibri"/>
                <w:color w:val="000000"/>
                <w:sz w:val="16"/>
                <w:szCs w:val="22"/>
                <w:lang w:val="es-MX" w:eastAsia="es-MX"/>
                <w:rPrChange w:id="3959" w:author="Erlie Hasam Morfin Zavalza" w:date="2014-11-21T19:07:00Z">
                  <w:rPr>
                    <w:ins w:id="3960" w:author="Erlie Hasam Morfin Zavalza" w:date="2014-11-21T19:06:00Z"/>
                    <w:rFonts w:ascii="Calibri" w:hAnsi="Calibri"/>
                    <w:color w:val="000000"/>
                    <w:sz w:val="22"/>
                    <w:szCs w:val="22"/>
                    <w:lang w:val="es-MX" w:eastAsia="es-MX"/>
                  </w:rPr>
                </w:rPrChange>
              </w:rPr>
            </w:pPr>
            <w:ins w:id="3961" w:author="Erlie Hasam Morfin Zavalza" w:date="2014-11-21T19:06:00Z">
              <w:r w:rsidRPr="005135B5">
                <w:rPr>
                  <w:rFonts w:ascii="Calibri" w:hAnsi="Calibri"/>
                  <w:color w:val="000000"/>
                  <w:sz w:val="16"/>
                  <w:szCs w:val="22"/>
                  <w:lang w:val="es-MX" w:eastAsia="es-MX"/>
                  <w:rPrChange w:id="3962" w:author="Erlie Hasam Morfin Zavalza" w:date="2014-11-21T19:07:00Z">
                    <w:rPr>
                      <w:rFonts w:ascii="Calibri" w:hAnsi="Calibri"/>
                      <w:color w:val="000000"/>
                      <w:sz w:val="22"/>
                      <w:szCs w:val="22"/>
                      <w:lang w:val="es-MX" w:eastAsia="es-MX"/>
                    </w:rPr>
                  </w:rPrChange>
                </w:rPr>
                <w:t>0.25</w:t>
              </w:r>
            </w:ins>
          </w:p>
        </w:tc>
        <w:tc>
          <w:tcPr>
            <w:tcW w:w="0" w:type="auto"/>
            <w:gridSpan w:val="2"/>
            <w:tcBorders>
              <w:top w:val="nil"/>
              <w:left w:val="nil"/>
              <w:bottom w:val="single" w:sz="4" w:space="0" w:color="auto"/>
              <w:right w:val="single" w:sz="4" w:space="0" w:color="auto"/>
            </w:tcBorders>
            <w:shd w:val="clear" w:color="000000" w:fill="FCD5B4"/>
            <w:noWrap/>
            <w:vAlign w:val="bottom"/>
            <w:hideMark/>
            <w:tcPrChange w:id="3963" w:author="Erlie Hasam Morfin Zavalza" w:date="2014-11-21T19:09:00Z">
              <w:tcPr>
                <w:tcW w:w="0" w:type="auto"/>
                <w:tcBorders>
                  <w:top w:val="nil"/>
                  <w:left w:val="nil"/>
                  <w:bottom w:val="single" w:sz="4" w:space="0" w:color="auto"/>
                  <w:right w:val="single" w:sz="4" w:space="0" w:color="auto"/>
                </w:tcBorders>
                <w:shd w:val="clear" w:color="000000" w:fill="FCD5B4"/>
                <w:noWrap/>
                <w:vAlign w:val="bottom"/>
                <w:hideMark/>
              </w:tcPr>
            </w:tcPrChange>
          </w:tcPr>
          <w:p w14:paraId="2FDA0773" w14:textId="77777777" w:rsidR="005135B5" w:rsidRPr="005135B5" w:rsidRDefault="005135B5" w:rsidP="005135B5">
            <w:pPr>
              <w:jc w:val="left"/>
              <w:rPr>
                <w:ins w:id="3964" w:author="Erlie Hasam Morfin Zavalza" w:date="2014-11-21T19:06:00Z"/>
                <w:rFonts w:ascii="Calibri" w:hAnsi="Calibri"/>
                <w:color w:val="000000"/>
                <w:sz w:val="16"/>
                <w:szCs w:val="22"/>
                <w:lang w:val="es-MX" w:eastAsia="es-MX"/>
                <w:rPrChange w:id="3965" w:author="Erlie Hasam Morfin Zavalza" w:date="2014-11-21T19:07:00Z">
                  <w:rPr>
                    <w:ins w:id="3966" w:author="Erlie Hasam Morfin Zavalza" w:date="2014-11-21T19:06:00Z"/>
                    <w:rFonts w:ascii="Calibri" w:hAnsi="Calibri"/>
                    <w:color w:val="000000"/>
                    <w:sz w:val="22"/>
                    <w:szCs w:val="22"/>
                    <w:lang w:val="es-MX" w:eastAsia="es-MX"/>
                  </w:rPr>
                </w:rPrChange>
              </w:rPr>
            </w:pPr>
            <w:ins w:id="3967" w:author="Erlie Hasam Morfin Zavalza" w:date="2014-11-21T19:06:00Z">
              <w:r w:rsidRPr="005135B5">
                <w:rPr>
                  <w:rFonts w:ascii="Calibri" w:hAnsi="Calibri"/>
                  <w:color w:val="000000"/>
                  <w:sz w:val="16"/>
                  <w:szCs w:val="22"/>
                  <w:lang w:val="es-MX" w:eastAsia="es-MX"/>
                  <w:rPrChange w:id="3968" w:author="Erlie Hasam Morfin Zavalza" w:date="2014-11-21T19:07:00Z">
                    <w:rPr>
                      <w:rFonts w:ascii="Calibri" w:hAnsi="Calibri"/>
                      <w:color w:val="000000"/>
                      <w:sz w:val="22"/>
                      <w:szCs w:val="22"/>
                      <w:lang w:val="es-MX" w:eastAsia="es-MX"/>
                    </w:rPr>
                  </w:rPrChange>
                </w:rPr>
                <w:t>1000</w:t>
              </w:r>
            </w:ins>
          </w:p>
        </w:tc>
        <w:tc>
          <w:tcPr>
            <w:tcW w:w="0" w:type="auto"/>
            <w:tcBorders>
              <w:top w:val="nil"/>
              <w:left w:val="nil"/>
              <w:bottom w:val="single" w:sz="4" w:space="0" w:color="auto"/>
              <w:right w:val="single" w:sz="4" w:space="0" w:color="auto"/>
            </w:tcBorders>
            <w:shd w:val="clear" w:color="000000" w:fill="FCD5B4"/>
            <w:noWrap/>
            <w:hideMark/>
            <w:tcPrChange w:id="3969"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hideMark/>
              </w:tcPr>
            </w:tcPrChange>
          </w:tcPr>
          <w:p w14:paraId="5A5C935A" w14:textId="77777777" w:rsidR="005135B5" w:rsidRPr="005135B5" w:rsidRDefault="005135B5" w:rsidP="005135B5">
            <w:pPr>
              <w:jc w:val="left"/>
              <w:rPr>
                <w:ins w:id="3970" w:author="Erlie Hasam Morfin Zavalza" w:date="2014-11-21T19:06:00Z"/>
                <w:rFonts w:ascii="Calibri" w:hAnsi="Calibri"/>
                <w:color w:val="000000"/>
                <w:sz w:val="16"/>
                <w:szCs w:val="22"/>
                <w:lang w:val="es-MX" w:eastAsia="es-MX"/>
                <w:rPrChange w:id="3971" w:author="Erlie Hasam Morfin Zavalza" w:date="2014-11-21T19:07:00Z">
                  <w:rPr>
                    <w:ins w:id="3972" w:author="Erlie Hasam Morfin Zavalza" w:date="2014-11-21T19:06:00Z"/>
                    <w:rFonts w:ascii="Calibri" w:hAnsi="Calibri"/>
                    <w:color w:val="000000"/>
                    <w:sz w:val="22"/>
                    <w:szCs w:val="22"/>
                    <w:lang w:val="es-MX" w:eastAsia="es-MX"/>
                  </w:rPr>
                </w:rPrChange>
              </w:rPr>
            </w:pPr>
            <w:ins w:id="3973" w:author="Erlie Hasam Morfin Zavalza" w:date="2014-11-21T19:06:00Z">
              <w:r w:rsidRPr="005135B5">
                <w:rPr>
                  <w:rFonts w:ascii="Calibri" w:hAnsi="Calibri"/>
                  <w:color w:val="000000"/>
                  <w:sz w:val="16"/>
                  <w:szCs w:val="22"/>
                  <w:lang w:val="es-MX" w:eastAsia="es-MX"/>
                  <w:rPrChange w:id="3974" w:author="Erlie Hasam Morfin Zavalza" w:date="2014-11-21T19:07:00Z">
                    <w:rPr>
                      <w:rFonts w:ascii="Calibri" w:hAnsi="Calibri"/>
                      <w:color w:val="000000"/>
                      <w:sz w:val="22"/>
                      <w:szCs w:val="22"/>
                      <w:lang w:val="es-MX" w:eastAsia="es-MX"/>
                    </w:rPr>
                  </w:rPrChange>
                </w:rPr>
                <w:t>$250.00</w:t>
              </w:r>
            </w:ins>
          </w:p>
        </w:tc>
      </w:tr>
      <w:tr w:rsidR="005135B5" w:rsidRPr="005135B5" w14:paraId="6CD060C2" w14:textId="77777777" w:rsidTr="005135B5">
        <w:tblPrEx>
          <w:tblPrExChange w:id="3975" w:author="Erlie Hasam Morfin Zavalza" w:date="2014-11-21T19:09:00Z">
            <w:tblPrEx>
              <w:tblW w:w="0" w:type="auto"/>
            </w:tblPrEx>
          </w:tblPrExChange>
        </w:tblPrEx>
        <w:trPr>
          <w:trHeight w:val="205"/>
          <w:ins w:id="3976" w:author="Erlie Hasam Morfin Zavalza" w:date="2014-11-21T19:06:00Z"/>
          <w:trPrChange w:id="3977" w:author="Erlie Hasam Morfin Zavalza" w:date="2014-11-21T19:09:00Z">
            <w:trPr>
              <w:gridAfter w:val="0"/>
              <w:trHeight w:val="300"/>
            </w:trPr>
          </w:trPrChange>
        </w:trPr>
        <w:tc>
          <w:tcPr>
            <w:tcW w:w="0" w:type="auto"/>
            <w:gridSpan w:val="2"/>
            <w:tcBorders>
              <w:top w:val="nil"/>
              <w:left w:val="single" w:sz="4" w:space="0" w:color="auto"/>
              <w:bottom w:val="single" w:sz="4" w:space="0" w:color="auto"/>
              <w:right w:val="single" w:sz="4" w:space="0" w:color="auto"/>
            </w:tcBorders>
            <w:shd w:val="clear" w:color="000000" w:fill="FCD5B4"/>
            <w:noWrap/>
            <w:vAlign w:val="bottom"/>
            <w:hideMark/>
            <w:tcPrChange w:id="3978" w:author="Erlie Hasam Morfin Zavalza" w:date="2014-11-21T19:09:00Z">
              <w:tcPr>
                <w:tcW w:w="0" w:type="auto"/>
                <w:tcBorders>
                  <w:top w:val="nil"/>
                  <w:left w:val="single" w:sz="4" w:space="0" w:color="auto"/>
                  <w:bottom w:val="single" w:sz="4" w:space="0" w:color="auto"/>
                  <w:right w:val="single" w:sz="4" w:space="0" w:color="auto"/>
                </w:tcBorders>
                <w:shd w:val="clear" w:color="000000" w:fill="FCD5B4"/>
                <w:noWrap/>
                <w:vAlign w:val="bottom"/>
                <w:hideMark/>
              </w:tcPr>
            </w:tcPrChange>
          </w:tcPr>
          <w:p w14:paraId="58561848" w14:textId="77777777" w:rsidR="005135B5" w:rsidRPr="005135B5" w:rsidRDefault="005135B5" w:rsidP="005135B5">
            <w:pPr>
              <w:jc w:val="left"/>
              <w:rPr>
                <w:ins w:id="3979" w:author="Erlie Hasam Morfin Zavalza" w:date="2014-11-21T19:06:00Z"/>
                <w:rFonts w:ascii="Calibri" w:hAnsi="Calibri"/>
                <w:color w:val="000000"/>
                <w:sz w:val="16"/>
                <w:szCs w:val="22"/>
                <w:lang w:val="es-MX" w:eastAsia="es-MX"/>
                <w:rPrChange w:id="3980" w:author="Erlie Hasam Morfin Zavalza" w:date="2014-11-21T19:07:00Z">
                  <w:rPr>
                    <w:ins w:id="3981" w:author="Erlie Hasam Morfin Zavalza" w:date="2014-11-21T19:06:00Z"/>
                    <w:rFonts w:ascii="Calibri" w:hAnsi="Calibri"/>
                    <w:color w:val="000000"/>
                    <w:sz w:val="22"/>
                    <w:szCs w:val="22"/>
                    <w:lang w:val="es-MX" w:eastAsia="es-MX"/>
                  </w:rPr>
                </w:rPrChange>
              </w:rPr>
            </w:pPr>
            <w:ins w:id="3982" w:author="Erlie Hasam Morfin Zavalza" w:date="2014-11-21T19:06:00Z">
              <w:r w:rsidRPr="005135B5">
                <w:rPr>
                  <w:rFonts w:ascii="Calibri" w:hAnsi="Calibri"/>
                  <w:color w:val="000000"/>
                  <w:sz w:val="16"/>
                  <w:szCs w:val="22"/>
                  <w:lang w:val="es-MX" w:eastAsia="es-MX"/>
                  <w:rPrChange w:id="3983" w:author="Erlie Hasam Morfin Zavalza" w:date="2014-11-21T19:07:00Z">
                    <w:rPr>
                      <w:rFonts w:ascii="Calibri" w:hAnsi="Calibri"/>
                      <w:color w:val="000000"/>
                      <w:sz w:val="22"/>
                      <w:szCs w:val="22"/>
                      <w:lang w:val="es-MX" w:eastAsia="es-MX"/>
                    </w:rPr>
                  </w:rPrChange>
                </w:rPr>
                <w:t>Vasos para Salsa</w:t>
              </w:r>
            </w:ins>
          </w:p>
        </w:tc>
        <w:tc>
          <w:tcPr>
            <w:tcW w:w="0" w:type="auto"/>
            <w:tcBorders>
              <w:top w:val="nil"/>
              <w:left w:val="nil"/>
              <w:bottom w:val="single" w:sz="4" w:space="0" w:color="auto"/>
              <w:right w:val="single" w:sz="4" w:space="0" w:color="auto"/>
            </w:tcBorders>
            <w:shd w:val="clear" w:color="000000" w:fill="FCD5B4"/>
            <w:noWrap/>
            <w:vAlign w:val="bottom"/>
            <w:hideMark/>
            <w:tcPrChange w:id="3984"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79EE5ACB" w14:textId="77777777" w:rsidR="005135B5" w:rsidRPr="005135B5" w:rsidRDefault="005135B5" w:rsidP="005135B5">
            <w:pPr>
              <w:jc w:val="left"/>
              <w:rPr>
                <w:ins w:id="3985" w:author="Erlie Hasam Morfin Zavalza" w:date="2014-11-21T19:06:00Z"/>
                <w:rFonts w:ascii="Calibri" w:hAnsi="Calibri"/>
                <w:color w:val="000000"/>
                <w:sz w:val="16"/>
                <w:szCs w:val="22"/>
                <w:lang w:val="es-MX" w:eastAsia="es-MX"/>
                <w:rPrChange w:id="3986" w:author="Erlie Hasam Morfin Zavalza" w:date="2014-11-21T19:07:00Z">
                  <w:rPr>
                    <w:ins w:id="3987" w:author="Erlie Hasam Morfin Zavalza" w:date="2014-11-21T19:06:00Z"/>
                    <w:rFonts w:ascii="Calibri" w:hAnsi="Calibri"/>
                    <w:color w:val="000000"/>
                    <w:sz w:val="22"/>
                    <w:szCs w:val="22"/>
                    <w:lang w:val="es-MX" w:eastAsia="es-MX"/>
                  </w:rPr>
                </w:rPrChange>
              </w:rPr>
            </w:pPr>
            <w:ins w:id="3988" w:author="Erlie Hasam Morfin Zavalza" w:date="2014-11-21T19:06:00Z">
              <w:r w:rsidRPr="005135B5">
                <w:rPr>
                  <w:rFonts w:ascii="Calibri" w:hAnsi="Calibri"/>
                  <w:color w:val="000000"/>
                  <w:sz w:val="16"/>
                  <w:szCs w:val="22"/>
                  <w:lang w:val="es-MX" w:eastAsia="es-MX"/>
                  <w:rPrChange w:id="3989" w:author="Erlie Hasam Morfin Zavalza" w:date="2014-11-21T19:07:00Z">
                    <w:rPr>
                      <w:rFonts w:ascii="Calibri" w:hAnsi="Calibri"/>
                      <w:color w:val="000000"/>
                      <w:sz w:val="22"/>
                      <w:szCs w:val="22"/>
                      <w:lang w:val="es-MX" w:eastAsia="es-MX"/>
                    </w:rPr>
                  </w:rPrChange>
                </w:rPr>
                <w:t>Vaso</w:t>
              </w:r>
            </w:ins>
          </w:p>
        </w:tc>
        <w:tc>
          <w:tcPr>
            <w:tcW w:w="0" w:type="auto"/>
            <w:tcBorders>
              <w:top w:val="nil"/>
              <w:left w:val="nil"/>
              <w:bottom w:val="single" w:sz="4" w:space="0" w:color="auto"/>
              <w:right w:val="single" w:sz="4" w:space="0" w:color="auto"/>
            </w:tcBorders>
            <w:shd w:val="clear" w:color="000000" w:fill="FCD5B4"/>
            <w:noWrap/>
            <w:vAlign w:val="bottom"/>
            <w:hideMark/>
            <w:tcPrChange w:id="3990"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481E1961" w14:textId="77777777" w:rsidR="005135B5" w:rsidRPr="005135B5" w:rsidRDefault="005135B5" w:rsidP="005135B5">
            <w:pPr>
              <w:jc w:val="left"/>
              <w:rPr>
                <w:ins w:id="3991" w:author="Erlie Hasam Morfin Zavalza" w:date="2014-11-21T19:06:00Z"/>
                <w:rFonts w:ascii="Calibri" w:hAnsi="Calibri"/>
                <w:color w:val="000000"/>
                <w:sz w:val="16"/>
                <w:szCs w:val="22"/>
                <w:lang w:val="es-MX" w:eastAsia="es-MX"/>
                <w:rPrChange w:id="3992" w:author="Erlie Hasam Morfin Zavalza" w:date="2014-11-21T19:07:00Z">
                  <w:rPr>
                    <w:ins w:id="3993" w:author="Erlie Hasam Morfin Zavalza" w:date="2014-11-21T19:06:00Z"/>
                    <w:rFonts w:ascii="Calibri" w:hAnsi="Calibri"/>
                    <w:color w:val="000000"/>
                    <w:sz w:val="22"/>
                    <w:szCs w:val="22"/>
                    <w:lang w:val="es-MX" w:eastAsia="es-MX"/>
                  </w:rPr>
                </w:rPrChange>
              </w:rPr>
            </w:pPr>
            <w:ins w:id="3994" w:author="Erlie Hasam Morfin Zavalza" w:date="2014-11-21T19:06:00Z">
              <w:r w:rsidRPr="005135B5">
                <w:rPr>
                  <w:rFonts w:ascii="Calibri" w:hAnsi="Calibri"/>
                  <w:color w:val="000000"/>
                  <w:sz w:val="16"/>
                  <w:szCs w:val="22"/>
                  <w:lang w:val="es-MX" w:eastAsia="es-MX"/>
                  <w:rPrChange w:id="3995" w:author="Erlie Hasam Morfin Zavalza" w:date="2014-11-21T19:07:00Z">
                    <w:rPr>
                      <w:rFonts w:ascii="Calibri" w:hAnsi="Calibri"/>
                      <w:color w:val="000000"/>
                      <w:sz w:val="22"/>
                      <w:szCs w:val="22"/>
                      <w:lang w:val="es-MX" w:eastAsia="es-MX"/>
                    </w:rPr>
                  </w:rPrChange>
                </w:rPr>
                <w:t>150</w:t>
              </w:r>
            </w:ins>
          </w:p>
        </w:tc>
        <w:tc>
          <w:tcPr>
            <w:tcW w:w="0" w:type="auto"/>
            <w:gridSpan w:val="2"/>
            <w:tcBorders>
              <w:top w:val="nil"/>
              <w:left w:val="nil"/>
              <w:bottom w:val="single" w:sz="4" w:space="0" w:color="auto"/>
              <w:right w:val="single" w:sz="4" w:space="0" w:color="auto"/>
            </w:tcBorders>
            <w:shd w:val="clear" w:color="000000" w:fill="FCD5B4"/>
            <w:noWrap/>
            <w:vAlign w:val="bottom"/>
            <w:hideMark/>
            <w:tcPrChange w:id="3996" w:author="Erlie Hasam Morfin Zavalza" w:date="2014-11-21T19:09:00Z">
              <w:tcPr>
                <w:tcW w:w="0" w:type="auto"/>
                <w:tcBorders>
                  <w:top w:val="nil"/>
                  <w:left w:val="nil"/>
                  <w:bottom w:val="single" w:sz="4" w:space="0" w:color="auto"/>
                  <w:right w:val="single" w:sz="4" w:space="0" w:color="auto"/>
                </w:tcBorders>
                <w:shd w:val="clear" w:color="000000" w:fill="FCD5B4"/>
                <w:noWrap/>
                <w:vAlign w:val="bottom"/>
                <w:hideMark/>
              </w:tcPr>
            </w:tcPrChange>
          </w:tcPr>
          <w:p w14:paraId="45C06CFD" w14:textId="77777777" w:rsidR="005135B5" w:rsidRPr="005135B5" w:rsidRDefault="005135B5" w:rsidP="005135B5">
            <w:pPr>
              <w:jc w:val="left"/>
              <w:rPr>
                <w:ins w:id="3997" w:author="Erlie Hasam Morfin Zavalza" w:date="2014-11-21T19:06:00Z"/>
                <w:rFonts w:ascii="Calibri" w:hAnsi="Calibri"/>
                <w:color w:val="000000"/>
                <w:sz w:val="16"/>
                <w:szCs w:val="22"/>
                <w:lang w:val="es-MX" w:eastAsia="es-MX"/>
                <w:rPrChange w:id="3998" w:author="Erlie Hasam Morfin Zavalza" w:date="2014-11-21T19:07:00Z">
                  <w:rPr>
                    <w:ins w:id="3999" w:author="Erlie Hasam Morfin Zavalza" w:date="2014-11-21T19:06:00Z"/>
                    <w:rFonts w:ascii="Calibri" w:hAnsi="Calibri"/>
                    <w:color w:val="000000"/>
                    <w:sz w:val="22"/>
                    <w:szCs w:val="22"/>
                    <w:lang w:val="es-MX" w:eastAsia="es-MX"/>
                  </w:rPr>
                </w:rPrChange>
              </w:rPr>
            </w:pPr>
            <w:ins w:id="4000" w:author="Erlie Hasam Morfin Zavalza" w:date="2014-11-21T19:06:00Z">
              <w:r w:rsidRPr="005135B5">
                <w:rPr>
                  <w:rFonts w:ascii="Calibri" w:hAnsi="Calibri"/>
                  <w:color w:val="000000"/>
                  <w:sz w:val="16"/>
                  <w:szCs w:val="22"/>
                  <w:lang w:val="es-MX" w:eastAsia="es-MX"/>
                  <w:rPrChange w:id="4001" w:author="Erlie Hasam Morfin Zavalza" w:date="2014-11-21T19:07:00Z">
                    <w:rPr>
                      <w:rFonts w:ascii="Calibri" w:hAnsi="Calibri"/>
                      <w:color w:val="000000"/>
                      <w:sz w:val="22"/>
                      <w:szCs w:val="22"/>
                      <w:lang w:val="es-MX" w:eastAsia="es-MX"/>
                    </w:rPr>
                  </w:rPrChange>
                </w:rPr>
                <w:t>36.5</w:t>
              </w:r>
            </w:ins>
          </w:p>
        </w:tc>
        <w:tc>
          <w:tcPr>
            <w:tcW w:w="0" w:type="auto"/>
            <w:tcBorders>
              <w:top w:val="nil"/>
              <w:left w:val="nil"/>
              <w:bottom w:val="single" w:sz="4" w:space="0" w:color="auto"/>
              <w:right w:val="single" w:sz="4" w:space="0" w:color="auto"/>
            </w:tcBorders>
            <w:shd w:val="clear" w:color="000000" w:fill="FCD5B4"/>
            <w:noWrap/>
            <w:vAlign w:val="bottom"/>
            <w:hideMark/>
            <w:tcPrChange w:id="4002" w:author="Erlie Hasam Morfin Zavalza" w:date="2014-11-21T19:09:00Z">
              <w:tcPr>
                <w:tcW w:w="0" w:type="auto"/>
                <w:gridSpan w:val="2"/>
                <w:tcBorders>
                  <w:top w:val="nil"/>
                  <w:left w:val="nil"/>
                  <w:bottom w:val="single" w:sz="4" w:space="0" w:color="auto"/>
                  <w:right w:val="single" w:sz="4" w:space="0" w:color="auto"/>
                </w:tcBorders>
                <w:shd w:val="clear" w:color="000000" w:fill="FCD5B4"/>
                <w:noWrap/>
                <w:vAlign w:val="bottom"/>
                <w:hideMark/>
              </w:tcPr>
            </w:tcPrChange>
          </w:tcPr>
          <w:p w14:paraId="0221FC15" w14:textId="77777777" w:rsidR="005135B5" w:rsidRPr="005135B5" w:rsidRDefault="005135B5" w:rsidP="005135B5">
            <w:pPr>
              <w:jc w:val="left"/>
              <w:rPr>
                <w:ins w:id="4003" w:author="Erlie Hasam Morfin Zavalza" w:date="2014-11-21T19:06:00Z"/>
                <w:rFonts w:ascii="Calibri" w:hAnsi="Calibri"/>
                <w:color w:val="000000"/>
                <w:sz w:val="16"/>
                <w:szCs w:val="22"/>
                <w:lang w:val="es-MX" w:eastAsia="es-MX"/>
                <w:rPrChange w:id="4004" w:author="Erlie Hasam Morfin Zavalza" w:date="2014-11-21T19:07:00Z">
                  <w:rPr>
                    <w:ins w:id="4005" w:author="Erlie Hasam Morfin Zavalza" w:date="2014-11-21T19:06:00Z"/>
                    <w:rFonts w:ascii="Calibri" w:hAnsi="Calibri"/>
                    <w:color w:val="000000"/>
                    <w:sz w:val="22"/>
                    <w:szCs w:val="22"/>
                    <w:lang w:val="es-MX" w:eastAsia="es-MX"/>
                  </w:rPr>
                </w:rPrChange>
              </w:rPr>
            </w:pPr>
            <w:ins w:id="4006" w:author="Erlie Hasam Morfin Zavalza" w:date="2014-11-21T19:06:00Z">
              <w:r w:rsidRPr="005135B5">
                <w:rPr>
                  <w:rFonts w:ascii="Calibri" w:hAnsi="Calibri"/>
                  <w:color w:val="000000"/>
                  <w:sz w:val="16"/>
                  <w:szCs w:val="22"/>
                  <w:lang w:val="es-MX" w:eastAsia="es-MX"/>
                  <w:rPrChange w:id="4007" w:author="Erlie Hasam Morfin Zavalza" w:date="2014-11-21T19:07:00Z">
                    <w:rPr>
                      <w:rFonts w:ascii="Calibri" w:hAnsi="Calibri"/>
                      <w:color w:val="000000"/>
                      <w:sz w:val="22"/>
                      <w:szCs w:val="22"/>
                      <w:lang w:val="es-MX" w:eastAsia="es-MX"/>
                    </w:rPr>
                  </w:rPrChange>
                </w:rPr>
                <w:t>$5,475.00</w:t>
              </w:r>
            </w:ins>
          </w:p>
        </w:tc>
      </w:tr>
      <w:tr w:rsidR="005135B5" w:rsidRPr="005135B5" w14:paraId="22A87989" w14:textId="77777777" w:rsidTr="005135B5">
        <w:trPr>
          <w:trHeight w:val="315"/>
          <w:ins w:id="4008" w:author="Erlie Hasam Morfin Zavalza" w:date="2014-11-21T19:06:00Z"/>
        </w:trPr>
        <w:tc>
          <w:tcPr>
            <w:tcW w:w="0" w:type="auto"/>
            <w:gridSpan w:val="6"/>
            <w:tcBorders>
              <w:top w:val="single" w:sz="4" w:space="0" w:color="auto"/>
              <w:left w:val="single" w:sz="4" w:space="0" w:color="auto"/>
              <w:bottom w:val="single" w:sz="4" w:space="0" w:color="auto"/>
              <w:right w:val="single" w:sz="4" w:space="0" w:color="auto"/>
            </w:tcBorders>
            <w:shd w:val="clear" w:color="000000" w:fill="E26B0A"/>
            <w:vAlign w:val="center"/>
            <w:hideMark/>
          </w:tcPr>
          <w:p w14:paraId="111CD5FD" w14:textId="77777777" w:rsidR="005135B5" w:rsidRPr="005135B5" w:rsidRDefault="005135B5" w:rsidP="005135B5">
            <w:pPr>
              <w:jc w:val="center"/>
              <w:rPr>
                <w:ins w:id="4009" w:author="Erlie Hasam Morfin Zavalza" w:date="2014-11-21T19:06:00Z"/>
                <w:rFonts w:ascii="Perpetua" w:hAnsi="Perpetua"/>
                <w:b/>
                <w:bCs/>
                <w:color w:val="000000"/>
                <w:sz w:val="16"/>
                <w:szCs w:val="24"/>
                <w:lang w:val="es-MX" w:eastAsia="es-MX"/>
                <w:rPrChange w:id="4010" w:author="Erlie Hasam Morfin Zavalza" w:date="2014-11-21T19:07:00Z">
                  <w:rPr>
                    <w:ins w:id="4011" w:author="Erlie Hasam Morfin Zavalza" w:date="2014-11-21T19:06:00Z"/>
                    <w:rFonts w:ascii="Perpetua" w:hAnsi="Perpetua"/>
                    <w:b/>
                    <w:bCs/>
                    <w:color w:val="000000"/>
                    <w:szCs w:val="24"/>
                    <w:lang w:val="es-MX" w:eastAsia="es-MX"/>
                  </w:rPr>
                </w:rPrChange>
              </w:rPr>
            </w:pPr>
            <w:ins w:id="4012" w:author="Erlie Hasam Morfin Zavalza" w:date="2014-11-21T19:06:00Z">
              <w:r w:rsidRPr="005135B5">
                <w:rPr>
                  <w:rFonts w:ascii="Perpetua" w:hAnsi="Perpetua"/>
                  <w:b/>
                  <w:bCs/>
                  <w:color w:val="000000"/>
                  <w:sz w:val="16"/>
                  <w:szCs w:val="24"/>
                  <w:lang w:val="es-MX" w:eastAsia="es-MX"/>
                  <w:rPrChange w:id="4013" w:author="Erlie Hasam Morfin Zavalza" w:date="2014-11-21T19:07:00Z">
                    <w:rPr>
                      <w:rFonts w:ascii="Perpetua" w:hAnsi="Perpetua"/>
                      <w:b/>
                      <w:bCs/>
                      <w:color w:val="000000"/>
                      <w:szCs w:val="24"/>
                      <w:lang w:val="es-MX" w:eastAsia="es-MX"/>
                    </w:rPr>
                  </w:rPrChange>
                </w:rPr>
                <w:t>SUBTOTAL MATERIALES DIRECTOS E INDIRECTOS SALSA PEBRE</w:t>
              </w:r>
            </w:ins>
          </w:p>
        </w:tc>
        <w:tc>
          <w:tcPr>
            <w:tcW w:w="0" w:type="auto"/>
            <w:tcBorders>
              <w:top w:val="nil"/>
              <w:left w:val="nil"/>
              <w:bottom w:val="single" w:sz="4" w:space="0" w:color="auto"/>
              <w:right w:val="single" w:sz="4" w:space="0" w:color="auto"/>
            </w:tcBorders>
            <w:shd w:val="clear" w:color="000000" w:fill="E26B0A"/>
            <w:vAlign w:val="center"/>
            <w:hideMark/>
          </w:tcPr>
          <w:p w14:paraId="1A49F77F" w14:textId="77777777" w:rsidR="005135B5" w:rsidRPr="005135B5" w:rsidRDefault="005135B5" w:rsidP="005135B5">
            <w:pPr>
              <w:ind w:firstLineChars="100" w:firstLine="161"/>
              <w:jc w:val="left"/>
              <w:rPr>
                <w:ins w:id="4014" w:author="Erlie Hasam Morfin Zavalza" w:date="2014-11-21T19:06:00Z"/>
                <w:rFonts w:ascii="Perpetua" w:hAnsi="Perpetua"/>
                <w:b/>
                <w:bCs/>
                <w:color w:val="000000"/>
                <w:sz w:val="16"/>
                <w:szCs w:val="24"/>
                <w:lang w:val="es-MX" w:eastAsia="es-MX"/>
                <w:rPrChange w:id="4015" w:author="Erlie Hasam Morfin Zavalza" w:date="2014-11-21T19:07:00Z">
                  <w:rPr>
                    <w:ins w:id="4016" w:author="Erlie Hasam Morfin Zavalza" w:date="2014-11-21T19:06:00Z"/>
                    <w:rFonts w:ascii="Perpetua" w:hAnsi="Perpetua"/>
                    <w:b/>
                    <w:bCs/>
                    <w:color w:val="000000"/>
                    <w:szCs w:val="24"/>
                    <w:lang w:val="es-MX" w:eastAsia="es-MX"/>
                  </w:rPr>
                </w:rPrChange>
              </w:rPr>
            </w:pPr>
            <w:ins w:id="4017" w:author="Erlie Hasam Morfin Zavalza" w:date="2014-11-21T19:06:00Z">
              <w:r w:rsidRPr="005135B5">
                <w:rPr>
                  <w:rFonts w:ascii="Perpetua" w:hAnsi="Perpetua"/>
                  <w:b/>
                  <w:bCs/>
                  <w:color w:val="000000"/>
                  <w:sz w:val="16"/>
                  <w:szCs w:val="24"/>
                  <w:lang w:val="es-MX" w:eastAsia="es-MX"/>
                  <w:rPrChange w:id="4018" w:author="Erlie Hasam Morfin Zavalza" w:date="2014-11-21T19:07:00Z">
                    <w:rPr>
                      <w:rFonts w:ascii="Perpetua" w:hAnsi="Perpetua"/>
                      <w:b/>
                      <w:bCs/>
                      <w:color w:val="000000"/>
                      <w:szCs w:val="24"/>
                      <w:lang w:val="es-MX" w:eastAsia="es-MX"/>
                    </w:rPr>
                  </w:rPrChange>
                </w:rPr>
                <w:t>$13,346.68</w:t>
              </w:r>
            </w:ins>
          </w:p>
        </w:tc>
      </w:tr>
      <w:tr w:rsidR="005135B5" w:rsidRPr="005135B5" w14:paraId="40296C93" w14:textId="77777777" w:rsidTr="005135B5">
        <w:tblPrEx>
          <w:tblPrExChange w:id="4019" w:author="Erlie Hasam Morfin Zavalza" w:date="2014-11-21T19:09:00Z">
            <w:tblPrEx>
              <w:tblW w:w="0" w:type="auto"/>
            </w:tblPrEx>
          </w:tblPrExChange>
        </w:tblPrEx>
        <w:trPr>
          <w:trHeight w:val="241"/>
          <w:ins w:id="4020" w:author="Erlie Hasam Morfin Zavalza" w:date="2014-11-21T19:06:00Z"/>
          <w:trPrChange w:id="4021" w:author="Erlie Hasam Morfin Zavalza" w:date="2014-11-21T19:09:00Z">
            <w:trPr>
              <w:gridAfter w:val="0"/>
              <w:trHeight w:val="390"/>
            </w:trPr>
          </w:trPrChange>
        </w:trPr>
        <w:tc>
          <w:tcPr>
            <w:tcW w:w="0" w:type="auto"/>
            <w:gridSpan w:val="6"/>
            <w:tcBorders>
              <w:top w:val="single" w:sz="4" w:space="0" w:color="auto"/>
              <w:left w:val="single" w:sz="4" w:space="0" w:color="auto"/>
              <w:bottom w:val="single" w:sz="4" w:space="0" w:color="auto"/>
              <w:right w:val="single" w:sz="4" w:space="0" w:color="auto"/>
            </w:tcBorders>
            <w:shd w:val="clear" w:color="000000" w:fill="FFC000"/>
            <w:vAlign w:val="center"/>
            <w:hideMark/>
            <w:tcPrChange w:id="4022" w:author="Erlie Hasam Morfin Zavalza" w:date="2014-11-21T19:09:00Z">
              <w:tcPr>
                <w:tcW w:w="0" w:type="auto"/>
                <w:gridSpan w:val="6"/>
                <w:tcBorders>
                  <w:top w:val="single" w:sz="4" w:space="0" w:color="auto"/>
                  <w:left w:val="single" w:sz="4" w:space="0" w:color="auto"/>
                  <w:bottom w:val="single" w:sz="4" w:space="0" w:color="auto"/>
                  <w:right w:val="single" w:sz="4" w:space="0" w:color="auto"/>
                </w:tcBorders>
                <w:shd w:val="clear" w:color="000000" w:fill="FFC000"/>
                <w:vAlign w:val="center"/>
                <w:hideMark/>
              </w:tcPr>
            </w:tcPrChange>
          </w:tcPr>
          <w:p w14:paraId="344B51AA" w14:textId="77777777" w:rsidR="005135B5" w:rsidRPr="005135B5" w:rsidRDefault="005135B5" w:rsidP="005135B5">
            <w:pPr>
              <w:jc w:val="center"/>
              <w:rPr>
                <w:ins w:id="4023" w:author="Erlie Hasam Morfin Zavalza" w:date="2014-11-21T19:06:00Z"/>
                <w:rFonts w:ascii="Perpetua" w:hAnsi="Perpetua"/>
                <w:b/>
                <w:bCs/>
                <w:color w:val="000000"/>
                <w:sz w:val="16"/>
                <w:szCs w:val="28"/>
                <w:lang w:val="es-MX" w:eastAsia="es-MX"/>
                <w:rPrChange w:id="4024" w:author="Erlie Hasam Morfin Zavalza" w:date="2014-11-21T19:07:00Z">
                  <w:rPr>
                    <w:ins w:id="4025" w:author="Erlie Hasam Morfin Zavalza" w:date="2014-11-21T19:06:00Z"/>
                    <w:rFonts w:ascii="Perpetua" w:hAnsi="Perpetua"/>
                    <w:b/>
                    <w:bCs/>
                    <w:color w:val="000000"/>
                    <w:sz w:val="28"/>
                    <w:szCs w:val="28"/>
                    <w:lang w:val="es-MX" w:eastAsia="es-MX"/>
                  </w:rPr>
                </w:rPrChange>
              </w:rPr>
            </w:pPr>
            <w:ins w:id="4026" w:author="Erlie Hasam Morfin Zavalza" w:date="2014-11-21T19:06:00Z">
              <w:r w:rsidRPr="005135B5">
                <w:rPr>
                  <w:rFonts w:ascii="Perpetua" w:hAnsi="Perpetua"/>
                  <w:b/>
                  <w:bCs/>
                  <w:color w:val="000000"/>
                  <w:sz w:val="16"/>
                  <w:szCs w:val="28"/>
                  <w:lang w:val="es-MX" w:eastAsia="es-MX"/>
                  <w:rPrChange w:id="4027" w:author="Erlie Hasam Morfin Zavalza" w:date="2014-11-21T19:07:00Z">
                    <w:rPr>
                      <w:rFonts w:ascii="Perpetua" w:hAnsi="Perpetua"/>
                      <w:b/>
                      <w:bCs/>
                      <w:color w:val="000000"/>
                      <w:sz w:val="28"/>
                      <w:szCs w:val="28"/>
                      <w:lang w:val="es-MX" w:eastAsia="es-MX"/>
                    </w:rPr>
                  </w:rPrChange>
                </w:rPr>
                <w:t>Total</w:t>
              </w:r>
            </w:ins>
          </w:p>
        </w:tc>
        <w:tc>
          <w:tcPr>
            <w:tcW w:w="0" w:type="auto"/>
            <w:tcBorders>
              <w:top w:val="nil"/>
              <w:left w:val="nil"/>
              <w:bottom w:val="single" w:sz="4" w:space="0" w:color="auto"/>
              <w:right w:val="single" w:sz="4" w:space="0" w:color="auto"/>
            </w:tcBorders>
            <w:shd w:val="clear" w:color="000000" w:fill="FFC000"/>
            <w:vAlign w:val="center"/>
            <w:hideMark/>
            <w:tcPrChange w:id="4028" w:author="Erlie Hasam Morfin Zavalza" w:date="2014-11-21T19:09:00Z">
              <w:tcPr>
                <w:tcW w:w="0" w:type="auto"/>
                <w:gridSpan w:val="2"/>
                <w:tcBorders>
                  <w:top w:val="nil"/>
                  <w:left w:val="nil"/>
                  <w:bottom w:val="single" w:sz="4" w:space="0" w:color="auto"/>
                  <w:right w:val="single" w:sz="4" w:space="0" w:color="auto"/>
                </w:tcBorders>
                <w:shd w:val="clear" w:color="000000" w:fill="FFC000"/>
                <w:vAlign w:val="center"/>
                <w:hideMark/>
              </w:tcPr>
            </w:tcPrChange>
          </w:tcPr>
          <w:p w14:paraId="4888B8E1" w14:textId="77777777" w:rsidR="005135B5" w:rsidRPr="005135B5" w:rsidRDefault="005135B5" w:rsidP="005135B5">
            <w:pPr>
              <w:jc w:val="left"/>
              <w:rPr>
                <w:ins w:id="4029" w:author="Erlie Hasam Morfin Zavalza" w:date="2014-11-21T19:06:00Z"/>
                <w:rFonts w:ascii="Calibri" w:hAnsi="Calibri"/>
                <w:b/>
                <w:bCs/>
                <w:color w:val="000000"/>
                <w:sz w:val="16"/>
                <w:szCs w:val="22"/>
                <w:lang w:val="es-MX" w:eastAsia="es-MX"/>
                <w:rPrChange w:id="4030" w:author="Erlie Hasam Morfin Zavalza" w:date="2014-11-21T19:07:00Z">
                  <w:rPr>
                    <w:ins w:id="4031" w:author="Erlie Hasam Morfin Zavalza" w:date="2014-11-21T19:06:00Z"/>
                    <w:rFonts w:ascii="Calibri" w:hAnsi="Calibri"/>
                    <w:b/>
                    <w:bCs/>
                    <w:color w:val="000000"/>
                    <w:sz w:val="22"/>
                    <w:szCs w:val="22"/>
                    <w:lang w:val="es-MX" w:eastAsia="es-MX"/>
                  </w:rPr>
                </w:rPrChange>
              </w:rPr>
            </w:pPr>
            <w:ins w:id="4032" w:author="Erlie Hasam Morfin Zavalza" w:date="2014-11-21T19:06:00Z">
              <w:r w:rsidRPr="005135B5">
                <w:rPr>
                  <w:rFonts w:ascii="Calibri" w:hAnsi="Calibri"/>
                  <w:b/>
                  <w:bCs/>
                  <w:color w:val="000000"/>
                  <w:sz w:val="16"/>
                  <w:szCs w:val="22"/>
                  <w:lang w:val="es-MX" w:eastAsia="es-MX"/>
                  <w:rPrChange w:id="4033" w:author="Erlie Hasam Morfin Zavalza" w:date="2014-11-21T19:07:00Z">
                    <w:rPr>
                      <w:rFonts w:ascii="Calibri" w:hAnsi="Calibri"/>
                      <w:b/>
                      <w:bCs/>
                      <w:color w:val="000000"/>
                      <w:sz w:val="22"/>
                      <w:szCs w:val="22"/>
                      <w:lang w:val="es-MX" w:eastAsia="es-MX"/>
                    </w:rPr>
                  </w:rPrChange>
                </w:rPr>
                <w:t>$270,024.40</w:t>
              </w:r>
            </w:ins>
          </w:p>
        </w:tc>
      </w:tr>
    </w:tbl>
    <w:p w14:paraId="27C2AE91" w14:textId="6CF6EA06" w:rsidR="005135B5" w:rsidRDefault="005135B5" w:rsidP="00622BD5">
      <w:pPr>
        <w:rPr>
          <w:ins w:id="4034" w:author="Erlie Hasam Morfin Zavalza" w:date="2014-11-21T19:10:00Z"/>
          <w:lang w:val="es-MX"/>
        </w:rPr>
      </w:pPr>
    </w:p>
    <w:tbl>
      <w:tblPr>
        <w:tblW w:w="0" w:type="auto"/>
        <w:tblCellMar>
          <w:left w:w="70" w:type="dxa"/>
          <w:right w:w="70" w:type="dxa"/>
        </w:tblCellMar>
        <w:tblLook w:val="04A0" w:firstRow="1" w:lastRow="0" w:firstColumn="1" w:lastColumn="0" w:noHBand="0" w:noVBand="1"/>
        <w:tblPrChange w:id="4035" w:author="Erlie Hasam Morfin Zavalza" w:date="2014-11-21T19:12:00Z">
          <w:tblPr>
            <w:tblW w:w="5560" w:type="dxa"/>
            <w:tblCellMar>
              <w:left w:w="70" w:type="dxa"/>
              <w:right w:w="70" w:type="dxa"/>
            </w:tblCellMar>
            <w:tblLook w:val="04A0" w:firstRow="1" w:lastRow="0" w:firstColumn="1" w:lastColumn="0" w:noHBand="0" w:noVBand="1"/>
          </w:tblPr>
        </w:tblPrChange>
      </w:tblPr>
      <w:tblGrid>
        <w:gridCol w:w="1545"/>
        <w:gridCol w:w="1870"/>
        <w:tblGridChange w:id="4036">
          <w:tblGrid>
            <w:gridCol w:w="1545"/>
            <w:gridCol w:w="1870"/>
            <w:gridCol w:w="561"/>
            <w:gridCol w:w="1584"/>
          </w:tblGrid>
        </w:tblGridChange>
      </w:tblGrid>
      <w:tr w:rsidR="00DB020B" w:rsidRPr="00DB020B" w14:paraId="2671D8D1" w14:textId="77777777" w:rsidTr="00DB020B">
        <w:trPr>
          <w:trHeight w:val="330"/>
          <w:ins w:id="4037" w:author="Erlie Hasam Morfin Zavalza" w:date="2014-11-21T19:11:00Z"/>
          <w:trPrChange w:id="4038" w:author="Erlie Hasam Morfin Zavalza" w:date="2014-11-21T19:12:00Z">
            <w:trPr>
              <w:trHeight w:val="435"/>
            </w:trPr>
          </w:trPrChange>
        </w:trPr>
        <w:tc>
          <w:tcPr>
            <w:tcW w:w="0" w:type="auto"/>
            <w:gridSpan w:val="2"/>
            <w:tcBorders>
              <w:top w:val="single" w:sz="4" w:space="0" w:color="auto"/>
              <w:left w:val="single" w:sz="4" w:space="0" w:color="auto"/>
              <w:bottom w:val="single" w:sz="4" w:space="0" w:color="auto"/>
              <w:right w:val="single" w:sz="4" w:space="0" w:color="auto"/>
            </w:tcBorders>
            <w:shd w:val="clear" w:color="000000" w:fill="D34817"/>
            <w:vAlign w:val="center"/>
            <w:hideMark/>
            <w:tcPrChange w:id="4039" w:author="Erlie Hasam Morfin Zavalza" w:date="2014-11-21T19:12:00Z">
              <w:tcPr>
                <w:tcW w:w="5560" w:type="dxa"/>
                <w:gridSpan w:val="4"/>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23A906AD" w14:textId="77777777" w:rsidR="00DB020B" w:rsidRPr="00DB020B" w:rsidRDefault="00DB020B" w:rsidP="00DB020B">
            <w:pPr>
              <w:jc w:val="center"/>
              <w:rPr>
                <w:ins w:id="4040" w:author="Erlie Hasam Morfin Zavalza" w:date="2014-11-21T19:11:00Z"/>
                <w:rFonts w:ascii="Perpetua" w:hAnsi="Perpetua"/>
                <w:b/>
                <w:bCs/>
                <w:color w:val="FFFFFF"/>
                <w:sz w:val="20"/>
                <w:szCs w:val="32"/>
                <w:lang w:val="es-MX" w:eastAsia="es-MX"/>
                <w:rPrChange w:id="4041" w:author="Erlie Hasam Morfin Zavalza" w:date="2014-11-21T19:11:00Z">
                  <w:rPr>
                    <w:ins w:id="4042" w:author="Erlie Hasam Morfin Zavalza" w:date="2014-11-21T19:11:00Z"/>
                    <w:rFonts w:ascii="Perpetua" w:hAnsi="Perpetua"/>
                    <w:b/>
                    <w:bCs/>
                    <w:color w:val="FFFFFF"/>
                    <w:sz w:val="32"/>
                    <w:szCs w:val="32"/>
                    <w:lang w:val="es-MX" w:eastAsia="es-MX"/>
                  </w:rPr>
                </w:rPrChange>
              </w:rPr>
            </w:pPr>
            <w:ins w:id="4043" w:author="Erlie Hasam Morfin Zavalza" w:date="2014-11-21T19:11:00Z">
              <w:r w:rsidRPr="00DB020B">
                <w:rPr>
                  <w:rFonts w:ascii="Perpetua" w:hAnsi="Perpetua"/>
                  <w:b/>
                  <w:bCs/>
                  <w:color w:val="FFFFFF"/>
                  <w:sz w:val="20"/>
                  <w:szCs w:val="32"/>
                  <w:lang w:val="es-MX" w:eastAsia="es-MX"/>
                  <w:rPrChange w:id="4044" w:author="Erlie Hasam Morfin Zavalza" w:date="2014-11-21T19:11:00Z">
                    <w:rPr>
                      <w:rFonts w:ascii="Perpetua" w:hAnsi="Perpetua"/>
                      <w:b/>
                      <w:bCs/>
                      <w:color w:val="FFFFFF"/>
                      <w:sz w:val="32"/>
                      <w:szCs w:val="32"/>
                      <w:lang w:val="es-MX" w:eastAsia="es-MX"/>
                    </w:rPr>
                  </w:rPrChange>
                </w:rPr>
                <w:t>Balance de  Insumos Generales</w:t>
              </w:r>
            </w:ins>
          </w:p>
        </w:tc>
      </w:tr>
      <w:tr w:rsidR="00DB020B" w:rsidRPr="00DB020B" w14:paraId="3FBBF7AF" w14:textId="77777777" w:rsidTr="00DB020B">
        <w:trPr>
          <w:trHeight w:val="321"/>
          <w:ins w:id="4045" w:author="Erlie Hasam Morfin Zavalza" w:date="2014-11-21T19:11:00Z"/>
          <w:trPrChange w:id="4046" w:author="Erlie Hasam Morfin Zavalza" w:date="2014-11-21T19:11:00Z">
            <w:trPr>
              <w:trHeight w:val="300"/>
            </w:trPr>
          </w:trPrChange>
        </w:trPr>
        <w:tc>
          <w:tcPr>
            <w:tcW w:w="0" w:type="auto"/>
            <w:vMerge w:val="restart"/>
            <w:tcBorders>
              <w:top w:val="nil"/>
              <w:left w:val="single" w:sz="4" w:space="0" w:color="auto"/>
              <w:bottom w:val="single" w:sz="4" w:space="0" w:color="auto"/>
              <w:right w:val="single" w:sz="4" w:space="0" w:color="auto"/>
            </w:tcBorders>
            <w:shd w:val="clear" w:color="000000" w:fill="E26B0A"/>
            <w:vAlign w:val="center"/>
            <w:hideMark/>
            <w:tcPrChange w:id="4047" w:author="Erlie Hasam Morfin Zavalza" w:date="2014-11-21T19:11:00Z">
              <w:tcPr>
                <w:tcW w:w="4086" w:type="dxa"/>
                <w:gridSpan w:val="3"/>
                <w:vMerge w:val="restart"/>
                <w:tcBorders>
                  <w:top w:val="nil"/>
                  <w:left w:val="single" w:sz="4" w:space="0" w:color="auto"/>
                  <w:bottom w:val="single" w:sz="4" w:space="0" w:color="auto"/>
                  <w:right w:val="single" w:sz="4" w:space="0" w:color="auto"/>
                </w:tcBorders>
                <w:shd w:val="clear" w:color="000000" w:fill="E26B0A"/>
                <w:vAlign w:val="center"/>
                <w:hideMark/>
              </w:tcPr>
            </w:tcPrChange>
          </w:tcPr>
          <w:p w14:paraId="789785B7" w14:textId="77777777" w:rsidR="00DB020B" w:rsidRPr="00DB020B" w:rsidRDefault="00DB020B" w:rsidP="00DB020B">
            <w:pPr>
              <w:jc w:val="center"/>
              <w:rPr>
                <w:ins w:id="4048" w:author="Erlie Hasam Morfin Zavalza" w:date="2014-11-21T19:11:00Z"/>
                <w:rFonts w:ascii="Perpetua" w:hAnsi="Perpetua"/>
                <w:b/>
                <w:bCs/>
                <w:color w:val="000000"/>
                <w:sz w:val="20"/>
                <w:szCs w:val="24"/>
                <w:lang w:val="es-MX" w:eastAsia="es-MX"/>
                <w:rPrChange w:id="4049" w:author="Erlie Hasam Morfin Zavalza" w:date="2014-11-21T19:11:00Z">
                  <w:rPr>
                    <w:ins w:id="4050" w:author="Erlie Hasam Morfin Zavalza" w:date="2014-11-21T19:11:00Z"/>
                    <w:rFonts w:ascii="Perpetua" w:hAnsi="Perpetua"/>
                    <w:b/>
                    <w:bCs/>
                    <w:color w:val="000000"/>
                    <w:szCs w:val="24"/>
                    <w:lang w:val="es-MX" w:eastAsia="es-MX"/>
                  </w:rPr>
                </w:rPrChange>
              </w:rPr>
            </w:pPr>
            <w:ins w:id="4051" w:author="Erlie Hasam Morfin Zavalza" w:date="2014-11-21T19:11:00Z">
              <w:r w:rsidRPr="00DB020B">
                <w:rPr>
                  <w:rFonts w:ascii="Perpetua" w:hAnsi="Perpetua"/>
                  <w:b/>
                  <w:bCs/>
                  <w:color w:val="000000"/>
                  <w:sz w:val="20"/>
                  <w:szCs w:val="24"/>
                  <w:lang w:val="es-MX" w:eastAsia="es-MX"/>
                  <w:rPrChange w:id="4052" w:author="Erlie Hasam Morfin Zavalza" w:date="2014-11-21T19:11:00Z">
                    <w:rPr>
                      <w:rFonts w:ascii="Perpetua" w:hAnsi="Perpetua"/>
                      <w:b/>
                      <w:bCs/>
                      <w:color w:val="000000"/>
                      <w:szCs w:val="24"/>
                      <w:lang w:val="es-MX" w:eastAsia="es-MX"/>
                    </w:rPr>
                  </w:rPrChange>
                </w:rPr>
                <w:t>Tipo de Gasto</w:t>
              </w:r>
            </w:ins>
          </w:p>
        </w:tc>
        <w:tc>
          <w:tcPr>
            <w:tcW w:w="0" w:type="auto"/>
            <w:vMerge w:val="restart"/>
            <w:tcBorders>
              <w:top w:val="nil"/>
              <w:left w:val="single" w:sz="4" w:space="0" w:color="auto"/>
              <w:bottom w:val="single" w:sz="4" w:space="0" w:color="auto"/>
              <w:right w:val="single" w:sz="4" w:space="0" w:color="auto"/>
            </w:tcBorders>
            <w:shd w:val="clear" w:color="000000" w:fill="E26B0A"/>
            <w:vAlign w:val="center"/>
            <w:hideMark/>
            <w:tcPrChange w:id="4053" w:author="Erlie Hasam Morfin Zavalza" w:date="2014-11-21T19:11:00Z">
              <w:tcPr>
                <w:tcW w:w="1474" w:type="dxa"/>
                <w:vMerge w:val="restart"/>
                <w:tcBorders>
                  <w:top w:val="nil"/>
                  <w:left w:val="single" w:sz="4" w:space="0" w:color="auto"/>
                  <w:bottom w:val="single" w:sz="4" w:space="0" w:color="auto"/>
                  <w:right w:val="single" w:sz="4" w:space="0" w:color="auto"/>
                </w:tcBorders>
                <w:shd w:val="clear" w:color="000000" w:fill="E26B0A"/>
                <w:vAlign w:val="center"/>
                <w:hideMark/>
              </w:tcPr>
            </w:tcPrChange>
          </w:tcPr>
          <w:p w14:paraId="67F1BBBC" w14:textId="77777777" w:rsidR="00DB020B" w:rsidRPr="00DB020B" w:rsidRDefault="00DB020B" w:rsidP="00DB020B">
            <w:pPr>
              <w:jc w:val="center"/>
              <w:rPr>
                <w:ins w:id="4054" w:author="Erlie Hasam Morfin Zavalza" w:date="2014-11-21T19:11:00Z"/>
                <w:rFonts w:ascii="Perpetua" w:hAnsi="Perpetua"/>
                <w:b/>
                <w:bCs/>
                <w:color w:val="000000"/>
                <w:sz w:val="20"/>
                <w:szCs w:val="24"/>
                <w:lang w:val="es-MX" w:eastAsia="es-MX"/>
                <w:rPrChange w:id="4055" w:author="Erlie Hasam Morfin Zavalza" w:date="2014-11-21T19:11:00Z">
                  <w:rPr>
                    <w:ins w:id="4056" w:author="Erlie Hasam Morfin Zavalza" w:date="2014-11-21T19:11:00Z"/>
                    <w:rFonts w:ascii="Perpetua" w:hAnsi="Perpetua"/>
                    <w:b/>
                    <w:bCs/>
                    <w:color w:val="000000"/>
                    <w:szCs w:val="24"/>
                    <w:lang w:val="es-MX" w:eastAsia="es-MX"/>
                  </w:rPr>
                </w:rPrChange>
              </w:rPr>
            </w:pPr>
            <w:ins w:id="4057" w:author="Erlie Hasam Morfin Zavalza" w:date="2014-11-21T19:11:00Z">
              <w:r w:rsidRPr="00DB020B">
                <w:rPr>
                  <w:rFonts w:ascii="Perpetua" w:hAnsi="Perpetua"/>
                  <w:b/>
                  <w:bCs/>
                  <w:color w:val="000000"/>
                  <w:sz w:val="20"/>
                  <w:szCs w:val="24"/>
                  <w:lang w:val="es-MX" w:eastAsia="es-MX"/>
                  <w:rPrChange w:id="4058" w:author="Erlie Hasam Morfin Zavalza" w:date="2014-11-21T19:11:00Z">
                    <w:rPr>
                      <w:rFonts w:ascii="Perpetua" w:hAnsi="Perpetua"/>
                      <w:b/>
                      <w:bCs/>
                      <w:color w:val="000000"/>
                      <w:szCs w:val="24"/>
                      <w:lang w:val="es-MX" w:eastAsia="es-MX"/>
                    </w:rPr>
                  </w:rPrChange>
                </w:rPr>
                <w:t>Costo Mensual(CLP)</w:t>
              </w:r>
            </w:ins>
          </w:p>
        </w:tc>
      </w:tr>
      <w:tr w:rsidR="00DB020B" w:rsidRPr="00DB020B" w14:paraId="0C58042E" w14:textId="77777777" w:rsidTr="00DB020B">
        <w:trPr>
          <w:trHeight w:val="229"/>
          <w:ins w:id="4059" w:author="Erlie Hasam Morfin Zavalza" w:date="2014-11-21T19:11:00Z"/>
        </w:trPr>
        <w:tc>
          <w:tcPr>
            <w:tcW w:w="0" w:type="auto"/>
            <w:vMerge/>
            <w:tcBorders>
              <w:top w:val="nil"/>
              <w:left w:val="single" w:sz="4" w:space="0" w:color="auto"/>
              <w:bottom w:val="single" w:sz="4" w:space="0" w:color="auto"/>
              <w:right w:val="single" w:sz="4" w:space="0" w:color="auto"/>
            </w:tcBorders>
            <w:vAlign w:val="center"/>
            <w:hideMark/>
          </w:tcPr>
          <w:p w14:paraId="2919CCFE" w14:textId="77777777" w:rsidR="00DB020B" w:rsidRPr="00DB020B" w:rsidRDefault="00DB020B" w:rsidP="00DB020B">
            <w:pPr>
              <w:jc w:val="left"/>
              <w:rPr>
                <w:ins w:id="4060" w:author="Erlie Hasam Morfin Zavalza" w:date="2014-11-21T19:11:00Z"/>
                <w:rFonts w:ascii="Perpetua" w:hAnsi="Perpetua"/>
                <w:b/>
                <w:bCs/>
                <w:color w:val="000000"/>
                <w:sz w:val="20"/>
                <w:szCs w:val="24"/>
                <w:lang w:val="es-MX" w:eastAsia="es-MX"/>
                <w:rPrChange w:id="4061" w:author="Erlie Hasam Morfin Zavalza" w:date="2014-11-21T19:11:00Z">
                  <w:rPr>
                    <w:ins w:id="4062" w:author="Erlie Hasam Morfin Zavalza" w:date="2014-11-21T19:11:00Z"/>
                    <w:rFonts w:ascii="Perpetua" w:hAnsi="Perpetua"/>
                    <w:b/>
                    <w:bCs/>
                    <w:color w:val="000000"/>
                    <w:szCs w:val="24"/>
                    <w:lang w:val="es-MX" w:eastAsia="es-MX"/>
                  </w:rPr>
                </w:rPrChange>
              </w:rPr>
            </w:pPr>
          </w:p>
        </w:tc>
        <w:tc>
          <w:tcPr>
            <w:tcW w:w="0" w:type="auto"/>
            <w:vMerge/>
            <w:tcBorders>
              <w:top w:val="nil"/>
              <w:left w:val="single" w:sz="4" w:space="0" w:color="auto"/>
              <w:bottom w:val="single" w:sz="4" w:space="0" w:color="auto"/>
              <w:right w:val="single" w:sz="4" w:space="0" w:color="auto"/>
            </w:tcBorders>
            <w:vAlign w:val="center"/>
            <w:hideMark/>
          </w:tcPr>
          <w:p w14:paraId="5DD9ECA3" w14:textId="77777777" w:rsidR="00DB020B" w:rsidRPr="00DB020B" w:rsidRDefault="00DB020B" w:rsidP="00DB020B">
            <w:pPr>
              <w:jc w:val="left"/>
              <w:rPr>
                <w:ins w:id="4063" w:author="Erlie Hasam Morfin Zavalza" w:date="2014-11-21T19:11:00Z"/>
                <w:rFonts w:ascii="Perpetua" w:hAnsi="Perpetua"/>
                <w:b/>
                <w:bCs/>
                <w:color w:val="000000"/>
                <w:sz w:val="20"/>
                <w:szCs w:val="24"/>
                <w:lang w:val="es-MX" w:eastAsia="es-MX"/>
                <w:rPrChange w:id="4064" w:author="Erlie Hasam Morfin Zavalza" w:date="2014-11-21T19:11:00Z">
                  <w:rPr>
                    <w:ins w:id="4065" w:author="Erlie Hasam Morfin Zavalza" w:date="2014-11-21T19:11:00Z"/>
                    <w:rFonts w:ascii="Perpetua" w:hAnsi="Perpetua"/>
                    <w:b/>
                    <w:bCs/>
                    <w:color w:val="000000"/>
                    <w:szCs w:val="24"/>
                    <w:lang w:val="es-MX" w:eastAsia="es-MX"/>
                  </w:rPr>
                </w:rPrChange>
              </w:rPr>
            </w:pPr>
          </w:p>
        </w:tc>
      </w:tr>
      <w:tr w:rsidR="00DB020B" w:rsidRPr="00DB020B" w14:paraId="344AEDEB" w14:textId="77777777" w:rsidTr="00DB020B">
        <w:trPr>
          <w:trHeight w:val="218"/>
          <w:ins w:id="4066" w:author="Erlie Hasam Morfin Zavalza" w:date="2014-11-21T19:11: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27A51FD2" w14:textId="77777777" w:rsidR="00DB020B" w:rsidRPr="00DB020B" w:rsidRDefault="00DB020B" w:rsidP="00DB020B">
            <w:pPr>
              <w:jc w:val="center"/>
              <w:rPr>
                <w:ins w:id="4067" w:author="Erlie Hasam Morfin Zavalza" w:date="2014-11-21T19:11:00Z"/>
                <w:rFonts w:ascii="Perpetua" w:hAnsi="Perpetua"/>
                <w:color w:val="000000"/>
                <w:sz w:val="20"/>
                <w:szCs w:val="24"/>
                <w:lang w:val="es-MX" w:eastAsia="es-MX"/>
                <w:rPrChange w:id="4068" w:author="Erlie Hasam Morfin Zavalza" w:date="2014-11-21T19:11:00Z">
                  <w:rPr>
                    <w:ins w:id="4069" w:author="Erlie Hasam Morfin Zavalza" w:date="2014-11-21T19:11:00Z"/>
                    <w:rFonts w:ascii="Perpetua" w:hAnsi="Perpetua"/>
                    <w:color w:val="000000"/>
                    <w:szCs w:val="24"/>
                    <w:lang w:val="es-MX" w:eastAsia="es-MX"/>
                  </w:rPr>
                </w:rPrChange>
              </w:rPr>
            </w:pPr>
            <w:ins w:id="4070" w:author="Erlie Hasam Morfin Zavalza" w:date="2014-11-21T19:11:00Z">
              <w:r w:rsidRPr="00DB020B">
                <w:rPr>
                  <w:rFonts w:ascii="Perpetua" w:hAnsi="Perpetua"/>
                  <w:color w:val="000000"/>
                  <w:sz w:val="20"/>
                  <w:szCs w:val="24"/>
                  <w:lang w:val="es-MX" w:eastAsia="es-MX"/>
                  <w:rPrChange w:id="4071" w:author="Erlie Hasam Morfin Zavalza" w:date="2014-11-21T19:11:00Z">
                    <w:rPr>
                      <w:rFonts w:ascii="Perpetua" w:hAnsi="Perpetua"/>
                      <w:color w:val="000000"/>
                      <w:szCs w:val="24"/>
                      <w:lang w:val="es-MX" w:eastAsia="es-MX"/>
                    </w:rPr>
                  </w:rPrChange>
                </w:rPr>
                <w:t>Energía/ Luz</w:t>
              </w:r>
            </w:ins>
          </w:p>
        </w:tc>
        <w:tc>
          <w:tcPr>
            <w:tcW w:w="0" w:type="auto"/>
            <w:tcBorders>
              <w:top w:val="nil"/>
              <w:left w:val="nil"/>
              <w:bottom w:val="single" w:sz="4" w:space="0" w:color="auto"/>
              <w:right w:val="single" w:sz="4" w:space="0" w:color="auto"/>
            </w:tcBorders>
            <w:shd w:val="clear" w:color="000000" w:fill="F7E9E7"/>
            <w:vAlign w:val="center"/>
            <w:hideMark/>
          </w:tcPr>
          <w:p w14:paraId="04C27D3B" w14:textId="77777777" w:rsidR="00DB020B" w:rsidRPr="00DB020B" w:rsidRDefault="00DB020B" w:rsidP="00DB020B">
            <w:pPr>
              <w:jc w:val="left"/>
              <w:rPr>
                <w:ins w:id="4072" w:author="Erlie Hasam Morfin Zavalza" w:date="2014-11-21T19:11:00Z"/>
                <w:rFonts w:ascii="Perpetua" w:hAnsi="Perpetua"/>
                <w:color w:val="000000"/>
                <w:sz w:val="20"/>
                <w:szCs w:val="24"/>
                <w:lang w:val="es-MX" w:eastAsia="es-MX"/>
                <w:rPrChange w:id="4073" w:author="Erlie Hasam Morfin Zavalza" w:date="2014-11-21T19:11:00Z">
                  <w:rPr>
                    <w:ins w:id="4074" w:author="Erlie Hasam Morfin Zavalza" w:date="2014-11-21T19:11:00Z"/>
                    <w:rFonts w:ascii="Perpetua" w:hAnsi="Perpetua"/>
                    <w:color w:val="000000"/>
                    <w:szCs w:val="24"/>
                    <w:lang w:val="es-MX" w:eastAsia="es-MX"/>
                  </w:rPr>
                </w:rPrChange>
              </w:rPr>
            </w:pPr>
            <w:ins w:id="4075" w:author="Erlie Hasam Morfin Zavalza" w:date="2014-11-21T19:11:00Z">
              <w:r w:rsidRPr="00DB020B">
                <w:rPr>
                  <w:rFonts w:ascii="Perpetua" w:hAnsi="Perpetua"/>
                  <w:color w:val="000000"/>
                  <w:sz w:val="20"/>
                  <w:szCs w:val="24"/>
                  <w:lang w:val="es-MX" w:eastAsia="es-MX"/>
                  <w:rPrChange w:id="4076" w:author="Erlie Hasam Morfin Zavalza" w:date="2014-11-21T19:11:00Z">
                    <w:rPr>
                      <w:rFonts w:ascii="Perpetua" w:hAnsi="Perpetua"/>
                      <w:color w:val="000000"/>
                      <w:szCs w:val="24"/>
                      <w:lang w:val="es-MX" w:eastAsia="es-MX"/>
                    </w:rPr>
                  </w:rPrChange>
                </w:rPr>
                <w:t>12000</w:t>
              </w:r>
            </w:ins>
          </w:p>
        </w:tc>
      </w:tr>
      <w:tr w:rsidR="00DB020B" w:rsidRPr="00DB020B" w14:paraId="5763F6EE" w14:textId="77777777" w:rsidTr="00DB020B">
        <w:trPr>
          <w:trHeight w:val="264"/>
          <w:ins w:id="4077" w:author="Erlie Hasam Morfin Zavalza" w:date="2014-11-21T19:11:00Z"/>
        </w:trPr>
        <w:tc>
          <w:tcPr>
            <w:tcW w:w="0" w:type="auto"/>
            <w:tcBorders>
              <w:top w:val="nil"/>
              <w:left w:val="single" w:sz="4" w:space="0" w:color="auto"/>
              <w:bottom w:val="single" w:sz="4" w:space="0" w:color="auto"/>
              <w:right w:val="single" w:sz="4" w:space="0" w:color="auto"/>
            </w:tcBorders>
            <w:shd w:val="clear" w:color="000000" w:fill="EFCFCC"/>
            <w:vAlign w:val="center"/>
            <w:hideMark/>
          </w:tcPr>
          <w:p w14:paraId="39960DAA" w14:textId="77777777" w:rsidR="00DB020B" w:rsidRPr="00DB020B" w:rsidRDefault="00DB020B" w:rsidP="00DB020B">
            <w:pPr>
              <w:jc w:val="center"/>
              <w:rPr>
                <w:ins w:id="4078" w:author="Erlie Hasam Morfin Zavalza" w:date="2014-11-21T19:11:00Z"/>
                <w:rFonts w:ascii="Perpetua" w:hAnsi="Perpetua"/>
                <w:color w:val="000000"/>
                <w:sz w:val="20"/>
                <w:szCs w:val="24"/>
                <w:lang w:val="es-MX" w:eastAsia="es-MX"/>
                <w:rPrChange w:id="4079" w:author="Erlie Hasam Morfin Zavalza" w:date="2014-11-21T19:11:00Z">
                  <w:rPr>
                    <w:ins w:id="4080" w:author="Erlie Hasam Morfin Zavalza" w:date="2014-11-21T19:11:00Z"/>
                    <w:rFonts w:ascii="Perpetua" w:hAnsi="Perpetua"/>
                    <w:color w:val="000000"/>
                    <w:szCs w:val="24"/>
                    <w:lang w:val="es-MX" w:eastAsia="es-MX"/>
                  </w:rPr>
                </w:rPrChange>
              </w:rPr>
            </w:pPr>
            <w:ins w:id="4081" w:author="Erlie Hasam Morfin Zavalza" w:date="2014-11-21T19:11:00Z">
              <w:r w:rsidRPr="00DB020B">
                <w:rPr>
                  <w:rFonts w:ascii="Perpetua" w:hAnsi="Perpetua"/>
                  <w:color w:val="000000"/>
                  <w:sz w:val="20"/>
                  <w:szCs w:val="24"/>
                  <w:lang w:val="es-MX" w:eastAsia="es-MX"/>
                  <w:rPrChange w:id="4082" w:author="Erlie Hasam Morfin Zavalza" w:date="2014-11-21T19:11:00Z">
                    <w:rPr>
                      <w:rFonts w:ascii="Perpetua" w:hAnsi="Perpetua"/>
                      <w:color w:val="000000"/>
                      <w:szCs w:val="24"/>
                      <w:lang w:val="es-MX" w:eastAsia="es-MX"/>
                    </w:rPr>
                  </w:rPrChange>
                </w:rPr>
                <w:t>Agua</w:t>
              </w:r>
            </w:ins>
          </w:p>
        </w:tc>
        <w:tc>
          <w:tcPr>
            <w:tcW w:w="0" w:type="auto"/>
            <w:tcBorders>
              <w:top w:val="nil"/>
              <w:left w:val="nil"/>
              <w:bottom w:val="single" w:sz="4" w:space="0" w:color="auto"/>
              <w:right w:val="single" w:sz="4" w:space="0" w:color="auto"/>
            </w:tcBorders>
            <w:shd w:val="clear" w:color="000000" w:fill="EFCFCC"/>
            <w:vAlign w:val="center"/>
            <w:hideMark/>
          </w:tcPr>
          <w:p w14:paraId="4C96FC90" w14:textId="77777777" w:rsidR="00DB020B" w:rsidRPr="00DB020B" w:rsidRDefault="00DB020B" w:rsidP="00DB020B">
            <w:pPr>
              <w:jc w:val="left"/>
              <w:rPr>
                <w:ins w:id="4083" w:author="Erlie Hasam Morfin Zavalza" w:date="2014-11-21T19:11:00Z"/>
                <w:rFonts w:ascii="Perpetua" w:hAnsi="Perpetua"/>
                <w:color w:val="000000"/>
                <w:sz w:val="20"/>
                <w:szCs w:val="24"/>
                <w:lang w:val="es-MX" w:eastAsia="es-MX"/>
                <w:rPrChange w:id="4084" w:author="Erlie Hasam Morfin Zavalza" w:date="2014-11-21T19:11:00Z">
                  <w:rPr>
                    <w:ins w:id="4085" w:author="Erlie Hasam Morfin Zavalza" w:date="2014-11-21T19:11:00Z"/>
                    <w:rFonts w:ascii="Perpetua" w:hAnsi="Perpetua"/>
                    <w:color w:val="000000"/>
                    <w:szCs w:val="24"/>
                    <w:lang w:val="es-MX" w:eastAsia="es-MX"/>
                  </w:rPr>
                </w:rPrChange>
              </w:rPr>
            </w:pPr>
            <w:ins w:id="4086" w:author="Erlie Hasam Morfin Zavalza" w:date="2014-11-21T19:11:00Z">
              <w:r w:rsidRPr="00DB020B">
                <w:rPr>
                  <w:rFonts w:ascii="Perpetua" w:hAnsi="Perpetua"/>
                  <w:color w:val="000000"/>
                  <w:sz w:val="20"/>
                  <w:szCs w:val="24"/>
                  <w:lang w:val="es-MX" w:eastAsia="es-MX"/>
                  <w:rPrChange w:id="4087" w:author="Erlie Hasam Morfin Zavalza" w:date="2014-11-21T19:11:00Z">
                    <w:rPr>
                      <w:rFonts w:ascii="Perpetua" w:hAnsi="Perpetua"/>
                      <w:color w:val="000000"/>
                      <w:szCs w:val="24"/>
                      <w:lang w:val="es-MX" w:eastAsia="es-MX"/>
                    </w:rPr>
                  </w:rPrChange>
                </w:rPr>
                <w:t>1333.33333</w:t>
              </w:r>
            </w:ins>
          </w:p>
        </w:tc>
      </w:tr>
      <w:tr w:rsidR="00DB020B" w:rsidRPr="00DB020B" w14:paraId="1AE31DA5" w14:textId="77777777" w:rsidTr="00DB020B">
        <w:trPr>
          <w:trHeight w:val="282"/>
          <w:ins w:id="4088" w:author="Erlie Hasam Morfin Zavalza" w:date="2014-11-21T19:11: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3104E167" w14:textId="77777777" w:rsidR="00DB020B" w:rsidRPr="00DB020B" w:rsidRDefault="00DB020B" w:rsidP="00DB020B">
            <w:pPr>
              <w:jc w:val="center"/>
              <w:rPr>
                <w:ins w:id="4089" w:author="Erlie Hasam Morfin Zavalza" w:date="2014-11-21T19:11:00Z"/>
                <w:rFonts w:ascii="Perpetua" w:hAnsi="Perpetua"/>
                <w:color w:val="000000"/>
                <w:sz w:val="20"/>
                <w:szCs w:val="24"/>
                <w:lang w:val="es-MX" w:eastAsia="es-MX"/>
                <w:rPrChange w:id="4090" w:author="Erlie Hasam Morfin Zavalza" w:date="2014-11-21T19:11:00Z">
                  <w:rPr>
                    <w:ins w:id="4091" w:author="Erlie Hasam Morfin Zavalza" w:date="2014-11-21T19:11:00Z"/>
                    <w:rFonts w:ascii="Perpetua" w:hAnsi="Perpetua"/>
                    <w:color w:val="000000"/>
                    <w:szCs w:val="24"/>
                    <w:lang w:val="es-MX" w:eastAsia="es-MX"/>
                  </w:rPr>
                </w:rPrChange>
              </w:rPr>
            </w:pPr>
            <w:ins w:id="4092" w:author="Erlie Hasam Morfin Zavalza" w:date="2014-11-21T19:11:00Z">
              <w:r w:rsidRPr="00DB020B">
                <w:rPr>
                  <w:rFonts w:ascii="Perpetua" w:hAnsi="Perpetua"/>
                  <w:color w:val="000000"/>
                  <w:sz w:val="20"/>
                  <w:szCs w:val="24"/>
                  <w:lang w:val="es-MX" w:eastAsia="es-MX"/>
                  <w:rPrChange w:id="4093" w:author="Erlie Hasam Morfin Zavalza" w:date="2014-11-21T19:11:00Z">
                    <w:rPr>
                      <w:rFonts w:ascii="Perpetua" w:hAnsi="Perpetua"/>
                      <w:color w:val="000000"/>
                      <w:szCs w:val="24"/>
                      <w:lang w:val="es-MX" w:eastAsia="es-MX"/>
                    </w:rPr>
                  </w:rPrChange>
                </w:rPr>
                <w:t>Telefono e Internet</w:t>
              </w:r>
            </w:ins>
          </w:p>
        </w:tc>
        <w:tc>
          <w:tcPr>
            <w:tcW w:w="0" w:type="auto"/>
            <w:tcBorders>
              <w:top w:val="nil"/>
              <w:left w:val="nil"/>
              <w:bottom w:val="single" w:sz="4" w:space="0" w:color="auto"/>
              <w:right w:val="single" w:sz="4" w:space="0" w:color="auto"/>
            </w:tcBorders>
            <w:shd w:val="clear" w:color="000000" w:fill="F7E9E7"/>
            <w:vAlign w:val="center"/>
            <w:hideMark/>
          </w:tcPr>
          <w:p w14:paraId="2347F733" w14:textId="77777777" w:rsidR="00DB020B" w:rsidRPr="00DB020B" w:rsidRDefault="00DB020B" w:rsidP="00DB020B">
            <w:pPr>
              <w:jc w:val="left"/>
              <w:rPr>
                <w:ins w:id="4094" w:author="Erlie Hasam Morfin Zavalza" w:date="2014-11-21T19:11:00Z"/>
                <w:rFonts w:ascii="Perpetua" w:hAnsi="Perpetua"/>
                <w:color w:val="000000"/>
                <w:sz w:val="20"/>
                <w:szCs w:val="24"/>
                <w:lang w:val="es-MX" w:eastAsia="es-MX"/>
                <w:rPrChange w:id="4095" w:author="Erlie Hasam Morfin Zavalza" w:date="2014-11-21T19:11:00Z">
                  <w:rPr>
                    <w:ins w:id="4096" w:author="Erlie Hasam Morfin Zavalza" w:date="2014-11-21T19:11:00Z"/>
                    <w:rFonts w:ascii="Perpetua" w:hAnsi="Perpetua"/>
                    <w:color w:val="000000"/>
                    <w:szCs w:val="24"/>
                    <w:lang w:val="es-MX" w:eastAsia="es-MX"/>
                  </w:rPr>
                </w:rPrChange>
              </w:rPr>
            </w:pPr>
            <w:ins w:id="4097" w:author="Erlie Hasam Morfin Zavalza" w:date="2014-11-21T19:11:00Z">
              <w:r w:rsidRPr="00DB020B">
                <w:rPr>
                  <w:rFonts w:ascii="Perpetua" w:hAnsi="Perpetua"/>
                  <w:color w:val="000000"/>
                  <w:sz w:val="20"/>
                  <w:szCs w:val="24"/>
                  <w:lang w:val="es-MX" w:eastAsia="es-MX"/>
                  <w:rPrChange w:id="4098" w:author="Erlie Hasam Morfin Zavalza" w:date="2014-11-21T19:11:00Z">
                    <w:rPr>
                      <w:rFonts w:ascii="Perpetua" w:hAnsi="Perpetua"/>
                      <w:color w:val="000000"/>
                      <w:szCs w:val="24"/>
                      <w:lang w:val="es-MX" w:eastAsia="es-MX"/>
                    </w:rPr>
                  </w:rPrChange>
                </w:rPr>
                <w:t>26000</w:t>
              </w:r>
            </w:ins>
          </w:p>
        </w:tc>
      </w:tr>
      <w:tr w:rsidR="00DB020B" w:rsidRPr="00DB020B" w14:paraId="4D9CDF69" w14:textId="77777777" w:rsidTr="00DB020B">
        <w:tblPrEx>
          <w:tblPrExChange w:id="4099" w:author="Erlie Hasam Morfin Zavalza" w:date="2014-11-21T19:11:00Z">
            <w:tblPrEx>
              <w:tblW w:w="0" w:type="auto"/>
            </w:tblPrEx>
          </w:tblPrExChange>
        </w:tblPrEx>
        <w:trPr>
          <w:trHeight w:val="130"/>
          <w:ins w:id="4100" w:author="Erlie Hasam Morfin Zavalza" w:date="2014-11-21T19:11:00Z"/>
          <w:trPrChange w:id="4101" w:author="Erlie Hasam Morfin Zavalza" w:date="2014-11-21T19:11:00Z">
            <w:trPr>
              <w:gridAfter w:val="0"/>
              <w:trHeight w:val="272"/>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4102" w:author="Erlie Hasam Morfin Zavalza" w:date="2014-11-21T19:11:00Z">
              <w:tcPr>
                <w:tcW w:w="0" w:type="auto"/>
                <w:tcBorders>
                  <w:top w:val="nil"/>
                  <w:left w:val="single" w:sz="4" w:space="0" w:color="auto"/>
                  <w:bottom w:val="single" w:sz="4" w:space="0" w:color="auto"/>
                  <w:right w:val="single" w:sz="4" w:space="0" w:color="auto"/>
                </w:tcBorders>
                <w:shd w:val="clear" w:color="000000" w:fill="EFCFCC"/>
                <w:vAlign w:val="center"/>
                <w:hideMark/>
              </w:tcPr>
            </w:tcPrChange>
          </w:tcPr>
          <w:p w14:paraId="15F50CAC" w14:textId="77777777" w:rsidR="00DB020B" w:rsidRPr="00DB020B" w:rsidRDefault="00DB020B" w:rsidP="00DB020B">
            <w:pPr>
              <w:jc w:val="center"/>
              <w:rPr>
                <w:ins w:id="4103" w:author="Erlie Hasam Morfin Zavalza" w:date="2014-11-21T19:11:00Z"/>
                <w:rFonts w:ascii="Perpetua" w:hAnsi="Perpetua"/>
                <w:color w:val="000000"/>
                <w:sz w:val="20"/>
                <w:szCs w:val="24"/>
                <w:lang w:val="es-MX" w:eastAsia="es-MX"/>
                <w:rPrChange w:id="4104" w:author="Erlie Hasam Morfin Zavalza" w:date="2014-11-21T19:11:00Z">
                  <w:rPr>
                    <w:ins w:id="4105" w:author="Erlie Hasam Morfin Zavalza" w:date="2014-11-21T19:11:00Z"/>
                    <w:rFonts w:ascii="Perpetua" w:hAnsi="Perpetua"/>
                    <w:color w:val="000000"/>
                    <w:szCs w:val="24"/>
                    <w:lang w:val="es-MX" w:eastAsia="es-MX"/>
                  </w:rPr>
                </w:rPrChange>
              </w:rPr>
            </w:pPr>
            <w:ins w:id="4106" w:author="Erlie Hasam Morfin Zavalza" w:date="2014-11-21T19:11:00Z">
              <w:r w:rsidRPr="00DB020B">
                <w:rPr>
                  <w:rFonts w:ascii="Perpetua" w:hAnsi="Perpetua"/>
                  <w:color w:val="000000"/>
                  <w:sz w:val="20"/>
                  <w:szCs w:val="24"/>
                  <w:lang w:val="es-MX" w:eastAsia="es-MX"/>
                  <w:rPrChange w:id="4107" w:author="Erlie Hasam Morfin Zavalza" w:date="2014-11-21T19:11:00Z">
                    <w:rPr>
                      <w:rFonts w:ascii="Perpetua" w:hAnsi="Perpetua"/>
                      <w:color w:val="000000"/>
                      <w:szCs w:val="24"/>
                      <w:lang w:val="es-MX" w:eastAsia="es-MX"/>
                    </w:rPr>
                  </w:rPrChange>
                </w:rPr>
                <w:t>Gas</w:t>
              </w:r>
            </w:ins>
          </w:p>
        </w:tc>
        <w:tc>
          <w:tcPr>
            <w:tcW w:w="0" w:type="auto"/>
            <w:tcBorders>
              <w:top w:val="nil"/>
              <w:left w:val="nil"/>
              <w:bottom w:val="single" w:sz="4" w:space="0" w:color="auto"/>
              <w:right w:val="single" w:sz="4" w:space="0" w:color="auto"/>
            </w:tcBorders>
            <w:shd w:val="clear" w:color="000000" w:fill="EFCFCC"/>
            <w:vAlign w:val="center"/>
            <w:hideMark/>
            <w:tcPrChange w:id="4108" w:author="Erlie Hasam Morfin Zavalza" w:date="2014-11-21T19:11:00Z">
              <w:tcPr>
                <w:tcW w:w="0" w:type="auto"/>
                <w:tcBorders>
                  <w:top w:val="nil"/>
                  <w:left w:val="nil"/>
                  <w:bottom w:val="single" w:sz="4" w:space="0" w:color="auto"/>
                  <w:right w:val="single" w:sz="4" w:space="0" w:color="auto"/>
                </w:tcBorders>
                <w:shd w:val="clear" w:color="000000" w:fill="EFCFCC"/>
                <w:vAlign w:val="center"/>
                <w:hideMark/>
              </w:tcPr>
            </w:tcPrChange>
          </w:tcPr>
          <w:p w14:paraId="74F3F221" w14:textId="77777777" w:rsidR="00DB020B" w:rsidRPr="00DB020B" w:rsidRDefault="00DB020B" w:rsidP="00DB020B">
            <w:pPr>
              <w:jc w:val="left"/>
              <w:rPr>
                <w:ins w:id="4109" w:author="Erlie Hasam Morfin Zavalza" w:date="2014-11-21T19:11:00Z"/>
                <w:rFonts w:ascii="Perpetua" w:hAnsi="Perpetua"/>
                <w:color w:val="000000"/>
                <w:sz w:val="20"/>
                <w:szCs w:val="24"/>
                <w:lang w:val="es-MX" w:eastAsia="es-MX"/>
                <w:rPrChange w:id="4110" w:author="Erlie Hasam Morfin Zavalza" w:date="2014-11-21T19:11:00Z">
                  <w:rPr>
                    <w:ins w:id="4111" w:author="Erlie Hasam Morfin Zavalza" w:date="2014-11-21T19:11:00Z"/>
                    <w:rFonts w:ascii="Perpetua" w:hAnsi="Perpetua"/>
                    <w:color w:val="000000"/>
                    <w:szCs w:val="24"/>
                    <w:lang w:val="es-MX" w:eastAsia="es-MX"/>
                  </w:rPr>
                </w:rPrChange>
              </w:rPr>
            </w:pPr>
            <w:ins w:id="4112" w:author="Erlie Hasam Morfin Zavalza" w:date="2014-11-21T19:11:00Z">
              <w:r w:rsidRPr="00DB020B">
                <w:rPr>
                  <w:rFonts w:ascii="Perpetua" w:hAnsi="Perpetua"/>
                  <w:color w:val="000000"/>
                  <w:sz w:val="20"/>
                  <w:szCs w:val="24"/>
                  <w:lang w:val="es-MX" w:eastAsia="es-MX"/>
                  <w:rPrChange w:id="4113" w:author="Erlie Hasam Morfin Zavalza" w:date="2014-11-21T19:11:00Z">
                    <w:rPr>
                      <w:rFonts w:ascii="Perpetua" w:hAnsi="Perpetua"/>
                      <w:color w:val="000000"/>
                      <w:szCs w:val="24"/>
                      <w:lang w:val="es-MX" w:eastAsia="es-MX"/>
                    </w:rPr>
                  </w:rPrChange>
                </w:rPr>
                <w:t>47000</w:t>
              </w:r>
            </w:ins>
          </w:p>
        </w:tc>
      </w:tr>
      <w:tr w:rsidR="00DB020B" w:rsidRPr="00DB020B" w14:paraId="19051D0F" w14:textId="77777777" w:rsidTr="00DB020B">
        <w:trPr>
          <w:trHeight w:val="175"/>
          <w:ins w:id="4114" w:author="Erlie Hasam Morfin Zavalza" w:date="2014-11-21T19:11:00Z"/>
        </w:trPr>
        <w:tc>
          <w:tcPr>
            <w:tcW w:w="0" w:type="auto"/>
            <w:tcBorders>
              <w:top w:val="nil"/>
              <w:left w:val="single" w:sz="4" w:space="0" w:color="auto"/>
              <w:bottom w:val="single" w:sz="4" w:space="0" w:color="auto"/>
              <w:right w:val="single" w:sz="4" w:space="0" w:color="auto"/>
            </w:tcBorders>
            <w:shd w:val="clear" w:color="000000" w:fill="EFCFCC"/>
            <w:vAlign w:val="center"/>
            <w:hideMark/>
          </w:tcPr>
          <w:p w14:paraId="1633B010" w14:textId="77777777" w:rsidR="00DB020B" w:rsidRPr="00DB020B" w:rsidRDefault="00DB020B" w:rsidP="00DB020B">
            <w:pPr>
              <w:jc w:val="left"/>
              <w:rPr>
                <w:ins w:id="4115" w:author="Erlie Hasam Morfin Zavalza" w:date="2014-11-21T19:11:00Z"/>
                <w:rFonts w:ascii="Perpetua" w:hAnsi="Perpetua"/>
                <w:b/>
                <w:bCs/>
                <w:color w:val="000000"/>
                <w:sz w:val="20"/>
                <w:szCs w:val="24"/>
                <w:lang w:val="es-MX" w:eastAsia="es-MX"/>
                <w:rPrChange w:id="4116" w:author="Erlie Hasam Morfin Zavalza" w:date="2014-11-21T19:11:00Z">
                  <w:rPr>
                    <w:ins w:id="4117" w:author="Erlie Hasam Morfin Zavalza" w:date="2014-11-21T19:11:00Z"/>
                    <w:rFonts w:ascii="Perpetua" w:hAnsi="Perpetua"/>
                    <w:b/>
                    <w:bCs/>
                    <w:color w:val="000000"/>
                    <w:szCs w:val="24"/>
                    <w:lang w:val="es-MX" w:eastAsia="es-MX"/>
                  </w:rPr>
                </w:rPrChange>
              </w:rPr>
            </w:pPr>
            <w:ins w:id="4118" w:author="Erlie Hasam Morfin Zavalza" w:date="2014-11-21T19:11:00Z">
              <w:r w:rsidRPr="00DB020B">
                <w:rPr>
                  <w:rFonts w:ascii="Perpetua" w:hAnsi="Perpetua"/>
                  <w:b/>
                  <w:bCs/>
                  <w:color w:val="000000"/>
                  <w:sz w:val="20"/>
                  <w:szCs w:val="24"/>
                  <w:lang w:val="es-MX" w:eastAsia="es-MX"/>
                  <w:rPrChange w:id="4119" w:author="Erlie Hasam Morfin Zavalza" w:date="2014-11-21T19:11:00Z">
                    <w:rPr>
                      <w:rFonts w:ascii="Perpetua" w:hAnsi="Perpetua"/>
                      <w:b/>
                      <w:bCs/>
                      <w:color w:val="000000"/>
                      <w:szCs w:val="24"/>
                      <w:lang w:val="es-MX" w:eastAsia="es-MX"/>
                    </w:rPr>
                  </w:rPrChange>
                </w:rPr>
                <w:t>Total</w:t>
              </w:r>
            </w:ins>
          </w:p>
        </w:tc>
        <w:tc>
          <w:tcPr>
            <w:tcW w:w="0" w:type="auto"/>
            <w:tcBorders>
              <w:top w:val="nil"/>
              <w:left w:val="nil"/>
              <w:bottom w:val="single" w:sz="4" w:space="0" w:color="auto"/>
              <w:right w:val="single" w:sz="4" w:space="0" w:color="auto"/>
            </w:tcBorders>
            <w:shd w:val="clear" w:color="000000" w:fill="EFCFCC"/>
            <w:vAlign w:val="center"/>
            <w:hideMark/>
          </w:tcPr>
          <w:p w14:paraId="57F62563" w14:textId="77777777" w:rsidR="00DB020B" w:rsidRPr="00DB020B" w:rsidRDefault="00DB020B" w:rsidP="00DB020B">
            <w:pPr>
              <w:jc w:val="right"/>
              <w:rPr>
                <w:ins w:id="4120" w:author="Erlie Hasam Morfin Zavalza" w:date="2014-11-21T19:11:00Z"/>
                <w:rFonts w:ascii="Perpetua" w:hAnsi="Perpetua"/>
                <w:b/>
                <w:bCs/>
                <w:color w:val="000000"/>
                <w:sz w:val="20"/>
                <w:szCs w:val="24"/>
                <w:lang w:val="es-MX" w:eastAsia="es-MX"/>
                <w:rPrChange w:id="4121" w:author="Erlie Hasam Morfin Zavalza" w:date="2014-11-21T19:11:00Z">
                  <w:rPr>
                    <w:ins w:id="4122" w:author="Erlie Hasam Morfin Zavalza" w:date="2014-11-21T19:11:00Z"/>
                    <w:rFonts w:ascii="Perpetua" w:hAnsi="Perpetua"/>
                    <w:b/>
                    <w:bCs/>
                    <w:color w:val="000000"/>
                    <w:szCs w:val="24"/>
                    <w:lang w:val="es-MX" w:eastAsia="es-MX"/>
                  </w:rPr>
                </w:rPrChange>
              </w:rPr>
            </w:pPr>
            <w:ins w:id="4123" w:author="Erlie Hasam Morfin Zavalza" w:date="2014-11-21T19:11:00Z">
              <w:r w:rsidRPr="00DB020B">
                <w:rPr>
                  <w:rFonts w:ascii="Perpetua" w:hAnsi="Perpetua"/>
                  <w:b/>
                  <w:bCs/>
                  <w:color w:val="000000"/>
                  <w:sz w:val="20"/>
                  <w:szCs w:val="24"/>
                  <w:lang w:val="es-MX" w:eastAsia="es-MX"/>
                  <w:rPrChange w:id="4124" w:author="Erlie Hasam Morfin Zavalza" w:date="2014-11-21T19:11:00Z">
                    <w:rPr>
                      <w:rFonts w:ascii="Perpetua" w:hAnsi="Perpetua"/>
                      <w:b/>
                      <w:bCs/>
                      <w:color w:val="000000"/>
                      <w:szCs w:val="24"/>
                      <w:lang w:val="es-MX" w:eastAsia="es-MX"/>
                    </w:rPr>
                  </w:rPrChange>
                </w:rPr>
                <w:t>86333.33333</w:t>
              </w:r>
            </w:ins>
          </w:p>
        </w:tc>
      </w:tr>
    </w:tbl>
    <w:p w14:paraId="5CD18562" w14:textId="77777777" w:rsidR="005135B5" w:rsidRDefault="005135B5" w:rsidP="00622BD5">
      <w:pPr>
        <w:rPr>
          <w:ins w:id="4125" w:author="Erlie Hasam Morfin Zavalza" w:date="2014-11-21T19:13:00Z"/>
          <w:lang w:val="es-MX"/>
        </w:rPr>
      </w:pPr>
    </w:p>
    <w:tbl>
      <w:tblPr>
        <w:tblW w:w="0" w:type="auto"/>
        <w:tblCellMar>
          <w:left w:w="70" w:type="dxa"/>
          <w:right w:w="70" w:type="dxa"/>
        </w:tblCellMar>
        <w:tblLook w:val="04A0" w:firstRow="1" w:lastRow="0" w:firstColumn="1" w:lastColumn="0" w:noHBand="0" w:noVBand="1"/>
      </w:tblPr>
      <w:tblGrid>
        <w:gridCol w:w="1258"/>
        <w:gridCol w:w="1271"/>
        <w:gridCol w:w="1133"/>
        <w:gridCol w:w="748"/>
      </w:tblGrid>
      <w:tr w:rsidR="00DB020B" w:rsidRPr="00A4134B" w14:paraId="24A9C371" w14:textId="77777777" w:rsidTr="00BE1C22">
        <w:trPr>
          <w:trHeight w:val="435"/>
          <w:ins w:id="4126" w:author="Erlie Hasam Morfin Zavalza" w:date="2014-11-21T19:13:00Z"/>
        </w:trPr>
        <w:tc>
          <w:tcPr>
            <w:tcW w:w="0" w:type="auto"/>
            <w:gridSpan w:val="4"/>
            <w:tcBorders>
              <w:top w:val="single" w:sz="4" w:space="0" w:color="auto"/>
              <w:left w:val="single" w:sz="4" w:space="0" w:color="auto"/>
              <w:bottom w:val="single" w:sz="4" w:space="0" w:color="auto"/>
              <w:right w:val="single" w:sz="4" w:space="0" w:color="auto"/>
            </w:tcBorders>
            <w:shd w:val="clear" w:color="000000" w:fill="D34817"/>
            <w:vAlign w:val="center"/>
            <w:hideMark/>
          </w:tcPr>
          <w:p w14:paraId="333573D7" w14:textId="77777777" w:rsidR="00DB020B" w:rsidRPr="00A4134B" w:rsidRDefault="00DB020B" w:rsidP="00BE1C22">
            <w:pPr>
              <w:jc w:val="center"/>
              <w:rPr>
                <w:ins w:id="4127" w:author="Erlie Hasam Morfin Zavalza" w:date="2014-11-21T19:13:00Z"/>
                <w:rFonts w:ascii="Perpetua" w:hAnsi="Perpetua"/>
                <w:b/>
                <w:bCs/>
                <w:color w:val="FFFFFF"/>
                <w:sz w:val="16"/>
                <w:szCs w:val="32"/>
                <w:lang w:val="es-MX" w:eastAsia="es-MX"/>
              </w:rPr>
            </w:pPr>
            <w:ins w:id="4128" w:author="Erlie Hasam Morfin Zavalza" w:date="2014-11-21T19:13:00Z">
              <w:r w:rsidRPr="00A4134B">
                <w:rPr>
                  <w:rFonts w:ascii="Perpetua" w:hAnsi="Perpetua"/>
                  <w:b/>
                  <w:bCs/>
                  <w:color w:val="FFFFFF"/>
                  <w:sz w:val="16"/>
                  <w:szCs w:val="32"/>
                  <w:lang w:val="es-MX" w:eastAsia="es-MX"/>
                </w:rPr>
                <w:lastRenderedPageBreak/>
                <w:t>Balance de personal</w:t>
              </w:r>
            </w:ins>
          </w:p>
        </w:tc>
      </w:tr>
      <w:tr w:rsidR="00DB020B" w:rsidRPr="00A4134B" w14:paraId="3E365771" w14:textId="77777777" w:rsidTr="00BE1C22">
        <w:trPr>
          <w:trHeight w:val="330"/>
          <w:ins w:id="4129" w:author="Erlie Hasam Morfin Zavalza" w:date="2014-11-21T19:13:00Z"/>
        </w:trPr>
        <w:tc>
          <w:tcPr>
            <w:tcW w:w="0" w:type="auto"/>
            <w:vMerge w:val="restart"/>
            <w:tcBorders>
              <w:top w:val="nil"/>
              <w:left w:val="single" w:sz="4" w:space="0" w:color="auto"/>
              <w:bottom w:val="single" w:sz="4" w:space="0" w:color="auto"/>
              <w:right w:val="single" w:sz="4" w:space="0" w:color="auto"/>
            </w:tcBorders>
            <w:shd w:val="clear" w:color="000000" w:fill="F7E9E7"/>
            <w:vAlign w:val="center"/>
            <w:hideMark/>
          </w:tcPr>
          <w:p w14:paraId="1FBB92B4" w14:textId="77777777" w:rsidR="00DB020B" w:rsidRPr="00A4134B" w:rsidRDefault="00DB020B" w:rsidP="00BE1C22">
            <w:pPr>
              <w:jc w:val="center"/>
              <w:rPr>
                <w:ins w:id="4130" w:author="Erlie Hasam Morfin Zavalza" w:date="2014-11-21T19:13:00Z"/>
                <w:rFonts w:ascii="Perpetua" w:hAnsi="Perpetua"/>
                <w:color w:val="000000"/>
                <w:sz w:val="16"/>
                <w:szCs w:val="24"/>
                <w:lang w:val="es-MX" w:eastAsia="es-MX"/>
              </w:rPr>
            </w:pPr>
            <w:ins w:id="4131" w:author="Erlie Hasam Morfin Zavalza" w:date="2014-11-21T19:13:00Z">
              <w:r>
                <w:rPr>
                  <w:rFonts w:ascii="Perpetua" w:hAnsi="Perpetua"/>
                  <w:color w:val="000000"/>
                  <w:sz w:val="16"/>
                  <w:szCs w:val="24"/>
                  <w:lang w:val="es-MX" w:eastAsia="es-MX"/>
                </w:rPr>
                <w:t xml:space="preserve">   </w:t>
              </w:r>
              <w:r w:rsidRPr="00A4134B">
                <w:rPr>
                  <w:rFonts w:ascii="Perpetua" w:hAnsi="Perpetua"/>
                  <w:color w:val="000000"/>
                  <w:sz w:val="16"/>
                  <w:szCs w:val="24"/>
                  <w:lang w:val="es-MX" w:eastAsia="es-MX"/>
                </w:rPr>
                <w:t>Cargo</w:t>
              </w:r>
            </w:ins>
          </w:p>
        </w:tc>
        <w:tc>
          <w:tcPr>
            <w:tcW w:w="0" w:type="auto"/>
            <w:vMerge w:val="restart"/>
            <w:tcBorders>
              <w:top w:val="nil"/>
              <w:left w:val="single" w:sz="4" w:space="0" w:color="auto"/>
              <w:bottom w:val="single" w:sz="4" w:space="0" w:color="auto"/>
              <w:right w:val="single" w:sz="4" w:space="0" w:color="auto"/>
            </w:tcBorders>
            <w:shd w:val="clear" w:color="000000" w:fill="F7E9E7"/>
            <w:vAlign w:val="center"/>
            <w:hideMark/>
          </w:tcPr>
          <w:p w14:paraId="79F7D642" w14:textId="77777777" w:rsidR="00DB020B" w:rsidRPr="00A4134B" w:rsidRDefault="00DB020B" w:rsidP="00BE1C22">
            <w:pPr>
              <w:jc w:val="center"/>
              <w:rPr>
                <w:ins w:id="4132" w:author="Erlie Hasam Morfin Zavalza" w:date="2014-11-21T19:13:00Z"/>
                <w:rFonts w:ascii="Perpetua" w:hAnsi="Perpetua"/>
                <w:color w:val="000000"/>
                <w:sz w:val="16"/>
                <w:szCs w:val="24"/>
                <w:lang w:val="es-MX" w:eastAsia="es-MX"/>
              </w:rPr>
            </w:pPr>
            <w:ins w:id="4133" w:author="Erlie Hasam Morfin Zavalza" w:date="2014-11-21T19:13:00Z">
              <w:r w:rsidRPr="00A4134B">
                <w:rPr>
                  <w:rFonts w:ascii="Perpetua" w:hAnsi="Perpetua"/>
                  <w:color w:val="000000"/>
                  <w:sz w:val="16"/>
                  <w:szCs w:val="24"/>
                  <w:lang w:val="es-MX" w:eastAsia="es-MX"/>
                </w:rPr>
                <w:t>Número de puestos</w:t>
              </w:r>
            </w:ins>
          </w:p>
        </w:tc>
        <w:tc>
          <w:tcPr>
            <w:tcW w:w="0" w:type="auto"/>
            <w:gridSpan w:val="2"/>
            <w:tcBorders>
              <w:top w:val="single" w:sz="4" w:space="0" w:color="auto"/>
              <w:left w:val="nil"/>
              <w:bottom w:val="single" w:sz="4" w:space="0" w:color="auto"/>
              <w:right w:val="single" w:sz="4" w:space="0" w:color="auto"/>
            </w:tcBorders>
            <w:shd w:val="clear" w:color="000000" w:fill="F7E9E7"/>
            <w:vAlign w:val="center"/>
            <w:hideMark/>
          </w:tcPr>
          <w:p w14:paraId="33E39E22" w14:textId="77777777" w:rsidR="00DB020B" w:rsidRPr="00A4134B" w:rsidRDefault="00DB020B" w:rsidP="00BE1C22">
            <w:pPr>
              <w:jc w:val="center"/>
              <w:rPr>
                <w:ins w:id="4134" w:author="Erlie Hasam Morfin Zavalza" w:date="2014-11-21T19:13:00Z"/>
                <w:rFonts w:ascii="Perpetua" w:hAnsi="Perpetua"/>
                <w:color w:val="000000"/>
                <w:sz w:val="16"/>
                <w:szCs w:val="24"/>
                <w:lang w:val="es-MX" w:eastAsia="es-MX"/>
              </w:rPr>
            </w:pPr>
            <w:ins w:id="4135" w:author="Erlie Hasam Morfin Zavalza" w:date="2014-11-21T19:13:00Z">
              <w:r w:rsidRPr="00A4134B">
                <w:rPr>
                  <w:rFonts w:ascii="Perpetua" w:hAnsi="Perpetua"/>
                  <w:color w:val="000000"/>
                  <w:sz w:val="16"/>
                  <w:szCs w:val="24"/>
                  <w:lang w:val="es-MX" w:eastAsia="es-MX"/>
                </w:rPr>
                <w:t>Remuneración Mensual [CLP]</w:t>
              </w:r>
            </w:ins>
          </w:p>
        </w:tc>
      </w:tr>
      <w:tr w:rsidR="00DB020B" w:rsidRPr="00A4134B" w14:paraId="6CBEF94D" w14:textId="77777777" w:rsidTr="00BE1C22">
        <w:trPr>
          <w:trHeight w:val="330"/>
          <w:ins w:id="4136" w:author="Erlie Hasam Morfin Zavalza" w:date="2014-11-21T19:13:00Z"/>
        </w:trPr>
        <w:tc>
          <w:tcPr>
            <w:tcW w:w="0" w:type="auto"/>
            <w:vMerge/>
            <w:tcBorders>
              <w:top w:val="nil"/>
              <w:left w:val="single" w:sz="4" w:space="0" w:color="auto"/>
              <w:bottom w:val="single" w:sz="4" w:space="0" w:color="auto"/>
              <w:right w:val="single" w:sz="4" w:space="0" w:color="auto"/>
            </w:tcBorders>
            <w:vAlign w:val="center"/>
            <w:hideMark/>
          </w:tcPr>
          <w:p w14:paraId="45C562C4" w14:textId="77777777" w:rsidR="00DB020B" w:rsidRPr="00A4134B" w:rsidRDefault="00DB020B" w:rsidP="00BE1C22">
            <w:pPr>
              <w:jc w:val="left"/>
              <w:rPr>
                <w:ins w:id="4137" w:author="Erlie Hasam Morfin Zavalza" w:date="2014-11-21T19:13:00Z"/>
                <w:rFonts w:ascii="Perpetua" w:hAnsi="Perpetua"/>
                <w:color w:val="000000"/>
                <w:sz w:val="16"/>
                <w:szCs w:val="24"/>
                <w:lang w:val="es-MX" w:eastAsia="es-MX"/>
              </w:rPr>
            </w:pPr>
          </w:p>
        </w:tc>
        <w:tc>
          <w:tcPr>
            <w:tcW w:w="0" w:type="auto"/>
            <w:vMerge/>
            <w:tcBorders>
              <w:top w:val="nil"/>
              <w:left w:val="single" w:sz="4" w:space="0" w:color="auto"/>
              <w:bottom w:val="single" w:sz="4" w:space="0" w:color="auto"/>
              <w:right w:val="single" w:sz="4" w:space="0" w:color="auto"/>
            </w:tcBorders>
            <w:vAlign w:val="center"/>
            <w:hideMark/>
          </w:tcPr>
          <w:p w14:paraId="406AD571" w14:textId="77777777" w:rsidR="00DB020B" w:rsidRPr="00A4134B" w:rsidRDefault="00DB020B" w:rsidP="00BE1C22">
            <w:pPr>
              <w:jc w:val="left"/>
              <w:rPr>
                <w:ins w:id="4138" w:author="Erlie Hasam Morfin Zavalza" w:date="2014-11-21T19:13:00Z"/>
                <w:rFonts w:ascii="Perpetua" w:hAnsi="Perpetua"/>
                <w:color w:val="000000"/>
                <w:sz w:val="16"/>
                <w:szCs w:val="24"/>
                <w:lang w:val="es-MX" w:eastAsia="es-MX"/>
              </w:rPr>
            </w:pPr>
          </w:p>
        </w:tc>
        <w:tc>
          <w:tcPr>
            <w:tcW w:w="0" w:type="auto"/>
            <w:tcBorders>
              <w:top w:val="nil"/>
              <w:left w:val="nil"/>
              <w:bottom w:val="single" w:sz="4" w:space="0" w:color="auto"/>
              <w:right w:val="single" w:sz="4" w:space="0" w:color="auto"/>
            </w:tcBorders>
            <w:shd w:val="clear" w:color="000000" w:fill="EFCFCC"/>
            <w:vAlign w:val="center"/>
            <w:hideMark/>
          </w:tcPr>
          <w:p w14:paraId="5D8B1A87" w14:textId="77777777" w:rsidR="00DB020B" w:rsidRPr="00A4134B" w:rsidRDefault="00DB020B" w:rsidP="00BE1C22">
            <w:pPr>
              <w:jc w:val="left"/>
              <w:rPr>
                <w:ins w:id="4139" w:author="Erlie Hasam Morfin Zavalza" w:date="2014-11-21T19:13:00Z"/>
                <w:rFonts w:ascii="Perpetua" w:hAnsi="Perpetua"/>
                <w:color w:val="000000"/>
                <w:sz w:val="16"/>
                <w:szCs w:val="24"/>
                <w:lang w:val="es-MX" w:eastAsia="es-MX"/>
              </w:rPr>
            </w:pPr>
            <w:ins w:id="4140" w:author="Erlie Hasam Morfin Zavalza" w:date="2014-11-21T19:13:00Z">
              <w:r w:rsidRPr="00A4134B">
                <w:rPr>
                  <w:rFonts w:ascii="Perpetua" w:hAnsi="Perpetua"/>
                  <w:color w:val="000000"/>
                  <w:sz w:val="16"/>
                  <w:szCs w:val="24"/>
                  <w:lang w:val="es-MX" w:eastAsia="es-MX"/>
                </w:rPr>
                <w:t>Unitario x Mes</w:t>
              </w:r>
            </w:ins>
          </w:p>
        </w:tc>
        <w:tc>
          <w:tcPr>
            <w:tcW w:w="0" w:type="auto"/>
            <w:tcBorders>
              <w:top w:val="nil"/>
              <w:left w:val="nil"/>
              <w:bottom w:val="single" w:sz="4" w:space="0" w:color="auto"/>
              <w:right w:val="single" w:sz="4" w:space="0" w:color="auto"/>
            </w:tcBorders>
            <w:shd w:val="clear" w:color="000000" w:fill="EFCFCC"/>
            <w:vAlign w:val="center"/>
            <w:hideMark/>
          </w:tcPr>
          <w:p w14:paraId="3C859C03" w14:textId="77777777" w:rsidR="00DB020B" w:rsidRPr="00A4134B" w:rsidRDefault="00DB020B" w:rsidP="00BE1C22">
            <w:pPr>
              <w:jc w:val="left"/>
              <w:rPr>
                <w:ins w:id="4141" w:author="Erlie Hasam Morfin Zavalza" w:date="2014-11-21T19:13:00Z"/>
                <w:rFonts w:ascii="Perpetua" w:hAnsi="Perpetua"/>
                <w:color w:val="000000"/>
                <w:sz w:val="16"/>
                <w:szCs w:val="24"/>
                <w:lang w:val="es-MX" w:eastAsia="es-MX"/>
              </w:rPr>
            </w:pPr>
            <w:ins w:id="4142" w:author="Erlie Hasam Morfin Zavalza" w:date="2014-11-21T19:13:00Z">
              <w:r w:rsidRPr="00A4134B">
                <w:rPr>
                  <w:rFonts w:ascii="Perpetua" w:hAnsi="Perpetua"/>
                  <w:color w:val="000000"/>
                  <w:sz w:val="16"/>
                  <w:szCs w:val="24"/>
                  <w:lang w:val="es-MX" w:eastAsia="es-MX"/>
                </w:rPr>
                <w:t>Total</w:t>
              </w:r>
            </w:ins>
          </w:p>
        </w:tc>
      </w:tr>
      <w:tr w:rsidR="00DB020B" w:rsidRPr="00A4134B" w14:paraId="444D39F7" w14:textId="77777777" w:rsidTr="00BE1C22">
        <w:trPr>
          <w:trHeight w:val="330"/>
          <w:ins w:id="4143" w:author="Erlie Hasam Morfin Zavalza" w:date="2014-11-21T19:13: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756EF37C" w14:textId="77777777" w:rsidR="00DB020B" w:rsidRPr="00A4134B" w:rsidRDefault="00DB020B" w:rsidP="00BE1C22">
            <w:pPr>
              <w:jc w:val="center"/>
              <w:rPr>
                <w:ins w:id="4144" w:author="Erlie Hasam Morfin Zavalza" w:date="2014-11-21T19:13:00Z"/>
                <w:rFonts w:ascii="Perpetua" w:hAnsi="Perpetua"/>
                <w:color w:val="000000"/>
                <w:sz w:val="16"/>
                <w:szCs w:val="24"/>
                <w:lang w:val="es-MX" w:eastAsia="es-MX"/>
              </w:rPr>
            </w:pPr>
            <w:ins w:id="4145" w:author="Erlie Hasam Morfin Zavalza" w:date="2014-11-21T19:13:00Z">
              <w:r>
                <w:rPr>
                  <w:rFonts w:ascii="Perpetua" w:hAnsi="Perpetua"/>
                  <w:color w:val="000000"/>
                  <w:sz w:val="16"/>
                  <w:szCs w:val="24"/>
                  <w:lang w:val="es-MX" w:eastAsia="es-MX"/>
                </w:rPr>
                <w:t xml:space="preserve"> </w:t>
              </w:r>
              <w:r w:rsidRPr="00A4134B">
                <w:rPr>
                  <w:rFonts w:ascii="Perpetua" w:hAnsi="Perpetua"/>
                  <w:color w:val="000000"/>
                  <w:sz w:val="16"/>
                  <w:szCs w:val="24"/>
                  <w:lang w:val="es-MX" w:eastAsia="es-MX"/>
                </w:rPr>
                <w:t>Cocineros</w:t>
              </w:r>
            </w:ins>
          </w:p>
        </w:tc>
        <w:tc>
          <w:tcPr>
            <w:tcW w:w="0" w:type="auto"/>
            <w:tcBorders>
              <w:top w:val="nil"/>
              <w:left w:val="nil"/>
              <w:bottom w:val="single" w:sz="4" w:space="0" w:color="auto"/>
              <w:right w:val="single" w:sz="4" w:space="0" w:color="auto"/>
            </w:tcBorders>
            <w:shd w:val="clear" w:color="000000" w:fill="F7E9E7"/>
            <w:vAlign w:val="center"/>
            <w:hideMark/>
          </w:tcPr>
          <w:p w14:paraId="3C7FC745" w14:textId="77777777" w:rsidR="00DB020B" w:rsidRPr="00A4134B" w:rsidRDefault="00DB020B" w:rsidP="00BE1C22">
            <w:pPr>
              <w:jc w:val="left"/>
              <w:rPr>
                <w:ins w:id="4146" w:author="Erlie Hasam Morfin Zavalza" w:date="2014-11-21T19:13:00Z"/>
                <w:rFonts w:ascii="Perpetua" w:hAnsi="Perpetua"/>
                <w:color w:val="000000"/>
                <w:sz w:val="16"/>
                <w:szCs w:val="24"/>
                <w:lang w:val="es-MX" w:eastAsia="es-MX"/>
              </w:rPr>
            </w:pPr>
            <w:ins w:id="4147" w:author="Erlie Hasam Morfin Zavalza" w:date="2014-11-21T19:13:00Z">
              <w:r w:rsidRPr="00A4134B">
                <w:rPr>
                  <w:rFonts w:ascii="Perpetua" w:hAnsi="Perpetua"/>
                  <w:color w:val="000000"/>
                  <w:sz w:val="16"/>
                  <w:szCs w:val="24"/>
                  <w:lang w:val="es-MX" w:eastAsia="es-MX"/>
                </w:rPr>
                <w:t>2</w:t>
              </w:r>
            </w:ins>
          </w:p>
        </w:tc>
        <w:tc>
          <w:tcPr>
            <w:tcW w:w="0" w:type="auto"/>
            <w:tcBorders>
              <w:top w:val="nil"/>
              <w:left w:val="nil"/>
              <w:bottom w:val="single" w:sz="4" w:space="0" w:color="auto"/>
              <w:right w:val="single" w:sz="4" w:space="0" w:color="auto"/>
            </w:tcBorders>
            <w:shd w:val="clear" w:color="000000" w:fill="F7E9E7"/>
            <w:vAlign w:val="center"/>
            <w:hideMark/>
          </w:tcPr>
          <w:p w14:paraId="0D0C7936" w14:textId="77777777" w:rsidR="00DB020B" w:rsidRPr="00A4134B" w:rsidRDefault="00DB020B" w:rsidP="00BE1C22">
            <w:pPr>
              <w:jc w:val="left"/>
              <w:rPr>
                <w:ins w:id="4148" w:author="Erlie Hasam Morfin Zavalza" w:date="2014-11-21T19:13:00Z"/>
                <w:rFonts w:ascii="Perpetua" w:hAnsi="Perpetua"/>
                <w:color w:val="000000"/>
                <w:sz w:val="16"/>
                <w:szCs w:val="24"/>
                <w:lang w:val="es-MX" w:eastAsia="es-MX"/>
              </w:rPr>
            </w:pPr>
            <w:ins w:id="4149" w:author="Erlie Hasam Morfin Zavalza" w:date="2014-11-21T19:13:00Z">
              <w:r w:rsidRPr="00A4134B">
                <w:rPr>
                  <w:rFonts w:ascii="Perpetua" w:hAnsi="Perpetua"/>
                  <w:color w:val="000000"/>
                  <w:sz w:val="16"/>
                  <w:szCs w:val="24"/>
                  <w:lang w:val="es-MX" w:eastAsia="es-MX"/>
                </w:rPr>
                <w:t>120,000</w:t>
              </w:r>
            </w:ins>
          </w:p>
        </w:tc>
        <w:tc>
          <w:tcPr>
            <w:tcW w:w="0" w:type="auto"/>
            <w:tcBorders>
              <w:top w:val="nil"/>
              <w:left w:val="nil"/>
              <w:bottom w:val="single" w:sz="4" w:space="0" w:color="auto"/>
              <w:right w:val="single" w:sz="4" w:space="0" w:color="auto"/>
            </w:tcBorders>
            <w:shd w:val="clear" w:color="000000" w:fill="F7E9E7"/>
            <w:vAlign w:val="center"/>
            <w:hideMark/>
          </w:tcPr>
          <w:p w14:paraId="3292C99C" w14:textId="77777777" w:rsidR="00DB020B" w:rsidRPr="00A4134B" w:rsidRDefault="00DB020B" w:rsidP="00BE1C22">
            <w:pPr>
              <w:jc w:val="left"/>
              <w:rPr>
                <w:ins w:id="4150" w:author="Erlie Hasam Morfin Zavalza" w:date="2014-11-21T19:13:00Z"/>
                <w:rFonts w:ascii="Perpetua" w:hAnsi="Perpetua"/>
                <w:color w:val="000000"/>
                <w:sz w:val="16"/>
                <w:szCs w:val="24"/>
                <w:lang w:val="es-MX" w:eastAsia="es-MX"/>
              </w:rPr>
            </w:pPr>
            <w:ins w:id="4151" w:author="Erlie Hasam Morfin Zavalza" w:date="2014-11-21T19:13:00Z">
              <w:r w:rsidRPr="00A4134B">
                <w:rPr>
                  <w:rFonts w:ascii="Perpetua" w:hAnsi="Perpetua"/>
                  <w:color w:val="000000"/>
                  <w:sz w:val="16"/>
                  <w:szCs w:val="24"/>
                  <w:lang w:val="es-MX" w:eastAsia="es-MX"/>
                </w:rPr>
                <w:t>240,000</w:t>
              </w:r>
            </w:ins>
          </w:p>
        </w:tc>
      </w:tr>
      <w:tr w:rsidR="00DB020B" w:rsidRPr="00A4134B" w14:paraId="53FE9E34" w14:textId="77777777" w:rsidTr="00BE1C22">
        <w:trPr>
          <w:trHeight w:val="330"/>
          <w:ins w:id="4152" w:author="Erlie Hasam Morfin Zavalza" w:date="2014-11-21T19:13: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61B59FD4" w14:textId="77777777" w:rsidR="00DB020B" w:rsidRPr="00A4134B" w:rsidRDefault="00DB020B" w:rsidP="00BE1C22">
            <w:pPr>
              <w:jc w:val="center"/>
              <w:rPr>
                <w:ins w:id="4153" w:author="Erlie Hasam Morfin Zavalza" w:date="2014-11-21T19:13:00Z"/>
                <w:rFonts w:ascii="Perpetua" w:hAnsi="Perpetua"/>
                <w:color w:val="000000"/>
                <w:sz w:val="16"/>
                <w:szCs w:val="24"/>
                <w:lang w:val="es-MX" w:eastAsia="es-MX"/>
              </w:rPr>
            </w:pPr>
            <w:ins w:id="4154" w:author="Erlie Hasam Morfin Zavalza" w:date="2014-11-21T19:13:00Z">
              <w:r w:rsidRPr="00A4134B">
                <w:rPr>
                  <w:rFonts w:ascii="Perpetua" w:hAnsi="Perpetua"/>
                  <w:color w:val="000000"/>
                  <w:sz w:val="16"/>
                  <w:szCs w:val="24"/>
                  <w:lang w:val="es-MX" w:eastAsia="es-MX"/>
                </w:rPr>
                <w:t>Repartidor</w:t>
              </w:r>
            </w:ins>
          </w:p>
        </w:tc>
        <w:tc>
          <w:tcPr>
            <w:tcW w:w="0" w:type="auto"/>
            <w:tcBorders>
              <w:top w:val="nil"/>
              <w:left w:val="nil"/>
              <w:bottom w:val="single" w:sz="4" w:space="0" w:color="auto"/>
              <w:right w:val="single" w:sz="4" w:space="0" w:color="auto"/>
            </w:tcBorders>
            <w:shd w:val="clear" w:color="000000" w:fill="F7E9E7"/>
            <w:vAlign w:val="center"/>
            <w:hideMark/>
          </w:tcPr>
          <w:p w14:paraId="0FC185D3" w14:textId="77777777" w:rsidR="00DB020B" w:rsidRPr="00A4134B" w:rsidRDefault="00DB020B" w:rsidP="00BE1C22">
            <w:pPr>
              <w:jc w:val="left"/>
              <w:rPr>
                <w:ins w:id="4155" w:author="Erlie Hasam Morfin Zavalza" w:date="2014-11-21T19:13:00Z"/>
                <w:rFonts w:ascii="Perpetua" w:hAnsi="Perpetua"/>
                <w:color w:val="000000"/>
                <w:sz w:val="16"/>
                <w:szCs w:val="24"/>
                <w:lang w:val="es-MX" w:eastAsia="es-MX"/>
              </w:rPr>
            </w:pPr>
            <w:ins w:id="4156" w:author="Erlie Hasam Morfin Zavalza" w:date="2014-11-21T19:13:00Z">
              <w:r w:rsidRPr="00A4134B">
                <w:rPr>
                  <w:rFonts w:ascii="Perpetua" w:hAnsi="Perpetua"/>
                  <w:color w:val="000000"/>
                  <w:sz w:val="16"/>
                  <w:szCs w:val="24"/>
                  <w:lang w:val="es-MX" w:eastAsia="es-MX"/>
                </w:rPr>
                <w:t>1</w:t>
              </w:r>
            </w:ins>
          </w:p>
        </w:tc>
        <w:tc>
          <w:tcPr>
            <w:tcW w:w="0" w:type="auto"/>
            <w:tcBorders>
              <w:top w:val="nil"/>
              <w:left w:val="nil"/>
              <w:bottom w:val="single" w:sz="4" w:space="0" w:color="auto"/>
              <w:right w:val="single" w:sz="4" w:space="0" w:color="auto"/>
            </w:tcBorders>
            <w:shd w:val="clear" w:color="000000" w:fill="F7E9E7"/>
            <w:vAlign w:val="center"/>
            <w:hideMark/>
          </w:tcPr>
          <w:p w14:paraId="0E37A228" w14:textId="77777777" w:rsidR="00DB020B" w:rsidRPr="00A4134B" w:rsidRDefault="00DB020B" w:rsidP="00BE1C22">
            <w:pPr>
              <w:jc w:val="left"/>
              <w:rPr>
                <w:ins w:id="4157" w:author="Erlie Hasam Morfin Zavalza" w:date="2014-11-21T19:13:00Z"/>
                <w:rFonts w:ascii="Perpetua" w:hAnsi="Perpetua"/>
                <w:color w:val="000000"/>
                <w:sz w:val="16"/>
                <w:szCs w:val="24"/>
                <w:lang w:val="es-MX" w:eastAsia="es-MX"/>
              </w:rPr>
            </w:pPr>
            <w:ins w:id="4158" w:author="Erlie Hasam Morfin Zavalza" w:date="2014-11-21T19:13:00Z">
              <w:r w:rsidRPr="00A4134B">
                <w:rPr>
                  <w:rFonts w:ascii="Perpetua" w:hAnsi="Perpetua"/>
                  <w:color w:val="000000"/>
                  <w:sz w:val="16"/>
                  <w:szCs w:val="24"/>
                  <w:lang w:val="es-MX" w:eastAsia="es-MX"/>
                </w:rPr>
                <w:t>80,000</w:t>
              </w:r>
            </w:ins>
          </w:p>
        </w:tc>
        <w:tc>
          <w:tcPr>
            <w:tcW w:w="0" w:type="auto"/>
            <w:tcBorders>
              <w:top w:val="nil"/>
              <w:left w:val="nil"/>
              <w:bottom w:val="single" w:sz="4" w:space="0" w:color="auto"/>
              <w:right w:val="single" w:sz="4" w:space="0" w:color="auto"/>
            </w:tcBorders>
            <w:shd w:val="clear" w:color="000000" w:fill="F7E9E7"/>
            <w:vAlign w:val="center"/>
            <w:hideMark/>
          </w:tcPr>
          <w:p w14:paraId="07549C58" w14:textId="77777777" w:rsidR="00DB020B" w:rsidRPr="00A4134B" w:rsidRDefault="00DB020B" w:rsidP="00BE1C22">
            <w:pPr>
              <w:jc w:val="left"/>
              <w:rPr>
                <w:ins w:id="4159" w:author="Erlie Hasam Morfin Zavalza" w:date="2014-11-21T19:13:00Z"/>
                <w:rFonts w:ascii="Perpetua" w:hAnsi="Perpetua"/>
                <w:color w:val="000000"/>
                <w:sz w:val="16"/>
                <w:szCs w:val="24"/>
                <w:lang w:val="es-MX" w:eastAsia="es-MX"/>
              </w:rPr>
            </w:pPr>
            <w:ins w:id="4160" w:author="Erlie Hasam Morfin Zavalza" w:date="2014-11-21T19:13:00Z">
              <w:r w:rsidRPr="00A4134B">
                <w:rPr>
                  <w:rFonts w:ascii="Perpetua" w:hAnsi="Perpetua"/>
                  <w:color w:val="000000"/>
                  <w:sz w:val="16"/>
                  <w:szCs w:val="24"/>
                  <w:lang w:val="es-MX" w:eastAsia="es-MX"/>
                </w:rPr>
                <w:t>80,000</w:t>
              </w:r>
            </w:ins>
          </w:p>
        </w:tc>
      </w:tr>
      <w:tr w:rsidR="00DB020B" w:rsidRPr="00A4134B" w14:paraId="398BF61D" w14:textId="77777777" w:rsidTr="00BE1C22">
        <w:trPr>
          <w:trHeight w:val="330"/>
          <w:ins w:id="4161" w:author="Erlie Hasam Morfin Zavalza" w:date="2014-11-21T19:13: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6A08209B" w14:textId="77777777" w:rsidR="00DB020B" w:rsidRPr="00A4134B" w:rsidRDefault="00DB020B" w:rsidP="00BE1C22">
            <w:pPr>
              <w:jc w:val="center"/>
              <w:rPr>
                <w:ins w:id="4162" w:author="Erlie Hasam Morfin Zavalza" w:date="2014-11-21T19:13:00Z"/>
                <w:rFonts w:ascii="Perpetua" w:hAnsi="Perpetua"/>
                <w:color w:val="000000"/>
                <w:sz w:val="16"/>
                <w:szCs w:val="24"/>
                <w:lang w:val="es-MX" w:eastAsia="es-MX"/>
              </w:rPr>
            </w:pPr>
            <w:ins w:id="4163" w:author="Erlie Hasam Morfin Zavalza" w:date="2014-11-21T19:13:00Z">
              <w:r w:rsidRPr="00A4134B">
                <w:rPr>
                  <w:rFonts w:ascii="Perpetua" w:hAnsi="Perpetua"/>
                  <w:color w:val="000000"/>
                  <w:sz w:val="16"/>
                  <w:szCs w:val="24"/>
                  <w:lang w:val="es-MX" w:eastAsia="es-MX"/>
                </w:rPr>
                <w:t>Contador de Planta</w:t>
              </w:r>
            </w:ins>
          </w:p>
        </w:tc>
        <w:tc>
          <w:tcPr>
            <w:tcW w:w="0" w:type="auto"/>
            <w:tcBorders>
              <w:top w:val="nil"/>
              <w:left w:val="nil"/>
              <w:bottom w:val="single" w:sz="4" w:space="0" w:color="auto"/>
              <w:right w:val="single" w:sz="4" w:space="0" w:color="auto"/>
            </w:tcBorders>
            <w:shd w:val="clear" w:color="000000" w:fill="F7E9E7"/>
            <w:vAlign w:val="center"/>
            <w:hideMark/>
          </w:tcPr>
          <w:p w14:paraId="54D7D3D7" w14:textId="77777777" w:rsidR="00DB020B" w:rsidRPr="00A4134B" w:rsidRDefault="00DB020B" w:rsidP="00BE1C22">
            <w:pPr>
              <w:jc w:val="left"/>
              <w:rPr>
                <w:ins w:id="4164" w:author="Erlie Hasam Morfin Zavalza" w:date="2014-11-21T19:13:00Z"/>
                <w:rFonts w:ascii="Perpetua" w:hAnsi="Perpetua"/>
                <w:color w:val="000000"/>
                <w:sz w:val="16"/>
                <w:szCs w:val="24"/>
                <w:lang w:val="es-MX" w:eastAsia="es-MX"/>
              </w:rPr>
            </w:pPr>
            <w:ins w:id="4165" w:author="Erlie Hasam Morfin Zavalza" w:date="2014-11-21T19:13:00Z">
              <w:r w:rsidRPr="00A4134B">
                <w:rPr>
                  <w:rFonts w:ascii="Perpetua" w:hAnsi="Perpetua"/>
                  <w:color w:val="000000"/>
                  <w:sz w:val="16"/>
                  <w:szCs w:val="24"/>
                  <w:lang w:val="es-MX" w:eastAsia="es-MX"/>
                </w:rPr>
                <w:t>1</w:t>
              </w:r>
            </w:ins>
          </w:p>
        </w:tc>
        <w:tc>
          <w:tcPr>
            <w:tcW w:w="0" w:type="auto"/>
            <w:tcBorders>
              <w:top w:val="nil"/>
              <w:left w:val="nil"/>
              <w:bottom w:val="single" w:sz="4" w:space="0" w:color="auto"/>
              <w:right w:val="single" w:sz="4" w:space="0" w:color="auto"/>
            </w:tcBorders>
            <w:shd w:val="clear" w:color="000000" w:fill="F7E9E7"/>
            <w:vAlign w:val="center"/>
            <w:hideMark/>
          </w:tcPr>
          <w:p w14:paraId="76E6D0C5" w14:textId="77777777" w:rsidR="00DB020B" w:rsidRPr="00A4134B" w:rsidRDefault="00DB020B" w:rsidP="00BE1C22">
            <w:pPr>
              <w:jc w:val="left"/>
              <w:rPr>
                <w:ins w:id="4166" w:author="Erlie Hasam Morfin Zavalza" w:date="2014-11-21T19:13:00Z"/>
                <w:rFonts w:ascii="Perpetua" w:hAnsi="Perpetua"/>
                <w:color w:val="000000"/>
                <w:sz w:val="16"/>
                <w:szCs w:val="24"/>
                <w:lang w:val="es-MX" w:eastAsia="es-MX"/>
              </w:rPr>
            </w:pPr>
            <w:ins w:id="4167" w:author="Erlie Hasam Morfin Zavalza" w:date="2014-11-21T19:13:00Z">
              <w:r w:rsidRPr="00A4134B">
                <w:rPr>
                  <w:rFonts w:ascii="Perpetua" w:hAnsi="Perpetua"/>
                  <w:color w:val="000000"/>
                  <w:sz w:val="16"/>
                  <w:szCs w:val="24"/>
                  <w:lang w:val="es-MX" w:eastAsia="es-MX"/>
                </w:rPr>
                <w:t>21,328</w:t>
              </w:r>
            </w:ins>
          </w:p>
        </w:tc>
        <w:tc>
          <w:tcPr>
            <w:tcW w:w="0" w:type="auto"/>
            <w:tcBorders>
              <w:top w:val="nil"/>
              <w:left w:val="nil"/>
              <w:bottom w:val="single" w:sz="4" w:space="0" w:color="auto"/>
              <w:right w:val="single" w:sz="4" w:space="0" w:color="auto"/>
            </w:tcBorders>
            <w:shd w:val="clear" w:color="000000" w:fill="F7E9E7"/>
            <w:vAlign w:val="center"/>
            <w:hideMark/>
          </w:tcPr>
          <w:p w14:paraId="0FE40477" w14:textId="77777777" w:rsidR="00DB020B" w:rsidRPr="00A4134B" w:rsidRDefault="00DB020B" w:rsidP="00BE1C22">
            <w:pPr>
              <w:jc w:val="left"/>
              <w:rPr>
                <w:ins w:id="4168" w:author="Erlie Hasam Morfin Zavalza" w:date="2014-11-21T19:13:00Z"/>
                <w:rFonts w:ascii="Perpetua" w:hAnsi="Perpetua"/>
                <w:color w:val="000000"/>
                <w:sz w:val="16"/>
                <w:szCs w:val="24"/>
                <w:lang w:val="es-MX" w:eastAsia="es-MX"/>
              </w:rPr>
            </w:pPr>
            <w:ins w:id="4169" w:author="Erlie Hasam Morfin Zavalza" w:date="2014-11-21T19:13:00Z">
              <w:r w:rsidRPr="00A4134B">
                <w:rPr>
                  <w:rFonts w:ascii="Perpetua" w:hAnsi="Perpetua"/>
                  <w:color w:val="000000"/>
                  <w:sz w:val="16"/>
                  <w:szCs w:val="24"/>
                  <w:lang w:val="es-MX" w:eastAsia="es-MX"/>
                </w:rPr>
                <w:t>21,328</w:t>
              </w:r>
            </w:ins>
          </w:p>
        </w:tc>
      </w:tr>
      <w:tr w:rsidR="00DB020B" w:rsidRPr="00A4134B" w14:paraId="764A014A" w14:textId="77777777" w:rsidTr="00BE1C22">
        <w:trPr>
          <w:trHeight w:val="330"/>
          <w:ins w:id="4170" w:author="Erlie Hasam Morfin Zavalza" w:date="2014-11-21T19:13:00Z"/>
        </w:trPr>
        <w:tc>
          <w:tcPr>
            <w:tcW w:w="0" w:type="auto"/>
            <w:gridSpan w:val="3"/>
            <w:tcBorders>
              <w:top w:val="single" w:sz="4" w:space="0" w:color="auto"/>
              <w:left w:val="single" w:sz="4" w:space="0" w:color="auto"/>
              <w:bottom w:val="single" w:sz="4" w:space="0" w:color="auto"/>
              <w:right w:val="single" w:sz="4" w:space="0" w:color="auto"/>
            </w:tcBorders>
            <w:shd w:val="clear" w:color="000000" w:fill="EFCFCC"/>
            <w:vAlign w:val="center"/>
            <w:hideMark/>
          </w:tcPr>
          <w:p w14:paraId="496D88CE" w14:textId="77777777" w:rsidR="00DB020B" w:rsidRPr="00A4134B" w:rsidRDefault="00DB020B" w:rsidP="00BE1C22">
            <w:pPr>
              <w:jc w:val="center"/>
              <w:rPr>
                <w:ins w:id="4171" w:author="Erlie Hasam Morfin Zavalza" w:date="2014-11-21T19:13:00Z"/>
                <w:rFonts w:ascii="Perpetua" w:hAnsi="Perpetua"/>
                <w:color w:val="000000"/>
                <w:sz w:val="16"/>
                <w:szCs w:val="24"/>
                <w:lang w:val="es-MX" w:eastAsia="es-MX"/>
              </w:rPr>
            </w:pPr>
            <w:ins w:id="4172" w:author="Erlie Hasam Morfin Zavalza" w:date="2014-11-21T19:13:00Z">
              <w:r w:rsidRPr="00A4134B">
                <w:rPr>
                  <w:rFonts w:ascii="Perpetua" w:hAnsi="Perpetua"/>
                  <w:color w:val="000000"/>
                  <w:sz w:val="16"/>
                  <w:szCs w:val="24"/>
                  <w:lang w:val="es-MX" w:eastAsia="es-MX"/>
                </w:rPr>
                <w:t>Total</w:t>
              </w:r>
            </w:ins>
          </w:p>
        </w:tc>
        <w:tc>
          <w:tcPr>
            <w:tcW w:w="0" w:type="auto"/>
            <w:tcBorders>
              <w:top w:val="nil"/>
              <w:left w:val="nil"/>
              <w:bottom w:val="single" w:sz="4" w:space="0" w:color="auto"/>
              <w:right w:val="single" w:sz="4" w:space="0" w:color="auto"/>
            </w:tcBorders>
            <w:shd w:val="clear" w:color="000000" w:fill="EFCFCC"/>
            <w:vAlign w:val="center"/>
            <w:hideMark/>
          </w:tcPr>
          <w:p w14:paraId="0A26319D" w14:textId="77777777" w:rsidR="00DB020B" w:rsidRPr="00A4134B" w:rsidRDefault="00DB020B" w:rsidP="00BE1C22">
            <w:pPr>
              <w:jc w:val="left"/>
              <w:rPr>
                <w:ins w:id="4173" w:author="Erlie Hasam Morfin Zavalza" w:date="2014-11-21T19:13:00Z"/>
                <w:rFonts w:ascii="Calibri" w:hAnsi="Calibri"/>
                <w:b/>
                <w:bCs/>
                <w:color w:val="000000"/>
                <w:sz w:val="16"/>
                <w:szCs w:val="22"/>
                <w:lang w:val="es-MX" w:eastAsia="es-MX"/>
              </w:rPr>
            </w:pPr>
            <w:ins w:id="4174" w:author="Erlie Hasam Morfin Zavalza" w:date="2014-11-21T19:13:00Z">
              <w:r w:rsidRPr="00A4134B">
                <w:rPr>
                  <w:rFonts w:ascii="Calibri" w:hAnsi="Calibri"/>
                  <w:b/>
                  <w:bCs/>
                  <w:color w:val="000000"/>
                  <w:sz w:val="16"/>
                  <w:szCs w:val="22"/>
                  <w:lang w:val="es-MX" w:eastAsia="es-MX"/>
                </w:rPr>
                <w:t>341,328</w:t>
              </w:r>
            </w:ins>
          </w:p>
        </w:tc>
      </w:tr>
    </w:tbl>
    <w:p w14:paraId="03FF5823" w14:textId="77777777" w:rsidR="00622BD5" w:rsidRDefault="00622BD5" w:rsidP="00622BD5">
      <w:pPr>
        <w:pStyle w:val="Ttulo3"/>
        <w:rPr>
          <w:ins w:id="4175" w:author="Erlie Hasam Morfin Zavalza" w:date="2014-11-07T22:41:00Z"/>
          <w:lang w:val="es-MX"/>
        </w:rPr>
      </w:pPr>
      <w:ins w:id="4176" w:author="Erlie Hasam Morfin Zavalza" w:date="2014-11-07T22:41:00Z">
        <w:r>
          <w:rPr>
            <w:lang w:val="es-MX"/>
          </w:rPr>
          <w:t>CALENDARIO DE REINVERSIONES EN MAQUINARIA</w:t>
        </w:r>
      </w:ins>
    </w:p>
    <w:tbl>
      <w:tblPr>
        <w:tblW w:w="0" w:type="auto"/>
        <w:tblCellMar>
          <w:left w:w="70" w:type="dxa"/>
          <w:right w:w="70" w:type="dxa"/>
        </w:tblCellMar>
        <w:tblLook w:val="04A0" w:firstRow="1" w:lastRow="0" w:firstColumn="1" w:lastColumn="0" w:noHBand="0" w:noVBand="1"/>
        <w:tblPrChange w:id="4177" w:author="Erlie Hasam Morfin Zavalza" w:date="2014-11-23T00:12:00Z">
          <w:tblPr>
            <w:tblW w:w="8709" w:type="dxa"/>
            <w:tblCellMar>
              <w:left w:w="70" w:type="dxa"/>
              <w:right w:w="70" w:type="dxa"/>
            </w:tblCellMar>
            <w:tblLook w:val="04A0" w:firstRow="1" w:lastRow="0" w:firstColumn="1" w:lastColumn="0" w:noHBand="0" w:noVBand="1"/>
          </w:tblPr>
        </w:tblPrChange>
      </w:tblPr>
      <w:tblGrid>
        <w:gridCol w:w="1541"/>
        <w:gridCol w:w="1386"/>
        <w:gridCol w:w="1386"/>
        <w:gridCol w:w="1386"/>
        <w:gridCol w:w="1386"/>
        <w:gridCol w:w="1386"/>
        <w:tblGridChange w:id="4178">
          <w:tblGrid>
            <w:gridCol w:w="1541"/>
            <w:gridCol w:w="1386"/>
            <w:gridCol w:w="1386"/>
            <w:gridCol w:w="1386"/>
            <w:gridCol w:w="1386"/>
            <w:gridCol w:w="1386"/>
            <w:gridCol w:w="238"/>
          </w:tblGrid>
        </w:tblGridChange>
      </w:tblGrid>
      <w:tr w:rsidR="00F44BE5" w:rsidRPr="00F44BE5" w14:paraId="07C34072" w14:textId="77777777" w:rsidTr="00F44BE5">
        <w:trPr>
          <w:trHeight w:val="510"/>
          <w:ins w:id="4179" w:author="Erlie Hasam Morfin Zavalza" w:date="2014-11-23T00:12:00Z"/>
          <w:trPrChange w:id="4180" w:author="Erlie Hasam Morfin Zavalza" w:date="2014-11-23T00:12:00Z">
            <w:trPr>
              <w:trHeight w:val="510"/>
            </w:trPr>
          </w:trPrChange>
        </w:trPr>
        <w:tc>
          <w:tcPr>
            <w:tcW w:w="0" w:type="auto"/>
            <w:gridSpan w:val="6"/>
            <w:tcBorders>
              <w:top w:val="single" w:sz="4" w:space="0" w:color="auto"/>
              <w:left w:val="single" w:sz="4" w:space="0" w:color="auto"/>
              <w:bottom w:val="single" w:sz="4" w:space="0" w:color="auto"/>
              <w:right w:val="single" w:sz="4" w:space="0" w:color="auto"/>
            </w:tcBorders>
            <w:shd w:val="clear" w:color="000000" w:fill="D34817"/>
            <w:vAlign w:val="center"/>
            <w:hideMark/>
            <w:tcPrChange w:id="4181" w:author="Erlie Hasam Morfin Zavalza" w:date="2014-11-23T00:12:00Z">
              <w:tcPr>
                <w:tcW w:w="8709" w:type="dxa"/>
                <w:gridSpan w:val="7"/>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40D35DD3" w14:textId="77777777" w:rsidR="00F44BE5" w:rsidRPr="00F44BE5" w:rsidRDefault="00F44BE5" w:rsidP="00F44BE5">
            <w:pPr>
              <w:jc w:val="center"/>
              <w:rPr>
                <w:ins w:id="4182" w:author="Erlie Hasam Morfin Zavalza" w:date="2014-11-23T00:12:00Z"/>
                <w:rFonts w:ascii="Perpetua" w:hAnsi="Perpetua"/>
                <w:b/>
                <w:bCs/>
                <w:color w:val="FFFFFF"/>
                <w:sz w:val="18"/>
                <w:szCs w:val="36"/>
                <w:lang w:val="es-MX" w:eastAsia="es-MX"/>
                <w:rPrChange w:id="4183" w:author="Erlie Hasam Morfin Zavalza" w:date="2014-11-23T00:12:00Z">
                  <w:rPr>
                    <w:ins w:id="4184" w:author="Erlie Hasam Morfin Zavalza" w:date="2014-11-23T00:12:00Z"/>
                    <w:rFonts w:ascii="Perpetua" w:hAnsi="Perpetua"/>
                    <w:b/>
                    <w:bCs/>
                    <w:color w:val="FFFFFF"/>
                    <w:sz w:val="36"/>
                    <w:szCs w:val="36"/>
                    <w:lang w:val="es-MX" w:eastAsia="es-MX"/>
                  </w:rPr>
                </w:rPrChange>
              </w:rPr>
            </w:pPr>
            <w:ins w:id="4185" w:author="Erlie Hasam Morfin Zavalza" w:date="2014-11-23T00:12:00Z">
              <w:r w:rsidRPr="00F44BE5">
                <w:rPr>
                  <w:rFonts w:ascii="Perpetua" w:hAnsi="Perpetua"/>
                  <w:b/>
                  <w:bCs/>
                  <w:color w:val="FFFFFF"/>
                  <w:sz w:val="18"/>
                  <w:szCs w:val="36"/>
                  <w:lang w:val="es-MX" w:eastAsia="es-MX"/>
                  <w:rPrChange w:id="4186" w:author="Erlie Hasam Morfin Zavalza" w:date="2014-11-23T00:12:00Z">
                    <w:rPr>
                      <w:rFonts w:ascii="Perpetua" w:hAnsi="Perpetua"/>
                      <w:b/>
                      <w:bCs/>
                      <w:color w:val="FFFFFF"/>
                      <w:sz w:val="36"/>
                      <w:szCs w:val="36"/>
                      <w:lang w:val="es-MX" w:eastAsia="es-MX"/>
                    </w:rPr>
                  </w:rPrChange>
                </w:rPr>
                <w:t xml:space="preserve">Calendario de reinversiones en maquinaria </w:t>
              </w:r>
            </w:ins>
          </w:p>
        </w:tc>
      </w:tr>
      <w:tr w:rsidR="00F44BE5" w:rsidRPr="00F44BE5" w14:paraId="104EF9E6" w14:textId="77777777" w:rsidTr="00F44BE5">
        <w:trPr>
          <w:trHeight w:val="330"/>
          <w:ins w:id="4187" w:author="Erlie Hasam Morfin Zavalza" w:date="2014-11-23T00:12:00Z"/>
        </w:trPr>
        <w:tc>
          <w:tcPr>
            <w:tcW w:w="0" w:type="auto"/>
            <w:tcBorders>
              <w:top w:val="nil"/>
              <w:left w:val="single" w:sz="4" w:space="0" w:color="auto"/>
              <w:bottom w:val="single" w:sz="4" w:space="0" w:color="auto"/>
              <w:right w:val="single" w:sz="4" w:space="0" w:color="auto"/>
            </w:tcBorders>
            <w:shd w:val="clear" w:color="000000" w:fill="EFCFCC"/>
            <w:vAlign w:val="center"/>
            <w:hideMark/>
          </w:tcPr>
          <w:p w14:paraId="688C1241" w14:textId="77777777" w:rsidR="00F44BE5" w:rsidRPr="00F44BE5" w:rsidRDefault="00F44BE5" w:rsidP="00F44BE5">
            <w:pPr>
              <w:jc w:val="center"/>
              <w:rPr>
                <w:ins w:id="4188" w:author="Erlie Hasam Morfin Zavalza" w:date="2014-11-23T00:12:00Z"/>
                <w:rFonts w:ascii="Perpetua" w:hAnsi="Perpetua"/>
                <w:b/>
                <w:bCs/>
                <w:color w:val="000000"/>
                <w:sz w:val="18"/>
                <w:szCs w:val="24"/>
                <w:lang w:val="es-MX" w:eastAsia="es-MX"/>
                <w:rPrChange w:id="4189" w:author="Erlie Hasam Morfin Zavalza" w:date="2014-11-23T00:12:00Z">
                  <w:rPr>
                    <w:ins w:id="4190" w:author="Erlie Hasam Morfin Zavalza" w:date="2014-11-23T00:12:00Z"/>
                    <w:rFonts w:ascii="Perpetua" w:hAnsi="Perpetua"/>
                    <w:b/>
                    <w:bCs/>
                    <w:color w:val="000000"/>
                    <w:szCs w:val="24"/>
                    <w:lang w:val="es-MX" w:eastAsia="es-MX"/>
                  </w:rPr>
                </w:rPrChange>
              </w:rPr>
            </w:pPr>
            <w:ins w:id="4191" w:author="Erlie Hasam Morfin Zavalza" w:date="2014-11-23T00:12:00Z">
              <w:r w:rsidRPr="00F44BE5">
                <w:rPr>
                  <w:rFonts w:ascii="Perpetua" w:hAnsi="Perpetua"/>
                  <w:b/>
                  <w:bCs/>
                  <w:color w:val="000000"/>
                  <w:sz w:val="18"/>
                  <w:szCs w:val="24"/>
                  <w:lang w:val="es-MX" w:eastAsia="es-MX"/>
                  <w:rPrChange w:id="4192" w:author="Erlie Hasam Morfin Zavalza" w:date="2014-11-23T00:12:00Z">
                    <w:rPr>
                      <w:rFonts w:ascii="Perpetua" w:hAnsi="Perpetua"/>
                      <w:b/>
                      <w:bCs/>
                      <w:color w:val="000000"/>
                      <w:szCs w:val="24"/>
                      <w:lang w:val="es-MX" w:eastAsia="es-MX"/>
                    </w:rPr>
                  </w:rPrChange>
                </w:rPr>
                <w:t>Máquina</w:t>
              </w:r>
            </w:ins>
          </w:p>
        </w:tc>
        <w:tc>
          <w:tcPr>
            <w:tcW w:w="0" w:type="auto"/>
            <w:tcBorders>
              <w:top w:val="nil"/>
              <w:left w:val="nil"/>
              <w:bottom w:val="single" w:sz="4" w:space="0" w:color="auto"/>
              <w:right w:val="single" w:sz="4" w:space="0" w:color="auto"/>
            </w:tcBorders>
            <w:shd w:val="clear" w:color="000000" w:fill="EFCFCC"/>
            <w:vAlign w:val="center"/>
            <w:hideMark/>
          </w:tcPr>
          <w:p w14:paraId="60A53455" w14:textId="77777777" w:rsidR="00F44BE5" w:rsidRPr="00F44BE5" w:rsidRDefault="00F44BE5" w:rsidP="00F44BE5">
            <w:pPr>
              <w:jc w:val="center"/>
              <w:rPr>
                <w:ins w:id="4193" w:author="Erlie Hasam Morfin Zavalza" w:date="2014-11-23T00:12:00Z"/>
                <w:rFonts w:ascii="Perpetua" w:hAnsi="Perpetua"/>
                <w:b/>
                <w:bCs/>
                <w:color w:val="000000"/>
                <w:sz w:val="18"/>
                <w:szCs w:val="24"/>
                <w:lang w:val="es-MX" w:eastAsia="es-MX"/>
                <w:rPrChange w:id="4194" w:author="Erlie Hasam Morfin Zavalza" w:date="2014-11-23T00:12:00Z">
                  <w:rPr>
                    <w:ins w:id="4195" w:author="Erlie Hasam Morfin Zavalza" w:date="2014-11-23T00:12:00Z"/>
                    <w:rFonts w:ascii="Perpetua" w:hAnsi="Perpetua"/>
                    <w:b/>
                    <w:bCs/>
                    <w:color w:val="000000"/>
                    <w:szCs w:val="24"/>
                    <w:lang w:val="es-MX" w:eastAsia="es-MX"/>
                  </w:rPr>
                </w:rPrChange>
              </w:rPr>
            </w:pPr>
            <w:ins w:id="4196" w:author="Erlie Hasam Morfin Zavalza" w:date="2014-11-23T00:12:00Z">
              <w:r w:rsidRPr="00F44BE5">
                <w:rPr>
                  <w:rFonts w:ascii="Perpetua" w:hAnsi="Perpetua"/>
                  <w:b/>
                  <w:bCs/>
                  <w:color w:val="000000"/>
                  <w:sz w:val="18"/>
                  <w:szCs w:val="24"/>
                  <w:lang w:val="es-MX" w:eastAsia="es-MX"/>
                  <w:rPrChange w:id="4197" w:author="Erlie Hasam Morfin Zavalza" w:date="2014-11-23T00:12:00Z">
                    <w:rPr>
                      <w:rFonts w:ascii="Perpetua" w:hAnsi="Perpetua"/>
                      <w:b/>
                      <w:bCs/>
                      <w:color w:val="000000"/>
                      <w:szCs w:val="24"/>
                      <w:lang w:val="es-MX" w:eastAsia="es-MX"/>
                    </w:rPr>
                  </w:rPrChange>
                </w:rPr>
                <w:t>2015</w:t>
              </w:r>
            </w:ins>
          </w:p>
        </w:tc>
        <w:tc>
          <w:tcPr>
            <w:tcW w:w="0" w:type="auto"/>
            <w:tcBorders>
              <w:top w:val="nil"/>
              <w:left w:val="nil"/>
              <w:bottom w:val="single" w:sz="4" w:space="0" w:color="auto"/>
              <w:right w:val="single" w:sz="4" w:space="0" w:color="auto"/>
            </w:tcBorders>
            <w:shd w:val="clear" w:color="000000" w:fill="EFCFCC"/>
            <w:vAlign w:val="center"/>
            <w:hideMark/>
          </w:tcPr>
          <w:p w14:paraId="3CD59039" w14:textId="77777777" w:rsidR="00F44BE5" w:rsidRPr="00F44BE5" w:rsidRDefault="00F44BE5" w:rsidP="00F44BE5">
            <w:pPr>
              <w:jc w:val="center"/>
              <w:rPr>
                <w:ins w:id="4198" w:author="Erlie Hasam Morfin Zavalza" w:date="2014-11-23T00:12:00Z"/>
                <w:rFonts w:ascii="Perpetua" w:hAnsi="Perpetua"/>
                <w:b/>
                <w:bCs/>
                <w:color w:val="000000"/>
                <w:sz w:val="18"/>
                <w:szCs w:val="24"/>
                <w:lang w:val="es-MX" w:eastAsia="es-MX"/>
                <w:rPrChange w:id="4199" w:author="Erlie Hasam Morfin Zavalza" w:date="2014-11-23T00:12:00Z">
                  <w:rPr>
                    <w:ins w:id="4200" w:author="Erlie Hasam Morfin Zavalza" w:date="2014-11-23T00:12:00Z"/>
                    <w:rFonts w:ascii="Perpetua" w:hAnsi="Perpetua"/>
                    <w:b/>
                    <w:bCs/>
                    <w:color w:val="000000"/>
                    <w:szCs w:val="24"/>
                    <w:lang w:val="es-MX" w:eastAsia="es-MX"/>
                  </w:rPr>
                </w:rPrChange>
              </w:rPr>
            </w:pPr>
            <w:ins w:id="4201" w:author="Erlie Hasam Morfin Zavalza" w:date="2014-11-23T00:12:00Z">
              <w:r w:rsidRPr="00F44BE5">
                <w:rPr>
                  <w:rFonts w:ascii="Perpetua" w:hAnsi="Perpetua"/>
                  <w:b/>
                  <w:bCs/>
                  <w:color w:val="000000"/>
                  <w:sz w:val="18"/>
                  <w:szCs w:val="24"/>
                  <w:lang w:val="es-MX" w:eastAsia="es-MX"/>
                  <w:rPrChange w:id="4202" w:author="Erlie Hasam Morfin Zavalza" w:date="2014-11-23T00:12:00Z">
                    <w:rPr>
                      <w:rFonts w:ascii="Perpetua" w:hAnsi="Perpetua"/>
                      <w:b/>
                      <w:bCs/>
                      <w:color w:val="000000"/>
                      <w:szCs w:val="24"/>
                      <w:lang w:val="es-MX" w:eastAsia="es-MX"/>
                    </w:rPr>
                  </w:rPrChange>
                </w:rPr>
                <w:t>2016</w:t>
              </w:r>
            </w:ins>
          </w:p>
        </w:tc>
        <w:tc>
          <w:tcPr>
            <w:tcW w:w="0" w:type="auto"/>
            <w:tcBorders>
              <w:top w:val="nil"/>
              <w:left w:val="nil"/>
              <w:bottom w:val="single" w:sz="4" w:space="0" w:color="auto"/>
              <w:right w:val="single" w:sz="4" w:space="0" w:color="auto"/>
            </w:tcBorders>
            <w:shd w:val="clear" w:color="000000" w:fill="EFCFCC"/>
            <w:vAlign w:val="center"/>
            <w:hideMark/>
          </w:tcPr>
          <w:p w14:paraId="680AB166" w14:textId="77777777" w:rsidR="00F44BE5" w:rsidRPr="00F44BE5" w:rsidRDefault="00F44BE5" w:rsidP="00F44BE5">
            <w:pPr>
              <w:jc w:val="center"/>
              <w:rPr>
                <w:ins w:id="4203" w:author="Erlie Hasam Morfin Zavalza" w:date="2014-11-23T00:12:00Z"/>
                <w:rFonts w:ascii="Perpetua" w:hAnsi="Perpetua"/>
                <w:b/>
                <w:bCs/>
                <w:color w:val="000000"/>
                <w:sz w:val="18"/>
                <w:szCs w:val="24"/>
                <w:lang w:val="es-MX" w:eastAsia="es-MX"/>
                <w:rPrChange w:id="4204" w:author="Erlie Hasam Morfin Zavalza" w:date="2014-11-23T00:12:00Z">
                  <w:rPr>
                    <w:ins w:id="4205" w:author="Erlie Hasam Morfin Zavalza" w:date="2014-11-23T00:12:00Z"/>
                    <w:rFonts w:ascii="Perpetua" w:hAnsi="Perpetua"/>
                    <w:b/>
                    <w:bCs/>
                    <w:color w:val="000000"/>
                    <w:szCs w:val="24"/>
                    <w:lang w:val="es-MX" w:eastAsia="es-MX"/>
                  </w:rPr>
                </w:rPrChange>
              </w:rPr>
            </w:pPr>
            <w:ins w:id="4206" w:author="Erlie Hasam Morfin Zavalza" w:date="2014-11-23T00:12:00Z">
              <w:r w:rsidRPr="00F44BE5">
                <w:rPr>
                  <w:rFonts w:ascii="Perpetua" w:hAnsi="Perpetua"/>
                  <w:b/>
                  <w:bCs/>
                  <w:color w:val="000000"/>
                  <w:sz w:val="18"/>
                  <w:szCs w:val="24"/>
                  <w:lang w:val="es-MX" w:eastAsia="es-MX"/>
                  <w:rPrChange w:id="4207" w:author="Erlie Hasam Morfin Zavalza" w:date="2014-11-23T00:12:00Z">
                    <w:rPr>
                      <w:rFonts w:ascii="Perpetua" w:hAnsi="Perpetua"/>
                      <w:b/>
                      <w:bCs/>
                      <w:color w:val="000000"/>
                      <w:szCs w:val="24"/>
                      <w:lang w:val="es-MX" w:eastAsia="es-MX"/>
                    </w:rPr>
                  </w:rPrChange>
                </w:rPr>
                <w:t>2017</w:t>
              </w:r>
            </w:ins>
          </w:p>
        </w:tc>
        <w:tc>
          <w:tcPr>
            <w:tcW w:w="0" w:type="auto"/>
            <w:tcBorders>
              <w:top w:val="nil"/>
              <w:left w:val="nil"/>
              <w:bottom w:val="single" w:sz="4" w:space="0" w:color="auto"/>
              <w:right w:val="single" w:sz="4" w:space="0" w:color="auto"/>
            </w:tcBorders>
            <w:shd w:val="clear" w:color="000000" w:fill="EFCFCC"/>
            <w:vAlign w:val="center"/>
            <w:hideMark/>
          </w:tcPr>
          <w:p w14:paraId="7D4475F6" w14:textId="77777777" w:rsidR="00F44BE5" w:rsidRPr="00F44BE5" w:rsidRDefault="00F44BE5" w:rsidP="00F44BE5">
            <w:pPr>
              <w:jc w:val="center"/>
              <w:rPr>
                <w:ins w:id="4208" w:author="Erlie Hasam Morfin Zavalza" w:date="2014-11-23T00:12:00Z"/>
                <w:rFonts w:ascii="Perpetua" w:hAnsi="Perpetua"/>
                <w:b/>
                <w:bCs/>
                <w:color w:val="000000"/>
                <w:sz w:val="18"/>
                <w:szCs w:val="24"/>
                <w:lang w:val="es-MX" w:eastAsia="es-MX"/>
                <w:rPrChange w:id="4209" w:author="Erlie Hasam Morfin Zavalza" w:date="2014-11-23T00:12:00Z">
                  <w:rPr>
                    <w:ins w:id="4210" w:author="Erlie Hasam Morfin Zavalza" w:date="2014-11-23T00:12:00Z"/>
                    <w:rFonts w:ascii="Perpetua" w:hAnsi="Perpetua"/>
                    <w:b/>
                    <w:bCs/>
                    <w:color w:val="000000"/>
                    <w:szCs w:val="24"/>
                    <w:lang w:val="es-MX" w:eastAsia="es-MX"/>
                  </w:rPr>
                </w:rPrChange>
              </w:rPr>
            </w:pPr>
            <w:ins w:id="4211" w:author="Erlie Hasam Morfin Zavalza" w:date="2014-11-23T00:12:00Z">
              <w:r w:rsidRPr="00F44BE5">
                <w:rPr>
                  <w:rFonts w:ascii="Perpetua" w:hAnsi="Perpetua"/>
                  <w:b/>
                  <w:bCs/>
                  <w:color w:val="000000"/>
                  <w:sz w:val="18"/>
                  <w:szCs w:val="24"/>
                  <w:lang w:val="es-MX" w:eastAsia="es-MX"/>
                  <w:rPrChange w:id="4212" w:author="Erlie Hasam Morfin Zavalza" w:date="2014-11-23T00:12:00Z">
                    <w:rPr>
                      <w:rFonts w:ascii="Perpetua" w:hAnsi="Perpetua"/>
                      <w:b/>
                      <w:bCs/>
                      <w:color w:val="000000"/>
                      <w:szCs w:val="24"/>
                      <w:lang w:val="es-MX" w:eastAsia="es-MX"/>
                    </w:rPr>
                  </w:rPrChange>
                </w:rPr>
                <w:t>2018</w:t>
              </w:r>
            </w:ins>
          </w:p>
        </w:tc>
        <w:tc>
          <w:tcPr>
            <w:tcW w:w="0" w:type="auto"/>
            <w:tcBorders>
              <w:top w:val="nil"/>
              <w:left w:val="nil"/>
              <w:bottom w:val="single" w:sz="4" w:space="0" w:color="auto"/>
              <w:right w:val="single" w:sz="4" w:space="0" w:color="auto"/>
            </w:tcBorders>
            <w:shd w:val="clear" w:color="000000" w:fill="EFCFCC"/>
            <w:vAlign w:val="center"/>
            <w:hideMark/>
          </w:tcPr>
          <w:p w14:paraId="466E4B63" w14:textId="77777777" w:rsidR="00F44BE5" w:rsidRPr="00F44BE5" w:rsidRDefault="00F44BE5" w:rsidP="00F44BE5">
            <w:pPr>
              <w:jc w:val="center"/>
              <w:rPr>
                <w:ins w:id="4213" w:author="Erlie Hasam Morfin Zavalza" w:date="2014-11-23T00:12:00Z"/>
                <w:rFonts w:ascii="Perpetua" w:hAnsi="Perpetua"/>
                <w:b/>
                <w:bCs/>
                <w:color w:val="000000"/>
                <w:sz w:val="18"/>
                <w:szCs w:val="24"/>
                <w:lang w:val="es-MX" w:eastAsia="es-MX"/>
                <w:rPrChange w:id="4214" w:author="Erlie Hasam Morfin Zavalza" w:date="2014-11-23T00:12:00Z">
                  <w:rPr>
                    <w:ins w:id="4215" w:author="Erlie Hasam Morfin Zavalza" w:date="2014-11-23T00:12:00Z"/>
                    <w:rFonts w:ascii="Perpetua" w:hAnsi="Perpetua"/>
                    <w:b/>
                    <w:bCs/>
                    <w:color w:val="000000"/>
                    <w:szCs w:val="24"/>
                    <w:lang w:val="es-MX" w:eastAsia="es-MX"/>
                  </w:rPr>
                </w:rPrChange>
              </w:rPr>
            </w:pPr>
            <w:ins w:id="4216" w:author="Erlie Hasam Morfin Zavalza" w:date="2014-11-23T00:12:00Z">
              <w:r w:rsidRPr="00F44BE5">
                <w:rPr>
                  <w:rFonts w:ascii="Perpetua" w:hAnsi="Perpetua"/>
                  <w:b/>
                  <w:bCs/>
                  <w:color w:val="000000"/>
                  <w:sz w:val="18"/>
                  <w:szCs w:val="24"/>
                  <w:lang w:val="es-MX" w:eastAsia="es-MX"/>
                  <w:rPrChange w:id="4217" w:author="Erlie Hasam Morfin Zavalza" w:date="2014-11-23T00:12:00Z">
                    <w:rPr>
                      <w:rFonts w:ascii="Perpetua" w:hAnsi="Perpetua"/>
                      <w:b/>
                      <w:bCs/>
                      <w:color w:val="000000"/>
                      <w:szCs w:val="24"/>
                      <w:lang w:val="es-MX" w:eastAsia="es-MX"/>
                    </w:rPr>
                  </w:rPrChange>
                </w:rPr>
                <w:t>2019</w:t>
              </w:r>
            </w:ins>
          </w:p>
        </w:tc>
      </w:tr>
      <w:tr w:rsidR="00F44BE5" w:rsidRPr="00F44BE5" w14:paraId="562B4EEC" w14:textId="77777777" w:rsidTr="00F44BE5">
        <w:tblPrEx>
          <w:tblPrExChange w:id="4218" w:author="Erlie Hasam Morfin Zavalza" w:date="2014-11-23T00:13:00Z">
            <w:tblPrEx>
              <w:tblW w:w="0" w:type="auto"/>
            </w:tblPrEx>
          </w:tblPrExChange>
        </w:tblPrEx>
        <w:trPr>
          <w:trHeight w:val="183"/>
          <w:ins w:id="4219" w:author="Erlie Hasam Morfin Zavalza" w:date="2014-11-23T00:12:00Z"/>
          <w:trPrChange w:id="4220" w:author="Erlie Hasam Morfin Zavalza" w:date="2014-11-23T00:13:00Z">
            <w:trPr>
              <w:gridAfter w:val="0"/>
              <w:trHeight w:val="300"/>
            </w:trPr>
          </w:trPrChange>
        </w:trPr>
        <w:tc>
          <w:tcPr>
            <w:tcW w:w="0" w:type="auto"/>
            <w:tcBorders>
              <w:top w:val="nil"/>
              <w:left w:val="single" w:sz="4" w:space="0" w:color="auto"/>
              <w:bottom w:val="single" w:sz="4" w:space="0" w:color="auto"/>
              <w:right w:val="single" w:sz="4" w:space="0" w:color="auto"/>
            </w:tcBorders>
            <w:shd w:val="clear" w:color="000000" w:fill="F7E9E7"/>
            <w:vAlign w:val="center"/>
            <w:hideMark/>
            <w:tcPrChange w:id="4221" w:author="Erlie Hasam Morfin Zavalza" w:date="2014-11-23T00:13:00Z">
              <w:tcPr>
                <w:tcW w:w="0" w:type="auto"/>
                <w:tcBorders>
                  <w:top w:val="nil"/>
                  <w:left w:val="single" w:sz="4" w:space="0" w:color="auto"/>
                  <w:bottom w:val="single" w:sz="4" w:space="0" w:color="auto"/>
                  <w:right w:val="single" w:sz="4" w:space="0" w:color="auto"/>
                </w:tcBorders>
                <w:shd w:val="clear" w:color="000000" w:fill="F7E9E7"/>
                <w:vAlign w:val="center"/>
                <w:hideMark/>
              </w:tcPr>
            </w:tcPrChange>
          </w:tcPr>
          <w:p w14:paraId="40D5935E" w14:textId="77777777" w:rsidR="00F44BE5" w:rsidRPr="00F44BE5" w:rsidRDefault="00F44BE5" w:rsidP="00F44BE5">
            <w:pPr>
              <w:ind w:firstLineChars="100" w:firstLine="181"/>
              <w:jc w:val="left"/>
              <w:rPr>
                <w:ins w:id="4222" w:author="Erlie Hasam Morfin Zavalza" w:date="2014-11-23T00:12:00Z"/>
                <w:rFonts w:ascii="Calibri" w:hAnsi="Calibri"/>
                <w:b/>
                <w:bCs/>
                <w:color w:val="000000"/>
                <w:sz w:val="18"/>
                <w:szCs w:val="22"/>
                <w:lang w:val="es-MX" w:eastAsia="es-MX"/>
                <w:rPrChange w:id="4223" w:author="Erlie Hasam Morfin Zavalza" w:date="2014-11-23T00:12:00Z">
                  <w:rPr>
                    <w:ins w:id="4224" w:author="Erlie Hasam Morfin Zavalza" w:date="2014-11-23T00:12:00Z"/>
                    <w:rFonts w:ascii="Calibri" w:hAnsi="Calibri"/>
                    <w:b/>
                    <w:bCs/>
                    <w:color w:val="000000"/>
                    <w:sz w:val="22"/>
                    <w:szCs w:val="22"/>
                    <w:lang w:val="es-MX" w:eastAsia="es-MX"/>
                  </w:rPr>
                </w:rPrChange>
              </w:rPr>
            </w:pPr>
            <w:ins w:id="4225" w:author="Erlie Hasam Morfin Zavalza" w:date="2014-11-23T00:12:00Z">
              <w:r w:rsidRPr="00F44BE5">
                <w:rPr>
                  <w:rFonts w:ascii="Calibri" w:hAnsi="Calibri"/>
                  <w:b/>
                  <w:bCs/>
                  <w:color w:val="000000"/>
                  <w:sz w:val="18"/>
                  <w:szCs w:val="22"/>
                  <w:lang w:val="es-MX" w:eastAsia="es-MX"/>
                  <w:rPrChange w:id="4226" w:author="Erlie Hasam Morfin Zavalza" w:date="2014-11-23T00:12:00Z">
                    <w:rPr>
                      <w:rFonts w:ascii="Calibri" w:hAnsi="Calibri"/>
                      <w:b/>
                      <w:bCs/>
                      <w:color w:val="000000"/>
                      <w:sz w:val="22"/>
                      <w:szCs w:val="22"/>
                      <w:lang w:val="es-MX" w:eastAsia="es-MX"/>
                    </w:rPr>
                  </w:rPrChange>
                </w:rPr>
                <w:t>Sartenes</w:t>
              </w:r>
            </w:ins>
          </w:p>
        </w:tc>
        <w:tc>
          <w:tcPr>
            <w:tcW w:w="0" w:type="auto"/>
            <w:tcBorders>
              <w:top w:val="nil"/>
              <w:left w:val="nil"/>
              <w:bottom w:val="single" w:sz="4" w:space="0" w:color="auto"/>
              <w:right w:val="single" w:sz="4" w:space="0" w:color="auto"/>
            </w:tcBorders>
            <w:shd w:val="clear" w:color="000000" w:fill="F7E9E7"/>
            <w:vAlign w:val="center"/>
            <w:hideMark/>
            <w:tcPrChange w:id="4227"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5C835A6F" w14:textId="77777777" w:rsidR="00F44BE5" w:rsidRPr="00F44BE5" w:rsidRDefault="00F44BE5" w:rsidP="00F44BE5">
            <w:pPr>
              <w:ind w:firstLineChars="100" w:firstLine="180"/>
              <w:jc w:val="left"/>
              <w:rPr>
                <w:ins w:id="4228" w:author="Erlie Hasam Morfin Zavalza" w:date="2014-11-23T00:12:00Z"/>
                <w:rFonts w:ascii="Arial" w:hAnsi="Arial" w:cs="Arial"/>
                <w:sz w:val="18"/>
                <w:szCs w:val="22"/>
                <w:lang w:val="es-MX" w:eastAsia="es-MX"/>
                <w:rPrChange w:id="4229" w:author="Erlie Hasam Morfin Zavalza" w:date="2014-11-23T00:12:00Z">
                  <w:rPr>
                    <w:ins w:id="4230" w:author="Erlie Hasam Morfin Zavalza" w:date="2014-11-23T00:12:00Z"/>
                    <w:rFonts w:ascii="Arial" w:hAnsi="Arial" w:cs="Arial"/>
                    <w:sz w:val="22"/>
                    <w:szCs w:val="22"/>
                    <w:lang w:val="es-MX" w:eastAsia="es-MX"/>
                  </w:rPr>
                </w:rPrChange>
              </w:rPr>
            </w:pPr>
            <w:ins w:id="4231" w:author="Erlie Hasam Morfin Zavalza" w:date="2014-11-23T00:12:00Z">
              <w:r w:rsidRPr="00F44BE5">
                <w:rPr>
                  <w:rFonts w:ascii="Arial" w:hAnsi="Arial" w:cs="Arial"/>
                  <w:sz w:val="18"/>
                  <w:szCs w:val="22"/>
                  <w:lang w:val="es-MX" w:eastAsia="es-MX"/>
                  <w:rPrChange w:id="4232" w:author="Erlie Hasam Morfin Zavalza" w:date="2014-11-23T00:12:00Z">
                    <w:rPr>
                      <w:rFonts w:ascii="Arial" w:hAnsi="Arial" w:cs="Arial"/>
                      <w:sz w:val="22"/>
                      <w:szCs w:val="22"/>
                      <w:lang w:val="es-MX" w:eastAsia="es-MX"/>
                    </w:rPr>
                  </w:rPrChange>
                </w:rPr>
                <w:t>$0.00</w:t>
              </w:r>
            </w:ins>
          </w:p>
        </w:tc>
        <w:tc>
          <w:tcPr>
            <w:tcW w:w="0" w:type="auto"/>
            <w:tcBorders>
              <w:top w:val="nil"/>
              <w:left w:val="nil"/>
              <w:bottom w:val="single" w:sz="4" w:space="0" w:color="auto"/>
              <w:right w:val="single" w:sz="4" w:space="0" w:color="auto"/>
            </w:tcBorders>
            <w:shd w:val="clear" w:color="000000" w:fill="F7E9E7"/>
            <w:vAlign w:val="center"/>
            <w:hideMark/>
            <w:tcPrChange w:id="4233"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363133A2" w14:textId="77777777" w:rsidR="00F44BE5" w:rsidRPr="00F44BE5" w:rsidRDefault="00F44BE5" w:rsidP="00F44BE5">
            <w:pPr>
              <w:ind w:firstLineChars="100" w:firstLine="180"/>
              <w:jc w:val="left"/>
              <w:rPr>
                <w:ins w:id="4234" w:author="Erlie Hasam Morfin Zavalza" w:date="2014-11-23T00:12:00Z"/>
                <w:rFonts w:ascii="Arial" w:hAnsi="Arial" w:cs="Arial"/>
                <w:sz w:val="18"/>
                <w:szCs w:val="22"/>
                <w:lang w:val="es-MX" w:eastAsia="es-MX"/>
                <w:rPrChange w:id="4235" w:author="Erlie Hasam Morfin Zavalza" w:date="2014-11-23T00:12:00Z">
                  <w:rPr>
                    <w:ins w:id="4236" w:author="Erlie Hasam Morfin Zavalza" w:date="2014-11-23T00:12:00Z"/>
                    <w:rFonts w:ascii="Arial" w:hAnsi="Arial" w:cs="Arial"/>
                    <w:sz w:val="22"/>
                    <w:szCs w:val="22"/>
                    <w:lang w:val="es-MX" w:eastAsia="es-MX"/>
                  </w:rPr>
                </w:rPrChange>
              </w:rPr>
            </w:pPr>
            <w:ins w:id="4237" w:author="Erlie Hasam Morfin Zavalza" w:date="2014-11-23T00:12:00Z">
              <w:r w:rsidRPr="00F44BE5">
                <w:rPr>
                  <w:rFonts w:ascii="Arial" w:hAnsi="Arial" w:cs="Arial"/>
                  <w:sz w:val="18"/>
                  <w:szCs w:val="22"/>
                  <w:lang w:val="es-MX" w:eastAsia="es-MX"/>
                  <w:rPrChange w:id="4238" w:author="Erlie Hasam Morfin Zavalza" w:date="2014-11-23T00:12:00Z">
                    <w:rPr>
                      <w:rFonts w:ascii="Arial" w:hAnsi="Arial" w:cs="Arial"/>
                      <w:sz w:val="22"/>
                      <w:szCs w:val="22"/>
                      <w:lang w:val="es-MX" w:eastAsia="es-MX"/>
                    </w:rPr>
                  </w:rPrChange>
                </w:rPr>
                <w:t>$37,500.00</w:t>
              </w:r>
            </w:ins>
          </w:p>
        </w:tc>
        <w:tc>
          <w:tcPr>
            <w:tcW w:w="0" w:type="auto"/>
            <w:tcBorders>
              <w:top w:val="nil"/>
              <w:left w:val="nil"/>
              <w:bottom w:val="single" w:sz="4" w:space="0" w:color="auto"/>
              <w:right w:val="single" w:sz="4" w:space="0" w:color="auto"/>
            </w:tcBorders>
            <w:shd w:val="clear" w:color="000000" w:fill="F7E9E7"/>
            <w:vAlign w:val="center"/>
            <w:hideMark/>
            <w:tcPrChange w:id="4239"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1896A97E" w14:textId="77777777" w:rsidR="00F44BE5" w:rsidRPr="00F44BE5" w:rsidRDefault="00F44BE5" w:rsidP="00F44BE5">
            <w:pPr>
              <w:ind w:firstLineChars="100" w:firstLine="180"/>
              <w:jc w:val="left"/>
              <w:rPr>
                <w:ins w:id="4240" w:author="Erlie Hasam Morfin Zavalza" w:date="2014-11-23T00:12:00Z"/>
                <w:rFonts w:ascii="Arial" w:hAnsi="Arial" w:cs="Arial"/>
                <w:sz w:val="18"/>
                <w:szCs w:val="22"/>
                <w:lang w:val="es-MX" w:eastAsia="es-MX"/>
                <w:rPrChange w:id="4241" w:author="Erlie Hasam Morfin Zavalza" w:date="2014-11-23T00:12:00Z">
                  <w:rPr>
                    <w:ins w:id="4242" w:author="Erlie Hasam Morfin Zavalza" w:date="2014-11-23T00:12:00Z"/>
                    <w:rFonts w:ascii="Arial" w:hAnsi="Arial" w:cs="Arial"/>
                    <w:sz w:val="22"/>
                    <w:szCs w:val="22"/>
                    <w:lang w:val="es-MX" w:eastAsia="es-MX"/>
                  </w:rPr>
                </w:rPrChange>
              </w:rPr>
            </w:pPr>
            <w:ins w:id="4243" w:author="Erlie Hasam Morfin Zavalza" w:date="2014-11-23T00:12:00Z">
              <w:r w:rsidRPr="00F44BE5">
                <w:rPr>
                  <w:rFonts w:ascii="Arial" w:hAnsi="Arial" w:cs="Arial"/>
                  <w:sz w:val="18"/>
                  <w:szCs w:val="22"/>
                  <w:lang w:val="es-MX" w:eastAsia="es-MX"/>
                  <w:rPrChange w:id="4244" w:author="Erlie Hasam Morfin Zavalza" w:date="2014-11-23T00:12:00Z">
                    <w:rPr>
                      <w:rFonts w:ascii="Arial" w:hAnsi="Arial" w:cs="Arial"/>
                      <w:sz w:val="22"/>
                      <w:szCs w:val="22"/>
                      <w:lang w:val="es-MX" w:eastAsia="es-MX"/>
                    </w:rPr>
                  </w:rPrChange>
                </w:rPr>
                <w:t>$0.00</w:t>
              </w:r>
            </w:ins>
          </w:p>
        </w:tc>
        <w:tc>
          <w:tcPr>
            <w:tcW w:w="0" w:type="auto"/>
            <w:tcBorders>
              <w:top w:val="nil"/>
              <w:left w:val="nil"/>
              <w:bottom w:val="single" w:sz="4" w:space="0" w:color="auto"/>
              <w:right w:val="single" w:sz="4" w:space="0" w:color="auto"/>
            </w:tcBorders>
            <w:shd w:val="clear" w:color="000000" w:fill="F7E9E7"/>
            <w:vAlign w:val="center"/>
            <w:hideMark/>
            <w:tcPrChange w:id="4245"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66F0FFDE" w14:textId="77777777" w:rsidR="00F44BE5" w:rsidRPr="00F44BE5" w:rsidRDefault="00F44BE5" w:rsidP="00F44BE5">
            <w:pPr>
              <w:ind w:firstLineChars="100" w:firstLine="180"/>
              <w:jc w:val="left"/>
              <w:rPr>
                <w:ins w:id="4246" w:author="Erlie Hasam Morfin Zavalza" w:date="2014-11-23T00:12:00Z"/>
                <w:rFonts w:ascii="Arial" w:hAnsi="Arial" w:cs="Arial"/>
                <w:sz w:val="18"/>
                <w:szCs w:val="22"/>
                <w:lang w:val="es-MX" w:eastAsia="es-MX"/>
                <w:rPrChange w:id="4247" w:author="Erlie Hasam Morfin Zavalza" w:date="2014-11-23T00:12:00Z">
                  <w:rPr>
                    <w:ins w:id="4248" w:author="Erlie Hasam Morfin Zavalza" w:date="2014-11-23T00:12:00Z"/>
                    <w:rFonts w:ascii="Arial" w:hAnsi="Arial" w:cs="Arial"/>
                    <w:sz w:val="22"/>
                    <w:szCs w:val="22"/>
                    <w:lang w:val="es-MX" w:eastAsia="es-MX"/>
                  </w:rPr>
                </w:rPrChange>
              </w:rPr>
            </w:pPr>
            <w:ins w:id="4249" w:author="Erlie Hasam Morfin Zavalza" w:date="2014-11-23T00:12:00Z">
              <w:r w:rsidRPr="00F44BE5">
                <w:rPr>
                  <w:rFonts w:ascii="Arial" w:hAnsi="Arial" w:cs="Arial"/>
                  <w:sz w:val="18"/>
                  <w:szCs w:val="22"/>
                  <w:lang w:val="es-MX" w:eastAsia="es-MX"/>
                  <w:rPrChange w:id="4250" w:author="Erlie Hasam Morfin Zavalza" w:date="2014-11-23T00:12:00Z">
                    <w:rPr>
                      <w:rFonts w:ascii="Arial" w:hAnsi="Arial" w:cs="Arial"/>
                      <w:sz w:val="22"/>
                      <w:szCs w:val="22"/>
                      <w:lang w:val="es-MX" w:eastAsia="es-MX"/>
                    </w:rPr>
                  </w:rPrChange>
                </w:rPr>
                <w:t>$37,500.00</w:t>
              </w:r>
            </w:ins>
          </w:p>
        </w:tc>
        <w:tc>
          <w:tcPr>
            <w:tcW w:w="0" w:type="auto"/>
            <w:tcBorders>
              <w:top w:val="nil"/>
              <w:left w:val="nil"/>
              <w:bottom w:val="single" w:sz="4" w:space="0" w:color="auto"/>
              <w:right w:val="single" w:sz="4" w:space="0" w:color="auto"/>
            </w:tcBorders>
            <w:shd w:val="clear" w:color="000000" w:fill="F7E9E7"/>
            <w:vAlign w:val="center"/>
            <w:hideMark/>
            <w:tcPrChange w:id="4251"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4694D139" w14:textId="77777777" w:rsidR="00F44BE5" w:rsidRPr="00F44BE5" w:rsidRDefault="00F44BE5" w:rsidP="00F44BE5">
            <w:pPr>
              <w:ind w:firstLineChars="100" w:firstLine="180"/>
              <w:jc w:val="left"/>
              <w:rPr>
                <w:ins w:id="4252" w:author="Erlie Hasam Morfin Zavalza" w:date="2014-11-23T00:12:00Z"/>
                <w:rFonts w:ascii="Arial" w:hAnsi="Arial" w:cs="Arial"/>
                <w:sz w:val="18"/>
                <w:szCs w:val="22"/>
                <w:lang w:val="es-MX" w:eastAsia="es-MX"/>
                <w:rPrChange w:id="4253" w:author="Erlie Hasam Morfin Zavalza" w:date="2014-11-23T00:12:00Z">
                  <w:rPr>
                    <w:ins w:id="4254" w:author="Erlie Hasam Morfin Zavalza" w:date="2014-11-23T00:12:00Z"/>
                    <w:rFonts w:ascii="Arial" w:hAnsi="Arial" w:cs="Arial"/>
                    <w:sz w:val="22"/>
                    <w:szCs w:val="22"/>
                    <w:lang w:val="es-MX" w:eastAsia="es-MX"/>
                  </w:rPr>
                </w:rPrChange>
              </w:rPr>
            </w:pPr>
            <w:ins w:id="4255" w:author="Erlie Hasam Morfin Zavalza" w:date="2014-11-23T00:12:00Z">
              <w:r w:rsidRPr="00F44BE5">
                <w:rPr>
                  <w:rFonts w:ascii="Arial" w:hAnsi="Arial" w:cs="Arial"/>
                  <w:sz w:val="18"/>
                  <w:szCs w:val="22"/>
                  <w:lang w:val="es-MX" w:eastAsia="es-MX"/>
                  <w:rPrChange w:id="4256" w:author="Erlie Hasam Morfin Zavalza" w:date="2014-11-23T00:12:00Z">
                    <w:rPr>
                      <w:rFonts w:ascii="Arial" w:hAnsi="Arial" w:cs="Arial"/>
                      <w:sz w:val="22"/>
                      <w:szCs w:val="22"/>
                      <w:lang w:val="es-MX" w:eastAsia="es-MX"/>
                    </w:rPr>
                  </w:rPrChange>
                </w:rPr>
                <w:t>$0.00</w:t>
              </w:r>
            </w:ins>
          </w:p>
        </w:tc>
      </w:tr>
      <w:tr w:rsidR="00F44BE5" w:rsidRPr="00F44BE5" w14:paraId="3BCFBDC9" w14:textId="77777777" w:rsidTr="00F44BE5">
        <w:tblPrEx>
          <w:tblPrExChange w:id="4257" w:author="Erlie Hasam Morfin Zavalza" w:date="2014-11-23T00:13:00Z">
            <w:tblPrEx>
              <w:tblW w:w="0" w:type="auto"/>
            </w:tblPrEx>
          </w:tblPrExChange>
        </w:tblPrEx>
        <w:trPr>
          <w:trHeight w:val="243"/>
          <w:ins w:id="4258" w:author="Erlie Hasam Morfin Zavalza" w:date="2014-11-23T00:12:00Z"/>
          <w:trPrChange w:id="4259" w:author="Erlie Hasam Morfin Zavalza" w:date="2014-11-23T00:13:00Z">
            <w:trPr>
              <w:gridAfter w:val="0"/>
              <w:trHeight w:val="600"/>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4260" w:author="Erlie Hasam Morfin Zavalza" w:date="2014-11-23T00:13:00Z">
              <w:tcPr>
                <w:tcW w:w="0" w:type="auto"/>
                <w:tcBorders>
                  <w:top w:val="nil"/>
                  <w:left w:val="single" w:sz="4" w:space="0" w:color="auto"/>
                  <w:bottom w:val="single" w:sz="4" w:space="0" w:color="auto"/>
                  <w:right w:val="single" w:sz="4" w:space="0" w:color="auto"/>
                </w:tcBorders>
                <w:shd w:val="clear" w:color="000000" w:fill="EFCFCC"/>
                <w:vAlign w:val="center"/>
                <w:hideMark/>
              </w:tcPr>
            </w:tcPrChange>
          </w:tcPr>
          <w:p w14:paraId="567F9E0E" w14:textId="77777777" w:rsidR="00F44BE5" w:rsidRPr="00F44BE5" w:rsidRDefault="00F44BE5" w:rsidP="00F44BE5">
            <w:pPr>
              <w:ind w:firstLineChars="100" w:firstLine="181"/>
              <w:jc w:val="left"/>
              <w:rPr>
                <w:ins w:id="4261" w:author="Erlie Hasam Morfin Zavalza" w:date="2014-11-23T00:12:00Z"/>
                <w:rFonts w:ascii="Calibri" w:hAnsi="Calibri"/>
                <w:b/>
                <w:bCs/>
                <w:color w:val="000000"/>
                <w:sz w:val="18"/>
                <w:szCs w:val="22"/>
                <w:lang w:val="es-MX" w:eastAsia="es-MX"/>
                <w:rPrChange w:id="4262" w:author="Erlie Hasam Morfin Zavalza" w:date="2014-11-23T00:12:00Z">
                  <w:rPr>
                    <w:ins w:id="4263" w:author="Erlie Hasam Morfin Zavalza" w:date="2014-11-23T00:12:00Z"/>
                    <w:rFonts w:ascii="Calibri" w:hAnsi="Calibri"/>
                    <w:b/>
                    <w:bCs/>
                    <w:color w:val="000000"/>
                    <w:sz w:val="22"/>
                    <w:szCs w:val="22"/>
                    <w:lang w:val="es-MX" w:eastAsia="es-MX"/>
                  </w:rPr>
                </w:rPrChange>
              </w:rPr>
            </w:pPr>
            <w:ins w:id="4264" w:author="Erlie Hasam Morfin Zavalza" w:date="2014-11-23T00:12:00Z">
              <w:r w:rsidRPr="00F44BE5">
                <w:rPr>
                  <w:rFonts w:ascii="Calibri" w:hAnsi="Calibri"/>
                  <w:b/>
                  <w:bCs/>
                  <w:color w:val="000000"/>
                  <w:sz w:val="18"/>
                  <w:szCs w:val="22"/>
                  <w:lang w:val="es-MX" w:eastAsia="es-MX"/>
                  <w:rPrChange w:id="4265" w:author="Erlie Hasam Morfin Zavalza" w:date="2014-11-23T00:12:00Z">
                    <w:rPr>
                      <w:rFonts w:ascii="Calibri" w:hAnsi="Calibri"/>
                      <w:b/>
                      <w:bCs/>
                      <w:color w:val="000000"/>
                      <w:sz w:val="22"/>
                      <w:szCs w:val="22"/>
                      <w:lang w:val="es-MX" w:eastAsia="es-MX"/>
                    </w:rPr>
                  </w:rPrChange>
                </w:rPr>
                <w:t>Tablas de Cortar</w:t>
              </w:r>
            </w:ins>
          </w:p>
        </w:tc>
        <w:tc>
          <w:tcPr>
            <w:tcW w:w="0" w:type="auto"/>
            <w:tcBorders>
              <w:top w:val="nil"/>
              <w:left w:val="nil"/>
              <w:bottom w:val="single" w:sz="4" w:space="0" w:color="auto"/>
              <w:right w:val="single" w:sz="4" w:space="0" w:color="auto"/>
            </w:tcBorders>
            <w:shd w:val="clear" w:color="000000" w:fill="EFCFCC"/>
            <w:vAlign w:val="center"/>
            <w:hideMark/>
            <w:tcPrChange w:id="4266"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78DF759F" w14:textId="77777777" w:rsidR="00F44BE5" w:rsidRPr="00F44BE5" w:rsidRDefault="00F44BE5" w:rsidP="00F44BE5">
            <w:pPr>
              <w:ind w:firstLineChars="100" w:firstLine="180"/>
              <w:jc w:val="left"/>
              <w:rPr>
                <w:ins w:id="4267" w:author="Erlie Hasam Morfin Zavalza" w:date="2014-11-23T00:12:00Z"/>
                <w:rFonts w:ascii="Arial" w:hAnsi="Arial" w:cs="Arial"/>
                <w:sz w:val="18"/>
                <w:szCs w:val="22"/>
                <w:lang w:val="es-MX" w:eastAsia="es-MX"/>
                <w:rPrChange w:id="4268" w:author="Erlie Hasam Morfin Zavalza" w:date="2014-11-23T00:12:00Z">
                  <w:rPr>
                    <w:ins w:id="4269" w:author="Erlie Hasam Morfin Zavalza" w:date="2014-11-23T00:12:00Z"/>
                    <w:rFonts w:ascii="Arial" w:hAnsi="Arial" w:cs="Arial"/>
                    <w:sz w:val="22"/>
                    <w:szCs w:val="22"/>
                    <w:lang w:val="es-MX" w:eastAsia="es-MX"/>
                  </w:rPr>
                </w:rPrChange>
              </w:rPr>
            </w:pPr>
            <w:ins w:id="4270" w:author="Erlie Hasam Morfin Zavalza" w:date="2014-11-23T00:12:00Z">
              <w:r w:rsidRPr="00F44BE5">
                <w:rPr>
                  <w:rFonts w:ascii="Arial" w:hAnsi="Arial" w:cs="Arial"/>
                  <w:sz w:val="18"/>
                  <w:szCs w:val="22"/>
                  <w:lang w:val="es-MX" w:eastAsia="es-MX"/>
                  <w:rPrChange w:id="4271" w:author="Erlie Hasam Morfin Zavalza" w:date="2014-11-23T00:12:00Z">
                    <w:rPr>
                      <w:rFonts w:ascii="Arial" w:hAnsi="Arial" w:cs="Arial"/>
                      <w:sz w:val="22"/>
                      <w:szCs w:val="22"/>
                      <w:lang w:val="es-MX" w:eastAsia="es-MX"/>
                    </w:rPr>
                  </w:rPrChange>
                </w:rPr>
                <w:t>$27,500.00</w:t>
              </w:r>
            </w:ins>
          </w:p>
        </w:tc>
        <w:tc>
          <w:tcPr>
            <w:tcW w:w="0" w:type="auto"/>
            <w:tcBorders>
              <w:top w:val="nil"/>
              <w:left w:val="nil"/>
              <w:bottom w:val="single" w:sz="4" w:space="0" w:color="auto"/>
              <w:right w:val="single" w:sz="4" w:space="0" w:color="auto"/>
            </w:tcBorders>
            <w:shd w:val="clear" w:color="000000" w:fill="EFCFCC"/>
            <w:vAlign w:val="center"/>
            <w:hideMark/>
            <w:tcPrChange w:id="4272"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2FB03C3D" w14:textId="77777777" w:rsidR="00F44BE5" w:rsidRPr="00F44BE5" w:rsidRDefault="00F44BE5" w:rsidP="00F44BE5">
            <w:pPr>
              <w:ind w:firstLineChars="100" w:firstLine="180"/>
              <w:jc w:val="left"/>
              <w:rPr>
                <w:ins w:id="4273" w:author="Erlie Hasam Morfin Zavalza" w:date="2014-11-23T00:12:00Z"/>
                <w:rFonts w:ascii="Arial" w:hAnsi="Arial" w:cs="Arial"/>
                <w:sz w:val="18"/>
                <w:szCs w:val="22"/>
                <w:lang w:val="es-MX" w:eastAsia="es-MX"/>
                <w:rPrChange w:id="4274" w:author="Erlie Hasam Morfin Zavalza" w:date="2014-11-23T00:12:00Z">
                  <w:rPr>
                    <w:ins w:id="4275" w:author="Erlie Hasam Morfin Zavalza" w:date="2014-11-23T00:12:00Z"/>
                    <w:rFonts w:ascii="Arial" w:hAnsi="Arial" w:cs="Arial"/>
                    <w:sz w:val="22"/>
                    <w:szCs w:val="22"/>
                    <w:lang w:val="es-MX" w:eastAsia="es-MX"/>
                  </w:rPr>
                </w:rPrChange>
              </w:rPr>
            </w:pPr>
            <w:ins w:id="4276" w:author="Erlie Hasam Morfin Zavalza" w:date="2014-11-23T00:12:00Z">
              <w:r w:rsidRPr="00F44BE5">
                <w:rPr>
                  <w:rFonts w:ascii="Arial" w:hAnsi="Arial" w:cs="Arial"/>
                  <w:sz w:val="18"/>
                  <w:szCs w:val="22"/>
                  <w:lang w:val="es-MX" w:eastAsia="es-MX"/>
                  <w:rPrChange w:id="4277" w:author="Erlie Hasam Morfin Zavalza" w:date="2014-11-23T00:12:00Z">
                    <w:rPr>
                      <w:rFonts w:ascii="Arial" w:hAnsi="Arial" w:cs="Arial"/>
                      <w:sz w:val="22"/>
                      <w:szCs w:val="22"/>
                      <w:lang w:val="es-MX" w:eastAsia="es-MX"/>
                    </w:rPr>
                  </w:rPrChange>
                </w:rPr>
                <w:t>$27,500.00</w:t>
              </w:r>
            </w:ins>
          </w:p>
        </w:tc>
        <w:tc>
          <w:tcPr>
            <w:tcW w:w="0" w:type="auto"/>
            <w:tcBorders>
              <w:top w:val="nil"/>
              <w:left w:val="nil"/>
              <w:bottom w:val="single" w:sz="4" w:space="0" w:color="auto"/>
              <w:right w:val="single" w:sz="4" w:space="0" w:color="auto"/>
            </w:tcBorders>
            <w:shd w:val="clear" w:color="000000" w:fill="EFCFCC"/>
            <w:vAlign w:val="center"/>
            <w:hideMark/>
            <w:tcPrChange w:id="4278"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1703C428" w14:textId="77777777" w:rsidR="00F44BE5" w:rsidRPr="00F44BE5" w:rsidRDefault="00F44BE5" w:rsidP="00F44BE5">
            <w:pPr>
              <w:ind w:firstLineChars="100" w:firstLine="180"/>
              <w:jc w:val="left"/>
              <w:rPr>
                <w:ins w:id="4279" w:author="Erlie Hasam Morfin Zavalza" w:date="2014-11-23T00:12:00Z"/>
                <w:rFonts w:ascii="Arial" w:hAnsi="Arial" w:cs="Arial"/>
                <w:sz w:val="18"/>
                <w:szCs w:val="22"/>
                <w:lang w:val="es-MX" w:eastAsia="es-MX"/>
                <w:rPrChange w:id="4280" w:author="Erlie Hasam Morfin Zavalza" w:date="2014-11-23T00:12:00Z">
                  <w:rPr>
                    <w:ins w:id="4281" w:author="Erlie Hasam Morfin Zavalza" w:date="2014-11-23T00:12:00Z"/>
                    <w:rFonts w:ascii="Arial" w:hAnsi="Arial" w:cs="Arial"/>
                    <w:sz w:val="22"/>
                    <w:szCs w:val="22"/>
                    <w:lang w:val="es-MX" w:eastAsia="es-MX"/>
                  </w:rPr>
                </w:rPrChange>
              </w:rPr>
            </w:pPr>
            <w:ins w:id="4282" w:author="Erlie Hasam Morfin Zavalza" w:date="2014-11-23T00:12:00Z">
              <w:r w:rsidRPr="00F44BE5">
                <w:rPr>
                  <w:rFonts w:ascii="Arial" w:hAnsi="Arial" w:cs="Arial"/>
                  <w:sz w:val="18"/>
                  <w:szCs w:val="22"/>
                  <w:lang w:val="es-MX" w:eastAsia="es-MX"/>
                  <w:rPrChange w:id="4283" w:author="Erlie Hasam Morfin Zavalza" w:date="2014-11-23T00:12:00Z">
                    <w:rPr>
                      <w:rFonts w:ascii="Arial" w:hAnsi="Arial" w:cs="Arial"/>
                      <w:sz w:val="22"/>
                      <w:szCs w:val="22"/>
                      <w:lang w:val="es-MX" w:eastAsia="es-MX"/>
                    </w:rPr>
                  </w:rPrChange>
                </w:rPr>
                <w:t>$27,500.00</w:t>
              </w:r>
            </w:ins>
          </w:p>
        </w:tc>
        <w:tc>
          <w:tcPr>
            <w:tcW w:w="0" w:type="auto"/>
            <w:tcBorders>
              <w:top w:val="nil"/>
              <w:left w:val="nil"/>
              <w:bottom w:val="single" w:sz="4" w:space="0" w:color="auto"/>
              <w:right w:val="single" w:sz="4" w:space="0" w:color="auto"/>
            </w:tcBorders>
            <w:shd w:val="clear" w:color="000000" w:fill="EFCFCC"/>
            <w:vAlign w:val="center"/>
            <w:hideMark/>
            <w:tcPrChange w:id="4284"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0688FDC3" w14:textId="77777777" w:rsidR="00F44BE5" w:rsidRPr="00F44BE5" w:rsidRDefault="00F44BE5" w:rsidP="00F44BE5">
            <w:pPr>
              <w:ind w:firstLineChars="100" w:firstLine="180"/>
              <w:jc w:val="left"/>
              <w:rPr>
                <w:ins w:id="4285" w:author="Erlie Hasam Morfin Zavalza" w:date="2014-11-23T00:12:00Z"/>
                <w:rFonts w:ascii="Arial" w:hAnsi="Arial" w:cs="Arial"/>
                <w:sz w:val="18"/>
                <w:szCs w:val="22"/>
                <w:lang w:val="es-MX" w:eastAsia="es-MX"/>
                <w:rPrChange w:id="4286" w:author="Erlie Hasam Morfin Zavalza" w:date="2014-11-23T00:12:00Z">
                  <w:rPr>
                    <w:ins w:id="4287" w:author="Erlie Hasam Morfin Zavalza" w:date="2014-11-23T00:12:00Z"/>
                    <w:rFonts w:ascii="Arial" w:hAnsi="Arial" w:cs="Arial"/>
                    <w:sz w:val="22"/>
                    <w:szCs w:val="22"/>
                    <w:lang w:val="es-MX" w:eastAsia="es-MX"/>
                  </w:rPr>
                </w:rPrChange>
              </w:rPr>
            </w:pPr>
            <w:ins w:id="4288" w:author="Erlie Hasam Morfin Zavalza" w:date="2014-11-23T00:12:00Z">
              <w:r w:rsidRPr="00F44BE5">
                <w:rPr>
                  <w:rFonts w:ascii="Arial" w:hAnsi="Arial" w:cs="Arial"/>
                  <w:sz w:val="18"/>
                  <w:szCs w:val="22"/>
                  <w:lang w:val="es-MX" w:eastAsia="es-MX"/>
                  <w:rPrChange w:id="4289" w:author="Erlie Hasam Morfin Zavalza" w:date="2014-11-23T00:12:00Z">
                    <w:rPr>
                      <w:rFonts w:ascii="Arial" w:hAnsi="Arial" w:cs="Arial"/>
                      <w:sz w:val="22"/>
                      <w:szCs w:val="22"/>
                      <w:lang w:val="es-MX" w:eastAsia="es-MX"/>
                    </w:rPr>
                  </w:rPrChange>
                </w:rPr>
                <w:t>$27,500.00</w:t>
              </w:r>
            </w:ins>
          </w:p>
        </w:tc>
        <w:tc>
          <w:tcPr>
            <w:tcW w:w="0" w:type="auto"/>
            <w:tcBorders>
              <w:top w:val="nil"/>
              <w:left w:val="nil"/>
              <w:bottom w:val="single" w:sz="4" w:space="0" w:color="auto"/>
              <w:right w:val="single" w:sz="4" w:space="0" w:color="auto"/>
            </w:tcBorders>
            <w:shd w:val="clear" w:color="000000" w:fill="EFCFCC"/>
            <w:vAlign w:val="center"/>
            <w:hideMark/>
            <w:tcPrChange w:id="4290"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507BE367" w14:textId="77777777" w:rsidR="00F44BE5" w:rsidRPr="00F44BE5" w:rsidRDefault="00F44BE5" w:rsidP="00F44BE5">
            <w:pPr>
              <w:ind w:firstLineChars="100" w:firstLine="180"/>
              <w:jc w:val="left"/>
              <w:rPr>
                <w:ins w:id="4291" w:author="Erlie Hasam Morfin Zavalza" w:date="2014-11-23T00:12:00Z"/>
                <w:rFonts w:ascii="Arial" w:hAnsi="Arial" w:cs="Arial"/>
                <w:sz w:val="18"/>
                <w:szCs w:val="22"/>
                <w:lang w:val="es-MX" w:eastAsia="es-MX"/>
                <w:rPrChange w:id="4292" w:author="Erlie Hasam Morfin Zavalza" w:date="2014-11-23T00:12:00Z">
                  <w:rPr>
                    <w:ins w:id="4293" w:author="Erlie Hasam Morfin Zavalza" w:date="2014-11-23T00:12:00Z"/>
                    <w:rFonts w:ascii="Arial" w:hAnsi="Arial" w:cs="Arial"/>
                    <w:sz w:val="22"/>
                    <w:szCs w:val="22"/>
                    <w:lang w:val="es-MX" w:eastAsia="es-MX"/>
                  </w:rPr>
                </w:rPrChange>
              </w:rPr>
            </w:pPr>
            <w:ins w:id="4294" w:author="Erlie Hasam Morfin Zavalza" w:date="2014-11-23T00:12:00Z">
              <w:r w:rsidRPr="00F44BE5">
                <w:rPr>
                  <w:rFonts w:ascii="Arial" w:hAnsi="Arial" w:cs="Arial"/>
                  <w:sz w:val="18"/>
                  <w:szCs w:val="22"/>
                  <w:lang w:val="es-MX" w:eastAsia="es-MX"/>
                  <w:rPrChange w:id="4295" w:author="Erlie Hasam Morfin Zavalza" w:date="2014-11-23T00:12:00Z">
                    <w:rPr>
                      <w:rFonts w:ascii="Arial" w:hAnsi="Arial" w:cs="Arial"/>
                      <w:sz w:val="22"/>
                      <w:szCs w:val="22"/>
                      <w:lang w:val="es-MX" w:eastAsia="es-MX"/>
                    </w:rPr>
                  </w:rPrChange>
                </w:rPr>
                <w:t>$27,500.00</w:t>
              </w:r>
            </w:ins>
          </w:p>
        </w:tc>
      </w:tr>
      <w:tr w:rsidR="00F44BE5" w:rsidRPr="00F44BE5" w14:paraId="40D6DA24" w14:textId="77777777" w:rsidTr="00F44BE5">
        <w:tblPrEx>
          <w:tblPrExChange w:id="4296" w:author="Erlie Hasam Morfin Zavalza" w:date="2014-11-23T00:13:00Z">
            <w:tblPrEx>
              <w:tblW w:w="0" w:type="auto"/>
            </w:tblPrEx>
          </w:tblPrExChange>
        </w:tblPrEx>
        <w:trPr>
          <w:trHeight w:val="275"/>
          <w:ins w:id="4297" w:author="Erlie Hasam Morfin Zavalza" w:date="2014-11-23T00:12:00Z"/>
          <w:trPrChange w:id="4298" w:author="Erlie Hasam Morfin Zavalza" w:date="2014-11-23T00:13:00Z">
            <w:trPr>
              <w:gridAfter w:val="0"/>
              <w:trHeight w:val="300"/>
            </w:trPr>
          </w:trPrChange>
        </w:trPr>
        <w:tc>
          <w:tcPr>
            <w:tcW w:w="0" w:type="auto"/>
            <w:tcBorders>
              <w:top w:val="nil"/>
              <w:left w:val="single" w:sz="4" w:space="0" w:color="auto"/>
              <w:bottom w:val="single" w:sz="4" w:space="0" w:color="auto"/>
              <w:right w:val="single" w:sz="4" w:space="0" w:color="auto"/>
            </w:tcBorders>
            <w:shd w:val="clear" w:color="000000" w:fill="F7E9E7"/>
            <w:vAlign w:val="center"/>
            <w:hideMark/>
            <w:tcPrChange w:id="4299" w:author="Erlie Hasam Morfin Zavalza" w:date="2014-11-23T00:13:00Z">
              <w:tcPr>
                <w:tcW w:w="0" w:type="auto"/>
                <w:tcBorders>
                  <w:top w:val="nil"/>
                  <w:left w:val="single" w:sz="4" w:space="0" w:color="auto"/>
                  <w:bottom w:val="single" w:sz="4" w:space="0" w:color="auto"/>
                  <w:right w:val="single" w:sz="4" w:space="0" w:color="auto"/>
                </w:tcBorders>
                <w:shd w:val="clear" w:color="000000" w:fill="F7E9E7"/>
                <w:vAlign w:val="center"/>
                <w:hideMark/>
              </w:tcPr>
            </w:tcPrChange>
          </w:tcPr>
          <w:p w14:paraId="2BB099EB" w14:textId="77777777" w:rsidR="00F44BE5" w:rsidRPr="00F44BE5" w:rsidRDefault="00F44BE5" w:rsidP="00F44BE5">
            <w:pPr>
              <w:ind w:firstLineChars="100" w:firstLine="181"/>
              <w:jc w:val="left"/>
              <w:rPr>
                <w:ins w:id="4300" w:author="Erlie Hasam Morfin Zavalza" w:date="2014-11-23T00:12:00Z"/>
                <w:rFonts w:ascii="Calibri" w:hAnsi="Calibri"/>
                <w:b/>
                <w:bCs/>
                <w:color w:val="000000"/>
                <w:sz w:val="18"/>
                <w:szCs w:val="22"/>
                <w:lang w:val="es-MX" w:eastAsia="es-MX"/>
                <w:rPrChange w:id="4301" w:author="Erlie Hasam Morfin Zavalza" w:date="2014-11-23T00:12:00Z">
                  <w:rPr>
                    <w:ins w:id="4302" w:author="Erlie Hasam Morfin Zavalza" w:date="2014-11-23T00:12:00Z"/>
                    <w:rFonts w:ascii="Calibri" w:hAnsi="Calibri"/>
                    <w:b/>
                    <w:bCs/>
                    <w:color w:val="000000"/>
                    <w:sz w:val="22"/>
                    <w:szCs w:val="22"/>
                    <w:lang w:val="es-MX" w:eastAsia="es-MX"/>
                  </w:rPr>
                </w:rPrChange>
              </w:rPr>
            </w:pPr>
            <w:ins w:id="4303" w:author="Erlie Hasam Morfin Zavalza" w:date="2014-11-23T00:12:00Z">
              <w:r w:rsidRPr="00F44BE5">
                <w:rPr>
                  <w:rFonts w:ascii="Calibri" w:hAnsi="Calibri"/>
                  <w:b/>
                  <w:bCs/>
                  <w:color w:val="000000"/>
                  <w:sz w:val="18"/>
                  <w:szCs w:val="22"/>
                  <w:lang w:val="es-MX" w:eastAsia="es-MX"/>
                  <w:rPrChange w:id="4304" w:author="Erlie Hasam Morfin Zavalza" w:date="2014-11-23T00:12:00Z">
                    <w:rPr>
                      <w:rFonts w:ascii="Calibri" w:hAnsi="Calibri"/>
                      <w:b/>
                      <w:bCs/>
                      <w:color w:val="000000"/>
                      <w:sz w:val="22"/>
                      <w:szCs w:val="22"/>
                      <w:lang w:val="es-MX" w:eastAsia="es-MX"/>
                    </w:rPr>
                  </w:rPrChange>
                </w:rPr>
                <w:t>Cuchillos</w:t>
              </w:r>
            </w:ins>
          </w:p>
        </w:tc>
        <w:tc>
          <w:tcPr>
            <w:tcW w:w="0" w:type="auto"/>
            <w:tcBorders>
              <w:top w:val="nil"/>
              <w:left w:val="nil"/>
              <w:bottom w:val="single" w:sz="4" w:space="0" w:color="auto"/>
              <w:right w:val="single" w:sz="4" w:space="0" w:color="auto"/>
            </w:tcBorders>
            <w:shd w:val="clear" w:color="000000" w:fill="F7E9E7"/>
            <w:vAlign w:val="center"/>
            <w:hideMark/>
            <w:tcPrChange w:id="4305"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310D944E" w14:textId="77777777" w:rsidR="00F44BE5" w:rsidRPr="00F44BE5" w:rsidRDefault="00F44BE5" w:rsidP="00F44BE5">
            <w:pPr>
              <w:ind w:firstLineChars="100" w:firstLine="180"/>
              <w:jc w:val="left"/>
              <w:rPr>
                <w:ins w:id="4306" w:author="Erlie Hasam Morfin Zavalza" w:date="2014-11-23T00:12:00Z"/>
                <w:rFonts w:ascii="Arial" w:hAnsi="Arial" w:cs="Arial"/>
                <w:sz w:val="18"/>
                <w:szCs w:val="22"/>
                <w:lang w:val="es-MX" w:eastAsia="es-MX"/>
                <w:rPrChange w:id="4307" w:author="Erlie Hasam Morfin Zavalza" w:date="2014-11-23T00:12:00Z">
                  <w:rPr>
                    <w:ins w:id="4308" w:author="Erlie Hasam Morfin Zavalza" w:date="2014-11-23T00:12:00Z"/>
                    <w:rFonts w:ascii="Arial" w:hAnsi="Arial" w:cs="Arial"/>
                    <w:sz w:val="22"/>
                    <w:szCs w:val="22"/>
                    <w:lang w:val="es-MX" w:eastAsia="es-MX"/>
                  </w:rPr>
                </w:rPrChange>
              </w:rPr>
            </w:pPr>
            <w:ins w:id="4309" w:author="Erlie Hasam Morfin Zavalza" w:date="2014-11-23T00:12:00Z">
              <w:r w:rsidRPr="00F44BE5">
                <w:rPr>
                  <w:rFonts w:ascii="Arial" w:hAnsi="Arial" w:cs="Arial"/>
                  <w:sz w:val="18"/>
                  <w:szCs w:val="22"/>
                  <w:lang w:val="es-MX" w:eastAsia="es-MX"/>
                  <w:rPrChange w:id="4310" w:author="Erlie Hasam Morfin Zavalza" w:date="2014-11-23T00:12:00Z">
                    <w:rPr>
                      <w:rFonts w:ascii="Arial" w:hAnsi="Arial" w:cs="Arial"/>
                      <w:sz w:val="22"/>
                      <w:szCs w:val="22"/>
                      <w:lang w:val="es-MX" w:eastAsia="es-MX"/>
                    </w:rPr>
                  </w:rPrChange>
                </w:rPr>
                <w:t>$12,000.00</w:t>
              </w:r>
            </w:ins>
          </w:p>
        </w:tc>
        <w:tc>
          <w:tcPr>
            <w:tcW w:w="0" w:type="auto"/>
            <w:tcBorders>
              <w:top w:val="nil"/>
              <w:left w:val="nil"/>
              <w:bottom w:val="single" w:sz="4" w:space="0" w:color="auto"/>
              <w:right w:val="single" w:sz="4" w:space="0" w:color="auto"/>
            </w:tcBorders>
            <w:shd w:val="clear" w:color="000000" w:fill="F7E9E7"/>
            <w:vAlign w:val="center"/>
            <w:hideMark/>
            <w:tcPrChange w:id="4311"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70FF3632" w14:textId="77777777" w:rsidR="00F44BE5" w:rsidRPr="00F44BE5" w:rsidRDefault="00F44BE5" w:rsidP="00F44BE5">
            <w:pPr>
              <w:ind w:firstLineChars="100" w:firstLine="180"/>
              <w:jc w:val="left"/>
              <w:rPr>
                <w:ins w:id="4312" w:author="Erlie Hasam Morfin Zavalza" w:date="2014-11-23T00:12:00Z"/>
                <w:rFonts w:ascii="Arial" w:hAnsi="Arial" w:cs="Arial"/>
                <w:sz w:val="18"/>
                <w:szCs w:val="22"/>
                <w:lang w:val="es-MX" w:eastAsia="es-MX"/>
                <w:rPrChange w:id="4313" w:author="Erlie Hasam Morfin Zavalza" w:date="2014-11-23T00:12:00Z">
                  <w:rPr>
                    <w:ins w:id="4314" w:author="Erlie Hasam Morfin Zavalza" w:date="2014-11-23T00:12:00Z"/>
                    <w:rFonts w:ascii="Arial" w:hAnsi="Arial" w:cs="Arial"/>
                    <w:sz w:val="22"/>
                    <w:szCs w:val="22"/>
                    <w:lang w:val="es-MX" w:eastAsia="es-MX"/>
                  </w:rPr>
                </w:rPrChange>
              </w:rPr>
            </w:pPr>
            <w:ins w:id="4315" w:author="Erlie Hasam Morfin Zavalza" w:date="2014-11-23T00:12:00Z">
              <w:r w:rsidRPr="00F44BE5">
                <w:rPr>
                  <w:rFonts w:ascii="Arial" w:hAnsi="Arial" w:cs="Arial"/>
                  <w:sz w:val="18"/>
                  <w:szCs w:val="22"/>
                  <w:lang w:val="es-MX" w:eastAsia="es-MX"/>
                  <w:rPrChange w:id="4316" w:author="Erlie Hasam Morfin Zavalza" w:date="2014-11-23T00:12:00Z">
                    <w:rPr>
                      <w:rFonts w:ascii="Arial" w:hAnsi="Arial" w:cs="Arial"/>
                      <w:sz w:val="22"/>
                      <w:szCs w:val="22"/>
                      <w:lang w:val="es-MX" w:eastAsia="es-MX"/>
                    </w:rPr>
                  </w:rPrChange>
                </w:rPr>
                <w:t>$12,000.00</w:t>
              </w:r>
            </w:ins>
          </w:p>
        </w:tc>
        <w:tc>
          <w:tcPr>
            <w:tcW w:w="0" w:type="auto"/>
            <w:tcBorders>
              <w:top w:val="nil"/>
              <w:left w:val="nil"/>
              <w:bottom w:val="single" w:sz="4" w:space="0" w:color="auto"/>
              <w:right w:val="single" w:sz="4" w:space="0" w:color="auto"/>
            </w:tcBorders>
            <w:shd w:val="clear" w:color="000000" w:fill="F7E9E7"/>
            <w:vAlign w:val="center"/>
            <w:hideMark/>
            <w:tcPrChange w:id="4317"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09CF0F68" w14:textId="77777777" w:rsidR="00F44BE5" w:rsidRPr="00F44BE5" w:rsidRDefault="00F44BE5" w:rsidP="00F44BE5">
            <w:pPr>
              <w:ind w:firstLineChars="100" w:firstLine="180"/>
              <w:jc w:val="left"/>
              <w:rPr>
                <w:ins w:id="4318" w:author="Erlie Hasam Morfin Zavalza" w:date="2014-11-23T00:12:00Z"/>
                <w:rFonts w:ascii="Arial" w:hAnsi="Arial" w:cs="Arial"/>
                <w:sz w:val="18"/>
                <w:szCs w:val="22"/>
                <w:lang w:val="es-MX" w:eastAsia="es-MX"/>
                <w:rPrChange w:id="4319" w:author="Erlie Hasam Morfin Zavalza" w:date="2014-11-23T00:12:00Z">
                  <w:rPr>
                    <w:ins w:id="4320" w:author="Erlie Hasam Morfin Zavalza" w:date="2014-11-23T00:12:00Z"/>
                    <w:rFonts w:ascii="Arial" w:hAnsi="Arial" w:cs="Arial"/>
                    <w:sz w:val="22"/>
                    <w:szCs w:val="22"/>
                    <w:lang w:val="es-MX" w:eastAsia="es-MX"/>
                  </w:rPr>
                </w:rPrChange>
              </w:rPr>
            </w:pPr>
            <w:ins w:id="4321" w:author="Erlie Hasam Morfin Zavalza" w:date="2014-11-23T00:12:00Z">
              <w:r w:rsidRPr="00F44BE5">
                <w:rPr>
                  <w:rFonts w:ascii="Arial" w:hAnsi="Arial" w:cs="Arial"/>
                  <w:sz w:val="18"/>
                  <w:szCs w:val="22"/>
                  <w:lang w:val="es-MX" w:eastAsia="es-MX"/>
                  <w:rPrChange w:id="4322" w:author="Erlie Hasam Morfin Zavalza" w:date="2014-11-23T00:12:00Z">
                    <w:rPr>
                      <w:rFonts w:ascii="Arial" w:hAnsi="Arial" w:cs="Arial"/>
                      <w:sz w:val="22"/>
                      <w:szCs w:val="22"/>
                      <w:lang w:val="es-MX" w:eastAsia="es-MX"/>
                    </w:rPr>
                  </w:rPrChange>
                </w:rPr>
                <w:t>$12,000.00</w:t>
              </w:r>
            </w:ins>
          </w:p>
        </w:tc>
        <w:tc>
          <w:tcPr>
            <w:tcW w:w="0" w:type="auto"/>
            <w:tcBorders>
              <w:top w:val="nil"/>
              <w:left w:val="nil"/>
              <w:bottom w:val="single" w:sz="4" w:space="0" w:color="auto"/>
              <w:right w:val="single" w:sz="4" w:space="0" w:color="auto"/>
            </w:tcBorders>
            <w:shd w:val="clear" w:color="000000" w:fill="F7E9E7"/>
            <w:vAlign w:val="center"/>
            <w:hideMark/>
            <w:tcPrChange w:id="4323"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678ECA57" w14:textId="77777777" w:rsidR="00F44BE5" w:rsidRPr="00F44BE5" w:rsidRDefault="00F44BE5" w:rsidP="00F44BE5">
            <w:pPr>
              <w:ind w:firstLineChars="100" w:firstLine="180"/>
              <w:jc w:val="left"/>
              <w:rPr>
                <w:ins w:id="4324" w:author="Erlie Hasam Morfin Zavalza" w:date="2014-11-23T00:12:00Z"/>
                <w:rFonts w:ascii="Arial" w:hAnsi="Arial" w:cs="Arial"/>
                <w:sz w:val="18"/>
                <w:szCs w:val="22"/>
                <w:lang w:val="es-MX" w:eastAsia="es-MX"/>
                <w:rPrChange w:id="4325" w:author="Erlie Hasam Morfin Zavalza" w:date="2014-11-23T00:12:00Z">
                  <w:rPr>
                    <w:ins w:id="4326" w:author="Erlie Hasam Morfin Zavalza" w:date="2014-11-23T00:12:00Z"/>
                    <w:rFonts w:ascii="Arial" w:hAnsi="Arial" w:cs="Arial"/>
                    <w:sz w:val="22"/>
                    <w:szCs w:val="22"/>
                    <w:lang w:val="es-MX" w:eastAsia="es-MX"/>
                  </w:rPr>
                </w:rPrChange>
              </w:rPr>
            </w:pPr>
            <w:ins w:id="4327" w:author="Erlie Hasam Morfin Zavalza" w:date="2014-11-23T00:12:00Z">
              <w:r w:rsidRPr="00F44BE5">
                <w:rPr>
                  <w:rFonts w:ascii="Arial" w:hAnsi="Arial" w:cs="Arial"/>
                  <w:sz w:val="18"/>
                  <w:szCs w:val="22"/>
                  <w:lang w:val="es-MX" w:eastAsia="es-MX"/>
                  <w:rPrChange w:id="4328" w:author="Erlie Hasam Morfin Zavalza" w:date="2014-11-23T00:12:00Z">
                    <w:rPr>
                      <w:rFonts w:ascii="Arial" w:hAnsi="Arial" w:cs="Arial"/>
                      <w:sz w:val="22"/>
                      <w:szCs w:val="22"/>
                      <w:lang w:val="es-MX" w:eastAsia="es-MX"/>
                    </w:rPr>
                  </w:rPrChange>
                </w:rPr>
                <w:t>$12,000.00</w:t>
              </w:r>
            </w:ins>
          </w:p>
        </w:tc>
        <w:tc>
          <w:tcPr>
            <w:tcW w:w="0" w:type="auto"/>
            <w:tcBorders>
              <w:top w:val="nil"/>
              <w:left w:val="nil"/>
              <w:bottom w:val="single" w:sz="4" w:space="0" w:color="auto"/>
              <w:right w:val="single" w:sz="4" w:space="0" w:color="auto"/>
            </w:tcBorders>
            <w:shd w:val="clear" w:color="000000" w:fill="F7E9E7"/>
            <w:vAlign w:val="center"/>
            <w:hideMark/>
            <w:tcPrChange w:id="4329"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6BF56955" w14:textId="77777777" w:rsidR="00F44BE5" w:rsidRPr="00F44BE5" w:rsidRDefault="00F44BE5" w:rsidP="00F44BE5">
            <w:pPr>
              <w:ind w:firstLineChars="100" w:firstLine="180"/>
              <w:jc w:val="left"/>
              <w:rPr>
                <w:ins w:id="4330" w:author="Erlie Hasam Morfin Zavalza" w:date="2014-11-23T00:12:00Z"/>
                <w:rFonts w:ascii="Arial" w:hAnsi="Arial" w:cs="Arial"/>
                <w:sz w:val="18"/>
                <w:szCs w:val="22"/>
                <w:lang w:val="es-MX" w:eastAsia="es-MX"/>
                <w:rPrChange w:id="4331" w:author="Erlie Hasam Morfin Zavalza" w:date="2014-11-23T00:12:00Z">
                  <w:rPr>
                    <w:ins w:id="4332" w:author="Erlie Hasam Morfin Zavalza" w:date="2014-11-23T00:12:00Z"/>
                    <w:rFonts w:ascii="Arial" w:hAnsi="Arial" w:cs="Arial"/>
                    <w:sz w:val="22"/>
                    <w:szCs w:val="22"/>
                    <w:lang w:val="es-MX" w:eastAsia="es-MX"/>
                  </w:rPr>
                </w:rPrChange>
              </w:rPr>
            </w:pPr>
            <w:ins w:id="4333" w:author="Erlie Hasam Morfin Zavalza" w:date="2014-11-23T00:12:00Z">
              <w:r w:rsidRPr="00F44BE5">
                <w:rPr>
                  <w:rFonts w:ascii="Arial" w:hAnsi="Arial" w:cs="Arial"/>
                  <w:sz w:val="18"/>
                  <w:szCs w:val="22"/>
                  <w:lang w:val="es-MX" w:eastAsia="es-MX"/>
                  <w:rPrChange w:id="4334" w:author="Erlie Hasam Morfin Zavalza" w:date="2014-11-23T00:12:00Z">
                    <w:rPr>
                      <w:rFonts w:ascii="Arial" w:hAnsi="Arial" w:cs="Arial"/>
                      <w:sz w:val="22"/>
                      <w:szCs w:val="22"/>
                      <w:lang w:val="es-MX" w:eastAsia="es-MX"/>
                    </w:rPr>
                  </w:rPrChange>
                </w:rPr>
                <w:t>$12,000.00</w:t>
              </w:r>
            </w:ins>
          </w:p>
        </w:tc>
      </w:tr>
      <w:tr w:rsidR="00F44BE5" w:rsidRPr="00F44BE5" w14:paraId="496C5A6F" w14:textId="77777777" w:rsidTr="00F44BE5">
        <w:tblPrEx>
          <w:tblPrExChange w:id="4335" w:author="Erlie Hasam Morfin Zavalza" w:date="2014-11-23T00:13:00Z">
            <w:tblPrEx>
              <w:tblW w:w="0" w:type="auto"/>
            </w:tblPrEx>
          </w:tblPrExChange>
        </w:tblPrEx>
        <w:trPr>
          <w:trHeight w:val="123"/>
          <w:ins w:id="4336" w:author="Erlie Hasam Morfin Zavalza" w:date="2014-11-23T00:12:00Z"/>
          <w:trPrChange w:id="4337" w:author="Erlie Hasam Morfin Zavalza" w:date="2014-11-23T00:13:00Z">
            <w:trPr>
              <w:gridAfter w:val="0"/>
              <w:trHeight w:val="300"/>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4338" w:author="Erlie Hasam Morfin Zavalza" w:date="2014-11-23T00:13:00Z">
              <w:tcPr>
                <w:tcW w:w="0" w:type="auto"/>
                <w:tcBorders>
                  <w:top w:val="nil"/>
                  <w:left w:val="single" w:sz="4" w:space="0" w:color="auto"/>
                  <w:bottom w:val="single" w:sz="4" w:space="0" w:color="auto"/>
                  <w:right w:val="single" w:sz="4" w:space="0" w:color="auto"/>
                </w:tcBorders>
                <w:shd w:val="clear" w:color="000000" w:fill="EFCFCC"/>
                <w:vAlign w:val="center"/>
                <w:hideMark/>
              </w:tcPr>
            </w:tcPrChange>
          </w:tcPr>
          <w:p w14:paraId="0D7B5F16" w14:textId="77777777" w:rsidR="00F44BE5" w:rsidRPr="00F44BE5" w:rsidRDefault="00F44BE5" w:rsidP="00F44BE5">
            <w:pPr>
              <w:ind w:firstLineChars="100" w:firstLine="181"/>
              <w:jc w:val="left"/>
              <w:rPr>
                <w:ins w:id="4339" w:author="Erlie Hasam Morfin Zavalza" w:date="2014-11-23T00:12:00Z"/>
                <w:rFonts w:ascii="Calibri" w:hAnsi="Calibri"/>
                <w:b/>
                <w:bCs/>
                <w:color w:val="000000"/>
                <w:sz w:val="18"/>
                <w:szCs w:val="22"/>
                <w:lang w:val="es-MX" w:eastAsia="es-MX"/>
                <w:rPrChange w:id="4340" w:author="Erlie Hasam Morfin Zavalza" w:date="2014-11-23T00:12:00Z">
                  <w:rPr>
                    <w:ins w:id="4341" w:author="Erlie Hasam Morfin Zavalza" w:date="2014-11-23T00:12:00Z"/>
                    <w:rFonts w:ascii="Calibri" w:hAnsi="Calibri"/>
                    <w:b/>
                    <w:bCs/>
                    <w:color w:val="000000"/>
                    <w:sz w:val="22"/>
                    <w:szCs w:val="22"/>
                    <w:lang w:val="es-MX" w:eastAsia="es-MX"/>
                  </w:rPr>
                </w:rPrChange>
              </w:rPr>
            </w:pPr>
            <w:ins w:id="4342" w:author="Erlie Hasam Morfin Zavalza" w:date="2014-11-23T00:12:00Z">
              <w:r w:rsidRPr="00F44BE5">
                <w:rPr>
                  <w:rFonts w:ascii="Calibri" w:hAnsi="Calibri"/>
                  <w:b/>
                  <w:bCs/>
                  <w:color w:val="000000"/>
                  <w:sz w:val="18"/>
                  <w:szCs w:val="22"/>
                  <w:lang w:val="es-MX" w:eastAsia="es-MX"/>
                  <w:rPrChange w:id="4343" w:author="Erlie Hasam Morfin Zavalza" w:date="2014-11-23T00:12:00Z">
                    <w:rPr>
                      <w:rFonts w:ascii="Calibri" w:hAnsi="Calibri"/>
                      <w:b/>
                      <w:bCs/>
                      <w:color w:val="000000"/>
                      <w:sz w:val="22"/>
                      <w:szCs w:val="22"/>
                      <w:lang w:val="es-MX" w:eastAsia="es-MX"/>
                    </w:rPr>
                  </w:rPrChange>
                </w:rPr>
                <w:t>Pinceles</w:t>
              </w:r>
            </w:ins>
          </w:p>
        </w:tc>
        <w:tc>
          <w:tcPr>
            <w:tcW w:w="0" w:type="auto"/>
            <w:tcBorders>
              <w:top w:val="nil"/>
              <w:left w:val="nil"/>
              <w:bottom w:val="single" w:sz="4" w:space="0" w:color="auto"/>
              <w:right w:val="single" w:sz="4" w:space="0" w:color="auto"/>
            </w:tcBorders>
            <w:shd w:val="clear" w:color="000000" w:fill="EFCFCC"/>
            <w:vAlign w:val="center"/>
            <w:hideMark/>
            <w:tcPrChange w:id="4344"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50FB97D2" w14:textId="77777777" w:rsidR="00F44BE5" w:rsidRPr="00F44BE5" w:rsidRDefault="00F44BE5" w:rsidP="00F44BE5">
            <w:pPr>
              <w:ind w:firstLineChars="100" w:firstLine="180"/>
              <w:jc w:val="left"/>
              <w:rPr>
                <w:ins w:id="4345" w:author="Erlie Hasam Morfin Zavalza" w:date="2014-11-23T00:12:00Z"/>
                <w:rFonts w:ascii="Arial" w:hAnsi="Arial" w:cs="Arial"/>
                <w:sz w:val="18"/>
                <w:szCs w:val="22"/>
                <w:lang w:val="es-MX" w:eastAsia="es-MX"/>
                <w:rPrChange w:id="4346" w:author="Erlie Hasam Morfin Zavalza" w:date="2014-11-23T00:12:00Z">
                  <w:rPr>
                    <w:ins w:id="4347" w:author="Erlie Hasam Morfin Zavalza" w:date="2014-11-23T00:12:00Z"/>
                    <w:rFonts w:ascii="Arial" w:hAnsi="Arial" w:cs="Arial"/>
                    <w:sz w:val="22"/>
                    <w:szCs w:val="22"/>
                    <w:lang w:val="es-MX" w:eastAsia="es-MX"/>
                  </w:rPr>
                </w:rPrChange>
              </w:rPr>
            </w:pPr>
            <w:ins w:id="4348" w:author="Erlie Hasam Morfin Zavalza" w:date="2014-11-23T00:12:00Z">
              <w:r w:rsidRPr="00F44BE5">
                <w:rPr>
                  <w:rFonts w:ascii="Arial" w:hAnsi="Arial" w:cs="Arial"/>
                  <w:sz w:val="18"/>
                  <w:szCs w:val="22"/>
                  <w:lang w:val="es-MX" w:eastAsia="es-MX"/>
                  <w:rPrChange w:id="4349" w:author="Erlie Hasam Morfin Zavalza" w:date="2014-11-23T00:12:00Z">
                    <w:rPr>
                      <w:rFonts w:ascii="Arial" w:hAnsi="Arial" w:cs="Arial"/>
                      <w:sz w:val="22"/>
                      <w:szCs w:val="22"/>
                      <w:lang w:val="es-MX" w:eastAsia="es-MX"/>
                    </w:rPr>
                  </w:rPrChange>
                </w:rPr>
                <w:t>$4,000.00</w:t>
              </w:r>
            </w:ins>
          </w:p>
        </w:tc>
        <w:tc>
          <w:tcPr>
            <w:tcW w:w="0" w:type="auto"/>
            <w:tcBorders>
              <w:top w:val="nil"/>
              <w:left w:val="nil"/>
              <w:bottom w:val="single" w:sz="4" w:space="0" w:color="auto"/>
              <w:right w:val="single" w:sz="4" w:space="0" w:color="auto"/>
            </w:tcBorders>
            <w:shd w:val="clear" w:color="000000" w:fill="EFCFCC"/>
            <w:vAlign w:val="center"/>
            <w:hideMark/>
            <w:tcPrChange w:id="4350"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5EFC4268" w14:textId="77777777" w:rsidR="00F44BE5" w:rsidRPr="00F44BE5" w:rsidRDefault="00F44BE5" w:rsidP="00F44BE5">
            <w:pPr>
              <w:ind w:firstLineChars="100" w:firstLine="180"/>
              <w:jc w:val="left"/>
              <w:rPr>
                <w:ins w:id="4351" w:author="Erlie Hasam Morfin Zavalza" w:date="2014-11-23T00:12:00Z"/>
                <w:rFonts w:ascii="Arial" w:hAnsi="Arial" w:cs="Arial"/>
                <w:sz w:val="18"/>
                <w:szCs w:val="22"/>
                <w:lang w:val="es-MX" w:eastAsia="es-MX"/>
                <w:rPrChange w:id="4352" w:author="Erlie Hasam Morfin Zavalza" w:date="2014-11-23T00:12:00Z">
                  <w:rPr>
                    <w:ins w:id="4353" w:author="Erlie Hasam Morfin Zavalza" w:date="2014-11-23T00:12:00Z"/>
                    <w:rFonts w:ascii="Arial" w:hAnsi="Arial" w:cs="Arial"/>
                    <w:sz w:val="22"/>
                    <w:szCs w:val="22"/>
                    <w:lang w:val="es-MX" w:eastAsia="es-MX"/>
                  </w:rPr>
                </w:rPrChange>
              </w:rPr>
            </w:pPr>
            <w:ins w:id="4354" w:author="Erlie Hasam Morfin Zavalza" w:date="2014-11-23T00:12:00Z">
              <w:r w:rsidRPr="00F44BE5">
                <w:rPr>
                  <w:rFonts w:ascii="Arial" w:hAnsi="Arial" w:cs="Arial"/>
                  <w:sz w:val="18"/>
                  <w:szCs w:val="22"/>
                  <w:lang w:val="es-MX" w:eastAsia="es-MX"/>
                  <w:rPrChange w:id="4355" w:author="Erlie Hasam Morfin Zavalza" w:date="2014-11-23T00:12:00Z">
                    <w:rPr>
                      <w:rFonts w:ascii="Arial" w:hAnsi="Arial" w:cs="Arial"/>
                      <w:sz w:val="22"/>
                      <w:szCs w:val="22"/>
                      <w:lang w:val="es-MX" w:eastAsia="es-MX"/>
                    </w:rPr>
                  </w:rPrChange>
                </w:rPr>
                <w:t>$4,000.00</w:t>
              </w:r>
            </w:ins>
          </w:p>
        </w:tc>
        <w:tc>
          <w:tcPr>
            <w:tcW w:w="0" w:type="auto"/>
            <w:tcBorders>
              <w:top w:val="nil"/>
              <w:left w:val="nil"/>
              <w:bottom w:val="single" w:sz="4" w:space="0" w:color="auto"/>
              <w:right w:val="single" w:sz="4" w:space="0" w:color="auto"/>
            </w:tcBorders>
            <w:shd w:val="clear" w:color="000000" w:fill="EFCFCC"/>
            <w:vAlign w:val="center"/>
            <w:hideMark/>
            <w:tcPrChange w:id="4356"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0E8C77EF" w14:textId="77777777" w:rsidR="00F44BE5" w:rsidRPr="00F44BE5" w:rsidRDefault="00F44BE5" w:rsidP="00F44BE5">
            <w:pPr>
              <w:ind w:firstLineChars="100" w:firstLine="180"/>
              <w:jc w:val="left"/>
              <w:rPr>
                <w:ins w:id="4357" w:author="Erlie Hasam Morfin Zavalza" w:date="2014-11-23T00:12:00Z"/>
                <w:rFonts w:ascii="Arial" w:hAnsi="Arial" w:cs="Arial"/>
                <w:sz w:val="18"/>
                <w:szCs w:val="22"/>
                <w:lang w:val="es-MX" w:eastAsia="es-MX"/>
                <w:rPrChange w:id="4358" w:author="Erlie Hasam Morfin Zavalza" w:date="2014-11-23T00:12:00Z">
                  <w:rPr>
                    <w:ins w:id="4359" w:author="Erlie Hasam Morfin Zavalza" w:date="2014-11-23T00:12:00Z"/>
                    <w:rFonts w:ascii="Arial" w:hAnsi="Arial" w:cs="Arial"/>
                    <w:sz w:val="22"/>
                    <w:szCs w:val="22"/>
                    <w:lang w:val="es-MX" w:eastAsia="es-MX"/>
                  </w:rPr>
                </w:rPrChange>
              </w:rPr>
            </w:pPr>
            <w:ins w:id="4360" w:author="Erlie Hasam Morfin Zavalza" w:date="2014-11-23T00:12:00Z">
              <w:r w:rsidRPr="00F44BE5">
                <w:rPr>
                  <w:rFonts w:ascii="Arial" w:hAnsi="Arial" w:cs="Arial"/>
                  <w:sz w:val="18"/>
                  <w:szCs w:val="22"/>
                  <w:lang w:val="es-MX" w:eastAsia="es-MX"/>
                  <w:rPrChange w:id="4361" w:author="Erlie Hasam Morfin Zavalza" w:date="2014-11-23T00:12:00Z">
                    <w:rPr>
                      <w:rFonts w:ascii="Arial" w:hAnsi="Arial" w:cs="Arial"/>
                      <w:sz w:val="22"/>
                      <w:szCs w:val="22"/>
                      <w:lang w:val="es-MX" w:eastAsia="es-MX"/>
                    </w:rPr>
                  </w:rPrChange>
                </w:rPr>
                <w:t>$4,000.00</w:t>
              </w:r>
            </w:ins>
          </w:p>
        </w:tc>
        <w:tc>
          <w:tcPr>
            <w:tcW w:w="0" w:type="auto"/>
            <w:tcBorders>
              <w:top w:val="nil"/>
              <w:left w:val="nil"/>
              <w:bottom w:val="single" w:sz="4" w:space="0" w:color="auto"/>
              <w:right w:val="single" w:sz="4" w:space="0" w:color="auto"/>
            </w:tcBorders>
            <w:shd w:val="clear" w:color="000000" w:fill="EFCFCC"/>
            <w:vAlign w:val="center"/>
            <w:hideMark/>
            <w:tcPrChange w:id="4362"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3DE1D1BC" w14:textId="77777777" w:rsidR="00F44BE5" w:rsidRPr="00F44BE5" w:rsidRDefault="00F44BE5" w:rsidP="00F44BE5">
            <w:pPr>
              <w:ind w:firstLineChars="100" w:firstLine="180"/>
              <w:jc w:val="left"/>
              <w:rPr>
                <w:ins w:id="4363" w:author="Erlie Hasam Morfin Zavalza" w:date="2014-11-23T00:12:00Z"/>
                <w:rFonts w:ascii="Arial" w:hAnsi="Arial" w:cs="Arial"/>
                <w:sz w:val="18"/>
                <w:szCs w:val="22"/>
                <w:lang w:val="es-MX" w:eastAsia="es-MX"/>
                <w:rPrChange w:id="4364" w:author="Erlie Hasam Morfin Zavalza" w:date="2014-11-23T00:12:00Z">
                  <w:rPr>
                    <w:ins w:id="4365" w:author="Erlie Hasam Morfin Zavalza" w:date="2014-11-23T00:12:00Z"/>
                    <w:rFonts w:ascii="Arial" w:hAnsi="Arial" w:cs="Arial"/>
                    <w:sz w:val="22"/>
                    <w:szCs w:val="22"/>
                    <w:lang w:val="es-MX" w:eastAsia="es-MX"/>
                  </w:rPr>
                </w:rPrChange>
              </w:rPr>
            </w:pPr>
            <w:ins w:id="4366" w:author="Erlie Hasam Morfin Zavalza" w:date="2014-11-23T00:12:00Z">
              <w:r w:rsidRPr="00F44BE5">
                <w:rPr>
                  <w:rFonts w:ascii="Arial" w:hAnsi="Arial" w:cs="Arial"/>
                  <w:sz w:val="18"/>
                  <w:szCs w:val="22"/>
                  <w:lang w:val="es-MX" w:eastAsia="es-MX"/>
                  <w:rPrChange w:id="4367" w:author="Erlie Hasam Morfin Zavalza" w:date="2014-11-23T00:12:00Z">
                    <w:rPr>
                      <w:rFonts w:ascii="Arial" w:hAnsi="Arial" w:cs="Arial"/>
                      <w:sz w:val="22"/>
                      <w:szCs w:val="22"/>
                      <w:lang w:val="es-MX" w:eastAsia="es-MX"/>
                    </w:rPr>
                  </w:rPrChange>
                </w:rPr>
                <w:t>$4,000.00</w:t>
              </w:r>
            </w:ins>
          </w:p>
        </w:tc>
        <w:tc>
          <w:tcPr>
            <w:tcW w:w="0" w:type="auto"/>
            <w:tcBorders>
              <w:top w:val="nil"/>
              <w:left w:val="nil"/>
              <w:bottom w:val="single" w:sz="4" w:space="0" w:color="auto"/>
              <w:right w:val="single" w:sz="4" w:space="0" w:color="auto"/>
            </w:tcBorders>
            <w:shd w:val="clear" w:color="000000" w:fill="EFCFCC"/>
            <w:vAlign w:val="center"/>
            <w:hideMark/>
            <w:tcPrChange w:id="4368" w:author="Erlie Hasam Morfin Zavalza" w:date="2014-11-23T00:13:00Z">
              <w:tcPr>
                <w:tcW w:w="0" w:type="auto"/>
                <w:tcBorders>
                  <w:top w:val="nil"/>
                  <w:left w:val="nil"/>
                  <w:bottom w:val="single" w:sz="4" w:space="0" w:color="auto"/>
                  <w:right w:val="single" w:sz="4" w:space="0" w:color="auto"/>
                </w:tcBorders>
                <w:shd w:val="clear" w:color="000000" w:fill="EFCFCC"/>
                <w:vAlign w:val="center"/>
                <w:hideMark/>
              </w:tcPr>
            </w:tcPrChange>
          </w:tcPr>
          <w:p w14:paraId="1B37DED5" w14:textId="77777777" w:rsidR="00F44BE5" w:rsidRPr="00F44BE5" w:rsidRDefault="00F44BE5" w:rsidP="00F44BE5">
            <w:pPr>
              <w:ind w:firstLineChars="100" w:firstLine="180"/>
              <w:jc w:val="left"/>
              <w:rPr>
                <w:ins w:id="4369" w:author="Erlie Hasam Morfin Zavalza" w:date="2014-11-23T00:12:00Z"/>
                <w:rFonts w:ascii="Arial" w:hAnsi="Arial" w:cs="Arial"/>
                <w:sz w:val="18"/>
                <w:szCs w:val="22"/>
                <w:lang w:val="es-MX" w:eastAsia="es-MX"/>
                <w:rPrChange w:id="4370" w:author="Erlie Hasam Morfin Zavalza" w:date="2014-11-23T00:12:00Z">
                  <w:rPr>
                    <w:ins w:id="4371" w:author="Erlie Hasam Morfin Zavalza" w:date="2014-11-23T00:12:00Z"/>
                    <w:rFonts w:ascii="Arial" w:hAnsi="Arial" w:cs="Arial"/>
                    <w:sz w:val="22"/>
                    <w:szCs w:val="22"/>
                    <w:lang w:val="es-MX" w:eastAsia="es-MX"/>
                  </w:rPr>
                </w:rPrChange>
              </w:rPr>
            </w:pPr>
            <w:ins w:id="4372" w:author="Erlie Hasam Morfin Zavalza" w:date="2014-11-23T00:12:00Z">
              <w:r w:rsidRPr="00F44BE5">
                <w:rPr>
                  <w:rFonts w:ascii="Arial" w:hAnsi="Arial" w:cs="Arial"/>
                  <w:sz w:val="18"/>
                  <w:szCs w:val="22"/>
                  <w:lang w:val="es-MX" w:eastAsia="es-MX"/>
                  <w:rPrChange w:id="4373" w:author="Erlie Hasam Morfin Zavalza" w:date="2014-11-23T00:12:00Z">
                    <w:rPr>
                      <w:rFonts w:ascii="Arial" w:hAnsi="Arial" w:cs="Arial"/>
                      <w:sz w:val="22"/>
                      <w:szCs w:val="22"/>
                      <w:lang w:val="es-MX" w:eastAsia="es-MX"/>
                    </w:rPr>
                  </w:rPrChange>
                </w:rPr>
                <w:t>$4,000.00</w:t>
              </w:r>
            </w:ins>
          </w:p>
        </w:tc>
      </w:tr>
      <w:tr w:rsidR="00F44BE5" w:rsidRPr="00F44BE5" w14:paraId="3B33F23A" w14:textId="77777777" w:rsidTr="00F44BE5">
        <w:tblPrEx>
          <w:tblPrExChange w:id="4374" w:author="Erlie Hasam Morfin Zavalza" w:date="2014-11-23T00:13:00Z">
            <w:tblPrEx>
              <w:tblW w:w="0" w:type="auto"/>
            </w:tblPrEx>
          </w:tblPrExChange>
        </w:tblPrEx>
        <w:trPr>
          <w:trHeight w:val="347"/>
          <w:ins w:id="4375" w:author="Erlie Hasam Morfin Zavalza" w:date="2014-11-23T00:12:00Z"/>
          <w:trPrChange w:id="4376" w:author="Erlie Hasam Morfin Zavalza" w:date="2014-11-23T00:13:00Z">
            <w:trPr>
              <w:gridAfter w:val="0"/>
              <w:trHeight w:val="660"/>
            </w:trPr>
          </w:trPrChange>
        </w:trPr>
        <w:tc>
          <w:tcPr>
            <w:tcW w:w="0" w:type="auto"/>
            <w:tcBorders>
              <w:top w:val="nil"/>
              <w:left w:val="single" w:sz="4" w:space="0" w:color="auto"/>
              <w:bottom w:val="single" w:sz="4" w:space="0" w:color="auto"/>
              <w:right w:val="single" w:sz="4" w:space="0" w:color="auto"/>
            </w:tcBorders>
            <w:shd w:val="clear" w:color="000000" w:fill="F7E9E7"/>
            <w:vAlign w:val="center"/>
            <w:hideMark/>
            <w:tcPrChange w:id="4377" w:author="Erlie Hasam Morfin Zavalza" w:date="2014-11-23T00:13:00Z">
              <w:tcPr>
                <w:tcW w:w="0" w:type="auto"/>
                <w:tcBorders>
                  <w:top w:val="nil"/>
                  <w:left w:val="single" w:sz="4" w:space="0" w:color="auto"/>
                  <w:bottom w:val="single" w:sz="4" w:space="0" w:color="auto"/>
                  <w:right w:val="single" w:sz="4" w:space="0" w:color="auto"/>
                </w:tcBorders>
                <w:shd w:val="clear" w:color="000000" w:fill="F7E9E7"/>
                <w:vAlign w:val="center"/>
                <w:hideMark/>
              </w:tcPr>
            </w:tcPrChange>
          </w:tcPr>
          <w:p w14:paraId="5CD631FC" w14:textId="77777777" w:rsidR="00F44BE5" w:rsidRPr="00F44BE5" w:rsidRDefault="00F44BE5" w:rsidP="00F44BE5">
            <w:pPr>
              <w:ind w:firstLineChars="100" w:firstLine="241"/>
              <w:jc w:val="left"/>
              <w:rPr>
                <w:ins w:id="4378" w:author="Erlie Hasam Morfin Zavalza" w:date="2014-11-23T00:12:00Z"/>
                <w:rFonts w:ascii="Perpetua" w:hAnsi="Perpetua"/>
                <w:b/>
                <w:bCs/>
                <w:color w:val="000000"/>
                <w:szCs w:val="24"/>
                <w:lang w:val="es-MX" w:eastAsia="es-MX"/>
              </w:rPr>
            </w:pPr>
            <w:ins w:id="4379" w:author="Erlie Hasam Morfin Zavalza" w:date="2014-11-23T00:12:00Z">
              <w:r w:rsidRPr="00F44BE5">
                <w:rPr>
                  <w:rFonts w:ascii="Perpetua" w:hAnsi="Perpetua"/>
                  <w:b/>
                  <w:bCs/>
                  <w:color w:val="000000"/>
                  <w:szCs w:val="24"/>
                  <w:lang w:val="es-MX" w:eastAsia="es-MX"/>
                </w:rPr>
                <w:t>TOTALES</w:t>
              </w:r>
            </w:ins>
          </w:p>
        </w:tc>
        <w:tc>
          <w:tcPr>
            <w:tcW w:w="0" w:type="auto"/>
            <w:tcBorders>
              <w:top w:val="nil"/>
              <w:left w:val="nil"/>
              <w:bottom w:val="single" w:sz="4" w:space="0" w:color="auto"/>
              <w:right w:val="single" w:sz="4" w:space="0" w:color="auto"/>
            </w:tcBorders>
            <w:shd w:val="clear" w:color="000000" w:fill="F7E9E7"/>
            <w:vAlign w:val="center"/>
            <w:hideMark/>
            <w:tcPrChange w:id="4380"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20486C56" w14:textId="77777777" w:rsidR="00F44BE5" w:rsidRPr="00F44BE5" w:rsidRDefault="00F44BE5" w:rsidP="00F44BE5">
            <w:pPr>
              <w:ind w:firstLineChars="100" w:firstLine="241"/>
              <w:jc w:val="left"/>
              <w:rPr>
                <w:ins w:id="4381" w:author="Erlie Hasam Morfin Zavalza" w:date="2014-11-23T00:12:00Z"/>
                <w:rFonts w:ascii="Perpetua" w:hAnsi="Perpetua"/>
                <w:b/>
                <w:bCs/>
                <w:color w:val="000000"/>
                <w:szCs w:val="24"/>
                <w:lang w:val="es-MX" w:eastAsia="es-MX"/>
              </w:rPr>
            </w:pPr>
            <w:ins w:id="4382" w:author="Erlie Hasam Morfin Zavalza" w:date="2014-11-23T00:12:00Z">
              <w:r w:rsidRPr="00F44BE5">
                <w:rPr>
                  <w:rFonts w:ascii="Perpetua" w:hAnsi="Perpetua"/>
                  <w:b/>
                  <w:bCs/>
                  <w:color w:val="000000"/>
                  <w:szCs w:val="24"/>
                  <w:lang w:val="es-MX" w:eastAsia="es-MX"/>
                </w:rPr>
                <w:t>$43,500.00</w:t>
              </w:r>
            </w:ins>
          </w:p>
        </w:tc>
        <w:tc>
          <w:tcPr>
            <w:tcW w:w="0" w:type="auto"/>
            <w:tcBorders>
              <w:top w:val="nil"/>
              <w:left w:val="nil"/>
              <w:bottom w:val="single" w:sz="4" w:space="0" w:color="auto"/>
              <w:right w:val="single" w:sz="4" w:space="0" w:color="auto"/>
            </w:tcBorders>
            <w:shd w:val="clear" w:color="000000" w:fill="F7E9E7"/>
            <w:vAlign w:val="center"/>
            <w:hideMark/>
            <w:tcPrChange w:id="4383"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1570E647" w14:textId="77777777" w:rsidR="00F44BE5" w:rsidRPr="00F44BE5" w:rsidRDefault="00F44BE5" w:rsidP="00F44BE5">
            <w:pPr>
              <w:ind w:firstLineChars="100" w:firstLine="241"/>
              <w:jc w:val="left"/>
              <w:rPr>
                <w:ins w:id="4384" w:author="Erlie Hasam Morfin Zavalza" w:date="2014-11-23T00:12:00Z"/>
                <w:rFonts w:ascii="Perpetua" w:hAnsi="Perpetua"/>
                <w:b/>
                <w:bCs/>
                <w:color w:val="000000"/>
                <w:szCs w:val="24"/>
                <w:lang w:val="es-MX" w:eastAsia="es-MX"/>
              </w:rPr>
            </w:pPr>
            <w:ins w:id="4385" w:author="Erlie Hasam Morfin Zavalza" w:date="2014-11-23T00:12:00Z">
              <w:r w:rsidRPr="00F44BE5">
                <w:rPr>
                  <w:rFonts w:ascii="Perpetua" w:hAnsi="Perpetua"/>
                  <w:b/>
                  <w:bCs/>
                  <w:color w:val="000000"/>
                  <w:szCs w:val="24"/>
                  <w:lang w:val="es-MX" w:eastAsia="es-MX"/>
                </w:rPr>
                <w:t>$81,000.00</w:t>
              </w:r>
            </w:ins>
          </w:p>
        </w:tc>
        <w:tc>
          <w:tcPr>
            <w:tcW w:w="0" w:type="auto"/>
            <w:tcBorders>
              <w:top w:val="nil"/>
              <w:left w:val="nil"/>
              <w:bottom w:val="single" w:sz="4" w:space="0" w:color="auto"/>
              <w:right w:val="single" w:sz="4" w:space="0" w:color="auto"/>
            </w:tcBorders>
            <w:shd w:val="clear" w:color="000000" w:fill="F7E9E7"/>
            <w:vAlign w:val="center"/>
            <w:hideMark/>
            <w:tcPrChange w:id="4386"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273EECC3" w14:textId="77777777" w:rsidR="00F44BE5" w:rsidRPr="00F44BE5" w:rsidRDefault="00F44BE5" w:rsidP="00F44BE5">
            <w:pPr>
              <w:ind w:firstLineChars="100" w:firstLine="241"/>
              <w:jc w:val="left"/>
              <w:rPr>
                <w:ins w:id="4387" w:author="Erlie Hasam Morfin Zavalza" w:date="2014-11-23T00:12:00Z"/>
                <w:rFonts w:ascii="Perpetua" w:hAnsi="Perpetua"/>
                <w:b/>
                <w:bCs/>
                <w:color w:val="000000"/>
                <w:szCs w:val="24"/>
                <w:lang w:val="es-MX" w:eastAsia="es-MX"/>
              </w:rPr>
            </w:pPr>
            <w:ins w:id="4388" w:author="Erlie Hasam Morfin Zavalza" w:date="2014-11-23T00:12:00Z">
              <w:r w:rsidRPr="00F44BE5">
                <w:rPr>
                  <w:rFonts w:ascii="Perpetua" w:hAnsi="Perpetua"/>
                  <w:b/>
                  <w:bCs/>
                  <w:color w:val="000000"/>
                  <w:szCs w:val="24"/>
                  <w:lang w:val="es-MX" w:eastAsia="es-MX"/>
                </w:rPr>
                <w:t>$43,500.00</w:t>
              </w:r>
            </w:ins>
          </w:p>
        </w:tc>
        <w:tc>
          <w:tcPr>
            <w:tcW w:w="0" w:type="auto"/>
            <w:tcBorders>
              <w:top w:val="nil"/>
              <w:left w:val="nil"/>
              <w:bottom w:val="single" w:sz="4" w:space="0" w:color="auto"/>
              <w:right w:val="single" w:sz="4" w:space="0" w:color="auto"/>
            </w:tcBorders>
            <w:shd w:val="clear" w:color="000000" w:fill="F7E9E7"/>
            <w:vAlign w:val="center"/>
            <w:hideMark/>
            <w:tcPrChange w:id="4389"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340DCCCF" w14:textId="77777777" w:rsidR="00F44BE5" w:rsidRPr="00F44BE5" w:rsidRDefault="00F44BE5" w:rsidP="00F44BE5">
            <w:pPr>
              <w:ind w:firstLineChars="100" w:firstLine="241"/>
              <w:jc w:val="left"/>
              <w:rPr>
                <w:ins w:id="4390" w:author="Erlie Hasam Morfin Zavalza" w:date="2014-11-23T00:12:00Z"/>
                <w:rFonts w:ascii="Perpetua" w:hAnsi="Perpetua"/>
                <w:b/>
                <w:bCs/>
                <w:color w:val="000000"/>
                <w:szCs w:val="24"/>
                <w:lang w:val="es-MX" w:eastAsia="es-MX"/>
              </w:rPr>
            </w:pPr>
            <w:ins w:id="4391" w:author="Erlie Hasam Morfin Zavalza" w:date="2014-11-23T00:12:00Z">
              <w:r w:rsidRPr="00F44BE5">
                <w:rPr>
                  <w:rFonts w:ascii="Perpetua" w:hAnsi="Perpetua"/>
                  <w:b/>
                  <w:bCs/>
                  <w:color w:val="000000"/>
                  <w:szCs w:val="24"/>
                  <w:lang w:val="es-MX" w:eastAsia="es-MX"/>
                </w:rPr>
                <w:t>$81,000.00</w:t>
              </w:r>
            </w:ins>
          </w:p>
        </w:tc>
        <w:tc>
          <w:tcPr>
            <w:tcW w:w="0" w:type="auto"/>
            <w:tcBorders>
              <w:top w:val="nil"/>
              <w:left w:val="nil"/>
              <w:bottom w:val="single" w:sz="4" w:space="0" w:color="auto"/>
              <w:right w:val="single" w:sz="4" w:space="0" w:color="auto"/>
            </w:tcBorders>
            <w:shd w:val="clear" w:color="000000" w:fill="F7E9E7"/>
            <w:vAlign w:val="center"/>
            <w:hideMark/>
            <w:tcPrChange w:id="4392" w:author="Erlie Hasam Morfin Zavalza" w:date="2014-11-23T00:13:00Z">
              <w:tcPr>
                <w:tcW w:w="0" w:type="auto"/>
                <w:tcBorders>
                  <w:top w:val="nil"/>
                  <w:left w:val="nil"/>
                  <w:bottom w:val="single" w:sz="4" w:space="0" w:color="auto"/>
                  <w:right w:val="single" w:sz="4" w:space="0" w:color="auto"/>
                </w:tcBorders>
                <w:shd w:val="clear" w:color="000000" w:fill="F7E9E7"/>
                <w:vAlign w:val="center"/>
                <w:hideMark/>
              </w:tcPr>
            </w:tcPrChange>
          </w:tcPr>
          <w:p w14:paraId="1076DE1F" w14:textId="6D19779F" w:rsidR="00F44BE5" w:rsidRPr="00F44BE5" w:rsidRDefault="00F44BE5" w:rsidP="00F44BE5">
            <w:pPr>
              <w:ind w:firstLineChars="100" w:firstLine="241"/>
              <w:jc w:val="left"/>
              <w:rPr>
                <w:ins w:id="4393" w:author="Erlie Hasam Morfin Zavalza" w:date="2014-11-23T00:12:00Z"/>
                <w:rFonts w:ascii="Perpetua" w:hAnsi="Perpetua"/>
                <w:b/>
                <w:bCs/>
                <w:color w:val="000000"/>
                <w:szCs w:val="24"/>
                <w:lang w:val="es-MX" w:eastAsia="es-MX"/>
              </w:rPr>
            </w:pPr>
            <w:ins w:id="4394" w:author="Erlie Hasam Morfin Zavalza" w:date="2014-11-23T00:12:00Z">
              <w:r w:rsidRPr="00F44BE5">
                <w:rPr>
                  <w:rFonts w:ascii="Perpetua" w:hAnsi="Perpetua"/>
                  <w:b/>
                  <w:bCs/>
                  <w:color w:val="000000"/>
                  <w:szCs w:val="24"/>
                  <w:lang w:val="es-MX" w:eastAsia="es-MX"/>
                </w:rPr>
                <w:t>$43,500.00</w:t>
              </w:r>
            </w:ins>
          </w:p>
        </w:tc>
      </w:tr>
    </w:tbl>
    <w:p w14:paraId="69389423" w14:textId="77777777" w:rsidR="00622BD5" w:rsidRDefault="00622BD5" w:rsidP="00622BD5">
      <w:pPr>
        <w:pStyle w:val="Ttulo3"/>
        <w:rPr>
          <w:ins w:id="4395" w:author="Erlie Hasam Morfin Zavalza" w:date="2014-11-23T00:10:00Z"/>
          <w:lang w:val="es-MX"/>
        </w:rPr>
      </w:pPr>
      <w:ins w:id="4396" w:author="Erlie Hasam Morfin Zavalza" w:date="2014-11-07T22:41:00Z">
        <w:r>
          <w:rPr>
            <w:lang w:val="es-MX"/>
          </w:rPr>
          <w:t>CALENDARIO DE INGRESOS POR VENTA DE MAQUINARIA</w:t>
        </w:r>
      </w:ins>
    </w:p>
    <w:tbl>
      <w:tblPr>
        <w:tblW w:w="0" w:type="auto"/>
        <w:tblCellMar>
          <w:left w:w="70" w:type="dxa"/>
          <w:right w:w="70" w:type="dxa"/>
        </w:tblCellMar>
        <w:tblLook w:val="04A0" w:firstRow="1" w:lastRow="0" w:firstColumn="1" w:lastColumn="0" w:noHBand="0" w:noVBand="1"/>
        <w:tblPrChange w:id="4397" w:author="Erlie Hasam Morfin Zavalza" w:date="2014-11-23T00:13:00Z">
          <w:tblPr>
            <w:tblW w:w="10980" w:type="dxa"/>
            <w:tblCellMar>
              <w:left w:w="70" w:type="dxa"/>
              <w:right w:w="70" w:type="dxa"/>
            </w:tblCellMar>
            <w:tblLook w:val="04A0" w:firstRow="1" w:lastRow="0" w:firstColumn="1" w:lastColumn="0" w:noHBand="0" w:noVBand="1"/>
          </w:tblPr>
        </w:tblPrChange>
      </w:tblPr>
      <w:tblGrid>
        <w:gridCol w:w="1397"/>
        <w:gridCol w:w="1150"/>
        <w:gridCol w:w="1252"/>
        <w:gridCol w:w="1150"/>
        <w:gridCol w:w="1252"/>
        <w:gridCol w:w="1150"/>
        <w:gridCol w:w="741"/>
        <w:gridCol w:w="741"/>
        <w:tblGridChange w:id="4398">
          <w:tblGrid>
            <w:gridCol w:w="1397"/>
            <w:gridCol w:w="179"/>
            <w:gridCol w:w="971"/>
            <w:gridCol w:w="381"/>
            <w:gridCol w:w="871"/>
            <w:gridCol w:w="603"/>
            <w:gridCol w:w="547"/>
            <w:gridCol w:w="805"/>
            <w:gridCol w:w="447"/>
            <w:gridCol w:w="1027"/>
            <w:gridCol w:w="123"/>
            <w:gridCol w:w="741"/>
            <w:gridCol w:w="488"/>
            <w:gridCol w:w="253"/>
            <w:gridCol w:w="947"/>
            <w:gridCol w:w="1200"/>
          </w:tblGrid>
        </w:tblGridChange>
      </w:tblGrid>
      <w:tr w:rsidR="00F44BE5" w:rsidRPr="00F44BE5" w14:paraId="48996D42" w14:textId="77777777" w:rsidTr="00F44BE5">
        <w:trPr>
          <w:trHeight w:val="510"/>
          <w:ins w:id="4399" w:author="Erlie Hasam Morfin Zavalza" w:date="2014-11-23T00:13:00Z"/>
          <w:trPrChange w:id="4400" w:author="Erlie Hasam Morfin Zavalza" w:date="2014-11-23T00:13:00Z">
            <w:trPr>
              <w:trHeight w:val="510"/>
            </w:trPr>
          </w:trPrChange>
        </w:trPr>
        <w:tc>
          <w:tcPr>
            <w:tcW w:w="0" w:type="auto"/>
            <w:gridSpan w:val="6"/>
            <w:tcBorders>
              <w:top w:val="single" w:sz="4" w:space="0" w:color="auto"/>
              <w:left w:val="single" w:sz="4" w:space="0" w:color="auto"/>
              <w:bottom w:val="single" w:sz="4" w:space="0" w:color="auto"/>
              <w:right w:val="single" w:sz="4" w:space="0" w:color="auto"/>
            </w:tcBorders>
            <w:shd w:val="clear" w:color="000000" w:fill="D34817"/>
            <w:vAlign w:val="center"/>
            <w:hideMark/>
            <w:tcPrChange w:id="4401" w:author="Erlie Hasam Morfin Zavalza" w:date="2014-11-23T00:13:00Z">
              <w:tcPr>
                <w:tcW w:w="8580" w:type="dxa"/>
                <w:gridSpan w:val="13"/>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21976606" w14:textId="77777777" w:rsidR="00F44BE5" w:rsidRPr="00F44BE5" w:rsidRDefault="00F44BE5" w:rsidP="00F44BE5">
            <w:pPr>
              <w:jc w:val="center"/>
              <w:rPr>
                <w:ins w:id="4402" w:author="Erlie Hasam Morfin Zavalza" w:date="2014-11-23T00:13:00Z"/>
                <w:rFonts w:ascii="Perpetua" w:hAnsi="Perpetua"/>
                <w:b/>
                <w:bCs/>
                <w:color w:val="FFFFFF"/>
                <w:sz w:val="20"/>
                <w:szCs w:val="28"/>
                <w:lang w:val="es-MX" w:eastAsia="es-MX"/>
                <w:rPrChange w:id="4403" w:author="Erlie Hasam Morfin Zavalza" w:date="2014-11-23T00:14:00Z">
                  <w:rPr>
                    <w:ins w:id="4404" w:author="Erlie Hasam Morfin Zavalza" w:date="2014-11-23T00:13:00Z"/>
                    <w:rFonts w:ascii="Perpetua" w:hAnsi="Perpetua"/>
                    <w:b/>
                    <w:bCs/>
                    <w:color w:val="FFFFFF"/>
                    <w:sz w:val="28"/>
                    <w:szCs w:val="28"/>
                    <w:lang w:val="es-MX" w:eastAsia="es-MX"/>
                  </w:rPr>
                </w:rPrChange>
              </w:rPr>
            </w:pPr>
            <w:ins w:id="4405" w:author="Erlie Hasam Morfin Zavalza" w:date="2014-11-23T00:13:00Z">
              <w:r w:rsidRPr="00F44BE5">
                <w:rPr>
                  <w:rFonts w:ascii="Perpetua" w:hAnsi="Perpetua"/>
                  <w:b/>
                  <w:bCs/>
                  <w:color w:val="FFFFFF"/>
                  <w:sz w:val="28"/>
                  <w:szCs w:val="28"/>
                  <w:lang w:val="es-MX" w:eastAsia="es-MX"/>
                </w:rPr>
                <w:t>Calendario de ingresos por venta de maquinaria</w:t>
              </w:r>
            </w:ins>
          </w:p>
        </w:tc>
        <w:tc>
          <w:tcPr>
            <w:tcW w:w="0" w:type="auto"/>
            <w:tcBorders>
              <w:top w:val="nil"/>
              <w:left w:val="nil"/>
              <w:bottom w:val="nil"/>
              <w:right w:val="nil"/>
            </w:tcBorders>
            <w:shd w:val="clear" w:color="auto" w:fill="auto"/>
            <w:noWrap/>
            <w:vAlign w:val="bottom"/>
            <w:hideMark/>
            <w:tcPrChange w:id="4406" w:author="Erlie Hasam Morfin Zavalza" w:date="2014-11-23T00:13:00Z">
              <w:tcPr>
                <w:tcW w:w="1200" w:type="dxa"/>
                <w:gridSpan w:val="2"/>
                <w:tcBorders>
                  <w:top w:val="nil"/>
                  <w:left w:val="nil"/>
                  <w:bottom w:val="nil"/>
                  <w:right w:val="nil"/>
                </w:tcBorders>
                <w:shd w:val="clear" w:color="auto" w:fill="auto"/>
                <w:noWrap/>
                <w:vAlign w:val="bottom"/>
                <w:hideMark/>
              </w:tcPr>
            </w:tcPrChange>
          </w:tcPr>
          <w:p w14:paraId="4831B717" w14:textId="77777777" w:rsidR="00F44BE5" w:rsidRPr="00F44BE5" w:rsidRDefault="00F44BE5" w:rsidP="00F44BE5">
            <w:pPr>
              <w:jc w:val="center"/>
              <w:rPr>
                <w:ins w:id="4407" w:author="Erlie Hasam Morfin Zavalza" w:date="2014-11-23T00:13:00Z"/>
                <w:rFonts w:ascii="Perpetua" w:hAnsi="Perpetua"/>
                <w:b/>
                <w:bCs/>
                <w:color w:val="FFFFFF"/>
                <w:sz w:val="20"/>
                <w:szCs w:val="28"/>
                <w:lang w:val="es-MX" w:eastAsia="es-MX"/>
                <w:rPrChange w:id="4408" w:author="Erlie Hasam Morfin Zavalza" w:date="2014-11-23T00:14:00Z">
                  <w:rPr>
                    <w:ins w:id="4409" w:author="Erlie Hasam Morfin Zavalza" w:date="2014-11-23T00:13:00Z"/>
                    <w:rFonts w:ascii="Perpetua" w:hAnsi="Perpetua"/>
                    <w:b/>
                    <w:bCs/>
                    <w:color w:val="FFFFFF"/>
                    <w:sz w:val="28"/>
                    <w:szCs w:val="28"/>
                    <w:lang w:val="es-MX" w:eastAsia="es-MX"/>
                  </w:rPr>
                </w:rPrChange>
              </w:rPr>
            </w:pPr>
          </w:p>
        </w:tc>
        <w:tc>
          <w:tcPr>
            <w:tcW w:w="0" w:type="auto"/>
            <w:tcBorders>
              <w:top w:val="nil"/>
              <w:left w:val="nil"/>
              <w:bottom w:val="nil"/>
              <w:right w:val="nil"/>
            </w:tcBorders>
            <w:shd w:val="clear" w:color="auto" w:fill="auto"/>
            <w:noWrap/>
            <w:vAlign w:val="bottom"/>
            <w:hideMark/>
            <w:tcPrChange w:id="4410" w:author="Erlie Hasam Morfin Zavalza" w:date="2014-11-23T00:13:00Z">
              <w:tcPr>
                <w:tcW w:w="1200" w:type="dxa"/>
                <w:tcBorders>
                  <w:top w:val="nil"/>
                  <w:left w:val="nil"/>
                  <w:bottom w:val="nil"/>
                  <w:right w:val="nil"/>
                </w:tcBorders>
                <w:shd w:val="clear" w:color="auto" w:fill="auto"/>
                <w:noWrap/>
                <w:vAlign w:val="bottom"/>
                <w:hideMark/>
              </w:tcPr>
            </w:tcPrChange>
          </w:tcPr>
          <w:p w14:paraId="3649CF10" w14:textId="77777777" w:rsidR="00F44BE5" w:rsidRPr="00F44BE5" w:rsidRDefault="00F44BE5" w:rsidP="00F44BE5">
            <w:pPr>
              <w:jc w:val="left"/>
              <w:rPr>
                <w:ins w:id="4411" w:author="Erlie Hasam Morfin Zavalza" w:date="2014-11-23T00:13:00Z"/>
                <w:sz w:val="20"/>
                <w:lang w:val="es-MX" w:eastAsia="es-MX"/>
              </w:rPr>
            </w:pPr>
          </w:p>
        </w:tc>
      </w:tr>
      <w:tr w:rsidR="00F44BE5" w:rsidRPr="00F44BE5" w14:paraId="40B9F5FD" w14:textId="77777777" w:rsidTr="00F44BE5">
        <w:trPr>
          <w:trHeight w:val="330"/>
          <w:ins w:id="4412" w:author="Erlie Hasam Morfin Zavalza" w:date="2014-11-23T00:13:00Z"/>
        </w:trPr>
        <w:tc>
          <w:tcPr>
            <w:tcW w:w="0" w:type="auto"/>
            <w:tcBorders>
              <w:top w:val="nil"/>
              <w:left w:val="single" w:sz="4" w:space="0" w:color="auto"/>
              <w:bottom w:val="single" w:sz="4" w:space="0" w:color="auto"/>
              <w:right w:val="single" w:sz="4" w:space="0" w:color="auto"/>
            </w:tcBorders>
            <w:shd w:val="clear" w:color="000000" w:fill="EFCFCC"/>
            <w:vAlign w:val="center"/>
            <w:hideMark/>
          </w:tcPr>
          <w:p w14:paraId="41014BA7" w14:textId="77777777" w:rsidR="00F44BE5" w:rsidRPr="00F44BE5" w:rsidRDefault="00F44BE5" w:rsidP="00F44BE5">
            <w:pPr>
              <w:jc w:val="center"/>
              <w:rPr>
                <w:ins w:id="4413" w:author="Erlie Hasam Morfin Zavalza" w:date="2014-11-23T00:13:00Z"/>
                <w:rFonts w:ascii="Perpetua" w:hAnsi="Perpetua"/>
                <w:b/>
                <w:bCs/>
                <w:color w:val="000000"/>
                <w:sz w:val="20"/>
                <w:szCs w:val="24"/>
                <w:lang w:val="es-MX" w:eastAsia="es-MX"/>
                <w:rPrChange w:id="4414" w:author="Erlie Hasam Morfin Zavalza" w:date="2014-11-23T00:14:00Z">
                  <w:rPr>
                    <w:ins w:id="4415" w:author="Erlie Hasam Morfin Zavalza" w:date="2014-11-23T00:13:00Z"/>
                    <w:rFonts w:ascii="Perpetua" w:hAnsi="Perpetua"/>
                    <w:b/>
                    <w:bCs/>
                    <w:color w:val="000000"/>
                    <w:szCs w:val="24"/>
                    <w:lang w:val="es-MX" w:eastAsia="es-MX"/>
                  </w:rPr>
                </w:rPrChange>
              </w:rPr>
            </w:pPr>
            <w:ins w:id="4416" w:author="Erlie Hasam Morfin Zavalza" w:date="2014-11-23T00:13:00Z">
              <w:r w:rsidRPr="00F44BE5">
                <w:rPr>
                  <w:rFonts w:ascii="Perpetua" w:hAnsi="Perpetua"/>
                  <w:b/>
                  <w:bCs/>
                  <w:color w:val="000000"/>
                  <w:sz w:val="20"/>
                  <w:szCs w:val="24"/>
                  <w:lang w:val="es-MX" w:eastAsia="es-MX"/>
                  <w:rPrChange w:id="4417" w:author="Erlie Hasam Morfin Zavalza" w:date="2014-11-23T00:14:00Z">
                    <w:rPr>
                      <w:rFonts w:ascii="Perpetua" w:hAnsi="Perpetua"/>
                      <w:b/>
                      <w:bCs/>
                      <w:color w:val="000000"/>
                      <w:szCs w:val="24"/>
                      <w:lang w:val="es-MX" w:eastAsia="es-MX"/>
                    </w:rPr>
                  </w:rPrChange>
                </w:rPr>
                <w:t>Máquina</w:t>
              </w:r>
            </w:ins>
          </w:p>
        </w:tc>
        <w:tc>
          <w:tcPr>
            <w:tcW w:w="0" w:type="auto"/>
            <w:tcBorders>
              <w:top w:val="nil"/>
              <w:left w:val="nil"/>
              <w:bottom w:val="single" w:sz="4" w:space="0" w:color="auto"/>
              <w:right w:val="single" w:sz="4" w:space="0" w:color="auto"/>
            </w:tcBorders>
            <w:shd w:val="clear" w:color="000000" w:fill="EFCFCC"/>
            <w:vAlign w:val="center"/>
            <w:hideMark/>
          </w:tcPr>
          <w:p w14:paraId="69C014DD" w14:textId="77777777" w:rsidR="00F44BE5" w:rsidRPr="00F44BE5" w:rsidRDefault="00F44BE5" w:rsidP="00F44BE5">
            <w:pPr>
              <w:jc w:val="center"/>
              <w:rPr>
                <w:ins w:id="4418" w:author="Erlie Hasam Morfin Zavalza" w:date="2014-11-23T00:13:00Z"/>
                <w:rFonts w:ascii="Perpetua" w:hAnsi="Perpetua"/>
                <w:b/>
                <w:bCs/>
                <w:color w:val="000000"/>
                <w:sz w:val="20"/>
                <w:szCs w:val="24"/>
                <w:lang w:val="es-MX" w:eastAsia="es-MX"/>
                <w:rPrChange w:id="4419" w:author="Erlie Hasam Morfin Zavalza" w:date="2014-11-23T00:14:00Z">
                  <w:rPr>
                    <w:ins w:id="4420" w:author="Erlie Hasam Morfin Zavalza" w:date="2014-11-23T00:13:00Z"/>
                    <w:rFonts w:ascii="Perpetua" w:hAnsi="Perpetua"/>
                    <w:b/>
                    <w:bCs/>
                    <w:color w:val="000000"/>
                    <w:szCs w:val="24"/>
                    <w:lang w:val="es-MX" w:eastAsia="es-MX"/>
                  </w:rPr>
                </w:rPrChange>
              </w:rPr>
            </w:pPr>
            <w:ins w:id="4421" w:author="Erlie Hasam Morfin Zavalza" w:date="2014-11-23T00:13:00Z">
              <w:r w:rsidRPr="00F44BE5">
                <w:rPr>
                  <w:rFonts w:ascii="Perpetua" w:hAnsi="Perpetua"/>
                  <w:b/>
                  <w:bCs/>
                  <w:color w:val="000000"/>
                  <w:sz w:val="20"/>
                  <w:szCs w:val="24"/>
                  <w:lang w:val="es-MX" w:eastAsia="es-MX"/>
                  <w:rPrChange w:id="4422" w:author="Erlie Hasam Morfin Zavalza" w:date="2014-11-23T00:14:00Z">
                    <w:rPr>
                      <w:rFonts w:ascii="Perpetua" w:hAnsi="Perpetua"/>
                      <w:b/>
                      <w:bCs/>
                      <w:color w:val="000000"/>
                      <w:szCs w:val="24"/>
                      <w:lang w:val="es-MX" w:eastAsia="es-MX"/>
                    </w:rPr>
                  </w:rPrChange>
                </w:rPr>
                <w:t>2015</w:t>
              </w:r>
            </w:ins>
          </w:p>
        </w:tc>
        <w:tc>
          <w:tcPr>
            <w:tcW w:w="0" w:type="auto"/>
            <w:tcBorders>
              <w:top w:val="nil"/>
              <w:left w:val="nil"/>
              <w:bottom w:val="single" w:sz="4" w:space="0" w:color="auto"/>
              <w:right w:val="single" w:sz="4" w:space="0" w:color="auto"/>
            </w:tcBorders>
            <w:shd w:val="clear" w:color="000000" w:fill="EFCFCC"/>
            <w:vAlign w:val="center"/>
            <w:hideMark/>
          </w:tcPr>
          <w:p w14:paraId="08ED6244" w14:textId="77777777" w:rsidR="00F44BE5" w:rsidRPr="00F44BE5" w:rsidRDefault="00F44BE5" w:rsidP="00F44BE5">
            <w:pPr>
              <w:jc w:val="center"/>
              <w:rPr>
                <w:ins w:id="4423" w:author="Erlie Hasam Morfin Zavalza" w:date="2014-11-23T00:13:00Z"/>
                <w:rFonts w:ascii="Perpetua" w:hAnsi="Perpetua"/>
                <w:b/>
                <w:bCs/>
                <w:color w:val="000000"/>
                <w:sz w:val="20"/>
                <w:szCs w:val="24"/>
                <w:lang w:val="es-MX" w:eastAsia="es-MX"/>
                <w:rPrChange w:id="4424" w:author="Erlie Hasam Morfin Zavalza" w:date="2014-11-23T00:14:00Z">
                  <w:rPr>
                    <w:ins w:id="4425" w:author="Erlie Hasam Morfin Zavalza" w:date="2014-11-23T00:13:00Z"/>
                    <w:rFonts w:ascii="Perpetua" w:hAnsi="Perpetua"/>
                    <w:b/>
                    <w:bCs/>
                    <w:color w:val="000000"/>
                    <w:szCs w:val="24"/>
                    <w:lang w:val="es-MX" w:eastAsia="es-MX"/>
                  </w:rPr>
                </w:rPrChange>
              </w:rPr>
            </w:pPr>
            <w:ins w:id="4426" w:author="Erlie Hasam Morfin Zavalza" w:date="2014-11-23T00:13:00Z">
              <w:r w:rsidRPr="00F44BE5">
                <w:rPr>
                  <w:rFonts w:ascii="Perpetua" w:hAnsi="Perpetua"/>
                  <w:b/>
                  <w:bCs/>
                  <w:color w:val="000000"/>
                  <w:sz w:val="20"/>
                  <w:szCs w:val="24"/>
                  <w:lang w:val="es-MX" w:eastAsia="es-MX"/>
                  <w:rPrChange w:id="4427" w:author="Erlie Hasam Morfin Zavalza" w:date="2014-11-23T00:14:00Z">
                    <w:rPr>
                      <w:rFonts w:ascii="Perpetua" w:hAnsi="Perpetua"/>
                      <w:b/>
                      <w:bCs/>
                      <w:color w:val="000000"/>
                      <w:szCs w:val="24"/>
                      <w:lang w:val="es-MX" w:eastAsia="es-MX"/>
                    </w:rPr>
                  </w:rPrChange>
                </w:rPr>
                <w:t>2016</w:t>
              </w:r>
            </w:ins>
          </w:p>
        </w:tc>
        <w:tc>
          <w:tcPr>
            <w:tcW w:w="0" w:type="auto"/>
            <w:tcBorders>
              <w:top w:val="nil"/>
              <w:left w:val="nil"/>
              <w:bottom w:val="single" w:sz="4" w:space="0" w:color="auto"/>
              <w:right w:val="single" w:sz="4" w:space="0" w:color="auto"/>
            </w:tcBorders>
            <w:shd w:val="clear" w:color="000000" w:fill="EFCFCC"/>
            <w:vAlign w:val="center"/>
            <w:hideMark/>
          </w:tcPr>
          <w:p w14:paraId="15DF8779" w14:textId="77777777" w:rsidR="00F44BE5" w:rsidRPr="00F44BE5" w:rsidRDefault="00F44BE5" w:rsidP="00F44BE5">
            <w:pPr>
              <w:jc w:val="center"/>
              <w:rPr>
                <w:ins w:id="4428" w:author="Erlie Hasam Morfin Zavalza" w:date="2014-11-23T00:13:00Z"/>
                <w:rFonts w:ascii="Perpetua" w:hAnsi="Perpetua"/>
                <w:b/>
                <w:bCs/>
                <w:color w:val="000000"/>
                <w:sz w:val="20"/>
                <w:szCs w:val="24"/>
                <w:lang w:val="es-MX" w:eastAsia="es-MX"/>
                <w:rPrChange w:id="4429" w:author="Erlie Hasam Morfin Zavalza" w:date="2014-11-23T00:14:00Z">
                  <w:rPr>
                    <w:ins w:id="4430" w:author="Erlie Hasam Morfin Zavalza" w:date="2014-11-23T00:13:00Z"/>
                    <w:rFonts w:ascii="Perpetua" w:hAnsi="Perpetua"/>
                    <w:b/>
                    <w:bCs/>
                    <w:color w:val="000000"/>
                    <w:szCs w:val="24"/>
                    <w:lang w:val="es-MX" w:eastAsia="es-MX"/>
                  </w:rPr>
                </w:rPrChange>
              </w:rPr>
            </w:pPr>
            <w:ins w:id="4431" w:author="Erlie Hasam Morfin Zavalza" w:date="2014-11-23T00:13:00Z">
              <w:r w:rsidRPr="00F44BE5">
                <w:rPr>
                  <w:rFonts w:ascii="Perpetua" w:hAnsi="Perpetua"/>
                  <w:b/>
                  <w:bCs/>
                  <w:color w:val="000000"/>
                  <w:sz w:val="20"/>
                  <w:szCs w:val="24"/>
                  <w:lang w:val="es-MX" w:eastAsia="es-MX"/>
                  <w:rPrChange w:id="4432" w:author="Erlie Hasam Morfin Zavalza" w:date="2014-11-23T00:14:00Z">
                    <w:rPr>
                      <w:rFonts w:ascii="Perpetua" w:hAnsi="Perpetua"/>
                      <w:b/>
                      <w:bCs/>
                      <w:color w:val="000000"/>
                      <w:szCs w:val="24"/>
                      <w:lang w:val="es-MX" w:eastAsia="es-MX"/>
                    </w:rPr>
                  </w:rPrChange>
                </w:rPr>
                <w:t>2017</w:t>
              </w:r>
            </w:ins>
          </w:p>
        </w:tc>
        <w:tc>
          <w:tcPr>
            <w:tcW w:w="0" w:type="auto"/>
            <w:tcBorders>
              <w:top w:val="nil"/>
              <w:left w:val="nil"/>
              <w:bottom w:val="single" w:sz="4" w:space="0" w:color="auto"/>
              <w:right w:val="single" w:sz="4" w:space="0" w:color="auto"/>
            </w:tcBorders>
            <w:shd w:val="clear" w:color="000000" w:fill="EFCFCC"/>
            <w:vAlign w:val="center"/>
            <w:hideMark/>
          </w:tcPr>
          <w:p w14:paraId="3B5CEC59" w14:textId="77777777" w:rsidR="00F44BE5" w:rsidRPr="00F44BE5" w:rsidRDefault="00F44BE5" w:rsidP="00F44BE5">
            <w:pPr>
              <w:jc w:val="center"/>
              <w:rPr>
                <w:ins w:id="4433" w:author="Erlie Hasam Morfin Zavalza" w:date="2014-11-23T00:13:00Z"/>
                <w:rFonts w:ascii="Perpetua" w:hAnsi="Perpetua"/>
                <w:b/>
                <w:bCs/>
                <w:color w:val="000000"/>
                <w:sz w:val="20"/>
                <w:szCs w:val="24"/>
                <w:lang w:val="es-MX" w:eastAsia="es-MX"/>
                <w:rPrChange w:id="4434" w:author="Erlie Hasam Morfin Zavalza" w:date="2014-11-23T00:14:00Z">
                  <w:rPr>
                    <w:ins w:id="4435" w:author="Erlie Hasam Morfin Zavalza" w:date="2014-11-23T00:13:00Z"/>
                    <w:rFonts w:ascii="Perpetua" w:hAnsi="Perpetua"/>
                    <w:b/>
                    <w:bCs/>
                    <w:color w:val="000000"/>
                    <w:szCs w:val="24"/>
                    <w:lang w:val="es-MX" w:eastAsia="es-MX"/>
                  </w:rPr>
                </w:rPrChange>
              </w:rPr>
            </w:pPr>
            <w:ins w:id="4436" w:author="Erlie Hasam Morfin Zavalza" w:date="2014-11-23T00:13:00Z">
              <w:r w:rsidRPr="00F44BE5">
                <w:rPr>
                  <w:rFonts w:ascii="Perpetua" w:hAnsi="Perpetua"/>
                  <w:b/>
                  <w:bCs/>
                  <w:color w:val="000000"/>
                  <w:sz w:val="20"/>
                  <w:szCs w:val="24"/>
                  <w:lang w:val="es-MX" w:eastAsia="es-MX"/>
                  <w:rPrChange w:id="4437" w:author="Erlie Hasam Morfin Zavalza" w:date="2014-11-23T00:14:00Z">
                    <w:rPr>
                      <w:rFonts w:ascii="Perpetua" w:hAnsi="Perpetua"/>
                      <w:b/>
                      <w:bCs/>
                      <w:color w:val="000000"/>
                      <w:szCs w:val="24"/>
                      <w:lang w:val="es-MX" w:eastAsia="es-MX"/>
                    </w:rPr>
                  </w:rPrChange>
                </w:rPr>
                <w:t>2018</w:t>
              </w:r>
            </w:ins>
          </w:p>
        </w:tc>
        <w:tc>
          <w:tcPr>
            <w:tcW w:w="0" w:type="auto"/>
            <w:tcBorders>
              <w:top w:val="nil"/>
              <w:left w:val="nil"/>
              <w:bottom w:val="single" w:sz="4" w:space="0" w:color="auto"/>
              <w:right w:val="single" w:sz="4" w:space="0" w:color="auto"/>
            </w:tcBorders>
            <w:shd w:val="clear" w:color="000000" w:fill="EFCFCC"/>
            <w:vAlign w:val="center"/>
            <w:hideMark/>
          </w:tcPr>
          <w:p w14:paraId="76E3DF6E" w14:textId="77777777" w:rsidR="00F44BE5" w:rsidRPr="00F44BE5" w:rsidRDefault="00F44BE5" w:rsidP="00F44BE5">
            <w:pPr>
              <w:jc w:val="center"/>
              <w:rPr>
                <w:ins w:id="4438" w:author="Erlie Hasam Morfin Zavalza" w:date="2014-11-23T00:13:00Z"/>
                <w:rFonts w:ascii="Perpetua" w:hAnsi="Perpetua"/>
                <w:b/>
                <w:bCs/>
                <w:color w:val="000000"/>
                <w:sz w:val="20"/>
                <w:szCs w:val="24"/>
                <w:lang w:val="es-MX" w:eastAsia="es-MX"/>
                <w:rPrChange w:id="4439" w:author="Erlie Hasam Morfin Zavalza" w:date="2014-11-23T00:14:00Z">
                  <w:rPr>
                    <w:ins w:id="4440" w:author="Erlie Hasam Morfin Zavalza" w:date="2014-11-23T00:13:00Z"/>
                    <w:rFonts w:ascii="Perpetua" w:hAnsi="Perpetua"/>
                    <w:b/>
                    <w:bCs/>
                    <w:color w:val="000000"/>
                    <w:szCs w:val="24"/>
                    <w:lang w:val="es-MX" w:eastAsia="es-MX"/>
                  </w:rPr>
                </w:rPrChange>
              </w:rPr>
            </w:pPr>
            <w:ins w:id="4441" w:author="Erlie Hasam Morfin Zavalza" w:date="2014-11-23T00:13:00Z">
              <w:r w:rsidRPr="00F44BE5">
                <w:rPr>
                  <w:rFonts w:ascii="Perpetua" w:hAnsi="Perpetua"/>
                  <w:b/>
                  <w:bCs/>
                  <w:color w:val="000000"/>
                  <w:sz w:val="20"/>
                  <w:szCs w:val="24"/>
                  <w:lang w:val="es-MX" w:eastAsia="es-MX"/>
                  <w:rPrChange w:id="4442" w:author="Erlie Hasam Morfin Zavalza" w:date="2014-11-23T00:14:00Z">
                    <w:rPr>
                      <w:rFonts w:ascii="Perpetua" w:hAnsi="Perpetua"/>
                      <w:b/>
                      <w:bCs/>
                      <w:color w:val="000000"/>
                      <w:szCs w:val="24"/>
                      <w:lang w:val="es-MX" w:eastAsia="es-MX"/>
                    </w:rPr>
                  </w:rPrChange>
                </w:rPr>
                <w:t>2019</w:t>
              </w:r>
            </w:ins>
          </w:p>
        </w:tc>
        <w:tc>
          <w:tcPr>
            <w:tcW w:w="0" w:type="auto"/>
            <w:tcBorders>
              <w:top w:val="nil"/>
              <w:left w:val="nil"/>
              <w:bottom w:val="nil"/>
              <w:right w:val="nil"/>
            </w:tcBorders>
            <w:shd w:val="clear" w:color="auto" w:fill="auto"/>
            <w:noWrap/>
            <w:vAlign w:val="bottom"/>
            <w:hideMark/>
          </w:tcPr>
          <w:p w14:paraId="1EFF7BA5" w14:textId="77777777" w:rsidR="00F44BE5" w:rsidRPr="00F44BE5" w:rsidRDefault="00F44BE5" w:rsidP="00F44BE5">
            <w:pPr>
              <w:jc w:val="center"/>
              <w:rPr>
                <w:ins w:id="4443" w:author="Erlie Hasam Morfin Zavalza" w:date="2014-11-23T00:13:00Z"/>
                <w:rFonts w:ascii="Perpetua" w:hAnsi="Perpetua"/>
                <w:b/>
                <w:bCs/>
                <w:color w:val="000000"/>
                <w:sz w:val="20"/>
                <w:szCs w:val="24"/>
                <w:lang w:val="es-MX" w:eastAsia="es-MX"/>
                <w:rPrChange w:id="4444" w:author="Erlie Hasam Morfin Zavalza" w:date="2014-11-23T00:14:00Z">
                  <w:rPr>
                    <w:ins w:id="4445" w:author="Erlie Hasam Morfin Zavalza" w:date="2014-11-23T00:13:00Z"/>
                    <w:rFonts w:ascii="Perpetua" w:hAnsi="Perpetua"/>
                    <w:b/>
                    <w:bCs/>
                    <w:color w:val="000000"/>
                    <w:szCs w:val="24"/>
                    <w:lang w:val="es-MX" w:eastAsia="es-MX"/>
                  </w:rPr>
                </w:rPrChange>
              </w:rPr>
            </w:pPr>
          </w:p>
        </w:tc>
        <w:tc>
          <w:tcPr>
            <w:tcW w:w="0" w:type="auto"/>
            <w:tcBorders>
              <w:top w:val="nil"/>
              <w:left w:val="nil"/>
              <w:bottom w:val="nil"/>
              <w:right w:val="nil"/>
            </w:tcBorders>
            <w:shd w:val="clear" w:color="auto" w:fill="auto"/>
            <w:noWrap/>
            <w:vAlign w:val="bottom"/>
            <w:hideMark/>
          </w:tcPr>
          <w:p w14:paraId="4A372602" w14:textId="77777777" w:rsidR="00F44BE5" w:rsidRPr="00F44BE5" w:rsidRDefault="00F44BE5" w:rsidP="00F44BE5">
            <w:pPr>
              <w:jc w:val="left"/>
              <w:rPr>
                <w:ins w:id="4446" w:author="Erlie Hasam Morfin Zavalza" w:date="2014-11-23T00:13:00Z"/>
                <w:sz w:val="20"/>
                <w:lang w:val="es-MX" w:eastAsia="es-MX"/>
              </w:rPr>
            </w:pPr>
          </w:p>
        </w:tc>
      </w:tr>
      <w:tr w:rsidR="00F44BE5" w:rsidRPr="00F44BE5" w14:paraId="62731EC8" w14:textId="77777777" w:rsidTr="00F44BE5">
        <w:trPr>
          <w:trHeight w:val="345"/>
          <w:ins w:id="4447" w:author="Erlie Hasam Morfin Zavalza" w:date="2014-11-23T00:13:00Z"/>
        </w:trPr>
        <w:tc>
          <w:tcPr>
            <w:tcW w:w="0" w:type="auto"/>
            <w:tcBorders>
              <w:top w:val="nil"/>
              <w:left w:val="single" w:sz="4" w:space="0" w:color="auto"/>
              <w:bottom w:val="single" w:sz="4" w:space="0" w:color="auto"/>
              <w:right w:val="single" w:sz="4" w:space="0" w:color="auto"/>
            </w:tcBorders>
            <w:shd w:val="clear" w:color="000000" w:fill="F7E9E7"/>
            <w:vAlign w:val="center"/>
            <w:hideMark/>
          </w:tcPr>
          <w:p w14:paraId="391ECDE4" w14:textId="77777777" w:rsidR="00F44BE5" w:rsidRPr="00F44BE5" w:rsidRDefault="00F44BE5" w:rsidP="00F44BE5">
            <w:pPr>
              <w:jc w:val="center"/>
              <w:rPr>
                <w:ins w:id="4448" w:author="Erlie Hasam Morfin Zavalza" w:date="2014-11-23T00:13:00Z"/>
                <w:rFonts w:ascii="Perpetua" w:hAnsi="Perpetua"/>
                <w:color w:val="000000"/>
                <w:sz w:val="20"/>
                <w:szCs w:val="24"/>
                <w:lang w:val="es-MX" w:eastAsia="es-MX"/>
                <w:rPrChange w:id="4449" w:author="Erlie Hasam Morfin Zavalza" w:date="2014-11-23T00:14:00Z">
                  <w:rPr>
                    <w:ins w:id="4450" w:author="Erlie Hasam Morfin Zavalza" w:date="2014-11-23T00:13:00Z"/>
                    <w:rFonts w:ascii="Perpetua" w:hAnsi="Perpetua"/>
                    <w:color w:val="000000"/>
                    <w:szCs w:val="24"/>
                    <w:lang w:val="es-MX" w:eastAsia="es-MX"/>
                  </w:rPr>
                </w:rPrChange>
              </w:rPr>
            </w:pPr>
            <w:ins w:id="4451" w:author="Erlie Hasam Morfin Zavalza" w:date="2014-11-23T00:13:00Z">
              <w:r w:rsidRPr="00F44BE5">
                <w:rPr>
                  <w:rFonts w:ascii="Perpetua" w:hAnsi="Perpetua"/>
                  <w:color w:val="000000"/>
                  <w:sz w:val="20"/>
                  <w:szCs w:val="24"/>
                  <w:lang w:val="es-MX" w:eastAsia="es-MX"/>
                  <w:rPrChange w:id="4452" w:author="Erlie Hasam Morfin Zavalza" w:date="2014-11-23T00:14:00Z">
                    <w:rPr>
                      <w:rFonts w:ascii="Perpetua" w:hAnsi="Perpetua"/>
                      <w:color w:val="000000"/>
                      <w:szCs w:val="24"/>
                      <w:lang w:val="es-MX" w:eastAsia="es-MX"/>
                    </w:rPr>
                  </w:rPrChange>
                </w:rPr>
                <w:t>Sartenes</w:t>
              </w:r>
            </w:ins>
          </w:p>
        </w:tc>
        <w:tc>
          <w:tcPr>
            <w:tcW w:w="0" w:type="auto"/>
            <w:tcBorders>
              <w:top w:val="nil"/>
              <w:left w:val="nil"/>
              <w:bottom w:val="single" w:sz="4" w:space="0" w:color="auto"/>
              <w:right w:val="single" w:sz="4" w:space="0" w:color="auto"/>
            </w:tcBorders>
            <w:shd w:val="clear" w:color="000000" w:fill="F7E9E7"/>
            <w:vAlign w:val="center"/>
            <w:hideMark/>
          </w:tcPr>
          <w:p w14:paraId="6DCD7BA4" w14:textId="77777777" w:rsidR="00F44BE5" w:rsidRPr="00F44BE5" w:rsidRDefault="00F44BE5" w:rsidP="00F44BE5">
            <w:pPr>
              <w:ind w:firstLineChars="100" w:firstLine="200"/>
              <w:jc w:val="left"/>
              <w:rPr>
                <w:ins w:id="4453" w:author="Erlie Hasam Morfin Zavalza" w:date="2014-11-23T00:13:00Z"/>
                <w:rFonts w:ascii="Calibri" w:hAnsi="Calibri"/>
                <w:sz w:val="20"/>
                <w:szCs w:val="24"/>
                <w:lang w:val="es-MX" w:eastAsia="es-MX"/>
                <w:rPrChange w:id="4454" w:author="Erlie Hasam Morfin Zavalza" w:date="2014-11-23T00:14:00Z">
                  <w:rPr>
                    <w:ins w:id="4455" w:author="Erlie Hasam Morfin Zavalza" w:date="2014-11-23T00:13:00Z"/>
                    <w:rFonts w:ascii="Calibri" w:hAnsi="Calibri"/>
                    <w:szCs w:val="24"/>
                    <w:lang w:val="es-MX" w:eastAsia="es-MX"/>
                  </w:rPr>
                </w:rPrChange>
              </w:rPr>
            </w:pPr>
            <w:ins w:id="4456" w:author="Erlie Hasam Morfin Zavalza" w:date="2014-11-23T00:13:00Z">
              <w:r w:rsidRPr="00F44BE5">
                <w:rPr>
                  <w:rFonts w:ascii="Calibri" w:hAnsi="Calibri"/>
                  <w:sz w:val="20"/>
                  <w:szCs w:val="24"/>
                  <w:lang w:val="es-MX" w:eastAsia="es-MX"/>
                  <w:rPrChange w:id="4457" w:author="Erlie Hasam Morfin Zavalza" w:date="2014-11-23T00:14:00Z">
                    <w:rPr>
                      <w:rFonts w:ascii="Calibri" w:hAnsi="Calibri"/>
                      <w:szCs w:val="24"/>
                      <w:lang w:val="es-MX" w:eastAsia="es-MX"/>
                    </w:rPr>
                  </w:rPrChange>
                </w:rPr>
                <w:t>$0.00</w:t>
              </w:r>
            </w:ins>
          </w:p>
        </w:tc>
        <w:tc>
          <w:tcPr>
            <w:tcW w:w="0" w:type="auto"/>
            <w:tcBorders>
              <w:top w:val="nil"/>
              <w:left w:val="nil"/>
              <w:bottom w:val="single" w:sz="4" w:space="0" w:color="auto"/>
              <w:right w:val="single" w:sz="4" w:space="0" w:color="auto"/>
            </w:tcBorders>
            <w:shd w:val="clear" w:color="000000" w:fill="F7E9E7"/>
            <w:vAlign w:val="center"/>
            <w:hideMark/>
          </w:tcPr>
          <w:p w14:paraId="7F0D3E48" w14:textId="77777777" w:rsidR="00F44BE5" w:rsidRPr="00F44BE5" w:rsidRDefault="00F44BE5" w:rsidP="00F44BE5">
            <w:pPr>
              <w:ind w:firstLineChars="100" w:firstLine="200"/>
              <w:jc w:val="left"/>
              <w:rPr>
                <w:ins w:id="4458" w:author="Erlie Hasam Morfin Zavalza" w:date="2014-11-23T00:13:00Z"/>
                <w:rFonts w:ascii="Calibri" w:hAnsi="Calibri"/>
                <w:sz w:val="20"/>
                <w:szCs w:val="24"/>
                <w:lang w:val="es-MX" w:eastAsia="es-MX"/>
                <w:rPrChange w:id="4459" w:author="Erlie Hasam Morfin Zavalza" w:date="2014-11-23T00:14:00Z">
                  <w:rPr>
                    <w:ins w:id="4460" w:author="Erlie Hasam Morfin Zavalza" w:date="2014-11-23T00:13:00Z"/>
                    <w:rFonts w:ascii="Calibri" w:hAnsi="Calibri"/>
                    <w:szCs w:val="24"/>
                    <w:lang w:val="es-MX" w:eastAsia="es-MX"/>
                  </w:rPr>
                </w:rPrChange>
              </w:rPr>
            </w:pPr>
            <w:ins w:id="4461" w:author="Erlie Hasam Morfin Zavalza" w:date="2014-11-23T00:13:00Z">
              <w:r w:rsidRPr="00F44BE5">
                <w:rPr>
                  <w:rFonts w:ascii="Calibri" w:hAnsi="Calibri"/>
                  <w:sz w:val="20"/>
                  <w:szCs w:val="24"/>
                  <w:lang w:val="es-MX" w:eastAsia="es-MX"/>
                  <w:rPrChange w:id="4462" w:author="Erlie Hasam Morfin Zavalza" w:date="2014-11-23T00:14:00Z">
                    <w:rPr>
                      <w:rFonts w:ascii="Calibri" w:hAnsi="Calibri"/>
                      <w:szCs w:val="24"/>
                      <w:lang w:val="es-MX" w:eastAsia="es-MX"/>
                    </w:rPr>
                  </w:rPrChange>
                </w:rPr>
                <w:t>$4,500.00</w:t>
              </w:r>
            </w:ins>
          </w:p>
        </w:tc>
        <w:tc>
          <w:tcPr>
            <w:tcW w:w="0" w:type="auto"/>
            <w:tcBorders>
              <w:top w:val="nil"/>
              <w:left w:val="nil"/>
              <w:bottom w:val="single" w:sz="4" w:space="0" w:color="auto"/>
              <w:right w:val="single" w:sz="4" w:space="0" w:color="auto"/>
            </w:tcBorders>
            <w:shd w:val="clear" w:color="000000" w:fill="F7E9E7"/>
            <w:vAlign w:val="center"/>
            <w:hideMark/>
          </w:tcPr>
          <w:p w14:paraId="3A1B4C2A" w14:textId="77777777" w:rsidR="00F44BE5" w:rsidRPr="00F44BE5" w:rsidRDefault="00F44BE5" w:rsidP="00F44BE5">
            <w:pPr>
              <w:ind w:firstLineChars="100" w:firstLine="200"/>
              <w:jc w:val="left"/>
              <w:rPr>
                <w:ins w:id="4463" w:author="Erlie Hasam Morfin Zavalza" w:date="2014-11-23T00:13:00Z"/>
                <w:rFonts w:ascii="Calibri" w:hAnsi="Calibri"/>
                <w:sz w:val="20"/>
                <w:szCs w:val="24"/>
                <w:lang w:val="es-MX" w:eastAsia="es-MX"/>
                <w:rPrChange w:id="4464" w:author="Erlie Hasam Morfin Zavalza" w:date="2014-11-23T00:14:00Z">
                  <w:rPr>
                    <w:ins w:id="4465" w:author="Erlie Hasam Morfin Zavalza" w:date="2014-11-23T00:13:00Z"/>
                    <w:rFonts w:ascii="Calibri" w:hAnsi="Calibri"/>
                    <w:szCs w:val="24"/>
                    <w:lang w:val="es-MX" w:eastAsia="es-MX"/>
                  </w:rPr>
                </w:rPrChange>
              </w:rPr>
            </w:pPr>
            <w:ins w:id="4466" w:author="Erlie Hasam Morfin Zavalza" w:date="2014-11-23T00:13:00Z">
              <w:r w:rsidRPr="00F44BE5">
                <w:rPr>
                  <w:rFonts w:ascii="Calibri" w:hAnsi="Calibri"/>
                  <w:sz w:val="20"/>
                  <w:szCs w:val="24"/>
                  <w:lang w:val="es-MX" w:eastAsia="es-MX"/>
                  <w:rPrChange w:id="4467" w:author="Erlie Hasam Morfin Zavalza" w:date="2014-11-23T00:14:00Z">
                    <w:rPr>
                      <w:rFonts w:ascii="Calibri" w:hAnsi="Calibri"/>
                      <w:szCs w:val="24"/>
                      <w:lang w:val="es-MX" w:eastAsia="es-MX"/>
                    </w:rPr>
                  </w:rPrChange>
                </w:rPr>
                <w:t>$0.00</w:t>
              </w:r>
            </w:ins>
          </w:p>
        </w:tc>
        <w:tc>
          <w:tcPr>
            <w:tcW w:w="0" w:type="auto"/>
            <w:tcBorders>
              <w:top w:val="nil"/>
              <w:left w:val="nil"/>
              <w:bottom w:val="single" w:sz="4" w:space="0" w:color="auto"/>
              <w:right w:val="single" w:sz="4" w:space="0" w:color="auto"/>
            </w:tcBorders>
            <w:shd w:val="clear" w:color="000000" w:fill="F7E9E7"/>
            <w:vAlign w:val="center"/>
            <w:hideMark/>
          </w:tcPr>
          <w:p w14:paraId="4445B269" w14:textId="77777777" w:rsidR="00F44BE5" w:rsidRPr="00F44BE5" w:rsidRDefault="00F44BE5" w:rsidP="00F44BE5">
            <w:pPr>
              <w:ind w:firstLineChars="100" w:firstLine="200"/>
              <w:jc w:val="left"/>
              <w:rPr>
                <w:ins w:id="4468" w:author="Erlie Hasam Morfin Zavalza" w:date="2014-11-23T00:13:00Z"/>
                <w:rFonts w:ascii="Calibri" w:hAnsi="Calibri"/>
                <w:sz w:val="20"/>
                <w:szCs w:val="24"/>
                <w:lang w:val="es-MX" w:eastAsia="es-MX"/>
                <w:rPrChange w:id="4469" w:author="Erlie Hasam Morfin Zavalza" w:date="2014-11-23T00:14:00Z">
                  <w:rPr>
                    <w:ins w:id="4470" w:author="Erlie Hasam Morfin Zavalza" w:date="2014-11-23T00:13:00Z"/>
                    <w:rFonts w:ascii="Calibri" w:hAnsi="Calibri"/>
                    <w:szCs w:val="24"/>
                    <w:lang w:val="es-MX" w:eastAsia="es-MX"/>
                  </w:rPr>
                </w:rPrChange>
              </w:rPr>
            </w:pPr>
            <w:ins w:id="4471" w:author="Erlie Hasam Morfin Zavalza" w:date="2014-11-23T00:13:00Z">
              <w:r w:rsidRPr="00F44BE5">
                <w:rPr>
                  <w:rFonts w:ascii="Calibri" w:hAnsi="Calibri"/>
                  <w:sz w:val="20"/>
                  <w:szCs w:val="24"/>
                  <w:lang w:val="es-MX" w:eastAsia="es-MX"/>
                  <w:rPrChange w:id="4472" w:author="Erlie Hasam Morfin Zavalza" w:date="2014-11-23T00:14:00Z">
                    <w:rPr>
                      <w:rFonts w:ascii="Calibri" w:hAnsi="Calibri"/>
                      <w:szCs w:val="24"/>
                      <w:lang w:val="es-MX" w:eastAsia="es-MX"/>
                    </w:rPr>
                  </w:rPrChange>
                </w:rPr>
                <w:t>$4,500.00</w:t>
              </w:r>
            </w:ins>
          </w:p>
        </w:tc>
        <w:tc>
          <w:tcPr>
            <w:tcW w:w="0" w:type="auto"/>
            <w:tcBorders>
              <w:top w:val="nil"/>
              <w:left w:val="nil"/>
              <w:bottom w:val="single" w:sz="4" w:space="0" w:color="auto"/>
              <w:right w:val="single" w:sz="4" w:space="0" w:color="auto"/>
            </w:tcBorders>
            <w:shd w:val="clear" w:color="000000" w:fill="F7E9E7"/>
            <w:vAlign w:val="center"/>
            <w:hideMark/>
          </w:tcPr>
          <w:p w14:paraId="40DA471A" w14:textId="77777777" w:rsidR="00F44BE5" w:rsidRPr="00F44BE5" w:rsidRDefault="00F44BE5" w:rsidP="00F44BE5">
            <w:pPr>
              <w:ind w:firstLineChars="100" w:firstLine="200"/>
              <w:jc w:val="left"/>
              <w:rPr>
                <w:ins w:id="4473" w:author="Erlie Hasam Morfin Zavalza" w:date="2014-11-23T00:13:00Z"/>
                <w:rFonts w:ascii="Calibri" w:hAnsi="Calibri"/>
                <w:sz w:val="20"/>
                <w:szCs w:val="24"/>
                <w:lang w:val="es-MX" w:eastAsia="es-MX"/>
                <w:rPrChange w:id="4474" w:author="Erlie Hasam Morfin Zavalza" w:date="2014-11-23T00:14:00Z">
                  <w:rPr>
                    <w:ins w:id="4475" w:author="Erlie Hasam Morfin Zavalza" w:date="2014-11-23T00:13:00Z"/>
                    <w:rFonts w:ascii="Calibri" w:hAnsi="Calibri"/>
                    <w:szCs w:val="24"/>
                    <w:lang w:val="es-MX" w:eastAsia="es-MX"/>
                  </w:rPr>
                </w:rPrChange>
              </w:rPr>
            </w:pPr>
            <w:ins w:id="4476" w:author="Erlie Hasam Morfin Zavalza" w:date="2014-11-23T00:13:00Z">
              <w:r w:rsidRPr="00F44BE5">
                <w:rPr>
                  <w:rFonts w:ascii="Calibri" w:hAnsi="Calibri"/>
                  <w:sz w:val="20"/>
                  <w:szCs w:val="24"/>
                  <w:lang w:val="es-MX" w:eastAsia="es-MX"/>
                  <w:rPrChange w:id="4477" w:author="Erlie Hasam Morfin Zavalza" w:date="2014-11-23T00:14:00Z">
                    <w:rPr>
                      <w:rFonts w:ascii="Calibri" w:hAnsi="Calibri"/>
                      <w:szCs w:val="24"/>
                      <w:lang w:val="es-MX" w:eastAsia="es-MX"/>
                    </w:rPr>
                  </w:rPrChange>
                </w:rPr>
                <w:t>$0.00</w:t>
              </w:r>
            </w:ins>
          </w:p>
        </w:tc>
        <w:tc>
          <w:tcPr>
            <w:tcW w:w="0" w:type="auto"/>
            <w:tcBorders>
              <w:top w:val="nil"/>
              <w:left w:val="nil"/>
              <w:bottom w:val="nil"/>
              <w:right w:val="nil"/>
            </w:tcBorders>
            <w:shd w:val="clear" w:color="auto" w:fill="auto"/>
            <w:noWrap/>
            <w:vAlign w:val="bottom"/>
            <w:hideMark/>
          </w:tcPr>
          <w:p w14:paraId="10E68BF0" w14:textId="77777777" w:rsidR="00F44BE5" w:rsidRPr="00F44BE5" w:rsidRDefault="00F44BE5" w:rsidP="00F44BE5">
            <w:pPr>
              <w:ind w:firstLineChars="100" w:firstLine="200"/>
              <w:jc w:val="left"/>
              <w:rPr>
                <w:ins w:id="4478" w:author="Erlie Hasam Morfin Zavalza" w:date="2014-11-23T00:13:00Z"/>
                <w:rFonts w:ascii="Calibri" w:hAnsi="Calibri"/>
                <w:sz w:val="20"/>
                <w:szCs w:val="24"/>
                <w:lang w:val="es-MX" w:eastAsia="es-MX"/>
                <w:rPrChange w:id="4479" w:author="Erlie Hasam Morfin Zavalza" w:date="2014-11-23T00:14:00Z">
                  <w:rPr>
                    <w:ins w:id="4480" w:author="Erlie Hasam Morfin Zavalza" w:date="2014-11-23T00:13:00Z"/>
                    <w:rFonts w:ascii="Calibri" w:hAnsi="Calibri"/>
                    <w:szCs w:val="24"/>
                    <w:lang w:val="es-MX" w:eastAsia="es-MX"/>
                  </w:rPr>
                </w:rPrChange>
              </w:rPr>
            </w:pPr>
          </w:p>
        </w:tc>
        <w:tc>
          <w:tcPr>
            <w:tcW w:w="0" w:type="auto"/>
            <w:tcBorders>
              <w:top w:val="nil"/>
              <w:left w:val="nil"/>
              <w:bottom w:val="nil"/>
              <w:right w:val="nil"/>
            </w:tcBorders>
            <w:shd w:val="clear" w:color="auto" w:fill="auto"/>
            <w:noWrap/>
            <w:vAlign w:val="bottom"/>
            <w:hideMark/>
          </w:tcPr>
          <w:p w14:paraId="77932158" w14:textId="77777777" w:rsidR="00F44BE5" w:rsidRPr="00F44BE5" w:rsidRDefault="00F44BE5" w:rsidP="00F44BE5">
            <w:pPr>
              <w:jc w:val="left"/>
              <w:rPr>
                <w:ins w:id="4481" w:author="Erlie Hasam Morfin Zavalza" w:date="2014-11-23T00:13:00Z"/>
                <w:sz w:val="20"/>
                <w:lang w:val="es-MX" w:eastAsia="es-MX"/>
              </w:rPr>
            </w:pPr>
          </w:p>
        </w:tc>
      </w:tr>
      <w:tr w:rsidR="00F44BE5" w:rsidRPr="00F44BE5" w14:paraId="78003CB9" w14:textId="77777777" w:rsidTr="00F44BE5">
        <w:trPr>
          <w:trHeight w:val="330"/>
          <w:ins w:id="4482" w:author="Erlie Hasam Morfin Zavalza" w:date="2014-11-23T00:13:00Z"/>
        </w:trPr>
        <w:tc>
          <w:tcPr>
            <w:tcW w:w="0" w:type="auto"/>
            <w:tcBorders>
              <w:top w:val="nil"/>
              <w:left w:val="single" w:sz="4" w:space="0" w:color="auto"/>
              <w:bottom w:val="single" w:sz="4" w:space="0" w:color="auto"/>
              <w:right w:val="single" w:sz="4" w:space="0" w:color="auto"/>
            </w:tcBorders>
            <w:shd w:val="clear" w:color="000000" w:fill="E6B8B7"/>
            <w:vAlign w:val="center"/>
            <w:hideMark/>
          </w:tcPr>
          <w:p w14:paraId="7570DB8F" w14:textId="77777777" w:rsidR="00F44BE5" w:rsidRPr="00F44BE5" w:rsidRDefault="00F44BE5" w:rsidP="00F44BE5">
            <w:pPr>
              <w:jc w:val="center"/>
              <w:rPr>
                <w:ins w:id="4483" w:author="Erlie Hasam Morfin Zavalza" w:date="2014-11-23T00:13:00Z"/>
                <w:rFonts w:ascii="Perpetua" w:hAnsi="Perpetua"/>
                <w:color w:val="000000"/>
                <w:sz w:val="20"/>
                <w:szCs w:val="24"/>
                <w:lang w:val="es-MX" w:eastAsia="es-MX"/>
                <w:rPrChange w:id="4484" w:author="Erlie Hasam Morfin Zavalza" w:date="2014-11-23T00:14:00Z">
                  <w:rPr>
                    <w:ins w:id="4485" w:author="Erlie Hasam Morfin Zavalza" w:date="2014-11-23T00:13:00Z"/>
                    <w:rFonts w:ascii="Perpetua" w:hAnsi="Perpetua"/>
                    <w:color w:val="000000"/>
                    <w:szCs w:val="24"/>
                    <w:lang w:val="es-MX" w:eastAsia="es-MX"/>
                  </w:rPr>
                </w:rPrChange>
              </w:rPr>
            </w:pPr>
            <w:ins w:id="4486" w:author="Erlie Hasam Morfin Zavalza" w:date="2014-11-23T00:13:00Z">
              <w:r w:rsidRPr="00F44BE5">
                <w:rPr>
                  <w:rFonts w:ascii="Perpetua" w:hAnsi="Perpetua"/>
                  <w:color w:val="000000"/>
                  <w:sz w:val="20"/>
                  <w:szCs w:val="24"/>
                  <w:lang w:val="es-MX" w:eastAsia="es-MX"/>
                  <w:rPrChange w:id="4487" w:author="Erlie Hasam Morfin Zavalza" w:date="2014-11-23T00:14:00Z">
                    <w:rPr>
                      <w:rFonts w:ascii="Perpetua" w:hAnsi="Perpetua"/>
                      <w:color w:val="000000"/>
                      <w:szCs w:val="24"/>
                      <w:lang w:val="es-MX" w:eastAsia="es-MX"/>
                    </w:rPr>
                  </w:rPrChange>
                </w:rPr>
                <w:t>Tabla para Cortar</w:t>
              </w:r>
            </w:ins>
          </w:p>
        </w:tc>
        <w:tc>
          <w:tcPr>
            <w:tcW w:w="0" w:type="auto"/>
            <w:tcBorders>
              <w:top w:val="nil"/>
              <w:left w:val="nil"/>
              <w:bottom w:val="single" w:sz="4" w:space="0" w:color="auto"/>
              <w:right w:val="single" w:sz="4" w:space="0" w:color="auto"/>
            </w:tcBorders>
            <w:shd w:val="clear" w:color="000000" w:fill="E6B8B7"/>
            <w:vAlign w:val="center"/>
            <w:hideMark/>
          </w:tcPr>
          <w:p w14:paraId="05A3F54A" w14:textId="77777777" w:rsidR="00F44BE5" w:rsidRPr="00F44BE5" w:rsidRDefault="00F44BE5" w:rsidP="00F44BE5">
            <w:pPr>
              <w:ind w:firstLineChars="100" w:firstLine="200"/>
              <w:jc w:val="left"/>
              <w:rPr>
                <w:ins w:id="4488" w:author="Erlie Hasam Morfin Zavalza" w:date="2014-11-23T00:13:00Z"/>
                <w:rFonts w:ascii="Calibri" w:hAnsi="Calibri"/>
                <w:sz w:val="20"/>
                <w:szCs w:val="24"/>
                <w:lang w:val="es-MX" w:eastAsia="es-MX"/>
                <w:rPrChange w:id="4489" w:author="Erlie Hasam Morfin Zavalza" w:date="2014-11-23T00:14:00Z">
                  <w:rPr>
                    <w:ins w:id="4490" w:author="Erlie Hasam Morfin Zavalza" w:date="2014-11-23T00:13:00Z"/>
                    <w:rFonts w:ascii="Calibri" w:hAnsi="Calibri"/>
                    <w:szCs w:val="24"/>
                    <w:lang w:val="es-MX" w:eastAsia="es-MX"/>
                  </w:rPr>
                </w:rPrChange>
              </w:rPr>
            </w:pPr>
            <w:ins w:id="4491" w:author="Erlie Hasam Morfin Zavalza" w:date="2014-11-23T00:13:00Z">
              <w:r w:rsidRPr="00F44BE5">
                <w:rPr>
                  <w:rFonts w:ascii="Calibri" w:hAnsi="Calibri"/>
                  <w:sz w:val="20"/>
                  <w:szCs w:val="24"/>
                  <w:lang w:val="es-MX" w:eastAsia="es-MX"/>
                  <w:rPrChange w:id="4492" w:author="Erlie Hasam Morfin Zavalza" w:date="2014-11-23T00:14:00Z">
                    <w:rPr>
                      <w:rFonts w:ascii="Calibri" w:hAnsi="Calibri"/>
                      <w:szCs w:val="24"/>
                      <w:lang w:val="es-MX" w:eastAsia="es-MX"/>
                    </w:rPr>
                  </w:rPrChange>
                </w:rPr>
                <w:t>$3,300.00</w:t>
              </w:r>
            </w:ins>
          </w:p>
        </w:tc>
        <w:tc>
          <w:tcPr>
            <w:tcW w:w="0" w:type="auto"/>
            <w:tcBorders>
              <w:top w:val="nil"/>
              <w:left w:val="nil"/>
              <w:bottom w:val="single" w:sz="4" w:space="0" w:color="auto"/>
              <w:right w:val="single" w:sz="4" w:space="0" w:color="auto"/>
            </w:tcBorders>
            <w:shd w:val="clear" w:color="000000" w:fill="E6B8B7"/>
            <w:vAlign w:val="center"/>
            <w:hideMark/>
          </w:tcPr>
          <w:p w14:paraId="7E05C091" w14:textId="77777777" w:rsidR="00F44BE5" w:rsidRPr="00F44BE5" w:rsidRDefault="00F44BE5" w:rsidP="00F44BE5">
            <w:pPr>
              <w:ind w:firstLineChars="100" w:firstLine="200"/>
              <w:jc w:val="left"/>
              <w:rPr>
                <w:ins w:id="4493" w:author="Erlie Hasam Morfin Zavalza" w:date="2014-11-23T00:13:00Z"/>
                <w:rFonts w:ascii="Calibri" w:hAnsi="Calibri"/>
                <w:sz w:val="20"/>
                <w:szCs w:val="24"/>
                <w:lang w:val="es-MX" w:eastAsia="es-MX"/>
                <w:rPrChange w:id="4494" w:author="Erlie Hasam Morfin Zavalza" w:date="2014-11-23T00:14:00Z">
                  <w:rPr>
                    <w:ins w:id="4495" w:author="Erlie Hasam Morfin Zavalza" w:date="2014-11-23T00:13:00Z"/>
                    <w:rFonts w:ascii="Calibri" w:hAnsi="Calibri"/>
                    <w:szCs w:val="24"/>
                    <w:lang w:val="es-MX" w:eastAsia="es-MX"/>
                  </w:rPr>
                </w:rPrChange>
              </w:rPr>
            </w:pPr>
            <w:ins w:id="4496" w:author="Erlie Hasam Morfin Zavalza" w:date="2014-11-23T00:13:00Z">
              <w:r w:rsidRPr="00F44BE5">
                <w:rPr>
                  <w:rFonts w:ascii="Calibri" w:hAnsi="Calibri"/>
                  <w:sz w:val="20"/>
                  <w:szCs w:val="24"/>
                  <w:lang w:val="es-MX" w:eastAsia="es-MX"/>
                  <w:rPrChange w:id="4497" w:author="Erlie Hasam Morfin Zavalza" w:date="2014-11-23T00:14:00Z">
                    <w:rPr>
                      <w:rFonts w:ascii="Calibri" w:hAnsi="Calibri"/>
                      <w:szCs w:val="24"/>
                      <w:lang w:val="es-MX" w:eastAsia="es-MX"/>
                    </w:rPr>
                  </w:rPrChange>
                </w:rPr>
                <w:t>$3,300.00</w:t>
              </w:r>
            </w:ins>
          </w:p>
        </w:tc>
        <w:tc>
          <w:tcPr>
            <w:tcW w:w="0" w:type="auto"/>
            <w:tcBorders>
              <w:top w:val="nil"/>
              <w:left w:val="nil"/>
              <w:bottom w:val="single" w:sz="4" w:space="0" w:color="auto"/>
              <w:right w:val="single" w:sz="4" w:space="0" w:color="auto"/>
            </w:tcBorders>
            <w:shd w:val="clear" w:color="000000" w:fill="E6B8B7"/>
            <w:vAlign w:val="center"/>
            <w:hideMark/>
          </w:tcPr>
          <w:p w14:paraId="3DB96CB8" w14:textId="77777777" w:rsidR="00F44BE5" w:rsidRPr="00F44BE5" w:rsidRDefault="00F44BE5" w:rsidP="00F44BE5">
            <w:pPr>
              <w:ind w:firstLineChars="100" w:firstLine="200"/>
              <w:jc w:val="left"/>
              <w:rPr>
                <w:ins w:id="4498" w:author="Erlie Hasam Morfin Zavalza" w:date="2014-11-23T00:13:00Z"/>
                <w:rFonts w:ascii="Calibri" w:hAnsi="Calibri"/>
                <w:sz w:val="20"/>
                <w:szCs w:val="24"/>
                <w:lang w:val="es-MX" w:eastAsia="es-MX"/>
                <w:rPrChange w:id="4499" w:author="Erlie Hasam Morfin Zavalza" w:date="2014-11-23T00:14:00Z">
                  <w:rPr>
                    <w:ins w:id="4500" w:author="Erlie Hasam Morfin Zavalza" w:date="2014-11-23T00:13:00Z"/>
                    <w:rFonts w:ascii="Calibri" w:hAnsi="Calibri"/>
                    <w:szCs w:val="24"/>
                    <w:lang w:val="es-MX" w:eastAsia="es-MX"/>
                  </w:rPr>
                </w:rPrChange>
              </w:rPr>
            </w:pPr>
            <w:ins w:id="4501" w:author="Erlie Hasam Morfin Zavalza" w:date="2014-11-23T00:13:00Z">
              <w:r w:rsidRPr="00F44BE5">
                <w:rPr>
                  <w:rFonts w:ascii="Calibri" w:hAnsi="Calibri"/>
                  <w:sz w:val="20"/>
                  <w:szCs w:val="24"/>
                  <w:lang w:val="es-MX" w:eastAsia="es-MX"/>
                  <w:rPrChange w:id="4502" w:author="Erlie Hasam Morfin Zavalza" w:date="2014-11-23T00:14:00Z">
                    <w:rPr>
                      <w:rFonts w:ascii="Calibri" w:hAnsi="Calibri"/>
                      <w:szCs w:val="24"/>
                      <w:lang w:val="es-MX" w:eastAsia="es-MX"/>
                    </w:rPr>
                  </w:rPrChange>
                </w:rPr>
                <w:t>$3,300.00</w:t>
              </w:r>
            </w:ins>
          </w:p>
        </w:tc>
        <w:tc>
          <w:tcPr>
            <w:tcW w:w="0" w:type="auto"/>
            <w:tcBorders>
              <w:top w:val="nil"/>
              <w:left w:val="nil"/>
              <w:bottom w:val="single" w:sz="4" w:space="0" w:color="auto"/>
              <w:right w:val="single" w:sz="4" w:space="0" w:color="auto"/>
            </w:tcBorders>
            <w:shd w:val="clear" w:color="000000" w:fill="E6B8B7"/>
            <w:vAlign w:val="center"/>
            <w:hideMark/>
          </w:tcPr>
          <w:p w14:paraId="0D8C9402" w14:textId="77777777" w:rsidR="00F44BE5" w:rsidRPr="00F44BE5" w:rsidRDefault="00F44BE5" w:rsidP="00F44BE5">
            <w:pPr>
              <w:ind w:firstLineChars="100" w:firstLine="200"/>
              <w:jc w:val="left"/>
              <w:rPr>
                <w:ins w:id="4503" w:author="Erlie Hasam Morfin Zavalza" w:date="2014-11-23T00:13:00Z"/>
                <w:rFonts w:ascii="Calibri" w:hAnsi="Calibri"/>
                <w:sz w:val="20"/>
                <w:szCs w:val="24"/>
                <w:lang w:val="es-MX" w:eastAsia="es-MX"/>
                <w:rPrChange w:id="4504" w:author="Erlie Hasam Morfin Zavalza" w:date="2014-11-23T00:14:00Z">
                  <w:rPr>
                    <w:ins w:id="4505" w:author="Erlie Hasam Morfin Zavalza" w:date="2014-11-23T00:13:00Z"/>
                    <w:rFonts w:ascii="Calibri" w:hAnsi="Calibri"/>
                    <w:szCs w:val="24"/>
                    <w:lang w:val="es-MX" w:eastAsia="es-MX"/>
                  </w:rPr>
                </w:rPrChange>
              </w:rPr>
            </w:pPr>
            <w:ins w:id="4506" w:author="Erlie Hasam Morfin Zavalza" w:date="2014-11-23T00:13:00Z">
              <w:r w:rsidRPr="00F44BE5">
                <w:rPr>
                  <w:rFonts w:ascii="Calibri" w:hAnsi="Calibri"/>
                  <w:sz w:val="20"/>
                  <w:szCs w:val="24"/>
                  <w:lang w:val="es-MX" w:eastAsia="es-MX"/>
                  <w:rPrChange w:id="4507" w:author="Erlie Hasam Morfin Zavalza" w:date="2014-11-23T00:14:00Z">
                    <w:rPr>
                      <w:rFonts w:ascii="Calibri" w:hAnsi="Calibri"/>
                      <w:szCs w:val="24"/>
                      <w:lang w:val="es-MX" w:eastAsia="es-MX"/>
                    </w:rPr>
                  </w:rPrChange>
                </w:rPr>
                <w:t>$3,300.00</w:t>
              </w:r>
            </w:ins>
          </w:p>
        </w:tc>
        <w:tc>
          <w:tcPr>
            <w:tcW w:w="0" w:type="auto"/>
            <w:tcBorders>
              <w:top w:val="nil"/>
              <w:left w:val="nil"/>
              <w:bottom w:val="single" w:sz="4" w:space="0" w:color="auto"/>
              <w:right w:val="single" w:sz="4" w:space="0" w:color="auto"/>
            </w:tcBorders>
            <w:shd w:val="clear" w:color="000000" w:fill="E6B8B7"/>
            <w:vAlign w:val="center"/>
            <w:hideMark/>
          </w:tcPr>
          <w:p w14:paraId="6516B6F0" w14:textId="77777777" w:rsidR="00F44BE5" w:rsidRPr="00F44BE5" w:rsidRDefault="00F44BE5" w:rsidP="00F44BE5">
            <w:pPr>
              <w:ind w:firstLineChars="100" w:firstLine="200"/>
              <w:jc w:val="left"/>
              <w:rPr>
                <w:ins w:id="4508" w:author="Erlie Hasam Morfin Zavalza" w:date="2014-11-23T00:13:00Z"/>
                <w:rFonts w:ascii="Calibri" w:hAnsi="Calibri"/>
                <w:sz w:val="20"/>
                <w:szCs w:val="24"/>
                <w:lang w:val="es-MX" w:eastAsia="es-MX"/>
                <w:rPrChange w:id="4509" w:author="Erlie Hasam Morfin Zavalza" w:date="2014-11-23T00:14:00Z">
                  <w:rPr>
                    <w:ins w:id="4510" w:author="Erlie Hasam Morfin Zavalza" w:date="2014-11-23T00:13:00Z"/>
                    <w:rFonts w:ascii="Calibri" w:hAnsi="Calibri"/>
                    <w:szCs w:val="24"/>
                    <w:lang w:val="es-MX" w:eastAsia="es-MX"/>
                  </w:rPr>
                </w:rPrChange>
              </w:rPr>
            </w:pPr>
            <w:ins w:id="4511" w:author="Erlie Hasam Morfin Zavalza" w:date="2014-11-23T00:13:00Z">
              <w:r w:rsidRPr="00F44BE5">
                <w:rPr>
                  <w:rFonts w:ascii="Calibri" w:hAnsi="Calibri"/>
                  <w:sz w:val="20"/>
                  <w:szCs w:val="24"/>
                  <w:lang w:val="es-MX" w:eastAsia="es-MX"/>
                  <w:rPrChange w:id="4512" w:author="Erlie Hasam Morfin Zavalza" w:date="2014-11-23T00:14:00Z">
                    <w:rPr>
                      <w:rFonts w:ascii="Calibri" w:hAnsi="Calibri"/>
                      <w:szCs w:val="24"/>
                      <w:lang w:val="es-MX" w:eastAsia="es-MX"/>
                    </w:rPr>
                  </w:rPrChange>
                </w:rPr>
                <w:t>$3,300.00</w:t>
              </w:r>
            </w:ins>
          </w:p>
        </w:tc>
        <w:tc>
          <w:tcPr>
            <w:tcW w:w="0" w:type="auto"/>
            <w:tcBorders>
              <w:top w:val="nil"/>
              <w:left w:val="nil"/>
              <w:bottom w:val="nil"/>
              <w:right w:val="nil"/>
            </w:tcBorders>
            <w:shd w:val="clear" w:color="auto" w:fill="auto"/>
            <w:noWrap/>
            <w:vAlign w:val="bottom"/>
            <w:hideMark/>
          </w:tcPr>
          <w:p w14:paraId="33750774" w14:textId="77777777" w:rsidR="00F44BE5" w:rsidRPr="00F44BE5" w:rsidRDefault="00F44BE5" w:rsidP="00F44BE5">
            <w:pPr>
              <w:ind w:firstLineChars="100" w:firstLine="200"/>
              <w:jc w:val="left"/>
              <w:rPr>
                <w:ins w:id="4513" w:author="Erlie Hasam Morfin Zavalza" w:date="2014-11-23T00:13:00Z"/>
                <w:rFonts w:ascii="Calibri" w:hAnsi="Calibri"/>
                <w:sz w:val="20"/>
                <w:szCs w:val="24"/>
                <w:lang w:val="es-MX" w:eastAsia="es-MX"/>
                <w:rPrChange w:id="4514" w:author="Erlie Hasam Morfin Zavalza" w:date="2014-11-23T00:14:00Z">
                  <w:rPr>
                    <w:ins w:id="4515" w:author="Erlie Hasam Morfin Zavalza" w:date="2014-11-23T00:13:00Z"/>
                    <w:rFonts w:ascii="Calibri" w:hAnsi="Calibri"/>
                    <w:szCs w:val="24"/>
                    <w:lang w:val="es-MX" w:eastAsia="es-MX"/>
                  </w:rPr>
                </w:rPrChange>
              </w:rPr>
            </w:pPr>
          </w:p>
        </w:tc>
        <w:tc>
          <w:tcPr>
            <w:tcW w:w="0" w:type="auto"/>
            <w:tcBorders>
              <w:top w:val="nil"/>
              <w:left w:val="nil"/>
              <w:bottom w:val="nil"/>
              <w:right w:val="nil"/>
            </w:tcBorders>
            <w:shd w:val="clear" w:color="auto" w:fill="auto"/>
            <w:noWrap/>
            <w:vAlign w:val="bottom"/>
            <w:hideMark/>
          </w:tcPr>
          <w:p w14:paraId="2BABC70E" w14:textId="77777777" w:rsidR="00F44BE5" w:rsidRPr="00F44BE5" w:rsidRDefault="00F44BE5" w:rsidP="00F44BE5">
            <w:pPr>
              <w:jc w:val="left"/>
              <w:rPr>
                <w:ins w:id="4516" w:author="Erlie Hasam Morfin Zavalza" w:date="2014-11-23T00:13:00Z"/>
                <w:sz w:val="20"/>
                <w:lang w:val="es-MX" w:eastAsia="es-MX"/>
              </w:rPr>
            </w:pPr>
          </w:p>
        </w:tc>
      </w:tr>
      <w:tr w:rsidR="00F44BE5" w:rsidRPr="00F44BE5" w14:paraId="4531D22B" w14:textId="77777777" w:rsidTr="00F44BE5">
        <w:trPr>
          <w:trHeight w:val="315"/>
          <w:ins w:id="4517" w:author="Erlie Hasam Morfin Zavalza" w:date="2014-11-23T00:13:00Z"/>
          <w:trPrChange w:id="4518" w:author="Erlie Hasam Morfin Zavalza" w:date="2014-11-23T00:13:00Z">
            <w:trPr>
              <w:trHeight w:val="315"/>
            </w:trPr>
          </w:trPrChange>
        </w:trPr>
        <w:tc>
          <w:tcPr>
            <w:tcW w:w="0" w:type="auto"/>
            <w:tcBorders>
              <w:top w:val="nil"/>
              <w:left w:val="single" w:sz="4" w:space="0" w:color="auto"/>
              <w:bottom w:val="single" w:sz="4" w:space="0" w:color="auto"/>
              <w:right w:val="single" w:sz="4" w:space="0" w:color="auto"/>
            </w:tcBorders>
            <w:shd w:val="clear" w:color="000000" w:fill="F2DCDB"/>
            <w:vAlign w:val="center"/>
            <w:hideMark/>
            <w:tcPrChange w:id="4519" w:author="Erlie Hasam Morfin Zavalza" w:date="2014-11-23T00:13:00Z">
              <w:tcPr>
                <w:tcW w:w="1601" w:type="dxa"/>
                <w:gridSpan w:val="2"/>
                <w:tcBorders>
                  <w:top w:val="nil"/>
                  <w:left w:val="single" w:sz="4" w:space="0" w:color="auto"/>
                  <w:bottom w:val="single" w:sz="4" w:space="0" w:color="auto"/>
                  <w:right w:val="single" w:sz="4" w:space="0" w:color="auto"/>
                </w:tcBorders>
                <w:shd w:val="clear" w:color="000000" w:fill="F2DCDB"/>
                <w:vAlign w:val="center"/>
                <w:hideMark/>
              </w:tcPr>
            </w:tcPrChange>
          </w:tcPr>
          <w:p w14:paraId="3C2680D7" w14:textId="77777777" w:rsidR="00F44BE5" w:rsidRPr="00F44BE5" w:rsidRDefault="00F44BE5" w:rsidP="00F44BE5">
            <w:pPr>
              <w:jc w:val="center"/>
              <w:rPr>
                <w:ins w:id="4520" w:author="Erlie Hasam Morfin Zavalza" w:date="2014-11-23T00:13:00Z"/>
                <w:rFonts w:ascii="Perpetua" w:hAnsi="Perpetua"/>
                <w:color w:val="000000"/>
                <w:sz w:val="20"/>
                <w:szCs w:val="24"/>
                <w:lang w:val="es-MX" w:eastAsia="es-MX"/>
                <w:rPrChange w:id="4521" w:author="Erlie Hasam Morfin Zavalza" w:date="2014-11-23T00:14:00Z">
                  <w:rPr>
                    <w:ins w:id="4522" w:author="Erlie Hasam Morfin Zavalza" w:date="2014-11-23T00:13:00Z"/>
                    <w:rFonts w:ascii="Perpetua" w:hAnsi="Perpetua"/>
                    <w:color w:val="000000"/>
                    <w:szCs w:val="24"/>
                    <w:lang w:val="es-MX" w:eastAsia="es-MX"/>
                  </w:rPr>
                </w:rPrChange>
              </w:rPr>
            </w:pPr>
            <w:ins w:id="4523" w:author="Erlie Hasam Morfin Zavalza" w:date="2014-11-23T00:13:00Z">
              <w:r w:rsidRPr="00F44BE5">
                <w:rPr>
                  <w:rFonts w:ascii="Perpetua" w:hAnsi="Perpetua"/>
                  <w:color w:val="000000"/>
                  <w:sz w:val="20"/>
                  <w:szCs w:val="24"/>
                  <w:lang w:val="es-MX" w:eastAsia="es-MX"/>
                  <w:rPrChange w:id="4524" w:author="Erlie Hasam Morfin Zavalza" w:date="2014-11-23T00:14:00Z">
                    <w:rPr>
                      <w:rFonts w:ascii="Perpetua" w:hAnsi="Perpetua"/>
                      <w:color w:val="000000"/>
                      <w:szCs w:val="24"/>
                      <w:lang w:val="es-MX" w:eastAsia="es-MX"/>
                    </w:rPr>
                  </w:rPrChange>
                </w:rPr>
                <w:t>Cuchillos</w:t>
              </w:r>
            </w:ins>
          </w:p>
        </w:tc>
        <w:tc>
          <w:tcPr>
            <w:tcW w:w="0" w:type="auto"/>
            <w:tcBorders>
              <w:top w:val="nil"/>
              <w:left w:val="nil"/>
              <w:bottom w:val="single" w:sz="4" w:space="0" w:color="auto"/>
              <w:right w:val="single" w:sz="4" w:space="0" w:color="auto"/>
            </w:tcBorders>
            <w:shd w:val="clear" w:color="000000" w:fill="F2DCDB"/>
            <w:vAlign w:val="center"/>
            <w:hideMark/>
            <w:tcPrChange w:id="4525" w:author="Erlie Hasam Morfin Zavalza" w:date="2014-11-23T00:13:00Z">
              <w:tcPr>
                <w:tcW w:w="1347" w:type="dxa"/>
                <w:gridSpan w:val="2"/>
                <w:tcBorders>
                  <w:top w:val="nil"/>
                  <w:left w:val="nil"/>
                  <w:bottom w:val="single" w:sz="4" w:space="0" w:color="auto"/>
                  <w:right w:val="single" w:sz="4" w:space="0" w:color="auto"/>
                </w:tcBorders>
                <w:shd w:val="clear" w:color="000000" w:fill="F2DCDB"/>
                <w:vAlign w:val="center"/>
                <w:hideMark/>
              </w:tcPr>
            </w:tcPrChange>
          </w:tcPr>
          <w:p w14:paraId="2C2986DB" w14:textId="77777777" w:rsidR="00F44BE5" w:rsidRPr="00F44BE5" w:rsidRDefault="00F44BE5" w:rsidP="00F44BE5">
            <w:pPr>
              <w:ind w:firstLineChars="100" w:firstLine="200"/>
              <w:jc w:val="left"/>
              <w:rPr>
                <w:ins w:id="4526" w:author="Erlie Hasam Morfin Zavalza" w:date="2014-11-23T00:13:00Z"/>
                <w:rFonts w:ascii="Calibri" w:hAnsi="Calibri"/>
                <w:sz w:val="20"/>
                <w:szCs w:val="24"/>
                <w:lang w:val="es-MX" w:eastAsia="es-MX"/>
                <w:rPrChange w:id="4527" w:author="Erlie Hasam Morfin Zavalza" w:date="2014-11-23T00:14:00Z">
                  <w:rPr>
                    <w:ins w:id="4528" w:author="Erlie Hasam Morfin Zavalza" w:date="2014-11-23T00:13:00Z"/>
                    <w:rFonts w:ascii="Calibri" w:hAnsi="Calibri"/>
                    <w:szCs w:val="24"/>
                    <w:lang w:val="es-MX" w:eastAsia="es-MX"/>
                  </w:rPr>
                </w:rPrChange>
              </w:rPr>
            </w:pPr>
            <w:ins w:id="4529" w:author="Erlie Hasam Morfin Zavalza" w:date="2014-11-23T00:13:00Z">
              <w:r w:rsidRPr="00F44BE5">
                <w:rPr>
                  <w:rFonts w:ascii="Calibri" w:hAnsi="Calibri"/>
                  <w:sz w:val="20"/>
                  <w:szCs w:val="24"/>
                  <w:lang w:val="es-MX" w:eastAsia="es-MX"/>
                  <w:rPrChange w:id="4530" w:author="Erlie Hasam Morfin Zavalza" w:date="2014-11-23T00:14:00Z">
                    <w:rPr>
                      <w:rFonts w:ascii="Calibri" w:hAnsi="Calibri"/>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2DCDB"/>
            <w:vAlign w:val="center"/>
            <w:hideMark/>
            <w:tcPrChange w:id="4531" w:author="Erlie Hasam Morfin Zavalza" w:date="2014-11-23T00:13:00Z">
              <w:tcPr>
                <w:tcW w:w="1469" w:type="dxa"/>
                <w:gridSpan w:val="2"/>
                <w:tcBorders>
                  <w:top w:val="nil"/>
                  <w:left w:val="nil"/>
                  <w:bottom w:val="single" w:sz="4" w:space="0" w:color="auto"/>
                  <w:right w:val="single" w:sz="4" w:space="0" w:color="auto"/>
                </w:tcBorders>
                <w:shd w:val="clear" w:color="000000" w:fill="F2DCDB"/>
                <w:vAlign w:val="center"/>
                <w:hideMark/>
              </w:tcPr>
            </w:tcPrChange>
          </w:tcPr>
          <w:p w14:paraId="502755BA" w14:textId="77777777" w:rsidR="00F44BE5" w:rsidRPr="00F44BE5" w:rsidRDefault="00F44BE5" w:rsidP="00F44BE5">
            <w:pPr>
              <w:ind w:firstLineChars="100" w:firstLine="200"/>
              <w:jc w:val="left"/>
              <w:rPr>
                <w:ins w:id="4532" w:author="Erlie Hasam Morfin Zavalza" w:date="2014-11-23T00:13:00Z"/>
                <w:rFonts w:ascii="Calibri" w:hAnsi="Calibri"/>
                <w:sz w:val="20"/>
                <w:szCs w:val="24"/>
                <w:lang w:val="es-MX" w:eastAsia="es-MX"/>
                <w:rPrChange w:id="4533" w:author="Erlie Hasam Morfin Zavalza" w:date="2014-11-23T00:14:00Z">
                  <w:rPr>
                    <w:ins w:id="4534" w:author="Erlie Hasam Morfin Zavalza" w:date="2014-11-23T00:13:00Z"/>
                    <w:rFonts w:ascii="Calibri" w:hAnsi="Calibri"/>
                    <w:szCs w:val="24"/>
                    <w:lang w:val="es-MX" w:eastAsia="es-MX"/>
                  </w:rPr>
                </w:rPrChange>
              </w:rPr>
            </w:pPr>
            <w:ins w:id="4535" w:author="Erlie Hasam Morfin Zavalza" w:date="2014-11-23T00:13:00Z">
              <w:r w:rsidRPr="00F44BE5">
                <w:rPr>
                  <w:rFonts w:ascii="Calibri" w:hAnsi="Calibri"/>
                  <w:sz w:val="20"/>
                  <w:szCs w:val="24"/>
                  <w:lang w:val="es-MX" w:eastAsia="es-MX"/>
                  <w:rPrChange w:id="4536" w:author="Erlie Hasam Morfin Zavalza" w:date="2014-11-23T00:14:00Z">
                    <w:rPr>
                      <w:rFonts w:ascii="Calibri" w:hAnsi="Calibri"/>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2DCDB"/>
            <w:vAlign w:val="center"/>
            <w:hideMark/>
            <w:tcPrChange w:id="4537" w:author="Erlie Hasam Morfin Zavalza" w:date="2014-11-23T00:13:00Z">
              <w:tcPr>
                <w:tcW w:w="1347" w:type="dxa"/>
                <w:gridSpan w:val="2"/>
                <w:tcBorders>
                  <w:top w:val="nil"/>
                  <w:left w:val="nil"/>
                  <w:bottom w:val="single" w:sz="4" w:space="0" w:color="auto"/>
                  <w:right w:val="single" w:sz="4" w:space="0" w:color="auto"/>
                </w:tcBorders>
                <w:shd w:val="clear" w:color="000000" w:fill="F2DCDB"/>
                <w:vAlign w:val="center"/>
                <w:hideMark/>
              </w:tcPr>
            </w:tcPrChange>
          </w:tcPr>
          <w:p w14:paraId="10109611" w14:textId="77777777" w:rsidR="00F44BE5" w:rsidRPr="00F44BE5" w:rsidRDefault="00F44BE5" w:rsidP="00F44BE5">
            <w:pPr>
              <w:ind w:firstLineChars="100" w:firstLine="200"/>
              <w:jc w:val="left"/>
              <w:rPr>
                <w:ins w:id="4538" w:author="Erlie Hasam Morfin Zavalza" w:date="2014-11-23T00:13:00Z"/>
                <w:rFonts w:ascii="Calibri" w:hAnsi="Calibri"/>
                <w:sz w:val="20"/>
                <w:szCs w:val="24"/>
                <w:lang w:val="es-MX" w:eastAsia="es-MX"/>
                <w:rPrChange w:id="4539" w:author="Erlie Hasam Morfin Zavalza" w:date="2014-11-23T00:14:00Z">
                  <w:rPr>
                    <w:ins w:id="4540" w:author="Erlie Hasam Morfin Zavalza" w:date="2014-11-23T00:13:00Z"/>
                    <w:rFonts w:ascii="Calibri" w:hAnsi="Calibri"/>
                    <w:szCs w:val="24"/>
                    <w:lang w:val="es-MX" w:eastAsia="es-MX"/>
                  </w:rPr>
                </w:rPrChange>
              </w:rPr>
            </w:pPr>
            <w:ins w:id="4541" w:author="Erlie Hasam Morfin Zavalza" w:date="2014-11-23T00:13:00Z">
              <w:r w:rsidRPr="00F44BE5">
                <w:rPr>
                  <w:rFonts w:ascii="Calibri" w:hAnsi="Calibri"/>
                  <w:sz w:val="20"/>
                  <w:szCs w:val="24"/>
                  <w:lang w:val="es-MX" w:eastAsia="es-MX"/>
                  <w:rPrChange w:id="4542" w:author="Erlie Hasam Morfin Zavalza" w:date="2014-11-23T00:14:00Z">
                    <w:rPr>
                      <w:rFonts w:ascii="Calibri" w:hAnsi="Calibri"/>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2DCDB"/>
            <w:vAlign w:val="center"/>
            <w:hideMark/>
            <w:tcPrChange w:id="4543" w:author="Erlie Hasam Morfin Zavalza" w:date="2014-11-23T00:13:00Z">
              <w:tcPr>
                <w:tcW w:w="1469" w:type="dxa"/>
                <w:gridSpan w:val="2"/>
                <w:tcBorders>
                  <w:top w:val="nil"/>
                  <w:left w:val="nil"/>
                  <w:bottom w:val="single" w:sz="4" w:space="0" w:color="auto"/>
                  <w:right w:val="single" w:sz="4" w:space="0" w:color="auto"/>
                </w:tcBorders>
                <w:shd w:val="clear" w:color="000000" w:fill="F2DCDB"/>
                <w:vAlign w:val="center"/>
                <w:hideMark/>
              </w:tcPr>
            </w:tcPrChange>
          </w:tcPr>
          <w:p w14:paraId="6759C751" w14:textId="77777777" w:rsidR="00F44BE5" w:rsidRPr="00F44BE5" w:rsidRDefault="00F44BE5" w:rsidP="00F44BE5">
            <w:pPr>
              <w:ind w:firstLineChars="100" w:firstLine="200"/>
              <w:jc w:val="left"/>
              <w:rPr>
                <w:ins w:id="4544" w:author="Erlie Hasam Morfin Zavalza" w:date="2014-11-23T00:13:00Z"/>
                <w:rFonts w:ascii="Calibri" w:hAnsi="Calibri"/>
                <w:sz w:val="20"/>
                <w:szCs w:val="24"/>
                <w:lang w:val="es-MX" w:eastAsia="es-MX"/>
                <w:rPrChange w:id="4545" w:author="Erlie Hasam Morfin Zavalza" w:date="2014-11-23T00:14:00Z">
                  <w:rPr>
                    <w:ins w:id="4546" w:author="Erlie Hasam Morfin Zavalza" w:date="2014-11-23T00:13:00Z"/>
                    <w:rFonts w:ascii="Calibri" w:hAnsi="Calibri"/>
                    <w:szCs w:val="24"/>
                    <w:lang w:val="es-MX" w:eastAsia="es-MX"/>
                  </w:rPr>
                </w:rPrChange>
              </w:rPr>
            </w:pPr>
            <w:ins w:id="4547" w:author="Erlie Hasam Morfin Zavalza" w:date="2014-11-23T00:13:00Z">
              <w:r w:rsidRPr="00F44BE5">
                <w:rPr>
                  <w:rFonts w:ascii="Calibri" w:hAnsi="Calibri"/>
                  <w:sz w:val="20"/>
                  <w:szCs w:val="24"/>
                  <w:lang w:val="es-MX" w:eastAsia="es-MX"/>
                  <w:rPrChange w:id="4548" w:author="Erlie Hasam Morfin Zavalza" w:date="2014-11-23T00:14:00Z">
                    <w:rPr>
                      <w:rFonts w:ascii="Calibri" w:hAnsi="Calibri"/>
                      <w:szCs w:val="24"/>
                      <w:lang w:val="es-MX" w:eastAsia="es-MX"/>
                    </w:rPr>
                  </w:rPrChange>
                </w:rPr>
                <w:t>$2,400.00</w:t>
              </w:r>
            </w:ins>
          </w:p>
        </w:tc>
        <w:tc>
          <w:tcPr>
            <w:tcW w:w="0" w:type="auto"/>
            <w:tcBorders>
              <w:top w:val="nil"/>
              <w:left w:val="nil"/>
              <w:bottom w:val="single" w:sz="4" w:space="0" w:color="auto"/>
              <w:right w:val="single" w:sz="4" w:space="0" w:color="auto"/>
            </w:tcBorders>
            <w:shd w:val="clear" w:color="000000" w:fill="F2DCDB"/>
            <w:vAlign w:val="center"/>
            <w:hideMark/>
            <w:tcPrChange w:id="4549" w:author="Erlie Hasam Morfin Zavalza" w:date="2014-11-23T00:13:00Z">
              <w:tcPr>
                <w:tcW w:w="1347" w:type="dxa"/>
                <w:gridSpan w:val="3"/>
                <w:tcBorders>
                  <w:top w:val="nil"/>
                  <w:left w:val="nil"/>
                  <w:bottom w:val="single" w:sz="4" w:space="0" w:color="auto"/>
                  <w:right w:val="single" w:sz="4" w:space="0" w:color="auto"/>
                </w:tcBorders>
                <w:shd w:val="clear" w:color="000000" w:fill="F2DCDB"/>
                <w:vAlign w:val="center"/>
                <w:hideMark/>
              </w:tcPr>
            </w:tcPrChange>
          </w:tcPr>
          <w:p w14:paraId="7A4050A7" w14:textId="77777777" w:rsidR="00F44BE5" w:rsidRPr="00F44BE5" w:rsidRDefault="00F44BE5" w:rsidP="00F44BE5">
            <w:pPr>
              <w:ind w:firstLineChars="100" w:firstLine="200"/>
              <w:jc w:val="left"/>
              <w:rPr>
                <w:ins w:id="4550" w:author="Erlie Hasam Morfin Zavalza" w:date="2014-11-23T00:13:00Z"/>
                <w:rFonts w:ascii="Calibri" w:hAnsi="Calibri"/>
                <w:sz w:val="20"/>
                <w:szCs w:val="24"/>
                <w:lang w:val="es-MX" w:eastAsia="es-MX"/>
                <w:rPrChange w:id="4551" w:author="Erlie Hasam Morfin Zavalza" w:date="2014-11-23T00:14:00Z">
                  <w:rPr>
                    <w:ins w:id="4552" w:author="Erlie Hasam Morfin Zavalza" w:date="2014-11-23T00:13:00Z"/>
                    <w:rFonts w:ascii="Calibri" w:hAnsi="Calibri"/>
                    <w:szCs w:val="24"/>
                    <w:lang w:val="es-MX" w:eastAsia="es-MX"/>
                  </w:rPr>
                </w:rPrChange>
              </w:rPr>
            </w:pPr>
            <w:ins w:id="4553" w:author="Erlie Hasam Morfin Zavalza" w:date="2014-11-23T00:13:00Z">
              <w:r w:rsidRPr="00F44BE5">
                <w:rPr>
                  <w:rFonts w:ascii="Calibri" w:hAnsi="Calibri"/>
                  <w:sz w:val="20"/>
                  <w:szCs w:val="24"/>
                  <w:lang w:val="es-MX" w:eastAsia="es-MX"/>
                  <w:rPrChange w:id="4554" w:author="Erlie Hasam Morfin Zavalza" w:date="2014-11-23T00:14:00Z">
                    <w:rPr>
                      <w:rFonts w:ascii="Calibri" w:hAnsi="Calibri"/>
                      <w:szCs w:val="24"/>
                      <w:lang w:val="es-MX" w:eastAsia="es-MX"/>
                    </w:rPr>
                  </w:rPrChange>
                </w:rPr>
                <w:t>$2,400.00</w:t>
              </w:r>
            </w:ins>
          </w:p>
        </w:tc>
        <w:tc>
          <w:tcPr>
            <w:tcW w:w="0" w:type="auto"/>
            <w:gridSpan w:val="2"/>
            <w:tcBorders>
              <w:top w:val="single" w:sz="4" w:space="0" w:color="auto"/>
              <w:left w:val="nil"/>
              <w:bottom w:val="single" w:sz="4" w:space="0" w:color="auto"/>
              <w:right w:val="single" w:sz="4" w:space="0" w:color="auto"/>
            </w:tcBorders>
            <w:shd w:val="clear" w:color="000000" w:fill="92D050"/>
            <w:noWrap/>
            <w:vAlign w:val="bottom"/>
            <w:hideMark/>
            <w:tcPrChange w:id="4555" w:author="Erlie Hasam Morfin Zavalza" w:date="2014-11-23T00:13:00Z">
              <w:tcPr>
                <w:tcW w:w="2400" w:type="dxa"/>
                <w:gridSpan w:val="3"/>
                <w:tcBorders>
                  <w:top w:val="single" w:sz="4" w:space="0" w:color="auto"/>
                  <w:left w:val="nil"/>
                  <w:bottom w:val="single" w:sz="4" w:space="0" w:color="auto"/>
                  <w:right w:val="single" w:sz="4" w:space="0" w:color="auto"/>
                </w:tcBorders>
                <w:shd w:val="clear" w:color="000000" w:fill="92D050"/>
                <w:noWrap/>
                <w:vAlign w:val="bottom"/>
                <w:hideMark/>
              </w:tcPr>
            </w:tcPrChange>
          </w:tcPr>
          <w:p w14:paraId="10631BE5" w14:textId="77777777" w:rsidR="00F44BE5" w:rsidRPr="00F44BE5" w:rsidRDefault="00F44BE5" w:rsidP="00F44BE5">
            <w:pPr>
              <w:jc w:val="center"/>
              <w:rPr>
                <w:ins w:id="4556" w:author="Erlie Hasam Morfin Zavalza" w:date="2014-11-23T00:13:00Z"/>
                <w:rFonts w:ascii="Calibri" w:hAnsi="Calibri"/>
                <w:color w:val="000000"/>
                <w:sz w:val="20"/>
                <w:szCs w:val="22"/>
                <w:lang w:val="es-MX" w:eastAsia="es-MX"/>
                <w:rPrChange w:id="4557" w:author="Erlie Hasam Morfin Zavalza" w:date="2014-11-23T00:14:00Z">
                  <w:rPr>
                    <w:ins w:id="4558" w:author="Erlie Hasam Morfin Zavalza" w:date="2014-11-23T00:13:00Z"/>
                    <w:rFonts w:ascii="Calibri" w:hAnsi="Calibri"/>
                    <w:color w:val="000000"/>
                    <w:sz w:val="22"/>
                    <w:szCs w:val="22"/>
                    <w:lang w:val="es-MX" w:eastAsia="es-MX"/>
                  </w:rPr>
                </w:rPrChange>
              </w:rPr>
            </w:pPr>
            <w:ins w:id="4559" w:author="Erlie Hasam Morfin Zavalza" w:date="2014-11-23T00:13:00Z">
              <w:r w:rsidRPr="00F44BE5">
                <w:rPr>
                  <w:rFonts w:ascii="Calibri" w:hAnsi="Calibri"/>
                  <w:color w:val="000000"/>
                  <w:sz w:val="20"/>
                  <w:szCs w:val="22"/>
                  <w:lang w:val="es-MX" w:eastAsia="es-MX"/>
                  <w:rPrChange w:id="4560" w:author="Erlie Hasam Morfin Zavalza" w:date="2014-11-23T00:14:00Z">
                    <w:rPr>
                      <w:rFonts w:ascii="Calibri" w:hAnsi="Calibri"/>
                      <w:color w:val="000000"/>
                      <w:sz w:val="22"/>
                      <w:szCs w:val="22"/>
                      <w:lang w:val="es-MX" w:eastAsia="es-MX"/>
                    </w:rPr>
                  </w:rPrChange>
                </w:rPr>
                <w:t>TOTAL VENDIDO</w:t>
              </w:r>
            </w:ins>
          </w:p>
        </w:tc>
      </w:tr>
      <w:tr w:rsidR="00F44BE5" w:rsidRPr="00F44BE5" w14:paraId="3DB70ACB" w14:textId="77777777" w:rsidTr="00F44BE5">
        <w:trPr>
          <w:trHeight w:val="330"/>
          <w:ins w:id="4561" w:author="Erlie Hasam Morfin Zavalza" w:date="2014-11-23T00:13:00Z"/>
          <w:trPrChange w:id="4562" w:author="Erlie Hasam Morfin Zavalza" w:date="2014-11-23T00:13:00Z">
            <w:trPr>
              <w:trHeight w:val="330"/>
            </w:trPr>
          </w:trPrChange>
        </w:trPr>
        <w:tc>
          <w:tcPr>
            <w:tcW w:w="0" w:type="auto"/>
            <w:tcBorders>
              <w:top w:val="nil"/>
              <w:left w:val="single" w:sz="4" w:space="0" w:color="auto"/>
              <w:bottom w:val="single" w:sz="4" w:space="0" w:color="auto"/>
              <w:right w:val="single" w:sz="4" w:space="0" w:color="auto"/>
            </w:tcBorders>
            <w:shd w:val="clear" w:color="000000" w:fill="FABF8F"/>
            <w:vAlign w:val="center"/>
            <w:hideMark/>
            <w:tcPrChange w:id="4563" w:author="Erlie Hasam Morfin Zavalza" w:date="2014-11-23T00:13:00Z">
              <w:tcPr>
                <w:tcW w:w="1601" w:type="dxa"/>
                <w:gridSpan w:val="2"/>
                <w:tcBorders>
                  <w:top w:val="nil"/>
                  <w:left w:val="single" w:sz="4" w:space="0" w:color="auto"/>
                  <w:bottom w:val="single" w:sz="4" w:space="0" w:color="auto"/>
                  <w:right w:val="single" w:sz="4" w:space="0" w:color="auto"/>
                </w:tcBorders>
                <w:shd w:val="clear" w:color="000000" w:fill="FABF8F"/>
                <w:vAlign w:val="center"/>
                <w:hideMark/>
              </w:tcPr>
            </w:tcPrChange>
          </w:tcPr>
          <w:p w14:paraId="23589B62" w14:textId="77777777" w:rsidR="00F44BE5" w:rsidRPr="00F44BE5" w:rsidRDefault="00F44BE5" w:rsidP="00F44BE5">
            <w:pPr>
              <w:jc w:val="center"/>
              <w:rPr>
                <w:ins w:id="4564" w:author="Erlie Hasam Morfin Zavalza" w:date="2014-11-23T00:13:00Z"/>
                <w:rFonts w:ascii="Perpetua" w:hAnsi="Perpetua"/>
                <w:sz w:val="20"/>
                <w:szCs w:val="24"/>
                <w:lang w:val="es-MX" w:eastAsia="es-MX"/>
                <w:rPrChange w:id="4565" w:author="Erlie Hasam Morfin Zavalza" w:date="2014-11-23T00:14:00Z">
                  <w:rPr>
                    <w:ins w:id="4566" w:author="Erlie Hasam Morfin Zavalza" w:date="2014-11-23T00:13:00Z"/>
                    <w:rFonts w:ascii="Perpetua" w:hAnsi="Perpetua"/>
                    <w:szCs w:val="24"/>
                    <w:lang w:val="es-MX" w:eastAsia="es-MX"/>
                  </w:rPr>
                </w:rPrChange>
              </w:rPr>
            </w:pPr>
            <w:ins w:id="4567" w:author="Erlie Hasam Morfin Zavalza" w:date="2014-11-23T00:13:00Z">
              <w:r w:rsidRPr="00F44BE5">
                <w:rPr>
                  <w:rFonts w:ascii="Perpetua" w:hAnsi="Perpetua"/>
                  <w:sz w:val="20"/>
                  <w:szCs w:val="24"/>
                  <w:lang w:val="es-MX" w:eastAsia="es-MX"/>
                  <w:rPrChange w:id="4568" w:author="Erlie Hasam Morfin Zavalza" w:date="2014-11-23T00:14:00Z">
                    <w:rPr>
                      <w:rFonts w:ascii="Perpetua" w:hAnsi="Perpetua"/>
                      <w:szCs w:val="24"/>
                      <w:lang w:val="es-MX" w:eastAsia="es-MX"/>
                    </w:rPr>
                  </w:rPrChange>
                </w:rPr>
                <w:t>Total Ingreso</w:t>
              </w:r>
            </w:ins>
          </w:p>
        </w:tc>
        <w:tc>
          <w:tcPr>
            <w:tcW w:w="0" w:type="auto"/>
            <w:tcBorders>
              <w:top w:val="nil"/>
              <w:left w:val="nil"/>
              <w:bottom w:val="single" w:sz="4" w:space="0" w:color="auto"/>
              <w:right w:val="single" w:sz="4" w:space="0" w:color="auto"/>
            </w:tcBorders>
            <w:shd w:val="clear" w:color="000000" w:fill="FABF8F"/>
            <w:vAlign w:val="center"/>
            <w:hideMark/>
            <w:tcPrChange w:id="4569" w:author="Erlie Hasam Morfin Zavalza" w:date="2014-11-23T00:13:00Z">
              <w:tcPr>
                <w:tcW w:w="1347" w:type="dxa"/>
                <w:gridSpan w:val="2"/>
                <w:tcBorders>
                  <w:top w:val="nil"/>
                  <w:left w:val="nil"/>
                  <w:bottom w:val="single" w:sz="4" w:space="0" w:color="auto"/>
                  <w:right w:val="single" w:sz="4" w:space="0" w:color="auto"/>
                </w:tcBorders>
                <w:shd w:val="clear" w:color="000000" w:fill="FABF8F"/>
                <w:vAlign w:val="center"/>
                <w:hideMark/>
              </w:tcPr>
            </w:tcPrChange>
          </w:tcPr>
          <w:p w14:paraId="194DB753" w14:textId="77777777" w:rsidR="00F44BE5" w:rsidRPr="00F44BE5" w:rsidRDefault="00F44BE5" w:rsidP="00F44BE5">
            <w:pPr>
              <w:ind w:firstLineChars="100" w:firstLine="200"/>
              <w:jc w:val="left"/>
              <w:rPr>
                <w:ins w:id="4570" w:author="Erlie Hasam Morfin Zavalza" w:date="2014-11-23T00:13:00Z"/>
                <w:rFonts w:ascii="Calibri" w:hAnsi="Calibri"/>
                <w:color w:val="000000"/>
                <w:sz w:val="20"/>
                <w:szCs w:val="24"/>
                <w:lang w:val="es-MX" w:eastAsia="es-MX"/>
                <w:rPrChange w:id="4571" w:author="Erlie Hasam Morfin Zavalza" w:date="2014-11-23T00:14:00Z">
                  <w:rPr>
                    <w:ins w:id="4572" w:author="Erlie Hasam Morfin Zavalza" w:date="2014-11-23T00:13:00Z"/>
                    <w:rFonts w:ascii="Calibri" w:hAnsi="Calibri"/>
                    <w:color w:val="000000"/>
                    <w:szCs w:val="24"/>
                    <w:lang w:val="es-MX" w:eastAsia="es-MX"/>
                  </w:rPr>
                </w:rPrChange>
              </w:rPr>
            </w:pPr>
            <w:ins w:id="4573" w:author="Erlie Hasam Morfin Zavalza" w:date="2014-11-23T00:13:00Z">
              <w:r w:rsidRPr="00F44BE5">
                <w:rPr>
                  <w:rFonts w:ascii="Calibri" w:hAnsi="Calibri"/>
                  <w:color w:val="000000"/>
                  <w:sz w:val="20"/>
                  <w:szCs w:val="24"/>
                  <w:lang w:val="es-MX" w:eastAsia="es-MX"/>
                  <w:rPrChange w:id="4574" w:author="Erlie Hasam Morfin Zavalza" w:date="2014-11-23T00:14:00Z">
                    <w:rPr>
                      <w:rFonts w:ascii="Calibri" w:hAnsi="Calibri"/>
                      <w:color w:val="000000"/>
                      <w:szCs w:val="24"/>
                      <w:lang w:val="es-MX" w:eastAsia="es-MX"/>
                    </w:rPr>
                  </w:rPrChange>
                </w:rPr>
                <w:t>$5,700.00</w:t>
              </w:r>
            </w:ins>
          </w:p>
        </w:tc>
        <w:tc>
          <w:tcPr>
            <w:tcW w:w="0" w:type="auto"/>
            <w:tcBorders>
              <w:top w:val="nil"/>
              <w:left w:val="nil"/>
              <w:bottom w:val="single" w:sz="4" w:space="0" w:color="auto"/>
              <w:right w:val="single" w:sz="4" w:space="0" w:color="auto"/>
            </w:tcBorders>
            <w:shd w:val="clear" w:color="000000" w:fill="FABF8F"/>
            <w:vAlign w:val="center"/>
            <w:hideMark/>
            <w:tcPrChange w:id="4575" w:author="Erlie Hasam Morfin Zavalza" w:date="2014-11-23T00:13:00Z">
              <w:tcPr>
                <w:tcW w:w="1469" w:type="dxa"/>
                <w:gridSpan w:val="2"/>
                <w:tcBorders>
                  <w:top w:val="nil"/>
                  <w:left w:val="nil"/>
                  <w:bottom w:val="single" w:sz="4" w:space="0" w:color="auto"/>
                  <w:right w:val="single" w:sz="4" w:space="0" w:color="auto"/>
                </w:tcBorders>
                <w:shd w:val="clear" w:color="000000" w:fill="FABF8F"/>
                <w:vAlign w:val="center"/>
                <w:hideMark/>
              </w:tcPr>
            </w:tcPrChange>
          </w:tcPr>
          <w:p w14:paraId="557EB1E2" w14:textId="77777777" w:rsidR="00F44BE5" w:rsidRPr="00F44BE5" w:rsidRDefault="00F44BE5" w:rsidP="00F44BE5">
            <w:pPr>
              <w:ind w:firstLineChars="100" w:firstLine="200"/>
              <w:jc w:val="left"/>
              <w:rPr>
                <w:ins w:id="4576" w:author="Erlie Hasam Morfin Zavalza" w:date="2014-11-23T00:13:00Z"/>
                <w:rFonts w:ascii="Calibri" w:hAnsi="Calibri"/>
                <w:color w:val="000000"/>
                <w:sz w:val="20"/>
                <w:szCs w:val="24"/>
                <w:lang w:val="es-MX" w:eastAsia="es-MX"/>
                <w:rPrChange w:id="4577" w:author="Erlie Hasam Morfin Zavalza" w:date="2014-11-23T00:14:00Z">
                  <w:rPr>
                    <w:ins w:id="4578" w:author="Erlie Hasam Morfin Zavalza" w:date="2014-11-23T00:13:00Z"/>
                    <w:rFonts w:ascii="Calibri" w:hAnsi="Calibri"/>
                    <w:color w:val="000000"/>
                    <w:szCs w:val="24"/>
                    <w:lang w:val="es-MX" w:eastAsia="es-MX"/>
                  </w:rPr>
                </w:rPrChange>
              </w:rPr>
            </w:pPr>
            <w:ins w:id="4579" w:author="Erlie Hasam Morfin Zavalza" w:date="2014-11-23T00:13:00Z">
              <w:r w:rsidRPr="00F44BE5">
                <w:rPr>
                  <w:rFonts w:ascii="Calibri" w:hAnsi="Calibri"/>
                  <w:color w:val="000000"/>
                  <w:sz w:val="20"/>
                  <w:szCs w:val="24"/>
                  <w:lang w:val="es-MX" w:eastAsia="es-MX"/>
                  <w:rPrChange w:id="4580" w:author="Erlie Hasam Morfin Zavalza" w:date="2014-11-23T00:14:00Z">
                    <w:rPr>
                      <w:rFonts w:ascii="Calibri" w:hAnsi="Calibri"/>
                      <w:color w:val="000000"/>
                      <w:szCs w:val="24"/>
                      <w:lang w:val="es-MX" w:eastAsia="es-MX"/>
                    </w:rPr>
                  </w:rPrChange>
                </w:rPr>
                <w:t>$10,200.00</w:t>
              </w:r>
            </w:ins>
          </w:p>
        </w:tc>
        <w:tc>
          <w:tcPr>
            <w:tcW w:w="0" w:type="auto"/>
            <w:tcBorders>
              <w:top w:val="nil"/>
              <w:left w:val="nil"/>
              <w:bottom w:val="single" w:sz="4" w:space="0" w:color="auto"/>
              <w:right w:val="single" w:sz="4" w:space="0" w:color="auto"/>
            </w:tcBorders>
            <w:shd w:val="clear" w:color="000000" w:fill="FABF8F"/>
            <w:vAlign w:val="center"/>
            <w:hideMark/>
            <w:tcPrChange w:id="4581" w:author="Erlie Hasam Morfin Zavalza" w:date="2014-11-23T00:13:00Z">
              <w:tcPr>
                <w:tcW w:w="1347" w:type="dxa"/>
                <w:gridSpan w:val="2"/>
                <w:tcBorders>
                  <w:top w:val="nil"/>
                  <w:left w:val="nil"/>
                  <w:bottom w:val="single" w:sz="4" w:space="0" w:color="auto"/>
                  <w:right w:val="single" w:sz="4" w:space="0" w:color="auto"/>
                </w:tcBorders>
                <w:shd w:val="clear" w:color="000000" w:fill="FABF8F"/>
                <w:vAlign w:val="center"/>
                <w:hideMark/>
              </w:tcPr>
            </w:tcPrChange>
          </w:tcPr>
          <w:p w14:paraId="787B16EC" w14:textId="77777777" w:rsidR="00F44BE5" w:rsidRPr="00F44BE5" w:rsidRDefault="00F44BE5" w:rsidP="00F44BE5">
            <w:pPr>
              <w:ind w:firstLineChars="100" w:firstLine="200"/>
              <w:jc w:val="left"/>
              <w:rPr>
                <w:ins w:id="4582" w:author="Erlie Hasam Morfin Zavalza" w:date="2014-11-23T00:13:00Z"/>
                <w:rFonts w:ascii="Calibri" w:hAnsi="Calibri"/>
                <w:color w:val="000000"/>
                <w:sz w:val="20"/>
                <w:szCs w:val="24"/>
                <w:lang w:val="es-MX" w:eastAsia="es-MX"/>
                <w:rPrChange w:id="4583" w:author="Erlie Hasam Morfin Zavalza" w:date="2014-11-23T00:14:00Z">
                  <w:rPr>
                    <w:ins w:id="4584" w:author="Erlie Hasam Morfin Zavalza" w:date="2014-11-23T00:13:00Z"/>
                    <w:rFonts w:ascii="Calibri" w:hAnsi="Calibri"/>
                    <w:color w:val="000000"/>
                    <w:szCs w:val="24"/>
                    <w:lang w:val="es-MX" w:eastAsia="es-MX"/>
                  </w:rPr>
                </w:rPrChange>
              </w:rPr>
            </w:pPr>
            <w:ins w:id="4585" w:author="Erlie Hasam Morfin Zavalza" w:date="2014-11-23T00:13:00Z">
              <w:r w:rsidRPr="00F44BE5">
                <w:rPr>
                  <w:rFonts w:ascii="Calibri" w:hAnsi="Calibri"/>
                  <w:color w:val="000000"/>
                  <w:sz w:val="20"/>
                  <w:szCs w:val="24"/>
                  <w:lang w:val="es-MX" w:eastAsia="es-MX"/>
                  <w:rPrChange w:id="4586" w:author="Erlie Hasam Morfin Zavalza" w:date="2014-11-23T00:14:00Z">
                    <w:rPr>
                      <w:rFonts w:ascii="Calibri" w:hAnsi="Calibri"/>
                      <w:color w:val="000000"/>
                      <w:szCs w:val="24"/>
                      <w:lang w:val="es-MX" w:eastAsia="es-MX"/>
                    </w:rPr>
                  </w:rPrChange>
                </w:rPr>
                <w:t>$5,700.00</w:t>
              </w:r>
            </w:ins>
          </w:p>
        </w:tc>
        <w:tc>
          <w:tcPr>
            <w:tcW w:w="0" w:type="auto"/>
            <w:tcBorders>
              <w:top w:val="nil"/>
              <w:left w:val="nil"/>
              <w:bottom w:val="single" w:sz="4" w:space="0" w:color="auto"/>
              <w:right w:val="single" w:sz="4" w:space="0" w:color="auto"/>
            </w:tcBorders>
            <w:shd w:val="clear" w:color="000000" w:fill="FABF8F"/>
            <w:vAlign w:val="center"/>
            <w:hideMark/>
            <w:tcPrChange w:id="4587" w:author="Erlie Hasam Morfin Zavalza" w:date="2014-11-23T00:13:00Z">
              <w:tcPr>
                <w:tcW w:w="1469" w:type="dxa"/>
                <w:gridSpan w:val="2"/>
                <w:tcBorders>
                  <w:top w:val="nil"/>
                  <w:left w:val="nil"/>
                  <w:bottom w:val="single" w:sz="4" w:space="0" w:color="auto"/>
                  <w:right w:val="single" w:sz="4" w:space="0" w:color="auto"/>
                </w:tcBorders>
                <w:shd w:val="clear" w:color="000000" w:fill="FABF8F"/>
                <w:vAlign w:val="center"/>
                <w:hideMark/>
              </w:tcPr>
            </w:tcPrChange>
          </w:tcPr>
          <w:p w14:paraId="252B4430" w14:textId="77777777" w:rsidR="00F44BE5" w:rsidRPr="00F44BE5" w:rsidRDefault="00F44BE5" w:rsidP="00F44BE5">
            <w:pPr>
              <w:ind w:firstLineChars="100" w:firstLine="200"/>
              <w:jc w:val="left"/>
              <w:rPr>
                <w:ins w:id="4588" w:author="Erlie Hasam Morfin Zavalza" w:date="2014-11-23T00:13:00Z"/>
                <w:rFonts w:ascii="Calibri" w:hAnsi="Calibri"/>
                <w:color w:val="000000"/>
                <w:sz w:val="20"/>
                <w:szCs w:val="24"/>
                <w:lang w:val="es-MX" w:eastAsia="es-MX"/>
                <w:rPrChange w:id="4589" w:author="Erlie Hasam Morfin Zavalza" w:date="2014-11-23T00:14:00Z">
                  <w:rPr>
                    <w:ins w:id="4590" w:author="Erlie Hasam Morfin Zavalza" w:date="2014-11-23T00:13:00Z"/>
                    <w:rFonts w:ascii="Calibri" w:hAnsi="Calibri"/>
                    <w:color w:val="000000"/>
                    <w:szCs w:val="24"/>
                    <w:lang w:val="es-MX" w:eastAsia="es-MX"/>
                  </w:rPr>
                </w:rPrChange>
              </w:rPr>
            </w:pPr>
            <w:ins w:id="4591" w:author="Erlie Hasam Morfin Zavalza" w:date="2014-11-23T00:13:00Z">
              <w:r w:rsidRPr="00F44BE5">
                <w:rPr>
                  <w:rFonts w:ascii="Calibri" w:hAnsi="Calibri"/>
                  <w:color w:val="000000"/>
                  <w:sz w:val="20"/>
                  <w:szCs w:val="24"/>
                  <w:lang w:val="es-MX" w:eastAsia="es-MX"/>
                  <w:rPrChange w:id="4592" w:author="Erlie Hasam Morfin Zavalza" w:date="2014-11-23T00:14:00Z">
                    <w:rPr>
                      <w:rFonts w:ascii="Calibri" w:hAnsi="Calibri"/>
                      <w:color w:val="000000"/>
                      <w:szCs w:val="24"/>
                      <w:lang w:val="es-MX" w:eastAsia="es-MX"/>
                    </w:rPr>
                  </w:rPrChange>
                </w:rPr>
                <w:t>$10,200.00</w:t>
              </w:r>
            </w:ins>
          </w:p>
        </w:tc>
        <w:tc>
          <w:tcPr>
            <w:tcW w:w="0" w:type="auto"/>
            <w:tcBorders>
              <w:top w:val="nil"/>
              <w:left w:val="nil"/>
              <w:bottom w:val="single" w:sz="4" w:space="0" w:color="auto"/>
              <w:right w:val="single" w:sz="4" w:space="0" w:color="auto"/>
            </w:tcBorders>
            <w:shd w:val="clear" w:color="000000" w:fill="FABF8F"/>
            <w:vAlign w:val="center"/>
            <w:hideMark/>
            <w:tcPrChange w:id="4593" w:author="Erlie Hasam Morfin Zavalza" w:date="2014-11-23T00:13:00Z">
              <w:tcPr>
                <w:tcW w:w="1347" w:type="dxa"/>
                <w:gridSpan w:val="3"/>
                <w:tcBorders>
                  <w:top w:val="nil"/>
                  <w:left w:val="nil"/>
                  <w:bottom w:val="single" w:sz="4" w:space="0" w:color="auto"/>
                  <w:right w:val="single" w:sz="4" w:space="0" w:color="auto"/>
                </w:tcBorders>
                <w:shd w:val="clear" w:color="000000" w:fill="FABF8F"/>
                <w:vAlign w:val="center"/>
                <w:hideMark/>
              </w:tcPr>
            </w:tcPrChange>
          </w:tcPr>
          <w:p w14:paraId="07E3A102" w14:textId="77777777" w:rsidR="00F44BE5" w:rsidRPr="00F44BE5" w:rsidRDefault="00F44BE5" w:rsidP="00F44BE5">
            <w:pPr>
              <w:ind w:firstLineChars="100" w:firstLine="200"/>
              <w:jc w:val="left"/>
              <w:rPr>
                <w:ins w:id="4594" w:author="Erlie Hasam Morfin Zavalza" w:date="2014-11-23T00:13:00Z"/>
                <w:rFonts w:ascii="Calibri" w:hAnsi="Calibri"/>
                <w:color w:val="000000"/>
                <w:sz w:val="20"/>
                <w:szCs w:val="24"/>
                <w:lang w:val="es-MX" w:eastAsia="es-MX"/>
                <w:rPrChange w:id="4595" w:author="Erlie Hasam Morfin Zavalza" w:date="2014-11-23T00:14:00Z">
                  <w:rPr>
                    <w:ins w:id="4596" w:author="Erlie Hasam Morfin Zavalza" w:date="2014-11-23T00:13:00Z"/>
                    <w:rFonts w:ascii="Calibri" w:hAnsi="Calibri"/>
                    <w:color w:val="000000"/>
                    <w:szCs w:val="24"/>
                    <w:lang w:val="es-MX" w:eastAsia="es-MX"/>
                  </w:rPr>
                </w:rPrChange>
              </w:rPr>
            </w:pPr>
            <w:ins w:id="4597" w:author="Erlie Hasam Morfin Zavalza" w:date="2014-11-23T00:13:00Z">
              <w:r w:rsidRPr="00F44BE5">
                <w:rPr>
                  <w:rFonts w:ascii="Calibri" w:hAnsi="Calibri"/>
                  <w:color w:val="000000"/>
                  <w:sz w:val="20"/>
                  <w:szCs w:val="24"/>
                  <w:lang w:val="es-MX" w:eastAsia="es-MX"/>
                  <w:rPrChange w:id="4598" w:author="Erlie Hasam Morfin Zavalza" w:date="2014-11-23T00:14:00Z">
                    <w:rPr>
                      <w:rFonts w:ascii="Calibri" w:hAnsi="Calibri"/>
                      <w:color w:val="000000"/>
                      <w:szCs w:val="24"/>
                      <w:lang w:val="es-MX" w:eastAsia="es-MX"/>
                    </w:rPr>
                  </w:rPrChange>
                </w:rPr>
                <w:t>$5,700.00</w:t>
              </w:r>
            </w:ins>
          </w:p>
        </w:tc>
        <w:tc>
          <w:tcPr>
            <w:tcW w:w="0" w:type="auto"/>
            <w:gridSpan w:val="2"/>
            <w:tcBorders>
              <w:top w:val="single" w:sz="4" w:space="0" w:color="auto"/>
              <w:left w:val="nil"/>
              <w:bottom w:val="single" w:sz="4" w:space="0" w:color="auto"/>
              <w:right w:val="single" w:sz="4" w:space="0" w:color="auto"/>
            </w:tcBorders>
            <w:shd w:val="clear" w:color="000000" w:fill="92D050"/>
            <w:noWrap/>
            <w:vAlign w:val="bottom"/>
            <w:hideMark/>
            <w:tcPrChange w:id="4599" w:author="Erlie Hasam Morfin Zavalza" w:date="2014-11-23T00:13:00Z">
              <w:tcPr>
                <w:tcW w:w="2400" w:type="dxa"/>
                <w:gridSpan w:val="3"/>
                <w:tcBorders>
                  <w:top w:val="single" w:sz="4" w:space="0" w:color="auto"/>
                  <w:left w:val="nil"/>
                  <w:bottom w:val="single" w:sz="4" w:space="0" w:color="auto"/>
                  <w:right w:val="single" w:sz="4" w:space="0" w:color="auto"/>
                </w:tcBorders>
                <w:shd w:val="clear" w:color="000000" w:fill="92D050"/>
                <w:noWrap/>
                <w:vAlign w:val="bottom"/>
                <w:hideMark/>
              </w:tcPr>
            </w:tcPrChange>
          </w:tcPr>
          <w:p w14:paraId="42A48CB6" w14:textId="77777777" w:rsidR="00F44BE5" w:rsidRPr="00F44BE5" w:rsidRDefault="00F44BE5" w:rsidP="00F44BE5">
            <w:pPr>
              <w:jc w:val="center"/>
              <w:rPr>
                <w:ins w:id="4600" w:author="Erlie Hasam Morfin Zavalza" w:date="2014-11-23T00:13:00Z"/>
                <w:rFonts w:ascii="Calibri" w:hAnsi="Calibri"/>
                <w:color w:val="000000"/>
                <w:sz w:val="20"/>
                <w:szCs w:val="22"/>
                <w:lang w:val="es-MX" w:eastAsia="es-MX"/>
                <w:rPrChange w:id="4601" w:author="Erlie Hasam Morfin Zavalza" w:date="2014-11-23T00:14:00Z">
                  <w:rPr>
                    <w:ins w:id="4602" w:author="Erlie Hasam Morfin Zavalza" w:date="2014-11-23T00:13:00Z"/>
                    <w:rFonts w:ascii="Calibri" w:hAnsi="Calibri"/>
                    <w:color w:val="000000"/>
                    <w:sz w:val="22"/>
                    <w:szCs w:val="22"/>
                    <w:lang w:val="es-MX" w:eastAsia="es-MX"/>
                  </w:rPr>
                </w:rPrChange>
              </w:rPr>
            </w:pPr>
            <w:ins w:id="4603" w:author="Erlie Hasam Morfin Zavalza" w:date="2014-11-23T00:13:00Z">
              <w:r w:rsidRPr="00F44BE5">
                <w:rPr>
                  <w:rFonts w:ascii="Calibri" w:hAnsi="Calibri"/>
                  <w:color w:val="000000"/>
                  <w:sz w:val="20"/>
                  <w:szCs w:val="22"/>
                  <w:lang w:val="es-MX" w:eastAsia="es-MX"/>
                  <w:rPrChange w:id="4604" w:author="Erlie Hasam Morfin Zavalza" w:date="2014-11-23T00:14:00Z">
                    <w:rPr>
                      <w:rFonts w:ascii="Calibri" w:hAnsi="Calibri"/>
                      <w:color w:val="000000"/>
                      <w:sz w:val="22"/>
                      <w:szCs w:val="22"/>
                      <w:lang w:val="es-MX" w:eastAsia="es-MX"/>
                    </w:rPr>
                  </w:rPrChange>
                </w:rPr>
                <w:t>$37,500.00</w:t>
              </w:r>
            </w:ins>
          </w:p>
        </w:tc>
      </w:tr>
    </w:tbl>
    <w:p w14:paraId="73C8FF16" w14:textId="77777777" w:rsidR="0090230E" w:rsidRPr="0090230E" w:rsidRDefault="0090230E">
      <w:pPr>
        <w:rPr>
          <w:ins w:id="4605" w:author="Erlie Hasam Morfin Zavalza" w:date="2014-11-07T22:41:00Z"/>
          <w:lang w:val="es-MX"/>
          <w:rPrChange w:id="4606" w:author="Erlie Hasam Morfin Zavalza" w:date="2014-11-23T00:10:00Z">
            <w:rPr>
              <w:ins w:id="4607" w:author="Erlie Hasam Morfin Zavalza" w:date="2014-11-07T22:41:00Z"/>
              <w:lang w:val="es-MX"/>
            </w:rPr>
          </w:rPrChange>
        </w:rPr>
        <w:pPrChange w:id="4608" w:author="Erlie Hasam Morfin Zavalza" w:date="2014-11-23T00:10:00Z">
          <w:pPr>
            <w:pStyle w:val="Ttulo3"/>
          </w:pPr>
        </w:pPrChange>
      </w:pPr>
    </w:p>
    <w:p w14:paraId="63B969D2" w14:textId="4645E6D4" w:rsidR="002D192F" w:rsidRDefault="002D192F">
      <w:pPr>
        <w:pStyle w:val="Ttulo3"/>
        <w:rPr>
          <w:ins w:id="4609" w:author="Erlie Hasam Morfin Zavalza" w:date="2014-11-09T00:38:00Z"/>
          <w:lang w:val="es-MX"/>
        </w:rPr>
        <w:pPrChange w:id="4610" w:author="Erlie Hasam Morfin Zavalza" w:date="2014-11-09T00:38:00Z">
          <w:pPr/>
        </w:pPrChange>
      </w:pPr>
      <w:ins w:id="4611" w:author="Erlie Hasam Morfin Zavalza" w:date="2014-11-09T00:37:00Z">
        <w:r>
          <w:rPr>
            <w:lang w:val="es-MX"/>
          </w:rPr>
          <w:t>ESTUDIO DE LOCALIZACI</w:t>
        </w:r>
      </w:ins>
      <w:ins w:id="4612" w:author="Erlie Hasam Morfin Zavalza" w:date="2014-11-09T00:38:00Z">
        <w:r>
          <w:rPr>
            <w:lang w:val="es-MX"/>
          </w:rPr>
          <w:t>ÓN</w:t>
        </w:r>
      </w:ins>
    </w:p>
    <w:p w14:paraId="47FB1600" w14:textId="77777777" w:rsidR="002D192F" w:rsidRDefault="002D192F" w:rsidP="002D192F">
      <w:pPr>
        <w:rPr>
          <w:ins w:id="4613" w:author="Erlie Hasam Morfin Zavalza" w:date="2014-11-09T00:38:00Z"/>
          <w:lang w:val="es-MX"/>
        </w:rPr>
      </w:pPr>
      <w:ins w:id="4614" w:author="Erlie Hasam Morfin Zavalza" w:date="2014-11-09T00:38:00Z">
        <w:r>
          <w:rPr>
            <w:lang w:val="es-MX"/>
          </w:rPr>
          <w:t>La nueva Fábrica de Empanadas Top-Ten se ubicará en el interior del ya muy conocido Restaurant Top-Ten, en l</w:t>
        </w:r>
        <w:r w:rsidRPr="00CD3822">
          <w:rPr>
            <w:lang w:val="es-MX"/>
          </w:rPr>
          <w:t xml:space="preserve">a Localidad de Llolleo </w:t>
        </w:r>
        <w:r>
          <w:rPr>
            <w:lang w:val="es-MX"/>
          </w:rPr>
          <w:t>situada</w:t>
        </w:r>
        <w:r w:rsidRPr="00CD3822">
          <w:rPr>
            <w:lang w:val="es-MX"/>
          </w:rPr>
          <w:t xml:space="preserve"> en la Comuna de San Antonio (en la Provincia de SAN ANTONIO</w:t>
        </w:r>
        <w:r>
          <w:rPr>
            <w:lang w:val="es-MX"/>
          </w:rPr>
          <w:t>, Región V de Valparaíso</w:t>
        </w:r>
        <w:r w:rsidRPr="00CD3822">
          <w:rPr>
            <w:lang w:val="es-MX"/>
          </w:rPr>
          <w:t>)</w:t>
        </w:r>
        <w:r>
          <w:rPr>
            <w:lang w:val="es-MX"/>
          </w:rPr>
          <w:t>.</w:t>
        </w:r>
      </w:ins>
    </w:p>
    <w:p w14:paraId="0687E182" w14:textId="77777777" w:rsidR="002D192F" w:rsidRDefault="002D192F" w:rsidP="002D192F">
      <w:pPr>
        <w:rPr>
          <w:ins w:id="4615" w:author="Erlie Hasam Morfin Zavalza" w:date="2014-11-09T00:38:00Z"/>
          <w:lang w:val="es-MX"/>
        </w:rPr>
      </w:pPr>
      <w:ins w:id="4616" w:author="Erlie Hasam Morfin Zavalza" w:date="2014-11-09T00:38:00Z">
        <w:r>
          <w:rPr>
            <w:lang w:val="es-MX"/>
          </w:rPr>
          <w:t>La Macro-localización es por tanto la Localidad de Llolleo.</w:t>
        </w:r>
      </w:ins>
    </w:p>
    <w:p w14:paraId="25E2F419" w14:textId="77777777" w:rsidR="002D192F" w:rsidRPr="00C8386F" w:rsidRDefault="002D192F" w:rsidP="002D192F">
      <w:pPr>
        <w:rPr>
          <w:ins w:id="4617" w:author="Erlie Hasam Morfin Zavalza" w:date="2014-11-09T00:38:00Z"/>
          <w:lang w:val="es-MX"/>
        </w:rPr>
      </w:pPr>
      <w:ins w:id="4618" w:author="Erlie Hasam Morfin Zavalza" w:date="2014-11-09T00:38:00Z">
        <w:r>
          <w:rPr>
            <w:lang w:val="es-MX"/>
          </w:rPr>
          <w:t xml:space="preserve">La Micro-localización es </w:t>
        </w:r>
        <w:r w:rsidRPr="0053286A">
          <w:rPr>
            <w:lang w:val="es-MX"/>
          </w:rPr>
          <w:t>Divina Providencia 699</w:t>
        </w:r>
        <w:r>
          <w:rPr>
            <w:lang w:val="es-MX"/>
          </w:rPr>
          <w:t xml:space="preserve"> justo detrás de la cancha de tenis.</w:t>
        </w:r>
      </w:ins>
    </w:p>
    <w:p w14:paraId="54C61410" w14:textId="12D0A943" w:rsidR="002D192F" w:rsidRDefault="002D192F">
      <w:pPr>
        <w:jc w:val="center"/>
        <w:rPr>
          <w:ins w:id="4619" w:author="Erlie Hasam Morfin Zavalza" w:date="2014-11-09T00:41:00Z"/>
          <w:lang w:val="es-MX"/>
        </w:rPr>
        <w:pPrChange w:id="4620" w:author="Erlie Hasam Morfin Zavalza" w:date="2014-11-09T02:05:00Z">
          <w:pPr/>
        </w:pPrChange>
      </w:pPr>
      <w:ins w:id="4621" w:author="Erlie Hasam Morfin Zavalza" w:date="2014-11-09T00:41:00Z">
        <w:r>
          <w:rPr>
            <w:noProof/>
            <w:lang w:val="es-MX" w:eastAsia="es-MX"/>
          </w:rPr>
          <w:lastRenderedPageBreak/>
          <w:drawing>
            <wp:inline distT="0" distB="0" distL="0" distR="0" wp14:anchorId="7F95F5E0" wp14:editId="318FB6BF">
              <wp:extent cx="5923280" cy="3641697"/>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cro y Macro.png"/>
                      <pic:cNvPicPr/>
                    </pic:nvPicPr>
                    <pic:blipFill>
                      <a:blip r:embed="rId44">
                        <a:extLst>
                          <a:ext uri="{28A0092B-C50C-407E-A947-70E740481C1C}">
                            <a14:useLocalDpi xmlns:a14="http://schemas.microsoft.com/office/drawing/2010/main" val="0"/>
                          </a:ext>
                        </a:extLst>
                      </a:blip>
                      <a:stretch>
                        <a:fillRect/>
                      </a:stretch>
                    </pic:blipFill>
                    <pic:spPr>
                      <a:xfrm>
                        <a:off x="0" y="0"/>
                        <a:ext cx="5946857" cy="3656192"/>
                      </a:xfrm>
                      <a:prstGeom prst="rect">
                        <a:avLst/>
                      </a:prstGeom>
                      <a:ln>
                        <a:noFill/>
                      </a:ln>
                      <a:effectLst>
                        <a:softEdge rad="112500"/>
                      </a:effectLst>
                    </pic:spPr>
                  </pic:pic>
                </a:graphicData>
              </a:graphic>
            </wp:inline>
          </w:drawing>
        </w:r>
      </w:ins>
    </w:p>
    <w:p w14:paraId="32CA37EF" w14:textId="56FD09E5" w:rsidR="002D192F" w:rsidRDefault="00042E22">
      <w:pPr>
        <w:jc w:val="center"/>
        <w:rPr>
          <w:ins w:id="4622" w:author="Erlie Hasam Morfin Zavalza" w:date="2014-11-09T01:54:00Z"/>
          <w:lang w:val="es-MX"/>
        </w:rPr>
        <w:pPrChange w:id="4623" w:author="Erlie Hasam Morfin Zavalza" w:date="2014-11-09T00:42:00Z">
          <w:pPr/>
        </w:pPrChange>
      </w:pPr>
      <w:ins w:id="4624" w:author="Erlie Hasam Morfin Zavalza" w:date="2014-11-09T02:07:00Z">
        <w:r>
          <w:rPr>
            <w:noProof/>
            <w:lang w:val="es-MX" w:eastAsia="es-MX"/>
          </w:rPr>
          <mc:AlternateContent>
            <mc:Choice Requires="wps">
              <w:drawing>
                <wp:anchor distT="0" distB="0" distL="114300" distR="114300" simplePos="0" relativeHeight="251658246" behindDoc="0" locked="0" layoutInCell="1" allowOverlap="1" wp14:anchorId="25081A22" wp14:editId="48274C71">
                  <wp:simplePos x="0" y="0"/>
                  <wp:positionH relativeFrom="column">
                    <wp:posOffset>2028825</wp:posOffset>
                  </wp:positionH>
                  <wp:positionV relativeFrom="paragraph">
                    <wp:posOffset>1237422</wp:posOffset>
                  </wp:positionV>
                  <wp:extent cx="1041621" cy="1033172"/>
                  <wp:effectExtent l="0" t="0" r="25400" b="14605"/>
                  <wp:wrapNone/>
                  <wp:docPr id="466" name="Elipse 466"/>
                  <wp:cNvGraphicFramePr/>
                  <a:graphic xmlns:a="http://schemas.openxmlformats.org/drawingml/2006/main">
                    <a:graphicData uri="http://schemas.microsoft.com/office/word/2010/wordprocessingShape">
                      <wps:wsp>
                        <wps:cNvSpPr/>
                        <wps:spPr>
                          <a:xfrm>
                            <a:off x="0" y="0"/>
                            <a:ext cx="1041621" cy="1033172"/>
                          </a:xfrm>
                          <a:prstGeom prst="ellipse">
                            <a:avLst/>
                          </a:prstGeom>
                          <a:noFill/>
                          <a:ln w="9525">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86704" id="Elipse 466" o:spid="_x0000_s1026" style="position:absolute;margin-left:159.75pt;margin-top:97.45pt;width:82pt;height:81.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" filled="f" strokecolor="#f8dd92 [3214]">
                  <v:stroke joinstyle="miter"/>
                </v:oval>
              </w:pict>
            </mc:Fallback>
          </mc:AlternateContent>
        </w:r>
      </w:ins>
      <w:ins w:id="4625" w:author="Erlie Hasam Morfin Zavalza" w:date="2014-11-09T02:09:00Z">
        <w:r>
          <w:rPr>
            <w:noProof/>
            <w:lang w:val="es-MX" w:eastAsia="es-MX"/>
          </w:rPr>
          <mc:AlternateContent>
            <mc:Choice Requires="wps">
              <w:drawing>
                <wp:anchor distT="0" distB="0" distL="114300" distR="114300" simplePos="0" relativeHeight="251658247" behindDoc="0" locked="0" layoutInCell="1" allowOverlap="1" wp14:anchorId="02F2AE7E" wp14:editId="1BC7A2B2">
                  <wp:simplePos x="0" y="0"/>
                  <wp:positionH relativeFrom="column">
                    <wp:posOffset>1782335</wp:posOffset>
                  </wp:positionH>
                  <wp:positionV relativeFrom="paragraph">
                    <wp:posOffset>1022737</wp:posOffset>
                  </wp:positionV>
                  <wp:extent cx="1526291" cy="1462791"/>
                  <wp:effectExtent l="0" t="0" r="17145" b="23495"/>
                  <wp:wrapNone/>
                  <wp:docPr id="469" name="Elipse 469"/>
                  <wp:cNvGraphicFramePr/>
                  <a:graphic xmlns:a="http://schemas.openxmlformats.org/drawingml/2006/main">
                    <a:graphicData uri="http://schemas.microsoft.com/office/word/2010/wordprocessingShape">
                      <wps:wsp>
                        <wps:cNvSpPr/>
                        <wps:spPr>
                          <a:xfrm>
                            <a:off x="0" y="0"/>
                            <a:ext cx="1526291" cy="1462791"/>
                          </a:xfrm>
                          <a:prstGeom prst="ellipse">
                            <a:avLst/>
                          </a:prstGeom>
                          <a:noFill/>
                          <a:ln w="9525">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70326" id="Elipse 469" o:spid="_x0000_s1026" style="position:absolute;margin-left:140.35pt;margin-top:80.55pt;width:120.2pt;height:115.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" filled="f" strokecolor="#f8dd92 [3214]">
                  <v:stroke joinstyle="miter"/>
                </v:oval>
              </w:pict>
            </mc:Fallback>
          </mc:AlternateContent>
        </w:r>
      </w:ins>
      <w:ins w:id="4626" w:author="Erlie Hasam Morfin Zavalza" w:date="2014-11-09T02:11:00Z">
        <w:r>
          <w:rPr>
            <w:noProof/>
            <w:lang w:val="es-MX" w:eastAsia="es-MX"/>
          </w:rPr>
          <mc:AlternateContent>
            <mc:Choice Requires="wps">
              <w:drawing>
                <wp:anchor distT="0" distB="0" distL="114300" distR="114300" simplePos="0" relativeHeight="251658248" behindDoc="0" locked="0" layoutInCell="1" allowOverlap="1" wp14:anchorId="6D9C8156" wp14:editId="351987CE">
                  <wp:simplePos x="0" y="0"/>
                  <wp:positionH relativeFrom="column">
                    <wp:posOffset>1567649</wp:posOffset>
                  </wp:positionH>
                  <wp:positionV relativeFrom="paragraph">
                    <wp:posOffset>808051</wp:posOffset>
                  </wp:positionV>
                  <wp:extent cx="1947628" cy="1860606"/>
                  <wp:effectExtent l="0" t="0" r="14605" b="25400"/>
                  <wp:wrapNone/>
                  <wp:docPr id="470" name="Elipse 470"/>
                  <wp:cNvGraphicFramePr/>
                  <a:graphic xmlns:a="http://schemas.openxmlformats.org/drawingml/2006/main">
                    <a:graphicData uri="http://schemas.microsoft.com/office/word/2010/wordprocessingShape">
                      <wps:wsp>
                        <wps:cNvSpPr/>
                        <wps:spPr>
                          <a:xfrm>
                            <a:off x="0" y="0"/>
                            <a:ext cx="1947628" cy="1860606"/>
                          </a:xfrm>
                          <a:prstGeom prst="ellipse">
                            <a:avLst/>
                          </a:prstGeom>
                          <a:noFill/>
                          <a:ln w="9525">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C6E12" id="Elipse 470" o:spid="_x0000_s1026" style="position:absolute;margin-left:123.45pt;margin-top:63.65pt;width:153.35pt;height:14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" filled="f" strokecolor="#f8dd92 [3214]">
                  <v:stroke joinstyle="miter"/>
                </v:oval>
              </w:pict>
            </mc:Fallback>
          </mc:AlternateContent>
        </w:r>
      </w:ins>
      <w:ins w:id="4627" w:author="Erlie Hasam Morfin Zavalza" w:date="2014-11-09T02:12:00Z">
        <w:r>
          <w:rPr>
            <w:noProof/>
            <w:lang w:val="es-MX" w:eastAsia="es-MX"/>
          </w:rPr>
          <mc:AlternateContent>
            <mc:Choice Requires="wps">
              <w:drawing>
                <wp:anchor distT="0" distB="0" distL="114300" distR="114300" simplePos="0" relativeHeight="251658249" behindDoc="0" locked="0" layoutInCell="1" allowOverlap="1" wp14:anchorId="16FC5D5F" wp14:editId="0786FCD7">
                  <wp:simplePos x="0" y="0"/>
                  <wp:positionH relativeFrom="column">
                    <wp:posOffset>1313207</wp:posOffset>
                  </wp:positionH>
                  <wp:positionV relativeFrom="paragraph">
                    <wp:posOffset>585415</wp:posOffset>
                  </wp:positionV>
                  <wp:extent cx="2449001" cy="2289975"/>
                  <wp:effectExtent l="0" t="0" r="27940" b="15240"/>
                  <wp:wrapNone/>
                  <wp:docPr id="473" name="Elipse 473"/>
                  <wp:cNvGraphicFramePr/>
                  <a:graphic xmlns:a="http://schemas.openxmlformats.org/drawingml/2006/main">
                    <a:graphicData uri="http://schemas.microsoft.com/office/word/2010/wordprocessingShape">
                      <wps:wsp>
                        <wps:cNvSpPr/>
                        <wps:spPr>
                          <a:xfrm>
                            <a:off x="0" y="0"/>
                            <a:ext cx="2449001" cy="2289975"/>
                          </a:xfrm>
                          <a:prstGeom prst="ellipse">
                            <a:avLst/>
                          </a:prstGeom>
                          <a:noFill/>
                          <a:ln w="9525">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EFB7F" id="Elipse 473" o:spid="_x0000_s1026" style="position:absolute;margin-left:103.4pt;margin-top:46.1pt;width:192.85pt;height:180.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" filled="f" strokecolor="#f8dd92 [3214]">
                  <v:stroke joinstyle="miter"/>
                </v:oval>
              </w:pict>
            </mc:Fallback>
          </mc:AlternateContent>
        </w:r>
      </w:ins>
      <w:ins w:id="4628" w:author="Erlie Hasam Morfin Zavalza" w:date="2014-11-09T02:13:00Z">
        <w:r>
          <w:rPr>
            <w:noProof/>
            <w:lang w:val="es-MX" w:eastAsia="es-MX"/>
          </w:rPr>
          <mc:AlternateContent>
            <mc:Choice Requires="wps">
              <w:drawing>
                <wp:anchor distT="0" distB="0" distL="114300" distR="114300" simplePos="0" relativeHeight="251658250" behindDoc="0" locked="0" layoutInCell="1" allowOverlap="1" wp14:anchorId="2E48C8B6" wp14:editId="2484567E">
                  <wp:simplePos x="0" y="0"/>
                  <wp:positionH relativeFrom="column">
                    <wp:posOffset>1066717</wp:posOffset>
                  </wp:positionH>
                  <wp:positionV relativeFrom="paragraph">
                    <wp:posOffset>354827</wp:posOffset>
                  </wp:positionV>
                  <wp:extent cx="2989691" cy="2766529"/>
                  <wp:effectExtent l="0" t="0" r="20320" b="15240"/>
                  <wp:wrapNone/>
                  <wp:docPr id="474" name="Elipse 474"/>
                  <wp:cNvGraphicFramePr/>
                  <a:graphic xmlns:a="http://schemas.openxmlformats.org/drawingml/2006/main">
                    <a:graphicData uri="http://schemas.microsoft.com/office/word/2010/wordprocessingShape">
                      <wps:wsp>
                        <wps:cNvSpPr/>
                        <wps:spPr>
                          <a:xfrm>
                            <a:off x="0" y="0"/>
                            <a:ext cx="2989691" cy="2766529"/>
                          </a:xfrm>
                          <a:prstGeom prst="ellipse">
                            <a:avLst/>
                          </a:prstGeom>
                          <a:no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77B01" id="Elipse 474" o:spid="_x0000_s1026" style="position:absolute;margin-left:84pt;margin-top:27.95pt;width:235.4pt;height:217.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" filled="f" strokecolor="#bf0000 [2404]">
                  <v:stroke joinstyle="miter"/>
                </v:oval>
              </w:pict>
            </mc:Fallback>
          </mc:AlternateContent>
        </w:r>
      </w:ins>
      <w:ins w:id="4629" w:author="Erlie Hasam Morfin Zavalza" w:date="2014-11-09T02:06:00Z">
        <w:r>
          <w:rPr>
            <w:noProof/>
            <w:lang w:val="es-MX" w:eastAsia="es-MX"/>
          </w:rPr>
          <mc:AlternateContent>
            <mc:Choice Requires="wps">
              <w:drawing>
                <wp:anchor distT="0" distB="0" distL="114300" distR="114300" simplePos="0" relativeHeight="251658245" behindDoc="0" locked="0" layoutInCell="1" allowOverlap="1" wp14:anchorId="35DB9940" wp14:editId="311F714C">
                  <wp:simplePos x="0" y="0"/>
                  <wp:positionH relativeFrom="column">
                    <wp:posOffset>2259412</wp:posOffset>
                  </wp:positionH>
                  <wp:positionV relativeFrom="paragraph">
                    <wp:posOffset>1460057</wp:posOffset>
                  </wp:positionV>
                  <wp:extent cx="572107" cy="548585"/>
                  <wp:effectExtent l="0" t="0" r="19050" b="23495"/>
                  <wp:wrapNone/>
                  <wp:docPr id="465" name="Elipse 465"/>
                  <wp:cNvGraphicFramePr/>
                  <a:graphic xmlns:a="http://schemas.openxmlformats.org/drawingml/2006/main">
                    <a:graphicData uri="http://schemas.microsoft.com/office/word/2010/wordprocessingShape">
                      <wps:wsp>
                        <wps:cNvSpPr/>
                        <wps:spPr>
                          <a:xfrm>
                            <a:off x="0" y="0"/>
                            <a:ext cx="572107" cy="548585"/>
                          </a:xfrm>
                          <a:prstGeom prst="ellipse">
                            <a:avLst/>
                          </a:prstGeom>
                          <a:noFill/>
                          <a:ln w="9525">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3D926" id="Elipse 465" o:spid="_x0000_s1026" style="position:absolute;margin-left:177.9pt;margin-top:114.95pt;width:45.05pt;height:43.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" filled="f" strokecolor="#f8dd92 [3214]">
                  <v:stroke joinstyle="miter"/>
                </v:oval>
              </w:pict>
            </mc:Fallback>
          </mc:AlternateContent>
        </w:r>
      </w:ins>
      <w:ins w:id="4630" w:author="Erlie Hasam Morfin Zavalza" w:date="2014-11-09T00:41:00Z">
        <w:r w:rsidR="002D192F">
          <w:rPr>
            <w:noProof/>
            <w:lang w:val="es-MX" w:eastAsia="es-MX"/>
          </w:rPr>
          <w:drawing>
            <wp:inline distT="0" distB="0" distL="0" distR="0" wp14:anchorId="0E8F7AA3" wp14:editId="44716E02">
              <wp:extent cx="5333387" cy="3077408"/>
              <wp:effectExtent l="0" t="0" r="635" b="889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CALIZACIÓN 2 (2).png"/>
                      <pic:cNvPicPr/>
                    </pic:nvPicPr>
                    <pic:blipFill>
                      <a:blip r:embed="rId45">
                        <a:extLst>
                          <a:ext uri="{28A0092B-C50C-407E-A947-70E740481C1C}">
                            <a14:useLocalDpi xmlns:a14="http://schemas.microsoft.com/office/drawing/2010/main" val="0"/>
                          </a:ext>
                        </a:extLst>
                      </a:blip>
                      <a:stretch>
                        <a:fillRect/>
                      </a:stretch>
                    </pic:blipFill>
                    <pic:spPr>
                      <a:xfrm>
                        <a:off x="0" y="0"/>
                        <a:ext cx="5369971" cy="3098517"/>
                      </a:xfrm>
                      <a:prstGeom prst="ellipse">
                        <a:avLst/>
                      </a:prstGeom>
                      <a:ln>
                        <a:noFill/>
                      </a:ln>
                      <a:effectLst>
                        <a:softEdge rad="112500"/>
                      </a:effectLst>
                    </pic:spPr>
                  </pic:pic>
                </a:graphicData>
              </a:graphic>
            </wp:inline>
          </w:drawing>
        </w:r>
      </w:ins>
    </w:p>
    <w:p w14:paraId="40B226B8" w14:textId="4B176D70" w:rsidR="00865982" w:rsidRDefault="00D07169">
      <w:pPr>
        <w:jc w:val="center"/>
        <w:rPr>
          <w:ins w:id="4631" w:author="Erlie Hasam Morfin Zavalza" w:date="2014-11-09T00:43:00Z"/>
          <w:lang w:val="es-MX"/>
        </w:rPr>
        <w:pPrChange w:id="4632" w:author="Erlie Hasam Morfin Zavalza" w:date="2014-11-09T00:42:00Z">
          <w:pPr/>
        </w:pPrChange>
      </w:pPr>
      <w:ins w:id="4633" w:author="Erlie Hasam Morfin Zavalza" w:date="2014-11-09T02:01:00Z">
        <w:r>
          <w:rPr>
            <w:noProof/>
            <w:lang w:val="es-MX" w:eastAsia="es-MX"/>
          </w:rPr>
          <w:lastRenderedPageBreak/>
          <mc:AlternateContent>
            <mc:Choice Requires="wps">
              <w:drawing>
                <wp:anchor distT="0" distB="0" distL="114300" distR="114300" simplePos="0" relativeHeight="251658244" behindDoc="0" locked="0" layoutInCell="1" allowOverlap="1" wp14:anchorId="00303961" wp14:editId="4163F4AD">
                  <wp:simplePos x="0" y="0"/>
                  <wp:positionH relativeFrom="column">
                    <wp:posOffset>3062495</wp:posOffset>
                  </wp:positionH>
                  <wp:positionV relativeFrom="paragraph">
                    <wp:posOffset>1745311</wp:posOffset>
                  </wp:positionV>
                  <wp:extent cx="532130" cy="524372"/>
                  <wp:effectExtent l="0" t="0" r="20320" b="28575"/>
                  <wp:wrapNone/>
                  <wp:docPr id="464" name="Elipse 464"/>
                  <wp:cNvGraphicFramePr/>
                  <a:graphic xmlns:a="http://schemas.openxmlformats.org/drawingml/2006/main">
                    <a:graphicData uri="http://schemas.microsoft.com/office/word/2010/wordprocessingShape">
                      <wps:wsp>
                        <wps:cNvSpPr/>
                        <wps:spPr>
                          <a:xfrm>
                            <a:off x="0" y="0"/>
                            <a:ext cx="532130" cy="52437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694B7" id="Elipse 464" o:spid="_x0000_s1026" style="position:absolute;margin-left:241.15pt;margin-top:137.45pt;width:41.9pt;height:41.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" filled="f" strokecolor="#7f0000 [1604]" strokeweight="1pt">
                  <v:stroke joinstyle="miter"/>
                </v:oval>
              </w:pict>
            </mc:Fallback>
          </mc:AlternateContent>
        </w:r>
      </w:ins>
      <w:ins w:id="4634" w:author="Erlie Hasam Morfin Zavalza" w:date="2014-11-09T02:00:00Z">
        <w:r>
          <w:rPr>
            <w:noProof/>
            <w:lang w:val="es-MX" w:eastAsia="es-MX"/>
          </w:rPr>
          <mc:AlternateContent>
            <mc:Choice Requires="wps">
              <w:drawing>
                <wp:anchor distT="0" distB="0" distL="114300" distR="114300" simplePos="0" relativeHeight="251658243" behindDoc="0" locked="0" layoutInCell="1" allowOverlap="1" wp14:anchorId="3645BE20" wp14:editId="7979D1B3">
                  <wp:simplePos x="0" y="0"/>
                  <wp:positionH relativeFrom="column">
                    <wp:posOffset>3180218</wp:posOffset>
                  </wp:positionH>
                  <wp:positionV relativeFrom="paragraph">
                    <wp:posOffset>1824162</wp:posOffset>
                  </wp:positionV>
                  <wp:extent cx="294198" cy="349857"/>
                  <wp:effectExtent l="0" t="0" r="0" b="0"/>
                  <wp:wrapNone/>
                  <wp:docPr id="463" name="Multiplicar 463"/>
                  <wp:cNvGraphicFramePr/>
                  <a:graphic xmlns:a="http://schemas.openxmlformats.org/drawingml/2006/main">
                    <a:graphicData uri="http://schemas.microsoft.com/office/word/2010/wordprocessingShape">
                      <wps:wsp>
                        <wps:cNvSpPr/>
                        <wps:spPr>
                          <a:xfrm>
                            <a:off x="0" y="0"/>
                            <a:ext cx="294198" cy="349857"/>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59E74" w14:textId="77777777" w:rsidR="0010446F" w:rsidRDefault="0010446F">
                              <w:pPr>
                                <w:jc w:val="center"/>
                                <w:pPrChange w:id="4635" w:author="Erlie Hasam Morfin Zavalza" w:date="2014-11-09T02:00: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5BE20" id="Multiplicar 463" o:spid="_x0000_s1034" style="position:absolute;left:0;text-align:left;margin-left:250.4pt;margin-top:143.65pt;width:23.15pt;height:27.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198,3498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" adj="-11796480,,5400" path="m44179,106294l97139,61760r49960,59412l197059,61760r52960,44534l192303,174929r57716,68634l197059,288097,147099,228685,97139,288097,44179,243563r57716,-68634l44179,106294xe" fillcolor="red [3204]" strokecolor="#7f0000 [1604]" strokeweight="1pt">
                  <v:stroke joinstyle="miter"/>
                  <v:formulas/>
                  <v:path arrowok="t" o:connecttype="custom" o:connectlocs="44179,106294;97139,61760;147099,121172;197059,61760;250019,106294;192303,174929;250019,243563;197059,288097;147099,228685;97139,288097;44179,243563;101895,174929;44179,106294" o:connectangles="0,0,0,0,0,0,0,0,0,0,0,0,0" textboxrect="0,0,294198,349857"/>
                  <v:textbox>
                    <w:txbxContent>
                      <w:p w14:paraId="2DB59E74" w14:textId="77777777" w:rsidR="0010446F" w:rsidRDefault="0010446F">
                        <w:pPr>
                          <w:jc w:val="center"/>
                          <w:pPrChange w:id="4636" w:author="Erlie Hasam Morfin Zavalza" w:date="2014-11-09T02:00:00Z">
                            <w:pPr/>
                          </w:pPrChange>
                        </w:pPr>
                      </w:p>
                    </w:txbxContent>
                  </v:textbox>
                </v:shape>
              </w:pict>
            </mc:Fallback>
          </mc:AlternateContent>
        </w:r>
      </w:ins>
      <w:ins w:id="4637" w:author="Erlie Hasam Morfin Zavalza" w:date="2014-11-09T01:54:00Z">
        <w:r w:rsidR="00865982">
          <w:rPr>
            <w:noProof/>
            <w:lang w:val="es-MX" w:eastAsia="es-MX"/>
          </w:rPr>
          <w:drawing>
            <wp:inline distT="0" distB="0" distL="0" distR="0" wp14:anchorId="378588A7" wp14:editId="6E4481EC">
              <wp:extent cx="4118941" cy="2995981"/>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sin título.png"/>
                      <pic:cNvPicPr/>
                    </pic:nvPicPr>
                    <pic:blipFill>
                      <a:blip r:embed="rId46">
                        <a:extLst>
                          <a:ext uri="{28A0092B-C50C-407E-A947-70E740481C1C}">
                            <a14:useLocalDpi xmlns:a14="http://schemas.microsoft.com/office/drawing/2010/main" val="0"/>
                          </a:ext>
                        </a:extLst>
                      </a:blip>
                      <a:stretch>
                        <a:fillRect/>
                      </a:stretch>
                    </pic:blipFill>
                    <pic:spPr>
                      <a:xfrm>
                        <a:off x="0" y="0"/>
                        <a:ext cx="4133248" cy="3006388"/>
                      </a:xfrm>
                      <a:prstGeom prst="ellipse">
                        <a:avLst/>
                      </a:prstGeom>
                      <a:ln>
                        <a:noFill/>
                      </a:ln>
                      <a:effectLst>
                        <a:softEdge rad="112500"/>
                      </a:effectLst>
                    </pic:spPr>
                  </pic:pic>
                </a:graphicData>
              </a:graphic>
            </wp:inline>
          </w:drawing>
        </w:r>
      </w:ins>
    </w:p>
    <w:p w14:paraId="0B311283" w14:textId="77777777" w:rsidR="00AE1C5A" w:rsidRPr="00AE1C5A" w:rsidRDefault="00AE1C5A" w:rsidP="00AE1C5A">
      <w:pPr>
        <w:shd w:val="clear" w:color="auto" w:fill="FAFAFA"/>
        <w:spacing w:before="100" w:beforeAutospacing="1" w:after="100" w:afterAutospacing="1" w:line="270" w:lineRule="atLeast"/>
        <w:jc w:val="left"/>
        <w:rPr>
          <w:ins w:id="4638" w:author="Erlie Hasam Morfin Zavalza" w:date="2014-11-09T01:19:00Z"/>
          <w:rFonts w:ascii="Arial" w:hAnsi="Arial" w:cs="Arial"/>
          <w:color w:val="000000"/>
          <w:sz w:val="20"/>
          <w:lang w:val="es-MX" w:eastAsia="es-MX"/>
        </w:rPr>
      </w:pPr>
      <w:ins w:id="4639" w:author="Erlie Hasam Morfin Zavalza" w:date="2014-11-09T01:19:00Z">
        <w:r w:rsidRPr="00AE1C5A">
          <w:rPr>
            <w:rFonts w:ascii="Arial" w:hAnsi="Arial" w:cs="Arial"/>
            <w:color w:val="000000"/>
            <w:szCs w:val="24"/>
            <w:lang w:val="es-MX" w:eastAsia="es-MX"/>
          </w:rPr>
          <w:t>La localización tiene por objeto analizar los diferentes lugares donde es posible ubicar el proyecto, con el fin de establecer el lugar  que ofrece los máximos beneficios, los mejores costos, es decir en donde se obtenga la máxima ganancia, si es una empresa privada, o el mínimo costo unitario, si se trata de un proyecto social.</w:t>
        </w:r>
      </w:ins>
    </w:p>
    <w:p w14:paraId="749FD7DF" w14:textId="77777777" w:rsidR="00AE1C5A" w:rsidRPr="00AE1C5A" w:rsidRDefault="00AE1C5A" w:rsidP="00AE1C5A">
      <w:pPr>
        <w:shd w:val="clear" w:color="auto" w:fill="FAFAFA"/>
        <w:spacing w:before="100" w:beforeAutospacing="1" w:after="100" w:afterAutospacing="1" w:line="270" w:lineRule="atLeast"/>
        <w:jc w:val="left"/>
        <w:rPr>
          <w:ins w:id="4640" w:author="Erlie Hasam Morfin Zavalza" w:date="2014-11-09T01:19:00Z"/>
          <w:rFonts w:ascii="Arial" w:hAnsi="Arial" w:cs="Arial"/>
          <w:color w:val="000000"/>
          <w:sz w:val="20"/>
          <w:lang w:val="es-MX" w:eastAsia="es-MX"/>
        </w:rPr>
      </w:pPr>
      <w:ins w:id="4641" w:author="Erlie Hasam Morfin Zavalza" w:date="2014-11-09T01:19:00Z">
        <w:r w:rsidRPr="00AE1C5A">
          <w:rPr>
            <w:rFonts w:ascii="Arial" w:hAnsi="Arial" w:cs="Arial"/>
            <w:color w:val="000000"/>
            <w:szCs w:val="24"/>
            <w:lang w:val="es-MX" w:eastAsia="es-MX"/>
          </w:rPr>
          <w:t>En este estudio de localización del proyecto, se debe tener en cuenta dos aspectos: La macrolocalización la cual consiste en evaluar el sitio que ofrece las mejor condiciones para la ubicación del proyecto, en el país o en el espacio rural y urbano de alguna región y La microlocalización, que es la determinación del punto preciso donde se construirá la empresa dentro de la región, y en ésta se hará la distribución de las instalaciones en el terreno elegido.</w:t>
        </w:r>
      </w:ins>
    </w:p>
    <w:p w14:paraId="33296D44" w14:textId="77777777" w:rsidR="00AE1C5A" w:rsidRPr="00AE1C5A" w:rsidRDefault="00AE1C5A" w:rsidP="00AE1C5A">
      <w:pPr>
        <w:shd w:val="clear" w:color="auto" w:fill="FAFAFA"/>
        <w:spacing w:before="100" w:beforeAutospacing="1" w:after="100" w:afterAutospacing="1" w:line="270" w:lineRule="atLeast"/>
        <w:jc w:val="left"/>
        <w:rPr>
          <w:ins w:id="4642" w:author="Erlie Hasam Morfin Zavalza" w:date="2014-11-09T01:19:00Z"/>
          <w:rFonts w:ascii="Arial" w:hAnsi="Arial" w:cs="Arial"/>
          <w:color w:val="000000"/>
          <w:sz w:val="20"/>
          <w:lang w:val="es-MX" w:eastAsia="es-MX"/>
        </w:rPr>
      </w:pPr>
      <w:ins w:id="4643" w:author="Erlie Hasam Morfin Zavalza" w:date="2014-11-09T01:19:00Z">
        <w:r w:rsidRPr="00AE1C5A">
          <w:rPr>
            <w:rFonts w:ascii="Arial" w:hAnsi="Arial" w:cs="Arial"/>
            <w:color w:val="000000"/>
            <w:szCs w:val="24"/>
            <w:lang w:val="es-MX" w:eastAsia="es-MX"/>
          </w:rPr>
          <w:t>Existen ciertos factores que determinan la ubicación, los cuales son llamados fuerzas locacionales, que influyen de alguna manera en las inversiones del proyecto, y de las cuales podemos evaluar:</w:t>
        </w:r>
      </w:ins>
    </w:p>
    <w:p w14:paraId="575188DE" w14:textId="77777777" w:rsidR="00AE1C5A" w:rsidRPr="00AE1C5A" w:rsidRDefault="00AE1C5A" w:rsidP="00AE1C5A">
      <w:pPr>
        <w:shd w:val="clear" w:color="auto" w:fill="FAFAFA"/>
        <w:spacing w:before="100" w:beforeAutospacing="1" w:after="100" w:afterAutospacing="1" w:line="270" w:lineRule="atLeast"/>
        <w:jc w:val="left"/>
        <w:rPr>
          <w:ins w:id="4644" w:author="Erlie Hasam Morfin Zavalza" w:date="2014-11-09T01:19:00Z"/>
          <w:rFonts w:ascii="Arial" w:hAnsi="Arial" w:cs="Arial"/>
          <w:color w:val="000000"/>
          <w:sz w:val="20"/>
          <w:lang w:val="es-MX" w:eastAsia="es-MX"/>
        </w:rPr>
      </w:pPr>
      <w:ins w:id="4645" w:author="Erlie Hasam Morfin Zavalza" w:date="2014-11-09T01:19:00Z">
        <w:r w:rsidRPr="00AE1C5A">
          <w:rPr>
            <w:rFonts w:ascii="Arial" w:hAnsi="Arial" w:cs="Arial"/>
            <w:color w:val="000000"/>
            <w:szCs w:val="24"/>
            <w:lang w:val="es-MX" w:eastAsia="es-MX"/>
          </w:rPr>
          <w:t>Para la macrolocalizacion, se debe analizar en estas zonas a seleccionar, las que ofrezca las mejores condiciones con respecto a:</w:t>
        </w:r>
      </w:ins>
    </w:p>
    <w:p w14:paraId="6DFC8B35" w14:textId="77777777" w:rsidR="00AE1C5A" w:rsidRPr="00AE1C5A" w:rsidRDefault="00AE1C5A" w:rsidP="00AE1C5A">
      <w:pPr>
        <w:numPr>
          <w:ilvl w:val="0"/>
          <w:numId w:val="69"/>
        </w:numPr>
        <w:shd w:val="clear" w:color="auto" w:fill="FAFAFA"/>
        <w:spacing w:before="100" w:beforeAutospacing="1" w:after="100" w:afterAutospacing="1" w:line="270" w:lineRule="atLeast"/>
        <w:jc w:val="left"/>
        <w:rPr>
          <w:ins w:id="4646" w:author="Erlie Hasam Morfin Zavalza" w:date="2014-11-09T01:19:00Z"/>
          <w:rFonts w:ascii="Arial" w:hAnsi="Arial" w:cs="Arial"/>
          <w:color w:val="000000"/>
          <w:sz w:val="20"/>
          <w:lang w:val="es-MX" w:eastAsia="es-MX"/>
        </w:rPr>
      </w:pPr>
      <w:ins w:id="4647" w:author="Erlie Hasam Morfin Zavalza" w:date="2014-11-09T01:19:00Z">
        <w:r w:rsidRPr="00AE1C5A">
          <w:rPr>
            <w:rFonts w:ascii="Arial" w:hAnsi="Arial" w:cs="Arial"/>
            <w:color w:val="000000"/>
            <w:szCs w:val="24"/>
            <w:lang w:val="es-MX" w:eastAsia="es-MX"/>
          </w:rPr>
          <w:t>Ubicación de los Consumidores o usuarios</w:t>
        </w:r>
      </w:ins>
    </w:p>
    <w:p w14:paraId="0C7552F0" w14:textId="77777777" w:rsidR="00AE1C5A" w:rsidRPr="00AE1C5A" w:rsidRDefault="00AE1C5A" w:rsidP="00AE1C5A">
      <w:pPr>
        <w:numPr>
          <w:ilvl w:val="0"/>
          <w:numId w:val="70"/>
        </w:numPr>
        <w:shd w:val="clear" w:color="auto" w:fill="FAFAFA"/>
        <w:spacing w:before="100" w:beforeAutospacing="1" w:after="100" w:afterAutospacing="1" w:line="270" w:lineRule="atLeast"/>
        <w:jc w:val="left"/>
        <w:rPr>
          <w:ins w:id="4648" w:author="Erlie Hasam Morfin Zavalza" w:date="2014-11-09T01:19:00Z"/>
          <w:rFonts w:ascii="Arial" w:hAnsi="Arial" w:cs="Arial"/>
          <w:color w:val="000000"/>
          <w:sz w:val="20"/>
          <w:lang w:val="es-MX" w:eastAsia="es-MX"/>
        </w:rPr>
      </w:pPr>
      <w:ins w:id="4649" w:author="Erlie Hasam Morfin Zavalza" w:date="2014-11-09T01:19:00Z">
        <w:r w:rsidRPr="00AE1C5A">
          <w:rPr>
            <w:rFonts w:ascii="Arial" w:hAnsi="Arial" w:cs="Arial"/>
            <w:color w:val="000000"/>
            <w:szCs w:val="24"/>
            <w:lang w:val="es-MX" w:eastAsia="es-MX"/>
          </w:rPr>
          <w:lastRenderedPageBreak/>
          <w:t>Localización de M.P. y demás insumos</w:t>
        </w:r>
      </w:ins>
    </w:p>
    <w:p w14:paraId="0BFB7D35" w14:textId="77777777" w:rsidR="00AE1C5A" w:rsidRPr="00AE1C5A" w:rsidRDefault="00AE1C5A" w:rsidP="00AE1C5A">
      <w:pPr>
        <w:numPr>
          <w:ilvl w:val="0"/>
          <w:numId w:val="71"/>
        </w:numPr>
        <w:shd w:val="clear" w:color="auto" w:fill="FAFAFA"/>
        <w:spacing w:before="100" w:beforeAutospacing="1" w:after="100" w:afterAutospacing="1" w:line="270" w:lineRule="atLeast"/>
        <w:jc w:val="left"/>
        <w:rPr>
          <w:ins w:id="4650" w:author="Erlie Hasam Morfin Zavalza" w:date="2014-11-09T01:19:00Z"/>
          <w:rFonts w:ascii="Arial" w:hAnsi="Arial" w:cs="Arial"/>
          <w:color w:val="000000"/>
          <w:sz w:val="20"/>
          <w:lang w:val="es-MX" w:eastAsia="es-MX"/>
        </w:rPr>
      </w:pPr>
      <w:ins w:id="4651" w:author="Erlie Hasam Morfin Zavalza" w:date="2014-11-09T01:19:00Z">
        <w:r w:rsidRPr="00AE1C5A">
          <w:rPr>
            <w:rFonts w:ascii="Arial" w:hAnsi="Arial" w:cs="Arial"/>
            <w:color w:val="000000"/>
            <w:szCs w:val="24"/>
            <w:lang w:val="es-MX" w:eastAsia="es-MX"/>
          </w:rPr>
          <w:t>Vías de comunicación y medios de transporte</w:t>
        </w:r>
      </w:ins>
    </w:p>
    <w:p w14:paraId="49FF20B0" w14:textId="77777777" w:rsidR="00AE1C5A" w:rsidRPr="00AE1C5A" w:rsidRDefault="00AE1C5A" w:rsidP="00AE1C5A">
      <w:pPr>
        <w:numPr>
          <w:ilvl w:val="0"/>
          <w:numId w:val="72"/>
        </w:numPr>
        <w:shd w:val="clear" w:color="auto" w:fill="FAFAFA"/>
        <w:spacing w:before="100" w:beforeAutospacing="1" w:after="100" w:afterAutospacing="1" w:line="270" w:lineRule="atLeast"/>
        <w:jc w:val="left"/>
        <w:rPr>
          <w:ins w:id="4652" w:author="Erlie Hasam Morfin Zavalza" w:date="2014-11-09T01:19:00Z"/>
          <w:rFonts w:ascii="Arial" w:hAnsi="Arial" w:cs="Arial"/>
          <w:color w:val="000000"/>
          <w:sz w:val="20"/>
          <w:lang w:val="es-MX" w:eastAsia="es-MX"/>
        </w:rPr>
      </w:pPr>
      <w:ins w:id="4653" w:author="Erlie Hasam Morfin Zavalza" w:date="2014-11-09T01:19:00Z">
        <w:r w:rsidRPr="00AE1C5A">
          <w:rPr>
            <w:rFonts w:ascii="Arial" w:hAnsi="Arial" w:cs="Arial"/>
            <w:color w:val="000000"/>
            <w:szCs w:val="24"/>
            <w:lang w:val="es-MX" w:eastAsia="es-MX"/>
          </w:rPr>
          <w:t>Infraestructura de servicios públicos</w:t>
        </w:r>
      </w:ins>
    </w:p>
    <w:p w14:paraId="5B95CFE2" w14:textId="77777777" w:rsidR="00AE1C5A" w:rsidRPr="00AE1C5A" w:rsidRDefault="00AE1C5A" w:rsidP="00AE1C5A">
      <w:pPr>
        <w:numPr>
          <w:ilvl w:val="0"/>
          <w:numId w:val="73"/>
        </w:numPr>
        <w:shd w:val="clear" w:color="auto" w:fill="FAFAFA"/>
        <w:spacing w:before="100" w:beforeAutospacing="1" w:after="100" w:afterAutospacing="1" w:line="270" w:lineRule="atLeast"/>
        <w:jc w:val="left"/>
        <w:rPr>
          <w:ins w:id="4654" w:author="Erlie Hasam Morfin Zavalza" w:date="2014-11-09T01:19:00Z"/>
          <w:rFonts w:ascii="Arial" w:hAnsi="Arial" w:cs="Arial"/>
          <w:color w:val="000000"/>
          <w:sz w:val="20"/>
          <w:lang w:val="es-MX" w:eastAsia="es-MX"/>
        </w:rPr>
      </w:pPr>
      <w:ins w:id="4655" w:author="Erlie Hasam Morfin Zavalza" w:date="2014-11-09T01:19:00Z">
        <w:r w:rsidRPr="00AE1C5A">
          <w:rPr>
            <w:rFonts w:ascii="Arial" w:hAnsi="Arial" w:cs="Arial"/>
            <w:color w:val="000000"/>
            <w:szCs w:val="24"/>
            <w:lang w:val="es-MX" w:eastAsia="es-MX"/>
          </w:rPr>
          <w:t>Políticas, planes o programas de desarrollo</w:t>
        </w:r>
      </w:ins>
    </w:p>
    <w:p w14:paraId="1D550A0A" w14:textId="77777777" w:rsidR="00AE1C5A" w:rsidRPr="00AE1C5A" w:rsidRDefault="00AE1C5A" w:rsidP="00AE1C5A">
      <w:pPr>
        <w:numPr>
          <w:ilvl w:val="0"/>
          <w:numId w:val="74"/>
        </w:numPr>
        <w:shd w:val="clear" w:color="auto" w:fill="FAFAFA"/>
        <w:spacing w:before="100" w:beforeAutospacing="1" w:after="100" w:afterAutospacing="1" w:line="270" w:lineRule="atLeast"/>
        <w:jc w:val="left"/>
        <w:rPr>
          <w:ins w:id="4656" w:author="Erlie Hasam Morfin Zavalza" w:date="2014-11-09T01:19:00Z"/>
          <w:rFonts w:ascii="Arial" w:hAnsi="Arial" w:cs="Arial"/>
          <w:color w:val="000000"/>
          <w:sz w:val="20"/>
          <w:lang w:val="es-MX" w:eastAsia="es-MX"/>
        </w:rPr>
      </w:pPr>
      <w:ins w:id="4657" w:author="Erlie Hasam Morfin Zavalza" w:date="2014-11-09T01:19:00Z">
        <w:r w:rsidRPr="00AE1C5A">
          <w:rPr>
            <w:rFonts w:ascii="Arial" w:hAnsi="Arial" w:cs="Arial"/>
            <w:color w:val="000000"/>
            <w:szCs w:val="24"/>
            <w:lang w:val="es-MX" w:eastAsia="es-MX"/>
          </w:rPr>
          <w:t>Normas y regulaciones específicas</w:t>
        </w:r>
      </w:ins>
    </w:p>
    <w:p w14:paraId="626EDB8D" w14:textId="77777777" w:rsidR="00AE1C5A" w:rsidRPr="00AE1C5A" w:rsidRDefault="00AE1C5A" w:rsidP="00AE1C5A">
      <w:pPr>
        <w:numPr>
          <w:ilvl w:val="0"/>
          <w:numId w:val="75"/>
        </w:numPr>
        <w:shd w:val="clear" w:color="auto" w:fill="FAFAFA"/>
        <w:spacing w:before="100" w:beforeAutospacing="1" w:after="100" w:afterAutospacing="1" w:line="270" w:lineRule="atLeast"/>
        <w:jc w:val="left"/>
        <w:rPr>
          <w:ins w:id="4658" w:author="Erlie Hasam Morfin Zavalza" w:date="2014-11-09T01:19:00Z"/>
          <w:rFonts w:ascii="Arial" w:hAnsi="Arial" w:cs="Arial"/>
          <w:color w:val="000000"/>
          <w:sz w:val="20"/>
          <w:lang w:val="es-MX" w:eastAsia="es-MX"/>
        </w:rPr>
      </w:pPr>
      <w:ins w:id="4659" w:author="Erlie Hasam Morfin Zavalza" w:date="2014-11-09T01:19:00Z">
        <w:r w:rsidRPr="00AE1C5A">
          <w:rPr>
            <w:rFonts w:ascii="Arial" w:hAnsi="Arial" w:cs="Arial"/>
            <w:color w:val="000000"/>
            <w:szCs w:val="24"/>
            <w:lang w:val="es-MX" w:eastAsia="es-MX"/>
          </w:rPr>
          <w:t>Tendencias de desarrollo de la región</w:t>
        </w:r>
      </w:ins>
    </w:p>
    <w:p w14:paraId="51E999B9" w14:textId="77777777" w:rsidR="00AE1C5A" w:rsidRPr="00AE1C5A" w:rsidRDefault="00AE1C5A" w:rsidP="00AE1C5A">
      <w:pPr>
        <w:numPr>
          <w:ilvl w:val="0"/>
          <w:numId w:val="76"/>
        </w:numPr>
        <w:shd w:val="clear" w:color="auto" w:fill="FAFAFA"/>
        <w:spacing w:before="100" w:beforeAutospacing="1" w:after="100" w:afterAutospacing="1" w:line="270" w:lineRule="atLeast"/>
        <w:jc w:val="left"/>
        <w:rPr>
          <w:ins w:id="4660" w:author="Erlie Hasam Morfin Zavalza" w:date="2014-11-09T01:19:00Z"/>
          <w:rFonts w:ascii="Arial" w:hAnsi="Arial" w:cs="Arial"/>
          <w:color w:val="000000"/>
          <w:sz w:val="20"/>
          <w:lang w:val="es-MX" w:eastAsia="es-MX"/>
        </w:rPr>
      </w:pPr>
      <w:ins w:id="4661" w:author="Erlie Hasam Morfin Zavalza" w:date="2014-11-09T01:19:00Z">
        <w:r w:rsidRPr="00AE1C5A">
          <w:rPr>
            <w:rFonts w:ascii="Arial" w:hAnsi="Arial" w:cs="Arial"/>
            <w:color w:val="000000"/>
            <w:szCs w:val="24"/>
            <w:lang w:val="es-MX" w:eastAsia="es-MX"/>
          </w:rPr>
          <w:t>Condiciones climáticas, ambientales, suelos...</w:t>
        </w:r>
      </w:ins>
    </w:p>
    <w:p w14:paraId="09BB1E75" w14:textId="77777777" w:rsidR="00AE1C5A" w:rsidRPr="00AE1C5A" w:rsidRDefault="00AE1C5A" w:rsidP="00AE1C5A">
      <w:pPr>
        <w:numPr>
          <w:ilvl w:val="0"/>
          <w:numId w:val="77"/>
        </w:numPr>
        <w:shd w:val="clear" w:color="auto" w:fill="FAFAFA"/>
        <w:spacing w:before="100" w:beforeAutospacing="1" w:after="100" w:afterAutospacing="1" w:line="270" w:lineRule="atLeast"/>
        <w:jc w:val="left"/>
        <w:rPr>
          <w:ins w:id="4662" w:author="Erlie Hasam Morfin Zavalza" w:date="2014-11-09T01:19:00Z"/>
          <w:rFonts w:ascii="Arial" w:hAnsi="Arial" w:cs="Arial"/>
          <w:color w:val="000000"/>
          <w:sz w:val="20"/>
          <w:lang w:val="es-MX" w:eastAsia="es-MX"/>
        </w:rPr>
      </w:pPr>
      <w:ins w:id="4663" w:author="Erlie Hasam Morfin Zavalza" w:date="2014-11-09T01:19:00Z">
        <w:r w:rsidRPr="00AE1C5A">
          <w:rPr>
            <w:rFonts w:ascii="Arial" w:hAnsi="Arial" w:cs="Arial"/>
            <w:color w:val="000000"/>
            <w:szCs w:val="24"/>
            <w:lang w:val="es-MX" w:eastAsia="es-MX"/>
          </w:rPr>
          <w:t>Interés de fuerzas sociales y comunitarias.</w:t>
        </w:r>
      </w:ins>
    </w:p>
    <w:p w14:paraId="6A8C3695" w14:textId="77777777" w:rsidR="00AE1C5A" w:rsidRPr="00AE1C5A" w:rsidRDefault="00AE1C5A" w:rsidP="00AE1C5A">
      <w:pPr>
        <w:shd w:val="clear" w:color="auto" w:fill="FAFAFA"/>
        <w:spacing w:before="100" w:beforeAutospacing="1" w:after="100" w:afterAutospacing="1" w:line="270" w:lineRule="atLeast"/>
        <w:jc w:val="left"/>
        <w:rPr>
          <w:ins w:id="4664" w:author="Erlie Hasam Morfin Zavalza" w:date="2014-11-09T01:19:00Z"/>
          <w:rFonts w:ascii="Arial" w:hAnsi="Arial" w:cs="Arial"/>
          <w:color w:val="000000"/>
          <w:sz w:val="20"/>
          <w:lang w:val="es-MX" w:eastAsia="es-MX"/>
        </w:rPr>
      </w:pPr>
      <w:ins w:id="4665" w:author="Erlie Hasam Morfin Zavalza" w:date="2014-11-09T01:19:00Z">
        <w:r w:rsidRPr="00AE1C5A">
          <w:rPr>
            <w:rFonts w:ascii="Arial" w:hAnsi="Arial" w:cs="Arial"/>
            <w:color w:val="000000"/>
            <w:szCs w:val="24"/>
            <w:lang w:val="es-MX" w:eastAsia="es-MX"/>
          </w:rPr>
          <w:t>Para la microlocalizacion, se tendrán en cuenta los siguientes factores:</w:t>
        </w:r>
      </w:ins>
    </w:p>
    <w:p w14:paraId="2016E84B" w14:textId="77777777" w:rsidR="00AE1C5A" w:rsidRPr="00AE1C5A" w:rsidRDefault="00AE1C5A" w:rsidP="00AE1C5A">
      <w:pPr>
        <w:numPr>
          <w:ilvl w:val="0"/>
          <w:numId w:val="78"/>
        </w:numPr>
        <w:shd w:val="clear" w:color="auto" w:fill="FAFAFA"/>
        <w:spacing w:before="100" w:beforeAutospacing="1" w:after="100" w:afterAutospacing="1" w:line="270" w:lineRule="atLeast"/>
        <w:jc w:val="left"/>
        <w:rPr>
          <w:ins w:id="4666" w:author="Erlie Hasam Morfin Zavalza" w:date="2014-11-09T01:19:00Z"/>
          <w:rFonts w:ascii="Arial" w:hAnsi="Arial" w:cs="Arial"/>
          <w:color w:val="000000"/>
          <w:sz w:val="20"/>
          <w:lang w:val="es-MX" w:eastAsia="es-MX"/>
        </w:rPr>
      </w:pPr>
      <w:ins w:id="4667" w:author="Erlie Hasam Morfin Zavalza" w:date="2014-11-09T01:19:00Z">
        <w:r w:rsidRPr="00AE1C5A">
          <w:rPr>
            <w:rFonts w:ascii="Arial" w:hAnsi="Arial" w:cs="Arial"/>
            <w:color w:val="000000"/>
            <w:szCs w:val="24"/>
            <w:lang w:val="es-MX" w:eastAsia="es-MX"/>
          </w:rPr>
          <w:t>Disponibilidad y Costos de Recursos: Mano de obra, materias primas, servicios  y comunicaciones.</w:t>
        </w:r>
      </w:ins>
    </w:p>
    <w:p w14:paraId="29DA49E2" w14:textId="77777777" w:rsidR="00AE1C5A" w:rsidRPr="00AE1C5A" w:rsidRDefault="00AE1C5A" w:rsidP="00AE1C5A">
      <w:pPr>
        <w:numPr>
          <w:ilvl w:val="0"/>
          <w:numId w:val="79"/>
        </w:numPr>
        <w:shd w:val="clear" w:color="auto" w:fill="FAFAFA"/>
        <w:spacing w:before="100" w:beforeAutospacing="1" w:after="100" w:afterAutospacing="1" w:line="270" w:lineRule="atLeast"/>
        <w:jc w:val="left"/>
        <w:rPr>
          <w:ins w:id="4668" w:author="Erlie Hasam Morfin Zavalza" w:date="2014-11-09T01:19:00Z"/>
          <w:rFonts w:ascii="Arial" w:hAnsi="Arial" w:cs="Arial"/>
          <w:color w:val="000000"/>
          <w:sz w:val="20"/>
          <w:lang w:val="es-MX" w:eastAsia="es-MX"/>
        </w:rPr>
      </w:pPr>
      <w:ins w:id="4669" w:author="Erlie Hasam Morfin Zavalza" w:date="2014-11-09T01:19:00Z">
        <w:r w:rsidRPr="00AE1C5A">
          <w:rPr>
            <w:rFonts w:ascii="Arial" w:hAnsi="Arial" w:cs="Arial"/>
            <w:color w:val="000000"/>
            <w:szCs w:val="24"/>
            <w:lang w:val="es-MX" w:eastAsia="es-MX"/>
          </w:rPr>
          <w:t>Otros Factores: Ubicación de la competencia, limitaciones tecnológicas y consideraciones ecológicas.</w:t>
        </w:r>
      </w:ins>
    </w:p>
    <w:p w14:paraId="36512544" w14:textId="77777777" w:rsidR="00AE1C5A" w:rsidRPr="00AE1C5A" w:rsidRDefault="00AE1C5A" w:rsidP="00AE1C5A">
      <w:pPr>
        <w:numPr>
          <w:ilvl w:val="0"/>
          <w:numId w:val="80"/>
        </w:numPr>
        <w:shd w:val="clear" w:color="auto" w:fill="FAFAFA"/>
        <w:spacing w:before="100" w:beforeAutospacing="1" w:after="100" w:afterAutospacing="1" w:line="270" w:lineRule="atLeast"/>
        <w:jc w:val="left"/>
        <w:rPr>
          <w:ins w:id="4670" w:author="Erlie Hasam Morfin Zavalza" w:date="2014-11-09T01:19:00Z"/>
          <w:rFonts w:ascii="Arial" w:hAnsi="Arial" w:cs="Arial"/>
          <w:color w:val="000000"/>
          <w:sz w:val="20"/>
          <w:lang w:val="es-MX" w:eastAsia="es-MX"/>
        </w:rPr>
      </w:pPr>
      <w:ins w:id="4671" w:author="Erlie Hasam Morfin Zavalza" w:date="2014-11-09T01:19:00Z">
        <w:r w:rsidRPr="00AE1C5A">
          <w:rPr>
            <w:rFonts w:ascii="Arial" w:hAnsi="Arial" w:cs="Arial"/>
            <w:color w:val="000000"/>
            <w:szCs w:val="24"/>
            <w:lang w:val="es-MX" w:eastAsia="es-MX"/>
          </w:rPr>
          <w:t>Costos de trasporte de insumos y de productos, por ejemplo los costos de transferencia a la cuenta de fletes: Comprende la suma de costos de transporte de insumos y productos.</w:t>
        </w:r>
      </w:ins>
    </w:p>
    <w:p w14:paraId="620F6416" w14:textId="7D6D5484" w:rsidR="00AE1C5A" w:rsidRDefault="00AE1C5A" w:rsidP="00AE1C5A">
      <w:pPr>
        <w:shd w:val="clear" w:color="auto" w:fill="FAFAFA"/>
        <w:spacing w:before="100" w:beforeAutospacing="1" w:after="100" w:afterAutospacing="1" w:line="270" w:lineRule="atLeast"/>
        <w:jc w:val="left"/>
        <w:rPr>
          <w:ins w:id="4672" w:author="Erlie Hasam Morfin Zavalza" w:date="2014-11-09T01:34:00Z"/>
          <w:rFonts w:ascii="Arial" w:hAnsi="Arial" w:cs="Arial"/>
          <w:color w:val="000000"/>
          <w:szCs w:val="24"/>
          <w:lang w:val="es-MX" w:eastAsia="es-MX"/>
        </w:rPr>
      </w:pPr>
      <w:ins w:id="4673" w:author="Erlie Hasam Morfin Zavalza" w:date="2014-11-09T01:19:00Z">
        <w:r w:rsidRPr="00AE1C5A">
          <w:rPr>
            <w:rFonts w:ascii="Arial" w:hAnsi="Arial" w:cs="Arial"/>
            <w:color w:val="000000"/>
            <w:szCs w:val="24"/>
            <w:lang w:val="es-MX" w:eastAsia="es-MX"/>
          </w:rPr>
          <w:t>Existen técnicas cuantitativas y cualitativas, en donde se tiene en cuenta los factores anteriormente expuestos, a los cuales se les asigna un valor numérico, de acuerdo a los mejores beneficios que ofrece al proyecto en la localización, esto se hace  dentro de una escala común para todos los factores, por ejemplo de 0 a 10, y el sitio que se seleccionará, para la realización del proyecto, será aquel que obtenga la mayor puntuación, dentro de las dos  o tres, etc. regiones evaluadas.</w:t>
        </w:r>
      </w:ins>
    </w:p>
    <w:p w14:paraId="3593AD55" w14:textId="29D492DD" w:rsidR="000200D4" w:rsidRPr="00AE1C5A" w:rsidRDefault="000200D4">
      <w:pPr>
        <w:pStyle w:val="Ttulo3"/>
        <w:rPr>
          <w:ins w:id="4674" w:author="Erlie Hasam Morfin Zavalza" w:date="2014-11-09T01:19:00Z"/>
          <w:sz w:val="20"/>
          <w:lang w:val="es-MX" w:eastAsia="es-MX"/>
        </w:rPr>
        <w:pPrChange w:id="4675" w:author="Erlie Hasam Morfin Zavalza" w:date="2014-11-09T01:34:00Z">
          <w:pPr>
            <w:shd w:val="clear" w:color="auto" w:fill="FAFAFA"/>
            <w:spacing w:before="100" w:beforeAutospacing="1" w:after="100" w:afterAutospacing="1" w:line="270" w:lineRule="atLeast"/>
            <w:jc w:val="left"/>
          </w:pPr>
        </w:pPrChange>
      </w:pPr>
      <w:ins w:id="4676" w:author="Erlie Hasam Morfin Zavalza" w:date="2014-11-09T01:34:00Z">
        <w:r>
          <w:rPr>
            <w:lang w:val="es-MX" w:eastAsia="es-MX"/>
          </w:rPr>
          <w:lastRenderedPageBreak/>
          <w:t>CAPITAL DE TRABAJO</w:t>
        </w:r>
      </w:ins>
    </w:p>
    <w:p w14:paraId="0ED39D78" w14:textId="399B1D09" w:rsidR="000200D4" w:rsidRPr="005A692B" w:rsidRDefault="00AE1C5A">
      <w:pPr>
        <w:pStyle w:val="Ttulo1"/>
        <w:rPr>
          <w:ins w:id="4677" w:author="Erlie Hasam Morfin Zavalza" w:date="2014-11-09T01:28:00Z"/>
        </w:rPr>
      </w:pPr>
      <w:ins w:id="4678" w:author="Erlie Hasam Morfin Zavalza" w:date="2014-11-09T01:28:00Z">
        <w:r w:rsidRPr="00AE1C5A">
          <w:t>DETERMINACIÓN</w:t>
        </w:r>
        <w:r>
          <w:t xml:space="preserve"> DE COSTOS</w:t>
        </w:r>
      </w:ins>
    </w:p>
    <w:p w14:paraId="2E016F65" w14:textId="62E75C83" w:rsidR="00AE1C5A" w:rsidRDefault="00AE1C5A">
      <w:pPr>
        <w:pStyle w:val="Ttulo2"/>
        <w:rPr>
          <w:ins w:id="4679" w:author="Erlie Hasam Morfin Zavalza" w:date="2014-11-22T18:14:00Z"/>
        </w:rPr>
        <w:pPrChange w:id="4680" w:author="Erlie Hasam Morfin Zavalza" w:date="2014-11-09T01:28:00Z">
          <w:pPr>
            <w:pStyle w:val="Ttulo1"/>
          </w:pPr>
        </w:pPrChange>
      </w:pPr>
      <w:ins w:id="4681" w:author="Erlie Hasam Morfin Zavalza" w:date="2014-11-09T01:28:00Z">
        <w:r>
          <w:t>COSTOS FIJOS Y VARIABLES</w:t>
        </w:r>
      </w:ins>
    </w:p>
    <w:tbl>
      <w:tblPr>
        <w:tblW w:w="9493" w:type="dxa"/>
        <w:tblLayout w:type="fixed"/>
        <w:tblCellMar>
          <w:left w:w="70" w:type="dxa"/>
          <w:right w:w="70" w:type="dxa"/>
        </w:tblCellMar>
        <w:tblLook w:val="04A0" w:firstRow="1" w:lastRow="0" w:firstColumn="1" w:lastColumn="0" w:noHBand="0" w:noVBand="1"/>
      </w:tblPr>
      <w:tblGrid>
        <w:gridCol w:w="2857"/>
        <w:gridCol w:w="1391"/>
        <w:gridCol w:w="1276"/>
        <w:gridCol w:w="141"/>
        <w:gridCol w:w="1134"/>
        <w:gridCol w:w="1276"/>
        <w:gridCol w:w="1418"/>
        <w:tblGridChange w:id="4682">
          <w:tblGrid>
            <w:gridCol w:w="5"/>
            <w:gridCol w:w="2852"/>
            <w:gridCol w:w="1195"/>
            <w:gridCol w:w="1194"/>
            <w:gridCol w:w="1194"/>
            <w:gridCol w:w="1194"/>
            <w:gridCol w:w="1194"/>
            <w:gridCol w:w="670"/>
          </w:tblGrid>
        </w:tblGridChange>
      </w:tblGrid>
      <w:tr w:rsidR="004324D6" w:rsidRPr="004324D6" w14:paraId="2F46521D" w14:textId="77777777" w:rsidTr="00B3754B">
        <w:trPr>
          <w:trHeight w:val="439"/>
          <w:ins w:id="4683" w:author="Erlie Hasam Morfin Zavalza" w:date="2014-11-22T23:27:00Z"/>
        </w:trPr>
        <w:tc>
          <w:tcPr>
            <w:tcW w:w="9493" w:type="dxa"/>
            <w:gridSpan w:val="7"/>
            <w:vMerge w:val="restart"/>
            <w:tcBorders>
              <w:top w:val="single" w:sz="4" w:space="0" w:color="auto"/>
              <w:left w:val="single" w:sz="4" w:space="0" w:color="auto"/>
              <w:bottom w:val="single" w:sz="4" w:space="0" w:color="auto"/>
              <w:right w:val="single" w:sz="4" w:space="0" w:color="auto"/>
            </w:tcBorders>
            <w:shd w:val="clear" w:color="000000" w:fill="E26B0A"/>
            <w:noWrap/>
            <w:vAlign w:val="center"/>
            <w:hideMark/>
          </w:tcPr>
          <w:p w14:paraId="30CC78E2" w14:textId="77777777" w:rsidR="00B3754B" w:rsidRPr="004324D6" w:rsidRDefault="00B3754B" w:rsidP="00B3754B">
            <w:pPr>
              <w:jc w:val="center"/>
              <w:rPr>
                <w:ins w:id="4684" w:author="Erlie Hasam Morfin Zavalza" w:date="2014-11-22T23:27:00Z"/>
                <w:rFonts w:ascii="Calibri" w:hAnsi="Calibri"/>
                <w:b/>
                <w:bCs/>
                <w:color w:val="000000"/>
                <w:sz w:val="16"/>
                <w:szCs w:val="36"/>
                <w:lang w:val="es-MX" w:eastAsia="es-MX"/>
                <w:rPrChange w:id="4685" w:author="Erlie Hasam Morfin Zavalza" w:date="2014-11-22T23:38:00Z">
                  <w:rPr>
                    <w:ins w:id="4686" w:author="Erlie Hasam Morfin Zavalza" w:date="2014-11-22T23:27:00Z"/>
                    <w:rFonts w:ascii="Calibri" w:hAnsi="Calibri"/>
                    <w:b/>
                    <w:bCs/>
                    <w:color w:val="000000"/>
                    <w:sz w:val="36"/>
                    <w:szCs w:val="36"/>
                    <w:lang w:val="es-MX" w:eastAsia="es-MX"/>
                  </w:rPr>
                </w:rPrChange>
              </w:rPr>
            </w:pPr>
            <w:ins w:id="4687" w:author="Erlie Hasam Morfin Zavalza" w:date="2014-11-22T23:27:00Z">
              <w:r w:rsidRPr="00B90D85">
                <w:rPr>
                  <w:rFonts w:ascii="Calibri" w:hAnsi="Calibri"/>
                  <w:b/>
                  <w:bCs/>
                  <w:color w:val="000000"/>
                  <w:sz w:val="32"/>
                  <w:szCs w:val="36"/>
                  <w:lang w:val="es-MX" w:eastAsia="es-MX"/>
                  <w:rPrChange w:id="4688" w:author="Erlie Hasam Morfin Zavalza" w:date="2014-11-23T00:21:00Z">
                    <w:rPr>
                      <w:rFonts w:ascii="Calibri" w:hAnsi="Calibri"/>
                      <w:b/>
                      <w:bCs/>
                      <w:color w:val="000000"/>
                      <w:sz w:val="36"/>
                      <w:szCs w:val="36"/>
                      <w:lang w:val="es-MX" w:eastAsia="es-MX"/>
                    </w:rPr>
                  </w:rPrChange>
                </w:rPr>
                <w:t>COSTOS FIJOS Y VARIABLES</w:t>
              </w:r>
            </w:ins>
          </w:p>
        </w:tc>
      </w:tr>
      <w:tr w:rsidR="004324D6" w:rsidRPr="004324D6" w14:paraId="34D73CED" w14:textId="77777777" w:rsidTr="00B3754B">
        <w:trPr>
          <w:trHeight w:val="293"/>
          <w:ins w:id="4689" w:author="Erlie Hasam Morfin Zavalza" w:date="2014-11-22T23:27:00Z"/>
        </w:trPr>
        <w:tc>
          <w:tcPr>
            <w:tcW w:w="9493" w:type="dxa"/>
            <w:gridSpan w:val="7"/>
            <w:vMerge/>
            <w:tcBorders>
              <w:top w:val="single" w:sz="4" w:space="0" w:color="auto"/>
              <w:left w:val="single" w:sz="4" w:space="0" w:color="auto"/>
              <w:bottom w:val="single" w:sz="4" w:space="0" w:color="auto"/>
              <w:right w:val="single" w:sz="4" w:space="0" w:color="auto"/>
            </w:tcBorders>
            <w:vAlign w:val="center"/>
            <w:hideMark/>
          </w:tcPr>
          <w:p w14:paraId="37C8FE79" w14:textId="77777777" w:rsidR="00B3754B" w:rsidRPr="004324D6" w:rsidRDefault="00B3754B" w:rsidP="00B3754B">
            <w:pPr>
              <w:jc w:val="left"/>
              <w:rPr>
                <w:ins w:id="4690" w:author="Erlie Hasam Morfin Zavalza" w:date="2014-11-22T23:27:00Z"/>
                <w:rFonts w:ascii="Calibri" w:hAnsi="Calibri"/>
                <w:b/>
                <w:bCs/>
                <w:color w:val="000000"/>
                <w:sz w:val="16"/>
                <w:szCs w:val="36"/>
                <w:lang w:val="es-MX" w:eastAsia="es-MX"/>
                <w:rPrChange w:id="4691" w:author="Erlie Hasam Morfin Zavalza" w:date="2014-11-22T23:38:00Z">
                  <w:rPr>
                    <w:ins w:id="4692" w:author="Erlie Hasam Morfin Zavalza" w:date="2014-11-22T23:27:00Z"/>
                    <w:rFonts w:ascii="Calibri" w:hAnsi="Calibri"/>
                    <w:b/>
                    <w:bCs/>
                    <w:color w:val="000000"/>
                    <w:sz w:val="36"/>
                    <w:szCs w:val="36"/>
                    <w:lang w:val="es-MX" w:eastAsia="es-MX"/>
                  </w:rPr>
                </w:rPrChange>
              </w:rPr>
            </w:pPr>
          </w:p>
        </w:tc>
      </w:tr>
      <w:tr w:rsidR="00B3754B" w:rsidRPr="004324D6" w14:paraId="7C7B52DD" w14:textId="77777777" w:rsidTr="00B3754B">
        <w:tblPrEx>
          <w:tblW w:w="9493" w:type="dxa"/>
          <w:tblLayout w:type="fixed"/>
          <w:tblCellMar>
            <w:left w:w="70" w:type="dxa"/>
            <w:right w:w="70" w:type="dxa"/>
          </w:tblCellMar>
          <w:tblPrExChange w:id="4693" w:author="Erlie Hasam Morfin Zavalza" w:date="2014-11-22T23:29:00Z">
            <w:tblPrEx>
              <w:tblW w:w="0" w:type="auto"/>
              <w:tblLayout w:type="fixed"/>
              <w:tblCellMar>
                <w:left w:w="70" w:type="dxa"/>
                <w:right w:w="70" w:type="dxa"/>
              </w:tblCellMar>
            </w:tblPrEx>
          </w:tblPrExChange>
        </w:tblPrEx>
        <w:trPr>
          <w:trHeight w:val="315"/>
          <w:ins w:id="4694" w:author="Erlie Hasam Morfin Zavalza" w:date="2014-11-22T23:27:00Z"/>
          <w:trPrChange w:id="4695" w:author="Erlie Hasam Morfin Zavalza" w:date="2014-11-22T23:29:00Z">
            <w:trPr>
              <w:gridAfter w:val="0"/>
              <w:trHeight w:val="315"/>
            </w:trPr>
          </w:trPrChange>
        </w:trPr>
        <w:tc>
          <w:tcPr>
            <w:tcW w:w="2857" w:type="dxa"/>
            <w:tcBorders>
              <w:top w:val="nil"/>
              <w:left w:val="single" w:sz="4" w:space="0" w:color="auto"/>
              <w:bottom w:val="single" w:sz="4" w:space="0" w:color="auto"/>
              <w:right w:val="single" w:sz="4" w:space="0" w:color="auto"/>
            </w:tcBorders>
            <w:shd w:val="clear" w:color="000000" w:fill="A6A6A6"/>
            <w:noWrap/>
            <w:vAlign w:val="center"/>
            <w:hideMark/>
            <w:tcPrChange w:id="4696"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A6A6A6"/>
                <w:noWrap/>
                <w:vAlign w:val="center"/>
                <w:hideMark/>
              </w:tcPr>
            </w:tcPrChange>
          </w:tcPr>
          <w:p w14:paraId="40492930" w14:textId="77777777" w:rsidR="00B3754B" w:rsidRPr="004324D6" w:rsidRDefault="00B3754B" w:rsidP="00B3754B">
            <w:pPr>
              <w:jc w:val="center"/>
              <w:rPr>
                <w:ins w:id="4697" w:author="Erlie Hasam Morfin Zavalza" w:date="2014-11-22T23:27:00Z"/>
                <w:rFonts w:ascii="Calibri" w:hAnsi="Calibri"/>
                <w:b/>
                <w:bCs/>
                <w:color w:val="000000"/>
                <w:sz w:val="16"/>
                <w:szCs w:val="24"/>
                <w:lang w:val="es-MX" w:eastAsia="es-MX"/>
                <w:rPrChange w:id="4698" w:author="Erlie Hasam Morfin Zavalza" w:date="2014-11-22T23:38:00Z">
                  <w:rPr>
                    <w:ins w:id="4699" w:author="Erlie Hasam Morfin Zavalza" w:date="2014-11-22T23:27:00Z"/>
                    <w:rFonts w:ascii="Calibri" w:hAnsi="Calibri"/>
                    <w:b/>
                    <w:bCs/>
                    <w:color w:val="000000"/>
                    <w:szCs w:val="24"/>
                    <w:lang w:val="es-MX" w:eastAsia="es-MX"/>
                  </w:rPr>
                </w:rPrChange>
              </w:rPr>
            </w:pPr>
            <w:ins w:id="4700" w:author="Erlie Hasam Morfin Zavalza" w:date="2014-11-22T23:27:00Z">
              <w:r w:rsidRPr="004324D6">
                <w:rPr>
                  <w:rFonts w:ascii="Calibri" w:hAnsi="Calibri"/>
                  <w:b/>
                  <w:bCs/>
                  <w:color w:val="000000"/>
                  <w:sz w:val="16"/>
                  <w:szCs w:val="24"/>
                  <w:lang w:val="es-MX" w:eastAsia="es-MX"/>
                  <w:rPrChange w:id="4701" w:author="Erlie Hasam Morfin Zavalza" w:date="2014-11-22T23:38:00Z">
                    <w:rPr>
                      <w:rFonts w:ascii="Calibri" w:hAnsi="Calibri"/>
                      <w:b/>
                      <w:bCs/>
                      <w:color w:val="000000"/>
                      <w:szCs w:val="24"/>
                      <w:lang w:val="es-MX" w:eastAsia="es-MX"/>
                    </w:rPr>
                  </w:rPrChange>
                </w:rPr>
                <w:t>Concepto/Año</w:t>
              </w:r>
            </w:ins>
          </w:p>
        </w:tc>
        <w:tc>
          <w:tcPr>
            <w:tcW w:w="1391" w:type="dxa"/>
            <w:tcBorders>
              <w:top w:val="nil"/>
              <w:left w:val="nil"/>
              <w:bottom w:val="single" w:sz="4" w:space="0" w:color="auto"/>
              <w:right w:val="single" w:sz="4" w:space="0" w:color="auto"/>
            </w:tcBorders>
            <w:shd w:val="clear" w:color="000000" w:fill="A6A6A6"/>
            <w:noWrap/>
            <w:vAlign w:val="center"/>
            <w:hideMark/>
            <w:tcPrChange w:id="4702" w:author="Erlie Hasam Morfin Zavalza" w:date="2014-11-22T23:29:00Z">
              <w:tcPr>
                <w:tcW w:w="0" w:type="auto"/>
                <w:tcBorders>
                  <w:top w:val="nil"/>
                  <w:left w:val="nil"/>
                  <w:bottom w:val="single" w:sz="4" w:space="0" w:color="auto"/>
                  <w:right w:val="single" w:sz="4" w:space="0" w:color="auto"/>
                </w:tcBorders>
                <w:shd w:val="clear" w:color="000000" w:fill="A6A6A6"/>
                <w:noWrap/>
                <w:vAlign w:val="center"/>
                <w:hideMark/>
              </w:tcPr>
            </w:tcPrChange>
          </w:tcPr>
          <w:p w14:paraId="51BDEF27" w14:textId="77777777" w:rsidR="00B3754B" w:rsidRPr="004324D6" w:rsidRDefault="00B3754B" w:rsidP="00B3754B">
            <w:pPr>
              <w:jc w:val="center"/>
              <w:rPr>
                <w:ins w:id="4703" w:author="Erlie Hasam Morfin Zavalza" w:date="2014-11-22T23:27:00Z"/>
                <w:rFonts w:ascii="Calibri" w:hAnsi="Calibri"/>
                <w:b/>
                <w:bCs/>
                <w:color w:val="000000"/>
                <w:sz w:val="16"/>
                <w:szCs w:val="24"/>
                <w:lang w:val="es-MX" w:eastAsia="es-MX"/>
                <w:rPrChange w:id="4704" w:author="Erlie Hasam Morfin Zavalza" w:date="2014-11-22T23:38:00Z">
                  <w:rPr>
                    <w:ins w:id="4705" w:author="Erlie Hasam Morfin Zavalza" w:date="2014-11-22T23:27:00Z"/>
                    <w:rFonts w:ascii="Calibri" w:hAnsi="Calibri"/>
                    <w:b/>
                    <w:bCs/>
                    <w:color w:val="000000"/>
                    <w:szCs w:val="24"/>
                    <w:lang w:val="es-MX" w:eastAsia="es-MX"/>
                  </w:rPr>
                </w:rPrChange>
              </w:rPr>
            </w:pPr>
            <w:ins w:id="4706" w:author="Erlie Hasam Morfin Zavalza" w:date="2014-11-22T23:27:00Z">
              <w:r w:rsidRPr="004324D6">
                <w:rPr>
                  <w:rFonts w:ascii="Calibri" w:hAnsi="Calibri"/>
                  <w:b/>
                  <w:bCs/>
                  <w:color w:val="000000"/>
                  <w:sz w:val="16"/>
                  <w:szCs w:val="24"/>
                  <w:lang w:val="es-MX" w:eastAsia="es-MX"/>
                  <w:rPrChange w:id="4707" w:author="Erlie Hasam Morfin Zavalza" w:date="2014-11-22T23:38:00Z">
                    <w:rPr>
                      <w:rFonts w:ascii="Calibri" w:hAnsi="Calibri"/>
                      <w:b/>
                      <w:bCs/>
                      <w:color w:val="000000"/>
                      <w:szCs w:val="24"/>
                      <w:lang w:val="es-MX" w:eastAsia="es-MX"/>
                    </w:rPr>
                  </w:rPrChange>
                </w:rPr>
                <w:t>2015</w:t>
              </w:r>
            </w:ins>
          </w:p>
        </w:tc>
        <w:tc>
          <w:tcPr>
            <w:tcW w:w="1276" w:type="dxa"/>
            <w:tcBorders>
              <w:top w:val="nil"/>
              <w:left w:val="nil"/>
              <w:bottom w:val="single" w:sz="4" w:space="0" w:color="auto"/>
              <w:right w:val="single" w:sz="4" w:space="0" w:color="auto"/>
            </w:tcBorders>
            <w:shd w:val="clear" w:color="000000" w:fill="A6A6A6"/>
            <w:noWrap/>
            <w:vAlign w:val="center"/>
            <w:hideMark/>
            <w:tcPrChange w:id="4708" w:author="Erlie Hasam Morfin Zavalza" w:date="2014-11-22T23:29:00Z">
              <w:tcPr>
                <w:tcW w:w="0" w:type="auto"/>
                <w:tcBorders>
                  <w:top w:val="nil"/>
                  <w:left w:val="nil"/>
                  <w:bottom w:val="single" w:sz="4" w:space="0" w:color="auto"/>
                  <w:right w:val="single" w:sz="4" w:space="0" w:color="auto"/>
                </w:tcBorders>
                <w:shd w:val="clear" w:color="000000" w:fill="A6A6A6"/>
                <w:noWrap/>
                <w:vAlign w:val="center"/>
                <w:hideMark/>
              </w:tcPr>
            </w:tcPrChange>
          </w:tcPr>
          <w:p w14:paraId="7E8C8767" w14:textId="77777777" w:rsidR="00B3754B" w:rsidRPr="004324D6" w:rsidRDefault="00B3754B" w:rsidP="00B3754B">
            <w:pPr>
              <w:jc w:val="center"/>
              <w:rPr>
                <w:ins w:id="4709" w:author="Erlie Hasam Morfin Zavalza" w:date="2014-11-22T23:27:00Z"/>
                <w:rFonts w:ascii="Calibri" w:hAnsi="Calibri"/>
                <w:b/>
                <w:bCs/>
                <w:color w:val="000000"/>
                <w:sz w:val="16"/>
                <w:szCs w:val="24"/>
                <w:lang w:val="es-MX" w:eastAsia="es-MX"/>
                <w:rPrChange w:id="4710" w:author="Erlie Hasam Morfin Zavalza" w:date="2014-11-22T23:38:00Z">
                  <w:rPr>
                    <w:ins w:id="4711" w:author="Erlie Hasam Morfin Zavalza" w:date="2014-11-22T23:27:00Z"/>
                    <w:rFonts w:ascii="Calibri" w:hAnsi="Calibri"/>
                    <w:b/>
                    <w:bCs/>
                    <w:color w:val="000000"/>
                    <w:szCs w:val="24"/>
                    <w:lang w:val="es-MX" w:eastAsia="es-MX"/>
                  </w:rPr>
                </w:rPrChange>
              </w:rPr>
            </w:pPr>
            <w:ins w:id="4712" w:author="Erlie Hasam Morfin Zavalza" w:date="2014-11-22T23:27:00Z">
              <w:r w:rsidRPr="004324D6">
                <w:rPr>
                  <w:rFonts w:ascii="Calibri" w:hAnsi="Calibri"/>
                  <w:b/>
                  <w:bCs/>
                  <w:color w:val="000000"/>
                  <w:sz w:val="16"/>
                  <w:szCs w:val="24"/>
                  <w:lang w:val="es-MX" w:eastAsia="es-MX"/>
                  <w:rPrChange w:id="4713" w:author="Erlie Hasam Morfin Zavalza" w:date="2014-11-22T23:38:00Z">
                    <w:rPr>
                      <w:rFonts w:ascii="Calibri" w:hAnsi="Calibri"/>
                      <w:b/>
                      <w:bCs/>
                      <w:color w:val="000000"/>
                      <w:szCs w:val="24"/>
                      <w:lang w:val="es-MX" w:eastAsia="es-MX"/>
                    </w:rPr>
                  </w:rPrChange>
                </w:rPr>
                <w:t>2016</w:t>
              </w:r>
            </w:ins>
          </w:p>
        </w:tc>
        <w:tc>
          <w:tcPr>
            <w:tcW w:w="1275" w:type="dxa"/>
            <w:gridSpan w:val="2"/>
            <w:tcBorders>
              <w:top w:val="nil"/>
              <w:left w:val="nil"/>
              <w:bottom w:val="single" w:sz="4" w:space="0" w:color="auto"/>
              <w:right w:val="single" w:sz="4" w:space="0" w:color="auto"/>
            </w:tcBorders>
            <w:shd w:val="clear" w:color="000000" w:fill="A6A6A6"/>
            <w:noWrap/>
            <w:vAlign w:val="center"/>
            <w:hideMark/>
            <w:tcPrChange w:id="4714" w:author="Erlie Hasam Morfin Zavalza" w:date="2014-11-22T23:29:00Z">
              <w:tcPr>
                <w:tcW w:w="0" w:type="auto"/>
                <w:tcBorders>
                  <w:top w:val="nil"/>
                  <w:left w:val="nil"/>
                  <w:bottom w:val="single" w:sz="4" w:space="0" w:color="auto"/>
                  <w:right w:val="single" w:sz="4" w:space="0" w:color="auto"/>
                </w:tcBorders>
                <w:shd w:val="clear" w:color="000000" w:fill="A6A6A6"/>
                <w:noWrap/>
                <w:vAlign w:val="center"/>
                <w:hideMark/>
              </w:tcPr>
            </w:tcPrChange>
          </w:tcPr>
          <w:p w14:paraId="70336B42" w14:textId="77777777" w:rsidR="00B3754B" w:rsidRPr="004324D6" w:rsidRDefault="00B3754B" w:rsidP="00B3754B">
            <w:pPr>
              <w:jc w:val="center"/>
              <w:rPr>
                <w:ins w:id="4715" w:author="Erlie Hasam Morfin Zavalza" w:date="2014-11-22T23:27:00Z"/>
                <w:rFonts w:ascii="Calibri" w:hAnsi="Calibri"/>
                <w:b/>
                <w:bCs/>
                <w:color w:val="000000"/>
                <w:sz w:val="16"/>
                <w:szCs w:val="24"/>
                <w:lang w:val="es-MX" w:eastAsia="es-MX"/>
                <w:rPrChange w:id="4716" w:author="Erlie Hasam Morfin Zavalza" w:date="2014-11-22T23:38:00Z">
                  <w:rPr>
                    <w:ins w:id="4717" w:author="Erlie Hasam Morfin Zavalza" w:date="2014-11-22T23:27:00Z"/>
                    <w:rFonts w:ascii="Calibri" w:hAnsi="Calibri"/>
                    <w:b/>
                    <w:bCs/>
                    <w:color w:val="000000"/>
                    <w:szCs w:val="24"/>
                    <w:lang w:val="es-MX" w:eastAsia="es-MX"/>
                  </w:rPr>
                </w:rPrChange>
              </w:rPr>
            </w:pPr>
            <w:ins w:id="4718" w:author="Erlie Hasam Morfin Zavalza" w:date="2014-11-22T23:27:00Z">
              <w:r w:rsidRPr="004324D6">
                <w:rPr>
                  <w:rFonts w:ascii="Calibri" w:hAnsi="Calibri"/>
                  <w:b/>
                  <w:bCs/>
                  <w:color w:val="000000"/>
                  <w:sz w:val="16"/>
                  <w:szCs w:val="24"/>
                  <w:lang w:val="es-MX" w:eastAsia="es-MX"/>
                  <w:rPrChange w:id="4719" w:author="Erlie Hasam Morfin Zavalza" w:date="2014-11-22T23:38:00Z">
                    <w:rPr>
                      <w:rFonts w:ascii="Calibri" w:hAnsi="Calibri"/>
                      <w:b/>
                      <w:bCs/>
                      <w:color w:val="000000"/>
                      <w:szCs w:val="24"/>
                      <w:lang w:val="es-MX" w:eastAsia="es-MX"/>
                    </w:rPr>
                  </w:rPrChange>
                </w:rPr>
                <w:t>2017</w:t>
              </w:r>
            </w:ins>
          </w:p>
        </w:tc>
        <w:tc>
          <w:tcPr>
            <w:tcW w:w="1276" w:type="dxa"/>
            <w:tcBorders>
              <w:top w:val="nil"/>
              <w:left w:val="nil"/>
              <w:bottom w:val="single" w:sz="4" w:space="0" w:color="auto"/>
              <w:right w:val="single" w:sz="4" w:space="0" w:color="auto"/>
            </w:tcBorders>
            <w:shd w:val="clear" w:color="000000" w:fill="A6A6A6"/>
            <w:noWrap/>
            <w:vAlign w:val="center"/>
            <w:hideMark/>
            <w:tcPrChange w:id="4720" w:author="Erlie Hasam Morfin Zavalza" w:date="2014-11-22T23:29:00Z">
              <w:tcPr>
                <w:tcW w:w="0" w:type="auto"/>
                <w:tcBorders>
                  <w:top w:val="nil"/>
                  <w:left w:val="nil"/>
                  <w:bottom w:val="single" w:sz="4" w:space="0" w:color="auto"/>
                  <w:right w:val="single" w:sz="4" w:space="0" w:color="auto"/>
                </w:tcBorders>
                <w:shd w:val="clear" w:color="000000" w:fill="A6A6A6"/>
                <w:noWrap/>
                <w:vAlign w:val="center"/>
                <w:hideMark/>
              </w:tcPr>
            </w:tcPrChange>
          </w:tcPr>
          <w:p w14:paraId="7FA6B217" w14:textId="77777777" w:rsidR="00B3754B" w:rsidRPr="004324D6" w:rsidRDefault="00B3754B" w:rsidP="00B3754B">
            <w:pPr>
              <w:jc w:val="center"/>
              <w:rPr>
                <w:ins w:id="4721" w:author="Erlie Hasam Morfin Zavalza" w:date="2014-11-22T23:27:00Z"/>
                <w:rFonts w:ascii="Calibri" w:hAnsi="Calibri"/>
                <w:b/>
                <w:bCs/>
                <w:color w:val="000000"/>
                <w:sz w:val="16"/>
                <w:szCs w:val="24"/>
                <w:lang w:val="es-MX" w:eastAsia="es-MX"/>
                <w:rPrChange w:id="4722" w:author="Erlie Hasam Morfin Zavalza" w:date="2014-11-22T23:38:00Z">
                  <w:rPr>
                    <w:ins w:id="4723" w:author="Erlie Hasam Morfin Zavalza" w:date="2014-11-22T23:27:00Z"/>
                    <w:rFonts w:ascii="Calibri" w:hAnsi="Calibri"/>
                    <w:b/>
                    <w:bCs/>
                    <w:color w:val="000000"/>
                    <w:szCs w:val="24"/>
                    <w:lang w:val="es-MX" w:eastAsia="es-MX"/>
                  </w:rPr>
                </w:rPrChange>
              </w:rPr>
            </w:pPr>
            <w:ins w:id="4724" w:author="Erlie Hasam Morfin Zavalza" w:date="2014-11-22T23:27:00Z">
              <w:r w:rsidRPr="004324D6">
                <w:rPr>
                  <w:rFonts w:ascii="Calibri" w:hAnsi="Calibri"/>
                  <w:b/>
                  <w:bCs/>
                  <w:color w:val="000000"/>
                  <w:sz w:val="16"/>
                  <w:szCs w:val="24"/>
                  <w:lang w:val="es-MX" w:eastAsia="es-MX"/>
                  <w:rPrChange w:id="4725" w:author="Erlie Hasam Morfin Zavalza" w:date="2014-11-22T23:38:00Z">
                    <w:rPr>
                      <w:rFonts w:ascii="Calibri" w:hAnsi="Calibri"/>
                      <w:b/>
                      <w:bCs/>
                      <w:color w:val="000000"/>
                      <w:szCs w:val="24"/>
                      <w:lang w:val="es-MX" w:eastAsia="es-MX"/>
                    </w:rPr>
                  </w:rPrChange>
                </w:rPr>
                <w:t>2018</w:t>
              </w:r>
            </w:ins>
          </w:p>
        </w:tc>
        <w:tc>
          <w:tcPr>
            <w:tcW w:w="1418" w:type="dxa"/>
            <w:tcBorders>
              <w:top w:val="nil"/>
              <w:left w:val="nil"/>
              <w:bottom w:val="single" w:sz="4" w:space="0" w:color="auto"/>
              <w:right w:val="single" w:sz="4" w:space="0" w:color="auto"/>
            </w:tcBorders>
            <w:shd w:val="clear" w:color="000000" w:fill="A6A6A6"/>
            <w:noWrap/>
            <w:vAlign w:val="center"/>
            <w:hideMark/>
            <w:tcPrChange w:id="4726" w:author="Erlie Hasam Morfin Zavalza" w:date="2014-11-22T23:29:00Z">
              <w:tcPr>
                <w:tcW w:w="0" w:type="auto"/>
                <w:tcBorders>
                  <w:top w:val="nil"/>
                  <w:left w:val="nil"/>
                  <w:bottom w:val="single" w:sz="4" w:space="0" w:color="auto"/>
                  <w:right w:val="single" w:sz="4" w:space="0" w:color="auto"/>
                </w:tcBorders>
                <w:shd w:val="clear" w:color="000000" w:fill="A6A6A6"/>
                <w:noWrap/>
                <w:vAlign w:val="center"/>
                <w:hideMark/>
              </w:tcPr>
            </w:tcPrChange>
          </w:tcPr>
          <w:p w14:paraId="390B2AF2" w14:textId="77777777" w:rsidR="00B3754B" w:rsidRPr="004324D6" w:rsidRDefault="00B3754B" w:rsidP="00B3754B">
            <w:pPr>
              <w:jc w:val="center"/>
              <w:rPr>
                <w:ins w:id="4727" w:author="Erlie Hasam Morfin Zavalza" w:date="2014-11-22T23:27:00Z"/>
                <w:rFonts w:ascii="Calibri" w:hAnsi="Calibri"/>
                <w:b/>
                <w:bCs/>
                <w:color w:val="000000"/>
                <w:sz w:val="16"/>
                <w:szCs w:val="24"/>
                <w:lang w:val="es-MX" w:eastAsia="es-MX"/>
                <w:rPrChange w:id="4728" w:author="Erlie Hasam Morfin Zavalza" w:date="2014-11-22T23:38:00Z">
                  <w:rPr>
                    <w:ins w:id="4729" w:author="Erlie Hasam Morfin Zavalza" w:date="2014-11-22T23:27:00Z"/>
                    <w:rFonts w:ascii="Calibri" w:hAnsi="Calibri"/>
                    <w:b/>
                    <w:bCs/>
                    <w:color w:val="000000"/>
                    <w:szCs w:val="24"/>
                    <w:lang w:val="es-MX" w:eastAsia="es-MX"/>
                  </w:rPr>
                </w:rPrChange>
              </w:rPr>
            </w:pPr>
            <w:ins w:id="4730" w:author="Erlie Hasam Morfin Zavalza" w:date="2014-11-22T23:27:00Z">
              <w:r w:rsidRPr="004324D6">
                <w:rPr>
                  <w:rFonts w:ascii="Calibri" w:hAnsi="Calibri"/>
                  <w:b/>
                  <w:bCs/>
                  <w:color w:val="000000"/>
                  <w:sz w:val="16"/>
                  <w:szCs w:val="24"/>
                  <w:lang w:val="es-MX" w:eastAsia="es-MX"/>
                  <w:rPrChange w:id="4731" w:author="Erlie Hasam Morfin Zavalza" w:date="2014-11-22T23:38:00Z">
                    <w:rPr>
                      <w:rFonts w:ascii="Calibri" w:hAnsi="Calibri"/>
                      <w:b/>
                      <w:bCs/>
                      <w:color w:val="000000"/>
                      <w:szCs w:val="24"/>
                      <w:lang w:val="es-MX" w:eastAsia="es-MX"/>
                    </w:rPr>
                  </w:rPrChange>
                </w:rPr>
                <w:t>2019</w:t>
              </w:r>
            </w:ins>
          </w:p>
        </w:tc>
      </w:tr>
      <w:tr w:rsidR="004324D6" w:rsidRPr="004324D6" w14:paraId="4714135D" w14:textId="77777777" w:rsidTr="00B3754B">
        <w:trPr>
          <w:trHeight w:val="285"/>
          <w:ins w:id="4732" w:author="Erlie Hasam Morfin Zavalza" w:date="2014-11-22T23:27:00Z"/>
        </w:trPr>
        <w:tc>
          <w:tcPr>
            <w:tcW w:w="9493" w:type="dxa"/>
            <w:gridSpan w:val="7"/>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2226D708" w14:textId="77777777" w:rsidR="00B3754B" w:rsidRPr="004324D6" w:rsidRDefault="00B3754B" w:rsidP="00B3754B">
            <w:pPr>
              <w:jc w:val="center"/>
              <w:rPr>
                <w:ins w:id="4733" w:author="Erlie Hasam Morfin Zavalza" w:date="2014-11-22T23:27:00Z"/>
                <w:rFonts w:ascii="Calibri" w:hAnsi="Calibri"/>
                <w:b/>
                <w:bCs/>
                <w:color w:val="000000"/>
                <w:sz w:val="16"/>
                <w:szCs w:val="32"/>
                <w:lang w:val="es-MX" w:eastAsia="es-MX"/>
                <w:rPrChange w:id="4734" w:author="Erlie Hasam Morfin Zavalza" w:date="2014-11-22T23:38:00Z">
                  <w:rPr>
                    <w:ins w:id="4735" w:author="Erlie Hasam Morfin Zavalza" w:date="2014-11-22T23:27:00Z"/>
                    <w:rFonts w:ascii="Calibri" w:hAnsi="Calibri"/>
                    <w:b/>
                    <w:bCs/>
                    <w:color w:val="000000"/>
                    <w:sz w:val="32"/>
                    <w:szCs w:val="32"/>
                    <w:lang w:val="es-MX" w:eastAsia="es-MX"/>
                  </w:rPr>
                </w:rPrChange>
              </w:rPr>
            </w:pPr>
            <w:ins w:id="4736" w:author="Erlie Hasam Morfin Zavalza" w:date="2014-11-22T23:27:00Z">
              <w:r w:rsidRPr="004324D6">
                <w:rPr>
                  <w:rFonts w:ascii="Calibri" w:hAnsi="Calibri"/>
                  <w:b/>
                  <w:bCs/>
                  <w:color w:val="000000"/>
                  <w:sz w:val="16"/>
                  <w:szCs w:val="32"/>
                  <w:lang w:val="es-MX" w:eastAsia="es-MX"/>
                  <w:rPrChange w:id="4737" w:author="Erlie Hasam Morfin Zavalza" w:date="2014-11-22T23:38:00Z">
                    <w:rPr>
                      <w:rFonts w:ascii="Calibri" w:hAnsi="Calibri"/>
                      <w:b/>
                      <w:bCs/>
                      <w:color w:val="000000"/>
                      <w:sz w:val="32"/>
                      <w:szCs w:val="32"/>
                      <w:lang w:val="es-MX" w:eastAsia="es-MX"/>
                    </w:rPr>
                  </w:rPrChange>
                </w:rPr>
                <w:t xml:space="preserve">COSTOS FIJOS </w:t>
              </w:r>
            </w:ins>
          </w:p>
        </w:tc>
      </w:tr>
      <w:tr w:rsidR="00B3754B" w:rsidRPr="004324D6" w14:paraId="1CB965BC" w14:textId="77777777" w:rsidTr="004324D6">
        <w:tblPrEx>
          <w:tblW w:w="9493" w:type="dxa"/>
          <w:tblLayout w:type="fixed"/>
          <w:tblCellMar>
            <w:left w:w="70" w:type="dxa"/>
            <w:right w:w="70" w:type="dxa"/>
          </w:tblCellMar>
          <w:tblPrExChange w:id="4738" w:author="Erlie Hasam Morfin Zavalza" w:date="2014-11-22T23:38:00Z">
            <w:tblPrEx>
              <w:tblW w:w="0" w:type="auto"/>
              <w:tblLayout w:type="fixed"/>
              <w:tblCellMar>
                <w:left w:w="70" w:type="dxa"/>
                <w:right w:w="70" w:type="dxa"/>
              </w:tblCellMar>
            </w:tblPrEx>
          </w:tblPrExChange>
        </w:tblPrEx>
        <w:trPr>
          <w:trHeight w:val="300"/>
          <w:ins w:id="4739" w:author="Erlie Hasam Morfin Zavalza" w:date="2014-11-22T23:27:00Z"/>
          <w:trPrChange w:id="4740" w:author="Erlie Hasam Morfin Zavalza" w:date="2014-11-22T23:38: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741" w:author="Erlie Hasam Morfin Zavalza" w:date="2014-11-22T23:38: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6837BF3C" w14:textId="77777777" w:rsidR="00B3754B" w:rsidRPr="004324D6" w:rsidRDefault="00B3754B" w:rsidP="00B3754B">
            <w:pPr>
              <w:jc w:val="left"/>
              <w:rPr>
                <w:ins w:id="4742" w:author="Erlie Hasam Morfin Zavalza" w:date="2014-11-22T23:27:00Z"/>
                <w:rFonts w:ascii="Calibri" w:hAnsi="Calibri"/>
                <w:color w:val="000000"/>
                <w:sz w:val="16"/>
                <w:szCs w:val="22"/>
                <w:lang w:val="es-MX" w:eastAsia="es-MX"/>
                <w:rPrChange w:id="4743" w:author="Erlie Hasam Morfin Zavalza" w:date="2014-11-22T23:38:00Z">
                  <w:rPr>
                    <w:ins w:id="4744" w:author="Erlie Hasam Morfin Zavalza" w:date="2014-11-22T23:27:00Z"/>
                    <w:rFonts w:ascii="Calibri" w:hAnsi="Calibri"/>
                    <w:color w:val="000000"/>
                    <w:sz w:val="22"/>
                    <w:szCs w:val="22"/>
                    <w:lang w:val="es-MX" w:eastAsia="es-MX"/>
                  </w:rPr>
                </w:rPrChange>
              </w:rPr>
            </w:pPr>
            <w:ins w:id="4745" w:author="Erlie Hasam Morfin Zavalza" w:date="2014-11-22T23:27:00Z">
              <w:r w:rsidRPr="004324D6">
                <w:rPr>
                  <w:rFonts w:ascii="Calibri" w:hAnsi="Calibri"/>
                  <w:color w:val="000000"/>
                  <w:sz w:val="16"/>
                  <w:szCs w:val="22"/>
                  <w:lang w:val="es-MX" w:eastAsia="es-MX"/>
                  <w:rPrChange w:id="4746" w:author="Erlie Hasam Morfin Zavalza" w:date="2014-11-22T23:38:00Z">
                    <w:rPr>
                      <w:rFonts w:ascii="Calibri" w:hAnsi="Calibri"/>
                      <w:color w:val="000000"/>
                      <w:sz w:val="22"/>
                      <w:szCs w:val="22"/>
                      <w:lang w:val="es-MX" w:eastAsia="es-MX"/>
                    </w:rPr>
                  </w:rPrChange>
                </w:rPr>
                <w:t>Contador de Planta</w:t>
              </w:r>
            </w:ins>
          </w:p>
        </w:tc>
        <w:tc>
          <w:tcPr>
            <w:tcW w:w="1391" w:type="dxa"/>
            <w:tcBorders>
              <w:top w:val="nil"/>
              <w:left w:val="nil"/>
              <w:bottom w:val="single" w:sz="4" w:space="0" w:color="auto"/>
              <w:right w:val="single" w:sz="4" w:space="0" w:color="auto"/>
            </w:tcBorders>
            <w:shd w:val="clear" w:color="000000" w:fill="92D050"/>
            <w:noWrap/>
            <w:vAlign w:val="bottom"/>
            <w:hideMark/>
            <w:tcPrChange w:id="4747" w:author="Erlie Hasam Morfin Zavalza" w:date="2014-11-22T23:38:00Z">
              <w:tcPr>
                <w:tcW w:w="0" w:type="auto"/>
                <w:tcBorders>
                  <w:top w:val="nil"/>
                  <w:left w:val="nil"/>
                  <w:bottom w:val="single" w:sz="4" w:space="0" w:color="auto"/>
                  <w:right w:val="single" w:sz="4" w:space="0" w:color="auto"/>
                </w:tcBorders>
                <w:shd w:val="clear" w:color="000000" w:fill="92D050"/>
                <w:noWrap/>
                <w:vAlign w:val="bottom"/>
                <w:hideMark/>
              </w:tcPr>
            </w:tcPrChange>
          </w:tcPr>
          <w:p w14:paraId="3DB04294" w14:textId="77777777" w:rsidR="00B3754B" w:rsidRPr="004324D6" w:rsidRDefault="00B3754B" w:rsidP="00B3754B">
            <w:pPr>
              <w:jc w:val="left"/>
              <w:rPr>
                <w:ins w:id="4748" w:author="Erlie Hasam Morfin Zavalza" w:date="2014-11-22T23:27:00Z"/>
                <w:rFonts w:ascii="Calibri" w:hAnsi="Calibri"/>
                <w:color w:val="000000"/>
                <w:sz w:val="16"/>
                <w:szCs w:val="22"/>
                <w:lang w:val="es-MX" w:eastAsia="es-MX"/>
                <w:rPrChange w:id="4749" w:author="Erlie Hasam Morfin Zavalza" w:date="2014-11-22T23:38:00Z">
                  <w:rPr>
                    <w:ins w:id="4750" w:author="Erlie Hasam Morfin Zavalza" w:date="2014-11-22T23:27:00Z"/>
                    <w:rFonts w:ascii="Calibri" w:hAnsi="Calibri"/>
                    <w:color w:val="000000"/>
                    <w:sz w:val="22"/>
                    <w:szCs w:val="22"/>
                    <w:lang w:val="es-MX" w:eastAsia="es-MX"/>
                  </w:rPr>
                </w:rPrChange>
              </w:rPr>
            </w:pPr>
            <w:ins w:id="4751" w:author="Erlie Hasam Morfin Zavalza" w:date="2014-11-22T23:27:00Z">
              <w:r w:rsidRPr="004324D6">
                <w:rPr>
                  <w:rFonts w:ascii="Calibri" w:hAnsi="Calibri"/>
                  <w:color w:val="000000"/>
                  <w:sz w:val="16"/>
                  <w:szCs w:val="22"/>
                  <w:lang w:val="es-MX" w:eastAsia="es-MX"/>
                  <w:rPrChange w:id="4752" w:author="Erlie Hasam Morfin Zavalza" w:date="2014-11-22T23:38:00Z">
                    <w:rPr>
                      <w:rFonts w:ascii="Calibri" w:hAnsi="Calibri"/>
                      <w:color w:val="000000"/>
                      <w:sz w:val="22"/>
                      <w:szCs w:val="22"/>
                      <w:lang w:val="es-MX" w:eastAsia="es-MX"/>
                    </w:rPr>
                  </w:rPrChange>
                </w:rPr>
                <w:t>$255,936.00</w:t>
              </w:r>
            </w:ins>
          </w:p>
        </w:tc>
        <w:tc>
          <w:tcPr>
            <w:tcW w:w="1417" w:type="dxa"/>
            <w:gridSpan w:val="2"/>
            <w:tcBorders>
              <w:top w:val="nil"/>
              <w:left w:val="nil"/>
              <w:bottom w:val="single" w:sz="4" w:space="0" w:color="auto"/>
              <w:right w:val="single" w:sz="4" w:space="0" w:color="auto"/>
            </w:tcBorders>
            <w:shd w:val="clear" w:color="000000" w:fill="92D050"/>
            <w:noWrap/>
            <w:vAlign w:val="bottom"/>
            <w:hideMark/>
            <w:tcPrChange w:id="4753" w:author="Erlie Hasam Morfin Zavalza" w:date="2014-11-22T23:38:00Z">
              <w:tcPr>
                <w:tcW w:w="0" w:type="auto"/>
                <w:tcBorders>
                  <w:top w:val="nil"/>
                  <w:left w:val="nil"/>
                  <w:bottom w:val="single" w:sz="4" w:space="0" w:color="auto"/>
                  <w:right w:val="single" w:sz="4" w:space="0" w:color="auto"/>
                </w:tcBorders>
                <w:shd w:val="clear" w:color="000000" w:fill="92D050"/>
                <w:noWrap/>
                <w:vAlign w:val="bottom"/>
                <w:hideMark/>
              </w:tcPr>
            </w:tcPrChange>
          </w:tcPr>
          <w:p w14:paraId="2DF7032E" w14:textId="77777777" w:rsidR="00B3754B" w:rsidRPr="004324D6" w:rsidRDefault="00B3754B" w:rsidP="00B3754B">
            <w:pPr>
              <w:jc w:val="left"/>
              <w:rPr>
                <w:ins w:id="4754" w:author="Erlie Hasam Morfin Zavalza" w:date="2014-11-22T23:27:00Z"/>
                <w:rFonts w:ascii="Calibri" w:hAnsi="Calibri"/>
                <w:color w:val="000000"/>
                <w:sz w:val="16"/>
                <w:szCs w:val="22"/>
                <w:lang w:val="es-MX" w:eastAsia="es-MX"/>
                <w:rPrChange w:id="4755" w:author="Erlie Hasam Morfin Zavalza" w:date="2014-11-22T23:38:00Z">
                  <w:rPr>
                    <w:ins w:id="4756" w:author="Erlie Hasam Morfin Zavalza" w:date="2014-11-22T23:27:00Z"/>
                    <w:rFonts w:ascii="Calibri" w:hAnsi="Calibri"/>
                    <w:color w:val="000000"/>
                    <w:sz w:val="22"/>
                    <w:szCs w:val="22"/>
                    <w:lang w:val="es-MX" w:eastAsia="es-MX"/>
                  </w:rPr>
                </w:rPrChange>
              </w:rPr>
            </w:pPr>
            <w:ins w:id="4757" w:author="Erlie Hasam Morfin Zavalza" w:date="2014-11-22T23:27:00Z">
              <w:r w:rsidRPr="004324D6">
                <w:rPr>
                  <w:rFonts w:ascii="Calibri" w:hAnsi="Calibri"/>
                  <w:color w:val="000000"/>
                  <w:sz w:val="16"/>
                  <w:szCs w:val="22"/>
                  <w:lang w:val="es-MX" w:eastAsia="es-MX"/>
                  <w:rPrChange w:id="4758" w:author="Erlie Hasam Morfin Zavalza" w:date="2014-11-22T23:38:00Z">
                    <w:rPr>
                      <w:rFonts w:ascii="Calibri" w:hAnsi="Calibri"/>
                      <w:color w:val="000000"/>
                      <w:sz w:val="22"/>
                      <w:szCs w:val="22"/>
                      <w:lang w:val="es-MX" w:eastAsia="es-MX"/>
                    </w:rPr>
                  </w:rPrChange>
                </w:rPr>
                <w:t>$258,000.00</w:t>
              </w:r>
            </w:ins>
          </w:p>
        </w:tc>
        <w:tc>
          <w:tcPr>
            <w:tcW w:w="1134" w:type="dxa"/>
            <w:tcBorders>
              <w:top w:val="nil"/>
              <w:left w:val="nil"/>
              <w:bottom w:val="single" w:sz="4" w:space="0" w:color="auto"/>
              <w:right w:val="single" w:sz="4" w:space="0" w:color="auto"/>
            </w:tcBorders>
            <w:shd w:val="clear" w:color="000000" w:fill="92D050"/>
            <w:noWrap/>
            <w:vAlign w:val="bottom"/>
            <w:hideMark/>
            <w:tcPrChange w:id="4759" w:author="Erlie Hasam Morfin Zavalza" w:date="2014-11-22T23:38:00Z">
              <w:tcPr>
                <w:tcW w:w="0" w:type="auto"/>
                <w:tcBorders>
                  <w:top w:val="nil"/>
                  <w:left w:val="nil"/>
                  <w:bottom w:val="single" w:sz="4" w:space="0" w:color="auto"/>
                  <w:right w:val="single" w:sz="4" w:space="0" w:color="auto"/>
                </w:tcBorders>
                <w:shd w:val="clear" w:color="000000" w:fill="92D050"/>
                <w:noWrap/>
                <w:vAlign w:val="bottom"/>
                <w:hideMark/>
              </w:tcPr>
            </w:tcPrChange>
          </w:tcPr>
          <w:p w14:paraId="7841C643" w14:textId="77777777" w:rsidR="00B3754B" w:rsidRPr="004324D6" w:rsidRDefault="00B3754B" w:rsidP="00B3754B">
            <w:pPr>
              <w:jc w:val="left"/>
              <w:rPr>
                <w:ins w:id="4760" w:author="Erlie Hasam Morfin Zavalza" w:date="2014-11-22T23:27:00Z"/>
                <w:rFonts w:ascii="Calibri" w:hAnsi="Calibri"/>
                <w:color w:val="000000"/>
                <w:sz w:val="16"/>
                <w:szCs w:val="22"/>
                <w:lang w:val="es-MX" w:eastAsia="es-MX"/>
                <w:rPrChange w:id="4761" w:author="Erlie Hasam Morfin Zavalza" w:date="2014-11-22T23:38:00Z">
                  <w:rPr>
                    <w:ins w:id="4762" w:author="Erlie Hasam Morfin Zavalza" w:date="2014-11-22T23:27:00Z"/>
                    <w:rFonts w:ascii="Calibri" w:hAnsi="Calibri"/>
                    <w:color w:val="000000"/>
                    <w:sz w:val="22"/>
                    <w:szCs w:val="22"/>
                    <w:lang w:val="es-MX" w:eastAsia="es-MX"/>
                  </w:rPr>
                </w:rPrChange>
              </w:rPr>
            </w:pPr>
            <w:ins w:id="4763" w:author="Erlie Hasam Morfin Zavalza" w:date="2014-11-22T23:27:00Z">
              <w:r w:rsidRPr="004324D6">
                <w:rPr>
                  <w:rFonts w:ascii="Calibri" w:hAnsi="Calibri"/>
                  <w:color w:val="000000"/>
                  <w:sz w:val="16"/>
                  <w:szCs w:val="22"/>
                  <w:lang w:val="es-MX" w:eastAsia="es-MX"/>
                  <w:rPrChange w:id="4764" w:author="Erlie Hasam Morfin Zavalza" w:date="2014-11-22T23:38:00Z">
                    <w:rPr>
                      <w:rFonts w:ascii="Calibri" w:hAnsi="Calibri"/>
                      <w:color w:val="000000"/>
                      <w:sz w:val="22"/>
                      <w:szCs w:val="22"/>
                      <w:lang w:val="es-MX" w:eastAsia="es-MX"/>
                    </w:rPr>
                  </w:rPrChange>
                </w:rPr>
                <w:t>$260,000.00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765" w:author="Erlie Hasam Morfin Zavalza" w:date="2014-11-22T23:38:00Z">
              <w:tcPr>
                <w:tcW w:w="0" w:type="auto"/>
                <w:tcBorders>
                  <w:top w:val="nil"/>
                  <w:left w:val="nil"/>
                  <w:bottom w:val="single" w:sz="4" w:space="0" w:color="auto"/>
                  <w:right w:val="single" w:sz="4" w:space="0" w:color="auto"/>
                </w:tcBorders>
                <w:shd w:val="clear" w:color="000000" w:fill="92D050"/>
                <w:noWrap/>
                <w:vAlign w:val="bottom"/>
                <w:hideMark/>
              </w:tcPr>
            </w:tcPrChange>
          </w:tcPr>
          <w:p w14:paraId="0E5FEE48" w14:textId="77777777" w:rsidR="00B3754B" w:rsidRPr="004324D6" w:rsidRDefault="00B3754B" w:rsidP="00B3754B">
            <w:pPr>
              <w:jc w:val="left"/>
              <w:rPr>
                <w:ins w:id="4766" w:author="Erlie Hasam Morfin Zavalza" w:date="2014-11-22T23:27:00Z"/>
                <w:rFonts w:ascii="Calibri" w:hAnsi="Calibri"/>
                <w:color w:val="000000"/>
                <w:sz w:val="16"/>
                <w:szCs w:val="22"/>
                <w:lang w:val="es-MX" w:eastAsia="es-MX"/>
                <w:rPrChange w:id="4767" w:author="Erlie Hasam Morfin Zavalza" w:date="2014-11-22T23:38:00Z">
                  <w:rPr>
                    <w:ins w:id="4768" w:author="Erlie Hasam Morfin Zavalza" w:date="2014-11-22T23:27:00Z"/>
                    <w:rFonts w:ascii="Calibri" w:hAnsi="Calibri"/>
                    <w:color w:val="000000"/>
                    <w:sz w:val="22"/>
                    <w:szCs w:val="22"/>
                    <w:lang w:val="es-MX" w:eastAsia="es-MX"/>
                  </w:rPr>
                </w:rPrChange>
              </w:rPr>
            </w:pPr>
            <w:ins w:id="4769" w:author="Erlie Hasam Morfin Zavalza" w:date="2014-11-22T23:27:00Z">
              <w:r w:rsidRPr="004324D6">
                <w:rPr>
                  <w:rFonts w:ascii="Calibri" w:hAnsi="Calibri"/>
                  <w:color w:val="000000"/>
                  <w:sz w:val="16"/>
                  <w:szCs w:val="22"/>
                  <w:lang w:val="es-MX" w:eastAsia="es-MX"/>
                  <w:rPrChange w:id="4770" w:author="Erlie Hasam Morfin Zavalza" w:date="2014-11-22T23:38:00Z">
                    <w:rPr>
                      <w:rFonts w:ascii="Calibri" w:hAnsi="Calibri"/>
                      <w:color w:val="000000"/>
                      <w:sz w:val="22"/>
                      <w:szCs w:val="22"/>
                      <w:lang w:val="es-MX" w:eastAsia="es-MX"/>
                    </w:rPr>
                  </w:rPrChange>
                </w:rPr>
                <w:t>$263,000.00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771" w:author="Erlie Hasam Morfin Zavalza" w:date="2014-11-22T23:38:00Z">
              <w:tcPr>
                <w:tcW w:w="0" w:type="auto"/>
                <w:tcBorders>
                  <w:top w:val="nil"/>
                  <w:left w:val="nil"/>
                  <w:bottom w:val="single" w:sz="4" w:space="0" w:color="auto"/>
                  <w:right w:val="single" w:sz="4" w:space="0" w:color="auto"/>
                </w:tcBorders>
                <w:shd w:val="clear" w:color="000000" w:fill="92D050"/>
                <w:noWrap/>
                <w:vAlign w:val="bottom"/>
                <w:hideMark/>
              </w:tcPr>
            </w:tcPrChange>
          </w:tcPr>
          <w:p w14:paraId="1144F00A" w14:textId="77777777" w:rsidR="00B3754B" w:rsidRPr="004324D6" w:rsidRDefault="00B3754B" w:rsidP="00B3754B">
            <w:pPr>
              <w:jc w:val="left"/>
              <w:rPr>
                <w:ins w:id="4772" w:author="Erlie Hasam Morfin Zavalza" w:date="2014-11-22T23:27:00Z"/>
                <w:rFonts w:ascii="Calibri" w:hAnsi="Calibri"/>
                <w:color w:val="000000"/>
                <w:sz w:val="16"/>
                <w:szCs w:val="22"/>
                <w:lang w:val="es-MX" w:eastAsia="es-MX"/>
                <w:rPrChange w:id="4773" w:author="Erlie Hasam Morfin Zavalza" w:date="2014-11-22T23:38:00Z">
                  <w:rPr>
                    <w:ins w:id="4774" w:author="Erlie Hasam Morfin Zavalza" w:date="2014-11-22T23:27:00Z"/>
                    <w:rFonts w:ascii="Calibri" w:hAnsi="Calibri"/>
                    <w:color w:val="000000"/>
                    <w:sz w:val="22"/>
                    <w:szCs w:val="22"/>
                    <w:lang w:val="es-MX" w:eastAsia="es-MX"/>
                  </w:rPr>
                </w:rPrChange>
              </w:rPr>
            </w:pPr>
            <w:ins w:id="4775" w:author="Erlie Hasam Morfin Zavalza" w:date="2014-11-22T23:27:00Z">
              <w:r w:rsidRPr="004324D6">
                <w:rPr>
                  <w:rFonts w:ascii="Calibri" w:hAnsi="Calibri"/>
                  <w:color w:val="000000"/>
                  <w:sz w:val="16"/>
                  <w:szCs w:val="22"/>
                  <w:lang w:val="es-MX" w:eastAsia="es-MX"/>
                  <w:rPrChange w:id="4776" w:author="Erlie Hasam Morfin Zavalza" w:date="2014-11-22T23:38:00Z">
                    <w:rPr>
                      <w:rFonts w:ascii="Calibri" w:hAnsi="Calibri"/>
                      <w:color w:val="000000"/>
                      <w:sz w:val="22"/>
                      <w:szCs w:val="22"/>
                      <w:lang w:val="es-MX" w:eastAsia="es-MX"/>
                    </w:rPr>
                  </w:rPrChange>
                </w:rPr>
                <w:t>$265,000.00</w:t>
              </w:r>
            </w:ins>
          </w:p>
        </w:tc>
      </w:tr>
      <w:tr w:rsidR="00B3754B" w:rsidRPr="004324D6" w14:paraId="37DF9703" w14:textId="77777777" w:rsidTr="00B3754B">
        <w:tblPrEx>
          <w:tblW w:w="9493" w:type="dxa"/>
          <w:tblLayout w:type="fixed"/>
          <w:tblCellMar>
            <w:left w:w="70" w:type="dxa"/>
            <w:right w:w="70" w:type="dxa"/>
          </w:tblCellMar>
          <w:tblPrExChange w:id="4777" w:author="Erlie Hasam Morfin Zavalza" w:date="2014-11-22T23:29:00Z">
            <w:tblPrEx>
              <w:tblW w:w="0" w:type="auto"/>
              <w:tblLayout w:type="fixed"/>
              <w:tblCellMar>
                <w:left w:w="70" w:type="dxa"/>
                <w:right w:w="70" w:type="dxa"/>
              </w:tblCellMar>
            </w:tblPrEx>
          </w:tblPrExChange>
        </w:tblPrEx>
        <w:trPr>
          <w:trHeight w:val="300"/>
          <w:ins w:id="4778" w:author="Erlie Hasam Morfin Zavalza" w:date="2014-11-22T23:27:00Z"/>
          <w:trPrChange w:id="4779"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780"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0F809652" w14:textId="77777777" w:rsidR="00B3754B" w:rsidRPr="004324D6" w:rsidRDefault="00B3754B" w:rsidP="00B3754B">
            <w:pPr>
              <w:jc w:val="left"/>
              <w:rPr>
                <w:ins w:id="4781" w:author="Erlie Hasam Morfin Zavalza" w:date="2014-11-22T23:27:00Z"/>
                <w:rFonts w:ascii="Calibri" w:hAnsi="Calibri"/>
                <w:color w:val="000000"/>
                <w:sz w:val="16"/>
                <w:szCs w:val="22"/>
                <w:lang w:val="es-MX" w:eastAsia="es-MX"/>
                <w:rPrChange w:id="4782" w:author="Erlie Hasam Morfin Zavalza" w:date="2014-11-22T23:38:00Z">
                  <w:rPr>
                    <w:ins w:id="4783" w:author="Erlie Hasam Morfin Zavalza" w:date="2014-11-22T23:27:00Z"/>
                    <w:rFonts w:ascii="Calibri" w:hAnsi="Calibri"/>
                    <w:color w:val="000000"/>
                    <w:sz w:val="22"/>
                    <w:szCs w:val="22"/>
                    <w:lang w:val="es-MX" w:eastAsia="es-MX"/>
                  </w:rPr>
                </w:rPrChange>
              </w:rPr>
            </w:pPr>
            <w:ins w:id="4784" w:author="Erlie Hasam Morfin Zavalza" w:date="2014-11-22T23:27:00Z">
              <w:r w:rsidRPr="004324D6">
                <w:rPr>
                  <w:rFonts w:ascii="Calibri" w:hAnsi="Calibri"/>
                  <w:color w:val="000000"/>
                  <w:sz w:val="16"/>
                  <w:szCs w:val="22"/>
                  <w:lang w:val="es-MX" w:eastAsia="es-MX"/>
                  <w:rPrChange w:id="4785" w:author="Erlie Hasam Morfin Zavalza" w:date="2014-11-22T23:38:00Z">
                    <w:rPr>
                      <w:rFonts w:ascii="Calibri" w:hAnsi="Calibri"/>
                      <w:color w:val="000000"/>
                      <w:sz w:val="22"/>
                      <w:szCs w:val="22"/>
                      <w:lang w:val="es-MX" w:eastAsia="es-MX"/>
                    </w:rPr>
                  </w:rPrChange>
                </w:rPr>
                <w:t>Repartidor</w:t>
              </w:r>
            </w:ins>
          </w:p>
        </w:tc>
        <w:tc>
          <w:tcPr>
            <w:tcW w:w="1391" w:type="dxa"/>
            <w:tcBorders>
              <w:top w:val="nil"/>
              <w:left w:val="nil"/>
              <w:bottom w:val="single" w:sz="4" w:space="0" w:color="auto"/>
              <w:right w:val="single" w:sz="4" w:space="0" w:color="auto"/>
            </w:tcBorders>
            <w:shd w:val="clear" w:color="000000" w:fill="92D050"/>
            <w:noWrap/>
            <w:vAlign w:val="bottom"/>
            <w:hideMark/>
            <w:tcPrChange w:id="4786"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3138408" w14:textId="77777777" w:rsidR="00B3754B" w:rsidRPr="004324D6" w:rsidRDefault="00B3754B" w:rsidP="00B3754B">
            <w:pPr>
              <w:jc w:val="left"/>
              <w:rPr>
                <w:ins w:id="4787" w:author="Erlie Hasam Morfin Zavalza" w:date="2014-11-22T23:27:00Z"/>
                <w:rFonts w:ascii="Calibri" w:hAnsi="Calibri"/>
                <w:color w:val="000000"/>
                <w:sz w:val="16"/>
                <w:szCs w:val="22"/>
                <w:lang w:val="es-MX" w:eastAsia="es-MX"/>
                <w:rPrChange w:id="4788" w:author="Erlie Hasam Morfin Zavalza" w:date="2014-11-22T23:38:00Z">
                  <w:rPr>
                    <w:ins w:id="4789" w:author="Erlie Hasam Morfin Zavalza" w:date="2014-11-22T23:27:00Z"/>
                    <w:rFonts w:ascii="Calibri" w:hAnsi="Calibri"/>
                    <w:color w:val="000000"/>
                    <w:sz w:val="22"/>
                    <w:szCs w:val="22"/>
                    <w:lang w:val="es-MX" w:eastAsia="es-MX"/>
                  </w:rPr>
                </w:rPrChange>
              </w:rPr>
            </w:pPr>
            <w:ins w:id="4790" w:author="Erlie Hasam Morfin Zavalza" w:date="2014-11-22T23:27:00Z">
              <w:r w:rsidRPr="004324D6">
                <w:rPr>
                  <w:rFonts w:ascii="Calibri" w:hAnsi="Calibri"/>
                  <w:color w:val="000000"/>
                  <w:sz w:val="16"/>
                  <w:szCs w:val="22"/>
                  <w:lang w:val="es-MX" w:eastAsia="es-MX"/>
                  <w:rPrChange w:id="4791" w:author="Erlie Hasam Morfin Zavalza" w:date="2014-11-22T23:38:00Z">
                    <w:rPr>
                      <w:rFonts w:ascii="Calibri" w:hAnsi="Calibri"/>
                      <w:color w:val="000000"/>
                      <w:sz w:val="22"/>
                      <w:szCs w:val="22"/>
                      <w:lang w:val="es-MX" w:eastAsia="es-MX"/>
                    </w:rPr>
                  </w:rPrChange>
                </w:rPr>
                <w:t>$960,000.00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792"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EBD023F" w14:textId="77777777" w:rsidR="00B3754B" w:rsidRPr="004324D6" w:rsidRDefault="00B3754B" w:rsidP="00B3754B">
            <w:pPr>
              <w:jc w:val="left"/>
              <w:rPr>
                <w:ins w:id="4793" w:author="Erlie Hasam Morfin Zavalza" w:date="2014-11-22T23:27:00Z"/>
                <w:rFonts w:ascii="Calibri" w:hAnsi="Calibri"/>
                <w:color w:val="000000"/>
                <w:sz w:val="16"/>
                <w:szCs w:val="22"/>
                <w:lang w:val="es-MX" w:eastAsia="es-MX"/>
                <w:rPrChange w:id="4794" w:author="Erlie Hasam Morfin Zavalza" w:date="2014-11-22T23:38:00Z">
                  <w:rPr>
                    <w:ins w:id="4795" w:author="Erlie Hasam Morfin Zavalza" w:date="2014-11-22T23:27:00Z"/>
                    <w:rFonts w:ascii="Calibri" w:hAnsi="Calibri"/>
                    <w:color w:val="000000"/>
                    <w:sz w:val="22"/>
                    <w:szCs w:val="22"/>
                    <w:lang w:val="es-MX" w:eastAsia="es-MX"/>
                  </w:rPr>
                </w:rPrChange>
              </w:rPr>
            </w:pPr>
            <w:ins w:id="4796" w:author="Erlie Hasam Morfin Zavalza" w:date="2014-11-22T23:27:00Z">
              <w:r w:rsidRPr="004324D6">
                <w:rPr>
                  <w:rFonts w:ascii="Calibri" w:hAnsi="Calibri"/>
                  <w:color w:val="000000"/>
                  <w:sz w:val="16"/>
                  <w:szCs w:val="22"/>
                  <w:lang w:val="es-MX" w:eastAsia="es-MX"/>
                  <w:rPrChange w:id="4797" w:author="Erlie Hasam Morfin Zavalza" w:date="2014-11-22T23:38:00Z">
                    <w:rPr>
                      <w:rFonts w:ascii="Calibri" w:hAnsi="Calibri"/>
                      <w:color w:val="000000"/>
                      <w:sz w:val="22"/>
                      <w:szCs w:val="22"/>
                      <w:lang w:val="es-MX" w:eastAsia="es-MX"/>
                    </w:rPr>
                  </w:rPrChange>
                </w:rPr>
                <w:t>$965,000.00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798"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40BEE79" w14:textId="77777777" w:rsidR="00B3754B" w:rsidRPr="004324D6" w:rsidRDefault="00B3754B" w:rsidP="00B3754B">
            <w:pPr>
              <w:jc w:val="left"/>
              <w:rPr>
                <w:ins w:id="4799" w:author="Erlie Hasam Morfin Zavalza" w:date="2014-11-22T23:27:00Z"/>
                <w:rFonts w:ascii="Calibri" w:hAnsi="Calibri"/>
                <w:color w:val="000000"/>
                <w:sz w:val="16"/>
                <w:szCs w:val="22"/>
                <w:lang w:val="es-MX" w:eastAsia="es-MX"/>
                <w:rPrChange w:id="4800" w:author="Erlie Hasam Morfin Zavalza" w:date="2014-11-22T23:38:00Z">
                  <w:rPr>
                    <w:ins w:id="4801" w:author="Erlie Hasam Morfin Zavalza" w:date="2014-11-22T23:27:00Z"/>
                    <w:rFonts w:ascii="Calibri" w:hAnsi="Calibri"/>
                    <w:color w:val="000000"/>
                    <w:sz w:val="22"/>
                    <w:szCs w:val="22"/>
                    <w:lang w:val="es-MX" w:eastAsia="es-MX"/>
                  </w:rPr>
                </w:rPrChange>
              </w:rPr>
            </w:pPr>
            <w:ins w:id="4802" w:author="Erlie Hasam Morfin Zavalza" w:date="2014-11-22T23:27:00Z">
              <w:r w:rsidRPr="004324D6">
                <w:rPr>
                  <w:rFonts w:ascii="Calibri" w:hAnsi="Calibri"/>
                  <w:color w:val="000000"/>
                  <w:sz w:val="16"/>
                  <w:szCs w:val="22"/>
                  <w:lang w:val="es-MX" w:eastAsia="es-MX"/>
                  <w:rPrChange w:id="4803" w:author="Erlie Hasam Morfin Zavalza" w:date="2014-11-22T23:38:00Z">
                    <w:rPr>
                      <w:rFonts w:ascii="Calibri" w:hAnsi="Calibri"/>
                      <w:color w:val="000000"/>
                      <w:sz w:val="22"/>
                      <w:szCs w:val="22"/>
                      <w:lang w:val="es-MX" w:eastAsia="es-MX"/>
                    </w:rPr>
                  </w:rPrChange>
                </w:rPr>
                <w:t>$970,000.00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804"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78C86BA6" w14:textId="77777777" w:rsidR="00B3754B" w:rsidRPr="004324D6" w:rsidRDefault="00B3754B" w:rsidP="00B3754B">
            <w:pPr>
              <w:jc w:val="left"/>
              <w:rPr>
                <w:ins w:id="4805" w:author="Erlie Hasam Morfin Zavalza" w:date="2014-11-22T23:27:00Z"/>
                <w:rFonts w:ascii="Calibri" w:hAnsi="Calibri"/>
                <w:color w:val="000000"/>
                <w:sz w:val="16"/>
                <w:szCs w:val="22"/>
                <w:lang w:val="es-MX" w:eastAsia="es-MX"/>
                <w:rPrChange w:id="4806" w:author="Erlie Hasam Morfin Zavalza" w:date="2014-11-22T23:38:00Z">
                  <w:rPr>
                    <w:ins w:id="4807" w:author="Erlie Hasam Morfin Zavalza" w:date="2014-11-22T23:27:00Z"/>
                    <w:rFonts w:ascii="Calibri" w:hAnsi="Calibri"/>
                    <w:color w:val="000000"/>
                    <w:sz w:val="22"/>
                    <w:szCs w:val="22"/>
                    <w:lang w:val="es-MX" w:eastAsia="es-MX"/>
                  </w:rPr>
                </w:rPrChange>
              </w:rPr>
            </w:pPr>
            <w:ins w:id="4808" w:author="Erlie Hasam Morfin Zavalza" w:date="2014-11-22T23:27:00Z">
              <w:r w:rsidRPr="004324D6">
                <w:rPr>
                  <w:rFonts w:ascii="Calibri" w:hAnsi="Calibri"/>
                  <w:color w:val="000000"/>
                  <w:sz w:val="16"/>
                  <w:szCs w:val="22"/>
                  <w:lang w:val="es-MX" w:eastAsia="es-MX"/>
                  <w:rPrChange w:id="4809" w:author="Erlie Hasam Morfin Zavalza" w:date="2014-11-22T23:38:00Z">
                    <w:rPr>
                      <w:rFonts w:ascii="Calibri" w:hAnsi="Calibri"/>
                      <w:color w:val="000000"/>
                      <w:sz w:val="22"/>
                      <w:szCs w:val="22"/>
                      <w:lang w:val="es-MX" w:eastAsia="es-MX"/>
                    </w:rPr>
                  </w:rPrChange>
                </w:rPr>
                <w:t>$975,000.00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810"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BD6BB63" w14:textId="77777777" w:rsidR="00B3754B" w:rsidRPr="004324D6" w:rsidRDefault="00B3754B" w:rsidP="00B3754B">
            <w:pPr>
              <w:jc w:val="left"/>
              <w:rPr>
                <w:ins w:id="4811" w:author="Erlie Hasam Morfin Zavalza" w:date="2014-11-22T23:27:00Z"/>
                <w:rFonts w:ascii="Calibri" w:hAnsi="Calibri"/>
                <w:color w:val="000000"/>
                <w:sz w:val="16"/>
                <w:szCs w:val="22"/>
                <w:lang w:val="es-MX" w:eastAsia="es-MX"/>
                <w:rPrChange w:id="4812" w:author="Erlie Hasam Morfin Zavalza" w:date="2014-11-22T23:38:00Z">
                  <w:rPr>
                    <w:ins w:id="4813" w:author="Erlie Hasam Morfin Zavalza" w:date="2014-11-22T23:27:00Z"/>
                    <w:rFonts w:ascii="Calibri" w:hAnsi="Calibri"/>
                    <w:color w:val="000000"/>
                    <w:sz w:val="22"/>
                    <w:szCs w:val="22"/>
                    <w:lang w:val="es-MX" w:eastAsia="es-MX"/>
                  </w:rPr>
                </w:rPrChange>
              </w:rPr>
            </w:pPr>
            <w:ins w:id="4814" w:author="Erlie Hasam Morfin Zavalza" w:date="2014-11-22T23:27:00Z">
              <w:r w:rsidRPr="004324D6">
                <w:rPr>
                  <w:rFonts w:ascii="Calibri" w:hAnsi="Calibri"/>
                  <w:color w:val="000000"/>
                  <w:sz w:val="16"/>
                  <w:szCs w:val="22"/>
                  <w:lang w:val="es-MX" w:eastAsia="es-MX"/>
                  <w:rPrChange w:id="4815" w:author="Erlie Hasam Morfin Zavalza" w:date="2014-11-22T23:38:00Z">
                    <w:rPr>
                      <w:rFonts w:ascii="Calibri" w:hAnsi="Calibri"/>
                      <w:color w:val="000000"/>
                      <w:sz w:val="22"/>
                      <w:szCs w:val="22"/>
                      <w:lang w:val="es-MX" w:eastAsia="es-MX"/>
                    </w:rPr>
                  </w:rPrChange>
                </w:rPr>
                <w:t>$980,000.00</w:t>
              </w:r>
            </w:ins>
          </w:p>
        </w:tc>
      </w:tr>
      <w:tr w:rsidR="00B3754B" w:rsidRPr="004324D6" w14:paraId="165C82BD" w14:textId="77777777" w:rsidTr="00B3754B">
        <w:tblPrEx>
          <w:tblW w:w="9493" w:type="dxa"/>
          <w:tblLayout w:type="fixed"/>
          <w:tblCellMar>
            <w:left w:w="70" w:type="dxa"/>
            <w:right w:w="70" w:type="dxa"/>
          </w:tblCellMar>
          <w:tblPrExChange w:id="4816" w:author="Erlie Hasam Morfin Zavalza" w:date="2014-11-22T23:29:00Z">
            <w:tblPrEx>
              <w:tblW w:w="0" w:type="auto"/>
              <w:tblLayout w:type="fixed"/>
              <w:tblCellMar>
                <w:left w:w="70" w:type="dxa"/>
                <w:right w:w="70" w:type="dxa"/>
              </w:tblCellMar>
            </w:tblPrEx>
          </w:tblPrExChange>
        </w:tblPrEx>
        <w:trPr>
          <w:trHeight w:val="300"/>
          <w:ins w:id="4817" w:author="Erlie Hasam Morfin Zavalza" w:date="2014-11-22T23:27:00Z"/>
          <w:trPrChange w:id="4818"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819"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17B123F6" w14:textId="77777777" w:rsidR="00B3754B" w:rsidRPr="004324D6" w:rsidRDefault="00B3754B" w:rsidP="00B3754B">
            <w:pPr>
              <w:jc w:val="left"/>
              <w:rPr>
                <w:ins w:id="4820" w:author="Erlie Hasam Morfin Zavalza" w:date="2014-11-22T23:27:00Z"/>
                <w:rFonts w:ascii="Calibri" w:hAnsi="Calibri"/>
                <w:color w:val="000000"/>
                <w:sz w:val="16"/>
                <w:szCs w:val="22"/>
                <w:lang w:val="es-MX" w:eastAsia="es-MX"/>
                <w:rPrChange w:id="4821" w:author="Erlie Hasam Morfin Zavalza" w:date="2014-11-22T23:38:00Z">
                  <w:rPr>
                    <w:ins w:id="4822" w:author="Erlie Hasam Morfin Zavalza" w:date="2014-11-22T23:27:00Z"/>
                    <w:rFonts w:ascii="Calibri" w:hAnsi="Calibri"/>
                    <w:color w:val="000000"/>
                    <w:sz w:val="22"/>
                    <w:szCs w:val="22"/>
                    <w:lang w:val="es-MX" w:eastAsia="es-MX"/>
                  </w:rPr>
                </w:rPrChange>
              </w:rPr>
            </w:pPr>
            <w:ins w:id="4823" w:author="Erlie Hasam Morfin Zavalza" w:date="2014-11-22T23:27:00Z">
              <w:r w:rsidRPr="004324D6">
                <w:rPr>
                  <w:rFonts w:ascii="Calibri" w:hAnsi="Calibri"/>
                  <w:color w:val="000000"/>
                  <w:sz w:val="16"/>
                  <w:szCs w:val="22"/>
                  <w:lang w:val="es-MX" w:eastAsia="es-MX"/>
                  <w:rPrChange w:id="4824" w:author="Erlie Hasam Morfin Zavalza" w:date="2014-11-22T23:38:00Z">
                    <w:rPr>
                      <w:rFonts w:ascii="Calibri" w:hAnsi="Calibri"/>
                      <w:color w:val="000000"/>
                      <w:sz w:val="22"/>
                      <w:szCs w:val="22"/>
                      <w:lang w:val="es-MX" w:eastAsia="es-MX"/>
                    </w:rPr>
                  </w:rPrChange>
                </w:rPr>
                <w:t>Publicidad  y Promociones</w:t>
              </w:r>
            </w:ins>
          </w:p>
        </w:tc>
        <w:tc>
          <w:tcPr>
            <w:tcW w:w="1391" w:type="dxa"/>
            <w:tcBorders>
              <w:top w:val="nil"/>
              <w:left w:val="nil"/>
              <w:bottom w:val="single" w:sz="4" w:space="0" w:color="auto"/>
              <w:right w:val="single" w:sz="4" w:space="0" w:color="auto"/>
            </w:tcBorders>
            <w:shd w:val="clear" w:color="000000" w:fill="92D050"/>
            <w:noWrap/>
            <w:vAlign w:val="bottom"/>
            <w:hideMark/>
            <w:tcPrChange w:id="4825"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01BD4DFE" w14:textId="77777777" w:rsidR="00B3754B" w:rsidRPr="004324D6" w:rsidRDefault="00B3754B" w:rsidP="00B3754B">
            <w:pPr>
              <w:jc w:val="left"/>
              <w:rPr>
                <w:ins w:id="4826" w:author="Erlie Hasam Morfin Zavalza" w:date="2014-11-22T23:27:00Z"/>
                <w:rFonts w:ascii="Calibri" w:hAnsi="Calibri"/>
                <w:color w:val="000000"/>
                <w:sz w:val="16"/>
                <w:szCs w:val="22"/>
                <w:lang w:val="es-MX" w:eastAsia="es-MX"/>
                <w:rPrChange w:id="4827" w:author="Erlie Hasam Morfin Zavalza" w:date="2014-11-22T23:38:00Z">
                  <w:rPr>
                    <w:ins w:id="4828" w:author="Erlie Hasam Morfin Zavalza" w:date="2014-11-22T23:27:00Z"/>
                    <w:rFonts w:ascii="Calibri" w:hAnsi="Calibri"/>
                    <w:color w:val="000000"/>
                    <w:sz w:val="22"/>
                    <w:szCs w:val="22"/>
                    <w:lang w:val="es-MX" w:eastAsia="es-MX"/>
                  </w:rPr>
                </w:rPrChange>
              </w:rPr>
            </w:pPr>
            <w:ins w:id="4829" w:author="Erlie Hasam Morfin Zavalza" w:date="2014-11-22T23:27:00Z">
              <w:r w:rsidRPr="004324D6">
                <w:rPr>
                  <w:rFonts w:ascii="Calibri" w:hAnsi="Calibri"/>
                  <w:color w:val="000000"/>
                  <w:sz w:val="16"/>
                  <w:szCs w:val="22"/>
                  <w:lang w:val="es-MX" w:eastAsia="es-MX"/>
                  <w:rPrChange w:id="4830" w:author="Erlie Hasam Morfin Zavalza" w:date="2014-11-22T23:38:00Z">
                    <w:rPr>
                      <w:rFonts w:ascii="Calibri" w:hAnsi="Calibri"/>
                      <w:color w:val="000000"/>
                      <w:sz w:val="22"/>
                      <w:szCs w:val="22"/>
                      <w:lang w:val="es-MX" w:eastAsia="es-MX"/>
                    </w:rPr>
                  </w:rPrChange>
                </w:rPr>
                <w:t>$540,000.00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831"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665B089" w14:textId="77777777" w:rsidR="00B3754B" w:rsidRPr="004324D6" w:rsidRDefault="00B3754B" w:rsidP="00B3754B">
            <w:pPr>
              <w:jc w:val="left"/>
              <w:rPr>
                <w:ins w:id="4832" w:author="Erlie Hasam Morfin Zavalza" w:date="2014-11-22T23:27:00Z"/>
                <w:rFonts w:ascii="Calibri" w:hAnsi="Calibri"/>
                <w:color w:val="000000"/>
                <w:sz w:val="16"/>
                <w:szCs w:val="22"/>
                <w:lang w:val="es-MX" w:eastAsia="es-MX"/>
                <w:rPrChange w:id="4833" w:author="Erlie Hasam Morfin Zavalza" w:date="2014-11-22T23:38:00Z">
                  <w:rPr>
                    <w:ins w:id="4834" w:author="Erlie Hasam Morfin Zavalza" w:date="2014-11-22T23:27:00Z"/>
                    <w:rFonts w:ascii="Calibri" w:hAnsi="Calibri"/>
                    <w:color w:val="000000"/>
                    <w:sz w:val="22"/>
                    <w:szCs w:val="22"/>
                    <w:lang w:val="es-MX" w:eastAsia="es-MX"/>
                  </w:rPr>
                </w:rPrChange>
              </w:rPr>
            </w:pPr>
            <w:ins w:id="4835" w:author="Erlie Hasam Morfin Zavalza" w:date="2014-11-22T23:27:00Z">
              <w:r w:rsidRPr="004324D6">
                <w:rPr>
                  <w:rFonts w:ascii="Calibri" w:hAnsi="Calibri"/>
                  <w:color w:val="000000"/>
                  <w:sz w:val="16"/>
                  <w:szCs w:val="22"/>
                  <w:lang w:val="es-MX" w:eastAsia="es-MX"/>
                  <w:rPrChange w:id="4836" w:author="Erlie Hasam Morfin Zavalza" w:date="2014-11-22T23:38:00Z">
                    <w:rPr>
                      <w:rFonts w:ascii="Calibri" w:hAnsi="Calibri"/>
                      <w:color w:val="000000"/>
                      <w:sz w:val="22"/>
                      <w:szCs w:val="22"/>
                      <w:lang w:val="es-MX" w:eastAsia="es-MX"/>
                    </w:rPr>
                  </w:rPrChange>
                </w:rPr>
                <w:t>$500,000.00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837"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6325882" w14:textId="77777777" w:rsidR="00B3754B" w:rsidRPr="004324D6" w:rsidRDefault="00B3754B" w:rsidP="00B3754B">
            <w:pPr>
              <w:jc w:val="left"/>
              <w:rPr>
                <w:ins w:id="4838" w:author="Erlie Hasam Morfin Zavalza" w:date="2014-11-22T23:27:00Z"/>
                <w:rFonts w:ascii="Calibri" w:hAnsi="Calibri"/>
                <w:color w:val="000000"/>
                <w:sz w:val="16"/>
                <w:szCs w:val="22"/>
                <w:lang w:val="es-MX" w:eastAsia="es-MX"/>
                <w:rPrChange w:id="4839" w:author="Erlie Hasam Morfin Zavalza" w:date="2014-11-22T23:38:00Z">
                  <w:rPr>
                    <w:ins w:id="4840" w:author="Erlie Hasam Morfin Zavalza" w:date="2014-11-22T23:27:00Z"/>
                    <w:rFonts w:ascii="Calibri" w:hAnsi="Calibri"/>
                    <w:color w:val="000000"/>
                    <w:sz w:val="22"/>
                    <w:szCs w:val="22"/>
                    <w:lang w:val="es-MX" w:eastAsia="es-MX"/>
                  </w:rPr>
                </w:rPrChange>
              </w:rPr>
            </w:pPr>
            <w:ins w:id="4841" w:author="Erlie Hasam Morfin Zavalza" w:date="2014-11-22T23:27:00Z">
              <w:r w:rsidRPr="004324D6">
                <w:rPr>
                  <w:rFonts w:ascii="Calibri" w:hAnsi="Calibri"/>
                  <w:color w:val="000000"/>
                  <w:sz w:val="16"/>
                  <w:szCs w:val="22"/>
                  <w:lang w:val="es-MX" w:eastAsia="es-MX"/>
                  <w:rPrChange w:id="4842" w:author="Erlie Hasam Morfin Zavalza" w:date="2014-11-22T23:38:00Z">
                    <w:rPr>
                      <w:rFonts w:ascii="Calibri" w:hAnsi="Calibri"/>
                      <w:color w:val="000000"/>
                      <w:sz w:val="22"/>
                      <w:szCs w:val="22"/>
                      <w:lang w:val="es-MX" w:eastAsia="es-MX"/>
                    </w:rPr>
                  </w:rPrChange>
                </w:rPr>
                <w:t>$450,000.00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843"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47A2A73" w14:textId="77777777" w:rsidR="00B3754B" w:rsidRPr="004324D6" w:rsidRDefault="00B3754B" w:rsidP="00B3754B">
            <w:pPr>
              <w:jc w:val="left"/>
              <w:rPr>
                <w:ins w:id="4844" w:author="Erlie Hasam Morfin Zavalza" w:date="2014-11-22T23:27:00Z"/>
                <w:rFonts w:ascii="Calibri" w:hAnsi="Calibri"/>
                <w:color w:val="000000"/>
                <w:sz w:val="16"/>
                <w:szCs w:val="22"/>
                <w:lang w:val="es-MX" w:eastAsia="es-MX"/>
                <w:rPrChange w:id="4845" w:author="Erlie Hasam Morfin Zavalza" w:date="2014-11-22T23:38:00Z">
                  <w:rPr>
                    <w:ins w:id="4846" w:author="Erlie Hasam Morfin Zavalza" w:date="2014-11-22T23:27:00Z"/>
                    <w:rFonts w:ascii="Calibri" w:hAnsi="Calibri"/>
                    <w:color w:val="000000"/>
                    <w:sz w:val="22"/>
                    <w:szCs w:val="22"/>
                    <w:lang w:val="es-MX" w:eastAsia="es-MX"/>
                  </w:rPr>
                </w:rPrChange>
              </w:rPr>
            </w:pPr>
            <w:ins w:id="4847" w:author="Erlie Hasam Morfin Zavalza" w:date="2014-11-22T23:27:00Z">
              <w:r w:rsidRPr="004324D6">
                <w:rPr>
                  <w:rFonts w:ascii="Calibri" w:hAnsi="Calibri"/>
                  <w:color w:val="000000"/>
                  <w:sz w:val="16"/>
                  <w:szCs w:val="22"/>
                  <w:lang w:val="es-MX" w:eastAsia="es-MX"/>
                  <w:rPrChange w:id="4848" w:author="Erlie Hasam Morfin Zavalza" w:date="2014-11-22T23:38:00Z">
                    <w:rPr>
                      <w:rFonts w:ascii="Calibri" w:hAnsi="Calibri"/>
                      <w:color w:val="000000"/>
                      <w:sz w:val="22"/>
                      <w:szCs w:val="22"/>
                      <w:lang w:val="es-MX" w:eastAsia="es-MX"/>
                    </w:rPr>
                  </w:rPrChange>
                </w:rPr>
                <w:t>$430,000.00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849"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7DBB5298" w14:textId="77777777" w:rsidR="00B3754B" w:rsidRPr="004324D6" w:rsidRDefault="00B3754B" w:rsidP="00B3754B">
            <w:pPr>
              <w:jc w:val="left"/>
              <w:rPr>
                <w:ins w:id="4850" w:author="Erlie Hasam Morfin Zavalza" w:date="2014-11-22T23:27:00Z"/>
                <w:rFonts w:ascii="Calibri" w:hAnsi="Calibri"/>
                <w:color w:val="000000"/>
                <w:sz w:val="16"/>
                <w:szCs w:val="22"/>
                <w:lang w:val="es-MX" w:eastAsia="es-MX"/>
                <w:rPrChange w:id="4851" w:author="Erlie Hasam Morfin Zavalza" w:date="2014-11-22T23:38:00Z">
                  <w:rPr>
                    <w:ins w:id="4852" w:author="Erlie Hasam Morfin Zavalza" w:date="2014-11-22T23:27:00Z"/>
                    <w:rFonts w:ascii="Calibri" w:hAnsi="Calibri"/>
                    <w:color w:val="000000"/>
                    <w:sz w:val="22"/>
                    <w:szCs w:val="22"/>
                    <w:lang w:val="es-MX" w:eastAsia="es-MX"/>
                  </w:rPr>
                </w:rPrChange>
              </w:rPr>
            </w:pPr>
            <w:ins w:id="4853" w:author="Erlie Hasam Morfin Zavalza" w:date="2014-11-22T23:27:00Z">
              <w:r w:rsidRPr="004324D6">
                <w:rPr>
                  <w:rFonts w:ascii="Calibri" w:hAnsi="Calibri"/>
                  <w:color w:val="000000"/>
                  <w:sz w:val="16"/>
                  <w:szCs w:val="22"/>
                  <w:lang w:val="es-MX" w:eastAsia="es-MX"/>
                  <w:rPrChange w:id="4854" w:author="Erlie Hasam Morfin Zavalza" w:date="2014-11-22T23:38:00Z">
                    <w:rPr>
                      <w:rFonts w:ascii="Calibri" w:hAnsi="Calibri"/>
                      <w:color w:val="000000"/>
                      <w:sz w:val="22"/>
                      <w:szCs w:val="22"/>
                      <w:lang w:val="es-MX" w:eastAsia="es-MX"/>
                    </w:rPr>
                  </w:rPrChange>
                </w:rPr>
                <w:t>$400,000.00</w:t>
              </w:r>
            </w:ins>
          </w:p>
        </w:tc>
      </w:tr>
      <w:tr w:rsidR="00B3754B" w:rsidRPr="004324D6" w14:paraId="2F4B4D03" w14:textId="77777777" w:rsidTr="00B3754B">
        <w:tblPrEx>
          <w:tblW w:w="9493" w:type="dxa"/>
          <w:tblLayout w:type="fixed"/>
          <w:tblCellMar>
            <w:left w:w="70" w:type="dxa"/>
            <w:right w:w="70" w:type="dxa"/>
          </w:tblCellMar>
          <w:tblPrExChange w:id="4855" w:author="Erlie Hasam Morfin Zavalza" w:date="2014-11-22T23:29:00Z">
            <w:tblPrEx>
              <w:tblW w:w="0" w:type="auto"/>
              <w:tblLayout w:type="fixed"/>
              <w:tblCellMar>
                <w:left w:w="70" w:type="dxa"/>
                <w:right w:w="70" w:type="dxa"/>
              </w:tblCellMar>
            </w:tblPrEx>
          </w:tblPrExChange>
        </w:tblPrEx>
        <w:trPr>
          <w:trHeight w:val="300"/>
          <w:ins w:id="4856" w:author="Erlie Hasam Morfin Zavalza" w:date="2014-11-22T23:27:00Z"/>
          <w:trPrChange w:id="4857"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858"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76104753" w14:textId="4D08420F" w:rsidR="00B3754B" w:rsidRPr="004324D6" w:rsidRDefault="00B3754B" w:rsidP="00B3754B">
            <w:pPr>
              <w:jc w:val="left"/>
              <w:rPr>
                <w:ins w:id="4859" w:author="Erlie Hasam Morfin Zavalza" w:date="2014-11-22T23:27:00Z"/>
                <w:rFonts w:ascii="Calibri" w:hAnsi="Calibri"/>
                <w:color w:val="000000"/>
                <w:sz w:val="16"/>
                <w:szCs w:val="22"/>
                <w:lang w:val="es-MX" w:eastAsia="es-MX"/>
                <w:rPrChange w:id="4860" w:author="Erlie Hasam Morfin Zavalza" w:date="2014-11-22T23:38:00Z">
                  <w:rPr>
                    <w:ins w:id="4861" w:author="Erlie Hasam Morfin Zavalza" w:date="2014-11-22T23:27:00Z"/>
                    <w:rFonts w:ascii="Calibri" w:hAnsi="Calibri"/>
                    <w:color w:val="000000"/>
                    <w:sz w:val="22"/>
                    <w:szCs w:val="22"/>
                    <w:lang w:val="es-MX" w:eastAsia="es-MX"/>
                  </w:rPr>
                </w:rPrChange>
              </w:rPr>
            </w:pPr>
            <w:ins w:id="4862" w:author="Erlie Hasam Morfin Zavalza" w:date="2014-11-22T23:30:00Z">
              <w:r w:rsidRPr="004324D6">
                <w:rPr>
                  <w:rFonts w:ascii="Calibri" w:hAnsi="Calibri"/>
                  <w:color w:val="000000"/>
                  <w:sz w:val="16"/>
                  <w:szCs w:val="22"/>
                  <w:lang w:val="es-MX" w:eastAsia="es-MX"/>
                  <w:rPrChange w:id="4863" w:author="Erlie Hasam Morfin Zavalza" w:date="2014-11-22T23:38:00Z">
                    <w:rPr>
                      <w:rFonts w:ascii="Calibri" w:hAnsi="Calibri"/>
                      <w:color w:val="000000"/>
                      <w:sz w:val="18"/>
                      <w:szCs w:val="22"/>
                      <w:lang w:val="es-MX" w:eastAsia="es-MX"/>
                    </w:rPr>
                  </w:rPrChange>
                </w:rPr>
                <w:t>Teléfono</w:t>
              </w:r>
            </w:ins>
            <w:ins w:id="4864" w:author="Erlie Hasam Morfin Zavalza" w:date="2014-11-22T23:27:00Z">
              <w:r w:rsidRPr="004324D6">
                <w:rPr>
                  <w:rFonts w:ascii="Calibri" w:hAnsi="Calibri"/>
                  <w:color w:val="000000"/>
                  <w:sz w:val="16"/>
                  <w:szCs w:val="22"/>
                  <w:lang w:val="es-MX" w:eastAsia="es-MX"/>
                  <w:rPrChange w:id="4865" w:author="Erlie Hasam Morfin Zavalza" w:date="2014-11-22T23:38:00Z">
                    <w:rPr>
                      <w:rFonts w:ascii="Calibri" w:hAnsi="Calibri"/>
                      <w:color w:val="000000"/>
                      <w:sz w:val="22"/>
                      <w:szCs w:val="22"/>
                      <w:lang w:val="es-MX" w:eastAsia="es-MX"/>
                    </w:rPr>
                  </w:rPrChange>
                </w:rPr>
                <w:t xml:space="preserve"> e Internet</w:t>
              </w:r>
            </w:ins>
          </w:p>
        </w:tc>
        <w:tc>
          <w:tcPr>
            <w:tcW w:w="1391" w:type="dxa"/>
            <w:tcBorders>
              <w:top w:val="nil"/>
              <w:left w:val="nil"/>
              <w:bottom w:val="single" w:sz="4" w:space="0" w:color="auto"/>
              <w:right w:val="single" w:sz="4" w:space="0" w:color="auto"/>
            </w:tcBorders>
            <w:shd w:val="clear" w:color="000000" w:fill="92D050"/>
            <w:noWrap/>
            <w:vAlign w:val="bottom"/>
            <w:hideMark/>
            <w:tcPrChange w:id="4866"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98D43F8" w14:textId="77777777" w:rsidR="00B3754B" w:rsidRPr="004324D6" w:rsidRDefault="00B3754B" w:rsidP="00B3754B">
            <w:pPr>
              <w:jc w:val="left"/>
              <w:rPr>
                <w:ins w:id="4867" w:author="Erlie Hasam Morfin Zavalza" w:date="2014-11-22T23:27:00Z"/>
                <w:rFonts w:ascii="Calibri" w:hAnsi="Calibri"/>
                <w:color w:val="000000"/>
                <w:sz w:val="16"/>
                <w:szCs w:val="22"/>
                <w:lang w:val="es-MX" w:eastAsia="es-MX"/>
                <w:rPrChange w:id="4868" w:author="Erlie Hasam Morfin Zavalza" w:date="2014-11-22T23:38:00Z">
                  <w:rPr>
                    <w:ins w:id="4869" w:author="Erlie Hasam Morfin Zavalza" w:date="2014-11-22T23:27:00Z"/>
                    <w:rFonts w:ascii="Calibri" w:hAnsi="Calibri"/>
                    <w:color w:val="000000"/>
                    <w:sz w:val="22"/>
                    <w:szCs w:val="22"/>
                    <w:lang w:val="es-MX" w:eastAsia="es-MX"/>
                  </w:rPr>
                </w:rPrChange>
              </w:rPr>
            </w:pPr>
            <w:ins w:id="4870" w:author="Erlie Hasam Morfin Zavalza" w:date="2014-11-22T23:27:00Z">
              <w:r w:rsidRPr="004324D6">
                <w:rPr>
                  <w:rFonts w:ascii="Calibri" w:hAnsi="Calibri"/>
                  <w:color w:val="000000"/>
                  <w:sz w:val="16"/>
                  <w:szCs w:val="22"/>
                  <w:lang w:val="es-MX" w:eastAsia="es-MX"/>
                  <w:rPrChange w:id="4871" w:author="Erlie Hasam Morfin Zavalza" w:date="2014-11-22T23:38:00Z">
                    <w:rPr>
                      <w:rFonts w:ascii="Calibri" w:hAnsi="Calibri"/>
                      <w:color w:val="000000"/>
                      <w:sz w:val="22"/>
                      <w:szCs w:val="22"/>
                      <w:lang w:val="es-MX" w:eastAsia="es-MX"/>
                    </w:rPr>
                  </w:rPrChange>
                </w:rPr>
                <w:t>$312,000.00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872"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B757501" w14:textId="77777777" w:rsidR="00B3754B" w:rsidRPr="004324D6" w:rsidRDefault="00B3754B" w:rsidP="00B3754B">
            <w:pPr>
              <w:jc w:val="left"/>
              <w:rPr>
                <w:ins w:id="4873" w:author="Erlie Hasam Morfin Zavalza" w:date="2014-11-22T23:27:00Z"/>
                <w:rFonts w:ascii="Calibri" w:hAnsi="Calibri"/>
                <w:color w:val="000000"/>
                <w:sz w:val="16"/>
                <w:szCs w:val="22"/>
                <w:lang w:val="es-MX" w:eastAsia="es-MX"/>
                <w:rPrChange w:id="4874" w:author="Erlie Hasam Morfin Zavalza" w:date="2014-11-22T23:38:00Z">
                  <w:rPr>
                    <w:ins w:id="4875" w:author="Erlie Hasam Morfin Zavalza" w:date="2014-11-22T23:27:00Z"/>
                    <w:rFonts w:ascii="Calibri" w:hAnsi="Calibri"/>
                    <w:color w:val="000000"/>
                    <w:sz w:val="22"/>
                    <w:szCs w:val="22"/>
                    <w:lang w:val="es-MX" w:eastAsia="es-MX"/>
                  </w:rPr>
                </w:rPrChange>
              </w:rPr>
            </w:pPr>
            <w:ins w:id="4876" w:author="Erlie Hasam Morfin Zavalza" w:date="2014-11-22T23:27:00Z">
              <w:r w:rsidRPr="004324D6">
                <w:rPr>
                  <w:rFonts w:ascii="Calibri" w:hAnsi="Calibri"/>
                  <w:color w:val="000000"/>
                  <w:sz w:val="16"/>
                  <w:szCs w:val="22"/>
                  <w:lang w:val="es-MX" w:eastAsia="es-MX"/>
                  <w:rPrChange w:id="4877" w:author="Erlie Hasam Morfin Zavalza" w:date="2014-11-22T23:38:00Z">
                    <w:rPr>
                      <w:rFonts w:ascii="Calibri" w:hAnsi="Calibri"/>
                      <w:color w:val="000000"/>
                      <w:sz w:val="22"/>
                      <w:szCs w:val="22"/>
                      <w:lang w:val="es-MX" w:eastAsia="es-MX"/>
                    </w:rPr>
                  </w:rPrChange>
                </w:rPr>
                <w:t>$313,000.00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878"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416A77E" w14:textId="77777777" w:rsidR="00B3754B" w:rsidRPr="004324D6" w:rsidRDefault="00B3754B" w:rsidP="00B3754B">
            <w:pPr>
              <w:jc w:val="left"/>
              <w:rPr>
                <w:ins w:id="4879" w:author="Erlie Hasam Morfin Zavalza" w:date="2014-11-22T23:27:00Z"/>
                <w:rFonts w:ascii="Calibri" w:hAnsi="Calibri"/>
                <w:color w:val="000000"/>
                <w:sz w:val="16"/>
                <w:szCs w:val="22"/>
                <w:lang w:val="es-MX" w:eastAsia="es-MX"/>
                <w:rPrChange w:id="4880" w:author="Erlie Hasam Morfin Zavalza" w:date="2014-11-22T23:38:00Z">
                  <w:rPr>
                    <w:ins w:id="4881" w:author="Erlie Hasam Morfin Zavalza" w:date="2014-11-22T23:27:00Z"/>
                    <w:rFonts w:ascii="Calibri" w:hAnsi="Calibri"/>
                    <w:color w:val="000000"/>
                    <w:sz w:val="22"/>
                    <w:szCs w:val="22"/>
                    <w:lang w:val="es-MX" w:eastAsia="es-MX"/>
                  </w:rPr>
                </w:rPrChange>
              </w:rPr>
            </w:pPr>
            <w:ins w:id="4882" w:author="Erlie Hasam Morfin Zavalza" w:date="2014-11-22T23:27:00Z">
              <w:r w:rsidRPr="004324D6">
                <w:rPr>
                  <w:rFonts w:ascii="Calibri" w:hAnsi="Calibri"/>
                  <w:color w:val="000000"/>
                  <w:sz w:val="16"/>
                  <w:szCs w:val="22"/>
                  <w:lang w:val="es-MX" w:eastAsia="es-MX"/>
                  <w:rPrChange w:id="4883" w:author="Erlie Hasam Morfin Zavalza" w:date="2014-11-22T23:38:00Z">
                    <w:rPr>
                      <w:rFonts w:ascii="Calibri" w:hAnsi="Calibri"/>
                      <w:color w:val="000000"/>
                      <w:sz w:val="22"/>
                      <w:szCs w:val="22"/>
                      <w:lang w:val="es-MX" w:eastAsia="es-MX"/>
                    </w:rPr>
                  </w:rPrChange>
                </w:rPr>
                <w:t>$314,000.00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884"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42457A0" w14:textId="77777777" w:rsidR="00B3754B" w:rsidRPr="004324D6" w:rsidRDefault="00B3754B" w:rsidP="00B3754B">
            <w:pPr>
              <w:jc w:val="left"/>
              <w:rPr>
                <w:ins w:id="4885" w:author="Erlie Hasam Morfin Zavalza" w:date="2014-11-22T23:27:00Z"/>
                <w:rFonts w:ascii="Calibri" w:hAnsi="Calibri"/>
                <w:color w:val="000000"/>
                <w:sz w:val="16"/>
                <w:szCs w:val="22"/>
                <w:lang w:val="es-MX" w:eastAsia="es-MX"/>
                <w:rPrChange w:id="4886" w:author="Erlie Hasam Morfin Zavalza" w:date="2014-11-22T23:38:00Z">
                  <w:rPr>
                    <w:ins w:id="4887" w:author="Erlie Hasam Morfin Zavalza" w:date="2014-11-22T23:27:00Z"/>
                    <w:rFonts w:ascii="Calibri" w:hAnsi="Calibri"/>
                    <w:color w:val="000000"/>
                    <w:sz w:val="22"/>
                    <w:szCs w:val="22"/>
                    <w:lang w:val="es-MX" w:eastAsia="es-MX"/>
                  </w:rPr>
                </w:rPrChange>
              </w:rPr>
            </w:pPr>
            <w:ins w:id="4888" w:author="Erlie Hasam Morfin Zavalza" w:date="2014-11-22T23:27:00Z">
              <w:r w:rsidRPr="004324D6">
                <w:rPr>
                  <w:rFonts w:ascii="Calibri" w:hAnsi="Calibri"/>
                  <w:color w:val="000000"/>
                  <w:sz w:val="16"/>
                  <w:szCs w:val="22"/>
                  <w:lang w:val="es-MX" w:eastAsia="es-MX"/>
                  <w:rPrChange w:id="4889" w:author="Erlie Hasam Morfin Zavalza" w:date="2014-11-22T23:38:00Z">
                    <w:rPr>
                      <w:rFonts w:ascii="Calibri" w:hAnsi="Calibri"/>
                      <w:color w:val="000000"/>
                      <w:sz w:val="22"/>
                      <w:szCs w:val="22"/>
                      <w:lang w:val="es-MX" w:eastAsia="es-MX"/>
                    </w:rPr>
                  </w:rPrChange>
                </w:rPr>
                <w:t>$315,000.00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890"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1428093" w14:textId="77777777" w:rsidR="00B3754B" w:rsidRPr="004324D6" w:rsidRDefault="00B3754B" w:rsidP="00B3754B">
            <w:pPr>
              <w:jc w:val="left"/>
              <w:rPr>
                <w:ins w:id="4891" w:author="Erlie Hasam Morfin Zavalza" w:date="2014-11-22T23:27:00Z"/>
                <w:rFonts w:ascii="Calibri" w:hAnsi="Calibri"/>
                <w:color w:val="000000"/>
                <w:sz w:val="16"/>
                <w:szCs w:val="22"/>
                <w:lang w:val="es-MX" w:eastAsia="es-MX"/>
                <w:rPrChange w:id="4892" w:author="Erlie Hasam Morfin Zavalza" w:date="2014-11-22T23:38:00Z">
                  <w:rPr>
                    <w:ins w:id="4893" w:author="Erlie Hasam Morfin Zavalza" w:date="2014-11-22T23:27:00Z"/>
                    <w:rFonts w:ascii="Calibri" w:hAnsi="Calibri"/>
                    <w:color w:val="000000"/>
                    <w:sz w:val="22"/>
                    <w:szCs w:val="22"/>
                    <w:lang w:val="es-MX" w:eastAsia="es-MX"/>
                  </w:rPr>
                </w:rPrChange>
              </w:rPr>
            </w:pPr>
            <w:ins w:id="4894" w:author="Erlie Hasam Morfin Zavalza" w:date="2014-11-22T23:27:00Z">
              <w:r w:rsidRPr="004324D6">
                <w:rPr>
                  <w:rFonts w:ascii="Calibri" w:hAnsi="Calibri"/>
                  <w:color w:val="000000"/>
                  <w:sz w:val="16"/>
                  <w:szCs w:val="22"/>
                  <w:lang w:val="es-MX" w:eastAsia="es-MX"/>
                  <w:rPrChange w:id="4895" w:author="Erlie Hasam Morfin Zavalza" w:date="2014-11-22T23:38:00Z">
                    <w:rPr>
                      <w:rFonts w:ascii="Calibri" w:hAnsi="Calibri"/>
                      <w:color w:val="000000"/>
                      <w:sz w:val="22"/>
                      <w:szCs w:val="22"/>
                      <w:lang w:val="es-MX" w:eastAsia="es-MX"/>
                    </w:rPr>
                  </w:rPrChange>
                </w:rPr>
                <w:t>$316,000.00</w:t>
              </w:r>
            </w:ins>
          </w:p>
        </w:tc>
      </w:tr>
      <w:tr w:rsidR="00B3754B" w:rsidRPr="004324D6" w14:paraId="6739BF9F" w14:textId="77777777" w:rsidTr="00B3754B">
        <w:tblPrEx>
          <w:tblW w:w="9493" w:type="dxa"/>
          <w:tblLayout w:type="fixed"/>
          <w:tblCellMar>
            <w:left w:w="70" w:type="dxa"/>
            <w:right w:w="70" w:type="dxa"/>
          </w:tblCellMar>
          <w:tblPrExChange w:id="4896" w:author="Erlie Hasam Morfin Zavalza" w:date="2014-11-22T23:29:00Z">
            <w:tblPrEx>
              <w:tblW w:w="0" w:type="auto"/>
              <w:tblLayout w:type="fixed"/>
              <w:tblCellMar>
                <w:left w:w="70" w:type="dxa"/>
                <w:right w:w="70" w:type="dxa"/>
              </w:tblCellMar>
            </w:tblPrEx>
          </w:tblPrExChange>
        </w:tblPrEx>
        <w:trPr>
          <w:trHeight w:val="300"/>
          <w:ins w:id="4897" w:author="Erlie Hasam Morfin Zavalza" w:date="2014-11-22T23:27:00Z"/>
          <w:trPrChange w:id="4898"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899"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76D63C1C" w14:textId="77777777" w:rsidR="00B3754B" w:rsidRPr="004324D6" w:rsidRDefault="00B3754B" w:rsidP="00B3754B">
            <w:pPr>
              <w:jc w:val="left"/>
              <w:rPr>
                <w:ins w:id="4900" w:author="Erlie Hasam Morfin Zavalza" w:date="2014-11-22T23:27:00Z"/>
                <w:rFonts w:ascii="Calibri" w:hAnsi="Calibri"/>
                <w:color w:val="000000"/>
                <w:sz w:val="16"/>
                <w:szCs w:val="22"/>
                <w:lang w:val="es-MX" w:eastAsia="es-MX"/>
                <w:rPrChange w:id="4901" w:author="Erlie Hasam Morfin Zavalza" w:date="2014-11-22T23:38:00Z">
                  <w:rPr>
                    <w:ins w:id="4902" w:author="Erlie Hasam Morfin Zavalza" w:date="2014-11-22T23:27:00Z"/>
                    <w:rFonts w:ascii="Calibri" w:hAnsi="Calibri"/>
                    <w:color w:val="000000"/>
                    <w:sz w:val="22"/>
                    <w:szCs w:val="22"/>
                    <w:lang w:val="es-MX" w:eastAsia="es-MX"/>
                  </w:rPr>
                </w:rPrChange>
              </w:rPr>
            </w:pPr>
            <w:ins w:id="4903" w:author="Erlie Hasam Morfin Zavalza" w:date="2014-11-22T23:27:00Z">
              <w:r w:rsidRPr="004324D6">
                <w:rPr>
                  <w:rFonts w:ascii="Calibri" w:hAnsi="Calibri"/>
                  <w:color w:val="000000"/>
                  <w:sz w:val="16"/>
                  <w:szCs w:val="22"/>
                  <w:lang w:val="es-MX" w:eastAsia="es-MX"/>
                  <w:rPrChange w:id="4904" w:author="Erlie Hasam Morfin Zavalza" w:date="2014-11-22T23:38:00Z">
                    <w:rPr>
                      <w:rFonts w:ascii="Calibri" w:hAnsi="Calibri"/>
                      <w:color w:val="000000"/>
                      <w:sz w:val="22"/>
                      <w:szCs w:val="22"/>
                      <w:lang w:val="es-MX" w:eastAsia="es-MX"/>
                    </w:rPr>
                  </w:rPrChange>
                </w:rPr>
                <w:t>Mantenimiento del Local e Instalaciones</w:t>
              </w:r>
            </w:ins>
          </w:p>
        </w:tc>
        <w:tc>
          <w:tcPr>
            <w:tcW w:w="1391" w:type="dxa"/>
            <w:tcBorders>
              <w:top w:val="nil"/>
              <w:left w:val="nil"/>
              <w:bottom w:val="single" w:sz="4" w:space="0" w:color="auto"/>
              <w:right w:val="single" w:sz="4" w:space="0" w:color="auto"/>
            </w:tcBorders>
            <w:shd w:val="clear" w:color="000000" w:fill="92D050"/>
            <w:noWrap/>
            <w:vAlign w:val="bottom"/>
            <w:hideMark/>
            <w:tcPrChange w:id="4905"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3CCFE14" w14:textId="77777777" w:rsidR="00B3754B" w:rsidRPr="004324D6" w:rsidRDefault="00B3754B" w:rsidP="00B3754B">
            <w:pPr>
              <w:jc w:val="left"/>
              <w:rPr>
                <w:ins w:id="4906" w:author="Erlie Hasam Morfin Zavalza" w:date="2014-11-22T23:27:00Z"/>
                <w:rFonts w:ascii="Calibri" w:hAnsi="Calibri"/>
                <w:color w:val="000000"/>
                <w:sz w:val="16"/>
                <w:szCs w:val="22"/>
                <w:lang w:val="es-MX" w:eastAsia="es-MX"/>
                <w:rPrChange w:id="4907" w:author="Erlie Hasam Morfin Zavalza" w:date="2014-11-22T23:38:00Z">
                  <w:rPr>
                    <w:ins w:id="4908" w:author="Erlie Hasam Morfin Zavalza" w:date="2014-11-22T23:27:00Z"/>
                    <w:rFonts w:ascii="Calibri" w:hAnsi="Calibri"/>
                    <w:color w:val="000000"/>
                    <w:sz w:val="22"/>
                    <w:szCs w:val="22"/>
                    <w:lang w:val="es-MX" w:eastAsia="es-MX"/>
                  </w:rPr>
                </w:rPrChange>
              </w:rPr>
            </w:pPr>
            <w:ins w:id="4909" w:author="Erlie Hasam Morfin Zavalza" w:date="2014-11-22T23:27:00Z">
              <w:r w:rsidRPr="004324D6">
                <w:rPr>
                  <w:rFonts w:ascii="Calibri" w:hAnsi="Calibri"/>
                  <w:color w:val="000000"/>
                  <w:sz w:val="16"/>
                  <w:szCs w:val="22"/>
                  <w:lang w:val="es-MX" w:eastAsia="es-MX"/>
                  <w:rPrChange w:id="4910" w:author="Erlie Hasam Morfin Zavalza" w:date="2014-11-22T23:38:00Z">
                    <w:rPr>
                      <w:rFonts w:ascii="Calibri" w:hAnsi="Calibri"/>
                      <w:color w:val="000000"/>
                      <w:sz w:val="22"/>
                      <w:szCs w:val="22"/>
                      <w:lang w:val="es-MX" w:eastAsia="es-MX"/>
                    </w:rPr>
                  </w:rPrChange>
                </w:rPr>
                <w:t>$240,000.00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911"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A3BFB24" w14:textId="77777777" w:rsidR="00B3754B" w:rsidRPr="004324D6" w:rsidRDefault="00B3754B" w:rsidP="00B3754B">
            <w:pPr>
              <w:jc w:val="left"/>
              <w:rPr>
                <w:ins w:id="4912" w:author="Erlie Hasam Morfin Zavalza" w:date="2014-11-22T23:27:00Z"/>
                <w:rFonts w:ascii="Calibri" w:hAnsi="Calibri"/>
                <w:color w:val="000000"/>
                <w:sz w:val="16"/>
                <w:szCs w:val="22"/>
                <w:lang w:val="es-MX" w:eastAsia="es-MX"/>
                <w:rPrChange w:id="4913" w:author="Erlie Hasam Morfin Zavalza" w:date="2014-11-22T23:38:00Z">
                  <w:rPr>
                    <w:ins w:id="4914" w:author="Erlie Hasam Morfin Zavalza" w:date="2014-11-22T23:27:00Z"/>
                    <w:rFonts w:ascii="Calibri" w:hAnsi="Calibri"/>
                    <w:color w:val="000000"/>
                    <w:sz w:val="22"/>
                    <w:szCs w:val="22"/>
                    <w:lang w:val="es-MX" w:eastAsia="es-MX"/>
                  </w:rPr>
                </w:rPrChange>
              </w:rPr>
            </w:pPr>
            <w:ins w:id="4915" w:author="Erlie Hasam Morfin Zavalza" w:date="2014-11-22T23:27:00Z">
              <w:r w:rsidRPr="004324D6">
                <w:rPr>
                  <w:rFonts w:ascii="Calibri" w:hAnsi="Calibri"/>
                  <w:color w:val="000000"/>
                  <w:sz w:val="16"/>
                  <w:szCs w:val="22"/>
                  <w:lang w:val="es-MX" w:eastAsia="es-MX"/>
                  <w:rPrChange w:id="4916" w:author="Erlie Hasam Morfin Zavalza" w:date="2014-11-22T23:38:00Z">
                    <w:rPr>
                      <w:rFonts w:ascii="Calibri" w:hAnsi="Calibri"/>
                      <w:color w:val="000000"/>
                      <w:sz w:val="22"/>
                      <w:szCs w:val="22"/>
                      <w:lang w:val="es-MX" w:eastAsia="es-MX"/>
                    </w:rPr>
                  </w:rPrChange>
                </w:rPr>
                <w:t>$240,000.00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917"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A1E5E8F" w14:textId="77777777" w:rsidR="00B3754B" w:rsidRPr="004324D6" w:rsidRDefault="00B3754B" w:rsidP="00B3754B">
            <w:pPr>
              <w:jc w:val="left"/>
              <w:rPr>
                <w:ins w:id="4918" w:author="Erlie Hasam Morfin Zavalza" w:date="2014-11-22T23:27:00Z"/>
                <w:rFonts w:ascii="Calibri" w:hAnsi="Calibri"/>
                <w:color w:val="000000"/>
                <w:sz w:val="16"/>
                <w:szCs w:val="22"/>
                <w:lang w:val="es-MX" w:eastAsia="es-MX"/>
                <w:rPrChange w:id="4919" w:author="Erlie Hasam Morfin Zavalza" w:date="2014-11-22T23:38:00Z">
                  <w:rPr>
                    <w:ins w:id="4920" w:author="Erlie Hasam Morfin Zavalza" w:date="2014-11-22T23:27:00Z"/>
                    <w:rFonts w:ascii="Calibri" w:hAnsi="Calibri"/>
                    <w:color w:val="000000"/>
                    <w:sz w:val="22"/>
                    <w:szCs w:val="22"/>
                    <w:lang w:val="es-MX" w:eastAsia="es-MX"/>
                  </w:rPr>
                </w:rPrChange>
              </w:rPr>
            </w:pPr>
            <w:ins w:id="4921" w:author="Erlie Hasam Morfin Zavalza" w:date="2014-11-22T23:27:00Z">
              <w:r w:rsidRPr="004324D6">
                <w:rPr>
                  <w:rFonts w:ascii="Calibri" w:hAnsi="Calibri"/>
                  <w:color w:val="000000"/>
                  <w:sz w:val="16"/>
                  <w:szCs w:val="22"/>
                  <w:lang w:val="es-MX" w:eastAsia="es-MX"/>
                  <w:rPrChange w:id="4922" w:author="Erlie Hasam Morfin Zavalza" w:date="2014-11-22T23:38:00Z">
                    <w:rPr>
                      <w:rFonts w:ascii="Calibri" w:hAnsi="Calibri"/>
                      <w:color w:val="000000"/>
                      <w:sz w:val="22"/>
                      <w:szCs w:val="22"/>
                      <w:lang w:val="es-MX" w:eastAsia="es-MX"/>
                    </w:rPr>
                  </w:rPrChange>
                </w:rPr>
                <w:t>$240,000.00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923"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A1E5C8D" w14:textId="77777777" w:rsidR="00B3754B" w:rsidRPr="004324D6" w:rsidRDefault="00B3754B" w:rsidP="00B3754B">
            <w:pPr>
              <w:jc w:val="left"/>
              <w:rPr>
                <w:ins w:id="4924" w:author="Erlie Hasam Morfin Zavalza" w:date="2014-11-22T23:27:00Z"/>
                <w:rFonts w:ascii="Calibri" w:hAnsi="Calibri"/>
                <w:color w:val="000000"/>
                <w:sz w:val="16"/>
                <w:szCs w:val="22"/>
                <w:lang w:val="es-MX" w:eastAsia="es-MX"/>
                <w:rPrChange w:id="4925" w:author="Erlie Hasam Morfin Zavalza" w:date="2014-11-22T23:38:00Z">
                  <w:rPr>
                    <w:ins w:id="4926" w:author="Erlie Hasam Morfin Zavalza" w:date="2014-11-22T23:27:00Z"/>
                    <w:rFonts w:ascii="Calibri" w:hAnsi="Calibri"/>
                    <w:color w:val="000000"/>
                    <w:sz w:val="22"/>
                    <w:szCs w:val="22"/>
                    <w:lang w:val="es-MX" w:eastAsia="es-MX"/>
                  </w:rPr>
                </w:rPrChange>
              </w:rPr>
            </w:pPr>
            <w:ins w:id="4927" w:author="Erlie Hasam Morfin Zavalza" w:date="2014-11-22T23:27:00Z">
              <w:r w:rsidRPr="004324D6">
                <w:rPr>
                  <w:rFonts w:ascii="Calibri" w:hAnsi="Calibri"/>
                  <w:color w:val="000000"/>
                  <w:sz w:val="16"/>
                  <w:szCs w:val="22"/>
                  <w:lang w:val="es-MX" w:eastAsia="es-MX"/>
                  <w:rPrChange w:id="4928" w:author="Erlie Hasam Morfin Zavalza" w:date="2014-11-22T23:38:00Z">
                    <w:rPr>
                      <w:rFonts w:ascii="Calibri" w:hAnsi="Calibri"/>
                      <w:color w:val="000000"/>
                      <w:sz w:val="22"/>
                      <w:szCs w:val="22"/>
                      <w:lang w:val="es-MX" w:eastAsia="es-MX"/>
                    </w:rPr>
                  </w:rPrChange>
                </w:rPr>
                <w:t>$240,000.00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929"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9D18DCD" w14:textId="77777777" w:rsidR="00B3754B" w:rsidRPr="004324D6" w:rsidRDefault="00B3754B" w:rsidP="00B3754B">
            <w:pPr>
              <w:jc w:val="left"/>
              <w:rPr>
                <w:ins w:id="4930" w:author="Erlie Hasam Morfin Zavalza" w:date="2014-11-22T23:27:00Z"/>
                <w:rFonts w:ascii="Calibri" w:hAnsi="Calibri"/>
                <w:color w:val="000000"/>
                <w:sz w:val="16"/>
                <w:szCs w:val="22"/>
                <w:lang w:val="es-MX" w:eastAsia="es-MX"/>
                <w:rPrChange w:id="4931" w:author="Erlie Hasam Morfin Zavalza" w:date="2014-11-22T23:38:00Z">
                  <w:rPr>
                    <w:ins w:id="4932" w:author="Erlie Hasam Morfin Zavalza" w:date="2014-11-22T23:27:00Z"/>
                    <w:rFonts w:ascii="Calibri" w:hAnsi="Calibri"/>
                    <w:color w:val="000000"/>
                    <w:sz w:val="22"/>
                    <w:szCs w:val="22"/>
                    <w:lang w:val="es-MX" w:eastAsia="es-MX"/>
                  </w:rPr>
                </w:rPrChange>
              </w:rPr>
            </w:pPr>
            <w:ins w:id="4933" w:author="Erlie Hasam Morfin Zavalza" w:date="2014-11-22T23:27:00Z">
              <w:r w:rsidRPr="004324D6">
                <w:rPr>
                  <w:rFonts w:ascii="Calibri" w:hAnsi="Calibri"/>
                  <w:color w:val="000000"/>
                  <w:sz w:val="16"/>
                  <w:szCs w:val="22"/>
                  <w:lang w:val="es-MX" w:eastAsia="es-MX"/>
                  <w:rPrChange w:id="4934" w:author="Erlie Hasam Morfin Zavalza" w:date="2014-11-22T23:38:00Z">
                    <w:rPr>
                      <w:rFonts w:ascii="Calibri" w:hAnsi="Calibri"/>
                      <w:color w:val="000000"/>
                      <w:sz w:val="22"/>
                      <w:szCs w:val="22"/>
                      <w:lang w:val="es-MX" w:eastAsia="es-MX"/>
                    </w:rPr>
                  </w:rPrChange>
                </w:rPr>
                <w:t>$240,000.00</w:t>
              </w:r>
            </w:ins>
          </w:p>
        </w:tc>
      </w:tr>
      <w:tr w:rsidR="00B3754B" w:rsidRPr="004324D6" w14:paraId="61DE2AF6" w14:textId="77777777" w:rsidTr="00B3754B">
        <w:tblPrEx>
          <w:tblW w:w="9493" w:type="dxa"/>
          <w:tblLayout w:type="fixed"/>
          <w:tblCellMar>
            <w:left w:w="70" w:type="dxa"/>
            <w:right w:w="70" w:type="dxa"/>
          </w:tblCellMar>
          <w:tblPrExChange w:id="4935" w:author="Erlie Hasam Morfin Zavalza" w:date="2014-11-22T23:29:00Z">
            <w:tblPrEx>
              <w:tblW w:w="0" w:type="auto"/>
              <w:tblLayout w:type="fixed"/>
              <w:tblCellMar>
                <w:left w:w="70" w:type="dxa"/>
                <w:right w:w="70" w:type="dxa"/>
              </w:tblCellMar>
            </w:tblPrEx>
          </w:tblPrExChange>
        </w:tblPrEx>
        <w:trPr>
          <w:trHeight w:val="300"/>
          <w:ins w:id="4936" w:author="Erlie Hasam Morfin Zavalza" w:date="2014-11-22T23:27:00Z"/>
          <w:trPrChange w:id="4937"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938"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2D7921E9" w14:textId="77777777" w:rsidR="00B3754B" w:rsidRPr="004324D6" w:rsidRDefault="00B3754B" w:rsidP="00B3754B">
            <w:pPr>
              <w:jc w:val="left"/>
              <w:rPr>
                <w:ins w:id="4939" w:author="Erlie Hasam Morfin Zavalza" w:date="2014-11-22T23:27:00Z"/>
                <w:rFonts w:ascii="Calibri" w:hAnsi="Calibri"/>
                <w:color w:val="000000"/>
                <w:sz w:val="16"/>
                <w:szCs w:val="22"/>
                <w:lang w:val="es-MX" w:eastAsia="es-MX"/>
                <w:rPrChange w:id="4940" w:author="Erlie Hasam Morfin Zavalza" w:date="2014-11-22T23:38:00Z">
                  <w:rPr>
                    <w:ins w:id="4941" w:author="Erlie Hasam Morfin Zavalza" w:date="2014-11-22T23:27:00Z"/>
                    <w:rFonts w:ascii="Calibri" w:hAnsi="Calibri"/>
                    <w:color w:val="000000"/>
                    <w:sz w:val="22"/>
                    <w:szCs w:val="22"/>
                    <w:lang w:val="es-MX" w:eastAsia="es-MX"/>
                  </w:rPr>
                </w:rPrChange>
              </w:rPr>
            </w:pPr>
            <w:ins w:id="4942" w:author="Erlie Hasam Morfin Zavalza" w:date="2014-11-22T23:27:00Z">
              <w:r w:rsidRPr="004324D6">
                <w:rPr>
                  <w:rFonts w:ascii="Calibri" w:hAnsi="Calibri"/>
                  <w:color w:val="000000"/>
                  <w:sz w:val="16"/>
                  <w:szCs w:val="22"/>
                  <w:lang w:val="es-MX" w:eastAsia="es-MX"/>
                  <w:rPrChange w:id="4943" w:author="Erlie Hasam Morfin Zavalza" w:date="2014-11-22T23:38:00Z">
                    <w:rPr>
                      <w:rFonts w:ascii="Calibri" w:hAnsi="Calibri"/>
                      <w:color w:val="000000"/>
                      <w:sz w:val="22"/>
                      <w:szCs w:val="22"/>
                      <w:lang w:val="es-MX" w:eastAsia="es-MX"/>
                    </w:rPr>
                  </w:rPrChange>
                </w:rPr>
                <w:t>Luz</w:t>
              </w:r>
            </w:ins>
          </w:p>
        </w:tc>
        <w:tc>
          <w:tcPr>
            <w:tcW w:w="1391" w:type="dxa"/>
            <w:tcBorders>
              <w:top w:val="nil"/>
              <w:left w:val="nil"/>
              <w:bottom w:val="single" w:sz="4" w:space="0" w:color="auto"/>
              <w:right w:val="single" w:sz="4" w:space="0" w:color="auto"/>
            </w:tcBorders>
            <w:shd w:val="clear" w:color="000000" w:fill="92D050"/>
            <w:noWrap/>
            <w:vAlign w:val="bottom"/>
            <w:hideMark/>
            <w:tcPrChange w:id="4944"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B16B7BF" w14:textId="77777777" w:rsidR="00B3754B" w:rsidRPr="004324D6" w:rsidRDefault="00B3754B" w:rsidP="00B3754B">
            <w:pPr>
              <w:jc w:val="left"/>
              <w:rPr>
                <w:ins w:id="4945" w:author="Erlie Hasam Morfin Zavalza" w:date="2014-11-22T23:27:00Z"/>
                <w:rFonts w:ascii="Calibri" w:hAnsi="Calibri"/>
                <w:color w:val="000000"/>
                <w:sz w:val="16"/>
                <w:szCs w:val="22"/>
                <w:lang w:val="es-MX" w:eastAsia="es-MX"/>
                <w:rPrChange w:id="4946" w:author="Erlie Hasam Morfin Zavalza" w:date="2014-11-22T23:38:00Z">
                  <w:rPr>
                    <w:ins w:id="4947" w:author="Erlie Hasam Morfin Zavalza" w:date="2014-11-22T23:27:00Z"/>
                    <w:rFonts w:ascii="Calibri" w:hAnsi="Calibri"/>
                    <w:color w:val="000000"/>
                    <w:sz w:val="22"/>
                    <w:szCs w:val="22"/>
                    <w:lang w:val="es-MX" w:eastAsia="es-MX"/>
                  </w:rPr>
                </w:rPrChange>
              </w:rPr>
            </w:pPr>
            <w:ins w:id="4948" w:author="Erlie Hasam Morfin Zavalza" w:date="2014-11-22T23:27:00Z">
              <w:r w:rsidRPr="004324D6">
                <w:rPr>
                  <w:rFonts w:ascii="Calibri" w:hAnsi="Calibri"/>
                  <w:color w:val="000000"/>
                  <w:sz w:val="16"/>
                  <w:szCs w:val="22"/>
                  <w:lang w:val="es-MX" w:eastAsia="es-MX"/>
                  <w:rPrChange w:id="4949" w:author="Erlie Hasam Morfin Zavalza" w:date="2014-11-22T23:38:00Z">
                    <w:rPr>
                      <w:rFonts w:ascii="Calibri" w:hAnsi="Calibri"/>
                      <w:color w:val="000000"/>
                      <w:sz w:val="22"/>
                      <w:szCs w:val="22"/>
                      <w:lang w:val="es-MX" w:eastAsia="es-MX"/>
                    </w:rPr>
                  </w:rPrChange>
                </w:rPr>
                <w:t>$144,000.00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950"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193D488" w14:textId="77777777" w:rsidR="00B3754B" w:rsidRPr="004324D6" w:rsidRDefault="00B3754B" w:rsidP="00B3754B">
            <w:pPr>
              <w:jc w:val="left"/>
              <w:rPr>
                <w:ins w:id="4951" w:author="Erlie Hasam Morfin Zavalza" w:date="2014-11-22T23:27:00Z"/>
                <w:rFonts w:ascii="Calibri" w:hAnsi="Calibri"/>
                <w:color w:val="000000"/>
                <w:sz w:val="16"/>
                <w:szCs w:val="22"/>
                <w:lang w:val="es-MX" w:eastAsia="es-MX"/>
                <w:rPrChange w:id="4952" w:author="Erlie Hasam Morfin Zavalza" w:date="2014-11-22T23:38:00Z">
                  <w:rPr>
                    <w:ins w:id="4953" w:author="Erlie Hasam Morfin Zavalza" w:date="2014-11-22T23:27:00Z"/>
                    <w:rFonts w:ascii="Calibri" w:hAnsi="Calibri"/>
                    <w:color w:val="000000"/>
                    <w:sz w:val="22"/>
                    <w:szCs w:val="22"/>
                    <w:lang w:val="es-MX" w:eastAsia="es-MX"/>
                  </w:rPr>
                </w:rPrChange>
              </w:rPr>
            </w:pPr>
            <w:ins w:id="4954" w:author="Erlie Hasam Morfin Zavalza" w:date="2014-11-22T23:27:00Z">
              <w:r w:rsidRPr="004324D6">
                <w:rPr>
                  <w:rFonts w:ascii="Calibri" w:hAnsi="Calibri"/>
                  <w:color w:val="000000"/>
                  <w:sz w:val="16"/>
                  <w:szCs w:val="22"/>
                  <w:lang w:val="es-MX" w:eastAsia="es-MX"/>
                  <w:rPrChange w:id="4955" w:author="Erlie Hasam Morfin Zavalza" w:date="2014-11-22T23:38:00Z">
                    <w:rPr>
                      <w:rFonts w:ascii="Calibri" w:hAnsi="Calibri"/>
                      <w:color w:val="000000"/>
                      <w:sz w:val="22"/>
                      <w:szCs w:val="22"/>
                      <w:lang w:val="es-MX" w:eastAsia="es-MX"/>
                    </w:rPr>
                  </w:rPrChange>
                </w:rPr>
                <w:t>$145,000.00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956"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F4D3D73" w14:textId="77777777" w:rsidR="00B3754B" w:rsidRPr="004324D6" w:rsidRDefault="00B3754B" w:rsidP="00B3754B">
            <w:pPr>
              <w:jc w:val="left"/>
              <w:rPr>
                <w:ins w:id="4957" w:author="Erlie Hasam Morfin Zavalza" w:date="2014-11-22T23:27:00Z"/>
                <w:rFonts w:ascii="Calibri" w:hAnsi="Calibri"/>
                <w:color w:val="000000"/>
                <w:sz w:val="16"/>
                <w:szCs w:val="22"/>
                <w:lang w:val="es-MX" w:eastAsia="es-MX"/>
                <w:rPrChange w:id="4958" w:author="Erlie Hasam Morfin Zavalza" w:date="2014-11-22T23:38:00Z">
                  <w:rPr>
                    <w:ins w:id="4959" w:author="Erlie Hasam Morfin Zavalza" w:date="2014-11-22T23:27:00Z"/>
                    <w:rFonts w:ascii="Calibri" w:hAnsi="Calibri"/>
                    <w:color w:val="000000"/>
                    <w:sz w:val="22"/>
                    <w:szCs w:val="22"/>
                    <w:lang w:val="es-MX" w:eastAsia="es-MX"/>
                  </w:rPr>
                </w:rPrChange>
              </w:rPr>
            </w:pPr>
            <w:ins w:id="4960" w:author="Erlie Hasam Morfin Zavalza" w:date="2014-11-22T23:27:00Z">
              <w:r w:rsidRPr="004324D6">
                <w:rPr>
                  <w:rFonts w:ascii="Calibri" w:hAnsi="Calibri"/>
                  <w:color w:val="000000"/>
                  <w:sz w:val="16"/>
                  <w:szCs w:val="22"/>
                  <w:lang w:val="es-MX" w:eastAsia="es-MX"/>
                  <w:rPrChange w:id="4961" w:author="Erlie Hasam Morfin Zavalza" w:date="2014-11-22T23:38:00Z">
                    <w:rPr>
                      <w:rFonts w:ascii="Calibri" w:hAnsi="Calibri"/>
                      <w:color w:val="000000"/>
                      <w:sz w:val="22"/>
                      <w:szCs w:val="22"/>
                      <w:lang w:val="es-MX" w:eastAsia="es-MX"/>
                    </w:rPr>
                  </w:rPrChange>
                </w:rPr>
                <w:t>$146,000.00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962"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13B28AA" w14:textId="77777777" w:rsidR="00B3754B" w:rsidRPr="004324D6" w:rsidRDefault="00B3754B" w:rsidP="00B3754B">
            <w:pPr>
              <w:jc w:val="left"/>
              <w:rPr>
                <w:ins w:id="4963" w:author="Erlie Hasam Morfin Zavalza" w:date="2014-11-22T23:27:00Z"/>
                <w:rFonts w:ascii="Calibri" w:hAnsi="Calibri"/>
                <w:color w:val="000000"/>
                <w:sz w:val="16"/>
                <w:szCs w:val="22"/>
                <w:lang w:val="es-MX" w:eastAsia="es-MX"/>
                <w:rPrChange w:id="4964" w:author="Erlie Hasam Morfin Zavalza" w:date="2014-11-22T23:38:00Z">
                  <w:rPr>
                    <w:ins w:id="4965" w:author="Erlie Hasam Morfin Zavalza" w:date="2014-11-22T23:27:00Z"/>
                    <w:rFonts w:ascii="Calibri" w:hAnsi="Calibri"/>
                    <w:color w:val="000000"/>
                    <w:sz w:val="22"/>
                    <w:szCs w:val="22"/>
                    <w:lang w:val="es-MX" w:eastAsia="es-MX"/>
                  </w:rPr>
                </w:rPrChange>
              </w:rPr>
            </w:pPr>
            <w:ins w:id="4966" w:author="Erlie Hasam Morfin Zavalza" w:date="2014-11-22T23:27:00Z">
              <w:r w:rsidRPr="004324D6">
                <w:rPr>
                  <w:rFonts w:ascii="Calibri" w:hAnsi="Calibri"/>
                  <w:color w:val="000000"/>
                  <w:sz w:val="16"/>
                  <w:szCs w:val="22"/>
                  <w:lang w:val="es-MX" w:eastAsia="es-MX"/>
                  <w:rPrChange w:id="4967" w:author="Erlie Hasam Morfin Zavalza" w:date="2014-11-22T23:38:00Z">
                    <w:rPr>
                      <w:rFonts w:ascii="Calibri" w:hAnsi="Calibri"/>
                      <w:color w:val="000000"/>
                      <w:sz w:val="22"/>
                      <w:szCs w:val="22"/>
                      <w:lang w:val="es-MX" w:eastAsia="es-MX"/>
                    </w:rPr>
                  </w:rPrChange>
                </w:rPr>
                <w:t>$147,000.00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4968"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593CAF7" w14:textId="77777777" w:rsidR="00B3754B" w:rsidRPr="004324D6" w:rsidRDefault="00B3754B" w:rsidP="00B3754B">
            <w:pPr>
              <w:jc w:val="left"/>
              <w:rPr>
                <w:ins w:id="4969" w:author="Erlie Hasam Morfin Zavalza" w:date="2014-11-22T23:27:00Z"/>
                <w:rFonts w:ascii="Calibri" w:hAnsi="Calibri"/>
                <w:color w:val="000000"/>
                <w:sz w:val="16"/>
                <w:szCs w:val="22"/>
                <w:lang w:val="es-MX" w:eastAsia="es-MX"/>
                <w:rPrChange w:id="4970" w:author="Erlie Hasam Morfin Zavalza" w:date="2014-11-22T23:38:00Z">
                  <w:rPr>
                    <w:ins w:id="4971" w:author="Erlie Hasam Morfin Zavalza" w:date="2014-11-22T23:27:00Z"/>
                    <w:rFonts w:ascii="Calibri" w:hAnsi="Calibri"/>
                    <w:color w:val="000000"/>
                    <w:sz w:val="22"/>
                    <w:szCs w:val="22"/>
                    <w:lang w:val="es-MX" w:eastAsia="es-MX"/>
                  </w:rPr>
                </w:rPrChange>
              </w:rPr>
            </w:pPr>
            <w:ins w:id="4972" w:author="Erlie Hasam Morfin Zavalza" w:date="2014-11-22T23:27:00Z">
              <w:r w:rsidRPr="004324D6">
                <w:rPr>
                  <w:rFonts w:ascii="Calibri" w:hAnsi="Calibri"/>
                  <w:color w:val="000000"/>
                  <w:sz w:val="16"/>
                  <w:szCs w:val="22"/>
                  <w:lang w:val="es-MX" w:eastAsia="es-MX"/>
                  <w:rPrChange w:id="4973" w:author="Erlie Hasam Morfin Zavalza" w:date="2014-11-22T23:38:00Z">
                    <w:rPr>
                      <w:rFonts w:ascii="Calibri" w:hAnsi="Calibri"/>
                      <w:color w:val="000000"/>
                      <w:sz w:val="22"/>
                      <w:szCs w:val="22"/>
                      <w:lang w:val="es-MX" w:eastAsia="es-MX"/>
                    </w:rPr>
                  </w:rPrChange>
                </w:rPr>
                <w:t>$148,000.00</w:t>
              </w:r>
            </w:ins>
          </w:p>
        </w:tc>
      </w:tr>
      <w:tr w:rsidR="00B3754B" w:rsidRPr="004324D6" w14:paraId="7FF2B087" w14:textId="77777777" w:rsidTr="00B3754B">
        <w:tblPrEx>
          <w:tblW w:w="9493" w:type="dxa"/>
          <w:tblLayout w:type="fixed"/>
          <w:tblCellMar>
            <w:left w:w="70" w:type="dxa"/>
            <w:right w:w="70" w:type="dxa"/>
          </w:tblCellMar>
          <w:tblPrExChange w:id="4974" w:author="Erlie Hasam Morfin Zavalza" w:date="2014-11-22T23:29:00Z">
            <w:tblPrEx>
              <w:tblW w:w="0" w:type="auto"/>
              <w:tblLayout w:type="fixed"/>
              <w:tblCellMar>
                <w:left w:w="70" w:type="dxa"/>
                <w:right w:w="70" w:type="dxa"/>
              </w:tblCellMar>
            </w:tblPrEx>
          </w:tblPrExChange>
        </w:tblPrEx>
        <w:trPr>
          <w:trHeight w:val="300"/>
          <w:ins w:id="4975" w:author="Erlie Hasam Morfin Zavalza" w:date="2014-11-22T23:27:00Z"/>
          <w:trPrChange w:id="4976"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4977"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23231947" w14:textId="77777777" w:rsidR="00B3754B" w:rsidRPr="004324D6" w:rsidRDefault="00B3754B" w:rsidP="00B3754B">
            <w:pPr>
              <w:jc w:val="left"/>
              <w:rPr>
                <w:ins w:id="4978" w:author="Erlie Hasam Morfin Zavalza" w:date="2014-11-22T23:27:00Z"/>
                <w:rFonts w:ascii="Calibri" w:hAnsi="Calibri"/>
                <w:color w:val="000000"/>
                <w:sz w:val="16"/>
                <w:szCs w:val="22"/>
                <w:lang w:val="es-MX" w:eastAsia="es-MX"/>
                <w:rPrChange w:id="4979" w:author="Erlie Hasam Morfin Zavalza" w:date="2014-11-22T23:38:00Z">
                  <w:rPr>
                    <w:ins w:id="4980" w:author="Erlie Hasam Morfin Zavalza" w:date="2014-11-22T23:27:00Z"/>
                    <w:rFonts w:ascii="Calibri" w:hAnsi="Calibri"/>
                    <w:color w:val="000000"/>
                    <w:sz w:val="22"/>
                    <w:szCs w:val="22"/>
                    <w:lang w:val="es-MX" w:eastAsia="es-MX"/>
                  </w:rPr>
                </w:rPrChange>
              </w:rPr>
            </w:pPr>
            <w:ins w:id="4981" w:author="Erlie Hasam Morfin Zavalza" w:date="2014-11-22T23:27:00Z">
              <w:r w:rsidRPr="004324D6">
                <w:rPr>
                  <w:rFonts w:ascii="Calibri" w:hAnsi="Calibri"/>
                  <w:color w:val="000000"/>
                  <w:sz w:val="16"/>
                  <w:szCs w:val="22"/>
                  <w:lang w:val="es-MX" w:eastAsia="es-MX"/>
                  <w:rPrChange w:id="4982" w:author="Erlie Hasam Morfin Zavalza" w:date="2014-11-22T23:38:00Z">
                    <w:rPr>
                      <w:rFonts w:ascii="Calibri" w:hAnsi="Calibri"/>
                      <w:color w:val="000000"/>
                      <w:sz w:val="22"/>
                      <w:szCs w:val="22"/>
                      <w:lang w:val="es-MX" w:eastAsia="es-MX"/>
                    </w:rPr>
                  </w:rPrChange>
                </w:rPr>
                <w:t>Agua</w:t>
              </w:r>
            </w:ins>
          </w:p>
        </w:tc>
        <w:tc>
          <w:tcPr>
            <w:tcW w:w="1391" w:type="dxa"/>
            <w:tcBorders>
              <w:top w:val="nil"/>
              <w:left w:val="nil"/>
              <w:bottom w:val="single" w:sz="4" w:space="0" w:color="auto"/>
              <w:right w:val="single" w:sz="4" w:space="0" w:color="auto"/>
            </w:tcBorders>
            <w:shd w:val="clear" w:color="000000" w:fill="92D050"/>
            <w:noWrap/>
            <w:vAlign w:val="bottom"/>
            <w:hideMark/>
            <w:tcPrChange w:id="4983"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48D8094" w14:textId="77777777" w:rsidR="00B3754B" w:rsidRPr="004324D6" w:rsidRDefault="00B3754B" w:rsidP="00B3754B">
            <w:pPr>
              <w:jc w:val="left"/>
              <w:rPr>
                <w:ins w:id="4984" w:author="Erlie Hasam Morfin Zavalza" w:date="2014-11-22T23:27:00Z"/>
                <w:rFonts w:ascii="Calibri" w:hAnsi="Calibri"/>
                <w:color w:val="000000"/>
                <w:sz w:val="16"/>
                <w:szCs w:val="22"/>
                <w:lang w:val="es-MX" w:eastAsia="es-MX"/>
                <w:rPrChange w:id="4985" w:author="Erlie Hasam Morfin Zavalza" w:date="2014-11-22T23:38:00Z">
                  <w:rPr>
                    <w:ins w:id="4986" w:author="Erlie Hasam Morfin Zavalza" w:date="2014-11-22T23:27:00Z"/>
                    <w:rFonts w:ascii="Calibri" w:hAnsi="Calibri"/>
                    <w:color w:val="000000"/>
                    <w:sz w:val="22"/>
                    <w:szCs w:val="22"/>
                    <w:lang w:val="es-MX" w:eastAsia="es-MX"/>
                  </w:rPr>
                </w:rPrChange>
              </w:rPr>
            </w:pPr>
            <w:ins w:id="4987" w:author="Erlie Hasam Morfin Zavalza" w:date="2014-11-22T23:27:00Z">
              <w:r w:rsidRPr="004324D6">
                <w:rPr>
                  <w:rFonts w:ascii="Calibri" w:hAnsi="Calibri"/>
                  <w:color w:val="000000"/>
                  <w:sz w:val="16"/>
                  <w:szCs w:val="22"/>
                  <w:lang w:val="es-MX" w:eastAsia="es-MX"/>
                  <w:rPrChange w:id="4988" w:author="Erlie Hasam Morfin Zavalza" w:date="2014-11-22T23:38:00Z">
                    <w:rPr>
                      <w:rFonts w:ascii="Calibri" w:hAnsi="Calibri"/>
                      <w:color w:val="000000"/>
                      <w:sz w:val="22"/>
                      <w:szCs w:val="22"/>
                      <w:lang w:val="es-MX" w:eastAsia="es-MX"/>
                    </w:rPr>
                  </w:rPrChange>
                </w:rPr>
                <w:t>$160,000.00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4989"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38A61B2" w14:textId="77777777" w:rsidR="00B3754B" w:rsidRPr="004324D6" w:rsidRDefault="00B3754B" w:rsidP="00B3754B">
            <w:pPr>
              <w:jc w:val="left"/>
              <w:rPr>
                <w:ins w:id="4990" w:author="Erlie Hasam Morfin Zavalza" w:date="2014-11-22T23:27:00Z"/>
                <w:rFonts w:ascii="Calibri" w:hAnsi="Calibri"/>
                <w:color w:val="000000"/>
                <w:sz w:val="16"/>
                <w:szCs w:val="22"/>
                <w:lang w:val="es-MX" w:eastAsia="es-MX"/>
                <w:rPrChange w:id="4991" w:author="Erlie Hasam Morfin Zavalza" w:date="2014-11-22T23:38:00Z">
                  <w:rPr>
                    <w:ins w:id="4992" w:author="Erlie Hasam Morfin Zavalza" w:date="2014-11-22T23:27:00Z"/>
                    <w:rFonts w:ascii="Calibri" w:hAnsi="Calibri"/>
                    <w:color w:val="000000"/>
                    <w:sz w:val="22"/>
                    <w:szCs w:val="22"/>
                    <w:lang w:val="es-MX" w:eastAsia="es-MX"/>
                  </w:rPr>
                </w:rPrChange>
              </w:rPr>
            </w:pPr>
            <w:ins w:id="4993" w:author="Erlie Hasam Morfin Zavalza" w:date="2014-11-22T23:27:00Z">
              <w:r w:rsidRPr="004324D6">
                <w:rPr>
                  <w:rFonts w:ascii="Calibri" w:hAnsi="Calibri"/>
                  <w:color w:val="000000"/>
                  <w:sz w:val="16"/>
                  <w:szCs w:val="22"/>
                  <w:lang w:val="es-MX" w:eastAsia="es-MX"/>
                  <w:rPrChange w:id="4994" w:author="Erlie Hasam Morfin Zavalza" w:date="2014-11-22T23:38:00Z">
                    <w:rPr>
                      <w:rFonts w:ascii="Calibri" w:hAnsi="Calibri"/>
                      <w:color w:val="000000"/>
                      <w:sz w:val="22"/>
                      <w:szCs w:val="22"/>
                      <w:lang w:val="es-MX" w:eastAsia="es-MX"/>
                    </w:rPr>
                  </w:rPrChange>
                </w:rPr>
                <w:t>$161,000.00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4995"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ED2986B" w14:textId="77777777" w:rsidR="00B3754B" w:rsidRPr="004324D6" w:rsidRDefault="00B3754B" w:rsidP="00B3754B">
            <w:pPr>
              <w:jc w:val="left"/>
              <w:rPr>
                <w:ins w:id="4996" w:author="Erlie Hasam Morfin Zavalza" w:date="2014-11-22T23:27:00Z"/>
                <w:rFonts w:ascii="Calibri" w:hAnsi="Calibri"/>
                <w:color w:val="000000"/>
                <w:sz w:val="16"/>
                <w:szCs w:val="22"/>
                <w:lang w:val="es-MX" w:eastAsia="es-MX"/>
                <w:rPrChange w:id="4997" w:author="Erlie Hasam Morfin Zavalza" w:date="2014-11-22T23:38:00Z">
                  <w:rPr>
                    <w:ins w:id="4998" w:author="Erlie Hasam Morfin Zavalza" w:date="2014-11-22T23:27:00Z"/>
                    <w:rFonts w:ascii="Calibri" w:hAnsi="Calibri"/>
                    <w:color w:val="000000"/>
                    <w:sz w:val="22"/>
                    <w:szCs w:val="22"/>
                    <w:lang w:val="es-MX" w:eastAsia="es-MX"/>
                  </w:rPr>
                </w:rPrChange>
              </w:rPr>
            </w:pPr>
            <w:ins w:id="4999" w:author="Erlie Hasam Morfin Zavalza" w:date="2014-11-22T23:27:00Z">
              <w:r w:rsidRPr="004324D6">
                <w:rPr>
                  <w:rFonts w:ascii="Calibri" w:hAnsi="Calibri"/>
                  <w:color w:val="000000"/>
                  <w:sz w:val="16"/>
                  <w:szCs w:val="22"/>
                  <w:lang w:val="es-MX" w:eastAsia="es-MX"/>
                  <w:rPrChange w:id="5000" w:author="Erlie Hasam Morfin Zavalza" w:date="2014-11-22T23:38:00Z">
                    <w:rPr>
                      <w:rFonts w:ascii="Calibri" w:hAnsi="Calibri"/>
                      <w:color w:val="000000"/>
                      <w:sz w:val="22"/>
                      <w:szCs w:val="22"/>
                      <w:lang w:val="es-MX" w:eastAsia="es-MX"/>
                    </w:rPr>
                  </w:rPrChange>
                </w:rPr>
                <w:t>$162,000.00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5001"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02E27E6" w14:textId="77777777" w:rsidR="00B3754B" w:rsidRPr="004324D6" w:rsidRDefault="00B3754B" w:rsidP="00B3754B">
            <w:pPr>
              <w:jc w:val="left"/>
              <w:rPr>
                <w:ins w:id="5002" w:author="Erlie Hasam Morfin Zavalza" w:date="2014-11-22T23:27:00Z"/>
                <w:rFonts w:ascii="Calibri" w:hAnsi="Calibri"/>
                <w:color w:val="000000"/>
                <w:sz w:val="16"/>
                <w:szCs w:val="22"/>
                <w:lang w:val="es-MX" w:eastAsia="es-MX"/>
                <w:rPrChange w:id="5003" w:author="Erlie Hasam Morfin Zavalza" w:date="2014-11-22T23:38:00Z">
                  <w:rPr>
                    <w:ins w:id="5004" w:author="Erlie Hasam Morfin Zavalza" w:date="2014-11-22T23:27:00Z"/>
                    <w:rFonts w:ascii="Calibri" w:hAnsi="Calibri"/>
                    <w:color w:val="000000"/>
                    <w:sz w:val="22"/>
                    <w:szCs w:val="22"/>
                    <w:lang w:val="es-MX" w:eastAsia="es-MX"/>
                  </w:rPr>
                </w:rPrChange>
              </w:rPr>
            </w:pPr>
            <w:ins w:id="5005" w:author="Erlie Hasam Morfin Zavalza" w:date="2014-11-22T23:27:00Z">
              <w:r w:rsidRPr="004324D6">
                <w:rPr>
                  <w:rFonts w:ascii="Calibri" w:hAnsi="Calibri"/>
                  <w:color w:val="000000"/>
                  <w:sz w:val="16"/>
                  <w:szCs w:val="22"/>
                  <w:lang w:val="es-MX" w:eastAsia="es-MX"/>
                  <w:rPrChange w:id="5006" w:author="Erlie Hasam Morfin Zavalza" w:date="2014-11-22T23:38:00Z">
                    <w:rPr>
                      <w:rFonts w:ascii="Calibri" w:hAnsi="Calibri"/>
                      <w:color w:val="000000"/>
                      <w:sz w:val="22"/>
                      <w:szCs w:val="22"/>
                      <w:lang w:val="es-MX" w:eastAsia="es-MX"/>
                    </w:rPr>
                  </w:rPrChange>
                </w:rPr>
                <w:t>$163,000.00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5007"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75BD7306" w14:textId="77777777" w:rsidR="00B3754B" w:rsidRPr="004324D6" w:rsidRDefault="00B3754B" w:rsidP="00B3754B">
            <w:pPr>
              <w:jc w:val="left"/>
              <w:rPr>
                <w:ins w:id="5008" w:author="Erlie Hasam Morfin Zavalza" w:date="2014-11-22T23:27:00Z"/>
                <w:rFonts w:ascii="Calibri" w:hAnsi="Calibri"/>
                <w:color w:val="000000"/>
                <w:sz w:val="16"/>
                <w:szCs w:val="22"/>
                <w:lang w:val="es-MX" w:eastAsia="es-MX"/>
                <w:rPrChange w:id="5009" w:author="Erlie Hasam Morfin Zavalza" w:date="2014-11-22T23:38:00Z">
                  <w:rPr>
                    <w:ins w:id="5010" w:author="Erlie Hasam Morfin Zavalza" w:date="2014-11-22T23:27:00Z"/>
                    <w:rFonts w:ascii="Calibri" w:hAnsi="Calibri"/>
                    <w:color w:val="000000"/>
                    <w:sz w:val="22"/>
                    <w:szCs w:val="22"/>
                    <w:lang w:val="es-MX" w:eastAsia="es-MX"/>
                  </w:rPr>
                </w:rPrChange>
              </w:rPr>
            </w:pPr>
            <w:ins w:id="5011" w:author="Erlie Hasam Morfin Zavalza" w:date="2014-11-22T23:27:00Z">
              <w:r w:rsidRPr="004324D6">
                <w:rPr>
                  <w:rFonts w:ascii="Calibri" w:hAnsi="Calibri"/>
                  <w:color w:val="000000"/>
                  <w:sz w:val="16"/>
                  <w:szCs w:val="22"/>
                  <w:lang w:val="es-MX" w:eastAsia="es-MX"/>
                  <w:rPrChange w:id="5012" w:author="Erlie Hasam Morfin Zavalza" w:date="2014-11-22T23:38:00Z">
                    <w:rPr>
                      <w:rFonts w:ascii="Calibri" w:hAnsi="Calibri"/>
                      <w:color w:val="000000"/>
                      <w:sz w:val="22"/>
                      <w:szCs w:val="22"/>
                      <w:lang w:val="es-MX" w:eastAsia="es-MX"/>
                    </w:rPr>
                  </w:rPrChange>
                </w:rPr>
                <w:t>$164,000.00</w:t>
              </w:r>
            </w:ins>
          </w:p>
        </w:tc>
      </w:tr>
      <w:tr w:rsidR="00B3754B" w:rsidRPr="004324D6" w14:paraId="33670647" w14:textId="77777777" w:rsidTr="00B3754B">
        <w:tblPrEx>
          <w:tblW w:w="9493" w:type="dxa"/>
          <w:tblLayout w:type="fixed"/>
          <w:tblCellMar>
            <w:left w:w="70" w:type="dxa"/>
            <w:right w:w="70" w:type="dxa"/>
          </w:tblCellMar>
          <w:tblPrExChange w:id="5013" w:author="Erlie Hasam Morfin Zavalza" w:date="2014-11-22T23:29:00Z">
            <w:tblPrEx>
              <w:tblW w:w="0" w:type="auto"/>
              <w:tblLayout w:type="fixed"/>
              <w:tblCellMar>
                <w:left w:w="70" w:type="dxa"/>
                <w:right w:w="70" w:type="dxa"/>
              </w:tblCellMar>
            </w:tblPrEx>
          </w:tblPrExChange>
        </w:tblPrEx>
        <w:trPr>
          <w:trHeight w:val="300"/>
          <w:ins w:id="5014" w:author="Erlie Hasam Morfin Zavalza" w:date="2014-11-22T23:27:00Z"/>
          <w:trPrChange w:id="5015"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5016"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1C6B14EB" w14:textId="77777777" w:rsidR="00B3754B" w:rsidRPr="004324D6" w:rsidRDefault="00B3754B" w:rsidP="00B3754B">
            <w:pPr>
              <w:jc w:val="left"/>
              <w:rPr>
                <w:ins w:id="5017" w:author="Erlie Hasam Morfin Zavalza" w:date="2014-11-22T23:27:00Z"/>
                <w:rFonts w:ascii="Calibri" w:hAnsi="Calibri"/>
                <w:color w:val="000000"/>
                <w:sz w:val="16"/>
                <w:szCs w:val="22"/>
                <w:lang w:val="es-MX" w:eastAsia="es-MX"/>
                <w:rPrChange w:id="5018" w:author="Erlie Hasam Morfin Zavalza" w:date="2014-11-22T23:38:00Z">
                  <w:rPr>
                    <w:ins w:id="5019" w:author="Erlie Hasam Morfin Zavalza" w:date="2014-11-22T23:27:00Z"/>
                    <w:rFonts w:ascii="Calibri" w:hAnsi="Calibri"/>
                    <w:color w:val="000000"/>
                    <w:sz w:val="22"/>
                    <w:szCs w:val="22"/>
                    <w:lang w:val="es-MX" w:eastAsia="es-MX"/>
                  </w:rPr>
                </w:rPrChange>
              </w:rPr>
            </w:pPr>
            <w:ins w:id="5020" w:author="Erlie Hasam Morfin Zavalza" w:date="2014-11-22T23:27:00Z">
              <w:r w:rsidRPr="004324D6">
                <w:rPr>
                  <w:rFonts w:ascii="Calibri" w:hAnsi="Calibri"/>
                  <w:color w:val="000000"/>
                  <w:sz w:val="16"/>
                  <w:szCs w:val="22"/>
                  <w:lang w:val="es-MX" w:eastAsia="es-MX"/>
                  <w:rPrChange w:id="5021" w:author="Erlie Hasam Morfin Zavalza" w:date="2014-11-22T23:38:00Z">
                    <w:rPr>
                      <w:rFonts w:ascii="Calibri" w:hAnsi="Calibri"/>
                      <w:color w:val="000000"/>
                      <w:sz w:val="22"/>
                      <w:szCs w:val="22"/>
                      <w:lang w:val="es-MX" w:eastAsia="es-MX"/>
                    </w:rPr>
                  </w:rPrChange>
                </w:rPr>
                <w:t>Gas</w:t>
              </w:r>
            </w:ins>
          </w:p>
        </w:tc>
        <w:tc>
          <w:tcPr>
            <w:tcW w:w="1391" w:type="dxa"/>
            <w:tcBorders>
              <w:top w:val="nil"/>
              <w:left w:val="nil"/>
              <w:bottom w:val="single" w:sz="4" w:space="0" w:color="auto"/>
              <w:right w:val="single" w:sz="4" w:space="0" w:color="auto"/>
            </w:tcBorders>
            <w:shd w:val="clear" w:color="000000" w:fill="92D050"/>
            <w:noWrap/>
            <w:vAlign w:val="bottom"/>
            <w:hideMark/>
            <w:tcPrChange w:id="5022"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30E482C" w14:textId="77777777" w:rsidR="00B3754B" w:rsidRPr="004324D6" w:rsidRDefault="00B3754B" w:rsidP="00B3754B">
            <w:pPr>
              <w:jc w:val="left"/>
              <w:rPr>
                <w:ins w:id="5023" w:author="Erlie Hasam Morfin Zavalza" w:date="2014-11-22T23:27:00Z"/>
                <w:rFonts w:ascii="Calibri" w:hAnsi="Calibri"/>
                <w:color w:val="000000"/>
                <w:sz w:val="16"/>
                <w:szCs w:val="22"/>
                <w:lang w:val="es-MX" w:eastAsia="es-MX"/>
                <w:rPrChange w:id="5024" w:author="Erlie Hasam Morfin Zavalza" w:date="2014-11-22T23:38:00Z">
                  <w:rPr>
                    <w:ins w:id="5025" w:author="Erlie Hasam Morfin Zavalza" w:date="2014-11-22T23:27:00Z"/>
                    <w:rFonts w:ascii="Calibri" w:hAnsi="Calibri"/>
                    <w:color w:val="000000"/>
                    <w:sz w:val="22"/>
                    <w:szCs w:val="22"/>
                    <w:lang w:val="es-MX" w:eastAsia="es-MX"/>
                  </w:rPr>
                </w:rPrChange>
              </w:rPr>
            </w:pPr>
            <w:ins w:id="5026" w:author="Erlie Hasam Morfin Zavalza" w:date="2014-11-22T23:27:00Z">
              <w:r w:rsidRPr="004324D6">
                <w:rPr>
                  <w:rFonts w:ascii="Calibri" w:hAnsi="Calibri"/>
                  <w:color w:val="000000"/>
                  <w:sz w:val="16"/>
                  <w:szCs w:val="22"/>
                  <w:lang w:val="es-MX" w:eastAsia="es-MX"/>
                  <w:rPrChange w:id="5027" w:author="Erlie Hasam Morfin Zavalza" w:date="2014-11-22T23:38:00Z">
                    <w:rPr>
                      <w:rFonts w:ascii="Calibri" w:hAnsi="Calibri"/>
                      <w:color w:val="000000"/>
                      <w:sz w:val="22"/>
                      <w:szCs w:val="22"/>
                      <w:lang w:val="es-MX" w:eastAsia="es-MX"/>
                    </w:rPr>
                  </w:rPrChange>
                </w:rPr>
                <w:t>$564,000.00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5028"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5F3A0CA" w14:textId="77777777" w:rsidR="00B3754B" w:rsidRPr="004324D6" w:rsidRDefault="00B3754B" w:rsidP="00B3754B">
            <w:pPr>
              <w:jc w:val="left"/>
              <w:rPr>
                <w:ins w:id="5029" w:author="Erlie Hasam Morfin Zavalza" w:date="2014-11-22T23:27:00Z"/>
                <w:rFonts w:ascii="Calibri" w:hAnsi="Calibri"/>
                <w:color w:val="000000"/>
                <w:sz w:val="16"/>
                <w:szCs w:val="22"/>
                <w:lang w:val="es-MX" w:eastAsia="es-MX"/>
                <w:rPrChange w:id="5030" w:author="Erlie Hasam Morfin Zavalza" w:date="2014-11-22T23:38:00Z">
                  <w:rPr>
                    <w:ins w:id="5031" w:author="Erlie Hasam Morfin Zavalza" w:date="2014-11-22T23:27:00Z"/>
                    <w:rFonts w:ascii="Calibri" w:hAnsi="Calibri"/>
                    <w:color w:val="000000"/>
                    <w:sz w:val="22"/>
                    <w:szCs w:val="22"/>
                    <w:lang w:val="es-MX" w:eastAsia="es-MX"/>
                  </w:rPr>
                </w:rPrChange>
              </w:rPr>
            </w:pPr>
            <w:ins w:id="5032" w:author="Erlie Hasam Morfin Zavalza" w:date="2014-11-22T23:27:00Z">
              <w:r w:rsidRPr="004324D6">
                <w:rPr>
                  <w:rFonts w:ascii="Calibri" w:hAnsi="Calibri"/>
                  <w:color w:val="000000"/>
                  <w:sz w:val="16"/>
                  <w:szCs w:val="22"/>
                  <w:lang w:val="es-MX" w:eastAsia="es-MX"/>
                  <w:rPrChange w:id="5033" w:author="Erlie Hasam Morfin Zavalza" w:date="2014-11-22T23:38:00Z">
                    <w:rPr>
                      <w:rFonts w:ascii="Calibri" w:hAnsi="Calibri"/>
                      <w:color w:val="000000"/>
                      <w:sz w:val="22"/>
                      <w:szCs w:val="22"/>
                      <w:lang w:val="es-MX" w:eastAsia="es-MX"/>
                    </w:rPr>
                  </w:rPrChange>
                </w:rPr>
                <w:t>$565,000.00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5034"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E6C594C" w14:textId="77777777" w:rsidR="00B3754B" w:rsidRPr="004324D6" w:rsidRDefault="00B3754B" w:rsidP="00B3754B">
            <w:pPr>
              <w:jc w:val="left"/>
              <w:rPr>
                <w:ins w:id="5035" w:author="Erlie Hasam Morfin Zavalza" w:date="2014-11-22T23:27:00Z"/>
                <w:rFonts w:ascii="Calibri" w:hAnsi="Calibri"/>
                <w:color w:val="000000"/>
                <w:sz w:val="16"/>
                <w:szCs w:val="22"/>
                <w:lang w:val="es-MX" w:eastAsia="es-MX"/>
                <w:rPrChange w:id="5036" w:author="Erlie Hasam Morfin Zavalza" w:date="2014-11-22T23:38:00Z">
                  <w:rPr>
                    <w:ins w:id="5037" w:author="Erlie Hasam Morfin Zavalza" w:date="2014-11-22T23:27:00Z"/>
                    <w:rFonts w:ascii="Calibri" w:hAnsi="Calibri"/>
                    <w:color w:val="000000"/>
                    <w:sz w:val="22"/>
                    <w:szCs w:val="22"/>
                    <w:lang w:val="es-MX" w:eastAsia="es-MX"/>
                  </w:rPr>
                </w:rPrChange>
              </w:rPr>
            </w:pPr>
            <w:ins w:id="5038" w:author="Erlie Hasam Morfin Zavalza" w:date="2014-11-22T23:27:00Z">
              <w:r w:rsidRPr="004324D6">
                <w:rPr>
                  <w:rFonts w:ascii="Calibri" w:hAnsi="Calibri"/>
                  <w:color w:val="000000"/>
                  <w:sz w:val="16"/>
                  <w:szCs w:val="22"/>
                  <w:lang w:val="es-MX" w:eastAsia="es-MX"/>
                  <w:rPrChange w:id="5039" w:author="Erlie Hasam Morfin Zavalza" w:date="2014-11-22T23:38:00Z">
                    <w:rPr>
                      <w:rFonts w:ascii="Calibri" w:hAnsi="Calibri"/>
                      <w:color w:val="000000"/>
                      <w:sz w:val="22"/>
                      <w:szCs w:val="22"/>
                      <w:lang w:val="es-MX" w:eastAsia="es-MX"/>
                    </w:rPr>
                  </w:rPrChange>
                </w:rPr>
                <w:t>$566,000.00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5040"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DAA9260" w14:textId="77777777" w:rsidR="00B3754B" w:rsidRPr="004324D6" w:rsidRDefault="00B3754B" w:rsidP="00B3754B">
            <w:pPr>
              <w:jc w:val="left"/>
              <w:rPr>
                <w:ins w:id="5041" w:author="Erlie Hasam Morfin Zavalza" w:date="2014-11-22T23:27:00Z"/>
                <w:rFonts w:ascii="Calibri" w:hAnsi="Calibri"/>
                <w:color w:val="000000"/>
                <w:sz w:val="16"/>
                <w:szCs w:val="22"/>
                <w:lang w:val="es-MX" w:eastAsia="es-MX"/>
                <w:rPrChange w:id="5042" w:author="Erlie Hasam Morfin Zavalza" w:date="2014-11-22T23:38:00Z">
                  <w:rPr>
                    <w:ins w:id="5043" w:author="Erlie Hasam Morfin Zavalza" w:date="2014-11-22T23:27:00Z"/>
                    <w:rFonts w:ascii="Calibri" w:hAnsi="Calibri"/>
                    <w:color w:val="000000"/>
                    <w:sz w:val="22"/>
                    <w:szCs w:val="22"/>
                    <w:lang w:val="es-MX" w:eastAsia="es-MX"/>
                  </w:rPr>
                </w:rPrChange>
              </w:rPr>
            </w:pPr>
            <w:ins w:id="5044" w:author="Erlie Hasam Morfin Zavalza" w:date="2014-11-22T23:27:00Z">
              <w:r w:rsidRPr="004324D6">
                <w:rPr>
                  <w:rFonts w:ascii="Calibri" w:hAnsi="Calibri"/>
                  <w:color w:val="000000"/>
                  <w:sz w:val="16"/>
                  <w:szCs w:val="22"/>
                  <w:lang w:val="es-MX" w:eastAsia="es-MX"/>
                  <w:rPrChange w:id="5045" w:author="Erlie Hasam Morfin Zavalza" w:date="2014-11-22T23:38:00Z">
                    <w:rPr>
                      <w:rFonts w:ascii="Calibri" w:hAnsi="Calibri"/>
                      <w:color w:val="000000"/>
                      <w:sz w:val="22"/>
                      <w:szCs w:val="22"/>
                      <w:lang w:val="es-MX" w:eastAsia="es-MX"/>
                    </w:rPr>
                  </w:rPrChange>
                </w:rPr>
                <w:t>$567,000.00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5046"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03BE3795" w14:textId="77777777" w:rsidR="00B3754B" w:rsidRPr="004324D6" w:rsidRDefault="00B3754B" w:rsidP="00B3754B">
            <w:pPr>
              <w:jc w:val="left"/>
              <w:rPr>
                <w:ins w:id="5047" w:author="Erlie Hasam Morfin Zavalza" w:date="2014-11-22T23:27:00Z"/>
                <w:rFonts w:ascii="Calibri" w:hAnsi="Calibri"/>
                <w:color w:val="000000"/>
                <w:sz w:val="16"/>
                <w:szCs w:val="22"/>
                <w:lang w:val="es-MX" w:eastAsia="es-MX"/>
                <w:rPrChange w:id="5048" w:author="Erlie Hasam Morfin Zavalza" w:date="2014-11-22T23:38:00Z">
                  <w:rPr>
                    <w:ins w:id="5049" w:author="Erlie Hasam Morfin Zavalza" w:date="2014-11-22T23:27:00Z"/>
                    <w:rFonts w:ascii="Calibri" w:hAnsi="Calibri"/>
                    <w:color w:val="000000"/>
                    <w:sz w:val="22"/>
                    <w:szCs w:val="22"/>
                    <w:lang w:val="es-MX" w:eastAsia="es-MX"/>
                  </w:rPr>
                </w:rPrChange>
              </w:rPr>
            </w:pPr>
            <w:ins w:id="5050" w:author="Erlie Hasam Morfin Zavalza" w:date="2014-11-22T23:27:00Z">
              <w:r w:rsidRPr="004324D6">
                <w:rPr>
                  <w:rFonts w:ascii="Calibri" w:hAnsi="Calibri"/>
                  <w:color w:val="000000"/>
                  <w:sz w:val="16"/>
                  <w:szCs w:val="22"/>
                  <w:lang w:val="es-MX" w:eastAsia="es-MX"/>
                  <w:rPrChange w:id="5051" w:author="Erlie Hasam Morfin Zavalza" w:date="2014-11-22T23:38:00Z">
                    <w:rPr>
                      <w:rFonts w:ascii="Calibri" w:hAnsi="Calibri"/>
                      <w:color w:val="000000"/>
                      <w:sz w:val="22"/>
                      <w:szCs w:val="22"/>
                      <w:lang w:val="es-MX" w:eastAsia="es-MX"/>
                    </w:rPr>
                  </w:rPrChange>
                </w:rPr>
                <w:t>$568,000.00</w:t>
              </w:r>
            </w:ins>
          </w:p>
        </w:tc>
      </w:tr>
      <w:tr w:rsidR="00B3754B" w:rsidRPr="004324D6" w14:paraId="59B43239" w14:textId="77777777" w:rsidTr="00B3754B">
        <w:tblPrEx>
          <w:tblW w:w="9493" w:type="dxa"/>
          <w:tblLayout w:type="fixed"/>
          <w:tblCellMar>
            <w:left w:w="70" w:type="dxa"/>
            <w:right w:w="70" w:type="dxa"/>
          </w:tblCellMar>
          <w:tblPrExChange w:id="5052" w:author="Erlie Hasam Morfin Zavalza" w:date="2014-11-22T23:29:00Z">
            <w:tblPrEx>
              <w:tblW w:w="0" w:type="auto"/>
              <w:tblLayout w:type="fixed"/>
              <w:tblCellMar>
                <w:left w:w="70" w:type="dxa"/>
                <w:right w:w="70" w:type="dxa"/>
              </w:tblCellMar>
            </w:tblPrEx>
          </w:tblPrExChange>
        </w:tblPrEx>
        <w:trPr>
          <w:trHeight w:val="300"/>
          <w:ins w:id="5053" w:author="Erlie Hasam Morfin Zavalza" w:date="2014-11-22T23:27:00Z"/>
          <w:trPrChange w:id="5054"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5055"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12689FA6" w14:textId="77777777" w:rsidR="00B3754B" w:rsidRPr="004324D6" w:rsidRDefault="00B3754B" w:rsidP="00B3754B">
            <w:pPr>
              <w:jc w:val="left"/>
              <w:rPr>
                <w:ins w:id="5056" w:author="Erlie Hasam Morfin Zavalza" w:date="2014-11-22T23:27:00Z"/>
                <w:rFonts w:ascii="Calibri" w:hAnsi="Calibri"/>
                <w:color w:val="000000"/>
                <w:sz w:val="16"/>
                <w:szCs w:val="22"/>
                <w:lang w:val="es-MX" w:eastAsia="es-MX"/>
                <w:rPrChange w:id="5057" w:author="Erlie Hasam Morfin Zavalza" w:date="2014-11-22T23:38:00Z">
                  <w:rPr>
                    <w:ins w:id="5058" w:author="Erlie Hasam Morfin Zavalza" w:date="2014-11-22T23:27:00Z"/>
                    <w:rFonts w:ascii="Calibri" w:hAnsi="Calibri"/>
                    <w:color w:val="000000"/>
                    <w:sz w:val="22"/>
                    <w:szCs w:val="22"/>
                    <w:lang w:val="es-MX" w:eastAsia="es-MX"/>
                  </w:rPr>
                </w:rPrChange>
              </w:rPr>
            </w:pPr>
            <w:ins w:id="5059" w:author="Erlie Hasam Morfin Zavalza" w:date="2014-11-22T23:27:00Z">
              <w:r w:rsidRPr="004324D6">
                <w:rPr>
                  <w:rFonts w:ascii="Calibri" w:hAnsi="Calibri"/>
                  <w:color w:val="000000"/>
                  <w:sz w:val="16"/>
                  <w:szCs w:val="22"/>
                  <w:lang w:val="es-MX" w:eastAsia="es-MX"/>
                  <w:rPrChange w:id="5060" w:author="Erlie Hasam Morfin Zavalza" w:date="2014-11-22T23:38:00Z">
                    <w:rPr>
                      <w:rFonts w:ascii="Calibri" w:hAnsi="Calibri"/>
                      <w:color w:val="000000"/>
                      <w:sz w:val="22"/>
                      <w:szCs w:val="22"/>
                      <w:lang w:val="es-MX" w:eastAsia="es-MX"/>
                    </w:rPr>
                  </w:rPrChange>
                </w:rPr>
                <w:t>Bencina</w:t>
              </w:r>
            </w:ins>
          </w:p>
        </w:tc>
        <w:tc>
          <w:tcPr>
            <w:tcW w:w="1391" w:type="dxa"/>
            <w:tcBorders>
              <w:top w:val="nil"/>
              <w:left w:val="nil"/>
              <w:bottom w:val="single" w:sz="4" w:space="0" w:color="auto"/>
              <w:right w:val="single" w:sz="4" w:space="0" w:color="auto"/>
            </w:tcBorders>
            <w:shd w:val="clear" w:color="000000" w:fill="92D050"/>
            <w:noWrap/>
            <w:vAlign w:val="bottom"/>
            <w:hideMark/>
            <w:tcPrChange w:id="5061"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2C14C37" w14:textId="77777777" w:rsidR="00B3754B" w:rsidRPr="004324D6" w:rsidRDefault="00B3754B" w:rsidP="00B3754B">
            <w:pPr>
              <w:jc w:val="left"/>
              <w:rPr>
                <w:ins w:id="5062" w:author="Erlie Hasam Morfin Zavalza" w:date="2014-11-22T23:27:00Z"/>
                <w:rFonts w:ascii="Calibri" w:hAnsi="Calibri"/>
                <w:color w:val="000000"/>
                <w:sz w:val="16"/>
                <w:szCs w:val="22"/>
                <w:lang w:val="es-MX" w:eastAsia="es-MX"/>
                <w:rPrChange w:id="5063" w:author="Erlie Hasam Morfin Zavalza" w:date="2014-11-22T23:38:00Z">
                  <w:rPr>
                    <w:ins w:id="5064" w:author="Erlie Hasam Morfin Zavalza" w:date="2014-11-22T23:27:00Z"/>
                    <w:rFonts w:ascii="Calibri" w:hAnsi="Calibri"/>
                    <w:color w:val="000000"/>
                    <w:sz w:val="22"/>
                    <w:szCs w:val="22"/>
                    <w:lang w:val="es-MX" w:eastAsia="es-MX"/>
                  </w:rPr>
                </w:rPrChange>
              </w:rPr>
            </w:pPr>
            <w:ins w:id="5065" w:author="Erlie Hasam Morfin Zavalza" w:date="2014-11-22T23:27:00Z">
              <w:r w:rsidRPr="004324D6">
                <w:rPr>
                  <w:rFonts w:ascii="Calibri" w:hAnsi="Calibri"/>
                  <w:color w:val="000000"/>
                  <w:sz w:val="16"/>
                  <w:szCs w:val="22"/>
                  <w:lang w:val="es-MX" w:eastAsia="es-MX"/>
                  <w:rPrChange w:id="5066" w:author="Erlie Hasam Morfin Zavalza" w:date="2014-11-22T23:38:00Z">
                    <w:rPr>
                      <w:rFonts w:ascii="Calibri" w:hAnsi="Calibri"/>
                      <w:color w:val="000000"/>
                      <w:sz w:val="22"/>
                      <w:szCs w:val="22"/>
                      <w:lang w:val="es-MX" w:eastAsia="es-MX"/>
                    </w:rPr>
                  </w:rPrChange>
                </w:rPr>
                <w:t>$600,000.00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5067"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C95BA90" w14:textId="77777777" w:rsidR="00B3754B" w:rsidRPr="004324D6" w:rsidRDefault="00B3754B" w:rsidP="00B3754B">
            <w:pPr>
              <w:jc w:val="left"/>
              <w:rPr>
                <w:ins w:id="5068" w:author="Erlie Hasam Morfin Zavalza" w:date="2014-11-22T23:27:00Z"/>
                <w:rFonts w:ascii="Calibri" w:hAnsi="Calibri"/>
                <w:color w:val="000000"/>
                <w:sz w:val="16"/>
                <w:szCs w:val="22"/>
                <w:lang w:val="es-MX" w:eastAsia="es-MX"/>
                <w:rPrChange w:id="5069" w:author="Erlie Hasam Morfin Zavalza" w:date="2014-11-22T23:38:00Z">
                  <w:rPr>
                    <w:ins w:id="5070" w:author="Erlie Hasam Morfin Zavalza" w:date="2014-11-22T23:27:00Z"/>
                    <w:rFonts w:ascii="Calibri" w:hAnsi="Calibri"/>
                    <w:color w:val="000000"/>
                    <w:sz w:val="22"/>
                    <w:szCs w:val="22"/>
                    <w:lang w:val="es-MX" w:eastAsia="es-MX"/>
                  </w:rPr>
                </w:rPrChange>
              </w:rPr>
            </w:pPr>
            <w:ins w:id="5071" w:author="Erlie Hasam Morfin Zavalza" w:date="2014-11-22T23:27:00Z">
              <w:r w:rsidRPr="004324D6">
                <w:rPr>
                  <w:rFonts w:ascii="Calibri" w:hAnsi="Calibri"/>
                  <w:color w:val="000000"/>
                  <w:sz w:val="16"/>
                  <w:szCs w:val="22"/>
                  <w:lang w:val="es-MX" w:eastAsia="es-MX"/>
                  <w:rPrChange w:id="5072" w:author="Erlie Hasam Morfin Zavalza" w:date="2014-11-22T23:38:00Z">
                    <w:rPr>
                      <w:rFonts w:ascii="Calibri" w:hAnsi="Calibri"/>
                      <w:color w:val="000000"/>
                      <w:sz w:val="22"/>
                      <w:szCs w:val="22"/>
                      <w:lang w:val="es-MX" w:eastAsia="es-MX"/>
                    </w:rPr>
                  </w:rPrChange>
                </w:rPr>
                <w:t>$620,000.00</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5073"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77230552" w14:textId="77777777" w:rsidR="00B3754B" w:rsidRPr="004324D6" w:rsidRDefault="00B3754B" w:rsidP="00B3754B">
            <w:pPr>
              <w:jc w:val="left"/>
              <w:rPr>
                <w:ins w:id="5074" w:author="Erlie Hasam Morfin Zavalza" w:date="2014-11-22T23:27:00Z"/>
                <w:rFonts w:ascii="Calibri" w:hAnsi="Calibri"/>
                <w:color w:val="000000"/>
                <w:sz w:val="16"/>
                <w:szCs w:val="22"/>
                <w:lang w:val="es-MX" w:eastAsia="es-MX"/>
                <w:rPrChange w:id="5075" w:author="Erlie Hasam Morfin Zavalza" w:date="2014-11-22T23:38:00Z">
                  <w:rPr>
                    <w:ins w:id="5076" w:author="Erlie Hasam Morfin Zavalza" w:date="2014-11-22T23:27:00Z"/>
                    <w:rFonts w:ascii="Calibri" w:hAnsi="Calibri"/>
                    <w:color w:val="000000"/>
                    <w:sz w:val="22"/>
                    <w:szCs w:val="22"/>
                    <w:lang w:val="es-MX" w:eastAsia="es-MX"/>
                  </w:rPr>
                </w:rPrChange>
              </w:rPr>
            </w:pPr>
            <w:ins w:id="5077" w:author="Erlie Hasam Morfin Zavalza" w:date="2014-11-22T23:27:00Z">
              <w:r w:rsidRPr="004324D6">
                <w:rPr>
                  <w:rFonts w:ascii="Calibri" w:hAnsi="Calibri"/>
                  <w:color w:val="000000"/>
                  <w:sz w:val="16"/>
                  <w:szCs w:val="22"/>
                  <w:lang w:val="es-MX" w:eastAsia="es-MX"/>
                  <w:rPrChange w:id="5078" w:author="Erlie Hasam Morfin Zavalza" w:date="2014-11-22T23:38:00Z">
                    <w:rPr>
                      <w:rFonts w:ascii="Calibri" w:hAnsi="Calibri"/>
                      <w:color w:val="000000"/>
                      <w:sz w:val="22"/>
                      <w:szCs w:val="22"/>
                      <w:lang w:val="es-MX" w:eastAsia="es-MX"/>
                    </w:rPr>
                  </w:rPrChange>
                </w:rPr>
                <w:t>$630,000.00</w:t>
              </w:r>
            </w:ins>
          </w:p>
        </w:tc>
        <w:tc>
          <w:tcPr>
            <w:tcW w:w="1276" w:type="dxa"/>
            <w:tcBorders>
              <w:top w:val="nil"/>
              <w:left w:val="nil"/>
              <w:bottom w:val="single" w:sz="4" w:space="0" w:color="auto"/>
              <w:right w:val="single" w:sz="4" w:space="0" w:color="auto"/>
            </w:tcBorders>
            <w:shd w:val="clear" w:color="000000" w:fill="92D050"/>
            <w:noWrap/>
            <w:vAlign w:val="bottom"/>
            <w:hideMark/>
            <w:tcPrChange w:id="5079"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59000EB" w14:textId="77777777" w:rsidR="00B3754B" w:rsidRPr="004324D6" w:rsidRDefault="00B3754B" w:rsidP="00B3754B">
            <w:pPr>
              <w:jc w:val="left"/>
              <w:rPr>
                <w:ins w:id="5080" w:author="Erlie Hasam Morfin Zavalza" w:date="2014-11-22T23:27:00Z"/>
                <w:rFonts w:ascii="Calibri" w:hAnsi="Calibri"/>
                <w:color w:val="000000"/>
                <w:sz w:val="16"/>
                <w:szCs w:val="22"/>
                <w:lang w:val="es-MX" w:eastAsia="es-MX"/>
                <w:rPrChange w:id="5081" w:author="Erlie Hasam Morfin Zavalza" w:date="2014-11-22T23:38:00Z">
                  <w:rPr>
                    <w:ins w:id="5082" w:author="Erlie Hasam Morfin Zavalza" w:date="2014-11-22T23:27:00Z"/>
                    <w:rFonts w:ascii="Calibri" w:hAnsi="Calibri"/>
                    <w:color w:val="000000"/>
                    <w:sz w:val="22"/>
                    <w:szCs w:val="22"/>
                    <w:lang w:val="es-MX" w:eastAsia="es-MX"/>
                  </w:rPr>
                </w:rPrChange>
              </w:rPr>
            </w:pPr>
            <w:ins w:id="5083" w:author="Erlie Hasam Morfin Zavalza" w:date="2014-11-22T23:27:00Z">
              <w:r w:rsidRPr="004324D6">
                <w:rPr>
                  <w:rFonts w:ascii="Calibri" w:hAnsi="Calibri"/>
                  <w:color w:val="000000"/>
                  <w:sz w:val="16"/>
                  <w:szCs w:val="22"/>
                  <w:lang w:val="es-MX" w:eastAsia="es-MX"/>
                  <w:rPrChange w:id="5084" w:author="Erlie Hasam Morfin Zavalza" w:date="2014-11-22T23:38:00Z">
                    <w:rPr>
                      <w:rFonts w:ascii="Calibri" w:hAnsi="Calibri"/>
                      <w:color w:val="000000"/>
                      <w:sz w:val="22"/>
                      <w:szCs w:val="22"/>
                      <w:lang w:val="es-MX" w:eastAsia="es-MX"/>
                    </w:rPr>
                  </w:rPrChange>
                </w:rPr>
                <w:t>$640,000.00</w:t>
              </w:r>
            </w:ins>
          </w:p>
        </w:tc>
        <w:tc>
          <w:tcPr>
            <w:tcW w:w="1418" w:type="dxa"/>
            <w:tcBorders>
              <w:top w:val="nil"/>
              <w:left w:val="nil"/>
              <w:bottom w:val="single" w:sz="4" w:space="0" w:color="auto"/>
              <w:right w:val="single" w:sz="4" w:space="0" w:color="auto"/>
            </w:tcBorders>
            <w:shd w:val="clear" w:color="000000" w:fill="92D050"/>
            <w:noWrap/>
            <w:vAlign w:val="bottom"/>
            <w:hideMark/>
            <w:tcPrChange w:id="5085"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50800106" w14:textId="77777777" w:rsidR="00B3754B" w:rsidRPr="004324D6" w:rsidRDefault="00B3754B" w:rsidP="00B3754B">
            <w:pPr>
              <w:jc w:val="left"/>
              <w:rPr>
                <w:ins w:id="5086" w:author="Erlie Hasam Morfin Zavalza" w:date="2014-11-22T23:27:00Z"/>
                <w:rFonts w:ascii="Calibri" w:hAnsi="Calibri"/>
                <w:color w:val="000000"/>
                <w:sz w:val="16"/>
                <w:szCs w:val="22"/>
                <w:lang w:val="es-MX" w:eastAsia="es-MX"/>
                <w:rPrChange w:id="5087" w:author="Erlie Hasam Morfin Zavalza" w:date="2014-11-22T23:38:00Z">
                  <w:rPr>
                    <w:ins w:id="5088" w:author="Erlie Hasam Morfin Zavalza" w:date="2014-11-22T23:27:00Z"/>
                    <w:rFonts w:ascii="Calibri" w:hAnsi="Calibri"/>
                    <w:color w:val="000000"/>
                    <w:sz w:val="22"/>
                    <w:szCs w:val="22"/>
                    <w:lang w:val="es-MX" w:eastAsia="es-MX"/>
                  </w:rPr>
                </w:rPrChange>
              </w:rPr>
            </w:pPr>
            <w:ins w:id="5089" w:author="Erlie Hasam Morfin Zavalza" w:date="2014-11-22T23:27:00Z">
              <w:r w:rsidRPr="004324D6">
                <w:rPr>
                  <w:rFonts w:ascii="Calibri" w:hAnsi="Calibri"/>
                  <w:color w:val="000000"/>
                  <w:sz w:val="16"/>
                  <w:szCs w:val="22"/>
                  <w:lang w:val="es-MX" w:eastAsia="es-MX"/>
                  <w:rPrChange w:id="5090" w:author="Erlie Hasam Morfin Zavalza" w:date="2014-11-22T23:38:00Z">
                    <w:rPr>
                      <w:rFonts w:ascii="Calibri" w:hAnsi="Calibri"/>
                      <w:color w:val="000000"/>
                      <w:sz w:val="22"/>
                      <w:szCs w:val="22"/>
                      <w:lang w:val="es-MX" w:eastAsia="es-MX"/>
                    </w:rPr>
                  </w:rPrChange>
                </w:rPr>
                <w:t>$650,000.00</w:t>
              </w:r>
            </w:ins>
          </w:p>
        </w:tc>
      </w:tr>
      <w:tr w:rsidR="00B3754B" w:rsidRPr="004324D6" w14:paraId="147F430F" w14:textId="77777777" w:rsidTr="00B3754B">
        <w:tblPrEx>
          <w:tblW w:w="9493" w:type="dxa"/>
          <w:tblLayout w:type="fixed"/>
          <w:tblCellMar>
            <w:left w:w="70" w:type="dxa"/>
            <w:right w:w="70" w:type="dxa"/>
          </w:tblCellMar>
          <w:tblPrExChange w:id="5091" w:author="Erlie Hasam Morfin Zavalza" w:date="2014-11-22T23:29:00Z">
            <w:tblPrEx>
              <w:tblW w:w="0" w:type="auto"/>
              <w:tblLayout w:type="fixed"/>
              <w:tblCellMar>
                <w:left w:w="70" w:type="dxa"/>
                <w:right w:w="70" w:type="dxa"/>
              </w:tblCellMar>
            </w:tblPrEx>
          </w:tblPrExChange>
        </w:tblPrEx>
        <w:trPr>
          <w:trHeight w:val="300"/>
          <w:ins w:id="5092" w:author="Erlie Hasam Morfin Zavalza" w:date="2014-11-22T23:27:00Z"/>
          <w:trPrChange w:id="5093"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5094"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70F795E3" w14:textId="77777777" w:rsidR="00B3754B" w:rsidRPr="004324D6" w:rsidRDefault="00B3754B" w:rsidP="00B3754B">
            <w:pPr>
              <w:jc w:val="left"/>
              <w:rPr>
                <w:ins w:id="5095" w:author="Erlie Hasam Morfin Zavalza" w:date="2014-11-22T23:27:00Z"/>
                <w:rFonts w:ascii="Calibri" w:hAnsi="Calibri"/>
                <w:color w:val="000000"/>
                <w:sz w:val="16"/>
                <w:szCs w:val="22"/>
                <w:lang w:val="es-MX" w:eastAsia="es-MX"/>
                <w:rPrChange w:id="5096" w:author="Erlie Hasam Morfin Zavalza" w:date="2014-11-22T23:38:00Z">
                  <w:rPr>
                    <w:ins w:id="5097" w:author="Erlie Hasam Morfin Zavalza" w:date="2014-11-22T23:27:00Z"/>
                    <w:rFonts w:ascii="Calibri" w:hAnsi="Calibri"/>
                    <w:color w:val="000000"/>
                    <w:sz w:val="22"/>
                    <w:szCs w:val="22"/>
                    <w:lang w:val="es-MX" w:eastAsia="es-MX"/>
                  </w:rPr>
                </w:rPrChange>
              </w:rPr>
            </w:pPr>
            <w:ins w:id="5098" w:author="Erlie Hasam Morfin Zavalza" w:date="2014-11-22T23:27:00Z">
              <w:r w:rsidRPr="004324D6">
                <w:rPr>
                  <w:rFonts w:ascii="Calibri" w:hAnsi="Calibri"/>
                  <w:color w:val="000000"/>
                  <w:sz w:val="16"/>
                  <w:szCs w:val="22"/>
                  <w:lang w:val="es-MX" w:eastAsia="es-MX"/>
                  <w:rPrChange w:id="5099" w:author="Erlie Hasam Morfin Zavalza" w:date="2014-11-22T23:38:00Z">
                    <w:rPr>
                      <w:rFonts w:ascii="Calibri" w:hAnsi="Calibri"/>
                      <w:color w:val="000000"/>
                      <w:sz w:val="22"/>
                      <w:szCs w:val="22"/>
                      <w:lang w:val="es-MX" w:eastAsia="es-MX"/>
                    </w:rPr>
                  </w:rPrChange>
                </w:rPr>
                <w:t>Impuestos</w:t>
              </w:r>
            </w:ins>
          </w:p>
        </w:tc>
        <w:tc>
          <w:tcPr>
            <w:tcW w:w="1391" w:type="dxa"/>
            <w:tcBorders>
              <w:top w:val="nil"/>
              <w:left w:val="nil"/>
              <w:bottom w:val="single" w:sz="4" w:space="0" w:color="auto"/>
              <w:right w:val="single" w:sz="4" w:space="0" w:color="auto"/>
            </w:tcBorders>
            <w:shd w:val="clear" w:color="000000" w:fill="92D050"/>
            <w:noWrap/>
            <w:vAlign w:val="bottom"/>
            <w:hideMark/>
            <w:tcPrChange w:id="5100"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53E15DB" w14:textId="77777777" w:rsidR="00B3754B" w:rsidRPr="004324D6" w:rsidRDefault="00B3754B" w:rsidP="00B3754B">
            <w:pPr>
              <w:jc w:val="left"/>
              <w:rPr>
                <w:ins w:id="5101" w:author="Erlie Hasam Morfin Zavalza" w:date="2014-11-22T23:27:00Z"/>
                <w:rFonts w:ascii="Calibri" w:hAnsi="Calibri"/>
                <w:color w:val="000000"/>
                <w:sz w:val="16"/>
                <w:szCs w:val="22"/>
                <w:lang w:val="es-MX" w:eastAsia="es-MX"/>
                <w:rPrChange w:id="5102" w:author="Erlie Hasam Morfin Zavalza" w:date="2014-11-22T23:38:00Z">
                  <w:rPr>
                    <w:ins w:id="5103" w:author="Erlie Hasam Morfin Zavalza" w:date="2014-11-22T23:27:00Z"/>
                    <w:rFonts w:ascii="Calibri" w:hAnsi="Calibri"/>
                    <w:color w:val="000000"/>
                    <w:sz w:val="22"/>
                    <w:szCs w:val="22"/>
                    <w:lang w:val="es-MX" w:eastAsia="es-MX"/>
                  </w:rPr>
                </w:rPrChange>
              </w:rPr>
            </w:pPr>
            <w:ins w:id="5104" w:author="Erlie Hasam Morfin Zavalza" w:date="2014-11-22T23:27:00Z">
              <w:r w:rsidRPr="004324D6">
                <w:rPr>
                  <w:rFonts w:ascii="Calibri" w:hAnsi="Calibri"/>
                  <w:color w:val="000000"/>
                  <w:sz w:val="16"/>
                  <w:szCs w:val="22"/>
                  <w:lang w:val="es-MX" w:eastAsia="es-MX"/>
                  <w:rPrChange w:id="5105" w:author="Erlie Hasam Morfin Zavalza" w:date="2014-11-22T23:38:00Z">
                    <w:rPr>
                      <w:rFonts w:ascii="Calibri" w:hAnsi="Calibri"/>
                      <w:color w:val="000000"/>
                      <w:sz w:val="22"/>
                      <w:szCs w:val="22"/>
                      <w:lang w:val="es-MX" w:eastAsia="es-MX"/>
                    </w:rPr>
                  </w:rPrChange>
                </w:rPr>
                <w:t>$425,062.94</w:t>
              </w:r>
            </w:ins>
          </w:p>
        </w:tc>
        <w:tc>
          <w:tcPr>
            <w:tcW w:w="1276" w:type="dxa"/>
            <w:tcBorders>
              <w:top w:val="nil"/>
              <w:left w:val="nil"/>
              <w:bottom w:val="single" w:sz="4" w:space="0" w:color="auto"/>
              <w:right w:val="single" w:sz="4" w:space="0" w:color="auto"/>
            </w:tcBorders>
            <w:shd w:val="clear" w:color="000000" w:fill="92D050"/>
            <w:noWrap/>
            <w:vAlign w:val="bottom"/>
            <w:hideMark/>
            <w:tcPrChange w:id="5106"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9D95E15" w14:textId="77777777" w:rsidR="00B3754B" w:rsidRPr="004324D6" w:rsidRDefault="00B3754B" w:rsidP="00B3754B">
            <w:pPr>
              <w:jc w:val="left"/>
              <w:rPr>
                <w:ins w:id="5107" w:author="Erlie Hasam Morfin Zavalza" w:date="2014-11-22T23:27:00Z"/>
                <w:rFonts w:ascii="Calibri" w:hAnsi="Calibri"/>
                <w:color w:val="000000"/>
                <w:sz w:val="16"/>
                <w:szCs w:val="22"/>
                <w:lang w:val="es-MX" w:eastAsia="es-MX"/>
                <w:rPrChange w:id="5108" w:author="Erlie Hasam Morfin Zavalza" w:date="2014-11-22T23:38:00Z">
                  <w:rPr>
                    <w:ins w:id="5109" w:author="Erlie Hasam Morfin Zavalza" w:date="2014-11-22T23:27:00Z"/>
                    <w:rFonts w:ascii="Calibri" w:hAnsi="Calibri"/>
                    <w:color w:val="000000"/>
                    <w:sz w:val="22"/>
                    <w:szCs w:val="22"/>
                    <w:lang w:val="es-MX" w:eastAsia="es-MX"/>
                  </w:rPr>
                </w:rPrChange>
              </w:rPr>
            </w:pPr>
            <w:ins w:id="5110" w:author="Erlie Hasam Morfin Zavalza" w:date="2014-11-22T23:27:00Z">
              <w:r w:rsidRPr="004324D6">
                <w:rPr>
                  <w:rFonts w:ascii="Calibri" w:hAnsi="Calibri"/>
                  <w:color w:val="000000"/>
                  <w:sz w:val="16"/>
                  <w:szCs w:val="22"/>
                  <w:lang w:val="es-MX" w:eastAsia="es-MX"/>
                  <w:rPrChange w:id="5111" w:author="Erlie Hasam Morfin Zavalza" w:date="2014-11-22T23:38:00Z">
                    <w:rPr>
                      <w:rFonts w:ascii="Calibri" w:hAnsi="Calibri"/>
                      <w:color w:val="000000"/>
                      <w:sz w:val="22"/>
                      <w:szCs w:val="22"/>
                      <w:lang w:val="es-MX" w:eastAsia="es-MX"/>
                    </w:rPr>
                  </w:rPrChange>
                </w:rPr>
                <w:t>$791,014.85</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5112"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2FB1835" w14:textId="77777777" w:rsidR="00B3754B" w:rsidRPr="004324D6" w:rsidRDefault="00B3754B" w:rsidP="00B3754B">
            <w:pPr>
              <w:jc w:val="left"/>
              <w:rPr>
                <w:ins w:id="5113" w:author="Erlie Hasam Morfin Zavalza" w:date="2014-11-22T23:27:00Z"/>
                <w:rFonts w:ascii="Calibri" w:hAnsi="Calibri"/>
                <w:color w:val="000000"/>
                <w:sz w:val="16"/>
                <w:szCs w:val="22"/>
                <w:lang w:val="es-MX" w:eastAsia="es-MX"/>
                <w:rPrChange w:id="5114" w:author="Erlie Hasam Morfin Zavalza" w:date="2014-11-22T23:38:00Z">
                  <w:rPr>
                    <w:ins w:id="5115" w:author="Erlie Hasam Morfin Zavalza" w:date="2014-11-22T23:27:00Z"/>
                    <w:rFonts w:ascii="Calibri" w:hAnsi="Calibri"/>
                    <w:color w:val="000000"/>
                    <w:sz w:val="22"/>
                    <w:szCs w:val="22"/>
                    <w:lang w:val="es-MX" w:eastAsia="es-MX"/>
                  </w:rPr>
                </w:rPrChange>
              </w:rPr>
            </w:pPr>
            <w:ins w:id="5116" w:author="Erlie Hasam Morfin Zavalza" w:date="2014-11-22T23:27:00Z">
              <w:r w:rsidRPr="004324D6">
                <w:rPr>
                  <w:rFonts w:ascii="Calibri" w:hAnsi="Calibri"/>
                  <w:color w:val="000000"/>
                  <w:sz w:val="16"/>
                  <w:szCs w:val="22"/>
                  <w:lang w:val="es-MX" w:eastAsia="es-MX"/>
                  <w:rPrChange w:id="5117" w:author="Erlie Hasam Morfin Zavalza" w:date="2014-11-22T23:38:00Z">
                    <w:rPr>
                      <w:rFonts w:ascii="Calibri" w:hAnsi="Calibri"/>
                      <w:color w:val="000000"/>
                      <w:sz w:val="22"/>
                      <w:szCs w:val="22"/>
                      <w:lang w:val="es-MX" w:eastAsia="es-MX"/>
                    </w:rPr>
                  </w:rPrChange>
                </w:rPr>
                <w:t>$1,025,312.34</w:t>
              </w:r>
            </w:ins>
          </w:p>
        </w:tc>
        <w:tc>
          <w:tcPr>
            <w:tcW w:w="1276" w:type="dxa"/>
            <w:tcBorders>
              <w:top w:val="nil"/>
              <w:left w:val="nil"/>
              <w:bottom w:val="single" w:sz="4" w:space="0" w:color="auto"/>
              <w:right w:val="single" w:sz="4" w:space="0" w:color="auto"/>
            </w:tcBorders>
            <w:shd w:val="clear" w:color="000000" w:fill="92D050"/>
            <w:noWrap/>
            <w:vAlign w:val="bottom"/>
            <w:hideMark/>
            <w:tcPrChange w:id="5118"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5DC7528" w14:textId="77777777" w:rsidR="00B3754B" w:rsidRPr="004324D6" w:rsidRDefault="00B3754B" w:rsidP="00B3754B">
            <w:pPr>
              <w:jc w:val="left"/>
              <w:rPr>
                <w:ins w:id="5119" w:author="Erlie Hasam Morfin Zavalza" w:date="2014-11-22T23:27:00Z"/>
                <w:rFonts w:ascii="Calibri" w:hAnsi="Calibri"/>
                <w:color w:val="000000"/>
                <w:sz w:val="16"/>
                <w:szCs w:val="22"/>
                <w:lang w:val="es-MX" w:eastAsia="es-MX"/>
                <w:rPrChange w:id="5120" w:author="Erlie Hasam Morfin Zavalza" w:date="2014-11-22T23:38:00Z">
                  <w:rPr>
                    <w:ins w:id="5121" w:author="Erlie Hasam Morfin Zavalza" w:date="2014-11-22T23:27:00Z"/>
                    <w:rFonts w:ascii="Calibri" w:hAnsi="Calibri"/>
                    <w:color w:val="000000"/>
                    <w:sz w:val="22"/>
                    <w:szCs w:val="22"/>
                    <w:lang w:val="es-MX" w:eastAsia="es-MX"/>
                  </w:rPr>
                </w:rPrChange>
              </w:rPr>
            </w:pPr>
            <w:ins w:id="5122" w:author="Erlie Hasam Morfin Zavalza" w:date="2014-11-22T23:27:00Z">
              <w:r w:rsidRPr="004324D6">
                <w:rPr>
                  <w:rFonts w:ascii="Calibri" w:hAnsi="Calibri"/>
                  <w:color w:val="000000"/>
                  <w:sz w:val="16"/>
                  <w:szCs w:val="22"/>
                  <w:lang w:val="es-MX" w:eastAsia="es-MX"/>
                  <w:rPrChange w:id="5123" w:author="Erlie Hasam Morfin Zavalza" w:date="2014-11-22T23:38:00Z">
                    <w:rPr>
                      <w:rFonts w:ascii="Calibri" w:hAnsi="Calibri"/>
                      <w:color w:val="000000"/>
                      <w:sz w:val="22"/>
                      <w:szCs w:val="22"/>
                      <w:lang w:val="es-MX" w:eastAsia="es-MX"/>
                    </w:rPr>
                  </w:rPrChange>
                </w:rPr>
                <w:t>$1,173,804.36</w:t>
              </w:r>
            </w:ins>
          </w:p>
        </w:tc>
        <w:tc>
          <w:tcPr>
            <w:tcW w:w="1418" w:type="dxa"/>
            <w:tcBorders>
              <w:top w:val="nil"/>
              <w:left w:val="nil"/>
              <w:bottom w:val="single" w:sz="4" w:space="0" w:color="auto"/>
              <w:right w:val="single" w:sz="4" w:space="0" w:color="auto"/>
            </w:tcBorders>
            <w:shd w:val="clear" w:color="000000" w:fill="92D050"/>
            <w:noWrap/>
            <w:vAlign w:val="bottom"/>
            <w:hideMark/>
            <w:tcPrChange w:id="5124"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5875971" w14:textId="77777777" w:rsidR="00B3754B" w:rsidRPr="004324D6" w:rsidRDefault="00B3754B" w:rsidP="00B3754B">
            <w:pPr>
              <w:jc w:val="left"/>
              <w:rPr>
                <w:ins w:id="5125" w:author="Erlie Hasam Morfin Zavalza" w:date="2014-11-22T23:27:00Z"/>
                <w:rFonts w:ascii="Calibri" w:hAnsi="Calibri"/>
                <w:color w:val="000000"/>
                <w:sz w:val="16"/>
                <w:szCs w:val="22"/>
                <w:lang w:val="es-MX" w:eastAsia="es-MX"/>
                <w:rPrChange w:id="5126" w:author="Erlie Hasam Morfin Zavalza" w:date="2014-11-22T23:38:00Z">
                  <w:rPr>
                    <w:ins w:id="5127" w:author="Erlie Hasam Morfin Zavalza" w:date="2014-11-22T23:27:00Z"/>
                    <w:rFonts w:ascii="Calibri" w:hAnsi="Calibri"/>
                    <w:color w:val="000000"/>
                    <w:sz w:val="22"/>
                    <w:szCs w:val="22"/>
                    <w:lang w:val="es-MX" w:eastAsia="es-MX"/>
                  </w:rPr>
                </w:rPrChange>
              </w:rPr>
            </w:pPr>
            <w:ins w:id="5128" w:author="Erlie Hasam Morfin Zavalza" w:date="2014-11-22T23:27:00Z">
              <w:r w:rsidRPr="004324D6">
                <w:rPr>
                  <w:rFonts w:ascii="Calibri" w:hAnsi="Calibri"/>
                  <w:color w:val="000000"/>
                  <w:sz w:val="16"/>
                  <w:szCs w:val="22"/>
                  <w:lang w:val="es-MX" w:eastAsia="es-MX"/>
                  <w:rPrChange w:id="5129" w:author="Erlie Hasam Morfin Zavalza" w:date="2014-11-22T23:38:00Z">
                    <w:rPr>
                      <w:rFonts w:ascii="Calibri" w:hAnsi="Calibri"/>
                      <w:color w:val="000000"/>
                      <w:sz w:val="22"/>
                      <w:szCs w:val="22"/>
                      <w:lang w:val="es-MX" w:eastAsia="es-MX"/>
                    </w:rPr>
                  </w:rPrChange>
                </w:rPr>
                <w:t>$1,592,134.30</w:t>
              </w:r>
            </w:ins>
          </w:p>
        </w:tc>
      </w:tr>
      <w:tr w:rsidR="00B3754B" w:rsidRPr="004324D6" w14:paraId="2D96DE57" w14:textId="77777777" w:rsidTr="00B3754B">
        <w:tblPrEx>
          <w:tblW w:w="9493" w:type="dxa"/>
          <w:tblLayout w:type="fixed"/>
          <w:tblCellMar>
            <w:left w:w="70" w:type="dxa"/>
            <w:right w:w="70" w:type="dxa"/>
          </w:tblCellMar>
          <w:tblPrExChange w:id="5130" w:author="Erlie Hasam Morfin Zavalza" w:date="2014-11-22T23:29:00Z">
            <w:tblPrEx>
              <w:tblW w:w="0" w:type="auto"/>
              <w:tblLayout w:type="fixed"/>
              <w:tblCellMar>
                <w:left w:w="70" w:type="dxa"/>
                <w:right w:w="70" w:type="dxa"/>
              </w:tblCellMar>
            </w:tblPrEx>
          </w:tblPrExChange>
        </w:tblPrEx>
        <w:trPr>
          <w:trHeight w:val="300"/>
          <w:ins w:id="5131" w:author="Erlie Hasam Morfin Zavalza" w:date="2014-11-22T23:27:00Z"/>
          <w:trPrChange w:id="5132"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92D050"/>
            <w:noWrap/>
            <w:hideMark/>
            <w:tcPrChange w:id="5133"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92D050"/>
                <w:noWrap/>
                <w:hideMark/>
              </w:tcPr>
            </w:tcPrChange>
          </w:tcPr>
          <w:p w14:paraId="713C455A" w14:textId="77777777" w:rsidR="00B3754B" w:rsidRPr="004324D6" w:rsidRDefault="00B3754B" w:rsidP="00B3754B">
            <w:pPr>
              <w:jc w:val="left"/>
              <w:rPr>
                <w:ins w:id="5134" w:author="Erlie Hasam Morfin Zavalza" w:date="2014-11-22T23:27:00Z"/>
                <w:rFonts w:ascii="Calibri" w:hAnsi="Calibri"/>
                <w:color w:val="000000"/>
                <w:sz w:val="16"/>
                <w:szCs w:val="22"/>
                <w:lang w:val="es-MX" w:eastAsia="es-MX"/>
                <w:rPrChange w:id="5135" w:author="Erlie Hasam Morfin Zavalza" w:date="2014-11-22T23:38:00Z">
                  <w:rPr>
                    <w:ins w:id="5136" w:author="Erlie Hasam Morfin Zavalza" w:date="2014-11-22T23:27:00Z"/>
                    <w:rFonts w:ascii="Calibri" w:hAnsi="Calibri"/>
                    <w:color w:val="000000"/>
                    <w:sz w:val="22"/>
                    <w:szCs w:val="22"/>
                    <w:lang w:val="es-MX" w:eastAsia="es-MX"/>
                  </w:rPr>
                </w:rPrChange>
              </w:rPr>
            </w:pPr>
            <w:ins w:id="5137" w:author="Erlie Hasam Morfin Zavalza" w:date="2014-11-22T23:27:00Z">
              <w:r w:rsidRPr="004324D6">
                <w:rPr>
                  <w:rFonts w:ascii="Calibri" w:hAnsi="Calibri"/>
                  <w:color w:val="000000"/>
                  <w:sz w:val="16"/>
                  <w:szCs w:val="22"/>
                  <w:lang w:val="es-MX" w:eastAsia="es-MX"/>
                  <w:rPrChange w:id="5138" w:author="Erlie Hasam Morfin Zavalza" w:date="2014-11-22T23:38:00Z">
                    <w:rPr>
                      <w:rFonts w:ascii="Calibri" w:hAnsi="Calibri"/>
                      <w:color w:val="000000"/>
                      <w:sz w:val="22"/>
                      <w:szCs w:val="22"/>
                      <w:lang w:val="es-MX" w:eastAsia="es-MX"/>
                    </w:rPr>
                  </w:rPrChange>
                </w:rPr>
                <w:t>Depreciación</w:t>
              </w:r>
            </w:ins>
          </w:p>
        </w:tc>
        <w:tc>
          <w:tcPr>
            <w:tcW w:w="1391" w:type="dxa"/>
            <w:tcBorders>
              <w:top w:val="nil"/>
              <w:left w:val="nil"/>
              <w:bottom w:val="single" w:sz="4" w:space="0" w:color="auto"/>
              <w:right w:val="single" w:sz="4" w:space="0" w:color="auto"/>
            </w:tcBorders>
            <w:shd w:val="clear" w:color="000000" w:fill="92D050"/>
            <w:noWrap/>
            <w:vAlign w:val="bottom"/>
            <w:hideMark/>
            <w:tcPrChange w:id="5139"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303D82A9" w14:textId="77777777" w:rsidR="00B3754B" w:rsidRPr="004324D6" w:rsidRDefault="00B3754B" w:rsidP="00B3754B">
            <w:pPr>
              <w:jc w:val="left"/>
              <w:rPr>
                <w:ins w:id="5140" w:author="Erlie Hasam Morfin Zavalza" w:date="2014-11-22T23:27:00Z"/>
                <w:rFonts w:ascii="Calibri" w:hAnsi="Calibri"/>
                <w:color w:val="000000"/>
                <w:sz w:val="16"/>
                <w:szCs w:val="22"/>
                <w:lang w:val="es-MX" w:eastAsia="es-MX"/>
                <w:rPrChange w:id="5141" w:author="Erlie Hasam Morfin Zavalza" w:date="2014-11-22T23:38:00Z">
                  <w:rPr>
                    <w:ins w:id="5142" w:author="Erlie Hasam Morfin Zavalza" w:date="2014-11-22T23:27:00Z"/>
                    <w:rFonts w:ascii="Calibri" w:hAnsi="Calibri"/>
                    <w:color w:val="000000"/>
                    <w:sz w:val="22"/>
                    <w:szCs w:val="22"/>
                    <w:lang w:val="es-MX" w:eastAsia="es-MX"/>
                  </w:rPr>
                </w:rPrChange>
              </w:rPr>
            </w:pPr>
            <w:ins w:id="5143" w:author="Erlie Hasam Morfin Zavalza" w:date="2014-11-22T23:27:00Z">
              <w:r w:rsidRPr="004324D6">
                <w:rPr>
                  <w:rFonts w:ascii="Calibri" w:hAnsi="Calibri"/>
                  <w:color w:val="000000"/>
                  <w:sz w:val="16"/>
                  <w:szCs w:val="22"/>
                  <w:lang w:val="es-MX" w:eastAsia="es-MX"/>
                  <w:rPrChange w:id="5144" w:author="Erlie Hasam Morfin Zavalza" w:date="2014-11-22T23:38:00Z">
                    <w:rPr>
                      <w:rFonts w:ascii="Calibri" w:hAnsi="Calibri"/>
                      <w:color w:val="000000"/>
                      <w:sz w:val="22"/>
                      <w:szCs w:val="22"/>
                      <w:lang w:val="es-MX" w:eastAsia="es-MX"/>
                    </w:rPr>
                  </w:rPrChange>
                </w:rPr>
                <w:t>$140,166.67</w:t>
              </w:r>
            </w:ins>
          </w:p>
        </w:tc>
        <w:tc>
          <w:tcPr>
            <w:tcW w:w="1276" w:type="dxa"/>
            <w:tcBorders>
              <w:top w:val="nil"/>
              <w:left w:val="nil"/>
              <w:bottom w:val="single" w:sz="4" w:space="0" w:color="auto"/>
              <w:right w:val="single" w:sz="4" w:space="0" w:color="auto"/>
            </w:tcBorders>
            <w:shd w:val="clear" w:color="000000" w:fill="92D050"/>
            <w:noWrap/>
            <w:vAlign w:val="bottom"/>
            <w:hideMark/>
            <w:tcPrChange w:id="5145"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42CA55B3" w14:textId="77777777" w:rsidR="00B3754B" w:rsidRPr="004324D6" w:rsidRDefault="00B3754B" w:rsidP="00B3754B">
            <w:pPr>
              <w:jc w:val="left"/>
              <w:rPr>
                <w:ins w:id="5146" w:author="Erlie Hasam Morfin Zavalza" w:date="2014-11-22T23:27:00Z"/>
                <w:rFonts w:ascii="Calibri" w:hAnsi="Calibri"/>
                <w:color w:val="000000"/>
                <w:sz w:val="16"/>
                <w:szCs w:val="22"/>
                <w:lang w:val="es-MX" w:eastAsia="es-MX"/>
                <w:rPrChange w:id="5147" w:author="Erlie Hasam Morfin Zavalza" w:date="2014-11-22T23:38:00Z">
                  <w:rPr>
                    <w:ins w:id="5148" w:author="Erlie Hasam Morfin Zavalza" w:date="2014-11-22T23:27:00Z"/>
                    <w:rFonts w:ascii="Calibri" w:hAnsi="Calibri"/>
                    <w:color w:val="000000"/>
                    <w:sz w:val="22"/>
                    <w:szCs w:val="22"/>
                    <w:lang w:val="es-MX" w:eastAsia="es-MX"/>
                  </w:rPr>
                </w:rPrChange>
              </w:rPr>
            </w:pPr>
            <w:ins w:id="5149" w:author="Erlie Hasam Morfin Zavalza" w:date="2014-11-22T23:27:00Z">
              <w:r w:rsidRPr="004324D6">
                <w:rPr>
                  <w:rFonts w:ascii="Calibri" w:hAnsi="Calibri"/>
                  <w:color w:val="000000"/>
                  <w:sz w:val="16"/>
                  <w:szCs w:val="22"/>
                  <w:lang w:val="es-MX" w:eastAsia="es-MX"/>
                  <w:rPrChange w:id="5150" w:author="Erlie Hasam Morfin Zavalza" w:date="2014-11-22T23:38:00Z">
                    <w:rPr>
                      <w:rFonts w:ascii="Calibri" w:hAnsi="Calibri"/>
                      <w:color w:val="000000"/>
                      <w:sz w:val="22"/>
                      <w:szCs w:val="22"/>
                      <w:lang w:val="es-MX" w:eastAsia="es-MX"/>
                    </w:rPr>
                  </w:rPrChange>
                </w:rPr>
                <w:t>$140,166.67</w:t>
              </w:r>
            </w:ins>
          </w:p>
        </w:tc>
        <w:tc>
          <w:tcPr>
            <w:tcW w:w="1275" w:type="dxa"/>
            <w:gridSpan w:val="2"/>
            <w:tcBorders>
              <w:top w:val="nil"/>
              <w:left w:val="nil"/>
              <w:bottom w:val="single" w:sz="4" w:space="0" w:color="auto"/>
              <w:right w:val="single" w:sz="4" w:space="0" w:color="auto"/>
            </w:tcBorders>
            <w:shd w:val="clear" w:color="000000" w:fill="92D050"/>
            <w:noWrap/>
            <w:vAlign w:val="bottom"/>
            <w:hideMark/>
            <w:tcPrChange w:id="5151"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674698BB" w14:textId="77777777" w:rsidR="00B3754B" w:rsidRPr="004324D6" w:rsidRDefault="00B3754B" w:rsidP="00B3754B">
            <w:pPr>
              <w:jc w:val="left"/>
              <w:rPr>
                <w:ins w:id="5152" w:author="Erlie Hasam Morfin Zavalza" w:date="2014-11-22T23:27:00Z"/>
                <w:rFonts w:ascii="Calibri" w:hAnsi="Calibri"/>
                <w:color w:val="000000"/>
                <w:sz w:val="16"/>
                <w:szCs w:val="22"/>
                <w:lang w:val="es-MX" w:eastAsia="es-MX"/>
                <w:rPrChange w:id="5153" w:author="Erlie Hasam Morfin Zavalza" w:date="2014-11-22T23:38:00Z">
                  <w:rPr>
                    <w:ins w:id="5154" w:author="Erlie Hasam Morfin Zavalza" w:date="2014-11-22T23:27:00Z"/>
                    <w:rFonts w:ascii="Calibri" w:hAnsi="Calibri"/>
                    <w:color w:val="000000"/>
                    <w:sz w:val="22"/>
                    <w:szCs w:val="22"/>
                    <w:lang w:val="es-MX" w:eastAsia="es-MX"/>
                  </w:rPr>
                </w:rPrChange>
              </w:rPr>
            </w:pPr>
            <w:ins w:id="5155" w:author="Erlie Hasam Morfin Zavalza" w:date="2014-11-22T23:27:00Z">
              <w:r w:rsidRPr="004324D6">
                <w:rPr>
                  <w:rFonts w:ascii="Calibri" w:hAnsi="Calibri"/>
                  <w:color w:val="000000"/>
                  <w:sz w:val="16"/>
                  <w:szCs w:val="22"/>
                  <w:lang w:val="es-MX" w:eastAsia="es-MX"/>
                  <w:rPrChange w:id="5156" w:author="Erlie Hasam Morfin Zavalza" w:date="2014-11-22T23:38:00Z">
                    <w:rPr>
                      <w:rFonts w:ascii="Calibri" w:hAnsi="Calibri"/>
                      <w:color w:val="000000"/>
                      <w:sz w:val="22"/>
                      <w:szCs w:val="22"/>
                      <w:lang w:val="es-MX" w:eastAsia="es-MX"/>
                    </w:rPr>
                  </w:rPrChange>
                </w:rPr>
                <w:t>$123,666.67</w:t>
              </w:r>
            </w:ins>
          </w:p>
        </w:tc>
        <w:tc>
          <w:tcPr>
            <w:tcW w:w="1276" w:type="dxa"/>
            <w:tcBorders>
              <w:top w:val="nil"/>
              <w:left w:val="nil"/>
              <w:bottom w:val="single" w:sz="4" w:space="0" w:color="auto"/>
              <w:right w:val="single" w:sz="4" w:space="0" w:color="auto"/>
            </w:tcBorders>
            <w:shd w:val="clear" w:color="000000" w:fill="92D050"/>
            <w:noWrap/>
            <w:vAlign w:val="bottom"/>
            <w:hideMark/>
            <w:tcPrChange w:id="5157"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1A5E1C92" w14:textId="77777777" w:rsidR="00B3754B" w:rsidRPr="004324D6" w:rsidRDefault="00B3754B" w:rsidP="00B3754B">
            <w:pPr>
              <w:jc w:val="left"/>
              <w:rPr>
                <w:ins w:id="5158" w:author="Erlie Hasam Morfin Zavalza" w:date="2014-11-22T23:27:00Z"/>
                <w:rFonts w:ascii="Calibri" w:hAnsi="Calibri"/>
                <w:color w:val="000000"/>
                <w:sz w:val="16"/>
                <w:szCs w:val="22"/>
                <w:lang w:val="es-MX" w:eastAsia="es-MX"/>
                <w:rPrChange w:id="5159" w:author="Erlie Hasam Morfin Zavalza" w:date="2014-11-22T23:38:00Z">
                  <w:rPr>
                    <w:ins w:id="5160" w:author="Erlie Hasam Morfin Zavalza" w:date="2014-11-22T23:27:00Z"/>
                    <w:rFonts w:ascii="Calibri" w:hAnsi="Calibri"/>
                    <w:color w:val="000000"/>
                    <w:sz w:val="22"/>
                    <w:szCs w:val="22"/>
                    <w:lang w:val="es-MX" w:eastAsia="es-MX"/>
                  </w:rPr>
                </w:rPrChange>
              </w:rPr>
            </w:pPr>
            <w:ins w:id="5161" w:author="Erlie Hasam Morfin Zavalza" w:date="2014-11-22T23:27:00Z">
              <w:r w:rsidRPr="004324D6">
                <w:rPr>
                  <w:rFonts w:ascii="Calibri" w:hAnsi="Calibri"/>
                  <w:color w:val="000000"/>
                  <w:sz w:val="16"/>
                  <w:szCs w:val="22"/>
                  <w:lang w:val="es-MX" w:eastAsia="es-MX"/>
                  <w:rPrChange w:id="5162" w:author="Erlie Hasam Morfin Zavalza" w:date="2014-11-22T23:38:00Z">
                    <w:rPr>
                      <w:rFonts w:ascii="Calibri" w:hAnsi="Calibri"/>
                      <w:color w:val="000000"/>
                      <w:sz w:val="22"/>
                      <w:szCs w:val="22"/>
                      <w:lang w:val="es-MX" w:eastAsia="es-MX"/>
                    </w:rPr>
                  </w:rPrChange>
                </w:rPr>
                <w:t>$123,666.67</w:t>
              </w:r>
            </w:ins>
          </w:p>
        </w:tc>
        <w:tc>
          <w:tcPr>
            <w:tcW w:w="1418" w:type="dxa"/>
            <w:tcBorders>
              <w:top w:val="nil"/>
              <w:left w:val="nil"/>
              <w:bottom w:val="single" w:sz="4" w:space="0" w:color="auto"/>
              <w:right w:val="single" w:sz="4" w:space="0" w:color="auto"/>
            </w:tcBorders>
            <w:shd w:val="clear" w:color="000000" w:fill="92D050"/>
            <w:noWrap/>
            <w:vAlign w:val="bottom"/>
            <w:hideMark/>
            <w:tcPrChange w:id="5163" w:author="Erlie Hasam Morfin Zavalza" w:date="2014-11-22T23:29:00Z">
              <w:tcPr>
                <w:tcW w:w="0" w:type="auto"/>
                <w:tcBorders>
                  <w:top w:val="nil"/>
                  <w:left w:val="nil"/>
                  <w:bottom w:val="single" w:sz="4" w:space="0" w:color="auto"/>
                  <w:right w:val="single" w:sz="4" w:space="0" w:color="auto"/>
                </w:tcBorders>
                <w:shd w:val="clear" w:color="000000" w:fill="92D050"/>
                <w:noWrap/>
                <w:vAlign w:val="bottom"/>
                <w:hideMark/>
              </w:tcPr>
            </w:tcPrChange>
          </w:tcPr>
          <w:p w14:paraId="277AD054" w14:textId="77777777" w:rsidR="00B3754B" w:rsidRPr="004324D6" w:rsidRDefault="00B3754B" w:rsidP="00B3754B">
            <w:pPr>
              <w:jc w:val="left"/>
              <w:rPr>
                <w:ins w:id="5164" w:author="Erlie Hasam Morfin Zavalza" w:date="2014-11-22T23:27:00Z"/>
                <w:rFonts w:ascii="Calibri" w:hAnsi="Calibri"/>
                <w:color w:val="000000"/>
                <w:sz w:val="16"/>
                <w:szCs w:val="22"/>
                <w:lang w:val="es-MX" w:eastAsia="es-MX"/>
                <w:rPrChange w:id="5165" w:author="Erlie Hasam Morfin Zavalza" w:date="2014-11-22T23:38:00Z">
                  <w:rPr>
                    <w:ins w:id="5166" w:author="Erlie Hasam Morfin Zavalza" w:date="2014-11-22T23:27:00Z"/>
                    <w:rFonts w:ascii="Calibri" w:hAnsi="Calibri"/>
                    <w:color w:val="000000"/>
                    <w:sz w:val="22"/>
                    <w:szCs w:val="22"/>
                    <w:lang w:val="es-MX" w:eastAsia="es-MX"/>
                  </w:rPr>
                </w:rPrChange>
              </w:rPr>
            </w:pPr>
            <w:ins w:id="5167" w:author="Erlie Hasam Morfin Zavalza" w:date="2014-11-22T23:27:00Z">
              <w:r w:rsidRPr="004324D6">
                <w:rPr>
                  <w:rFonts w:ascii="Calibri" w:hAnsi="Calibri"/>
                  <w:color w:val="000000"/>
                  <w:sz w:val="16"/>
                  <w:szCs w:val="22"/>
                  <w:lang w:val="es-MX" w:eastAsia="es-MX"/>
                  <w:rPrChange w:id="5168" w:author="Erlie Hasam Morfin Zavalza" w:date="2014-11-22T23:38:00Z">
                    <w:rPr>
                      <w:rFonts w:ascii="Calibri" w:hAnsi="Calibri"/>
                      <w:color w:val="000000"/>
                      <w:sz w:val="22"/>
                      <w:szCs w:val="22"/>
                      <w:lang w:val="es-MX" w:eastAsia="es-MX"/>
                    </w:rPr>
                  </w:rPrChange>
                </w:rPr>
                <w:t>$123,666.67</w:t>
              </w:r>
            </w:ins>
          </w:p>
        </w:tc>
      </w:tr>
      <w:tr w:rsidR="00B3754B" w:rsidRPr="004324D6" w14:paraId="53229EC8" w14:textId="77777777" w:rsidTr="00B3754B">
        <w:tblPrEx>
          <w:tblW w:w="9493" w:type="dxa"/>
          <w:tblLayout w:type="fixed"/>
          <w:tblCellMar>
            <w:left w:w="70" w:type="dxa"/>
            <w:right w:w="70" w:type="dxa"/>
          </w:tblCellMar>
          <w:tblPrExChange w:id="5169" w:author="Erlie Hasam Morfin Zavalza" w:date="2014-11-22T23:29:00Z">
            <w:tblPrEx>
              <w:tblW w:w="0" w:type="auto"/>
              <w:tblLayout w:type="fixed"/>
              <w:tblCellMar>
                <w:left w:w="70" w:type="dxa"/>
                <w:right w:w="70" w:type="dxa"/>
              </w:tblCellMar>
            </w:tblPrEx>
          </w:tblPrExChange>
        </w:tblPrEx>
        <w:trPr>
          <w:trHeight w:val="300"/>
          <w:ins w:id="5170" w:author="Erlie Hasam Morfin Zavalza" w:date="2014-11-22T23:27:00Z"/>
          <w:trPrChange w:id="5171"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E26B0A"/>
            <w:noWrap/>
            <w:hideMark/>
            <w:tcPrChange w:id="5172"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E26B0A"/>
                <w:noWrap/>
                <w:hideMark/>
              </w:tcPr>
            </w:tcPrChange>
          </w:tcPr>
          <w:p w14:paraId="0FDC6F73" w14:textId="77777777" w:rsidR="00B3754B" w:rsidRPr="004324D6" w:rsidRDefault="00B3754B" w:rsidP="00B3754B">
            <w:pPr>
              <w:jc w:val="left"/>
              <w:rPr>
                <w:ins w:id="5173" w:author="Erlie Hasam Morfin Zavalza" w:date="2014-11-22T23:27:00Z"/>
                <w:rFonts w:ascii="Calibri" w:hAnsi="Calibri"/>
                <w:b/>
                <w:color w:val="000000"/>
                <w:sz w:val="16"/>
                <w:szCs w:val="22"/>
                <w:lang w:val="es-MX" w:eastAsia="es-MX"/>
                <w:rPrChange w:id="5174" w:author="Erlie Hasam Morfin Zavalza" w:date="2014-11-22T23:38:00Z">
                  <w:rPr>
                    <w:ins w:id="5175" w:author="Erlie Hasam Morfin Zavalza" w:date="2014-11-22T23:27:00Z"/>
                    <w:rFonts w:ascii="Calibri" w:hAnsi="Calibri"/>
                    <w:color w:val="000000"/>
                    <w:sz w:val="22"/>
                    <w:szCs w:val="22"/>
                    <w:lang w:val="es-MX" w:eastAsia="es-MX"/>
                  </w:rPr>
                </w:rPrChange>
              </w:rPr>
            </w:pPr>
            <w:ins w:id="5176" w:author="Erlie Hasam Morfin Zavalza" w:date="2014-11-22T23:27:00Z">
              <w:r w:rsidRPr="004324D6">
                <w:rPr>
                  <w:rFonts w:ascii="Calibri" w:hAnsi="Calibri"/>
                  <w:b/>
                  <w:color w:val="000000"/>
                  <w:sz w:val="16"/>
                  <w:szCs w:val="22"/>
                  <w:lang w:val="es-MX" w:eastAsia="es-MX"/>
                  <w:rPrChange w:id="5177" w:author="Erlie Hasam Morfin Zavalza" w:date="2014-11-22T23:38:00Z">
                    <w:rPr>
                      <w:rFonts w:ascii="Calibri" w:hAnsi="Calibri"/>
                      <w:color w:val="000000"/>
                      <w:sz w:val="22"/>
                      <w:szCs w:val="22"/>
                      <w:lang w:val="es-MX" w:eastAsia="es-MX"/>
                    </w:rPr>
                  </w:rPrChange>
                </w:rPr>
                <w:t>SUBTOTAL COSTOS FIJOS</w:t>
              </w:r>
            </w:ins>
          </w:p>
        </w:tc>
        <w:tc>
          <w:tcPr>
            <w:tcW w:w="1391" w:type="dxa"/>
            <w:tcBorders>
              <w:top w:val="nil"/>
              <w:left w:val="nil"/>
              <w:bottom w:val="single" w:sz="4" w:space="0" w:color="auto"/>
              <w:right w:val="single" w:sz="4" w:space="0" w:color="auto"/>
            </w:tcBorders>
            <w:shd w:val="clear" w:color="000000" w:fill="E26B0A"/>
            <w:noWrap/>
            <w:vAlign w:val="bottom"/>
            <w:hideMark/>
            <w:tcPrChange w:id="5178"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16AC38F7" w14:textId="77777777" w:rsidR="00B3754B" w:rsidRPr="004324D6" w:rsidRDefault="00B3754B" w:rsidP="00B3754B">
            <w:pPr>
              <w:jc w:val="left"/>
              <w:rPr>
                <w:ins w:id="5179" w:author="Erlie Hasam Morfin Zavalza" w:date="2014-11-22T23:27:00Z"/>
                <w:rFonts w:ascii="Calibri" w:hAnsi="Calibri"/>
                <w:b/>
                <w:color w:val="000000"/>
                <w:sz w:val="16"/>
                <w:szCs w:val="22"/>
                <w:lang w:val="es-MX" w:eastAsia="es-MX"/>
                <w:rPrChange w:id="5180" w:author="Erlie Hasam Morfin Zavalza" w:date="2014-11-22T23:38:00Z">
                  <w:rPr>
                    <w:ins w:id="5181" w:author="Erlie Hasam Morfin Zavalza" w:date="2014-11-22T23:27:00Z"/>
                    <w:rFonts w:ascii="Calibri" w:hAnsi="Calibri"/>
                    <w:color w:val="000000"/>
                    <w:sz w:val="22"/>
                    <w:szCs w:val="22"/>
                    <w:lang w:val="es-MX" w:eastAsia="es-MX"/>
                  </w:rPr>
                </w:rPrChange>
              </w:rPr>
            </w:pPr>
            <w:ins w:id="5182" w:author="Erlie Hasam Morfin Zavalza" w:date="2014-11-22T23:27:00Z">
              <w:r w:rsidRPr="004324D6">
                <w:rPr>
                  <w:rFonts w:ascii="Calibri" w:hAnsi="Calibri"/>
                  <w:b/>
                  <w:color w:val="000000"/>
                  <w:sz w:val="16"/>
                  <w:szCs w:val="22"/>
                  <w:lang w:val="es-MX" w:eastAsia="es-MX"/>
                  <w:rPrChange w:id="5183" w:author="Erlie Hasam Morfin Zavalza" w:date="2014-11-22T23:38:00Z">
                    <w:rPr>
                      <w:rFonts w:ascii="Calibri" w:hAnsi="Calibri"/>
                      <w:color w:val="000000"/>
                      <w:sz w:val="22"/>
                      <w:szCs w:val="22"/>
                      <w:lang w:val="es-MX" w:eastAsia="es-MX"/>
                    </w:rPr>
                  </w:rPrChange>
                </w:rPr>
                <w:t>$4,341,165.61</w:t>
              </w:r>
            </w:ins>
          </w:p>
        </w:tc>
        <w:tc>
          <w:tcPr>
            <w:tcW w:w="1276" w:type="dxa"/>
            <w:tcBorders>
              <w:top w:val="nil"/>
              <w:left w:val="nil"/>
              <w:bottom w:val="single" w:sz="4" w:space="0" w:color="auto"/>
              <w:right w:val="single" w:sz="4" w:space="0" w:color="auto"/>
            </w:tcBorders>
            <w:shd w:val="clear" w:color="000000" w:fill="E26B0A"/>
            <w:noWrap/>
            <w:vAlign w:val="bottom"/>
            <w:hideMark/>
            <w:tcPrChange w:id="5184"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68121952" w14:textId="77777777" w:rsidR="00B3754B" w:rsidRPr="004324D6" w:rsidRDefault="00B3754B" w:rsidP="00B3754B">
            <w:pPr>
              <w:jc w:val="left"/>
              <w:rPr>
                <w:ins w:id="5185" w:author="Erlie Hasam Morfin Zavalza" w:date="2014-11-22T23:27:00Z"/>
                <w:rFonts w:ascii="Calibri" w:hAnsi="Calibri"/>
                <w:b/>
                <w:color w:val="000000"/>
                <w:sz w:val="16"/>
                <w:szCs w:val="22"/>
                <w:lang w:val="es-MX" w:eastAsia="es-MX"/>
                <w:rPrChange w:id="5186" w:author="Erlie Hasam Morfin Zavalza" w:date="2014-11-22T23:38:00Z">
                  <w:rPr>
                    <w:ins w:id="5187" w:author="Erlie Hasam Morfin Zavalza" w:date="2014-11-22T23:27:00Z"/>
                    <w:rFonts w:ascii="Calibri" w:hAnsi="Calibri"/>
                    <w:color w:val="000000"/>
                    <w:sz w:val="22"/>
                    <w:szCs w:val="22"/>
                    <w:lang w:val="es-MX" w:eastAsia="es-MX"/>
                  </w:rPr>
                </w:rPrChange>
              </w:rPr>
            </w:pPr>
            <w:ins w:id="5188" w:author="Erlie Hasam Morfin Zavalza" w:date="2014-11-22T23:27:00Z">
              <w:r w:rsidRPr="004324D6">
                <w:rPr>
                  <w:rFonts w:ascii="Calibri" w:hAnsi="Calibri"/>
                  <w:b/>
                  <w:color w:val="000000"/>
                  <w:sz w:val="16"/>
                  <w:szCs w:val="22"/>
                  <w:lang w:val="es-MX" w:eastAsia="es-MX"/>
                  <w:rPrChange w:id="5189" w:author="Erlie Hasam Morfin Zavalza" w:date="2014-11-22T23:38:00Z">
                    <w:rPr>
                      <w:rFonts w:ascii="Calibri" w:hAnsi="Calibri"/>
                      <w:color w:val="000000"/>
                      <w:sz w:val="22"/>
                      <w:szCs w:val="22"/>
                      <w:lang w:val="es-MX" w:eastAsia="es-MX"/>
                    </w:rPr>
                  </w:rPrChange>
                </w:rPr>
                <w:t>$4,698,181.52</w:t>
              </w:r>
            </w:ins>
          </w:p>
        </w:tc>
        <w:tc>
          <w:tcPr>
            <w:tcW w:w="1275" w:type="dxa"/>
            <w:gridSpan w:val="2"/>
            <w:tcBorders>
              <w:top w:val="nil"/>
              <w:left w:val="nil"/>
              <w:bottom w:val="single" w:sz="4" w:space="0" w:color="auto"/>
              <w:right w:val="single" w:sz="4" w:space="0" w:color="auto"/>
            </w:tcBorders>
            <w:shd w:val="clear" w:color="000000" w:fill="E26B0A"/>
            <w:noWrap/>
            <w:vAlign w:val="bottom"/>
            <w:hideMark/>
            <w:tcPrChange w:id="5190"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19624478" w14:textId="77777777" w:rsidR="00B3754B" w:rsidRPr="004324D6" w:rsidRDefault="00B3754B" w:rsidP="00B3754B">
            <w:pPr>
              <w:jc w:val="left"/>
              <w:rPr>
                <w:ins w:id="5191" w:author="Erlie Hasam Morfin Zavalza" w:date="2014-11-22T23:27:00Z"/>
                <w:rFonts w:ascii="Calibri" w:hAnsi="Calibri"/>
                <w:b/>
                <w:color w:val="000000"/>
                <w:sz w:val="16"/>
                <w:szCs w:val="22"/>
                <w:lang w:val="es-MX" w:eastAsia="es-MX"/>
                <w:rPrChange w:id="5192" w:author="Erlie Hasam Morfin Zavalza" w:date="2014-11-22T23:38:00Z">
                  <w:rPr>
                    <w:ins w:id="5193" w:author="Erlie Hasam Morfin Zavalza" w:date="2014-11-22T23:27:00Z"/>
                    <w:rFonts w:ascii="Calibri" w:hAnsi="Calibri"/>
                    <w:color w:val="000000"/>
                    <w:sz w:val="22"/>
                    <w:szCs w:val="22"/>
                    <w:lang w:val="es-MX" w:eastAsia="es-MX"/>
                  </w:rPr>
                </w:rPrChange>
              </w:rPr>
            </w:pPr>
            <w:ins w:id="5194" w:author="Erlie Hasam Morfin Zavalza" w:date="2014-11-22T23:27:00Z">
              <w:r w:rsidRPr="004324D6">
                <w:rPr>
                  <w:rFonts w:ascii="Calibri" w:hAnsi="Calibri"/>
                  <w:b/>
                  <w:color w:val="000000"/>
                  <w:sz w:val="16"/>
                  <w:szCs w:val="22"/>
                  <w:lang w:val="es-MX" w:eastAsia="es-MX"/>
                  <w:rPrChange w:id="5195" w:author="Erlie Hasam Morfin Zavalza" w:date="2014-11-22T23:38:00Z">
                    <w:rPr>
                      <w:rFonts w:ascii="Calibri" w:hAnsi="Calibri"/>
                      <w:color w:val="000000"/>
                      <w:sz w:val="22"/>
                      <w:szCs w:val="22"/>
                      <w:lang w:val="es-MX" w:eastAsia="es-MX"/>
                    </w:rPr>
                  </w:rPrChange>
                </w:rPr>
                <w:t>$4,886,979.01</w:t>
              </w:r>
            </w:ins>
          </w:p>
        </w:tc>
        <w:tc>
          <w:tcPr>
            <w:tcW w:w="1276" w:type="dxa"/>
            <w:tcBorders>
              <w:top w:val="nil"/>
              <w:left w:val="nil"/>
              <w:bottom w:val="single" w:sz="4" w:space="0" w:color="auto"/>
              <w:right w:val="single" w:sz="4" w:space="0" w:color="auto"/>
            </w:tcBorders>
            <w:shd w:val="clear" w:color="000000" w:fill="E26B0A"/>
            <w:noWrap/>
            <w:vAlign w:val="bottom"/>
            <w:hideMark/>
            <w:tcPrChange w:id="5196"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69E975B9" w14:textId="77777777" w:rsidR="00B3754B" w:rsidRPr="004324D6" w:rsidRDefault="00B3754B" w:rsidP="00B3754B">
            <w:pPr>
              <w:jc w:val="left"/>
              <w:rPr>
                <w:ins w:id="5197" w:author="Erlie Hasam Morfin Zavalza" w:date="2014-11-22T23:27:00Z"/>
                <w:rFonts w:ascii="Calibri" w:hAnsi="Calibri"/>
                <w:b/>
                <w:color w:val="000000"/>
                <w:sz w:val="16"/>
                <w:szCs w:val="22"/>
                <w:lang w:val="es-MX" w:eastAsia="es-MX"/>
                <w:rPrChange w:id="5198" w:author="Erlie Hasam Morfin Zavalza" w:date="2014-11-22T23:38:00Z">
                  <w:rPr>
                    <w:ins w:id="5199" w:author="Erlie Hasam Morfin Zavalza" w:date="2014-11-22T23:27:00Z"/>
                    <w:rFonts w:ascii="Calibri" w:hAnsi="Calibri"/>
                    <w:color w:val="000000"/>
                    <w:sz w:val="22"/>
                    <w:szCs w:val="22"/>
                    <w:lang w:val="es-MX" w:eastAsia="es-MX"/>
                  </w:rPr>
                </w:rPrChange>
              </w:rPr>
            </w:pPr>
            <w:ins w:id="5200" w:author="Erlie Hasam Morfin Zavalza" w:date="2014-11-22T23:27:00Z">
              <w:r w:rsidRPr="004324D6">
                <w:rPr>
                  <w:rFonts w:ascii="Calibri" w:hAnsi="Calibri"/>
                  <w:b/>
                  <w:color w:val="000000"/>
                  <w:sz w:val="16"/>
                  <w:szCs w:val="22"/>
                  <w:lang w:val="es-MX" w:eastAsia="es-MX"/>
                  <w:rPrChange w:id="5201" w:author="Erlie Hasam Morfin Zavalza" w:date="2014-11-22T23:38:00Z">
                    <w:rPr>
                      <w:rFonts w:ascii="Calibri" w:hAnsi="Calibri"/>
                      <w:color w:val="000000"/>
                      <w:sz w:val="22"/>
                      <w:szCs w:val="22"/>
                      <w:lang w:val="es-MX" w:eastAsia="es-MX"/>
                    </w:rPr>
                  </w:rPrChange>
                </w:rPr>
                <w:t>$5,037,471.02</w:t>
              </w:r>
            </w:ins>
          </w:p>
        </w:tc>
        <w:tc>
          <w:tcPr>
            <w:tcW w:w="1418" w:type="dxa"/>
            <w:tcBorders>
              <w:top w:val="nil"/>
              <w:left w:val="nil"/>
              <w:bottom w:val="single" w:sz="4" w:space="0" w:color="auto"/>
              <w:right w:val="single" w:sz="4" w:space="0" w:color="auto"/>
            </w:tcBorders>
            <w:shd w:val="clear" w:color="000000" w:fill="E26B0A"/>
            <w:noWrap/>
            <w:vAlign w:val="bottom"/>
            <w:hideMark/>
            <w:tcPrChange w:id="5202"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3C563B02" w14:textId="77777777" w:rsidR="00B3754B" w:rsidRPr="004324D6" w:rsidRDefault="00B3754B" w:rsidP="00B3754B">
            <w:pPr>
              <w:jc w:val="left"/>
              <w:rPr>
                <w:ins w:id="5203" w:author="Erlie Hasam Morfin Zavalza" w:date="2014-11-22T23:27:00Z"/>
                <w:rFonts w:ascii="Calibri" w:hAnsi="Calibri"/>
                <w:b/>
                <w:color w:val="000000"/>
                <w:sz w:val="16"/>
                <w:szCs w:val="22"/>
                <w:lang w:val="es-MX" w:eastAsia="es-MX"/>
                <w:rPrChange w:id="5204" w:author="Erlie Hasam Morfin Zavalza" w:date="2014-11-22T23:38:00Z">
                  <w:rPr>
                    <w:ins w:id="5205" w:author="Erlie Hasam Morfin Zavalza" w:date="2014-11-22T23:27:00Z"/>
                    <w:rFonts w:ascii="Calibri" w:hAnsi="Calibri"/>
                    <w:color w:val="000000"/>
                    <w:sz w:val="22"/>
                    <w:szCs w:val="22"/>
                    <w:lang w:val="es-MX" w:eastAsia="es-MX"/>
                  </w:rPr>
                </w:rPrChange>
              </w:rPr>
            </w:pPr>
            <w:ins w:id="5206" w:author="Erlie Hasam Morfin Zavalza" w:date="2014-11-22T23:27:00Z">
              <w:r w:rsidRPr="004324D6">
                <w:rPr>
                  <w:rFonts w:ascii="Calibri" w:hAnsi="Calibri"/>
                  <w:b/>
                  <w:color w:val="000000"/>
                  <w:sz w:val="16"/>
                  <w:szCs w:val="22"/>
                  <w:lang w:val="es-MX" w:eastAsia="es-MX"/>
                  <w:rPrChange w:id="5207" w:author="Erlie Hasam Morfin Zavalza" w:date="2014-11-22T23:38:00Z">
                    <w:rPr>
                      <w:rFonts w:ascii="Calibri" w:hAnsi="Calibri"/>
                      <w:color w:val="000000"/>
                      <w:sz w:val="22"/>
                      <w:szCs w:val="22"/>
                      <w:lang w:val="es-MX" w:eastAsia="es-MX"/>
                    </w:rPr>
                  </w:rPrChange>
                </w:rPr>
                <w:t>$5,446,800.96</w:t>
              </w:r>
            </w:ins>
          </w:p>
        </w:tc>
      </w:tr>
      <w:tr w:rsidR="004324D6" w:rsidRPr="004324D6" w14:paraId="0C6BE947" w14:textId="77777777" w:rsidTr="00B3754B">
        <w:trPr>
          <w:trHeight w:val="360"/>
          <w:ins w:id="5208" w:author="Erlie Hasam Morfin Zavalza" w:date="2014-11-22T23:27:00Z"/>
        </w:trPr>
        <w:tc>
          <w:tcPr>
            <w:tcW w:w="9493" w:type="dxa"/>
            <w:gridSpan w:val="7"/>
            <w:tcBorders>
              <w:top w:val="single" w:sz="4" w:space="0" w:color="auto"/>
              <w:left w:val="single" w:sz="4" w:space="0" w:color="auto"/>
              <w:bottom w:val="single" w:sz="4" w:space="0" w:color="auto"/>
              <w:right w:val="single" w:sz="4" w:space="0" w:color="000000"/>
            </w:tcBorders>
            <w:shd w:val="clear" w:color="000000" w:fill="538DD5"/>
            <w:noWrap/>
            <w:vAlign w:val="center"/>
            <w:hideMark/>
          </w:tcPr>
          <w:p w14:paraId="72323D70" w14:textId="77777777" w:rsidR="00B3754B" w:rsidRPr="004324D6" w:rsidRDefault="00B3754B" w:rsidP="00B3754B">
            <w:pPr>
              <w:jc w:val="center"/>
              <w:rPr>
                <w:ins w:id="5209" w:author="Erlie Hasam Morfin Zavalza" w:date="2014-11-22T23:27:00Z"/>
                <w:rFonts w:ascii="Calibri" w:hAnsi="Calibri"/>
                <w:b/>
                <w:bCs/>
                <w:color w:val="000000"/>
                <w:sz w:val="16"/>
                <w:szCs w:val="32"/>
                <w:lang w:val="es-MX" w:eastAsia="es-MX"/>
                <w:rPrChange w:id="5210" w:author="Erlie Hasam Morfin Zavalza" w:date="2014-11-22T23:38:00Z">
                  <w:rPr>
                    <w:ins w:id="5211" w:author="Erlie Hasam Morfin Zavalza" w:date="2014-11-22T23:27:00Z"/>
                    <w:rFonts w:ascii="Calibri" w:hAnsi="Calibri"/>
                    <w:b/>
                    <w:bCs/>
                    <w:color w:val="000000"/>
                    <w:sz w:val="32"/>
                    <w:szCs w:val="32"/>
                    <w:lang w:val="es-MX" w:eastAsia="es-MX"/>
                  </w:rPr>
                </w:rPrChange>
              </w:rPr>
            </w:pPr>
            <w:ins w:id="5212" w:author="Erlie Hasam Morfin Zavalza" w:date="2014-11-22T23:27:00Z">
              <w:r w:rsidRPr="004324D6">
                <w:rPr>
                  <w:rFonts w:ascii="Calibri" w:hAnsi="Calibri"/>
                  <w:b/>
                  <w:bCs/>
                  <w:color w:val="000000"/>
                  <w:sz w:val="16"/>
                  <w:szCs w:val="32"/>
                  <w:lang w:val="es-MX" w:eastAsia="es-MX"/>
                  <w:rPrChange w:id="5213" w:author="Erlie Hasam Morfin Zavalza" w:date="2014-11-22T23:38:00Z">
                    <w:rPr>
                      <w:rFonts w:ascii="Calibri" w:hAnsi="Calibri"/>
                      <w:b/>
                      <w:bCs/>
                      <w:color w:val="000000"/>
                      <w:sz w:val="32"/>
                      <w:szCs w:val="32"/>
                      <w:lang w:val="es-MX" w:eastAsia="es-MX"/>
                    </w:rPr>
                  </w:rPrChange>
                </w:rPr>
                <w:t xml:space="preserve">COSTOS VARIABLES </w:t>
              </w:r>
            </w:ins>
          </w:p>
        </w:tc>
      </w:tr>
      <w:tr w:rsidR="00B3754B" w:rsidRPr="004324D6" w14:paraId="6C65B2F3" w14:textId="77777777" w:rsidTr="00B3754B">
        <w:tblPrEx>
          <w:tblW w:w="9493" w:type="dxa"/>
          <w:tblLayout w:type="fixed"/>
          <w:tblCellMar>
            <w:left w:w="70" w:type="dxa"/>
            <w:right w:w="70" w:type="dxa"/>
          </w:tblCellMar>
          <w:tblPrExChange w:id="5214" w:author="Erlie Hasam Morfin Zavalza" w:date="2014-11-22T23:29:00Z">
            <w:tblPrEx>
              <w:tblW w:w="0" w:type="auto"/>
              <w:tblLayout w:type="fixed"/>
              <w:tblCellMar>
                <w:left w:w="70" w:type="dxa"/>
                <w:right w:w="70" w:type="dxa"/>
              </w:tblCellMar>
            </w:tblPrEx>
          </w:tblPrExChange>
        </w:tblPrEx>
        <w:trPr>
          <w:trHeight w:val="300"/>
          <w:ins w:id="5215" w:author="Erlie Hasam Morfin Zavalza" w:date="2014-11-22T23:27:00Z"/>
          <w:trPrChange w:id="5216"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E26B0A"/>
            <w:noWrap/>
            <w:hideMark/>
            <w:tcPrChange w:id="5217"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E26B0A"/>
                <w:noWrap/>
                <w:hideMark/>
              </w:tcPr>
            </w:tcPrChange>
          </w:tcPr>
          <w:p w14:paraId="22E0F860" w14:textId="77777777" w:rsidR="00B3754B" w:rsidRPr="004324D6" w:rsidRDefault="00B3754B" w:rsidP="00B3754B">
            <w:pPr>
              <w:jc w:val="left"/>
              <w:rPr>
                <w:ins w:id="5218" w:author="Erlie Hasam Morfin Zavalza" w:date="2014-11-22T23:27:00Z"/>
                <w:rFonts w:ascii="Calibri" w:hAnsi="Calibri"/>
                <w:b/>
                <w:color w:val="000000"/>
                <w:sz w:val="16"/>
                <w:szCs w:val="22"/>
                <w:lang w:val="es-MX" w:eastAsia="es-MX"/>
                <w:rPrChange w:id="5219" w:author="Erlie Hasam Morfin Zavalza" w:date="2014-11-22T23:38:00Z">
                  <w:rPr>
                    <w:ins w:id="5220" w:author="Erlie Hasam Morfin Zavalza" w:date="2014-11-22T23:27:00Z"/>
                    <w:rFonts w:ascii="Calibri" w:hAnsi="Calibri"/>
                    <w:color w:val="000000"/>
                    <w:sz w:val="22"/>
                    <w:szCs w:val="22"/>
                    <w:lang w:val="es-MX" w:eastAsia="es-MX"/>
                  </w:rPr>
                </w:rPrChange>
              </w:rPr>
            </w:pPr>
            <w:ins w:id="5221" w:author="Erlie Hasam Morfin Zavalza" w:date="2014-11-22T23:27:00Z">
              <w:r w:rsidRPr="004324D6">
                <w:rPr>
                  <w:rFonts w:ascii="Calibri" w:hAnsi="Calibri"/>
                  <w:b/>
                  <w:color w:val="000000"/>
                  <w:sz w:val="16"/>
                  <w:szCs w:val="22"/>
                  <w:lang w:val="es-MX" w:eastAsia="es-MX"/>
                  <w:rPrChange w:id="5222" w:author="Erlie Hasam Morfin Zavalza" w:date="2014-11-22T23:38:00Z">
                    <w:rPr>
                      <w:rFonts w:ascii="Calibri" w:hAnsi="Calibri"/>
                      <w:color w:val="000000"/>
                      <w:sz w:val="22"/>
                      <w:szCs w:val="22"/>
                      <w:lang w:val="es-MX" w:eastAsia="es-MX"/>
                    </w:rPr>
                  </w:rPrChange>
                </w:rPr>
                <w:t xml:space="preserve">SUBTOTAL COSTOS VARIABLES </w:t>
              </w:r>
            </w:ins>
          </w:p>
        </w:tc>
        <w:tc>
          <w:tcPr>
            <w:tcW w:w="1391" w:type="dxa"/>
            <w:tcBorders>
              <w:top w:val="nil"/>
              <w:left w:val="nil"/>
              <w:bottom w:val="single" w:sz="4" w:space="0" w:color="auto"/>
              <w:right w:val="single" w:sz="4" w:space="0" w:color="auto"/>
            </w:tcBorders>
            <w:shd w:val="clear" w:color="000000" w:fill="E26B0A"/>
            <w:noWrap/>
            <w:vAlign w:val="bottom"/>
            <w:hideMark/>
            <w:tcPrChange w:id="5223"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2BA53B77" w14:textId="77777777" w:rsidR="00B3754B" w:rsidRPr="004324D6" w:rsidRDefault="00B3754B" w:rsidP="00B3754B">
            <w:pPr>
              <w:jc w:val="left"/>
              <w:rPr>
                <w:ins w:id="5224" w:author="Erlie Hasam Morfin Zavalza" w:date="2014-11-22T23:27:00Z"/>
                <w:rFonts w:ascii="Calibri" w:hAnsi="Calibri"/>
                <w:b/>
                <w:color w:val="000000"/>
                <w:sz w:val="16"/>
                <w:szCs w:val="22"/>
                <w:lang w:val="es-MX" w:eastAsia="es-MX"/>
                <w:rPrChange w:id="5225" w:author="Erlie Hasam Morfin Zavalza" w:date="2014-11-22T23:38:00Z">
                  <w:rPr>
                    <w:ins w:id="5226" w:author="Erlie Hasam Morfin Zavalza" w:date="2014-11-22T23:27:00Z"/>
                    <w:rFonts w:ascii="Calibri" w:hAnsi="Calibri"/>
                    <w:color w:val="000000"/>
                    <w:sz w:val="22"/>
                    <w:szCs w:val="22"/>
                    <w:lang w:val="es-MX" w:eastAsia="es-MX"/>
                  </w:rPr>
                </w:rPrChange>
              </w:rPr>
            </w:pPr>
            <w:ins w:id="5227" w:author="Erlie Hasam Morfin Zavalza" w:date="2014-11-22T23:27:00Z">
              <w:r w:rsidRPr="004324D6">
                <w:rPr>
                  <w:rFonts w:ascii="Calibri" w:hAnsi="Calibri"/>
                  <w:b/>
                  <w:color w:val="000000"/>
                  <w:sz w:val="16"/>
                  <w:szCs w:val="22"/>
                  <w:lang w:val="es-MX" w:eastAsia="es-MX"/>
                  <w:rPrChange w:id="5228" w:author="Erlie Hasam Morfin Zavalza" w:date="2014-11-22T23:38:00Z">
                    <w:rPr>
                      <w:rFonts w:ascii="Calibri" w:hAnsi="Calibri"/>
                      <w:color w:val="000000"/>
                      <w:sz w:val="22"/>
                      <w:szCs w:val="22"/>
                      <w:lang w:val="es-MX" w:eastAsia="es-MX"/>
                    </w:rPr>
                  </w:rPrChange>
                </w:rPr>
                <w:t>$6,074,696.50</w:t>
              </w:r>
            </w:ins>
          </w:p>
        </w:tc>
        <w:tc>
          <w:tcPr>
            <w:tcW w:w="1276" w:type="dxa"/>
            <w:tcBorders>
              <w:top w:val="nil"/>
              <w:left w:val="nil"/>
              <w:bottom w:val="single" w:sz="4" w:space="0" w:color="auto"/>
              <w:right w:val="single" w:sz="4" w:space="0" w:color="auto"/>
            </w:tcBorders>
            <w:shd w:val="clear" w:color="000000" w:fill="E26B0A"/>
            <w:noWrap/>
            <w:vAlign w:val="bottom"/>
            <w:hideMark/>
            <w:tcPrChange w:id="5229"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7CE70DBB" w14:textId="77777777" w:rsidR="00B3754B" w:rsidRPr="004324D6" w:rsidRDefault="00B3754B" w:rsidP="00B3754B">
            <w:pPr>
              <w:jc w:val="left"/>
              <w:rPr>
                <w:ins w:id="5230" w:author="Erlie Hasam Morfin Zavalza" w:date="2014-11-22T23:27:00Z"/>
                <w:rFonts w:ascii="Calibri" w:hAnsi="Calibri"/>
                <w:b/>
                <w:color w:val="000000"/>
                <w:sz w:val="16"/>
                <w:szCs w:val="22"/>
                <w:lang w:val="es-MX" w:eastAsia="es-MX"/>
                <w:rPrChange w:id="5231" w:author="Erlie Hasam Morfin Zavalza" w:date="2014-11-22T23:38:00Z">
                  <w:rPr>
                    <w:ins w:id="5232" w:author="Erlie Hasam Morfin Zavalza" w:date="2014-11-22T23:27:00Z"/>
                    <w:rFonts w:ascii="Calibri" w:hAnsi="Calibri"/>
                    <w:color w:val="000000"/>
                    <w:sz w:val="22"/>
                    <w:szCs w:val="22"/>
                    <w:lang w:val="es-MX" w:eastAsia="es-MX"/>
                  </w:rPr>
                </w:rPrChange>
              </w:rPr>
            </w:pPr>
            <w:ins w:id="5233" w:author="Erlie Hasam Morfin Zavalza" w:date="2014-11-22T23:27:00Z">
              <w:r w:rsidRPr="004324D6">
                <w:rPr>
                  <w:rFonts w:ascii="Calibri" w:hAnsi="Calibri"/>
                  <w:b/>
                  <w:color w:val="000000"/>
                  <w:sz w:val="16"/>
                  <w:szCs w:val="22"/>
                  <w:lang w:val="es-MX" w:eastAsia="es-MX"/>
                  <w:rPrChange w:id="5234" w:author="Erlie Hasam Morfin Zavalza" w:date="2014-11-22T23:38:00Z">
                    <w:rPr>
                      <w:rFonts w:ascii="Calibri" w:hAnsi="Calibri"/>
                      <w:color w:val="000000"/>
                      <w:sz w:val="22"/>
                      <w:szCs w:val="22"/>
                      <w:lang w:val="es-MX" w:eastAsia="es-MX"/>
                    </w:rPr>
                  </w:rPrChange>
                </w:rPr>
                <w:t>$7,166,434.13</w:t>
              </w:r>
            </w:ins>
          </w:p>
        </w:tc>
        <w:tc>
          <w:tcPr>
            <w:tcW w:w="1275" w:type="dxa"/>
            <w:gridSpan w:val="2"/>
            <w:tcBorders>
              <w:top w:val="nil"/>
              <w:left w:val="nil"/>
              <w:bottom w:val="single" w:sz="4" w:space="0" w:color="auto"/>
              <w:right w:val="single" w:sz="4" w:space="0" w:color="auto"/>
            </w:tcBorders>
            <w:shd w:val="clear" w:color="000000" w:fill="E26B0A"/>
            <w:noWrap/>
            <w:vAlign w:val="bottom"/>
            <w:hideMark/>
            <w:tcPrChange w:id="5235"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4706C667" w14:textId="77777777" w:rsidR="00B3754B" w:rsidRPr="004324D6" w:rsidRDefault="00B3754B" w:rsidP="00B3754B">
            <w:pPr>
              <w:jc w:val="left"/>
              <w:rPr>
                <w:ins w:id="5236" w:author="Erlie Hasam Morfin Zavalza" w:date="2014-11-22T23:27:00Z"/>
                <w:rFonts w:ascii="Calibri" w:hAnsi="Calibri"/>
                <w:b/>
                <w:color w:val="000000"/>
                <w:sz w:val="16"/>
                <w:szCs w:val="22"/>
                <w:lang w:val="es-MX" w:eastAsia="es-MX"/>
                <w:rPrChange w:id="5237" w:author="Erlie Hasam Morfin Zavalza" w:date="2014-11-22T23:38:00Z">
                  <w:rPr>
                    <w:ins w:id="5238" w:author="Erlie Hasam Morfin Zavalza" w:date="2014-11-22T23:27:00Z"/>
                    <w:rFonts w:ascii="Calibri" w:hAnsi="Calibri"/>
                    <w:color w:val="000000"/>
                    <w:sz w:val="22"/>
                    <w:szCs w:val="22"/>
                    <w:lang w:val="es-MX" w:eastAsia="es-MX"/>
                  </w:rPr>
                </w:rPrChange>
              </w:rPr>
            </w:pPr>
            <w:ins w:id="5239" w:author="Erlie Hasam Morfin Zavalza" w:date="2014-11-22T23:27:00Z">
              <w:r w:rsidRPr="004324D6">
                <w:rPr>
                  <w:rFonts w:ascii="Calibri" w:hAnsi="Calibri"/>
                  <w:b/>
                  <w:color w:val="000000"/>
                  <w:sz w:val="16"/>
                  <w:szCs w:val="22"/>
                  <w:lang w:val="es-MX" w:eastAsia="es-MX"/>
                  <w:rPrChange w:id="5240" w:author="Erlie Hasam Morfin Zavalza" w:date="2014-11-22T23:38:00Z">
                    <w:rPr>
                      <w:rFonts w:ascii="Calibri" w:hAnsi="Calibri"/>
                      <w:color w:val="000000"/>
                      <w:sz w:val="22"/>
                      <w:szCs w:val="22"/>
                      <w:lang w:val="es-MX" w:eastAsia="es-MX"/>
                    </w:rPr>
                  </w:rPrChange>
                </w:rPr>
                <w:t>$7,883,077.54</w:t>
              </w:r>
            </w:ins>
          </w:p>
        </w:tc>
        <w:tc>
          <w:tcPr>
            <w:tcW w:w="1276" w:type="dxa"/>
            <w:tcBorders>
              <w:top w:val="nil"/>
              <w:left w:val="nil"/>
              <w:bottom w:val="single" w:sz="4" w:space="0" w:color="auto"/>
              <w:right w:val="single" w:sz="4" w:space="0" w:color="auto"/>
            </w:tcBorders>
            <w:shd w:val="clear" w:color="000000" w:fill="E26B0A"/>
            <w:noWrap/>
            <w:vAlign w:val="bottom"/>
            <w:hideMark/>
            <w:tcPrChange w:id="5241"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69F646D7" w14:textId="77777777" w:rsidR="00B3754B" w:rsidRPr="004324D6" w:rsidRDefault="00B3754B" w:rsidP="00B3754B">
            <w:pPr>
              <w:jc w:val="left"/>
              <w:rPr>
                <w:ins w:id="5242" w:author="Erlie Hasam Morfin Zavalza" w:date="2014-11-22T23:27:00Z"/>
                <w:rFonts w:ascii="Calibri" w:hAnsi="Calibri"/>
                <w:b/>
                <w:color w:val="000000"/>
                <w:sz w:val="16"/>
                <w:szCs w:val="22"/>
                <w:lang w:val="es-MX" w:eastAsia="es-MX"/>
                <w:rPrChange w:id="5243" w:author="Erlie Hasam Morfin Zavalza" w:date="2014-11-22T23:38:00Z">
                  <w:rPr>
                    <w:ins w:id="5244" w:author="Erlie Hasam Morfin Zavalza" w:date="2014-11-22T23:27:00Z"/>
                    <w:rFonts w:ascii="Calibri" w:hAnsi="Calibri"/>
                    <w:color w:val="000000"/>
                    <w:sz w:val="22"/>
                    <w:szCs w:val="22"/>
                    <w:lang w:val="es-MX" w:eastAsia="es-MX"/>
                  </w:rPr>
                </w:rPrChange>
              </w:rPr>
            </w:pPr>
            <w:ins w:id="5245" w:author="Erlie Hasam Morfin Zavalza" w:date="2014-11-22T23:27:00Z">
              <w:r w:rsidRPr="004324D6">
                <w:rPr>
                  <w:rFonts w:ascii="Calibri" w:hAnsi="Calibri"/>
                  <w:b/>
                  <w:color w:val="000000"/>
                  <w:sz w:val="16"/>
                  <w:szCs w:val="22"/>
                  <w:lang w:val="es-MX" w:eastAsia="es-MX"/>
                  <w:rPrChange w:id="5246" w:author="Erlie Hasam Morfin Zavalza" w:date="2014-11-22T23:38:00Z">
                    <w:rPr>
                      <w:rFonts w:ascii="Calibri" w:hAnsi="Calibri"/>
                      <w:color w:val="000000"/>
                      <w:sz w:val="22"/>
                      <w:szCs w:val="22"/>
                      <w:lang w:val="es-MX" w:eastAsia="es-MX"/>
                    </w:rPr>
                  </w:rPrChange>
                </w:rPr>
                <w:t>$9,066,301.56</w:t>
              </w:r>
            </w:ins>
          </w:p>
        </w:tc>
        <w:tc>
          <w:tcPr>
            <w:tcW w:w="1418" w:type="dxa"/>
            <w:tcBorders>
              <w:top w:val="nil"/>
              <w:left w:val="nil"/>
              <w:bottom w:val="single" w:sz="4" w:space="0" w:color="auto"/>
              <w:right w:val="single" w:sz="4" w:space="0" w:color="auto"/>
            </w:tcBorders>
            <w:shd w:val="clear" w:color="000000" w:fill="E26B0A"/>
            <w:noWrap/>
            <w:vAlign w:val="bottom"/>
            <w:hideMark/>
            <w:tcPrChange w:id="5247" w:author="Erlie Hasam Morfin Zavalza" w:date="2014-11-22T23:29:00Z">
              <w:tcPr>
                <w:tcW w:w="0" w:type="auto"/>
                <w:tcBorders>
                  <w:top w:val="nil"/>
                  <w:left w:val="nil"/>
                  <w:bottom w:val="single" w:sz="4" w:space="0" w:color="auto"/>
                  <w:right w:val="single" w:sz="4" w:space="0" w:color="auto"/>
                </w:tcBorders>
                <w:shd w:val="clear" w:color="000000" w:fill="E26B0A"/>
                <w:noWrap/>
                <w:vAlign w:val="bottom"/>
                <w:hideMark/>
              </w:tcPr>
            </w:tcPrChange>
          </w:tcPr>
          <w:p w14:paraId="280895C0" w14:textId="77777777" w:rsidR="00B3754B" w:rsidRPr="004324D6" w:rsidRDefault="00B3754B" w:rsidP="00B3754B">
            <w:pPr>
              <w:jc w:val="left"/>
              <w:rPr>
                <w:ins w:id="5248" w:author="Erlie Hasam Morfin Zavalza" w:date="2014-11-22T23:27:00Z"/>
                <w:rFonts w:ascii="Calibri" w:hAnsi="Calibri"/>
                <w:b/>
                <w:color w:val="000000"/>
                <w:sz w:val="16"/>
                <w:szCs w:val="22"/>
                <w:lang w:val="es-MX" w:eastAsia="es-MX"/>
                <w:rPrChange w:id="5249" w:author="Erlie Hasam Morfin Zavalza" w:date="2014-11-22T23:38:00Z">
                  <w:rPr>
                    <w:ins w:id="5250" w:author="Erlie Hasam Morfin Zavalza" w:date="2014-11-22T23:27:00Z"/>
                    <w:rFonts w:ascii="Calibri" w:hAnsi="Calibri"/>
                    <w:color w:val="000000"/>
                    <w:sz w:val="22"/>
                    <w:szCs w:val="22"/>
                    <w:lang w:val="es-MX" w:eastAsia="es-MX"/>
                  </w:rPr>
                </w:rPrChange>
              </w:rPr>
            </w:pPr>
            <w:ins w:id="5251" w:author="Erlie Hasam Morfin Zavalza" w:date="2014-11-22T23:27:00Z">
              <w:r w:rsidRPr="004324D6">
                <w:rPr>
                  <w:rFonts w:ascii="Calibri" w:hAnsi="Calibri"/>
                  <w:b/>
                  <w:color w:val="000000"/>
                  <w:sz w:val="16"/>
                  <w:szCs w:val="22"/>
                  <w:lang w:val="es-MX" w:eastAsia="es-MX"/>
                  <w:rPrChange w:id="5252" w:author="Erlie Hasam Morfin Zavalza" w:date="2014-11-22T23:38:00Z">
                    <w:rPr>
                      <w:rFonts w:ascii="Calibri" w:hAnsi="Calibri"/>
                      <w:color w:val="000000"/>
                      <w:sz w:val="22"/>
                      <w:szCs w:val="22"/>
                      <w:lang w:val="es-MX" w:eastAsia="es-MX"/>
                    </w:rPr>
                  </w:rPrChange>
                </w:rPr>
                <w:t>$10,878,951.96</w:t>
              </w:r>
            </w:ins>
          </w:p>
        </w:tc>
      </w:tr>
      <w:tr w:rsidR="00B3754B" w:rsidRPr="004324D6" w14:paraId="30590CAE" w14:textId="77777777" w:rsidTr="00B3754B">
        <w:tblPrEx>
          <w:tblW w:w="9493" w:type="dxa"/>
          <w:tblLayout w:type="fixed"/>
          <w:tblCellMar>
            <w:left w:w="70" w:type="dxa"/>
            <w:right w:w="70" w:type="dxa"/>
          </w:tblCellMar>
          <w:tblPrExChange w:id="5253" w:author="Erlie Hasam Morfin Zavalza" w:date="2014-11-22T23:29:00Z">
            <w:tblPrEx>
              <w:tblW w:w="0" w:type="auto"/>
              <w:tblLayout w:type="fixed"/>
              <w:tblCellMar>
                <w:left w:w="70" w:type="dxa"/>
                <w:right w:w="70" w:type="dxa"/>
              </w:tblCellMar>
            </w:tblPrEx>
          </w:tblPrExChange>
        </w:tblPrEx>
        <w:trPr>
          <w:trHeight w:val="300"/>
          <w:ins w:id="5254" w:author="Erlie Hasam Morfin Zavalza" w:date="2014-11-22T23:27:00Z"/>
          <w:trPrChange w:id="5255" w:author="Erlie Hasam Morfin Zavalza" w:date="2014-11-22T23:29:00Z">
            <w:trPr>
              <w:gridAfter w:val="0"/>
              <w:trHeight w:val="300"/>
            </w:trPr>
          </w:trPrChange>
        </w:trPr>
        <w:tc>
          <w:tcPr>
            <w:tcW w:w="2857" w:type="dxa"/>
            <w:tcBorders>
              <w:top w:val="nil"/>
              <w:left w:val="single" w:sz="4" w:space="0" w:color="auto"/>
              <w:bottom w:val="single" w:sz="4" w:space="0" w:color="auto"/>
              <w:right w:val="single" w:sz="4" w:space="0" w:color="auto"/>
            </w:tcBorders>
            <w:shd w:val="clear" w:color="000000" w:fill="FFFF00"/>
            <w:noWrap/>
            <w:vAlign w:val="center"/>
            <w:hideMark/>
            <w:tcPrChange w:id="5256" w:author="Erlie Hasam Morfin Zavalza" w:date="2014-11-22T23:29:00Z">
              <w:tcPr>
                <w:tcW w:w="0" w:type="auto"/>
                <w:gridSpan w:val="2"/>
                <w:tcBorders>
                  <w:top w:val="nil"/>
                  <w:left w:val="single" w:sz="4" w:space="0" w:color="auto"/>
                  <w:bottom w:val="single" w:sz="4" w:space="0" w:color="auto"/>
                  <w:right w:val="single" w:sz="4" w:space="0" w:color="auto"/>
                </w:tcBorders>
                <w:shd w:val="clear" w:color="000000" w:fill="FFFF00"/>
                <w:noWrap/>
                <w:vAlign w:val="center"/>
                <w:hideMark/>
              </w:tcPr>
            </w:tcPrChange>
          </w:tcPr>
          <w:p w14:paraId="148F0A11" w14:textId="77777777" w:rsidR="00B3754B" w:rsidRPr="004324D6" w:rsidRDefault="00B3754B" w:rsidP="00B3754B">
            <w:pPr>
              <w:jc w:val="center"/>
              <w:rPr>
                <w:ins w:id="5257" w:author="Erlie Hasam Morfin Zavalza" w:date="2014-11-22T23:27:00Z"/>
                <w:rFonts w:ascii="Calibri" w:hAnsi="Calibri"/>
                <w:b/>
                <w:bCs/>
                <w:color w:val="000000"/>
                <w:sz w:val="16"/>
                <w:szCs w:val="22"/>
                <w:lang w:val="es-MX" w:eastAsia="es-MX"/>
                <w:rPrChange w:id="5258" w:author="Erlie Hasam Morfin Zavalza" w:date="2014-11-22T23:38:00Z">
                  <w:rPr>
                    <w:ins w:id="5259" w:author="Erlie Hasam Morfin Zavalza" w:date="2014-11-22T23:27:00Z"/>
                    <w:rFonts w:ascii="Calibri" w:hAnsi="Calibri"/>
                    <w:b/>
                    <w:bCs/>
                    <w:color w:val="000000"/>
                    <w:sz w:val="22"/>
                    <w:szCs w:val="22"/>
                    <w:lang w:val="es-MX" w:eastAsia="es-MX"/>
                  </w:rPr>
                </w:rPrChange>
              </w:rPr>
            </w:pPr>
            <w:ins w:id="5260" w:author="Erlie Hasam Morfin Zavalza" w:date="2014-11-22T23:27:00Z">
              <w:r w:rsidRPr="004324D6">
                <w:rPr>
                  <w:rFonts w:ascii="Calibri" w:hAnsi="Calibri"/>
                  <w:b/>
                  <w:bCs/>
                  <w:color w:val="000000"/>
                  <w:sz w:val="16"/>
                  <w:szCs w:val="22"/>
                  <w:lang w:val="es-MX" w:eastAsia="es-MX"/>
                  <w:rPrChange w:id="5261" w:author="Erlie Hasam Morfin Zavalza" w:date="2014-11-22T23:38:00Z">
                    <w:rPr>
                      <w:rFonts w:ascii="Calibri" w:hAnsi="Calibri"/>
                      <w:b/>
                      <w:bCs/>
                      <w:color w:val="000000"/>
                      <w:sz w:val="22"/>
                      <w:szCs w:val="22"/>
                      <w:lang w:val="es-MX" w:eastAsia="es-MX"/>
                    </w:rPr>
                  </w:rPrChange>
                </w:rPr>
                <w:t>COSTO TOTAL DE PRODUCCIÓN</w:t>
              </w:r>
            </w:ins>
          </w:p>
        </w:tc>
        <w:tc>
          <w:tcPr>
            <w:tcW w:w="1391" w:type="dxa"/>
            <w:tcBorders>
              <w:top w:val="nil"/>
              <w:left w:val="nil"/>
              <w:bottom w:val="single" w:sz="4" w:space="0" w:color="auto"/>
              <w:right w:val="single" w:sz="4" w:space="0" w:color="auto"/>
            </w:tcBorders>
            <w:shd w:val="clear" w:color="000000" w:fill="FFFF00"/>
            <w:noWrap/>
            <w:vAlign w:val="center"/>
            <w:hideMark/>
            <w:tcPrChange w:id="5262" w:author="Erlie Hasam Morfin Zavalza" w:date="2014-11-22T23:29:00Z">
              <w:tcPr>
                <w:tcW w:w="0" w:type="auto"/>
                <w:tcBorders>
                  <w:top w:val="nil"/>
                  <w:left w:val="nil"/>
                  <w:bottom w:val="single" w:sz="4" w:space="0" w:color="auto"/>
                  <w:right w:val="single" w:sz="4" w:space="0" w:color="auto"/>
                </w:tcBorders>
                <w:shd w:val="clear" w:color="000000" w:fill="FFFF00"/>
                <w:noWrap/>
                <w:vAlign w:val="center"/>
                <w:hideMark/>
              </w:tcPr>
            </w:tcPrChange>
          </w:tcPr>
          <w:p w14:paraId="4E81F655" w14:textId="77777777" w:rsidR="00B3754B" w:rsidRPr="004324D6" w:rsidRDefault="00B3754B" w:rsidP="00B3754B">
            <w:pPr>
              <w:jc w:val="left"/>
              <w:rPr>
                <w:ins w:id="5263" w:author="Erlie Hasam Morfin Zavalza" w:date="2014-11-22T23:27:00Z"/>
                <w:rFonts w:ascii="Calibri" w:hAnsi="Calibri"/>
                <w:b/>
                <w:bCs/>
                <w:color w:val="000000"/>
                <w:sz w:val="16"/>
                <w:szCs w:val="22"/>
                <w:lang w:val="es-MX" w:eastAsia="es-MX"/>
                <w:rPrChange w:id="5264" w:author="Erlie Hasam Morfin Zavalza" w:date="2014-11-22T23:38:00Z">
                  <w:rPr>
                    <w:ins w:id="5265" w:author="Erlie Hasam Morfin Zavalza" w:date="2014-11-22T23:27:00Z"/>
                    <w:rFonts w:ascii="Calibri" w:hAnsi="Calibri"/>
                    <w:b/>
                    <w:bCs/>
                    <w:color w:val="000000"/>
                    <w:sz w:val="22"/>
                    <w:szCs w:val="22"/>
                    <w:lang w:val="es-MX" w:eastAsia="es-MX"/>
                  </w:rPr>
                </w:rPrChange>
              </w:rPr>
            </w:pPr>
            <w:ins w:id="5266" w:author="Erlie Hasam Morfin Zavalza" w:date="2014-11-22T23:27:00Z">
              <w:r w:rsidRPr="004324D6">
                <w:rPr>
                  <w:rFonts w:ascii="Calibri" w:hAnsi="Calibri"/>
                  <w:b/>
                  <w:bCs/>
                  <w:color w:val="000000"/>
                  <w:sz w:val="16"/>
                  <w:szCs w:val="22"/>
                  <w:lang w:val="es-MX" w:eastAsia="es-MX"/>
                  <w:rPrChange w:id="5267" w:author="Erlie Hasam Morfin Zavalza" w:date="2014-11-22T23:38:00Z">
                    <w:rPr>
                      <w:rFonts w:ascii="Calibri" w:hAnsi="Calibri"/>
                      <w:b/>
                      <w:bCs/>
                      <w:color w:val="000000"/>
                      <w:sz w:val="22"/>
                      <w:szCs w:val="22"/>
                      <w:lang w:val="es-MX" w:eastAsia="es-MX"/>
                    </w:rPr>
                  </w:rPrChange>
                </w:rPr>
                <w:t>$10,415,862.11</w:t>
              </w:r>
            </w:ins>
          </w:p>
        </w:tc>
        <w:tc>
          <w:tcPr>
            <w:tcW w:w="1276" w:type="dxa"/>
            <w:tcBorders>
              <w:top w:val="nil"/>
              <w:left w:val="nil"/>
              <w:bottom w:val="single" w:sz="4" w:space="0" w:color="auto"/>
              <w:right w:val="single" w:sz="4" w:space="0" w:color="auto"/>
            </w:tcBorders>
            <w:shd w:val="clear" w:color="000000" w:fill="FFFF00"/>
            <w:noWrap/>
            <w:vAlign w:val="center"/>
            <w:hideMark/>
            <w:tcPrChange w:id="5268" w:author="Erlie Hasam Morfin Zavalza" w:date="2014-11-22T23:29:00Z">
              <w:tcPr>
                <w:tcW w:w="0" w:type="auto"/>
                <w:tcBorders>
                  <w:top w:val="nil"/>
                  <w:left w:val="nil"/>
                  <w:bottom w:val="single" w:sz="4" w:space="0" w:color="auto"/>
                  <w:right w:val="single" w:sz="4" w:space="0" w:color="auto"/>
                </w:tcBorders>
                <w:shd w:val="clear" w:color="000000" w:fill="FFFF00"/>
                <w:noWrap/>
                <w:vAlign w:val="center"/>
                <w:hideMark/>
              </w:tcPr>
            </w:tcPrChange>
          </w:tcPr>
          <w:p w14:paraId="6AD3F1A5" w14:textId="77777777" w:rsidR="00B3754B" w:rsidRPr="004324D6" w:rsidRDefault="00B3754B" w:rsidP="00B3754B">
            <w:pPr>
              <w:jc w:val="left"/>
              <w:rPr>
                <w:ins w:id="5269" w:author="Erlie Hasam Morfin Zavalza" w:date="2014-11-22T23:27:00Z"/>
                <w:rFonts w:ascii="Calibri" w:hAnsi="Calibri"/>
                <w:b/>
                <w:bCs/>
                <w:color w:val="000000"/>
                <w:sz w:val="16"/>
                <w:szCs w:val="22"/>
                <w:lang w:val="es-MX" w:eastAsia="es-MX"/>
                <w:rPrChange w:id="5270" w:author="Erlie Hasam Morfin Zavalza" w:date="2014-11-22T23:38:00Z">
                  <w:rPr>
                    <w:ins w:id="5271" w:author="Erlie Hasam Morfin Zavalza" w:date="2014-11-22T23:27:00Z"/>
                    <w:rFonts w:ascii="Calibri" w:hAnsi="Calibri"/>
                    <w:b/>
                    <w:bCs/>
                    <w:color w:val="000000"/>
                    <w:sz w:val="22"/>
                    <w:szCs w:val="22"/>
                    <w:lang w:val="es-MX" w:eastAsia="es-MX"/>
                  </w:rPr>
                </w:rPrChange>
              </w:rPr>
            </w:pPr>
            <w:ins w:id="5272" w:author="Erlie Hasam Morfin Zavalza" w:date="2014-11-22T23:27:00Z">
              <w:r w:rsidRPr="004324D6">
                <w:rPr>
                  <w:rFonts w:ascii="Calibri" w:hAnsi="Calibri"/>
                  <w:b/>
                  <w:bCs/>
                  <w:color w:val="000000"/>
                  <w:sz w:val="16"/>
                  <w:szCs w:val="22"/>
                  <w:lang w:val="es-MX" w:eastAsia="es-MX"/>
                  <w:rPrChange w:id="5273" w:author="Erlie Hasam Morfin Zavalza" w:date="2014-11-22T23:38:00Z">
                    <w:rPr>
                      <w:rFonts w:ascii="Calibri" w:hAnsi="Calibri"/>
                      <w:b/>
                      <w:bCs/>
                      <w:color w:val="000000"/>
                      <w:sz w:val="22"/>
                      <w:szCs w:val="22"/>
                      <w:lang w:val="es-MX" w:eastAsia="es-MX"/>
                    </w:rPr>
                  </w:rPrChange>
                </w:rPr>
                <w:t>$11,864,615.65</w:t>
              </w:r>
            </w:ins>
          </w:p>
        </w:tc>
        <w:tc>
          <w:tcPr>
            <w:tcW w:w="1275" w:type="dxa"/>
            <w:gridSpan w:val="2"/>
            <w:tcBorders>
              <w:top w:val="nil"/>
              <w:left w:val="nil"/>
              <w:bottom w:val="single" w:sz="4" w:space="0" w:color="auto"/>
              <w:right w:val="single" w:sz="4" w:space="0" w:color="auto"/>
            </w:tcBorders>
            <w:shd w:val="clear" w:color="000000" w:fill="FFFF00"/>
            <w:noWrap/>
            <w:vAlign w:val="center"/>
            <w:hideMark/>
            <w:tcPrChange w:id="5274" w:author="Erlie Hasam Morfin Zavalza" w:date="2014-11-22T23:29:00Z">
              <w:tcPr>
                <w:tcW w:w="0" w:type="auto"/>
                <w:tcBorders>
                  <w:top w:val="nil"/>
                  <w:left w:val="nil"/>
                  <w:bottom w:val="single" w:sz="4" w:space="0" w:color="auto"/>
                  <w:right w:val="single" w:sz="4" w:space="0" w:color="auto"/>
                </w:tcBorders>
                <w:shd w:val="clear" w:color="000000" w:fill="FFFF00"/>
                <w:noWrap/>
                <w:vAlign w:val="center"/>
                <w:hideMark/>
              </w:tcPr>
            </w:tcPrChange>
          </w:tcPr>
          <w:p w14:paraId="5FEA2DD1" w14:textId="77777777" w:rsidR="00B3754B" w:rsidRPr="004324D6" w:rsidRDefault="00B3754B" w:rsidP="00B3754B">
            <w:pPr>
              <w:jc w:val="left"/>
              <w:rPr>
                <w:ins w:id="5275" w:author="Erlie Hasam Morfin Zavalza" w:date="2014-11-22T23:27:00Z"/>
                <w:rFonts w:ascii="Calibri" w:hAnsi="Calibri"/>
                <w:b/>
                <w:bCs/>
                <w:color w:val="000000"/>
                <w:sz w:val="16"/>
                <w:szCs w:val="22"/>
                <w:lang w:val="es-MX" w:eastAsia="es-MX"/>
                <w:rPrChange w:id="5276" w:author="Erlie Hasam Morfin Zavalza" w:date="2014-11-22T23:38:00Z">
                  <w:rPr>
                    <w:ins w:id="5277" w:author="Erlie Hasam Morfin Zavalza" w:date="2014-11-22T23:27:00Z"/>
                    <w:rFonts w:ascii="Calibri" w:hAnsi="Calibri"/>
                    <w:b/>
                    <w:bCs/>
                    <w:color w:val="000000"/>
                    <w:sz w:val="22"/>
                    <w:szCs w:val="22"/>
                    <w:lang w:val="es-MX" w:eastAsia="es-MX"/>
                  </w:rPr>
                </w:rPrChange>
              </w:rPr>
            </w:pPr>
            <w:ins w:id="5278" w:author="Erlie Hasam Morfin Zavalza" w:date="2014-11-22T23:27:00Z">
              <w:r w:rsidRPr="004324D6">
                <w:rPr>
                  <w:rFonts w:ascii="Calibri" w:hAnsi="Calibri"/>
                  <w:b/>
                  <w:bCs/>
                  <w:color w:val="000000"/>
                  <w:sz w:val="16"/>
                  <w:szCs w:val="22"/>
                  <w:lang w:val="es-MX" w:eastAsia="es-MX"/>
                  <w:rPrChange w:id="5279" w:author="Erlie Hasam Morfin Zavalza" w:date="2014-11-22T23:38:00Z">
                    <w:rPr>
                      <w:rFonts w:ascii="Calibri" w:hAnsi="Calibri"/>
                      <w:b/>
                      <w:bCs/>
                      <w:color w:val="000000"/>
                      <w:sz w:val="22"/>
                      <w:szCs w:val="22"/>
                      <w:lang w:val="es-MX" w:eastAsia="es-MX"/>
                    </w:rPr>
                  </w:rPrChange>
                </w:rPr>
                <w:t>$12,770,056.55</w:t>
              </w:r>
            </w:ins>
          </w:p>
        </w:tc>
        <w:tc>
          <w:tcPr>
            <w:tcW w:w="1276" w:type="dxa"/>
            <w:tcBorders>
              <w:top w:val="nil"/>
              <w:left w:val="nil"/>
              <w:bottom w:val="single" w:sz="4" w:space="0" w:color="auto"/>
              <w:right w:val="single" w:sz="4" w:space="0" w:color="auto"/>
            </w:tcBorders>
            <w:shd w:val="clear" w:color="000000" w:fill="FFFF00"/>
            <w:noWrap/>
            <w:vAlign w:val="center"/>
            <w:hideMark/>
            <w:tcPrChange w:id="5280" w:author="Erlie Hasam Morfin Zavalza" w:date="2014-11-22T23:29:00Z">
              <w:tcPr>
                <w:tcW w:w="0" w:type="auto"/>
                <w:tcBorders>
                  <w:top w:val="nil"/>
                  <w:left w:val="nil"/>
                  <w:bottom w:val="single" w:sz="4" w:space="0" w:color="auto"/>
                  <w:right w:val="single" w:sz="4" w:space="0" w:color="auto"/>
                </w:tcBorders>
                <w:shd w:val="clear" w:color="000000" w:fill="FFFF00"/>
                <w:noWrap/>
                <w:vAlign w:val="center"/>
                <w:hideMark/>
              </w:tcPr>
            </w:tcPrChange>
          </w:tcPr>
          <w:p w14:paraId="35EC93E7" w14:textId="77777777" w:rsidR="00B3754B" w:rsidRPr="004324D6" w:rsidRDefault="00B3754B" w:rsidP="00B3754B">
            <w:pPr>
              <w:jc w:val="left"/>
              <w:rPr>
                <w:ins w:id="5281" w:author="Erlie Hasam Morfin Zavalza" w:date="2014-11-22T23:27:00Z"/>
                <w:rFonts w:ascii="Calibri" w:hAnsi="Calibri"/>
                <w:b/>
                <w:bCs/>
                <w:color w:val="000000"/>
                <w:sz w:val="16"/>
                <w:szCs w:val="22"/>
                <w:lang w:val="es-MX" w:eastAsia="es-MX"/>
                <w:rPrChange w:id="5282" w:author="Erlie Hasam Morfin Zavalza" w:date="2014-11-22T23:38:00Z">
                  <w:rPr>
                    <w:ins w:id="5283" w:author="Erlie Hasam Morfin Zavalza" w:date="2014-11-22T23:27:00Z"/>
                    <w:rFonts w:ascii="Calibri" w:hAnsi="Calibri"/>
                    <w:b/>
                    <w:bCs/>
                    <w:color w:val="000000"/>
                    <w:sz w:val="22"/>
                    <w:szCs w:val="22"/>
                    <w:lang w:val="es-MX" w:eastAsia="es-MX"/>
                  </w:rPr>
                </w:rPrChange>
              </w:rPr>
            </w:pPr>
            <w:ins w:id="5284" w:author="Erlie Hasam Morfin Zavalza" w:date="2014-11-22T23:27:00Z">
              <w:r w:rsidRPr="004324D6">
                <w:rPr>
                  <w:rFonts w:ascii="Calibri" w:hAnsi="Calibri"/>
                  <w:b/>
                  <w:bCs/>
                  <w:color w:val="000000"/>
                  <w:sz w:val="16"/>
                  <w:szCs w:val="22"/>
                  <w:lang w:val="es-MX" w:eastAsia="es-MX"/>
                  <w:rPrChange w:id="5285" w:author="Erlie Hasam Morfin Zavalza" w:date="2014-11-22T23:38:00Z">
                    <w:rPr>
                      <w:rFonts w:ascii="Calibri" w:hAnsi="Calibri"/>
                      <w:b/>
                      <w:bCs/>
                      <w:color w:val="000000"/>
                      <w:sz w:val="22"/>
                      <w:szCs w:val="22"/>
                      <w:lang w:val="es-MX" w:eastAsia="es-MX"/>
                    </w:rPr>
                  </w:rPrChange>
                </w:rPr>
                <w:t>$14,103,772.58</w:t>
              </w:r>
            </w:ins>
          </w:p>
        </w:tc>
        <w:tc>
          <w:tcPr>
            <w:tcW w:w="1418" w:type="dxa"/>
            <w:tcBorders>
              <w:top w:val="nil"/>
              <w:left w:val="nil"/>
              <w:bottom w:val="single" w:sz="4" w:space="0" w:color="auto"/>
              <w:right w:val="single" w:sz="4" w:space="0" w:color="auto"/>
            </w:tcBorders>
            <w:shd w:val="clear" w:color="000000" w:fill="FFFF00"/>
            <w:noWrap/>
            <w:vAlign w:val="center"/>
            <w:hideMark/>
            <w:tcPrChange w:id="5286" w:author="Erlie Hasam Morfin Zavalza" w:date="2014-11-22T23:29:00Z">
              <w:tcPr>
                <w:tcW w:w="0" w:type="auto"/>
                <w:tcBorders>
                  <w:top w:val="nil"/>
                  <w:left w:val="nil"/>
                  <w:bottom w:val="single" w:sz="4" w:space="0" w:color="auto"/>
                  <w:right w:val="single" w:sz="4" w:space="0" w:color="auto"/>
                </w:tcBorders>
                <w:shd w:val="clear" w:color="000000" w:fill="FFFF00"/>
                <w:noWrap/>
                <w:vAlign w:val="center"/>
                <w:hideMark/>
              </w:tcPr>
            </w:tcPrChange>
          </w:tcPr>
          <w:p w14:paraId="4FF2CAC0" w14:textId="5DE1A9F8" w:rsidR="00B3754B" w:rsidRPr="004324D6" w:rsidRDefault="00B3754B" w:rsidP="00B3754B">
            <w:pPr>
              <w:jc w:val="left"/>
              <w:rPr>
                <w:ins w:id="5287" w:author="Erlie Hasam Morfin Zavalza" w:date="2014-11-22T23:27:00Z"/>
                <w:rFonts w:ascii="Calibri" w:hAnsi="Calibri"/>
                <w:b/>
                <w:bCs/>
                <w:color w:val="000000"/>
                <w:sz w:val="16"/>
                <w:szCs w:val="22"/>
                <w:lang w:val="es-MX" w:eastAsia="es-MX"/>
                <w:rPrChange w:id="5288" w:author="Erlie Hasam Morfin Zavalza" w:date="2014-11-22T23:38:00Z">
                  <w:rPr>
                    <w:ins w:id="5289" w:author="Erlie Hasam Morfin Zavalza" w:date="2014-11-22T23:27:00Z"/>
                    <w:rFonts w:ascii="Calibri" w:hAnsi="Calibri"/>
                    <w:b/>
                    <w:bCs/>
                    <w:color w:val="000000"/>
                    <w:sz w:val="22"/>
                    <w:szCs w:val="22"/>
                    <w:lang w:val="es-MX" w:eastAsia="es-MX"/>
                  </w:rPr>
                </w:rPrChange>
              </w:rPr>
            </w:pPr>
            <w:ins w:id="5290" w:author="Erlie Hasam Morfin Zavalza" w:date="2014-11-22T23:27:00Z">
              <w:r w:rsidRPr="004324D6">
                <w:rPr>
                  <w:rFonts w:ascii="Calibri" w:hAnsi="Calibri"/>
                  <w:b/>
                  <w:bCs/>
                  <w:color w:val="000000"/>
                  <w:sz w:val="16"/>
                  <w:szCs w:val="22"/>
                  <w:lang w:val="es-MX" w:eastAsia="es-MX"/>
                  <w:rPrChange w:id="5291" w:author="Erlie Hasam Morfin Zavalza" w:date="2014-11-22T23:38:00Z">
                    <w:rPr>
                      <w:rFonts w:ascii="Calibri" w:hAnsi="Calibri"/>
                      <w:b/>
                      <w:bCs/>
                      <w:color w:val="000000"/>
                      <w:sz w:val="22"/>
                      <w:szCs w:val="22"/>
                      <w:lang w:val="es-MX" w:eastAsia="es-MX"/>
                    </w:rPr>
                  </w:rPrChange>
                </w:rPr>
                <w:t>$16,325,752.92</w:t>
              </w:r>
            </w:ins>
          </w:p>
        </w:tc>
      </w:tr>
    </w:tbl>
    <w:p w14:paraId="6F6C1859" w14:textId="62F5F0AC" w:rsidR="00BE1C22" w:rsidRDefault="00BE1C22">
      <w:pPr>
        <w:rPr>
          <w:ins w:id="5292" w:author="Erlie Hasam Morfin Zavalza" w:date="2014-11-22T23:52:00Z"/>
          <w:sz w:val="22"/>
          <w:lang w:val="es-MX"/>
        </w:rPr>
        <w:pPrChange w:id="5293" w:author="Erlie Hasam Morfin Zavalza" w:date="2014-11-22T18:14:00Z">
          <w:pPr>
            <w:pStyle w:val="Ttulo1"/>
          </w:pPr>
        </w:pPrChange>
      </w:pPr>
    </w:p>
    <w:p w14:paraId="016A20F2" w14:textId="4E2C62FB" w:rsidR="003D3100" w:rsidRDefault="003D3100">
      <w:pPr>
        <w:rPr>
          <w:ins w:id="5294" w:author="Erlie Hasam Morfin Zavalza" w:date="2014-11-22T23:52:00Z"/>
          <w:sz w:val="22"/>
          <w:lang w:val="es-MX"/>
        </w:rPr>
        <w:pPrChange w:id="5295" w:author="Erlie Hasam Morfin Zavalza" w:date="2014-11-22T18:14:00Z">
          <w:pPr>
            <w:pStyle w:val="Ttulo1"/>
          </w:pPr>
        </w:pPrChange>
      </w:pPr>
      <w:ins w:id="5296" w:author="Erlie Hasam Morfin Zavalza" w:date="2014-11-22T23:52:00Z">
        <w:r>
          <w:rPr>
            <w:sz w:val="22"/>
            <w:lang w:val="es-MX"/>
          </w:rPr>
          <w:t>El costo variable unitario= Costos Variables Totales/ Numero de Empanadas Producidas</w:t>
        </w:r>
      </w:ins>
    </w:p>
    <w:tbl>
      <w:tblPr>
        <w:tblW w:w="5305" w:type="dxa"/>
        <w:tblInd w:w="-5" w:type="dxa"/>
        <w:tblCellMar>
          <w:left w:w="70" w:type="dxa"/>
          <w:right w:w="70" w:type="dxa"/>
        </w:tblCellMar>
        <w:tblLook w:val="04A0" w:firstRow="1" w:lastRow="0" w:firstColumn="1" w:lastColumn="0" w:noHBand="0" w:noVBand="1"/>
      </w:tblPr>
      <w:tblGrid>
        <w:gridCol w:w="3724"/>
        <w:gridCol w:w="308"/>
        <w:gridCol w:w="1273"/>
      </w:tblGrid>
      <w:tr w:rsidR="003D3100" w:rsidRPr="003D3100" w14:paraId="205F41C0" w14:textId="77777777" w:rsidTr="003D3100">
        <w:trPr>
          <w:trHeight w:val="300"/>
          <w:ins w:id="5297" w:author="Erlie Hasam Morfin Zavalza" w:date="2014-11-22T23:52:00Z"/>
        </w:trPr>
        <w:tc>
          <w:tcPr>
            <w:tcW w:w="372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F81DB2B" w14:textId="77777777" w:rsidR="003D3100" w:rsidRPr="003D3100" w:rsidRDefault="003D3100" w:rsidP="003D3100">
            <w:pPr>
              <w:jc w:val="left"/>
              <w:rPr>
                <w:ins w:id="5298" w:author="Erlie Hasam Morfin Zavalza" w:date="2014-11-22T23:52:00Z"/>
                <w:rFonts w:ascii="Calibri" w:hAnsi="Calibri"/>
                <w:b/>
                <w:bCs/>
                <w:color w:val="000000"/>
                <w:sz w:val="22"/>
                <w:szCs w:val="22"/>
                <w:lang w:val="es-MX" w:eastAsia="es-MX"/>
              </w:rPr>
            </w:pPr>
            <w:ins w:id="5299" w:author="Erlie Hasam Morfin Zavalza" w:date="2014-11-22T23:52:00Z">
              <w:r w:rsidRPr="003D3100">
                <w:rPr>
                  <w:rFonts w:ascii="Calibri" w:hAnsi="Calibri"/>
                  <w:b/>
                  <w:bCs/>
                  <w:color w:val="000000"/>
                  <w:sz w:val="22"/>
                  <w:szCs w:val="22"/>
                  <w:lang w:val="es-MX" w:eastAsia="es-MX"/>
                </w:rPr>
                <w:t>Costo Variable Unitario</w:t>
              </w:r>
            </w:ins>
          </w:p>
        </w:tc>
        <w:tc>
          <w:tcPr>
            <w:tcW w:w="1580" w:type="dxa"/>
            <w:gridSpan w:val="2"/>
            <w:tcBorders>
              <w:top w:val="single" w:sz="4" w:space="0" w:color="auto"/>
              <w:left w:val="nil"/>
              <w:bottom w:val="single" w:sz="4" w:space="0" w:color="auto"/>
              <w:right w:val="single" w:sz="4" w:space="0" w:color="auto"/>
            </w:tcBorders>
            <w:shd w:val="clear" w:color="000000" w:fill="00B0F0"/>
            <w:noWrap/>
            <w:vAlign w:val="bottom"/>
            <w:hideMark/>
          </w:tcPr>
          <w:p w14:paraId="63C1E446" w14:textId="77777777" w:rsidR="003D3100" w:rsidRPr="003D3100" w:rsidRDefault="003D3100" w:rsidP="003D3100">
            <w:pPr>
              <w:jc w:val="left"/>
              <w:rPr>
                <w:ins w:id="5300" w:author="Erlie Hasam Morfin Zavalza" w:date="2014-11-22T23:52:00Z"/>
                <w:rFonts w:ascii="Calibri" w:hAnsi="Calibri"/>
                <w:b/>
                <w:bCs/>
                <w:color w:val="000000"/>
                <w:sz w:val="22"/>
                <w:szCs w:val="22"/>
                <w:lang w:val="es-MX" w:eastAsia="es-MX"/>
              </w:rPr>
            </w:pPr>
            <w:ins w:id="5301" w:author="Erlie Hasam Morfin Zavalza" w:date="2014-11-22T23:52:00Z">
              <w:r w:rsidRPr="003D3100">
                <w:rPr>
                  <w:rFonts w:ascii="Calibri" w:hAnsi="Calibri"/>
                  <w:b/>
                  <w:bCs/>
                  <w:color w:val="000000"/>
                  <w:sz w:val="22"/>
                  <w:szCs w:val="22"/>
                  <w:lang w:val="es-MX" w:eastAsia="es-MX"/>
                </w:rPr>
                <w:t>$609.91</w:t>
              </w:r>
            </w:ins>
          </w:p>
        </w:tc>
      </w:tr>
      <w:tr w:rsidR="003D3100" w:rsidRPr="003D3100" w14:paraId="28C2E69D" w14:textId="77777777" w:rsidTr="003D3100">
        <w:trPr>
          <w:trHeight w:val="300"/>
          <w:ins w:id="5302" w:author="Erlie Hasam Morfin Zavalza" w:date="2014-11-22T23:53:00Z"/>
        </w:trPr>
        <w:tc>
          <w:tcPr>
            <w:tcW w:w="5300" w:type="dxa"/>
            <w:gridSpan w:val="3"/>
            <w:tcBorders>
              <w:top w:val="nil"/>
              <w:left w:val="nil"/>
              <w:bottom w:val="single" w:sz="4" w:space="0" w:color="auto"/>
              <w:right w:val="nil"/>
            </w:tcBorders>
            <w:shd w:val="clear" w:color="000000" w:fill="C00000"/>
            <w:noWrap/>
            <w:vAlign w:val="bottom"/>
            <w:hideMark/>
          </w:tcPr>
          <w:p w14:paraId="20D865B7" w14:textId="77777777" w:rsidR="003D3100" w:rsidRPr="003D3100" w:rsidRDefault="003D3100" w:rsidP="003D3100">
            <w:pPr>
              <w:jc w:val="center"/>
              <w:rPr>
                <w:ins w:id="5303" w:author="Erlie Hasam Morfin Zavalza" w:date="2014-11-22T23:53:00Z"/>
                <w:rFonts w:ascii="Calibri" w:hAnsi="Calibri"/>
                <w:b/>
                <w:bCs/>
                <w:color w:val="000000"/>
                <w:sz w:val="22"/>
                <w:szCs w:val="22"/>
                <w:lang w:val="es-MX" w:eastAsia="es-MX"/>
              </w:rPr>
            </w:pPr>
            <w:ins w:id="5304" w:author="Erlie Hasam Morfin Zavalza" w:date="2014-11-22T23:53:00Z">
              <w:r w:rsidRPr="003D3100">
                <w:rPr>
                  <w:rFonts w:ascii="Calibri" w:hAnsi="Calibri"/>
                  <w:b/>
                  <w:bCs/>
                  <w:color w:val="000000"/>
                  <w:sz w:val="22"/>
                  <w:szCs w:val="22"/>
                  <w:lang w:val="es-MX" w:eastAsia="es-MX"/>
                </w:rPr>
                <w:t>Costo Variable Unitario</w:t>
              </w:r>
            </w:ins>
          </w:p>
        </w:tc>
      </w:tr>
      <w:tr w:rsidR="003D3100" w:rsidRPr="003D3100" w14:paraId="445042FC" w14:textId="77777777" w:rsidTr="003D3100">
        <w:trPr>
          <w:trHeight w:val="300"/>
          <w:ins w:id="530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5815D34D" w14:textId="77777777" w:rsidR="003D3100" w:rsidRPr="003D3100" w:rsidRDefault="003D3100" w:rsidP="003D3100">
            <w:pPr>
              <w:jc w:val="left"/>
              <w:rPr>
                <w:ins w:id="5306" w:author="Erlie Hasam Morfin Zavalza" w:date="2014-11-22T23:53:00Z"/>
                <w:rFonts w:ascii="Calibri" w:hAnsi="Calibri"/>
                <w:color w:val="000000"/>
                <w:sz w:val="22"/>
                <w:szCs w:val="22"/>
                <w:lang w:val="es-MX" w:eastAsia="es-MX"/>
              </w:rPr>
            </w:pPr>
            <w:ins w:id="5307" w:author="Erlie Hasam Morfin Zavalza" w:date="2014-11-22T23:53:00Z">
              <w:r w:rsidRPr="003D3100">
                <w:rPr>
                  <w:rFonts w:ascii="Calibri" w:hAnsi="Calibri"/>
                  <w:color w:val="000000"/>
                  <w:sz w:val="22"/>
                  <w:szCs w:val="22"/>
                  <w:lang w:val="es-MX" w:eastAsia="es-MX"/>
                </w:rPr>
                <w:t xml:space="preserve">Harina </w:t>
              </w:r>
            </w:ins>
          </w:p>
        </w:tc>
        <w:tc>
          <w:tcPr>
            <w:tcW w:w="1272" w:type="dxa"/>
            <w:tcBorders>
              <w:top w:val="nil"/>
              <w:left w:val="nil"/>
              <w:bottom w:val="single" w:sz="4" w:space="0" w:color="auto"/>
              <w:right w:val="single" w:sz="4" w:space="0" w:color="auto"/>
            </w:tcBorders>
            <w:shd w:val="clear" w:color="000000" w:fill="92D050"/>
            <w:noWrap/>
            <w:vAlign w:val="bottom"/>
            <w:hideMark/>
          </w:tcPr>
          <w:p w14:paraId="585808A3" w14:textId="77777777" w:rsidR="003D3100" w:rsidRPr="003D3100" w:rsidRDefault="003D3100" w:rsidP="003D3100">
            <w:pPr>
              <w:jc w:val="left"/>
              <w:rPr>
                <w:ins w:id="5308" w:author="Erlie Hasam Morfin Zavalza" w:date="2014-11-22T23:53:00Z"/>
                <w:rFonts w:ascii="Calibri" w:hAnsi="Calibri"/>
                <w:color w:val="000000"/>
                <w:sz w:val="22"/>
                <w:szCs w:val="22"/>
                <w:lang w:val="es-MX" w:eastAsia="es-MX"/>
              </w:rPr>
            </w:pPr>
            <w:ins w:id="5309" w:author="Erlie Hasam Morfin Zavalza" w:date="2014-11-22T23:53:00Z">
              <w:r w:rsidRPr="003D3100">
                <w:rPr>
                  <w:rFonts w:ascii="Calibri" w:hAnsi="Calibri"/>
                  <w:color w:val="000000"/>
                  <w:sz w:val="22"/>
                  <w:szCs w:val="22"/>
                  <w:lang w:val="es-MX" w:eastAsia="es-MX"/>
                </w:rPr>
                <w:t>$17,280.00</w:t>
              </w:r>
            </w:ins>
          </w:p>
        </w:tc>
      </w:tr>
      <w:tr w:rsidR="003D3100" w:rsidRPr="003D3100" w14:paraId="2E566CD0" w14:textId="77777777" w:rsidTr="003D3100">
        <w:trPr>
          <w:trHeight w:val="300"/>
          <w:ins w:id="531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56269B5B" w14:textId="77777777" w:rsidR="003D3100" w:rsidRPr="003D3100" w:rsidRDefault="003D3100" w:rsidP="003D3100">
            <w:pPr>
              <w:jc w:val="left"/>
              <w:rPr>
                <w:ins w:id="5311" w:author="Erlie Hasam Morfin Zavalza" w:date="2014-11-22T23:53:00Z"/>
                <w:rFonts w:ascii="Calibri" w:hAnsi="Calibri"/>
                <w:color w:val="000000"/>
                <w:sz w:val="22"/>
                <w:szCs w:val="22"/>
                <w:lang w:val="es-MX" w:eastAsia="es-MX"/>
              </w:rPr>
            </w:pPr>
            <w:ins w:id="5312" w:author="Erlie Hasam Morfin Zavalza" w:date="2014-11-22T23:53:00Z">
              <w:r w:rsidRPr="003D3100">
                <w:rPr>
                  <w:rFonts w:ascii="Calibri" w:hAnsi="Calibri"/>
                  <w:color w:val="000000"/>
                  <w:sz w:val="22"/>
                  <w:szCs w:val="22"/>
                  <w:lang w:val="es-MX" w:eastAsia="es-MX"/>
                </w:rPr>
                <w:t>Cebolla</w:t>
              </w:r>
            </w:ins>
          </w:p>
        </w:tc>
        <w:tc>
          <w:tcPr>
            <w:tcW w:w="1272" w:type="dxa"/>
            <w:tcBorders>
              <w:top w:val="nil"/>
              <w:left w:val="nil"/>
              <w:bottom w:val="single" w:sz="4" w:space="0" w:color="auto"/>
              <w:right w:val="single" w:sz="4" w:space="0" w:color="auto"/>
            </w:tcBorders>
            <w:shd w:val="clear" w:color="000000" w:fill="92D050"/>
            <w:noWrap/>
            <w:vAlign w:val="bottom"/>
            <w:hideMark/>
          </w:tcPr>
          <w:p w14:paraId="2222DBC9" w14:textId="77777777" w:rsidR="003D3100" w:rsidRPr="003D3100" w:rsidRDefault="003D3100" w:rsidP="003D3100">
            <w:pPr>
              <w:jc w:val="left"/>
              <w:rPr>
                <w:ins w:id="5313" w:author="Erlie Hasam Morfin Zavalza" w:date="2014-11-22T23:53:00Z"/>
                <w:rFonts w:ascii="Calibri" w:hAnsi="Calibri"/>
                <w:color w:val="000000"/>
                <w:sz w:val="22"/>
                <w:szCs w:val="22"/>
                <w:lang w:val="es-MX" w:eastAsia="es-MX"/>
              </w:rPr>
            </w:pPr>
            <w:ins w:id="5314" w:author="Erlie Hasam Morfin Zavalza" w:date="2014-11-22T23:53:00Z">
              <w:r w:rsidRPr="003D3100">
                <w:rPr>
                  <w:rFonts w:ascii="Calibri" w:hAnsi="Calibri"/>
                  <w:color w:val="000000"/>
                  <w:sz w:val="22"/>
                  <w:szCs w:val="22"/>
                  <w:lang w:val="es-MX" w:eastAsia="es-MX"/>
                </w:rPr>
                <w:t>$26,410.00</w:t>
              </w:r>
            </w:ins>
          </w:p>
        </w:tc>
      </w:tr>
      <w:tr w:rsidR="003D3100" w:rsidRPr="003D3100" w14:paraId="7BB8A9B2" w14:textId="77777777" w:rsidTr="003D3100">
        <w:trPr>
          <w:trHeight w:val="300"/>
          <w:ins w:id="531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44992348" w14:textId="77777777" w:rsidR="003D3100" w:rsidRPr="003D3100" w:rsidRDefault="003D3100" w:rsidP="003D3100">
            <w:pPr>
              <w:jc w:val="left"/>
              <w:rPr>
                <w:ins w:id="5316" w:author="Erlie Hasam Morfin Zavalza" w:date="2014-11-22T23:53:00Z"/>
                <w:rFonts w:ascii="Calibri" w:hAnsi="Calibri"/>
                <w:color w:val="000000"/>
                <w:sz w:val="22"/>
                <w:szCs w:val="22"/>
                <w:lang w:val="es-MX" w:eastAsia="es-MX"/>
              </w:rPr>
            </w:pPr>
            <w:ins w:id="5317" w:author="Erlie Hasam Morfin Zavalza" w:date="2014-11-22T23:53:00Z">
              <w:r w:rsidRPr="003D3100">
                <w:rPr>
                  <w:rFonts w:ascii="Calibri" w:hAnsi="Calibri"/>
                  <w:color w:val="000000"/>
                  <w:sz w:val="22"/>
                  <w:szCs w:val="22"/>
                  <w:lang w:val="es-MX" w:eastAsia="es-MX"/>
                </w:rPr>
                <w:t>Huevo</w:t>
              </w:r>
            </w:ins>
          </w:p>
        </w:tc>
        <w:tc>
          <w:tcPr>
            <w:tcW w:w="1272" w:type="dxa"/>
            <w:tcBorders>
              <w:top w:val="nil"/>
              <w:left w:val="nil"/>
              <w:bottom w:val="single" w:sz="4" w:space="0" w:color="auto"/>
              <w:right w:val="single" w:sz="4" w:space="0" w:color="auto"/>
            </w:tcBorders>
            <w:shd w:val="clear" w:color="000000" w:fill="92D050"/>
            <w:noWrap/>
            <w:vAlign w:val="bottom"/>
            <w:hideMark/>
          </w:tcPr>
          <w:p w14:paraId="41EB5214" w14:textId="77777777" w:rsidR="003D3100" w:rsidRPr="003D3100" w:rsidRDefault="003D3100" w:rsidP="003D3100">
            <w:pPr>
              <w:jc w:val="left"/>
              <w:rPr>
                <w:ins w:id="5318" w:author="Erlie Hasam Morfin Zavalza" w:date="2014-11-22T23:53:00Z"/>
                <w:rFonts w:ascii="Calibri" w:hAnsi="Calibri"/>
                <w:color w:val="000000"/>
                <w:sz w:val="22"/>
                <w:szCs w:val="22"/>
                <w:lang w:val="es-MX" w:eastAsia="es-MX"/>
              </w:rPr>
            </w:pPr>
            <w:ins w:id="5319" w:author="Erlie Hasam Morfin Zavalza" w:date="2014-11-22T23:53:00Z">
              <w:r w:rsidRPr="003D3100">
                <w:rPr>
                  <w:rFonts w:ascii="Calibri" w:hAnsi="Calibri"/>
                  <w:color w:val="000000"/>
                  <w:sz w:val="22"/>
                  <w:szCs w:val="22"/>
                  <w:lang w:val="es-MX" w:eastAsia="es-MX"/>
                </w:rPr>
                <w:t>$16,286.40</w:t>
              </w:r>
            </w:ins>
          </w:p>
        </w:tc>
      </w:tr>
      <w:tr w:rsidR="003D3100" w:rsidRPr="003D3100" w14:paraId="55B7D4C9" w14:textId="77777777" w:rsidTr="003D3100">
        <w:trPr>
          <w:trHeight w:val="300"/>
          <w:ins w:id="532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76530919" w14:textId="77777777" w:rsidR="003D3100" w:rsidRPr="003D3100" w:rsidRDefault="003D3100" w:rsidP="003D3100">
            <w:pPr>
              <w:jc w:val="left"/>
              <w:rPr>
                <w:ins w:id="5321" w:author="Erlie Hasam Morfin Zavalza" w:date="2014-11-22T23:53:00Z"/>
                <w:rFonts w:ascii="Calibri" w:hAnsi="Calibri"/>
                <w:color w:val="000000"/>
                <w:sz w:val="22"/>
                <w:szCs w:val="22"/>
                <w:lang w:val="es-MX" w:eastAsia="es-MX"/>
              </w:rPr>
            </w:pPr>
            <w:ins w:id="5322" w:author="Erlie Hasam Morfin Zavalza" w:date="2014-11-22T23:53:00Z">
              <w:r w:rsidRPr="003D3100">
                <w:rPr>
                  <w:rFonts w:ascii="Calibri" w:hAnsi="Calibri"/>
                  <w:color w:val="000000"/>
                  <w:sz w:val="22"/>
                  <w:szCs w:val="22"/>
                  <w:lang w:val="es-MX" w:eastAsia="es-MX"/>
                </w:rPr>
                <w:t>Carne Sobrecostilla</w:t>
              </w:r>
            </w:ins>
          </w:p>
        </w:tc>
        <w:tc>
          <w:tcPr>
            <w:tcW w:w="1272" w:type="dxa"/>
            <w:tcBorders>
              <w:top w:val="nil"/>
              <w:left w:val="nil"/>
              <w:bottom w:val="single" w:sz="4" w:space="0" w:color="auto"/>
              <w:right w:val="single" w:sz="4" w:space="0" w:color="auto"/>
            </w:tcBorders>
            <w:shd w:val="clear" w:color="000000" w:fill="92D050"/>
            <w:noWrap/>
            <w:vAlign w:val="bottom"/>
            <w:hideMark/>
          </w:tcPr>
          <w:p w14:paraId="6A90F299" w14:textId="77777777" w:rsidR="003D3100" w:rsidRPr="003D3100" w:rsidRDefault="003D3100" w:rsidP="003D3100">
            <w:pPr>
              <w:jc w:val="left"/>
              <w:rPr>
                <w:ins w:id="5323" w:author="Erlie Hasam Morfin Zavalza" w:date="2014-11-22T23:53:00Z"/>
                <w:rFonts w:ascii="Calibri" w:hAnsi="Calibri"/>
                <w:color w:val="000000"/>
                <w:sz w:val="22"/>
                <w:szCs w:val="22"/>
                <w:lang w:val="es-MX" w:eastAsia="es-MX"/>
              </w:rPr>
            </w:pPr>
            <w:ins w:id="5324" w:author="Erlie Hasam Morfin Zavalza" w:date="2014-11-22T23:53:00Z">
              <w:r w:rsidRPr="003D3100">
                <w:rPr>
                  <w:rFonts w:ascii="Calibri" w:hAnsi="Calibri"/>
                  <w:color w:val="000000"/>
                  <w:sz w:val="22"/>
                  <w:szCs w:val="22"/>
                  <w:lang w:val="es-MX" w:eastAsia="es-MX"/>
                </w:rPr>
                <w:t>$114,880.00</w:t>
              </w:r>
            </w:ins>
          </w:p>
        </w:tc>
      </w:tr>
      <w:tr w:rsidR="003D3100" w:rsidRPr="003D3100" w14:paraId="6617F26A" w14:textId="77777777" w:rsidTr="003D3100">
        <w:trPr>
          <w:trHeight w:val="300"/>
          <w:ins w:id="532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086B10DE" w14:textId="77777777" w:rsidR="003D3100" w:rsidRPr="003D3100" w:rsidRDefault="003D3100" w:rsidP="003D3100">
            <w:pPr>
              <w:jc w:val="left"/>
              <w:rPr>
                <w:ins w:id="5326" w:author="Erlie Hasam Morfin Zavalza" w:date="2014-11-22T23:53:00Z"/>
                <w:rFonts w:ascii="Calibri" w:hAnsi="Calibri"/>
                <w:color w:val="000000"/>
                <w:sz w:val="22"/>
                <w:szCs w:val="22"/>
                <w:lang w:val="es-MX" w:eastAsia="es-MX"/>
              </w:rPr>
            </w:pPr>
            <w:ins w:id="5327" w:author="Erlie Hasam Morfin Zavalza" w:date="2014-11-22T23:53:00Z">
              <w:r w:rsidRPr="003D3100">
                <w:rPr>
                  <w:rFonts w:ascii="Calibri" w:hAnsi="Calibri"/>
                  <w:color w:val="000000"/>
                  <w:sz w:val="22"/>
                  <w:szCs w:val="22"/>
                  <w:lang w:val="es-MX" w:eastAsia="es-MX"/>
                </w:rPr>
                <w:t>Aceite de Girasol</w:t>
              </w:r>
            </w:ins>
          </w:p>
        </w:tc>
        <w:tc>
          <w:tcPr>
            <w:tcW w:w="1272" w:type="dxa"/>
            <w:tcBorders>
              <w:top w:val="nil"/>
              <w:left w:val="nil"/>
              <w:bottom w:val="single" w:sz="4" w:space="0" w:color="auto"/>
              <w:right w:val="single" w:sz="4" w:space="0" w:color="auto"/>
            </w:tcBorders>
            <w:shd w:val="clear" w:color="000000" w:fill="92D050"/>
            <w:noWrap/>
            <w:vAlign w:val="bottom"/>
            <w:hideMark/>
          </w:tcPr>
          <w:p w14:paraId="0E72D311" w14:textId="77777777" w:rsidR="003D3100" w:rsidRPr="003D3100" w:rsidRDefault="003D3100" w:rsidP="003D3100">
            <w:pPr>
              <w:jc w:val="left"/>
              <w:rPr>
                <w:ins w:id="5328" w:author="Erlie Hasam Morfin Zavalza" w:date="2014-11-22T23:53:00Z"/>
                <w:rFonts w:ascii="Calibri" w:hAnsi="Calibri"/>
                <w:color w:val="000000"/>
                <w:sz w:val="22"/>
                <w:szCs w:val="22"/>
                <w:lang w:val="es-MX" w:eastAsia="es-MX"/>
              </w:rPr>
            </w:pPr>
            <w:ins w:id="5329" w:author="Erlie Hasam Morfin Zavalza" w:date="2014-11-22T23:53:00Z">
              <w:r w:rsidRPr="003D3100">
                <w:rPr>
                  <w:rFonts w:ascii="Calibri" w:hAnsi="Calibri"/>
                  <w:color w:val="000000"/>
                  <w:sz w:val="22"/>
                  <w:szCs w:val="22"/>
                  <w:lang w:val="es-MX" w:eastAsia="es-MX"/>
                </w:rPr>
                <w:t>$4,320.00</w:t>
              </w:r>
            </w:ins>
          </w:p>
        </w:tc>
      </w:tr>
      <w:tr w:rsidR="003D3100" w:rsidRPr="003D3100" w14:paraId="764964B1" w14:textId="77777777" w:rsidTr="003D3100">
        <w:trPr>
          <w:trHeight w:val="300"/>
          <w:ins w:id="533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3FBBB209" w14:textId="77777777" w:rsidR="003D3100" w:rsidRPr="003D3100" w:rsidRDefault="003D3100" w:rsidP="003D3100">
            <w:pPr>
              <w:jc w:val="left"/>
              <w:rPr>
                <w:ins w:id="5331" w:author="Erlie Hasam Morfin Zavalza" w:date="2014-11-22T23:53:00Z"/>
                <w:rFonts w:ascii="Calibri" w:hAnsi="Calibri"/>
                <w:color w:val="000000"/>
                <w:sz w:val="22"/>
                <w:szCs w:val="22"/>
                <w:lang w:val="es-MX" w:eastAsia="es-MX"/>
              </w:rPr>
            </w:pPr>
            <w:ins w:id="5332" w:author="Erlie Hasam Morfin Zavalza" w:date="2014-11-22T23:53:00Z">
              <w:r w:rsidRPr="003D3100">
                <w:rPr>
                  <w:rFonts w:ascii="Calibri" w:hAnsi="Calibri"/>
                  <w:color w:val="000000"/>
                  <w:sz w:val="22"/>
                  <w:szCs w:val="22"/>
                  <w:lang w:val="es-MX" w:eastAsia="es-MX"/>
                </w:rPr>
                <w:t>Manteca</w:t>
              </w:r>
            </w:ins>
          </w:p>
        </w:tc>
        <w:tc>
          <w:tcPr>
            <w:tcW w:w="1272" w:type="dxa"/>
            <w:tcBorders>
              <w:top w:val="nil"/>
              <w:left w:val="nil"/>
              <w:bottom w:val="single" w:sz="4" w:space="0" w:color="auto"/>
              <w:right w:val="single" w:sz="4" w:space="0" w:color="auto"/>
            </w:tcBorders>
            <w:shd w:val="clear" w:color="000000" w:fill="92D050"/>
            <w:noWrap/>
            <w:vAlign w:val="bottom"/>
            <w:hideMark/>
          </w:tcPr>
          <w:p w14:paraId="1EA9E1D5" w14:textId="77777777" w:rsidR="003D3100" w:rsidRPr="003D3100" w:rsidRDefault="003D3100" w:rsidP="003D3100">
            <w:pPr>
              <w:jc w:val="left"/>
              <w:rPr>
                <w:ins w:id="5333" w:author="Erlie Hasam Morfin Zavalza" w:date="2014-11-22T23:53:00Z"/>
                <w:rFonts w:ascii="Calibri" w:hAnsi="Calibri"/>
                <w:color w:val="000000"/>
                <w:sz w:val="22"/>
                <w:szCs w:val="22"/>
                <w:lang w:val="es-MX" w:eastAsia="es-MX"/>
              </w:rPr>
            </w:pPr>
            <w:ins w:id="5334" w:author="Erlie Hasam Morfin Zavalza" w:date="2014-11-22T23:53:00Z">
              <w:r w:rsidRPr="003D3100">
                <w:rPr>
                  <w:rFonts w:ascii="Calibri" w:hAnsi="Calibri"/>
                  <w:color w:val="000000"/>
                  <w:sz w:val="22"/>
                  <w:szCs w:val="22"/>
                  <w:lang w:val="es-MX" w:eastAsia="es-MX"/>
                </w:rPr>
                <w:t>$13,600.00</w:t>
              </w:r>
            </w:ins>
          </w:p>
        </w:tc>
      </w:tr>
      <w:tr w:rsidR="003D3100" w:rsidRPr="003D3100" w14:paraId="740D16E0" w14:textId="77777777" w:rsidTr="003D3100">
        <w:trPr>
          <w:trHeight w:val="300"/>
          <w:ins w:id="533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78A8E2F8" w14:textId="77777777" w:rsidR="003D3100" w:rsidRPr="003D3100" w:rsidRDefault="003D3100" w:rsidP="003D3100">
            <w:pPr>
              <w:jc w:val="left"/>
              <w:rPr>
                <w:ins w:id="5336" w:author="Erlie Hasam Morfin Zavalza" w:date="2014-11-22T23:53:00Z"/>
                <w:rFonts w:ascii="Calibri" w:hAnsi="Calibri"/>
                <w:color w:val="000000"/>
                <w:sz w:val="22"/>
                <w:szCs w:val="22"/>
                <w:lang w:val="es-MX" w:eastAsia="es-MX"/>
              </w:rPr>
            </w:pPr>
            <w:ins w:id="5337" w:author="Erlie Hasam Morfin Zavalza" w:date="2014-11-22T23:53:00Z">
              <w:r w:rsidRPr="003D3100">
                <w:rPr>
                  <w:rFonts w:ascii="Calibri" w:hAnsi="Calibri"/>
                  <w:color w:val="000000"/>
                  <w:sz w:val="22"/>
                  <w:szCs w:val="22"/>
                  <w:lang w:val="es-MX" w:eastAsia="es-MX"/>
                </w:rPr>
                <w:t>Aceitunas</w:t>
              </w:r>
            </w:ins>
          </w:p>
        </w:tc>
        <w:tc>
          <w:tcPr>
            <w:tcW w:w="1272" w:type="dxa"/>
            <w:tcBorders>
              <w:top w:val="nil"/>
              <w:left w:val="nil"/>
              <w:bottom w:val="single" w:sz="4" w:space="0" w:color="auto"/>
              <w:right w:val="single" w:sz="4" w:space="0" w:color="auto"/>
            </w:tcBorders>
            <w:shd w:val="clear" w:color="000000" w:fill="92D050"/>
            <w:noWrap/>
            <w:vAlign w:val="bottom"/>
            <w:hideMark/>
          </w:tcPr>
          <w:p w14:paraId="021829ED" w14:textId="77777777" w:rsidR="003D3100" w:rsidRPr="003D3100" w:rsidRDefault="003D3100" w:rsidP="003D3100">
            <w:pPr>
              <w:jc w:val="left"/>
              <w:rPr>
                <w:ins w:id="5338" w:author="Erlie Hasam Morfin Zavalza" w:date="2014-11-22T23:53:00Z"/>
                <w:rFonts w:ascii="Calibri" w:hAnsi="Calibri"/>
                <w:color w:val="000000"/>
                <w:sz w:val="22"/>
                <w:szCs w:val="22"/>
                <w:lang w:val="es-MX" w:eastAsia="es-MX"/>
              </w:rPr>
            </w:pPr>
            <w:ins w:id="5339" w:author="Erlie Hasam Morfin Zavalza" w:date="2014-11-22T23:53:00Z">
              <w:r w:rsidRPr="003D3100">
                <w:rPr>
                  <w:rFonts w:ascii="Calibri" w:hAnsi="Calibri"/>
                  <w:color w:val="000000"/>
                  <w:sz w:val="22"/>
                  <w:szCs w:val="22"/>
                  <w:lang w:val="es-MX" w:eastAsia="es-MX"/>
                </w:rPr>
                <w:t>$36,000.00</w:t>
              </w:r>
            </w:ins>
          </w:p>
        </w:tc>
      </w:tr>
      <w:tr w:rsidR="003D3100" w:rsidRPr="003D3100" w14:paraId="52B82B3A" w14:textId="77777777" w:rsidTr="003D3100">
        <w:trPr>
          <w:trHeight w:val="300"/>
          <w:ins w:id="534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35338EE8" w14:textId="77777777" w:rsidR="003D3100" w:rsidRPr="003D3100" w:rsidRDefault="003D3100" w:rsidP="003D3100">
            <w:pPr>
              <w:jc w:val="left"/>
              <w:rPr>
                <w:ins w:id="5341" w:author="Erlie Hasam Morfin Zavalza" w:date="2014-11-22T23:53:00Z"/>
                <w:rFonts w:ascii="Calibri" w:hAnsi="Calibri"/>
                <w:color w:val="000000"/>
                <w:sz w:val="22"/>
                <w:szCs w:val="22"/>
                <w:lang w:val="es-MX" w:eastAsia="es-MX"/>
              </w:rPr>
            </w:pPr>
            <w:ins w:id="5342" w:author="Erlie Hasam Morfin Zavalza" w:date="2014-11-22T23:53:00Z">
              <w:r w:rsidRPr="003D3100">
                <w:rPr>
                  <w:rFonts w:ascii="Calibri" w:hAnsi="Calibri"/>
                  <w:color w:val="000000"/>
                  <w:sz w:val="22"/>
                  <w:szCs w:val="22"/>
                  <w:lang w:val="es-MX" w:eastAsia="es-MX"/>
                </w:rPr>
                <w:t>Aliño</w:t>
              </w:r>
            </w:ins>
          </w:p>
        </w:tc>
        <w:tc>
          <w:tcPr>
            <w:tcW w:w="1272" w:type="dxa"/>
            <w:tcBorders>
              <w:top w:val="nil"/>
              <w:left w:val="nil"/>
              <w:bottom w:val="single" w:sz="4" w:space="0" w:color="auto"/>
              <w:right w:val="single" w:sz="4" w:space="0" w:color="auto"/>
            </w:tcBorders>
            <w:shd w:val="clear" w:color="000000" w:fill="92D050"/>
            <w:noWrap/>
            <w:vAlign w:val="bottom"/>
            <w:hideMark/>
          </w:tcPr>
          <w:p w14:paraId="15FE2AAF" w14:textId="77777777" w:rsidR="003D3100" w:rsidRPr="003D3100" w:rsidRDefault="003D3100" w:rsidP="003D3100">
            <w:pPr>
              <w:jc w:val="left"/>
              <w:rPr>
                <w:ins w:id="5343" w:author="Erlie Hasam Morfin Zavalza" w:date="2014-11-22T23:53:00Z"/>
                <w:rFonts w:ascii="Calibri" w:hAnsi="Calibri"/>
                <w:color w:val="000000"/>
                <w:sz w:val="22"/>
                <w:szCs w:val="22"/>
                <w:lang w:val="es-MX" w:eastAsia="es-MX"/>
              </w:rPr>
            </w:pPr>
            <w:ins w:id="5344" w:author="Erlie Hasam Morfin Zavalza" w:date="2014-11-22T23:53:00Z">
              <w:r w:rsidRPr="003D3100">
                <w:rPr>
                  <w:rFonts w:ascii="Calibri" w:hAnsi="Calibri"/>
                  <w:color w:val="000000"/>
                  <w:sz w:val="22"/>
                  <w:szCs w:val="22"/>
                  <w:lang w:val="es-MX" w:eastAsia="es-MX"/>
                </w:rPr>
                <w:t>$1,416.00</w:t>
              </w:r>
            </w:ins>
          </w:p>
        </w:tc>
      </w:tr>
      <w:tr w:rsidR="003D3100" w:rsidRPr="003D3100" w14:paraId="140B54AA" w14:textId="77777777" w:rsidTr="003D3100">
        <w:trPr>
          <w:trHeight w:val="300"/>
          <w:ins w:id="534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7E5F3DFD" w14:textId="77777777" w:rsidR="003D3100" w:rsidRPr="003D3100" w:rsidRDefault="003D3100" w:rsidP="003D3100">
            <w:pPr>
              <w:jc w:val="left"/>
              <w:rPr>
                <w:ins w:id="5346" w:author="Erlie Hasam Morfin Zavalza" w:date="2014-11-22T23:53:00Z"/>
                <w:rFonts w:ascii="Calibri" w:hAnsi="Calibri"/>
                <w:color w:val="000000"/>
                <w:sz w:val="22"/>
                <w:szCs w:val="22"/>
                <w:lang w:val="es-MX" w:eastAsia="es-MX"/>
              </w:rPr>
            </w:pPr>
            <w:ins w:id="5347" w:author="Erlie Hasam Morfin Zavalza" w:date="2014-11-22T23:53:00Z">
              <w:r w:rsidRPr="003D3100">
                <w:rPr>
                  <w:rFonts w:ascii="Calibri" w:hAnsi="Calibri"/>
                  <w:color w:val="000000"/>
                  <w:sz w:val="22"/>
                  <w:szCs w:val="22"/>
                  <w:lang w:val="es-MX" w:eastAsia="es-MX"/>
                </w:rPr>
                <w:lastRenderedPageBreak/>
                <w:t>Merquén</w:t>
              </w:r>
            </w:ins>
          </w:p>
        </w:tc>
        <w:tc>
          <w:tcPr>
            <w:tcW w:w="1272" w:type="dxa"/>
            <w:tcBorders>
              <w:top w:val="nil"/>
              <w:left w:val="nil"/>
              <w:bottom w:val="single" w:sz="4" w:space="0" w:color="auto"/>
              <w:right w:val="single" w:sz="4" w:space="0" w:color="auto"/>
            </w:tcBorders>
            <w:shd w:val="clear" w:color="000000" w:fill="92D050"/>
            <w:noWrap/>
            <w:vAlign w:val="bottom"/>
            <w:hideMark/>
          </w:tcPr>
          <w:p w14:paraId="26D9FEA9" w14:textId="77777777" w:rsidR="003D3100" w:rsidRPr="003D3100" w:rsidRDefault="003D3100" w:rsidP="003D3100">
            <w:pPr>
              <w:jc w:val="left"/>
              <w:rPr>
                <w:ins w:id="5348" w:author="Erlie Hasam Morfin Zavalza" w:date="2014-11-22T23:53:00Z"/>
                <w:rFonts w:ascii="Calibri" w:hAnsi="Calibri"/>
                <w:color w:val="000000"/>
                <w:sz w:val="22"/>
                <w:szCs w:val="22"/>
                <w:lang w:val="es-MX" w:eastAsia="es-MX"/>
              </w:rPr>
            </w:pPr>
            <w:ins w:id="5349" w:author="Erlie Hasam Morfin Zavalza" w:date="2014-11-22T23:53:00Z">
              <w:r w:rsidRPr="003D3100">
                <w:rPr>
                  <w:rFonts w:ascii="Calibri" w:hAnsi="Calibri"/>
                  <w:color w:val="000000"/>
                  <w:sz w:val="22"/>
                  <w:szCs w:val="22"/>
                  <w:lang w:val="es-MX" w:eastAsia="es-MX"/>
                </w:rPr>
                <w:t>$2,880.00</w:t>
              </w:r>
            </w:ins>
          </w:p>
        </w:tc>
      </w:tr>
      <w:tr w:rsidR="003D3100" w:rsidRPr="003D3100" w14:paraId="3541890B" w14:textId="77777777" w:rsidTr="003D3100">
        <w:trPr>
          <w:trHeight w:val="330"/>
          <w:ins w:id="535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11BBCB3D" w14:textId="77777777" w:rsidR="003D3100" w:rsidRPr="003D3100" w:rsidRDefault="003D3100" w:rsidP="003D3100">
            <w:pPr>
              <w:jc w:val="left"/>
              <w:rPr>
                <w:ins w:id="5351" w:author="Erlie Hasam Morfin Zavalza" w:date="2014-11-22T23:53:00Z"/>
                <w:rFonts w:ascii="Calibri" w:hAnsi="Calibri"/>
                <w:color w:val="000000"/>
                <w:sz w:val="22"/>
                <w:szCs w:val="22"/>
                <w:lang w:val="es-MX" w:eastAsia="es-MX"/>
              </w:rPr>
            </w:pPr>
            <w:ins w:id="5352" w:author="Erlie Hasam Morfin Zavalza" w:date="2014-11-22T23:53:00Z">
              <w:r w:rsidRPr="003D3100">
                <w:rPr>
                  <w:rFonts w:ascii="Calibri" w:hAnsi="Calibri"/>
                  <w:color w:val="000000"/>
                  <w:sz w:val="22"/>
                  <w:szCs w:val="22"/>
                  <w:lang w:val="es-MX" w:eastAsia="es-MX"/>
                </w:rPr>
                <w:t>Sal</w:t>
              </w:r>
            </w:ins>
          </w:p>
        </w:tc>
        <w:tc>
          <w:tcPr>
            <w:tcW w:w="1272" w:type="dxa"/>
            <w:tcBorders>
              <w:top w:val="nil"/>
              <w:left w:val="nil"/>
              <w:bottom w:val="single" w:sz="4" w:space="0" w:color="auto"/>
              <w:right w:val="single" w:sz="4" w:space="0" w:color="auto"/>
            </w:tcBorders>
            <w:shd w:val="clear" w:color="000000" w:fill="92D050"/>
            <w:noWrap/>
            <w:vAlign w:val="bottom"/>
            <w:hideMark/>
          </w:tcPr>
          <w:p w14:paraId="6C708F97" w14:textId="77777777" w:rsidR="003D3100" w:rsidRPr="003D3100" w:rsidRDefault="003D3100" w:rsidP="003D3100">
            <w:pPr>
              <w:jc w:val="left"/>
              <w:rPr>
                <w:ins w:id="5353" w:author="Erlie Hasam Morfin Zavalza" w:date="2014-11-22T23:53:00Z"/>
                <w:rFonts w:ascii="Calibri" w:hAnsi="Calibri"/>
                <w:color w:val="000000"/>
                <w:sz w:val="22"/>
                <w:szCs w:val="22"/>
                <w:lang w:val="es-MX" w:eastAsia="es-MX"/>
              </w:rPr>
            </w:pPr>
            <w:ins w:id="5354" w:author="Erlie Hasam Morfin Zavalza" w:date="2014-11-22T23:53:00Z">
              <w:r w:rsidRPr="003D3100">
                <w:rPr>
                  <w:rFonts w:ascii="Calibri" w:hAnsi="Calibri"/>
                  <w:color w:val="000000"/>
                  <w:sz w:val="22"/>
                  <w:szCs w:val="22"/>
                  <w:lang w:val="es-MX" w:eastAsia="es-MX"/>
                </w:rPr>
                <w:t>$317.90</w:t>
              </w:r>
            </w:ins>
          </w:p>
        </w:tc>
      </w:tr>
      <w:tr w:rsidR="003D3100" w:rsidRPr="003D3100" w14:paraId="73ABCA15" w14:textId="77777777" w:rsidTr="003D3100">
        <w:trPr>
          <w:trHeight w:val="300"/>
          <w:ins w:id="535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2E334822" w14:textId="77777777" w:rsidR="003D3100" w:rsidRPr="003D3100" w:rsidRDefault="003D3100" w:rsidP="003D3100">
            <w:pPr>
              <w:jc w:val="left"/>
              <w:rPr>
                <w:ins w:id="5356" w:author="Erlie Hasam Morfin Zavalza" w:date="2014-11-22T23:53:00Z"/>
                <w:rFonts w:ascii="Calibri" w:hAnsi="Calibri"/>
                <w:color w:val="000000"/>
                <w:sz w:val="22"/>
                <w:szCs w:val="22"/>
                <w:lang w:val="es-MX" w:eastAsia="es-MX"/>
              </w:rPr>
            </w:pPr>
            <w:ins w:id="5357" w:author="Erlie Hasam Morfin Zavalza" w:date="2014-11-22T23:53:00Z">
              <w:r w:rsidRPr="003D3100">
                <w:rPr>
                  <w:rFonts w:ascii="Calibri" w:hAnsi="Calibri"/>
                  <w:color w:val="000000"/>
                  <w:sz w:val="22"/>
                  <w:szCs w:val="22"/>
                  <w:lang w:val="es-MX" w:eastAsia="es-MX"/>
                </w:rPr>
                <w:t>Limón</w:t>
              </w:r>
            </w:ins>
          </w:p>
        </w:tc>
        <w:tc>
          <w:tcPr>
            <w:tcW w:w="1272" w:type="dxa"/>
            <w:tcBorders>
              <w:top w:val="nil"/>
              <w:left w:val="nil"/>
              <w:bottom w:val="single" w:sz="4" w:space="0" w:color="auto"/>
              <w:right w:val="single" w:sz="4" w:space="0" w:color="auto"/>
            </w:tcBorders>
            <w:shd w:val="clear" w:color="000000" w:fill="92D050"/>
            <w:noWrap/>
            <w:vAlign w:val="bottom"/>
            <w:hideMark/>
          </w:tcPr>
          <w:p w14:paraId="006311BA" w14:textId="77777777" w:rsidR="003D3100" w:rsidRPr="003D3100" w:rsidRDefault="003D3100" w:rsidP="003D3100">
            <w:pPr>
              <w:jc w:val="left"/>
              <w:rPr>
                <w:ins w:id="5358" w:author="Erlie Hasam Morfin Zavalza" w:date="2014-11-22T23:53:00Z"/>
                <w:rFonts w:ascii="Calibri" w:hAnsi="Calibri"/>
                <w:color w:val="000000"/>
                <w:sz w:val="22"/>
                <w:szCs w:val="22"/>
                <w:lang w:val="es-MX" w:eastAsia="es-MX"/>
              </w:rPr>
            </w:pPr>
            <w:ins w:id="5359" w:author="Erlie Hasam Morfin Zavalza" w:date="2014-11-22T23:53:00Z">
              <w:r w:rsidRPr="003D3100">
                <w:rPr>
                  <w:rFonts w:ascii="Calibri" w:hAnsi="Calibri"/>
                  <w:color w:val="000000"/>
                  <w:sz w:val="22"/>
                  <w:szCs w:val="22"/>
                  <w:lang w:val="es-MX" w:eastAsia="es-MX"/>
                </w:rPr>
                <w:t>$828.50</w:t>
              </w:r>
            </w:ins>
          </w:p>
        </w:tc>
      </w:tr>
      <w:tr w:rsidR="003D3100" w:rsidRPr="003D3100" w14:paraId="5C8F3E2C" w14:textId="77777777" w:rsidTr="003D3100">
        <w:trPr>
          <w:trHeight w:val="300"/>
          <w:ins w:id="536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20748CB5" w14:textId="77777777" w:rsidR="003D3100" w:rsidRPr="003D3100" w:rsidRDefault="003D3100" w:rsidP="003D3100">
            <w:pPr>
              <w:jc w:val="left"/>
              <w:rPr>
                <w:ins w:id="5361" w:author="Erlie Hasam Morfin Zavalza" w:date="2014-11-22T23:53:00Z"/>
                <w:rFonts w:ascii="Calibri" w:hAnsi="Calibri"/>
                <w:color w:val="000000"/>
                <w:sz w:val="22"/>
                <w:szCs w:val="22"/>
                <w:lang w:val="es-MX" w:eastAsia="es-MX"/>
              </w:rPr>
            </w:pPr>
            <w:ins w:id="5362" w:author="Erlie Hasam Morfin Zavalza" w:date="2014-11-22T23:53:00Z">
              <w:r w:rsidRPr="003D3100">
                <w:rPr>
                  <w:rFonts w:ascii="Calibri" w:hAnsi="Calibri"/>
                  <w:color w:val="000000"/>
                  <w:sz w:val="22"/>
                  <w:szCs w:val="22"/>
                  <w:lang w:val="es-MX" w:eastAsia="es-MX"/>
                </w:rPr>
                <w:t>Vinagre Blanco</w:t>
              </w:r>
            </w:ins>
          </w:p>
        </w:tc>
        <w:tc>
          <w:tcPr>
            <w:tcW w:w="1272" w:type="dxa"/>
            <w:tcBorders>
              <w:top w:val="nil"/>
              <w:left w:val="nil"/>
              <w:bottom w:val="single" w:sz="4" w:space="0" w:color="auto"/>
              <w:right w:val="single" w:sz="4" w:space="0" w:color="auto"/>
            </w:tcBorders>
            <w:shd w:val="clear" w:color="000000" w:fill="92D050"/>
            <w:noWrap/>
            <w:vAlign w:val="bottom"/>
            <w:hideMark/>
          </w:tcPr>
          <w:p w14:paraId="3246AE08" w14:textId="77777777" w:rsidR="003D3100" w:rsidRPr="003D3100" w:rsidRDefault="003D3100" w:rsidP="003D3100">
            <w:pPr>
              <w:jc w:val="left"/>
              <w:rPr>
                <w:ins w:id="5363" w:author="Erlie Hasam Morfin Zavalza" w:date="2014-11-22T23:53:00Z"/>
                <w:rFonts w:ascii="Calibri" w:hAnsi="Calibri"/>
                <w:color w:val="000000"/>
                <w:sz w:val="22"/>
                <w:szCs w:val="22"/>
                <w:lang w:val="es-MX" w:eastAsia="es-MX"/>
              </w:rPr>
            </w:pPr>
            <w:ins w:id="5364" w:author="Erlie Hasam Morfin Zavalza" w:date="2014-11-22T23:53:00Z">
              <w:r w:rsidRPr="003D3100">
                <w:rPr>
                  <w:rFonts w:ascii="Calibri" w:hAnsi="Calibri"/>
                  <w:color w:val="000000"/>
                  <w:sz w:val="22"/>
                  <w:szCs w:val="22"/>
                  <w:lang w:val="es-MX" w:eastAsia="es-MX"/>
                </w:rPr>
                <w:t>$287.28</w:t>
              </w:r>
            </w:ins>
          </w:p>
        </w:tc>
      </w:tr>
      <w:tr w:rsidR="003D3100" w:rsidRPr="003D3100" w14:paraId="3F5CA4F6" w14:textId="77777777" w:rsidTr="003D3100">
        <w:trPr>
          <w:trHeight w:val="300"/>
          <w:ins w:id="536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7E5112F2" w14:textId="77777777" w:rsidR="003D3100" w:rsidRPr="003D3100" w:rsidRDefault="003D3100" w:rsidP="003D3100">
            <w:pPr>
              <w:jc w:val="left"/>
              <w:rPr>
                <w:ins w:id="5366" w:author="Erlie Hasam Morfin Zavalza" w:date="2014-11-22T23:53:00Z"/>
                <w:rFonts w:ascii="Calibri" w:hAnsi="Calibri"/>
                <w:color w:val="000000"/>
                <w:sz w:val="22"/>
                <w:szCs w:val="22"/>
                <w:lang w:val="es-MX" w:eastAsia="es-MX"/>
              </w:rPr>
            </w:pPr>
            <w:ins w:id="5367" w:author="Erlie Hasam Morfin Zavalza" w:date="2014-11-22T23:53:00Z">
              <w:r w:rsidRPr="003D3100">
                <w:rPr>
                  <w:rFonts w:ascii="Calibri" w:hAnsi="Calibri"/>
                  <w:color w:val="000000"/>
                  <w:sz w:val="22"/>
                  <w:szCs w:val="22"/>
                  <w:lang w:val="es-MX" w:eastAsia="es-MX"/>
                </w:rPr>
                <w:t>Tomate</w:t>
              </w:r>
            </w:ins>
          </w:p>
        </w:tc>
        <w:tc>
          <w:tcPr>
            <w:tcW w:w="1272" w:type="dxa"/>
            <w:tcBorders>
              <w:top w:val="nil"/>
              <w:left w:val="nil"/>
              <w:bottom w:val="single" w:sz="4" w:space="0" w:color="auto"/>
              <w:right w:val="single" w:sz="4" w:space="0" w:color="auto"/>
            </w:tcBorders>
            <w:shd w:val="clear" w:color="000000" w:fill="92D050"/>
            <w:noWrap/>
            <w:vAlign w:val="bottom"/>
            <w:hideMark/>
          </w:tcPr>
          <w:p w14:paraId="0750BC83" w14:textId="77777777" w:rsidR="003D3100" w:rsidRPr="003D3100" w:rsidRDefault="003D3100" w:rsidP="003D3100">
            <w:pPr>
              <w:jc w:val="left"/>
              <w:rPr>
                <w:ins w:id="5368" w:author="Erlie Hasam Morfin Zavalza" w:date="2014-11-22T23:53:00Z"/>
                <w:rFonts w:ascii="Calibri" w:hAnsi="Calibri"/>
                <w:color w:val="000000"/>
                <w:sz w:val="22"/>
                <w:szCs w:val="22"/>
                <w:lang w:val="es-MX" w:eastAsia="es-MX"/>
              </w:rPr>
            </w:pPr>
            <w:ins w:id="5369" w:author="Erlie Hasam Morfin Zavalza" w:date="2014-11-22T23:53:00Z">
              <w:r w:rsidRPr="003D3100">
                <w:rPr>
                  <w:rFonts w:ascii="Calibri" w:hAnsi="Calibri"/>
                  <w:color w:val="000000"/>
                  <w:sz w:val="22"/>
                  <w:szCs w:val="22"/>
                  <w:lang w:val="es-MX" w:eastAsia="es-MX"/>
                </w:rPr>
                <w:t>$2,250.00</w:t>
              </w:r>
            </w:ins>
          </w:p>
        </w:tc>
      </w:tr>
      <w:tr w:rsidR="003D3100" w:rsidRPr="003D3100" w14:paraId="2954F37A" w14:textId="77777777" w:rsidTr="003D3100">
        <w:trPr>
          <w:trHeight w:val="300"/>
          <w:ins w:id="537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6031541F" w14:textId="77777777" w:rsidR="003D3100" w:rsidRPr="003D3100" w:rsidRDefault="003D3100" w:rsidP="003D3100">
            <w:pPr>
              <w:jc w:val="left"/>
              <w:rPr>
                <w:ins w:id="5371" w:author="Erlie Hasam Morfin Zavalza" w:date="2014-11-22T23:53:00Z"/>
                <w:rFonts w:ascii="Calibri" w:hAnsi="Calibri"/>
                <w:color w:val="000000"/>
                <w:sz w:val="22"/>
                <w:szCs w:val="22"/>
                <w:lang w:val="es-MX" w:eastAsia="es-MX"/>
              </w:rPr>
            </w:pPr>
            <w:ins w:id="5372" w:author="Erlie Hasam Morfin Zavalza" w:date="2014-11-22T23:53:00Z">
              <w:r w:rsidRPr="003D3100">
                <w:rPr>
                  <w:rFonts w:ascii="Calibri" w:hAnsi="Calibri"/>
                  <w:color w:val="000000"/>
                  <w:sz w:val="22"/>
                  <w:szCs w:val="22"/>
                  <w:lang w:val="es-MX" w:eastAsia="es-MX"/>
                </w:rPr>
                <w:t>Ají</w:t>
              </w:r>
            </w:ins>
          </w:p>
        </w:tc>
        <w:tc>
          <w:tcPr>
            <w:tcW w:w="1272" w:type="dxa"/>
            <w:tcBorders>
              <w:top w:val="nil"/>
              <w:left w:val="nil"/>
              <w:bottom w:val="single" w:sz="4" w:space="0" w:color="auto"/>
              <w:right w:val="single" w:sz="4" w:space="0" w:color="auto"/>
            </w:tcBorders>
            <w:shd w:val="clear" w:color="000000" w:fill="92D050"/>
            <w:noWrap/>
            <w:vAlign w:val="bottom"/>
            <w:hideMark/>
          </w:tcPr>
          <w:p w14:paraId="5F751289" w14:textId="77777777" w:rsidR="003D3100" w:rsidRPr="003D3100" w:rsidRDefault="003D3100" w:rsidP="003D3100">
            <w:pPr>
              <w:jc w:val="left"/>
              <w:rPr>
                <w:ins w:id="5373" w:author="Erlie Hasam Morfin Zavalza" w:date="2014-11-22T23:53:00Z"/>
                <w:rFonts w:ascii="Calibri" w:hAnsi="Calibri"/>
                <w:color w:val="000000"/>
                <w:sz w:val="22"/>
                <w:szCs w:val="22"/>
                <w:lang w:val="es-MX" w:eastAsia="es-MX"/>
              </w:rPr>
            </w:pPr>
            <w:ins w:id="5374" w:author="Erlie Hasam Morfin Zavalza" w:date="2014-11-22T23:53:00Z">
              <w:r w:rsidRPr="003D3100">
                <w:rPr>
                  <w:rFonts w:ascii="Calibri" w:hAnsi="Calibri"/>
                  <w:color w:val="000000"/>
                  <w:sz w:val="22"/>
                  <w:szCs w:val="22"/>
                  <w:lang w:val="es-MX" w:eastAsia="es-MX"/>
                </w:rPr>
                <w:t>$1,000.00</w:t>
              </w:r>
            </w:ins>
          </w:p>
        </w:tc>
      </w:tr>
      <w:tr w:rsidR="003D3100" w:rsidRPr="003D3100" w14:paraId="58C89AF0" w14:textId="77777777" w:rsidTr="003D3100">
        <w:trPr>
          <w:trHeight w:val="300"/>
          <w:ins w:id="537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3B0D63C4" w14:textId="77777777" w:rsidR="003D3100" w:rsidRPr="003D3100" w:rsidRDefault="003D3100" w:rsidP="003D3100">
            <w:pPr>
              <w:jc w:val="left"/>
              <w:rPr>
                <w:ins w:id="5376" w:author="Erlie Hasam Morfin Zavalza" w:date="2014-11-22T23:53:00Z"/>
                <w:rFonts w:ascii="Calibri" w:hAnsi="Calibri"/>
                <w:color w:val="000000"/>
                <w:sz w:val="22"/>
                <w:szCs w:val="22"/>
                <w:lang w:val="es-MX" w:eastAsia="es-MX"/>
              </w:rPr>
            </w:pPr>
            <w:ins w:id="5377" w:author="Erlie Hasam Morfin Zavalza" w:date="2014-11-22T23:53:00Z">
              <w:r w:rsidRPr="003D3100">
                <w:rPr>
                  <w:rFonts w:ascii="Calibri" w:hAnsi="Calibri"/>
                  <w:color w:val="000000"/>
                  <w:sz w:val="22"/>
                  <w:szCs w:val="22"/>
                  <w:lang w:val="es-MX" w:eastAsia="es-MX"/>
                </w:rPr>
                <w:t>Cilantro</w:t>
              </w:r>
            </w:ins>
          </w:p>
        </w:tc>
        <w:tc>
          <w:tcPr>
            <w:tcW w:w="1272" w:type="dxa"/>
            <w:tcBorders>
              <w:top w:val="nil"/>
              <w:left w:val="nil"/>
              <w:bottom w:val="single" w:sz="4" w:space="0" w:color="auto"/>
              <w:right w:val="single" w:sz="4" w:space="0" w:color="auto"/>
            </w:tcBorders>
            <w:shd w:val="clear" w:color="000000" w:fill="92D050"/>
            <w:noWrap/>
            <w:vAlign w:val="bottom"/>
            <w:hideMark/>
          </w:tcPr>
          <w:p w14:paraId="0BB924E2" w14:textId="77777777" w:rsidR="003D3100" w:rsidRPr="003D3100" w:rsidRDefault="003D3100" w:rsidP="003D3100">
            <w:pPr>
              <w:jc w:val="left"/>
              <w:rPr>
                <w:ins w:id="5378" w:author="Erlie Hasam Morfin Zavalza" w:date="2014-11-22T23:53:00Z"/>
                <w:rFonts w:ascii="Calibri" w:hAnsi="Calibri"/>
                <w:color w:val="000000"/>
                <w:sz w:val="22"/>
                <w:szCs w:val="22"/>
                <w:lang w:val="es-MX" w:eastAsia="es-MX"/>
              </w:rPr>
            </w:pPr>
            <w:ins w:id="5379" w:author="Erlie Hasam Morfin Zavalza" w:date="2014-11-22T23:53:00Z">
              <w:r w:rsidRPr="003D3100">
                <w:rPr>
                  <w:rFonts w:ascii="Calibri" w:hAnsi="Calibri"/>
                  <w:color w:val="000000"/>
                  <w:sz w:val="22"/>
                  <w:szCs w:val="22"/>
                  <w:lang w:val="es-MX" w:eastAsia="es-MX"/>
                </w:rPr>
                <w:t>$900.00</w:t>
              </w:r>
            </w:ins>
          </w:p>
        </w:tc>
      </w:tr>
      <w:tr w:rsidR="003D3100" w:rsidRPr="003D3100" w14:paraId="681B9AB2" w14:textId="77777777" w:rsidTr="003D3100">
        <w:trPr>
          <w:trHeight w:val="300"/>
          <w:ins w:id="538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22ECC2CE" w14:textId="77777777" w:rsidR="003D3100" w:rsidRPr="003D3100" w:rsidRDefault="003D3100" w:rsidP="003D3100">
            <w:pPr>
              <w:jc w:val="left"/>
              <w:rPr>
                <w:ins w:id="5381" w:author="Erlie Hasam Morfin Zavalza" w:date="2014-11-22T23:53:00Z"/>
                <w:rFonts w:ascii="Calibri" w:hAnsi="Calibri"/>
                <w:color w:val="000000"/>
                <w:sz w:val="22"/>
                <w:szCs w:val="22"/>
                <w:lang w:val="es-MX" w:eastAsia="es-MX"/>
              </w:rPr>
            </w:pPr>
            <w:ins w:id="5382" w:author="Erlie Hasam Morfin Zavalza" w:date="2014-11-22T23:53:00Z">
              <w:r w:rsidRPr="003D3100">
                <w:rPr>
                  <w:rFonts w:ascii="Calibri" w:hAnsi="Calibri"/>
                  <w:color w:val="000000"/>
                  <w:sz w:val="22"/>
                  <w:szCs w:val="22"/>
                  <w:lang w:val="es-MX" w:eastAsia="es-MX"/>
                </w:rPr>
                <w:t>Aceite de Oliva</w:t>
              </w:r>
            </w:ins>
          </w:p>
        </w:tc>
        <w:tc>
          <w:tcPr>
            <w:tcW w:w="1272" w:type="dxa"/>
            <w:tcBorders>
              <w:top w:val="nil"/>
              <w:left w:val="nil"/>
              <w:bottom w:val="single" w:sz="4" w:space="0" w:color="auto"/>
              <w:right w:val="single" w:sz="4" w:space="0" w:color="auto"/>
            </w:tcBorders>
            <w:shd w:val="clear" w:color="000000" w:fill="92D050"/>
            <w:noWrap/>
            <w:vAlign w:val="bottom"/>
            <w:hideMark/>
          </w:tcPr>
          <w:p w14:paraId="6FFA159A" w14:textId="77777777" w:rsidR="003D3100" w:rsidRPr="003D3100" w:rsidRDefault="003D3100" w:rsidP="003D3100">
            <w:pPr>
              <w:jc w:val="left"/>
              <w:rPr>
                <w:ins w:id="5383" w:author="Erlie Hasam Morfin Zavalza" w:date="2014-11-22T23:53:00Z"/>
                <w:rFonts w:ascii="Calibri" w:hAnsi="Calibri"/>
                <w:color w:val="000000"/>
                <w:sz w:val="22"/>
                <w:szCs w:val="22"/>
                <w:lang w:val="es-MX" w:eastAsia="es-MX"/>
              </w:rPr>
            </w:pPr>
            <w:ins w:id="5384" w:author="Erlie Hasam Morfin Zavalza" w:date="2014-11-22T23:53:00Z">
              <w:r w:rsidRPr="003D3100">
                <w:rPr>
                  <w:rFonts w:ascii="Calibri" w:hAnsi="Calibri"/>
                  <w:color w:val="000000"/>
                  <w:sz w:val="22"/>
                  <w:szCs w:val="22"/>
                  <w:lang w:val="es-MX" w:eastAsia="es-MX"/>
                </w:rPr>
                <w:t>$1,500.00</w:t>
              </w:r>
            </w:ins>
          </w:p>
        </w:tc>
      </w:tr>
      <w:tr w:rsidR="003D3100" w:rsidRPr="003D3100" w14:paraId="6AE1B18B" w14:textId="77777777" w:rsidTr="003D3100">
        <w:trPr>
          <w:trHeight w:val="300"/>
          <w:ins w:id="538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vAlign w:val="bottom"/>
            <w:hideMark/>
          </w:tcPr>
          <w:p w14:paraId="060A9248" w14:textId="77777777" w:rsidR="003D3100" w:rsidRPr="003D3100" w:rsidRDefault="003D3100" w:rsidP="003D3100">
            <w:pPr>
              <w:jc w:val="left"/>
              <w:rPr>
                <w:ins w:id="5386" w:author="Erlie Hasam Morfin Zavalza" w:date="2014-11-22T23:53:00Z"/>
                <w:rFonts w:ascii="Calibri" w:hAnsi="Calibri"/>
                <w:color w:val="000000"/>
                <w:sz w:val="22"/>
                <w:szCs w:val="22"/>
                <w:lang w:val="es-MX" w:eastAsia="es-MX"/>
              </w:rPr>
            </w:pPr>
            <w:ins w:id="5387" w:author="Erlie Hasam Morfin Zavalza" w:date="2014-11-22T23:53:00Z">
              <w:r w:rsidRPr="003D3100">
                <w:rPr>
                  <w:rFonts w:ascii="Calibri" w:hAnsi="Calibri"/>
                  <w:color w:val="000000"/>
                  <w:sz w:val="22"/>
                  <w:szCs w:val="22"/>
                  <w:lang w:val="es-MX" w:eastAsia="es-MX"/>
                </w:rPr>
                <w:t>Ajo</w:t>
              </w:r>
            </w:ins>
          </w:p>
        </w:tc>
        <w:tc>
          <w:tcPr>
            <w:tcW w:w="1272" w:type="dxa"/>
            <w:tcBorders>
              <w:top w:val="nil"/>
              <w:left w:val="nil"/>
              <w:bottom w:val="single" w:sz="4" w:space="0" w:color="auto"/>
              <w:right w:val="single" w:sz="4" w:space="0" w:color="auto"/>
            </w:tcBorders>
            <w:shd w:val="clear" w:color="000000" w:fill="92D050"/>
            <w:noWrap/>
            <w:vAlign w:val="bottom"/>
            <w:hideMark/>
          </w:tcPr>
          <w:p w14:paraId="5E9A920C" w14:textId="77777777" w:rsidR="003D3100" w:rsidRPr="003D3100" w:rsidRDefault="003D3100" w:rsidP="003D3100">
            <w:pPr>
              <w:jc w:val="left"/>
              <w:rPr>
                <w:ins w:id="5388" w:author="Erlie Hasam Morfin Zavalza" w:date="2014-11-22T23:53:00Z"/>
                <w:rFonts w:ascii="Calibri" w:hAnsi="Calibri"/>
                <w:color w:val="000000"/>
                <w:sz w:val="22"/>
                <w:szCs w:val="22"/>
                <w:lang w:val="es-MX" w:eastAsia="es-MX"/>
              </w:rPr>
            </w:pPr>
            <w:ins w:id="5389" w:author="Erlie Hasam Morfin Zavalza" w:date="2014-11-22T23:53:00Z">
              <w:r w:rsidRPr="003D3100">
                <w:rPr>
                  <w:rFonts w:ascii="Calibri" w:hAnsi="Calibri"/>
                  <w:color w:val="000000"/>
                  <w:sz w:val="22"/>
                  <w:szCs w:val="22"/>
                  <w:lang w:val="es-MX" w:eastAsia="es-MX"/>
                </w:rPr>
                <w:t>$250.00</w:t>
              </w:r>
            </w:ins>
          </w:p>
        </w:tc>
      </w:tr>
      <w:tr w:rsidR="003D3100" w:rsidRPr="003D3100" w14:paraId="17A42853" w14:textId="77777777" w:rsidTr="003D3100">
        <w:trPr>
          <w:trHeight w:val="300"/>
          <w:ins w:id="539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vAlign w:val="bottom"/>
            <w:hideMark/>
          </w:tcPr>
          <w:p w14:paraId="6F6523DE" w14:textId="77777777" w:rsidR="003D3100" w:rsidRPr="003D3100" w:rsidRDefault="003D3100" w:rsidP="003D3100">
            <w:pPr>
              <w:jc w:val="left"/>
              <w:rPr>
                <w:ins w:id="5391" w:author="Erlie Hasam Morfin Zavalza" w:date="2014-11-22T23:53:00Z"/>
                <w:rFonts w:ascii="Calibri" w:hAnsi="Calibri"/>
                <w:color w:val="000000"/>
                <w:sz w:val="22"/>
                <w:szCs w:val="22"/>
                <w:lang w:val="es-MX" w:eastAsia="es-MX"/>
              </w:rPr>
            </w:pPr>
            <w:ins w:id="5392" w:author="Erlie Hasam Morfin Zavalza" w:date="2014-11-22T23:53:00Z">
              <w:r w:rsidRPr="003D3100">
                <w:rPr>
                  <w:rFonts w:ascii="Calibri" w:hAnsi="Calibri"/>
                  <w:color w:val="000000"/>
                  <w:sz w:val="22"/>
                  <w:szCs w:val="22"/>
                  <w:lang w:val="es-MX" w:eastAsia="es-MX"/>
                </w:rPr>
                <w:t>Vasos para Salsa</w:t>
              </w:r>
            </w:ins>
          </w:p>
        </w:tc>
        <w:tc>
          <w:tcPr>
            <w:tcW w:w="1272" w:type="dxa"/>
            <w:tcBorders>
              <w:top w:val="nil"/>
              <w:left w:val="nil"/>
              <w:bottom w:val="single" w:sz="4" w:space="0" w:color="auto"/>
              <w:right w:val="single" w:sz="4" w:space="0" w:color="auto"/>
            </w:tcBorders>
            <w:shd w:val="clear" w:color="000000" w:fill="92D050"/>
            <w:noWrap/>
            <w:vAlign w:val="bottom"/>
            <w:hideMark/>
          </w:tcPr>
          <w:p w14:paraId="161DFDF4" w14:textId="77777777" w:rsidR="003D3100" w:rsidRPr="003D3100" w:rsidRDefault="003D3100" w:rsidP="003D3100">
            <w:pPr>
              <w:jc w:val="left"/>
              <w:rPr>
                <w:ins w:id="5393" w:author="Erlie Hasam Morfin Zavalza" w:date="2014-11-22T23:53:00Z"/>
                <w:rFonts w:ascii="Calibri" w:hAnsi="Calibri"/>
                <w:color w:val="000000"/>
                <w:sz w:val="22"/>
                <w:szCs w:val="22"/>
                <w:lang w:val="es-MX" w:eastAsia="es-MX"/>
              </w:rPr>
            </w:pPr>
            <w:ins w:id="5394" w:author="Erlie Hasam Morfin Zavalza" w:date="2014-11-22T23:53:00Z">
              <w:r w:rsidRPr="003D3100">
                <w:rPr>
                  <w:rFonts w:ascii="Calibri" w:hAnsi="Calibri"/>
                  <w:color w:val="000000"/>
                  <w:sz w:val="22"/>
                  <w:szCs w:val="22"/>
                  <w:lang w:val="es-MX" w:eastAsia="es-MX"/>
                </w:rPr>
                <w:t>$5,475.00</w:t>
              </w:r>
            </w:ins>
          </w:p>
        </w:tc>
      </w:tr>
      <w:tr w:rsidR="003D3100" w:rsidRPr="003D3100" w14:paraId="54478035" w14:textId="77777777" w:rsidTr="003D3100">
        <w:trPr>
          <w:trHeight w:val="300"/>
          <w:ins w:id="539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vAlign w:val="bottom"/>
            <w:hideMark/>
          </w:tcPr>
          <w:p w14:paraId="0FABB1DA" w14:textId="77777777" w:rsidR="003D3100" w:rsidRPr="003D3100" w:rsidRDefault="003D3100" w:rsidP="003D3100">
            <w:pPr>
              <w:jc w:val="left"/>
              <w:rPr>
                <w:ins w:id="5396" w:author="Erlie Hasam Morfin Zavalza" w:date="2014-11-22T23:53:00Z"/>
                <w:rFonts w:ascii="Calibri" w:hAnsi="Calibri"/>
                <w:color w:val="000000"/>
                <w:sz w:val="22"/>
                <w:szCs w:val="22"/>
                <w:lang w:val="es-MX" w:eastAsia="es-MX"/>
              </w:rPr>
            </w:pPr>
            <w:ins w:id="5397" w:author="Erlie Hasam Morfin Zavalza" w:date="2014-11-22T23:53:00Z">
              <w:r w:rsidRPr="003D3100">
                <w:rPr>
                  <w:rFonts w:ascii="Calibri" w:hAnsi="Calibri"/>
                  <w:color w:val="000000"/>
                  <w:sz w:val="22"/>
                  <w:szCs w:val="22"/>
                  <w:lang w:val="es-MX" w:eastAsia="es-MX"/>
                </w:rPr>
                <w:t>Caja de Empaque Diseño Especial</w:t>
              </w:r>
            </w:ins>
          </w:p>
        </w:tc>
        <w:tc>
          <w:tcPr>
            <w:tcW w:w="1272" w:type="dxa"/>
            <w:tcBorders>
              <w:top w:val="nil"/>
              <w:left w:val="nil"/>
              <w:bottom w:val="single" w:sz="4" w:space="0" w:color="auto"/>
              <w:right w:val="single" w:sz="4" w:space="0" w:color="auto"/>
            </w:tcBorders>
            <w:shd w:val="clear" w:color="000000" w:fill="92D050"/>
            <w:noWrap/>
            <w:vAlign w:val="bottom"/>
            <w:hideMark/>
          </w:tcPr>
          <w:p w14:paraId="48D2A66D" w14:textId="77777777" w:rsidR="003D3100" w:rsidRPr="003D3100" w:rsidRDefault="003D3100" w:rsidP="003D3100">
            <w:pPr>
              <w:jc w:val="left"/>
              <w:rPr>
                <w:ins w:id="5398" w:author="Erlie Hasam Morfin Zavalza" w:date="2014-11-22T23:53:00Z"/>
                <w:rFonts w:ascii="Calibri" w:hAnsi="Calibri"/>
                <w:color w:val="000000"/>
                <w:sz w:val="22"/>
                <w:szCs w:val="22"/>
                <w:lang w:val="es-MX" w:eastAsia="es-MX"/>
              </w:rPr>
            </w:pPr>
            <w:ins w:id="5399" w:author="Erlie Hasam Morfin Zavalza" w:date="2014-11-22T23:53:00Z">
              <w:r w:rsidRPr="003D3100">
                <w:rPr>
                  <w:rFonts w:ascii="Calibri" w:hAnsi="Calibri"/>
                  <w:color w:val="000000"/>
                  <w:sz w:val="22"/>
                  <w:szCs w:val="22"/>
                  <w:lang w:val="es-MX" w:eastAsia="es-MX"/>
                </w:rPr>
                <w:t>$15,000.00</w:t>
              </w:r>
            </w:ins>
          </w:p>
        </w:tc>
      </w:tr>
      <w:tr w:rsidR="003D3100" w:rsidRPr="003D3100" w14:paraId="72E9C64A" w14:textId="77777777" w:rsidTr="003D3100">
        <w:trPr>
          <w:trHeight w:val="300"/>
          <w:ins w:id="540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hideMark/>
          </w:tcPr>
          <w:p w14:paraId="560E5E93" w14:textId="77777777" w:rsidR="003D3100" w:rsidRPr="003D3100" w:rsidRDefault="003D3100" w:rsidP="003D3100">
            <w:pPr>
              <w:jc w:val="left"/>
              <w:rPr>
                <w:ins w:id="5401" w:author="Erlie Hasam Morfin Zavalza" w:date="2014-11-22T23:53:00Z"/>
                <w:rFonts w:ascii="Calibri" w:hAnsi="Calibri"/>
                <w:color w:val="000000"/>
                <w:sz w:val="22"/>
                <w:szCs w:val="22"/>
                <w:lang w:val="es-MX" w:eastAsia="es-MX"/>
              </w:rPr>
            </w:pPr>
            <w:ins w:id="5402" w:author="Erlie Hasam Morfin Zavalza" w:date="2014-11-22T23:53:00Z">
              <w:r w:rsidRPr="003D3100">
                <w:rPr>
                  <w:rFonts w:ascii="Calibri" w:hAnsi="Calibri"/>
                  <w:color w:val="000000"/>
                  <w:sz w:val="22"/>
                  <w:szCs w:val="22"/>
                  <w:lang w:val="es-MX" w:eastAsia="es-MX"/>
                </w:rPr>
                <w:t>Colorante</w:t>
              </w:r>
            </w:ins>
          </w:p>
        </w:tc>
        <w:tc>
          <w:tcPr>
            <w:tcW w:w="1272" w:type="dxa"/>
            <w:tcBorders>
              <w:top w:val="nil"/>
              <w:left w:val="nil"/>
              <w:bottom w:val="single" w:sz="4" w:space="0" w:color="auto"/>
              <w:right w:val="single" w:sz="4" w:space="0" w:color="auto"/>
            </w:tcBorders>
            <w:shd w:val="clear" w:color="000000" w:fill="92D050"/>
            <w:noWrap/>
            <w:vAlign w:val="bottom"/>
            <w:hideMark/>
          </w:tcPr>
          <w:p w14:paraId="004F07C5" w14:textId="77777777" w:rsidR="003D3100" w:rsidRPr="003D3100" w:rsidRDefault="003D3100" w:rsidP="003D3100">
            <w:pPr>
              <w:jc w:val="left"/>
              <w:rPr>
                <w:ins w:id="5403" w:author="Erlie Hasam Morfin Zavalza" w:date="2014-11-22T23:53:00Z"/>
                <w:rFonts w:ascii="Calibri" w:hAnsi="Calibri"/>
                <w:color w:val="000000"/>
                <w:sz w:val="22"/>
                <w:szCs w:val="22"/>
                <w:lang w:val="es-MX" w:eastAsia="es-MX"/>
              </w:rPr>
            </w:pPr>
            <w:ins w:id="5404" w:author="Erlie Hasam Morfin Zavalza" w:date="2014-11-22T23:53:00Z">
              <w:r w:rsidRPr="003D3100">
                <w:rPr>
                  <w:rFonts w:ascii="Calibri" w:hAnsi="Calibri"/>
                  <w:color w:val="000000"/>
                  <w:sz w:val="22"/>
                  <w:szCs w:val="22"/>
                  <w:lang w:val="es-MX" w:eastAsia="es-MX"/>
                </w:rPr>
                <w:t>$22,240.00</w:t>
              </w:r>
            </w:ins>
          </w:p>
        </w:tc>
      </w:tr>
      <w:tr w:rsidR="003D3100" w:rsidRPr="003D3100" w14:paraId="3410F512" w14:textId="77777777" w:rsidTr="003D3100">
        <w:trPr>
          <w:trHeight w:val="300"/>
          <w:ins w:id="540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vAlign w:val="bottom"/>
            <w:hideMark/>
          </w:tcPr>
          <w:p w14:paraId="0D68E7CB" w14:textId="77777777" w:rsidR="003D3100" w:rsidRPr="003D3100" w:rsidRDefault="003D3100" w:rsidP="003D3100">
            <w:pPr>
              <w:jc w:val="left"/>
              <w:rPr>
                <w:ins w:id="5406" w:author="Erlie Hasam Morfin Zavalza" w:date="2014-11-22T23:53:00Z"/>
                <w:rFonts w:ascii="Calibri" w:hAnsi="Calibri"/>
                <w:color w:val="000000"/>
                <w:sz w:val="22"/>
                <w:szCs w:val="22"/>
                <w:lang w:val="es-MX" w:eastAsia="es-MX"/>
              </w:rPr>
            </w:pPr>
            <w:ins w:id="5407" w:author="Erlie Hasam Morfin Zavalza" w:date="2014-11-22T23:53:00Z">
              <w:r w:rsidRPr="003D3100">
                <w:rPr>
                  <w:rFonts w:ascii="Calibri" w:hAnsi="Calibri"/>
                  <w:color w:val="000000"/>
                  <w:sz w:val="22"/>
                  <w:szCs w:val="22"/>
                  <w:lang w:val="es-MX" w:eastAsia="es-MX"/>
                </w:rPr>
                <w:t>Cocineros</w:t>
              </w:r>
            </w:ins>
          </w:p>
        </w:tc>
        <w:tc>
          <w:tcPr>
            <w:tcW w:w="1272" w:type="dxa"/>
            <w:tcBorders>
              <w:top w:val="nil"/>
              <w:left w:val="nil"/>
              <w:bottom w:val="single" w:sz="4" w:space="0" w:color="auto"/>
              <w:right w:val="single" w:sz="4" w:space="0" w:color="auto"/>
            </w:tcBorders>
            <w:shd w:val="clear" w:color="000000" w:fill="92D050"/>
            <w:noWrap/>
            <w:vAlign w:val="bottom"/>
            <w:hideMark/>
          </w:tcPr>
          <w:p w14:paraId="0C910F9F" w14:textId="77777777" w:rsidR="003D3100" w:rsidRPr="003D3100" w:rsidRDefault="003D3100" w:rsidP="003D3100">
            <w:pPr>
              <w:jc w:val="left"/>
              <w:rPr>
                <w:ins w:id="5408" w:author="Erlie Hasam Morfin Zavalza" w:date="2014-11-22T23:53:00Z"/>
                <w:rFonts w:ascii="Calibri" w:hAnsi="Calibri"/>
                <w:color w:val="000000"/>
                <w:sz w:val="22"/>
                <w:szCs w:val="22"/>
                <w:lang w:val="es-MX" w:eastAsia="es-MX"/>
              </w:rPr>
            </w:pPr>
            <w:ins w:id="5409" w:author="Erlie Hasam Morfin Zavalza" w:date="2014-11-22T23:53:00Z">
              <w:r w:rsidRPr="003D3100">
                <w:rPr>
                  <w:rFonts w:ascii="Calibri" w:hAnsi="Calibri"/>
                  <w:color w:val="000000"/>
                  <w:sz w:val="22"/>
                  <w:szCs w:val="22"/>
                  <w:lang w:val="es-MX" w:eastAsia="es-MX"/>
                </w:rPr>
                <w:t>$240,000.00</w:t>
              </w:r>
            </w:ins>
          </w:p>
        </w:tc>
      </w:tr>
      <w:tr w:rsidR="003D3100" w:rsidRPr="003D3100" w14:paraId="56B728CD" w14:textId="77777777" w:rsidTr="003D3100">
        <w:trPr>
          <w:trHeight w:val="300"/>
          <w:ins w:id="5410"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92D050"/>
            <w:noWrap/>
            <w:vAlign w:val="bottom"/>
            <w:hideMark/>
          </w:tcPr>
          <w:p w14:paraId="099670C2" w14:textId="6E979796" w:rsidR="003D3100" w:rsidRPr="003D3100" w:rsidRDefault="003D3100" w:rsidP="003D3100">
            <w:pPr>
              <w:jc w:val="left"/>
              <w:rPr>
                <w:ins w:id="5411" w:author="Erlie Hasam Morfin Zavalza" w:date="2014-11-22T23:53:00Z"/>
                <w:rFonts w:ascii="Calibri" w:hAnsi="Calibri"/>
                <w:color w:val="000000"/>
                <w:sz w:val="22"/>
                <w:szCs w:val="22"/>
                <w:lang w:val="es-MX" w:eastAsia="es-MX"/>
              </w:rPr>
            </w:pPr>
            <w:ins w:id="5412" w:author="Erlie Hasam Morfin Zavalza" w:date="2014-11-22T23:53:00Z">
              <w:r w:rsidRPr="003D3100">
                <w:rPr>
                  <w:rFonts w:ascii="Calibri" w:hAnsi="Calibri"/>
                  <w:color w:val="000000"/>
                  <w:sz w:val="22"/>
                  <w:szCs w:val="22"/>
                  <w:lang w:val="es-MX" w:eastAsia="es-MX"/>
                </w:rPr>
                <w:t>Papelería y útiles</w:t>
              </w:r>
            </w:ins>
          </w:p>
        </w:tc>
        <w:tc>
          <w:tcPr>
            <w:tcW w:w="1272" w:type="dxa"/>
            <w:tcBorders>
              <w:top w:val="nil"/>
              <w:left w:val="nil"/>
              <w:bottom w:val="single" w:sz="4" w:space="0" w:color="auto"/>
              <w:right w:val="single" w:sz="4" w:space="0" w:color="auto"/>
            </w:tcBorders>
            <w:shd w:val="clear" w:color="000000" w:fill="92D050"/>
            <w:noWrap/>
            <w:vAlign w:val="bottom"/>
            <w:hideMark/>
          </w:tcPr>
          <w:p w14:paraId="6B70854F" w14:textId="77777777" w:rsidR="003D3100" w:rsidRPr="003D3100" w:rsidRDefault="003D3100" w:rsidP="003D3100">
            <w:pPr>
              <w:jc w:val="left"/>
              <w:rPr>
                <w:ins w:id="5413" w:author="Erlie Hasam Morfin Zavalza" w:date="2014-11-22T23:53:00Z"/>
                <w:rFonts w:ascii="Calibri" w:hAnsi="Calibri"/>
                <w:color w:val="000000"/>
                <w:sz w:val="22"/>
                <w:szCs w:val="22"/>
                <w:lang w:val="es-MX" w:eastAsia="es-MX"/>
              </w:rPr>
            </w:pPr>
            <w:ins w:id="5414" w:author="Erlie Hasam Morfin Zavalza" w:date="2014-11-22T23:53:00Z">
              <w:r w:rsidRPr="003D3100">
                <w:rPr>
                  <w:rFonts w:ascii="Calibri" w:hAnsi="Calibri"/>
                  <w:color w:val="000000"/>
                  <w:sz w:val="22"/>
                  <w:szCs w:val="22"/>
                  <w:lang w:val="es-MX" w:eastAsia="es-MX"/>
                </w:rPr>
                <w:t>$7,500.00</w:t>
              </w:r>
            </w:ins>
          </w:p>
        </w:tc>
      </w:tr>
      <w:tr w:rsidR="003D3100" w:rsidRPr="003D3100" w14:paraId="6C2CA76F" w14:textId="77777777" w:rsidTr="003D3100">
        <w:trPr>
          <w:trHeight w:val="300"/>
          <w:ins w:id="5415" w:author="Erlie Hasam Morfin Zavalza" w:date="2014-11-22T23:53:00Z"/>
        </w:trPr>
        <w:tc>
          <w:tcPr>
            <w:tcW w:w="4028" w:type="dxa"/>
            <w:gridSpan w:val="2"/>
            <w:tcBorders>
              <w:top w:val="nil"/>
              <w:left w:val="single" w:sz="4" w:space="0" w:color="auto"/>
              <w:bottom w:val="single" w:sz="4" w:space="0" w:color="auto"/>
              <w:right w:val="single" w:sz="4" w:space="0" w:color="auto"/>
            </w:tcBorders>
            <w:shd w:val="clear" w:color="000000" w:fill="00B050"/>
            <w:noWrap/>
            <w:vAlign w:val="bottom"/>
            <w:hideMark/>
          </w:tcPr>
          <w:p w14:paraId="4BA5191D" w14:textId="77777777" w:rsidR="003D3100" w:rsidRPr="003D3100" w:rsidRDefault="003D3100" w:rsidP="003D3100">
            <w:pPr>
              <w:jc w:val="center"/>
              <w:rPr>
                <w:ins w:id="5416" w:author="Erlie Hasam Morfin Zavalza" w:date="2014-11-22T23:53:00Z"/>
                <w:rFonts w:ascii="Calibri" w:hAnsi="Calibri"/>
                <w:b/>
                <w:bCs/>
                <w:color w:val="000000"/>
                <w:sz w:val="22"/>
                <w:szCs w:val="22"/>
                <w:lang w:val="es-MX" w:eastAsia="es-MX"/>
              </w:rPr>
            </w:pPr>
            <w:ins w:id="5417" w:author="Erlie Hasam Morfin Zavalza" w:date="2014-11-22T23:53:00Z">
              <w:r w:rsidRPr="003D3100">
                <w:rPr>
                  <w:rFonts w:ascii="Calibri" w:hAnsi="Calibri"/>
                  <w:b/>
                  <w:bCs/>
                  <w:color w:val="000000"/>
                  <w:sz w:val="22"/>
                  <w:szCs w:val="22"/>
                  <w:lang w:val="es-MX" w:eastAsia="es-MX"/>
                </w:rPr>
                <w:t>TOTAL COSTOS VARIABLES MENSUALES</w:t>
              </w:r>
            </w:ins>
          </w:p>
        </w:tc>
        <w:tc>
          <w:tcPr>
            <w:tcW w:w="1272" w:type="dxa"/>
            <w:tcBorders>
              <w:top w:val="nil"/>
              <w:left w:val="nil"/>
              <w:bottom w:val="single" w:sz="4" w:space="0" w:color="auto"/>
              <w:right w:val="single" w:sz="4" w:space="0" w:color="auto"/>
            </w:tcBorders>
            <w:shd w:val="clear" w:color="000000" w:fill="00B050"/>
            <w:noWrap/>
            <w:vAlign w:val="bottom"/>
            <w:hideMark/>
          </w:tcPr>
          <w:p w14:paraId="17C142CE" w14:textId="77777777" w:rsidR="003D3100" w:rsidRPr="003D3100" w:rsidRDefault="003D3100" w:rsidP="003D3100">
            <w:pPr>
              <w:jc w:val="left"/>
              <w:rPr>
                <w:ins w:id="5418" w:author="Erlie Hasam Morfin Zavalza" w:date="2014-11-22T23:53:00Z"/>
                <w:rFonts w:ascii="Calibri" w:hAnsi="Calibri"/>
                <w:b/>
                <w:bCs/>
                <w:color w:val="000000"/>
                <w:sz w:val="22"/>
                <w:szCs w:val="22"/>
                <w:lang w:val="es-MX" w:eastAsia="es-MX"/>
              </w:rPr>
            </w:pPr>
            <w:ins w:id="5419" w:author="Erlie Hasam Morfin Zavalza" w:date="2014-11-22T23:53:00Z">
              <w:r w:rsidRPr="003D3100">
                <w:rPr>
                  <w:rFonts w:ascii="Calibri" w:hAnsi="Calibri"/>
                  <w:b/>
                  <w:bCs/>
                  <w:color w:val="000000"/>
                  <w:sz w:val="22"/>
                  <w:szCs w:val="22"/>
                  <w:lang w:val="es-MX" w:eastAsia="es-MX"/>
                </w:rPr>
                <w:t>$530,621.08</w:t>
              </w:r>
            </w:ins>
          </w:p>
        </w:tc>
      </w:tr>
    </w:tbl>
    <w:p w14:paraId="7A1B2471" w14:textId="77777777" w:rsidR="00BE1C22" w:rsidRDefault="00BE1C22" w:rsidP="00BE1C22">
      <w:pPr>
        <w:pStyle w:val="Ttulo3"/>
        <w:rPr>
          <w:ins w:id="5420" w:author="Erlie Hasam Morfin Zavalza" w:date="2014-11-22T23:54:00Z"/>
        </w:rPr>
      </w:pPr>
      <w:ins w:id="5421" w:author="Erlie Hasam Morfin Zavalza" w:date="2014-11-22T18:14:00Z">
        <w:r>
          <w:t>PUNTO DE EQUILIBRIO</w:t>
        </w:r>
      </w:ins>
    </w:p>
    <w:p w14:paraId="23D3C678" w14:textId="122C899E" w:rsidR="003D3100" w:rsidRDefault="003D3100">
      <w:pPr>
        <w:rPr>
          <w:ins w:id="5422" w:author="Erlie Hasam Morfin Zavalza" w:date="2014-11-22T23:54:00Z"/>
        </w:rPr>
        <w:pPrChange w:id="5423" w:author="Erlie Hasam Morfin Zavalza" w:date="2014-11-22T23:54:00Z">
          <w:pPr>
            <w:pStyle w:val="Ttulo3"/>
          </w:pPr>
        </w:pPrChange>
      </w:pPr>
      <w:ins w:id="5424" w:author="Erlie Hasam Morfin Zavalza" w:date="2014-11-22T23:54:00Z">
        <w:r>
          <w:t>Año 2015</w:t>
        </w:r>
      </w:ins>
    </w:p>
    <w:p w14:paraId="74203209" w14:textId="2DBECDDF" w:rsidR="003D3100" w:rsidRDefault="003D3100">
      <w:pPr>
        <w:rPr>
          <w:ins w:id="5425" w:author="Erlie Hasam Morfin Zavalza" w:date="2014-11-22T23:54:00Z"/>
        </w:rPr>
        <w:pPrChange w:id="5426" w:author="Erlie Hasam Morfin Zavalza" w:date="2014-11-22T23:54:00Z">
          <w:pPr>
            <w:pStyle w:val="Ttulo3"/>
          </w:pPr>
        </w:pPrChange>
      </w:pPr>
      <w:ins w:id="5427" w:author="Erlie Hasam Morfin Zavalza" w:date="2014-11-22T23:54:00Z">
        <w:r>
          <w:t>Año 2016</w:t>
        </w:r>
      </w:ins>
    </w:p>
    <w:p w14:paraId="06029FF2" w14:textId="21EBA42C" w:rsidR="003D3100" w:rsidRDefault="003D3100">
      <w:pPr>
        <w:rPr>
          <w:ins w:id="5428" w:author="Erlie Hasam Morfin Zavalza" w:date="2014-11-22T23:54:00Z"/>
        </w:rPr>
        <w:pPrChange w:id="5429" w:author="Erlie Hasam Morfin Zavalza" w:date="2014-11-22T23:54:00Z">
          <w:pPr>
            <w:pStyle w:val="Ttulo3"/>
          </w:pPr>
        </w:pPrChange>
      </w:pPr>
      <w:ins w:id="5430" w:author="Erlie Hasam Morfin Zavalza" w:date="2014-11-22T23:54:00Z">
        <w:r>
          <w:t>Año 2017</w:t>
        </w:r>
      </w:ins>
    </w:p>
    <w:p w14:paraId="63A3E741" w14:textId="668ECB14" w:rsidR="003D3100" w:rsidRDefault="003D3100">
      <w:pPr>
        <w:rPr>
          <w:ins w:id="5431" w:author="Erlie Hasam Morfin Zavalza" w:date="2014-11-22T23:54:00Z"/>
        </w:rPr>
        <w:pPrChange w:id="5432" w:author="Erlie Hasam Morfin Zavalza" w:date="2014-11-22T23:54:00Z">
          <w:pPr>
            <w:pStyle w:val="Ttulo3"/>
          </w:pPr>
        </w:pPrChange>
      </w:pPr>
      <w:ins w:id="5433" w:author="Erlie Hasam Morfin Zavalza" w:date="2014-11-22T23:54:00Z">
        <w:r>
          <w:t>Año 2018</w:t>
        </w:r>
      </w:ins>
    </w:p>
    <w:p w14:paraId="1ACA864C" w14:textId="532D7AE3" w:rsidR="003D3100" w:rsidRPr="003D3100" w:rsidRDefault="003D3100">
      <w:pPr>
        <w:rPr>
          <w:ins w:id="5434" w:author="Erlie Hasam Morfin Zavalza" w:date="2014-11-22T18:14:00Z"/>
          <w:rPrChange w:id="5435" w:author="Erlie Hasam Morfin Zavalza" w:date="2014-11-22T23:54:00Z">
            <w:rPr>
              <w:ins w:id="5436" w:author="Erlie Hasam Morfin Zavalza" w:date="2014-11-22T18:14:00Z"/>
            </w:rPr>
          </w:rPrChange>
        </w:rPr>
        <w:pPrChange w:id="5437" w:author="Erlie Hasam Morfin Zavalza" w:date="2014-11-22T23:54:00Z">
          <w:pPr>
            <w:pStyle w:val="Ttulo3"/>
          </w:pPr>
        </w:pPrChange>
      </w:pPr>
      <w:ins w:id="5438" w:author="Erlie Hasam Morfin Zavalza" w:date="2014-11-22T23:54:00Z">
        <w:r>
          <w:t>Año 2019</w:t>
        </w:r>
      </w:ins>
    </w:p>
    <w:p w14:paraId="29CAC4A9" w14:textId="36AA13ED" w:rsidR="00AE1C5A" w:rsidRDefault="001E6FCF">
      <w:pPr>
        <w:pStyle w:val="Ttulo1"/>
        <w:rPr>
          <w:ins w:id="5439" w:author="Erlie Hasam Morfin Zavalza" w:date="2014-11-12T21:48:00Z"/>
        </w:rPr>
      </w:pPr>
      <w:ins w:id="5440" w:author="Erlie Hasam Morfin Zavalza" w:date="2014-11-14T00:23:00Z">
        <w:r>
          <w:t xml:space="preserve">ESTUDIO DE </w:t>
        </w:r>
      </w:ins>
      <w:ins w:id="5441" w:author="Erlie Hasam Morfin Zavalza" w:date="2014-11-12T21:47:00Z">
        <w:r w:rsidR="0025460E">
          <w:t>IMPACTO AMBIENTAL</w:t>
        </w:r>
      </w:ins>
    </w:p>
    <w:p w14:paraId="03A315A1" w14:textId="77777777" w:rsidR="0025460E" w:rsidRPr="0025460E" w:rsidRDefault="0025460E">
      <w:pPr>
        <w:rPr>
          <w:ins w:id="5442" w:author="Erlie Hasam Morfin Zavalza" w:date="2014-11-12T21:48:00Z"/>
        </w:rPr>
        <w:pPrChange w:id="5443" w:author="Erlie Hasam Morfin Zavalza" w:date="2014-11-12T21:48:00Z">
          <w:pPr>
            <w:pStyle w:val="Ttulo1"/>
          </w:pPr>
        </w:pPrChange>
      </w:pPr>
      <w:ins w:id="5444" w:author="Erlie Hasam Morfin Zavalza" w:date="2014-11-12T21:48:00Z">
        <w:r w:rsidRPr="0025460E">
          <w:t xml:space="preserve">Fundación Chile, a través del Centro de Producción y Consumo Sustentable, busca mostrar la historia detrás de los productos y para esta ocasión realizó una comparación entre la empanada de pino de 200gr y el anticucho de 200gr. </w:t>
        </w:r>
      </w:ins>
    </w:p>
    <w:p w14:paraId="22817484" w14:textId="77777777" w:rsidR="0025460E" w:rsidRPr="0025460E" w:rsidRDefault="0025460E">
      <w:pPr>
        <w:rPr>
          <w:ins w:id="5445" w:author="Erlie Hasam Morfin Zavalza" w:date="2014-11-12T21:48:00Z"/>
        </w:rPr>
        <w:pPrChange w:id="5446" w:author="Erlie Hasam Morfin Zavalza" w:date="2014-11-12T21:48:00Z">
          <w:pPr>
            <w:pStyle w:val="Ttulo1"/>
          </w:pPr>
        </w:pPrChange>
      </w:pPr>
      <w:ins w:id="5447" w:author="Erlie Hasam Morfin Zavalza" w:date="2014-11-12T21:48:00Z">
        <w:r w:rsidRPr="0025460E">
          <w:t>El 95% de los impactos ambientales de estos alimentos típicos de Chile, se asocian a los productos cárnicos.</w:t>
        </w:r>
      </w:ins>
    </w:p>
    <w:p w14:paraId="5B5FBA2D" w14:textId="77777777" w:rsidR="0025460E" w:rsidRPr="0025460E" w:rsidRDefault="0025460E">
      <w:pPr>
        <w:rPr>
          <w:ins w:id="5448" w:author="Erlie Hasam Morfin Zavalza" w:date="2014-11-12T21:48:00Z"/>
        </w:rPr>
        <w:pPrChange w:id="5449" w:author="Erlie Hasam Morfin Zavalza" w:date="2014-11-12T21:48:00Z">
          <w:pPr>
            <w:pStyle w:val="Ttulo1"/>
          </w:pPr>
        </w:pPrChange>
      </w:pPr>
      <w:ins w:id="5450" w:author="Erlie Hasam Morfin Zavalza" w:date="2014-11-12T21:48:00Z">
        <w:r w:rsidRPr="0025460E">
          <w:t>La  empanada de Pino es nuestro enfoque de análisis así es de que partiremos de los resultados arrojados por este estudio científico para dicho producto:</w:t>
        </w:r>
      </w:ins>
    </w:p>
    <w:p w14:paraId="02764278" w14:textId="77777777" w:rsidR="0025460E" w:rsidRPr="0025460E" w:rsidRDefault="0025460E">
      <w:pPr>
        <w:rPr>
          <w:ins w:id="5451" w:author="Erlie Hasam Morfin Zavalza" w:date="2014-11-12T21:48:00Z"/>
          <w:rPrChange w:id="5452" w:author="Erlie Hasam Morfin Zavalza" w:date="2014-11-12T21:49:00Z">
            <w:rPr>
              <w:ins w:id="5453" w:author="Erlie Hasam Morfin Zavalza" w:date="2014-11-12T21:48:00Z"/>
              <w:rFonts w:eastAsia="Times New Roman"/>
            </w:rPr>
          </w:rPrChange>
        </w:rPr>
        <w:pPrChange w:id="5454" w:author="Erlie Hasam Morfin Zavalza" w:date="2014-11-12T21:48:00Z">
          <w:pPr>
            <w:pStyle w:val="Ttulo1"/>
          </w:pPr>
        </w:pPrChange>
      </w:pPr>
      <w:ins w:id="5455" w:author="Erlie Hasam Morfin Zavalza" w:date="2014-11-12T21:48:00Z">
        <w:r w:rsidRPr="0025460E">
          <w:t xml:space="preserve">Las empanadas son horneadas con carne de vacuno, cebolla, pasas, aceite vegetal, aceitunas, leche, harina y agua,  lo que equivale a una </w:t>
        </w:r>
        <w:r w:rsidRPr="0025460E">
          <w:rPr>
            <w:b/>
            <w:rPrChange w:id="5456" w:author="Erlie Hasam Morfin Zavalza" w:date="2014-11-12T21:49:00Z">
              <w:rPr/>
            </w:rPrChange>
          </w:rPr>
          <w:t>huella de carbono de 1,4kg CO2e.</w:t>
        </w:r>
      </w:ins>
    </w:p>
    <w:p w14:paraId="7CAF2123" w14:textId="77777777" w:rsidR="0025460E" w:rsidRPr="0025460E" w:rsidRDefault="0025460E">
      <w:pPr>
        <w:rPr>
          <w:ins w:id="5457" w:author="Erlie Hasam Morfin Zavalza" w:date="2014-11-12T21:48:00Z"/>
        </w:rPr>
        <w:pPrChange w:id="5458" w:author="Erlie Hasam Morfin Zavalza" w:date="2014-11-12T21:49:00Z">
          <w:pPr>
            <w:pStyle w:val="Ttulo1"/>
          </w:pPr>
        </w:pPrChange>
      </w:pPr>
      <w:ins w:id="5459" w:author="Erlie Hasam Morfin Zavalza" w:date="2014-11-12T21:48:00Z">
        <w:r w:rsidRPr="0025460E">
          <w:t>Se puede llegar a la conclusión de que el impacto ambiental de producir una empanada es ligeramente menor comparado con otros alimentos típicos chilenos, como es el caso del anticucho.</w:t>
        </w:r>
      </w:ins>
    </w:p>
    <w:p w14:paraId="7BB4F1CF" w14:textId="5D34781A" w:rsidR="0025460E" w:rsidRDefault="00EA5B15">
      <w:pPr>
        <w:rPr>
          <w:ins w:id="5460" w:author="Erlie Hasam Morfin Zavalza" w:date="2014-11-12T21:47:00Z"/>
        </w:rPr>
        <w:pPrChange w:id="5461" w:author="Erlie Hasam Morfin Zavalza" w:date="2014-11-14T00:23:00Z">
          <w:pPr>
            <w:pStyle w:val="Ttulo1"/>
          </w:pPr>
        </w:pPrChange>
      </w:pPr>
      <w:customXmlInsRangeStart w:id="5462" w:author="Erlie Hasam Morfin Zavalza" w:date="2014-11-12T21:49:00Z"/>
      <w:sdt>
        <w:sdtPr>
          <w:id w:val="-770155843"/>
          <w:citation/>
        </w:sdtPr>
        <w:sdtEndPr/>
        <w:sdtContent>
          <w:customXmlInsRangeEnd w:id="5462"/>
          <w:ins w:id="5463" w:author="Erlie Hasam Morfin Zavalza" w:date="2014-11-12T21:49:00Z">
            <w:r w:rsidR="0025460E">
              <w:fldChar w:fldCharType="begin"/>
            </w:r>
            <w:r w:rsidR="0025460E">
              <w:rPr>
                <w:lang w:val="es-MX"/>
              </w:rPr>
              <w:instrText xml:space="preserve"> CITATION FundaciónChile \l 2058 </w:instrText>
            </w:r>
          </w:ins>
          <w:r w:rsidR="0025460E">
            <w:fldChar w:fldCharType="separate"/>
          </w:r>
          <w:ins w:id="5464" w:author="Erlie Hasam Morfin Zavalza" w:date="2014-11-12T21:49:00Z">
            <w:r w:rsidR="0025460E" w:rsidRPr="0025460E">
              <w:rPr>
                <w:noProof/>
                <w:lang w:val="es-MX"/>
                <w:rPrChange w:id="5465" w:author="Erlie Hasam Morfin Zavalza" w:date="2014-11-12T21:49:00Z">
                  <w:rPr/>
                </w:rPrChange>
              </w:rPr>
              <w:t>(Fundación Chile, 2014)</w:t>
            </w:r>
            <w:r w:rsidR="0025460E">
              <w:fldChar w:fldCharType="end"/>
            </w:r>
          </w:ins>
          <w:customXmlInsRangeStart w:id="5466" w:author="Erlie Hasam Morfin Zavalza" w:date="2014-11-12T21:49:00Z"/>
        </w:sdtContent>
      </w:sdt>
      <w:customXmlInsRangeEnd w:id="5466"/>
    </w:p>
    <w:p w14:paraId="0A6CE99E" w14:textId="502C2E5C" w:rsidR="00622BD5" w:rsidRDefault="00622BD5">
      <w:pPr>
        <w:pStyle w:val="Ttulo1"/>
        <w:rPr>
          <w:ins w:id="5467" w:author="Erlie Hasam Morfin Zavalza" w:date="2014-11-22T23:50:00Z"/>
        </w:rPr>
      </w:pPr>
      <w:ins w:id="5468" w:author="Erlie Hasam Morfin Zavalza" w:date="2014-11-07T22:39:00Z">
        <w:r>
          <w:lastRenderedPageBreak/>
          <w:t>ESTUDIO LEGAL</w:t>
        </w:r>
      </w:ins>
    </w:p>
    <w:p w14:paraId="3F7678E0" w14:textId="79620426" w:rsidR="003D3100" w:rsidRPr="003D3100" w:rsidRDefault="003D3100">
      <w:pPr>
        <w:pStyle w:val="Ttulo2"/>
        <w:rPr>
          <w:ins w:id="5469" w:author="Erlie Hasam Morfin Zavalza" w:date="2014-11-22T23:49:00Z"/>
          <w:rPrChange w:id="5470" w:author="Erlie Hasam Morfin Zavalza" w:date="2014-11-22T23:50:00Z">
            <w:rPr>
              <w:ins w:id="5471" w:author="Erlie Hasam Morfin Zavalza" w:date="2014-11-22T23:49:00Z"/>
            </w:rPr>
          </w:rPrChange>
        </w:rPr>
        <w:pPrChange w:id="5472" w:author="Erlie Hasam Morfin Zavalza" w:date="2014-11-22T23:51:00Z">
          <w:pPr>
            <w:pStyle w:val="Ttulo1"/>
          </w:pPr>
        </w:pPrChange>
      </w:pPr>
      <w:ins w:id="5473" w:author="Erlie Hasam Morfin Zavalza" w:date="2014-11-22T23:50:00Z">
        <w:r>
          <w:t>PATENTES Y LICENCIAS MUNICIPALES</w:t>
        </w:r>
      </w:ins>
    </w:p>
    <w:p w14:paraId="58DCA5A5" w14:textId="5432E48B" w:rsidR="003D3100" w:rsidRPr="003D3100" w:rsidRDefault="003D3100">
      <w:pPr>
        <w:rPr>
          <w:ins w:id="5474" w:author="Erlie Hasam Morfin Zavalza" w:date="2014-11-09T01:33:00Z"/>
          <w:rPrChange w:id="5475" w:author="Erlie Hasam Morfin Zavalza" w:date="2014-11-22T23:49:00Z">
            <w:rPr>
              <w:ins w:id="5476" w:author="Erlie Hasam Morfin Zavalza" w:date="2014-11-09T01:33:00Z"/>
            </w:rPr>
          </w:rPrChange>
        </w:rPr>
        <w:pPrChange w:id="5477" w:author="Erlie Hasam Morfin Zavalza" w:date="2014-11-22T23:49:00Z">
          <w:pPr>
            <w:pStyle w:val="Ttulo1"/>
          </w:pPr>
        </w:pPrChange>
      </w:pPr>
      <w:ins w:id="5478" w:author="Erlie Hasam Morfin Zavalza" w:date="2014-11-22T23:49:00Z">
        <w:r>
          <w:t>La licencia municipal y el certificado de sanidad son cubiertos por el Negocio del Restaurante Top –Ten, mas no por la venta de empanadas, por lo cual consideramos que no se incurrir</w:t>
        </w:r>
      </w:ins>
      <w:ins w:id="5479" w:author="Erlie Hasam Morfin Zavalza" w:date="2014-11-22T23:50:00Z">
        <w:r>
          <w:t>á en este costo para esta línea puesto a que no es necesario, hasta que se patente la marca de empanadas y se registre como un negocio independiente.</w:t>
        </w:r>
      </w:ins>
    </w:p>
    <w:p w14:paraId="65CCBA8C" w14:textId="49F55AEB" w:rsidR="000200D4" w:rsidRDefault="002D6DCA">
      <w:pPr>
        <w:pStyle w:val="Ttulo2"/>
        <w:rPr>
          <w:ins w:id="5480" w:author="Erlie Hasam Morfin Zavalza" w:date="2014-11-22T22:13:00Z"/>
        </w:rPr>
        <w:pPrChange w:id="5481" w:author="Erlie Hasam Morfin Zavalza" w:date="2014-11-09T01:33:00Z">
          <w:pPr>
            <w:pStyle w:val="Ttulo1"/>
          </w:pPr>
        </w:pPrChange>
      </w:pPr>
      <w:ins w:id="5482" w:author="Erlie Hasam Morfin Zavalza" w:date="2014-11-22T21:42:00Z">
        <w:r>
          <w:t>IMPUESTO DE PRIMERA CATEGOR</w:t>
        </w:r>
      </w:ins>
      <w:ins w:id="5483" w:author="Erlie Hasam Morfin Zavalza" w:date="2014-11-22T21:43:00Z">
        <w:r>
          <w:t>ÍA</w:t>
        </w:r>
      </w:ins>
    </w:p>
    <w:tbl>
      <w:tblPr>
        <w:tblW w:w="9209" w:type="dxa"/>
        <w:tblLayout w:type="fixed"/>
        <w:tblCellMar>
          <w:left w:w="70" w:type="dxa"/>
          <w:right w:w="70" w:type="dxa"/>
        </w:tblCellMar>
        <w:tblLook w:val="04A0" w:firstRow="1" w:lastRow="0" w:firstColumn="1" w:lastColumn="0" w:noHBand="0" w:noVBand="1"/>
        <w:tblPrChange w:id="5484" w:author="Erlie Hasam Morfin Zavalza" w:date="2014-11-22T23:22:00Z">
          <w:tblPr>
            <w:tblW w:w="11042" w:type="dxa"/>
            <w:tblCellMar>
              <w:left w:w="70" w:type="dxa"/>
              <w:right w:w="70" w:type="dxa"/>
            </w:tblCellMar>
            <w:tblLook w:val="04A0" w:firstRow="1" w:lastRow="0" w:firstColumn="1" w:lastColumn="0" w:noHBand="0" w:noVBand="1"/>
          </w:tblPr>
        </w:tblPrChange>
      </w:tblPr>
      <w:tblGrid>
        <w:gridCol w:w="1583"/>
        <w:gridCol w:w="1673"/>
        <w:gridCol w:w="1559"/>
        <w:gridCol w:w="1559"/>
        <w:gridCol w:w="1418"/>
        <w:gridCol w:w="1417"/>
        <w:tblGridChange w:id="5485">
          <w:tblGrid>
            <w:gridCol w:w="1583"/>
            <w:gridCol w:w="1673"/>
            <w:gridCol w:w="1559"/>
            <w:gridCol w:w="1115"/>
            <w:gridCol w:w="1449"/>
            <w:gridCol w:w="1449"/>
            <w:gridCol w:w="2214"/>
          </w:tblGrid>
        </w:tblGridChange>
      </w:tblGrid>
      <w:tr w:rsidR="00EA263D" w:rsidRPr="00EA263D" w14:paraId="03AC030A" w14:textId="77777777" w:rsidTr="00EA263D">
        <w:trPr>
          <w:trHeight w:val="300"/>
          <w:ins w:id="5486" w:author="Erlie Hasam Morfin Zavalza" w:date="2014-11-22T23:21:00Z"/>
          <w:trPrChange w:id="5487" w:author="Erlie Hasam Morfin Zavalza" w:date="2014-11-22T23:22:00Z">
            <w:trPr>
              <w:trHeight w:val="300"/>
            </w:trPr>
          </w:trPrChange>
        </w:trPr>
        <w:tc>
          <w:tcPr>
            <w:tcW w:w="9209" w:type="dxa"/>
            <w:gridSpan w:val="6"/>
            <w:tcBorders>
              <w:top w:val="single" w:sz="4" w:space="0" w:color="auto"/>
              <w:left w:val="single" w:sz="4" w:space="0" w:color="auto"/>
              <w:bottom w:val="single" w:sz="4" w:space="0" w:color="auto"/>
              <w:right w:val="single" w:sz="4" w:space="0" w:color="auto"/>
            </w:tcBorders>
            <w:shd w:val="clear" w:color="000000" w:fill="00B0F0"/>
            <w:noWrap/>
            <w:vAlign w:val="bottom"/>
            <w:hideMark/>
            <w:tcPrChange w:id="5488" w:author="Erlie Hasam Morfin Zavalza" w:date="2014-11-22T23:22:00Z">
              <w:tcPr>
                <w:tcW w:w="11042" w:type="dxa"/>
                <w:gridSpan w:val="7"/>
                <w:tcBorders>
                  <w:top w:val="single" w:sz="4" w:space="0" w:color="auto"/>
                  <w:left w:val="single" w:sz="4" w:space="0" w:color="auto"/>
                  <w:bottom w:val="single" w:sz="4" w:space="0" w:color="auto"/>
                  <w:right w:val="single" w:sz="4" w:space="0" w:color="auto"/>
                </w:tcBorders>
                <w:shd w:val="clear" w:color="000000" w:fill="00B0F0"/>
                <w:noWrap/>
                <w:vAlign w:val="bottom"/>
                <w:hideMark/>
              </w:tcPr>
            </w:tcPrChange>
          </w:tcPr>
          <w:p w14:paraId="71EBF1E6" w14:textId="77777777" w:rsidR="00EA263D" w:rsidRPr="00EA263D" w:rsidRDefault="00EA263D">
            <w:pPr>
              <w:jc w:val="center"/>
              <w:rPr>
                <w:ins w:id="5489" w:author="Erlie Hasam Morfin Zavalza" w:date="2014-11-22T23:21:00Z"/>
                <w:rFonts w:ascii="Calibri" w:hAnsi="Calibri"/>
                <w:b/>
                <w:bCs/>
                <w:color w:val="000000"/>
                <w:sz w:val="18"/>
                <w:szCs w:val="22"/>
                <w:lang w:val="es-MX" w:eastAsia="es-MX"/>
                <w:rPrChange w:id="5490" w:author="Erlie Hasam Morfin Zavalza" w:date="2014-11-22T23:21:00Z">
                  <w:rPr>
                    <w:ins w:id="5491" w:author="Erlie Hasam Morfin Zavalza" w:date="2014-11-22T23:21:00Z"/>
                    <w:rFonts w:ascii="Calibri" w:hAnsi="Calibri"/>
                    <w:b/>
                    <w:bCs/>
                    <w:color w:val="000000"/>
                    <w:sz w:val="22"/>
                    <w:szCs w:val="22"/>
                    <w:lang w:val="es-MX" w:eastAsia="es-MX"/>
                  </w:rPr>
                </w:rPrChange>
              </w:rPr>
            </w:pPr>
            <w:ins w:id="5492" w:author="Erlie Hasam Morfin Zavalza" w:date="2014-11-22T23:21:00Z">
              <w:r w:rsidRPr="004324D6">
                <w:rPr>
                  <w:rFonts w:ascii="Calibri" w:hAnsi="Calibri"/>
                  <w:b/>
                  <w:bCs/>
                  <w:color w:val="000000"/>
                  <w:szCs w:val="22"/>
                  <w:lang w:val="es-MX" w:eastAsia="es-MX"/>
                  <w:rPrChange w:id="5493" w:author="Erlie Hasam Morfin Zavalza" w:date="2014-11-22T23:48:00Z">
                    <w:rPr>
                      <w:rFonts w:ascii="Calibri" w:hAnsi="Calibri"/>
                      <w:b/>
                      <w:bCs/>
                      <w:color w:val="000000"/>
                      <w:sz w:val="22"/>
                      <w:szCs w:val="22"/>
                      <w:lang w:val="es-MX" w:eastAsia="es-MX"/>
                    </w:rPr>
                  </w:rPrChange>
                </w:rPr>
                <w:t>Impuesto de Primera Categoría  Anual</w:t>
              </w:r>
            </w:ins>
          </w:p>
        </w:tc>
      </w:tr>
      <w:tr w:rsidR="00EA263D" w:rsidRPr="00EA263D" w14:paraId="7E5D94D3" w14:textId="77777777" w:rsidTr="00EA263D">
        <w:tblPrEx>
          <w:tblPrExChange w:id="5494" w:author="Erlie Hasam Morfin Zavalza" w:date="2014-11-22T23:22:00Z">
            <w:tblPrEx>
              <w:tblW w:w="0" w:type="auto"/>
              <w:tblLayout w:type="fixed"/>
            </w:tblPrEx>
          </w:tblPrExChange>
        </w:tblPrEx>
        <w:trPr>
          <w:trHeight w:val="211"/>
          <w:ins w:id="5495" w:author="Erlie Hasam Morfin Zavalza" w:date="2014-11-22T23:21:00Z"/>
          <w:trPrChange w:id="5496"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FC000"/>
            <w:noWrap/>
            <w:vAlign w:val="bottom"/>
            <w:hideMark/>
            <w:tcPrChange w:id="5497" w:author="Erlie Hasam Morfin Zavalza" w:date="2014-11-22T23:22:00Z">
              <w:tcPr>
                <w:tcW w:w="1583" w:type="dxa"/>
                <w:tcBorders>
                  <w:top w:val="nil"/>
                  <w:left w:val="single" w:sz="4" w:space="0" w:color="auto"/>
                  <w:bottom w:val="single" w:sz="4" w:space="0" w:color="auto"/>
                  <w:right w:val="single" w:sz="4" w:space="0" w:color="auto"/>
                </w:tcBorders>
                <w:shd w:val="clear" w:color="000000" w:fill="FFC000"/>
                <w:noWrap/>
                <w:vAlign w:val="bottom"/>
                <w:hideMark/>
              </w:tcPr>
            </w:tcPrChange>
          </w:tcPr>
          <w:p w14:paraId="78FD3B1F" w14:textId="77777777" w:rsidR="00EA263D" w:rsidRPr="00EA263D" w:rsidRDefault="00EA263D" w:rsidP="00EA263D">
            <w:pPr>
              <w:jc w:val="center"/>
              <w:rPr>
                <w:ins w:id="5498" w:author="Erlie Hasam Morfin Zavalza" w:date="2014-11-22T23:21:00Z"/>
                <w:rFonts w:ascii="Calibri" w:hAnsi="Calibri"/>
                <w:b/>
                <w:bCs/>
                <w:color w:val="000000"/>
                <w:sz w:val="18"/>
                <w:szCs w:val="22"/>
                <w:lang w:val="es-MX" w:eastAsia="es-MX"/>
                <w:rPrChange w:id="5499" w:author="Erlie Hasam Morfin Zavalza" w:date="2014-11-22T23:21:00Z">
                  <w:rPr>
                    <w:ins w:id="5500" w:author="Erlie Hasam Morfin Zavalza" w:date="2014-11-22T23:21:00Z"/>
                    <w:rFonts w:ascii="Calibri" w:hAnsi="Calibri"/>
                    <w:b/>
                    <w:bCs/>
                    <w:color w:val="000000"/>
                    <w:sz w:val="22"/>
                    <w:szCs w:val="22"/>
                    <w:lang w:val="es-MX" w:eastAsia="es-MX"/>
                  </w:rPr>
                </w:rPrChange>
              </w:rPr>
            </w:pPr>
            <w:ins w:id="5501" w:author="Erlie Hasam Morfin Zavalza" w:date="2014-11-22T23:21:00Z">
              <w:r w:rsidRPr="00EA263D">
                <w:rPr>
                  <w:rFonts w:ascii="Calibri" w:hAnsi="Calibri"/>
                  <w:b/>
                  <w:bCs/>
                  <w:color w:val="000000"/>
                  <w:sz w:val="18"/>
                  <w:szCs w:val="22"/>
                  <w:lang w:val="es-MX" w:eastAsia="es-MX"/>
                  <w:rPrChange w:id="5502" w:author="Erlie Hasam Morfin Zavalza" w:date="2014-11-22T23:21:00Z">
                    <w:rPr>
                      <w:rFonts w:ascii="Calibri" w:hAnsi="Calibri"/>
                      <w:b/>
                      <w:bCs/>
                      <w:color w:val="000000"/>
                      <w:sz w:val="22"/>
                      <w:szCs w:val="22"/>
                      <w:lang w:val="es-MX" w:eastAsia="es-MX"/>
                    </w:rPr>
                  </w:rPrChange>
                </w:rPr>
                <w:t>AÑOS</w:t>
              </w:r>
            </w:ins>
          </w:p>
        </w:tc>
        <w:tc>
          <w:tcPr>
            <w:tcW w:w="1673" w:type="dxa"/>
            <w:tcBorders>
              <w:top w:val="nil"/>
              <w:left w:val="nil"/>
              <w:bottom w:val="single" w:sz="4" w:space="0" w:color="auto"/>
              <w:right w:val="single" w:sz="4" w:space="0" w:color="auto"/>
            </w:tcBorders>
            <w:shd w:val="clear" w:color="000000" w:fill="FFC000"/>
            <w:noWrap/>
            <w:vAlign w:val="bottom"/>
            <w:hideMark/>
            <w:tcPrChange w:id="5503" w:author="Erlie Hasam Morfin Zavalza" w:date="2014-11-22T23:22:00Z">
              <w:tcPr>
                <w:tcW w:w="1673" w:type="dxa"/>
                <w:tcBorders>
                  <w:top w:val="nil"/>
                  <w:left w:val="nil"/>
                  <w:bottom w:val="single" w:sz="4" w:space="0" w:color="auto"/>
                  <w:right w:val="single" w:sz="4" w:space="0" w:color="auto"/>
                </w:tcBorders>
                <w:shd w:val="clear" w:color="000000" w:fill="FFC000"/>
                <w:noWrap/>
                <w:vAlign w:val="bottom"/>
                <w:hideMark/>
              </w:tcPr>
            </w:tcPrChange>
          </w:tcPr>
          <w:p w14:paraId="25D1FFB6" w14:textId="77777777" w:rsidR="00EA263D" w:rsidRPr="00EA263D" w:rsidRDefault="00EA263D" w:rsidP="00EA263D">
            <w:pPr>
              <w:jc w:val="center"/>
              <w:rPr>
                <w:ins w:id="5504" w:author="Erlie Hasam Morfin Zavalza" w:date="2014-11-22T23:21:00Z"/>
                <w:rFonts w:ascii="Calibri" w:hAnsi="Calibri"/>
                <w:b/>
                <w:bCs/>
                <w:color w:val="000000"/>
                <w:sz w:val="18"/>
                <w:szCs w:val="22"/>
                <w:lang w:val="es-MX" w:eastAsia="es-MX"/>
                <w:rPrChange w:id="5505" w:author="Erlie Hasam Morfin Zavalza" w:date="2014-11-22T23:21:00Z">
                  <w:rPr>
                    <w:ins w:id="5506" w:author="Erlie Hasam Morfin Zavalza" w:date="2014-11-22T23:21:00Z"/>
                    <w:rFonts w:ascii="Calibri" w:hAnsi="Calibri"/>
                    <w:b/>
                    <w:bCs/>
                    <w:color w:val="000000"/>
                    <w:sz w:val="22"/>
                    <w:szCs w:val="22"/>
                    <w:lang w:val="es-MX" w:eastAsia="es-MX"/>
                  </w:rPr>
                </w:rPrChange>
              </w:rPr>
            </w:pPr>
            <w:ins w:id="5507" w:author="Erlie Hasam Morfin Zavalza" w:date="2014-11-22T23:21:00Z">
              <w:r w:rsidRPr="00EA263D">
                <w:rPr>
                  <w:rFonts w:ascii="Calibri" w:hAnsi="Calibri"/>
                  <w:b/>
                  <w:bCs/>
                  <w:color w:val="000000"/>
                  <w:sz w:val="18"/>
                  <w:szCs w:val="22"/>
                  <w:lang w:val="es-MX" w:eastAsia="es-MX"/>
                  <w:rPrChange w:id="5508" w:author="Erlie Hasam Morfin Zavalza" w:date="2014-11-22T23:21:00Z">
                    <w:rPr>
                      <w:rFonts w:ascii="Calibri" w:hAnsi="Calibri"/>
                      <w:b/>
                      <w:bCs/>
                      <w:color w:val="000000"/>
                      <w:sz w:val="22"/>
                      <w:szCs w:val="22"/>
                      <w:lang w:val="es-MX" w:eastAsia="es-MX"/>
                    </w:rPr>
                  </w:rPrChange>
                </w:rPr>
                <w:t>2015</w:t>
              </w:r>
            </w:ins>
          </w:p>
        </w:tc>
        <w:tc>
          <w:tcPr>
            <w:tcW w:w="1559" w:type="dxa"/>
            <w:tcBorders>
              <w:top w:val="nil"/>
              <w:left w:val="nil"/>
              <w:bottom w:val="single" w:sz="4" w:space="0" w:color="auto"/>
              <w:right w:val="single" w:sz="4" w:space="0" w:color="auto"/>
            </w:tcBorders>
            <w:shd w:val="clear" w:color="000000" w:fill="FFC000"/>
            <w:noWrap/>
            <w:vAlign w:val="bottom"/>
            <w:hideMark/>
            <w:tcPrChange w:id="5509" w:author="Erlie Hasam Morfin Zavalza" w:date="2014-11-22T23:22:00Z">
              <w:tcPr>
                <w:tcW w:w="1559" w:type="dxa"/>
                <w:tcBorders>
                  <w:top w:val="nil"/>
                  <w:left w:val="nil"/>
                  <w:bottom w:val="single" w:sz="4" w:space="0" w:color="auto"/>
                  <w:right w:val="single" w:sz="4" w:space="0" w:color="auto"/>
                </w:tcBorders>
                <w:shd w:val="clear" w:color="000000" w:fill="FFC000"/>
                <w:noWrap/>
                <w:vAlign w:val="bottom"/>
                <w:hideMark/>
              </w:tcPr>
            </w:tcPrChange>
          </w:tcPr>
          <w:p w14:paraId="044BAEE1" w14:textId="77777777" w:rsidR="00EA263D" w:rsidRPr="00EA263D" w:rsidRDefault="00EA263D" w:rsidP="00EA263D">
            <w:pPr>
              <w:jc w:val="center"/>
              <w:rPr>
                <w:ins w:id="5510" w:author="Erlie Hasam Morfin Zavalza" w:date="2014-11-22T23:21:00Z"/>
                <w:rFonts w:ascii="Calibri" w:hAnsi="Calibri"/>
                <w:b/>
                <w:bCs/>
                <w:color w:val="000000"/>
                <w:sz w:val="18"/>
                <w:szCs w:val="22"/>
                <w:lang w:val="es-MX" w:eastAsia="es-MX"/>
                <w:rPrChange w:id="5511" w:author="Erlie Hasam Morfin Zavalza" w:date="2014-11-22T23:21:00Z">
                  <w:rPr>
                    <w:ins w:id="5512" w:author="Erlie Hasam Morfin Zavalza" w:date="2014-11-22T23:21:00Z"/>
                    <w:rFonts w:ascii="Calibri" w:hAnsi="Calibri"/>
                    <w:b/>
                    <w:bCs/>
                    <w:color w:val="000000"/>
                    <w:sz w:val="22"/>
                    <w:szCs w:val="22"/>
                    <w:lang w:val="es-MX" w:eastAsia="es-MX"/>
                  </w:rPr>
                </w:rPrChange>
              </w:rPr>
            </w:pPr>
            <w:ins w:id="5513" w:author="Erlie Hasam Morfin Zavalza" w:date="2014-11-22T23:21:00Z">
              <w:r w:rsidRPr="00EA263D">
                <w:rPr>
                  <w:rFonts w:ascii="Calibri" w:hAnsi="Calibri"/>
                  <w:b/>
                  <w:bCs/>
                  <w:color w:val="000000"/>
                  <w:sz w:val="18"/>
                  <w:szCs w:val="22"/>
                  <w:lang w:val="es-MX" w:eastAsia="es-MX"/>
                  <w:rPrChange w:id="5514" w:author="Erlie Hasam Morfin Zavalza" w:date="2014-11-22T23:21:00Z">
                    <w:rPr>
                      <w:rFonts w:ascii="Calibri" w:hAnsi="Calibri"/>
                      <w:b/>
                      <w:bCs/>
                      <w:color w:val="000000"/>
                      <w:sz w:val="22"/>
                      <w:szCs w:val="22"/>
                      <w:lang w:val="es-MX" w:eastAsia="es-MX"/>
                    </w:rPr>
                  </w:rPrChange>
                </w:rPr>
                <w:t>2016</w:t>
              </w:r>
            </w:ins>
          </w:p>
        </w:tc>
        <w:tc>
          <w:tcPr>
            <w:tcW w:w="1559" w:type="dxa"/>
            <w:tcBorders>
              <w:top w:val="nil"/>
              <w:left w:val="nil"/>
              <w:bottom w:val="single" w:sz="4" w:space="0" w:color="auto"/>
              <w:right w:val="single" w:sz="4" w:space="0" w:color="auto"/>
            </w:tcBorders>
            <w:shd w:val="clear" w:color="000000" w:fill="FFC000"/>
            <w:noWrap/>
            <w:vAlign w:val="bottom"/>
            <w:hideMark/>
            <w:tcPrChange w:id="5515" w:author="Erlie Hasam Morfin Zavalza" w:date="2014-11-22T23:22:00Z">
              <w:tcPr>
                <w:tcW w:w="1115" w:type="dxa"/>
                <w:tcBorders>
                  <w:top w:val="nil"/>
                  <w:left w:val="nil"/>
                  <w:bottom w:val="single" w:sz="4" w:space="0" w:color="auto"/>
                  <w:right w:val="single" w:sz="4" w:space="0" w:color="auto"/>
                </w:tcBorders>
                <w:shd w:val="clear" w:color="000000" w:fill="FFC000"/>
                <w:noWrap/>
                <w:vAlign w:val="bottom"/>
                <w:hideMark/>
              </w:tcPr>
            </w:tcPrChange>
          </w:tcPr>
          <w:p w14:paraId="6680A555" w14:textId="77777777" w:rsidR="00EA263D" w:rsidRPr="00EA263D" w:rsidRDefault="00EA263D" w:rsidP="00EA263D">
            <w:pPr>
              <w:jc w:val="center"/>
              <w:rPr>
                <w:ins w:id="5516" w:author="Erlie Hasam Morfin Zavalza" w:date="2014-11-22T23:21:00Z"/>
                <w:rFonts w:ascii="Calibri" w:hAnsi="Calibri"/>
                <w:b/>
                <w:bCs/>
                <w:color w:val="000000"/>
                <w:sz w:val="18"/>
                <w:szCs w:val="22"/>
                <w:lang w:val="es-MX" w:eastAsia="es-MX"/>
                <w:rPrChange w:id="5517" w:author="Erlie Hasam Morfin Zavalza" w:date="2014-11-22T23:21:00Z">
                  <w:rPr>
                    <w:ins w:id="5518" w:author="Erlie Hasam Morfin Zavalza" w:date="2014-11-22T23:21:00Z"/>
                    <w:rFonts w:ascii="Calibri" w:hAnsi="Calibri"/>
                    <w:b/>
                    <w:bCs/>
                    <w:color w:val="000000"/>
                    <w:sz w:val="22"/>
                    <w:szCs w:val="22"/>
                    <w:lang w:val="es-MX" w:eastAsia="es-MX"/>
                  </w:rPr>
                </w:rPrChange>
              </w:rPr>
            </w:pPr>
            <w:ins w:id="5519" w:author="Erlie Hasam Morfin Zavalza" w:date="2014-11-22T23:21:00Z">
              <w:r w:rsidRPr="00EA263D">
                <w:rPr>
                  <w:rFonts w:ascii="Calibri" w:hAnsi="Calibri"/>
                  <w:b/>
                  <w:bCs/>
                  <w:color w:val="000000"/>
                  <w:sz w:val="18"/>
                  <w:szCs w:val="22"/>
                  <w:lang w:val="es-MX" w:eastAsia="es-MX"/>
                  <w:rPrChange w:id="5520" w:author="Erlie Hasam Morfin Zavalza" w:date="2014-11-22T23:21:00Z">
                    <w:rPr>
                      <w:rFonts w:ascii="Calibri" w:hAnsi="Calibri"/>
                      <w:b/>
                      <w:bCs/>
                      <w:color w:val="000000"/>
                      <w:sz w:val="22"/>
                      <w:szCs w:val="22"/>
                      <w:lang w:val="es-MX" w:eastAsia="es-MX"/>
                    </w:rPr>
                  </w:rPrChange>
                </w:rPr>
                <w:t>2017</w:t>
              </w:r>
            </w:ins>
          </w:p>
        </w:tc>
        <w:tc>
          <w:tcPr>
            <w:tcW w:w="1418" w:type="dxa"/>
            <w:tcBorders>
              <w:top w:val="nil"/>
              <w:left w:val="nil"/>
              <w:bottom w:val="single" w:sz="4" w:space="0" w:color="auto"/>
              <w:right w:val="single" w:sz="4" w:space="0" w:color="auto"/>
            </w:tcBorders>
            <w:shd w:val="clear" w:color="000000" w:fill="FFC000"/>
            <w:noWrap/>
            <w:vAlign w:val="bottom"/>
            <w:hideMark/>
            <w:tcPrChange w:id="5521" w:author="Erlie Hasam Morfin Zavalza" w:date="2014-11-22T23:22:00Z">
              <w:tcPr>
                <w:tcW w:w="1449" w:type="dxa"/>
                <w:tcBorders>
                  <w:top w:val="nil"/>
                  <w:left w:val="nil"/>
                  <w:bottom w:val="single" w:sz="4" w:space="0" w:color="auto"/>
                  <w:right w:val="single" w:sz="4" w:space="0" w:color="auto"/>
                </w:tcBorders>
                <w:shd w:val="clear" w:color="000000" w:fill="FFC000"/>
                <w:noWrap/>
                <w:vAlign w:val="bottom"/>
                <w:hideMark/>
              </w:tcPr>
            </w:tcPrChange>
          </w:tcPr>
          <w:p w14:paraId="7053A589" w14:textId="77777777" w:rsidR="00EA263D" w:rsidRPr="00EA263D" w:rsidRDefault="00EA263D" w:rsidP="00EA263D">
            <w:pPr>
              <w:jc w:val="center"/>
              <w:rPr>
                <w:ins w:id="5522" w:author="Erlie Hasam Morfin Zavalza" w:date="2014-11-22T23:21:00Z"/>
                <w:rFonts w:ascii="Calibri" w:hAnsi="Calibri"/>
                <w:b/>
                <w:bCs/>
                <w:color w:val="000000"/>
                <w:sz w:val="18"/>
                <w:szCs w:val="22"/>
                <w:lang w:val="es-MX" w:eastAsia="es-MX"/>
                <w:rPrChange w:id="5523" w:author="Erlie Hasam Morfin Zavalza" w:date="2014-11-22T23:21:00Z">
                  <w:rPr>
                    <w:ins w:id="5524" w:author="Erlie Hasam Morfin Zavalza" w:date="2014-11-22T23:21:00Z"/>
                    <w:rFonts w:ascii="Calibri" w:hAnsi="Calibri"/>
                    <w:b/>
                    <w:bCs/>
                    <w:color w:val="000000"/>
                    <w:sz w:val="22"/>
                    <w:szCs w:val="22"/>
                    <w:lang w:val="es-MX" w:eastAsia="es-MX"/>
                  </w:rPr>
                </w:rPrChange>
              </w:rPr>
            </w:pPr>
            <w:ins w:id="5525" w:author="Erlie Hasam Morfin Zavalza" w:date="2014-11-22T23:21:00Z">
              <w:r w:rsidRPr="00EA263D">
                <w:rPr>
                  <w:rFonts w:ascii="Calibri" w:hAnsi="Calibri"/>
                  <w:b/>
                  <w:bCs/>
                  <w:color w:val="000000"/>
                  <w:sz w:val="18"/>
                  <w:szCs w:val="22"/>
                  <w:lang w:val="es-MX" w:eastAsia="es-MX"/>
                  <w:rPrChange w:id="5526" w:author="Erlie Hasam Morfin Zavalza" w:date="2014-11-22T23:21:00Z">
                    <w:rPr>
                      <w:rFonts w:ascii="Calibri" w:hAnsi="Calibri"/>
                      <w:b/>
                      <w:bCs/>
                      <w:color w:val="000000"/>
                      <w:sz w:val="22"/>
                      <w:szCs w:val="22"/>
                      <w:lang w:val="es-MX" w:eastAsia="es-MX"/>
                    </w:rPr>
                  </w:rPrChange>
                </w:rPr>
                <w:t>2018</w:t>
              </w:r>
            </w:ins>
          </w:p>
        </w:tc>
        <w:tc>
          <w:tcPr>
            <w:tcW w:w="1417" w:type="dxa"/>
            <w:tcBorders>
              <w:top w:val="nil"/>
              <w:left w:val="nil"/>
              <w:bottom w:val="single" w:sz="4" w:space="0" w:color="auto"/>
              <w:right w:val="single" w:sz="4" w:space="0" w:color="auto"/>
            </w:tcBorders>
            <w:shd w:val="clear" w:color="000000" w:fill="FFC000"/>
            <w:noWrap/>
            <w:vAlign w:val="bottom"/>
            <w:hideMark/>
            <w:tcPrChange w:id="5527" w:author="Erlie Hasam Morfin Zavalza" w:date="2014-11-22T23:22:00Z">
              <w:tcPr>
                <w:tcW w:w="1449" w:type="dxa"/>
                <w:tcBorders>
                  <w:top w:val="nil"/>
                  <w:left w:val="nil"/>
                  <w:bottom w:val="single" w:sz="4" w:space="0" w:color="auto"/>
                  <w:right w:val="single" w:sz="4" w:space="0" w:color="auto"/>
                </w:tcBorders>
                <w:shd w:val="clear" w:color="000000" w:fill="FFC000"/>
                <w:noWrap/>
                <w:vAlign w:val="bottom"/>
                <w:hideMark/>
              </w:tcPr>
            </w:tcPrChange>
          </w:tcPr>
          <w:p w14:paraId="54027C0B" w14:textId="77777777" w:rsidR="00EA263D" w:rsidRPr="00EA263D" w:rsidRDefault="00EA263D" w:rsidP="00EA263D">
            <w:pPr>
              <w:jc w:val="center"/>
              <w:rPr>
                <w:ins w:id="5528" w:author="Erlie Hasam Morfin Zavalza" w:date="2014-11-22T23:21:00Z"/>
                <w:rFonts w:ascii="Calibri" w:hAnsi="Calibri"/>
                <w:b/>
                <w:bCs/>
                <w:color w:val="000000"/>
                <w:sz w:val="18"/>
                <w:szCs w:val="22"/>
                <w:lang w:val="es-MX" w:eastAsia="es-MX"/>
                <w:rPrChange w:id="5529" w:author="Erlie Hasam Morfin Zavalza" w:date="2014-11-22T23:21:00Z">
                  <w:rPr>
                    <w:ins w:id="5530" w:author="Erlie Hasam Morfin Zavalza" w:date="2014-11-22T23:21:00Z"/>
                    <w:rFonts w:ascii="Calibri" w:hAnsi="Calibri"/>
                    <w:b/>
                    <w:bCs/>
                    <w:color w:val="000000"/>
                    <w:sz w:val="22"/>
                    <w:szCs w:val="22"/>
                    <w:lang w:val="es-MX" w:eastAsia="es-MX"/>
                  </w:rPr>
                </w:rPrChange>
              </w:rPr>
            </w:pPr>
            <w:ins w:id="5531" w:author="Erlie Hasam Morfin Zavalza" w:date="2014-11-22T23:21:00Z">
              <w:r w:rsidRPr="00EA263D">
                <w:rPr>
                  <w:rFonts w:ascii="Calibri" w:hAnsi="Calibri"/>
                  <w:b/>
                  <w:bCs/>
                  <w:color w:val="000000"/>
                  <w:sz w:val="18"/>
                  <w:szCs w:val="22"/>
                  <w:lang w:val="es-MX" w:eastAsia="es-MX"/>
                  <w:rPrChange w:id="5532" w:author="Erlie Hasam Morfin Zavalza" w:date="2014-11-22T23:21:00Z">
                    <w:rPr>
                      <w:rFonts w:ascii="Calibri" w:hAnsi="Calibri"/>
                      <w:b/>
                      <w:bCs/>
                      <w:color w:val="000000"/>
                      <w:sz w:val="22"/>
                      <w:szCs w:val="22"/>
                      <w:lang w:val="es-MX" w:eastAsia="es-MX"/>
                    </w:rPr>
                  </w:rPrChange>
                </w:rPr>
                <w:t>2019</w:t>
              </w:r>
            </w:ins>
          </w:p>
        </w:tc>
      </w:tr>
      <w:tr w:rsidR="00EA263D" w:rsidRPr="00EA263D" w14:paraId="06E9448D" w14:textId="77777777" w:rsidTr="00EA263D">
        <w:tblPrEx>
          <w:tblPrExChange w:id="5533" w:author="Erlie Hasam Morfin Zavalza" w:date="2014-11-22T23:22:00Z">
            <w:tblPrEx>
              <w:tblW w:w="0" w:type="auto"/>
              <w:tblLayout w:type="fixed"/>
            </w:tblPrEx>
          </w:tblPrExChange>
        </w:tblPrEx>
        <w:trPr>
          <w:trHeight w:val="271"/>
          <w:ins w:id="5534" w:author="Erlie Hasam Morfin Zavalza" w:date="2014-11-22T23:21:00Z"/>
          <w:trPrChange w:id="5535"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CD5B4"/>
            <w:noWrap/>
            <w:vAlign w:val="bottom"/>
            <w:hideMark/>
            <w:tcPrChange w:id="5536" w:author="Erlie Hasam Morfin Zavalza" w:date="2014-11-22T23:22:00Z">
              <w:tcPr>
                <w:tcW w:w="1583" w:type="dxa"/>
                <w:tcBorders>
                  <w:top w:val="nil"/>
                  <w:left w:val="single" w:sz="4" w:space="0" w:color="auto"/>
                  <w:bottom w:val="single" w:sz="4" w:space="0" w:color="auto"/>
                  <w:right w:val="single" w:sz="4" w:space="0" w:color="auto"/>
                </w:tcBorders>
                <w:shd w:val="clear" w:color="000000" w:fill="FCD5B4"/>
                <w:noWrap/>
                <w:vAlign w:val="bottom"/>
                <w:hideMark/>
              </w:tcPr>
            </w:tcPrChange>
          </w:tcPr>
          <w:p w14:paraId="672352E5" w14:textId="77777777" w:rsidR="00EA263D" w:rsidRPr="00EA263D" w:rsidRDefault="00EA263D" w:rsidP="00EA263D">
            <w:pPr>
              <w:jc w:val="center"/>
              <w:rPr>
                <w:ins w:id="5537" w:author="Erlie Hasam Morfin Zavalza" w:date="2014-11-22T23:21:00Z"/>
                <w:rFonts w:ascii="Calibri" w:hAnsi="Calibri"/>
                <w:b/>
                <w:bCs/>
                <w:color w:val="000000"/>
                <w:sz w:val="18"/>
                <w:szCs w:val="22"/>
                <w:lang w:val="es-MX" w:eastAsia="es-MX"/>
                <w:rPrChange w:id="5538" w:author="Erlie Hasam Morfin Zavalza" w:date="2014-11-22T23:21:00Z">
                  <w:rPr>
                    <w:ins w:id="5539" w:author="Erlie Hasam Morfin Zavalza" w:date="2014-11-22T23:21:00Z"/>
                    <w:rFonts w:ascii="Calibri" w:hAnsi="Calibri"/>
                    <w:b/>
                    <w:bCs/>
                    <w:color w:val="000000"/>
                    <w:sz w:val="22"/>
                    <w:szCs w:val="22"/>
                    <w:lang w:val="es-MX" w:eastAsia="es-MX"/>
                  </w:rPr>
                </w:rPrChange>
              </w:rPr>
            </w:pPr>
            <w:ins w:id="5540" w:author="Erlie Hasam Morfin Zavalza" w:date="2014-11-22T23:21:00Z">
              <w:r w:rsidRPr="00EA263D">
                <w:rPr>
                  <w:rFonts w:ascii="Calibri" w:hAnsi="Calibri"/>
                  <w:b/>
                  <w:bCs/>
                  <w:color w:val="000000"/>
                  <w:sz w:val="18"/>
                  <w:szCs w:val="22"/>
                  <w:lang w:val="es-MX" w:eastAsia="es-MX"/>
                  <w:rPrChange w:id="5541" w:author="Erlie Hasam Morfin Zavalza" w:date="2014-11-22T23:21:00Z">
                    <w:rPr>
                      <w:rFonts w:ascii="Calibri" w:hAnsi="Calibri"/>
                      <w:b/>
                      <w:bCs/>
                      <w:color w:val="000000"/>
                      <w:sz w:val="22"/>
                      <w:szCs w:val="22"/>
                      <w:lang w:val="es-MX" w:eastAsia="es-MX"/>
                    </w:rPr>
                  </w:rPrChange>
                </w:rPr>
                <w:t>Ingresos</w:t>
              </w:r>
            </w:ins>
          </w:p>
        </w:tc>
        <w:tc>
          <w:tcPr>
            <w:tcW w:w="1673" w:type="dxa"/>
            <w:tcBorders>
              <w:top w:val="nil"/>
              <w:left w:val="nil"/>
              <w:bottom w:val="single" w:sz="4" w:space="0" w:color="auto"/>
              <w:right w:val="single" w:sz="4" w:space="0" w:color="auto"/>
            </w:tcBorders>
            <w:shd w:val="clear" w:color="000000" w:fill="FCD5B4"/>
            <w:noWrap/>
            <w:vAlign w:val="bottom"/>
            <w:hideMark/>
            <w:tcPrChange w:id="5542" w:author="Erlie Hasam Morfin Zavalza" w:date="2014-11-22T23:22:00Z">
              <w:tcPr>
                <w:tcW w:w="1673" w:type="dxa"/>
                <w:tcBorders>
                  <w:top w:val="nil"/>
                  <w:left w:val="nil"/>
                  <w:bottom w:val="single" w:sz="4" w:space="0" w:color="auto"/>
                  <w:right w:val="single" w:sz="4" w:space="0" w:color="auto"/>
                </w:tcBorders>
                <w:shd w:val="clear" w:color="000000" w:fill="FCD5B4"/>
                <w:noWrap/>
                <w:vAlign w:val="bottom"/>
                <w:hideMark/>
              </w:tcPr>
            </w:tcPrChange>
          </w:tcPr>
          <w:p w14:paraId="512FF8ED" w14:textId="77777777" w:rsidR="00EA263D" w:rsidRPr="00EA263D" w:rsidRDefault="00EA263D" w:rsidP="00EA263D">
            <w:pPr>
              <w:jc w:val="left"/>
              <w:rPr>
                <w:ins w:id="5543" w:author="Erlie Hasam Morfin Zavalza" w:date="2014-11-22T23:21:00Z"/>
                <w:rFonts w:ascii="Calibri" w:hAnsi="Calibri"/>
                <w:color w:val="000000"/>
                <w:sz w:val="18"/>
                <w:szCs w:val="22"/>
                <w:lang w:val="es-MX" w:eastAsia="es-MX"/>
                <w:rPrChange w:id="5544" w:author="Erlie Hasam Morfin Zavalza" w:date="2014-11-22T23:21:00Z">
                  <w:rPr>
                    <w:ins w:id="5545" w:author="Erlie Hasam Morfin Zavalza" w:date="2014-11-22T23:21:00Z"/>
                    <w:rFonts w:ascii="Calibri" w:hAnsi="Calibri"/>
                    <w:color w:val="000000"/>
                    <w:sz w:val="22"/>
                    <w:szCs w:val="22"/>
                    <w:lang w:val="es-MX" w:eastAsia="es-MX"/>
                  </w:rPr>
                </w:rPrChange>
              </w:rPr>
            </w:pPr>
            <w:ins w:id="5546" w:author="Erlie Hasam Morfin Zavalza" w:date="2014-11-22T23:21:00Z">
              <w:r w:rsidRPr="00EA263D">
                <w:rPr>
                  <w:rFonts w:ascii="Calibri" w:hAnsi="Calibri"/>
                  <w:color w:val="000000"/>
                  <w:sz w:val="18"/>
                  <w:szCs w:val="22"/>
                  <w:lang w:val="es-MX" w:eastAsia="es-MX"/>
                  <w:rPrChange w:id="5547" w:author="Erlie Hasam Morfin Zavalza" w:date="2014-11-22T23:21:00Z">
                    <w:rPr>
                      <w:rFonts w:ascii="Calibri" w:hAnsi="Calibri"/>
                      <w:color w:val="000000"/>
                      <w:sz w:val="22"/>
                      <w:szCs w:val="22"/>
                      <w:lang w:val="es-MX" w:eastAsia="es-MX"/>
                    </w:rPr>
                  </w:rPrChange>
                </w:rPr>
                <w:t>$12,480,700.00</w:t>
              </w:r>
            </w:ins>
          </w:p>
        </w:tc>
        <w:tc>
          <w:tcPr>
            <w:tcW w:w="1559" w:type="dxa"/>
            <w:tcBorders>
              <w:top w:val="nil"/>
              <w:left w:val="nil"/>
              <w:bottom w:val="single" w:sz="4" w:space="0" w:color="auto"/>
              <w:right w:val="single" w:sz="4" w:space="0" w:color="auto"/>
            </w:tcBorders>
            <w:shd w:val="clear" w:color="000000" w:fill="FCD5B4"/>
            <w:noWrap/>
            <w:vAlign w:val="bottom"/>
            <w:hideMark/>
            <w:tcPrChange w:id="5548" w:author="Erlie Hasam Morfin Zavalza" w:date="2014-11-22T23:22:00Z">
              <w:tcPr>
                <w:tcW w:w="1559" w:type="dxa"/>
                <w:tcBorders>
                  <w:top w:val="nil"/>
                  <w:left w:val="nil"/>
                  <w:bottom w:val="single" w:sz="4" w:space="0" w:color="auto"/>
                  <w:right w:val="single" w:sz="4" w:space="0" w:color="auto"/>
                </w:tcBorders>
                <w:shd w:val="clear" w:color="000000" w:fill="FCD5B4"/>
                <w:noWrap/>
                <w:vAlign w:val="bottom"/>
                <w:hideMark/>
              </w:tcPr>
            </w:tcPrChange>
          </w:tcPr>
          <w:p w14:paraId="386D7EDB" w14:textId="77777777" w:rsidR="00EA263D" w:rsidRPr="00EA263D" w:rsidRDefault="00EA263D" w:rsidP="00EA263D">
            <w:pPr>
              <w:jc w:val="left"/>
              <w:rPr>
                <w:ins w:id="5549" w:author="Erlie Hasam Morfin Zavalza" w:date="2014-11-22T23:21:00Z"/>
                <w:rFonts w:ascii="Calibri" w:hAnsi="Calibri"/>
                <w:color w:val="000000"/>
                <w:sz w:val="18"/>
                <w:szCs w:val="22"/>
                <w:lang w:val="es-MX" w:eastAsia="es-MX"/>
                <w:rPrChange w:id="5550" w:author="Erlie Hasam Morfin Zavalza" w:date="2014-11-22T23:21:00Z">
                  <w:rPr>
                    <w:ins w:id="5551" w:author="Erlie Hasam Morfin Zavalza" w:date="2014-11-22T23:21:00Z"/>
                    <w:rFonts w:ascii="Calibri" w:hAnsi="Calibri"/>
                    <w:color w:val="000000"/>
                    <w:sz w:val="22"/>
                    <w:szCs w:val="22"/>
                    <w:lang w:val="es-MX" w:eastAsia="es-MX"/>
                  </w:rPr>
                </w:rPrChange>
              </w:rPr>
            </w:pPr>
            <w:ins w:id="5552" w:author="Erlie Hasam Morfin Zavalza" w:date="2014-11-22T23:21:00Z">
              <w:r w:rsidRPr="00EA263D">
                <w:rPr>
                  <w:rFonts w:ascii="Calibri" w:hAnsi="Calibri"/>
                  <w:color w:val="000000"/>
                  <w:sz w:val="18"/>
                  <w:szCs w:val="22"/>
                  <w:lang w:val="es-MX" w:eastAsia="es-MX"/>
                  <w:rPrChange w:id="5553" w:author="Erlie Hasam Morfin Zavalza" w:date="2014-11-22T23:21:00Z">
                    <w:rPr>
                      <w:rFonts w:ascii="Calibri" w:hAnsi="Calibri"/>
                      <w:color w:val="000000"/>
                      <w:sz w:val="22"/>
                      <w:szCs w:val="22"/>
                      <w:lang w:val="es-MX" w:eastAsia="es-MX"/>
                    </w:rPr>
                  </w:rPrChange>
                </w:rPr>
                <w:t>$16,201,200.00</w:t>
              </w:r>
            </w:ins>
          </w:p>
        </w:tc>
        <w:tc>
          <w:tcPr>
            <w:tcW w:w="1559" w:type="dxa"/>
            <w:tcBorders>
              <w:top w:val="nil"/>
              <w:left w:val="nil"/>
              <w:bottom w:val="single" w:sz="4" w:space="0" w:color="auto"/>
              <w:right w:val="single" w:sz="4" w:space="0" w:color="auto"/>
            </w:tcBorders>
            <w:shd w:val="clear" w:color="000000" w:fill="FCD5B4"/>
            <w:noWrap/>
            <w:vAlign w:val="bottom"/>
            <w:hideMark/>
            <w:tcPrChange w:id="5554" w:author="Erlie Hasam Morfin Zavalza" w:date="2014-11-22T23:22:00Z">
              <w:tcPr>
                <w:tcW w:w="1115" w:type="dxa"/>
                <w:tcBorders>
                  <w:top w:val="nil"/>
                  <w:left w:val="nil"/>
                  <w:bottom w:val="single" w:sz="4" w:space="0" w:color="auto"/>
                  <w:right w:val="single" w:sz="4" w:space="0" w:color="auto"/>
                </w:tcBorders>
                <w:shd w:val="clear" w:color="000000" w:fill="FCD5B4"/>
                <w:noWrap/>
                <w:vAlign w:val="bottom"/>
                <w:hideMark/>
              </w:tcPr>
            </w:tcPrChange>
          </w:tcPr>
          <w:p w14:paraId="5BA85A78" w14:textId="77777777" w:rsidR="00EA263D" w:rsidRPr="00EA263D" w:rsidRDefault="00EA263D" w:rsidP="00EA263D">
            <w:pPr>
              <w:jc w:val="left"/>
              <w:rPr>
                <w:ins w:id="5555" w:author="Erlie Hasam Morfin Zavalza" w:date="2014-11-22T23:21:00Z"/>
                <w:rFonts w:ascii="Calibri" w:hAnsi="Calibri"/>
                <w:color w:val="000000"/>
                <w:sz w:val="18"/>
                <w:szCs w:val="22"/>
                <w:lang w:val="es-MX" w:eastAsia="es-MX"/>
                <w:rPrChange w:id="5556" w:author="Erlie Hasam Morfin Zavalza" w:date="2014-11-22T23:21:00Z">
                  <w:rPr>
                    <w:ins w:id="5557" w:author="Erlie Hasam Morfin Zavalza" w:date="2014-11-22T23:21:00Z"/>
                    <w:rFonts w:ascii="Calibri" w:hAnsi="Calibri"/>
                    <w:color w:val="000000"/>
                    <w:sz w:val="22"/>
                    <w:szCs w:val="22"/>
                    <w:lang w:val="es-MX" w:eastAsia="es-MX"/>
                  </w:rPr>
                </w:rPrChange>
              </w:rPr>
            </w:pPr>
            <w:ins w:id="5558" w:author="Erlie Hasam Morfin Zavalza" w:date="2014-11-22T23:21:00Z">
              <w:r w:rsidRPr="00EA263D">
                <w:rPr>
                  <w:rFonts w:ascii="Calibri" w:hAnsi="Calibri"/>
                  <w:color w:val="000000"/>
                  <w:sz w:val="18"/>
                  <w:szCs w:val="22"/>
                  <w:lang w:val="es-MX" w:eastAsia="es-MX"/>
                  <w:rPrChange w:id="5559" w:author="Erlie Hasam Morfin Zavalza" w:date="2014-11-22T23:21:00Z">
                    <w:rPr>
                      <w:rFonts w:ascii="Calibri" w:hAnsi="Calibri"/>
                      <w:color w:val="000000"/>
                      <w:sz w:val="22"/>
                      <w:szCs w:val="22"/>
                      <w:lang w:val="es-MX" w:eastAsia="es-MX"/>
                    </w:rPr>
                  </w:rPrChange>
                </w:rPr>
                <w:t>$18,551,700.00</w:t>
              </w:r>
            </w:ins>
          </w:p>
        </w:tc>
        <w:tc>
          <w:tcPr>
            <w:tcW w:w="1418" w:type="dxa"/>
            <w:tcBorders>
              <w:top w:val="nil"/>
              <w:left w:val="nil"/>
              <w:bottom w:val="single" w:sz="4" w:space="0" w:color="auto"/>
              <w:right w:val="single" w:sz="4" w:space="0" w:color="auto"/>
            </w:tcBorders>
            <w:shd w:val="clear" w:color="000000" w:fill="FCD5B4"/>
            <w:noWrap/>
            <w:vAlign w:val="bottom"/>
            <w:hideMark/>
            <w:tcPrChange w:id="5560"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64A38F4C" w14:textId="77777777" w:rsidR="00EA263D" w:rsidRPr="00EA263D" w:rsidRDefault="00EA263D" w:rsidP="00EA263D">
            <w:pPr>
              <w:jc w:val="left"/>
              <w:rPr>
                <w:ins w:id="5561" w:author="Erlie Hasam Morfin Zavalza" w:date="2014-11-22T23:21:00Z"/>
                <w:rFonts w:ascii="Calibri" w:hAnsi="Calibri"/>
                <w:color w:val="000000"/>
                <w:sz w:val="18"/>
                <w:szCs w:val="22"/>
                <w:lang w:val="es-MX" w:eastAsia="es-MX"/>
                <w:rPrChange w:id="5562" w:author="Erlie Hasam Morfin Zavalza" w:date="2014-11-22T23:21:00Z">
                  <w:rPr>
                    <w:ins w:id="5563" w:author="Erlie Hasam Morfin Zavalza" w:date="2014-11-22T23:21:00Z"/>
                    <w:rFonts w:ascii="Calibri" w:hAnsi="Calibri"/>
                    <w:color w:val="000000"/>
                    <w:sz w:val="22"/>
                    <w:szCs w:val="22"/>
                    <w:lang w:val="es-MX" w:eastAsia="es-MX"/>
                  </w:rPr>
                </w:rPrChange>
              </w:rPr>
            </w:pPr>
            <w:ins w:id="5564" w:author="Erlie Hasam Morfin Zavalza" w:date="2014-11-22T23:21:00Z">
              <w:r w:rsidRPr="00EA263D">
                <w:rPr>
                  <w:rFonts w:ascii="Calibri" w:hAnsi="Calibri"/>
                  <w:color w:val="000000"/>
                  <w:sz w:val="18"/>
                  <w:szCs w:val="22"/>
                  <w:lang w:val="es-MX" w:eastAsia="es-MX"/>
                  <w:rPrChange w:id="5565" w:author="Erlie Hasam Morfin Zavalza" w:date="2014-11-22T23:21:00Z">
                    <w:rPr>
                      <w:rFonts w:ascii="Calibri" w:hAnsi="Calibri"/>
                      <w:color w:val="000000"/>
                      <w:sz w:val="22"/>
                      <w:szCs w:val="22"/>
                      <w:lang w:val="es-MX" w:eastAsia="es-MX"/>
                    </w:rPr>
                  </w:rPrChange>
                </w:rPr>
                <w:t>$21,340,200.00</w:t>
              </w:r>
            </w:ins>
          </w:p>
        </w:tc>
        <w:tc>
          <w:tcPr>
            <w:tcW w:w="1417" w:type="dxa"/>
            <w:tcBorders>
              <w:top w:val="nil"/>
              <w:left w:val="nil"/>
              <w:bottom w:val="single" w:sz="4" w:space="0" w:color="auto"/>
              <w:right w:val="single" w:sz="4" w:space="0" w:color="auto"/>
            </w:tcBorders>
            <w:shd w:val="clear" w:color="000000" w:fill="FCD5B4"/>
            <w:noWrap/>
            <w:vAlign w:val="bottom"/>
            <w:hideMark/>
            <w:tcPrChange w:id="5566"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71BD516A" w14:textId="77777777" w:rsidR="00EA263D" w:rsidRPr="00EA263D" w:rsidRDefault="00EA263D" w:rsidP="00EA263D">
            <w:pPr>
              <w:jc w:val="left"/>
              <w:rPr>
                <w:ins w:id="5567" w:author="Erlie Hasam Morfin Zavalza" w:date="2014-11-22T23:21:00Z"/>
                <w:rFonts w:ascii="Calibri" w:hAnsi="Calibri"/>
                <w:color w:val="000000"/>
                <w:sz w:val="18"/>
                <w:szCs w:val="22"/>
                <w:lang w:val="es-MX" w:eastAsia="es-MX"/>
                <w:rPrChange w:id="5568" w:author="Erlie Hasam Morfin Zavalza" w:date="2014-11-22T23:21:00Z">
                  <w:rPr>
                    <w:ins w:id="5569" w:author="Erlie Hasam Morfin Zavalza" w:date="2014-11-22T23:21:00Z"/>
                    <w:rFonts w:ascii="Calibri" w:hAnsi="Calibri"/>
                    <w:color w:val="000000"/>
                    <w:sz w:val="22"/>
                    <w:szCs w:val="22"/>
                    <w:lang w:val="es-MX" w:eastAsia="es-MX"/>
                  </w:rPr>
                </w:rPrChange>
              </w:rPr>
            </w:pPr>
            <w:ins w:id="5570" w:author="Erlie Hasam Morfin Zavalza" w:date="2014-11-22T23:21:00Z">
              <w:r w:rsidRPr="00EA263D">
                <w:rPr>
                  <w:rFonts w:ascii="Calibri" w:hAnsi="Calibri"/>
                  <w:color w:val="000000"/>
                  <w:sz w:val="18"/>
                  <w:szCs w:val="22"/>
                  <w:lang w:val="es-MX" w:eastAsia="es-MX"/>
                  <w:rPrChange w:id="5571" w:author="Erlie Hasam Morfin Zavalza" w:date="2014-11-22T23:21:00Z">
                    <w:rPr>
                      <w:rFonts w:ascii="Calibri" w:hAnsi="Calibri"/>
                      <w:color w:val="000000"/>
                      <w:sz w:val="22"/>
                      <w:szCs w:val="22"/>
                      <w:lang w:val="es-MX" w:eastAsia="es-MX"/>
                    </w:rPr>
                  </w:rPrChange>
                </w:rPr>
                <w:t>$26,471,350.00</w:t>
              </w:r>
            </w:ins>
          </w:p>
        </w:tc>
      </w:tr>
      <w:tr w:rsidR="00EA263D" w:rsidRPr="00EA263D" w14:paraId="31B6BC1A" w14:textId="77777777" w:rsidTr="00EA263D">
        <w:tblPrEx>
          <w:tblPrExChange w:id="5572" w:author="Erlie Hasam Morfin Zavalza" w:date="2014-11-22T23:22:00Z">
            <w:tblPrEx>
              <w:tblW w:w="0" w:type="auto"/>
              <w:tblLayout w:type="fixed"/>
            </w:tblPrEx>
          </w:tblPrExChange>
        </w:tblPrEx>
        <w:trPr>
          <w:trHeight w:val="300"/>
          <w:ins w:id="5573" w:author="Erlie Hasam Morfin Zavalza" w:date="2014-11-22T23:21:00Z"/>
          <w:trPrChange w:id="5574"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CD5B4"/>
            <w:noWrap/>
            <w:vAlign w:val="bottom"/>
            <w:hideMark/>
            <w:tcPrChange w:id="5575" w:author="Erlie Hasam Morfin Zavalza" w:date="2014-11-22T23:22:00Z">
              <w:tcPr>
                <w:tcW w:w="1583" w:type="dxa"/>
                <w:tcBorders>
                  <w:top w:val="nil"/>
                  <w:left w:val="single" w:sz="4" w:space="0" w:color="auto"/>
                  <w:bottom w:val="single" w:sz="4" w:space="0" w:color="auto"/>
                  <w:right w:val="single" w:sz="4" w:space="0" w:color="auto"/>
                </w:tcBorders>
                <w:shd w:val="clear" w:color="000000" w:fill="FCD5B4"/>
                <w:noWrap/>
                <w:vAlign w:val="bottom"/>
                <w:hideMark/>
              </w:tcPr>
            </w:tcPrChange>
          </w:tcPr>
          <w:p w14:paraId="3DF77E35" w14:textId="77777777" w:rsidR="00EA263D" w:rsidRPr="00EA263D" w:rsidRDefault="00EA263D" w:rsidP="00EA263D">
            <w:pPr>
              <w:jc w:val="center"/>
              <w:rPr>
                <w:ins w:id="5576" w:author="Erlie Hasam Morfin Zavalza" w:date="2014-11-22T23:21:00Z"/>
                <w:rFonts w:ascii="Calibri" w:hAnsi="Calibri"/>
                <w:b/>
                <w:bCs/>
                <w:color w:val="000000"/>
                <w:sz w:val="18"/>
                <w:szCs w:val="22"/>
                <w:lang w:val="es-MX" w:eastAsia="es-MX"/>
                <w:rPrChange w:id="5577" w:author="Erlie Hasam Morfin Zavalza" w:date="2014-11-22T23:21:00Z">
                  <w:rPr>
                    <w:ins w:id="5578" w:author="Erlie Hasam Morfin Zavalza" w:date="2014-11-22T23:21:00Z"/>
                    <w:rFonts w:ascii="Calibri" w:hAnsi="Calibri"/>
                    <w:b/>
                    <w:bCs/>
                    <w:color w:val="000000"/>
                    <w:sz w:val="22"/>
                    <w:szCs w:val="22"/>
                    <w:lang w:val="es-MX" w:eastAsia="es-MX"/>
                  </w:rPr>
                </w:rPrChange>
              </w:rPr>
            </w:pPr>
            <w:ins w:id="5579" w:author="Erlie Hasam Morfin Zavalza" w:date="2014-11-22T23:21:00Z">
              <w:r w:rsidRPr="00EA263D">
                <w:rPr>
                  <w:rFonts w:ascii="Calibri" w:hAnsi="Calibri"/>
                  <w:b/>
                  <w:bCs/>
                  <w:color w:val="000000"/>
                  <w:sz w:val="18"/>
                  <w:szCs w:val="22"/>
                  <w:lang w:val="es-MX" w:eastAsia="es-MX"/>
                  <w:rPrChange w:id="5580" w:author="Erlie Hasam Morfin Zavalza" w:date="2014-11-22T23:21:00Z">
                    <w:rPr>
                      <w:rFonts w:ascii="Calibri" w:hAnsi="Calibri"/>
                      <w:b/>
                      <w:bCs/>
                      <w:color w:val="000000"/>
                      <w:sz w:val="22"/>
                      <w:szCs w:val="22"/>
                      <w:lang w:val="es-MX" w:eastAsia="es-MX"/>
                    </w:rPr>
                  </w:rPrChange>
                </w:rPr>
                <w:t>Egresos</w:t>
              </w:r>
            </w:ins>
          </w:p>
        </w:tc>
        <w:tc>
          <w:tcPr>
            <w:tcW w:w="1673" w:type="dxa"/>
            <w:tcBorders>
              <w:top w:val="nil"/>
              <w:left w:val="nil"/>
              <w:bottom w:val="single" w:sz="4" w:space="0" w:color="auto"/>
              <w:right w:val="single" w:sz="4" w:space="0" w:color="auto"/>
            </w:tcBorders>
            <w:shd w:val="clear" w:color="000000" w:fill="FCD5B4"/>
            <w:noWrap/>
            <w:vAlign w:val="bottom"/>
            <w:hideMark/>
            <w:tcPrChange w:id="5581" w:author="Erlie Hasam Morfin Zavalza" w:date="2014-11-22T23:22:00Z">
              <w:tcPr>
                <w:tcW w:w="1673" w:type="dxa"/>
                <w:tcBorders>
                  <w:top w:val="nil"/>
                  <w:left w:val="nil"/>
                  <w:bottom w:val="single" w:sz="4" w:space="0" w:color="auto"/>
                  <w:right w:val="single" w:sz="4" w:space="0" w:color="auto"/>
                </w:tcBorders>
                <w:shd w:val="clear" w:color="000000" w:fill="FCD5B4"/>
                <w:noWrap/>
                <w:vAlign w:val="bottom"/>
                <w:hideMark/>
              </w:tcPr>
            </w:tcPrChange>
          </w:tcPr>
          <w:p w14:paraId="5AB19ECE" w14:textId="77777777" w:rsidR="00EA263D" w:rsidRPr="00EA263D" w:rsidRDefault="00EA263D" w:rsidP="00EA263D">
            <w:pPr>
              <w:jc w:val="left"/>
              <w:rPr>
                <w:ins w:id="5582" w:author="Erlie Hasam Morfin Zavalza" w:date="2014-11-22T23:21:00Z"/>
                <w:rFonts w:ascii="Calibri" w:hAnsi="Calibri"/>
                <w:color w:val="000000"/>
                <w:sz w:val="18"/>
                <w:szCs w:val="22"/>
                <w:lang w:val="es-MX" w:eastAsia="es-MX"/>
                <w:rPrChange w:id="5583" w:author="Erlie Hasam Morfin Zavalza" w:date="2014-11-22T23:21:00Z">
                  <w:rPr>
                    <w:ins w:id="5584" w:author="Erlie Hasam Morfin Zavalza" w:date="2014-11-22T23:21:00Z"/>
                    <w:rFonts w:ascii="Calibri" w:hAnsi="Calibri"/>
                    <w:color w:val="000000"/>
                    <w:sz w:val="22"/>
                    <w:szCs w:val="22"/>
                    <w:lang w:val="es-MX" w:eastAsia="es-MX"/>
                  </w:rPr>
                </w:rPrChange>
              </w:rPr>
            </w:pPr>
            <w:ins w:id="5585" w:author="Erlie Hasam Morfin Zavalza" w:date="2014-11-22T23:21:00Z">
              <w:r w:rsidRPr="00EA263D">
                <w:rPr>
                  <w:rFonts w:ascii="Calibri" w:hAnsi="Calibri"/>
                  <w:color w:val="000000"/>
                  <w:sz w:val="18"/>
                  <w:szCs w:val="22"/>
                  <w:lang w:val="es-MX" w:eastAsia="es-MX"/>
                  <w:rPrChange w:id="5586" w:author="Erlie Hasam Morfin Zavalza" w:date="2014-11-22T23:21:00Z">
                    <w:rPr>
                      <w:rFonts w:ascii="Calibri" w:hAnsi="Calibri"/>
                      <w:color w:val="000000"/>
                      <w:sz w:val="22"/>
                      <w:szCs w:val="22"/>
                      <w:lang w:val="es-MX" w:eastAsia="es-MX"/>
                    </w:rPr>
                  </w:rPrChange>
                </w:rPr>
                <w:t>$10,355,385.30</w:t>
              </w:r>
            </w:ins>
          </w:p>
        </w:tc>
        <w:tc>
          <w:tcPr>
            <w:tcW w:w="1559" w:type="dxa"/>
            <w:tcBorders>
              <w:top w:val="nil"/>
              <w:left w:val="nil"/>
              <w:bottom w:val="single" w:sz="4" w:space="0" w:color="auto"/>
              <w:right w:val="single" w:sz="4" w:space="0" w:color="auto"/>
            </w:tcBorders>
            <w:shd w:val="clear" w:color="000000" w:fill="FCD5B4"/>
            <w:noWrap/>
            <w:vAlign w:val="bottom"/>
            <w:hideMark/>
            <w:tcPrChange w:id="5587" w:author="Erlie Hasam Morfin Zavalza" w:date="2014-11-22T23:22:00Z">
              <w:tcPr>
                <w:tcW w:w="1559" w:type="dxa"/>
                <w:tcBorders>
                  <w:top w:val="nil"/>
                  <w:left w:val="nil"/>
                  <w:bottom w:val="single" w:sz="4" w:space="0" w:color="auto"/>
                  <w:right w:val="single" w:sz="4" w:space="0" w:color="auto"/>
                </w:tcBorders>
                <w:shd w:val="clear" w:color="000000" w:fill="FCD5B4"/>
                <w:noWrap/>
                <w:vAlign w:val="bottom"/>
                <w:hideMark/>
              </w:tcPr>
            </w:tcPrChange>
          </w:tcPr>
          <w:p w14:paraId="6B261FB9" w14:textId="77777777" w:rsidR="00EA263D" w:rsidRPr="00EA263D" w:rsidRDefault="00EA263D" w:rsidP="00EA263D">
            <w:pPr>
              <w:jc w:val="left"/>
              <w:rPr>
                <w:ins w:id="5588" w:author="Erlie Hasam Morfin Zavalza" w:date="2014-11-22T23:21:00Z"/>
                <w:rFonts w:ascii="Calibri" w:hAnsi="Calibri"/>
                <w:color w:val="000000"/>
                <w:sz w:val="18"/>
                <w:szCs w:val="22"/>
                <w:lang w:val="es-MX" w:eastAsia="es-MX"/>
                <w:rPrChange w:id="5589" w:author="Erlie Hasam Morfin Zavalza" w:date="2014-11-22T23:21:00Z">
                  <w:rPr>
                    <w:ins w:id="5590" w:author="Erlie Hasam Morfin Zavalza" w:date="2014-11-22T23:21:00Z"/>
                    <w:rFonts w:ascii="Calibri" w:hAnsi="Calibri"/>
                    <w:color w:val="000000"/>
                    <w:sz w:val="22"/>
                    <w:szCs w:val="22"/>
                    <w:lang w:val="es-MX" w:eastAsia="es-MX"/>
                  </w:rPr>
                </w:rPrChange>
              </w:rPr>
            </w:pPr>
            <w:ins w:id="5591" w:author="Erlie Hasam Morfin Zavalza" w:date="2014-11-22T23:21:00Z">
              <w:r w:rsidRPr="00EA263D">
                <w:rPr>
                  <w:rFonts w:ascii="Calibri" w:hAnsi="Calibri"/>
                  <w:color w:val="000000"/>
                  <w:sz w:val="18"/>
                  <w:szCs w:val="22"/>
                  <w:lang w:val="es-MX" w:eastAsia="es-MX"/>
                  <w:rPrChange w:id="5592" w:author="Erlie Hasam Morfin Zavalza" w:date="2014-11-22T23:21:00Z">
                    <w:rPr>
                      <w:rFonts w:ascii="Calibri" w:hAnsi="Calibri"/>
                      <w:color w:val="000000"/>
                      <w:sz w:val="22"/>
                      <w:szCs w:val="22"/>
                      <w:lang w:val="es-MX" w:eastAsia="es-MX"/>
                    </w:rPr>
                  </w:rPrChange>
                </w:rPr>
                <w:t>$12,246,125.73</w:t>
              </w:r>
            </w:ins>
          </w:p>
        </w:tc>
        <w:tc>
          <w:tcPr>
            <w:tcW w:w="1559" w:type="dxa"/>
            <w:tcBorders>
              <w:top w:val="nil"/>
              <w:left w:val="nil"/>
              <w:bottom w:val="single" w:sz="4" w:space="0" w:color="auto"/>
              <w:right w:val="single" w:sz="4" w:space="0" w:color="auto"/>
            </w:tcBorders>
            <w:shd w:val="clear" w:color="000000" w:fill="FCD5B4"/>
            <w:noWrap/>
            <w:vAlign w:val="bottom"/>
            <w:hideMark/>
            <w:tcPrChange w:id="5593" w:author="Erlie Hasam Morfin Zavalza" w:date="2014-11-22T23:22:00Z">
              <w:tcPr>
                <w:tcW w:w="1115" w:type="dxa"/>
                <w:tcBorders>
                  <w:top w:val="nil"/>
                  <w:left w:val="nil"/>
                  <w:bottom w:val="single" w:sz="4" w:space="0" w:color="auto"/>
                  <w:right w:val="single" w:sz="4" w:space="0" w:color="auto"/>
                </w:tcBorders>
                <w:shd w:val="clear" w:color="000000" w:fill="FCD5B4"/>
                <w:noWrap/>
                <w:vAlign w:val="bottom"/>
                <w:hideMark/>
              </w:tcPr>
            </w:tcPrChange>
          </w:tcPr>
          <w:p w14:paraId="309BE2B6" w14:textId="77777777" w:rsidR="00EA263D" w:rsidRPr="00EA263D" w:rsidRDefault="00EA263D" w:rsidP="00EA263D">
            <w:pPr>
              <w:jc w:val="left"/>
              <w:rPr>
                <w:ins w:id="5594" w:author="Erlie Hasam Morfin Zavalza" w:date="2014-11-22T23:21:00Z"/>
                <w:rFonts w:ascii="Calibri" w:hAnsi="Calibri"/>
                <w:color w:val="000000"/>
                <w:sz w:val="18"/>
                <w:szCs w:val="22"/>
                <w:lang w:val="es-MX" w:eastAsia="es-MX"/>
                <w:rPrChange w:id="5595" w:author="Erlie Hasam Morfin Zavalza" w:date="2014-11-22T23:21:00Z">
                  <w:rPr>
                    <w:ins w:id="5596" w:author="Erlie Hasam Morfin Zavalza" w:date="2014-11-22T23:21:00Z"/>
                    <w:rFonts w:ascii="Calibri" w:hAnsi="Calibri"/>
                    <w:color w:val="000000"/>
                    <w:sz w:val="22"/>
                    <w:szCs w:val="22"/>
                    <w:lang w:val="es-MX" w:eastAsia="es-MX"/>
                  </w:rPr>
                </w:rPrChange>
              </w:rPr>
            </w:pPr>
            <w:ins w:id="5597" w:author="Erlie Hasam Morfin Zavalza" w:date="2014-11-22T23:21:00Z">
              <w:r w:rsidRPr="00EA263D">
                <w:rPr>
                  <w:rFonts w:ascii="Calibri" w:hAnsi="Calibri"/>
                  <w:color w:val="000000"/>
                  <w:sz w:val="18"/>
                  <w:szCs w:val="22"/>
                  <w:lang w:val="es-MX" w:eastAsia="es-MX"/>
                  <w:rPrChange w:id="5598" w:author="Erlie Hasam Morfin Zavalza" w:date="2014-11-22T23:21:00Z">
                    <w:rPr>
                      <w:rFonts w:ascii="Calibri" w:hAnsi="Calibri"/>
                      <w:color w:val="000000"/>
                      <w:sz w:val="22"/>
                      <w:szCs w:val="22"/>
                      <w:lang w:val="es-MX" w:eastAsia="es-MX"/>
                    </w:rPr>
                  </w:rPrChange>
                </w:rPr>
                <w:t>$13,425,138.30</w:t>
              </w:r>
            </w:ins>
          </w:p>
        </w:tc>
        <w:tc>
          <w:tcPr>
            <w:tcW w:w="1418" w:type="dxa"/>
            <w:tcBorders>
              <w:top w:val="nil"/>
              <w:left w:val="nil"/>
              <w:bottom w:val="single" w:sz="4" w:space="0" w:color="auto"/>
              <w:right w:val="single" w:sz="4" w:space="0" w:color="auto"/>
            </w:tcBorders>
            <w:shd w:val="clear" w:color="000000" w:fill="FCD5B4"/>
            <w:noWrap/>
            <w:vAlign w:val="bottom"/>
            <w:hideMark/>
            <w:tcPrChange w:id="5599"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6755262C" w14:textId="77777777" w:rsidR="00EA263D" w:rsidRPr="00EA263D" w:rsidRDefault="00EA263D" w:rsidP="00EA263D">
            <w:pPr>
              <w:jc w:val="left"/>
              <w:rPr>
                <w:ins w:id="5600" w:author="Erlie Hasam Morfin Zavalza" w:date="2014-11-22T23:21:00Z"/>
                <w:rFonts w:ascii="Calibri" w:hAnsi="Calibri"/>
                <w:color w:val="000000"/>
                <w:sz w:val="18"/>
                <w:szCs w:val="22"/>
                <w:lang w:val="es-MX" w:eastAsia="es-MX"/>
                <w:rPrChange w:id="5601" w:author="Erlie Hasam Morfin Zavalza" w:date="2014-11-22T23:21:00Z">
                  <w:rPr>
                    <w:ins w:id="5602" w:author="Erlie Hasam Morfin Zavalza" w:date="2014-11-22T23:21:00Z"/>
                    <w:rFonts w:ascii="Calibri" w:hAnsi="Calibri"/>
                    <w:color w:val="000000"/>
                    <w:sz w:val="22"/>
                    <w:szCs w:val="22"/>
                    <w:lang w:val="es-MX" w:eastAsia="es-MX"/>
                  </w:rPr>
                </w:rPrChange>
              </w:rPr>
            </w:pPr>
            <w:ins w:id="5603" w:author="Erlie Hasam Morfin Zavalza" w:date="2014-11-22T23:21:00Z">
              <w:r w:rsidRPr="00EA263D">
                <w:rPr>
                  <w:rFonts w:ascii="Calibri" w:hAnsi="Calibri"/>
                  <w:color w:val="000000"/>
                  <w:sz w:val="18"/>
                  <w:szCs w:val="22"/>
                  <w:lang w:val="es-MX" w:eastAsia="es-MX"/>
                  <w:rPrChange w:id="5604" w:author="Erlie Hasam Morfin Zavalza" w:date="2014-11-22T23:21:00Z">
                    <w:rPr>
                      <w:rFonts w:ascii="Calibri" w:hAnsi="Calibri"/>
                      <w:color w:val="000000"/>
                      <w:sz w:val="22"/>
                      <w:szCs w:val="22"/>
                      <w:lang w:val="es-MX" w:eastAsia="es-MX"/>
                    </w:rPr>
                  </w:rPrChange>
                </w:rPr>
                <w:t>$15,471,178.21</w:t>
              </w:r>
            </w:ins>
          </w:p>
        </w:tc>
        <w:tc>
          <w:tcPr>
            <w:tcW w:w="1417" w:type="dxa"/>
            <w:tcBorders>
              <w:top w:val="nil"/>
              <w:left w:val="nil"/>
              <w:bottom w:val="single" w:sz="4" w:space="0" w:color="auto"/>
              <w:right w:val="single" w:sz="4" w:space="0" w:color="auto"/>
            </w:tcBorders>
            <w:shd w:val="clear" w:color="000000" w:fill="FCD5B4"/>
            <w:noWrap/>
            <w:vAlign w:val="bottom"/>
            <w:hideMark/>
            <w:tcPrChange w:id="5605"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48A65FD1" w14:textId="77777777" w:rsidR="00EA263D" w:rsidRPr="00EA263D" w:rsidRDefault="00EA263D" w:rsidP="00EA263D">
            <w:pPr>
              <w:jc w:val="left"/>
              <w:rPr>
                <w:ins w:id="5606" w:author="Erlie Hasam Morfin Zavalza" w:date="2014-11-22T23:21:00Z"/>
                <w:rFonts w:ascii="Calibri" w:hAnsi="Calibri"/>
                <w:color w:val="000000"/>
                <w:sz w:val="18"/>
                <w:szCs w:val="22"/>
                <w:lang w:val="es-MX" w:eastAsia="es-MX"/>
                <w:rPrChange w:id="5607" w:author="Erlie Hasam Morfin Zavalza" w:date="2014-11-22T23:21:00Z">
                  <w:rPr>
                    <w:ins w:id="5608" w:author="Erlie Hasam Morfin Zavalza" w:date="2014-11-22T23:21:00Z"/>
                    <w:rFonts w:ascii="Calibri" w:hAnsi="Calibri"/>
                    <w:color w:val="000000"/>
                    <w:sz w:val="22"/>
                    <w:szCs w:val="22"/>
                    <w:lang w:val="es-MX" w:eastAsia="es-MX"/>
                  </w:rPr>
                </w:rPrChange>
              </w:rPr>
            </w:pPr>
            <w:ins w:id="5609" w:author="Erlie Hasam Morfin Zavalza" w:date="2014-11-22T23:21:00Z">
              <w:r w:rsidRPr="00EA263D">
                <w:rPr>
                  <w:rFonts w:ascii="Calibri" w:hAnsi="Calibri"/>
                  <w:color w:val="000000"/>
                  <w:sz w:val="18"/>
                  <w:szCs w:val="22"/>
                  <w:lang w:val="es-MX" w:eastAsia="es-MX"/>
                  <w:rPrChange w:id="5610" w:author="Erlie Hasam Morfin Zavalza" w:date="2014-11-22T23:21:00Z">
                    <w:rPr>
                      <w:rFonts w:ascii="Calibri" w:hAnsi="Calibri"/>
                      <w:color w:val="000000"/>
                      <w:sz w:val="22"/>
                      <w:szCs w:val="22"/>
                      <w:lang w:val="es-MX" w:eastAsia="es-MX"/>
                    </w:rPr>
                  </w:rPrChange>
                </w:rPr>
                <w:t>$18,510,678.52</w:t>
              </w:r>
            </w:ins>
          </w:p>
        </w:tc>
      </w:tr>
      <w:tr w:rsidR="00EA263D" w:rsidRPr="00EA263D" w14:paraId="44C13BDF" w14:textId="77777777" w:rsidTr="00EA263D">
        <w:tblPrEx>
          <w:tblPrExChange w:id="5611" w:author="Erlie Hasam Morfin Zavalza" w:date="2014-11-22T23:22:00Z">
            <w:tblPrEx>
              <w:tblW w:w="0" w:type="auto"/>
              <w:tblLayout w:type="fixed"/>
            </w:tblPrEx>
          </w:tblPrExChange>
        </w:tblPrEx>
        <w:trPr>
          <w:trHeight w:val="300"/>
          <w:ins w:id="5612" w:author="Erlie Hasam Morfin Zavalza" w:date="2014-11-22T23:21:00Z"/>
          <w:trPrChange w:id="5613"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CD5B4"/>
            <w:noWrap/>
            <w:vAlign w:val="bottom"/>
            <w:hideMark/>
            <w:tcPrChange w:id="5614" w:author="Erlie Hasam Morfin Zavalza" w:date="2014-11-22T23:22:00Z">
              <w:tcPr>
                <w:tcW w:w="1583" w:type="dxa"/>
                <w:tcBorders>
                  <w:top w:val="nil"/>
                  <w:left w:val="single" w:sz="4" w:space="0" w:color="auto"/>
                  <w:bottom w:val="single" w:sz="4" w:space="0" w:color="auto"/>
                  <w:right w:val="single" w:sz="4" w:space="0" w:color="auto"/>
                </w:tcBorders>
                <w:shd w:val="clear" w:color="000000" w:fill="FCD5B4"/>
                <w:noWrap/>
                <w:vAlign w:val="bottom"/>
                <w:hideMark/>
              </w:tcPr>
            </w:tcPrChange>
          </w:tcPr>
          <w:p w14:paraId="4A5B0FDB" w14:textId="77777777" w:rsidR="00EA263D" w:rsidRPr="00EA263D" w:rsidRDefault="00EA263D" w:rsidP="00EA263D">
            <w:pPr>
              <w:jc w:val="center"/>
              <w:rPr>
                <w:ins w:id="5615" w:author="Erlie Hasam Morfin Zavalza" w:date="2014-11-22T23:21:00Z"/>
                <w:rFonts w:ascii="Calibri" w:hAnsi="Calibri"/>
                <w:b/>
                <w:bCs/>
                <w:color w:val="000000"/>
                <w:sz w:val="18"/>
                <w:szCs w:val="22"/>
                <w:lang w:val="es-MX" w:eastAsia="es-MX"/>
                <w:rPrChange w:id="5616" w:author="Erlie Hasam Morfin Zavalza" w:date="2014-11-22T23:21:00Z">
                  <w:rPr>
                    <w:ins w:id="5617" w:author="Erlie Hasam Morfin Zavalza" w:date="2014-11-22T23:21:00Z"/>
                    <w:rFonts w:ascii="Calibri" w:hAnsi="Calibri"/>
                    <w:b/>
                    <w:bCs/>
                    <w:color w:val="000000"/>
                    <w:sz w:val="22"/>
                    <w:szCs w:val="22"/>
                    <w:lang w:val="es-MX" w:eastAsia="es-MX"/>
                  </w:rPr>
                </w:rPrChange>
              </w:rPr>
            </w:pPr>
            <w:ins w:id="5618" w:author="Erlie Hasam Morfin Zavalza" w:date="2014-11-22T23:21:00Z">
              <w:r w:rsidRPr="00EA263D">
                <w:rPr>
                  <w:rFonts w:ascii="Calibri" w:hAnsi="Calibri"/>
                  <w:b/>
                  <w:bCs/>
                  <w:color w:val="000000"/>
                  <w:sz w:val="18"/>
                  <w:szCs w:val="22"/>
                  <w:lang w:val="es-MX" w:eastAsia="es-MX"/>
                  <w:rPrChange w:id="5619" w:author="Erlie Hasam Morfin Zavalza" w:date="2014-11-22T23:21:00Z">
                    <w:rPr>
                      <w:rFonts w:ascii="Calibri" w:hAnsi="Calibri"/>
                      <w:b/>
                      <w:bCs/>
                      <w:color w:val="000000"/>
                      <w:sz w:val="22"/>
                      <w:szCs w:val="22"/>
                      <w:lang w:val="es-MX" w:eastAsia="es-MX"/>
                    </w:rPr>
                  </w:rPrChange>
                </w:rPr>
                <w:t>Utilidad Bruta</w:t>
              </w:r>
            </w:ins>
          </w:p>
        </w:tc>
        <w:tc>
          <w:tcPr>
            <w:tcW w:w="1673" w:type="dxa"/>
            <w:tcBorders>
              <w:top w:val="nil"/>
              <w:left w:val="nil"/>
              <w:bottom w:val="single" w:sz="4" w:space="0" w:color="auto"/>
              <w:right w:val="single" w:sz="4" w:space="0" w:color="auto"/>
            </w:tcBorders>
            <w:shd w:val="clear" w:color="000000" w:fill="FCD5B4"/>
            <w:noWrap/>
            <w:vAlign w:val="bottom"/>
            <w:hideMark/>
            <w:tcPrChange w:id="5620" w:author="Erlie Hasam Morfin Zavalza" w:date="2014-11-22T23:22:00Z">
              <w:tcPr>
                <w:tcW w:w="1673" w:type="dxa"/>
                <w:tcBorders>
                  <w:top w:val="nil"/>
                  <w:left w:val="nil"/>
                  <w:bottom w:val="single" w:sz="4" w:space="0" w:color="auto"/>
                  <w:right w:val="single" w:sz="4" w:space="0" w:color="auto"/>
                </w:tcBorders>
                <w:shd w:val="clear" w:color="000000" w:fill="FCD5B4"/>
                <w:noWrap/>
                <w:vAlign w:val="bottom"/>
                <w:hideMark/>
              </w:tcPr>
            </w:tcPrChange>
          </w:tcPr>
          <w:p w14:paraId="227C194E" w14:textId="77777777" w:rsidR="00EA263D" w:rsidRPr="00EA263D" w:rsidRDefault="00EA263D" w:rsidP="00EA263D">
            <w:pPr>
              <w:jc w:val="left"/>
              <w:rPr>
                <w:ins w:id="5621" w:author="Erlie Hasam Morfin Zavalza" w:date="2014-11-22T23:21:00Z"/>
                <w:rFonts w:ascii="Calibri" w:hAnsi="Calibri"/>
                <w:color w:val="000000"/>
                <w:sz w:val="18"/>
                <w:szCs w:val="22"/>
                <w:lang w:val="es-MX" w:eastAsia="es-MX"/>
                <w:rPrChange w:id="5622" w:author="Erlie Hasam Morfin Zavalza" w:date="2014-11-22T23:21:00Z">
                  <w:rPr>
                    <w:ins w:id="5623" w:author="Erlie Hasam Morfin Zavalza" w:date="2014-11-22T23:21:00Z"/>
                    <w:rFonts w:ascii="Calibri" w:hAnsi="Calibri"/>
                    <w:color w:val="000000"/>
                    <w:sz w:val="22"/>
                    <w:szCs w:val="22"/>
                    <w:lang w:val="es-MX" w:eastAsia="es-MX"/>
                  </w:rPr>
                </w:rPrChange>
              </w:rPr>
            </w:pPr>
            <w:ins w:id="5624" w:author="Erlie Hasam Morfin Zavalza" w:date="2014-11-22T23:21:00Z">
              <w:r w:rsidRPr="00EA263D">
                <w:rPr>
                  <w:rFonts w:ascii="Calibri" w:hAnsi="Calibri"/>
                  <w:color w:val="000000"/>
                  <w:sz w:val="18"/>
                  <w:szCs w:val="22"/>
                  <w:lang w:val="es-MX" w:eastAsia="es-MX"/>
                  <w:rPrChange w:id="5625" w:author="Erlie Hasam Morfin Zavalza" w:date="2014-11-22T23:21:00Z">
                    <w:rPr>
                      <w:rFonts w:ascii="Calibri" w:hAnsi="Calibri"/>
                      <w:color w:val="000000"/>
                      <w:sz w:val="22"/>
                      <w:szCs w:val="22"/>
                      <w:lang w:val="es-MX" w:eastAsia="es-MX"/>
                    </w:rPr>
                  </w:rPrChange>
                </w:rPr>
                <w:t>$2,125,314.70</w:t>
              </w:r>
            </w:ins>
          </w:p>
        </w:tc>
        <w:tc>
          <w:tcPr>
            <w:tcW w:w="1559" w:type="dxa"/>
            <w:tcBorders>
              <w:top w:val="nil"/>
              <w:left w:val="nil"/>
              <w:bottom w:val="single" w:sz="4" w:space="0" w:color="auto"/>
              <w:right w:val="single" w:sz="4" w:space="0" w:color="auto"/>
            </w:tcBorders>
            <w:shd w:val="clear" w:color="000000" w:fill="FCD5B4"/>
            <w:noWrap/>
            <w:vAlign w:val="bottom"/>
            <w:hideMark/>
            <w:tcPrChange w:id="5626" w:author="Erlie Hasam Morfin Zavalza" w:date="2014-11-22T23:22:00Z">
              <w:tcPr>
                <w:tcW w:w="1559" w:type="dxa"/>
                <w:tcBorders>
                  <w:top w:val="nil"/>
                  <w:left w:val="nil"/>
                  <w:bottom w:val="single" w:sz="4" w:space="0" w:color="auto"/>
                  <w:right w:val="single" w:sz="4" w:space="0" w:color="auto"/>
                </w:tcBorders>
                <w:shd w:val="clear" w:color="000000" w:fill="FCD5B4"/>
                <w:noWrap/>
                <w:vAlign w:val="bottom"/>
                <w:hideMark/>
              </w:tcPr>
            </w:tcPrChange>
          </w:tcPr>
          <w:p w14:paraId="0DE38986" w14:textId="77777777" w:rsidR="00EA263D" w:rsidRPr="00EA263D" w:rsidRDefault="00EA263D" w:rsidP="00EA263D">
            <w:pPr>
              <w:jc w:val="left"/>
              <w:rPr>
                <w:ins w:id="5627" w:author="Erlie Hasam Morfin Zavalza" w:date="2014-11-22T23:21:00Z"/>
                <w:rFonts w:ascii="Calibri" w:hAnsi="Calibri"/>
                <w:color w:val="000000"/>
                <w:sz w:val="18"/>
                <w:szCs w:val="22"/>
                <w:lang w:val="es-MX" w:eastAsia="es-MX"/>
                <w:rPrChange w:id="5628" w:author="Erlie Hasam Morfin Zavalza" w:date="2014-11-22T23:21:00Z">
                  <w:rPr>
                    <w:ins w:id="5629" w:author="Erlie Hasam Morfin Zavalza" w:date="2014-11-22T23:21:00Z"/>
                    <w:rFonts w:ascii="Calibri" w:hAnsi="Calibri"/>
                    <w:color w:val="000000"/>
                    <w:sz w:val="22"/>
                    <w:szCs w:val="22"/>
                    <w:lang w:val="es-MX" w:eastAsia="es-MX"/>
                  </w:rPr>
                </w:rPrChange>
              </w:rPr>
            </w:pPr>
            <w:ins w:id="5630" w:author="Erlie Hasam Morfin Zavalza" w:date="2014-11-22T23:21:00Z">
              <w:r w:rsidRPr="00EA263D">
                <w:rPr>
                  <w:rFonts w:ascii="Calibri" w:hAnsi="Calibri"/>
                  <w:color w:val="000000"/>
                  <w:sz w:val="18"/>
                  <w:szCs w:val="22"/>
                  <w:lang w:val="es-MX" w:eastAsia="es-MX"/>
                  <w:rPrChange w:id="5631" w:author="Erlie Hasam Morfin Zavalza" w:date="2014-11-22T23:21:00Z">
                    <w:rPr>
                      <w:rFonts w:ascii="Calibri" w:hAnsi="Calibri"/>
                      <w:color w:val="000000"/>
                      <w:sz w:val="22"/>
                      <w:szCs w:val="22"/>
                      <w:lang w:val="es-MX" w:eastAsia="es-MX"/>
                    </w:rPr>
                  </w:rPrChange>
                </w:rPr>
                <w:t>$3,955,074.27</w:t>
              </w:r>
            </w:ins>
          </w:p>
        </w:tc>
        <w:tc>
          <w:tcPr>
            <w:tcW w:w="1559" w:type="dxa"/>
            <w:tcBorders>
              <w:top w:val="nil"/>
              <w:left w:val="nil"/>
              <w:bottom w:val="single" w:sz="4" w:space="0" w:color="auto"/>
              <w:right w:val="single" w:sz="4" w:space="0" w:color="auto"/>
            </w:tcBorders>
            <w:shd w:val="clear" w:color="000000" w:fill="FCD5B4"/>
            <w:noWrap/>
            <w:vAlign w:val="bottom"/>
            <w:hideMark/>
            <w:tcPrChange w:id="5632" w:author="Erlie Hasam Morfin Zavalza" w:date="2014-11-22T23:22:00Z">
              <w:tcPr>
                <w:tcW w:w="1115" w:type="dxa"/>
                <w:tcBorders>
                  <w:top w:val="nil"/>
                  <w:left w:val="nil"/>
                  <w:bottom w:val="single" w:sz="4" w:space="0" w:color="auto"/>
                  <w:right w:val="single" w:sz="4" w:space="0" w:color="auto"/>
                </w:tcBorders>
                <w:shd w:val="clear" w:color="000000" w:fill="FCD5B4"/>
                <w:noWrap/>
                <w:vAlign w:val="bottom"/>
                <w:hideMark/>
              </w:tcPr>
            </w:tcPrChange>
          </w:tcPr>
          <w:p w14:paraId="6D1F9864" w14:textId="77777777" w:rsidR="00EA263D" w:rsidRPr="00EA263D" w:rsidRDefault="00EA263D" w:rsidP="00EA263D">
            <w:pPr>
              <w:jc w:val="left"/>
              <w:rPr>
                <w:ins w:id="5633" w:author="Erlie Hasam Morfin Zavalza" w:date="2014-11-22T23:21:00Z"/>
                <w:rFonts w:ascii="Calibri" w:hAnsi="Calibri"/>
                <w:color w:val="000000"/>
                <w:sz w:val="18"/>
                <w:szCs w:val="22"/>
                <w:lang w:val="es-MX" w:eastAsia="es-MX"/>
                <w:rPrChange w:id="5634" w:author="Erlie Hasam Morfin Zavalza" w:date="2014-11-22T23:21:00Z">
                  <w:rPr>
                    <w:ins w:id="5635" w:author="Erlie Hasam Morfin Zavalza" w:date="2014-11-22T23:21:00Z"/>
                    <w:rFonts w:ascii="Calibri" w:hAnsi="Calibri"/>
                    <w:color w:val="000000"/>
                    <w:sz w:val="22"/>
                    <w:szCs w:val="22"/>
                    <w:lang w:val="es-MX" w:eastAsia="es-MX"/>
                  </w:rPr>
                </w:rPrChange>
              </w:rPr>
            </w:pPr>
            <w:ins w:id="5636" w:author="Erlie Hasam Morfin Zavalza" w:date="2014-11-22T23:21:00Z">
              <w:r w:rsidRPr="00EA263D">
                <w:rPr>
                  <w:rFonts w:ascii="Calibri" w:hAnsi="Calibri"/>
                  <w:color w:val="000000"/>
                  <w:sz w:val="18"/>
                  <w:szCs w:val="22"/>
                  <w:lang w:val="es-MX" w:eastAsia="es-MX"/>
                  <w:rPrChange w:id="5637" w:author="Erlie Hasam Morfin Zavalza" w:date="2014-11-22T23:21:00Z">
                    <w:rPr>
                      <w:rFonts w:ascii="Calibri" w:hAnsi="Calibri"/>
                      <w:color w:val="000000"/>
                      <w:sz w:val="22"/>
                      <w:szCs w:val="22"/>
                      <w:lang w:val="es-MX" w:eastAsia="es-MX"/>
                    </w:rPr>
                  </w:rPrChange>
                </w:rPr>
                <w:t>$5,126,561.70</w:t>
              </w:r>
            </w:ins>
          </w:p>
        </w:tc>
        <w:tc>
          <w:tcPr>
            <w:tcW w:w="1418" w:type="dxa"/>
            <w:tcBorders>
              <w:top w:val="nil"/>
              <w:left w:val="nil"/>
              <w:bottom w:val="single" w:sz="4" w:space="0" w:color="auto"/>
              <w:right w:val="single" w:sz="4" w:space="0" w:color="auto"/>
            </w:tcBorders>
            <w:shd w:val="clear" w:color="000000" w:fill="FCD5B4"/>
            <w:noWrap/>
            <w:vAlign w:val="bottom"/>
            <w:hideMark/>
            <w:tcPrChange w:id="5638"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702635CD" w14:textId="77777777" w:rsidR="00EA263D" w:rsidRPr="00EA263D" w:rsidRDefault="00EA263D" w:rsidP="00EA263D">
            <w:pPr>
              <w:jc w:val="left"/>
              <w:rPr>
                <w:ins w:id="5639" w:author="Erlie Hasam Morfin Zavalza" w:date="2014-11-22T23:21:00Z"/>
                <w:rFonts w:ascii="Calibri" w:hAnsi="Calibri"/>
                <w:color w:val="000000"/>
                <w:sz w:val="18"/>
                <w:szCs w:val="22"/>
                <w:lang w:val="es-MX" w:eastAsia="es-MX"/>
                <w:rPrChange w:id="5640" w:author="Erlie Hasam Morfin Zavalza" w:date="2014-11-22T23:21:00Z">
                  <w:rPr>
                    <w:ins w:id="5641" w:author="Erlie Hasam Morfin Zavalza" w:date="2014-11-22T23:21:00Z"/>
                    <w:rFonts w:ascii="Calibri" w:hAnsi="Calibri"/>
                    <w:color w:val="000000"/>
                    <w:sz w:val="22"/>
                    <w:szCs w:val="22"/>
                    <w:lang w:val="es-MX" w:eastAsia="es-MX"/>
                  </w:rPr>
                </w:rPrChange>
              </w:rPr>
            </w:pPr>
            <w:ins w:id="5642" w:author="Erlie Hasam Morfin Zavalza" w:date="2014-11-22T23:21:00Z">
              <w:r w:rsidRPr="00EA263D">
                <w:rPr>
                  <w:rFonts w:ascii="Calibri" w:hAnsi="Calibri"/>
                  <w:color w:val="000000"/>
                  <w:sz w:val="18"/>
                  <w:szCs w:val="22"/>
                  <w:lang w:val="es-MX" w:eastAsia="es-MX"/>
                  <w:rPrChange w:id="5643" w:author="Erlie Hasam Morfin Zavalza" w:date="2014-11-22T23:21:00Z">
                    <w:rPr>
                      <w:rFonts w:ascii="Calibri" w:hAnsi="Calibri"/>
                      <w:color w:val="000000"/>
                      <w:sz w:val="22"/>
                      <w:szCs w:val="22"/>
                      <w:lang w:val="es-MX" w:eastAsia="es-MX"/>
                    </w:rPr>
                  </w:rPrChange>
                </w:rPr>
                <w:t>$5,869,021.79</w:t>
              </w:r>
            </w:ins>
          </w:p>
        </w:tc>
        <w:tc>
          <w:tcPr>
            <w:tcW w:w="1417" w:type="dxa"/>
            <w:tcBorders>
              <w:top w:val="nil"/>
              <w:left w:val="nil"/>
              <w:bottom w:val="single" w:sz="4" w:space="0" w:color="auto"/>
              <w:right w:val="single" w:sz="4" w:space="0" w:color="auto"/>
            </w:tcBorders>
            <w:shd w:val="clear" w:color="000000" w:fill="FCD5B4"/>
            <w:noWrap/>
            <w:vAlign w:val="bottom"/>
            <w:hideMark/>
            <w:tcPrChange w:id="5644"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04EAF4E2" w14:textId="77777777" w:rsidR="00EA263D" w:rsidRPr="00EA263D" w:rsidRDefault="00EA263D" w:rsidP="00EA263D">
            <w:pPr>
              <w:jc w:val="left"/>
              <w:rPr>
                <w:ins w:id="5645" w:author="Erlie Hasam Morfin Zavalza" w:date="2014-11-22T23:21:00Z"/>
                <w:rFonts w:ascii="Calibri" w:hAnsi="Calibri"/>
                <w:color w:val="000000"/>
                <w:sz w:val="18"/>
                <w:szCs w:val="22"/>
                <w:lang w:val="es-MX" w:eastAsia="es-MX"/>
                <w:rPrChange w:id="5646" w:author="Erlie Hasam Morfin Zavalza" w:date="2014-11-22T23:21:00Z">
                  <w:rPr>
                    <w:ins w:id="5647" w:author="Erlie Hasam Morfin Zavalza" w:date="2014-11-22T23:21:00Z"/>
                    <w:rFonts w:ascii="Calibri" w:hAnsi="Calibri"/>
                    <w:color w:val="000000"/>
                    <w:sz w:val="22"/>
                    <w:szCs w:val="22"/>
                    <w:lang w:val="es-MX" w:eastAsia="es-MX"/>
                  </w:rPr>
                </w:rPrChange>
              </w:rPr>
            </w:pPr>
            <w:ins w:id="5648" w:author="Erlie Hasam Morfin Zavalza" w:date="2014-11-22T23:21:00Z">
              <w:r w:rsidRPr="00EA263D">
                <w:rPr>
                  <w:rFonts w:ascii="Calibri" w:hAnsi="Calibri"/>
                  <w:color w:val="000000"/>
                  <w:sz w:val="18"/>
                  <w:szCs w:val="22"/>
                  <w:lang w:val="es-MX" w:eastAsia="es-MX"/>
                  <w:rPrChange w:id="5649" w:author="Erlie Hasam Morfin Zavalza" w:date="2014-11-22T23:21:00Z">
                    <w:rPr>
                      <w:rFonts w:ascii="Calibri" w:hAnsi="Calibri"/>
                      <w:color w:val="000000"/>
                      <w:sz w:val="22"/>
                      <w:szCs w:val="22"/>
                      <w:lang w:val="es-MX" w:eastAsia="es-MX"/>
                    </w:rPr>
                  </w:rPrChange>
                </w:rPr>
                <w:t>$7,960,671.48</w:t>
              </w:r>
            </w:ins>
          </w:p>
        </w:tc>
      </w:tr>
      <w:tr w:rsidR="00EA263D" w:rsidRPr="00EA263D" w14:paraId="7AE7F884" w14:textId="77777777" w:rsidTr="00EA263D">
        <w:tblPrEx>
          <w:tblPrExChange w:id="5650" w:author="Erlie Hasam Morfin Zavalza" w:date="2014-11-22T23:22:00Z">
            <w:tblPrEx>
              <w:tblW w:w="0" w:type="auto"/>
              <w:tblLayout w:type="fixed"/>
            </w:tblPrEx>
          </w:tblPrExChange>
        </w:tblPrEx>
        <w:trPr>
          <w:trHeight w:val="300"/>
          <w:ins w:id="5651" w:author="Erlie Hasam Morfin Zavalza" w:date="2014-11-22T23:21:00Z"/>
          <w:trPrChange w:id="5652"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CD5B4"/>
            <w:noWrap/>
            <w:vAlign w:val="bottom"/>
            <w:hideMark/>
            <w:tcPrChange w:id="5653" w:author="Erlie Hasam Morfin Zavalza" w:date="2014-11-22T23:22:00Z">
              <w:tcPr>
                <w:tcW w:w="1583" w:type="dxa"/>
                <w:tcBorders>
                  <w:top w:val="nil"/>
                  <w:left w:val="single" w:sz="4" w:space="0" w:color="auto"/>
                  <w:bottom w:val="single" w:sz="4" w:space="0" w:color="auto"/>
                  <w:right w:val="single" w:sz="4" w:space="0" w:color="auto"/>
                </w:tcBorders>
                <w:shd w:val="clear" w:color="000000" w:fill="FCD5B4"/>
                <w:noWrap/>
                <w:vAlign w:val="bottom"/>
                <w:hideMark/>
              </w:tcPr>
            </w:tcPrChange>
          </w:tcPr>
          <w:p w14:paraId="4422B593" w14:textId="77777777" w:rsidR="00EA263D" w:rsidRPr="00EA263D" w:rsidRDefault="00EA263D" w:rsidP="00EA263D">
            <w:pPr>
              <w:jc w:val="center"/>
              <w:rPr>
                <w:ins w:id="5654" w:author="Erlie Hasam Morfin Zavalza" w:date="2014-11-22T23:21:00Z"/>
                <w:rFonts w:ascii="Calibri" w:hAnsi="Calibri"/>
                <w:b/>
                <w:bCs/>
                <w:color w:val="000000"/>
                <w:sz w:val="18"/>
                <w:szCs w:val="22"/>
                <w:lang w:val="es-MX" w:eastAsia="es-MX"/>
                <w:rPrChange w:id="5655" w:author="Erlie Hasam Morfin Zavalza" w:date="2014-11-22T23:21:00Z">
                  <w:rPr>
                    <w:ins w:id="5656" w:author="Erlie Hasam Morfin Zavalza" w:date="2014-11-22T23:21:00Z"/>
                    <w:rFonts w:ascii="Calibri" w:hAnsi="Calibri"/>
                    <w:b/>
                    <w:bCs/>
                    <w:color w:val="000000"/>
                    <w:sz w:val="22"/>
                    <w:szCs w:val="22"/>
                    <w:lang w:val="es-MX" w:eastAsia="es-MX"/>
                  </w:rPr>
                </w:rPrChange>
              </w:rPr>
            </w:pPr>
            <w:ins w:id="5657" w:author="Erlie Hasam Morfin Zavalza" w:date="2014-11-22T23:21:00Z">
              <w:r w:rsidRPr="00EA263D">
                <w:rPr>
                  <w:rFonts w:ascii="Calibri" w:hAnsi="Calibri"/>
                  <w:b/>
                  <w:bCs/>
                  <w:color w:val="000000"/>
                  <w:sz w:val="18"/>
                  <w:szCs w:val="22"/>
                  <w:lang w:val="es-MX" w:eastAsia="es-MX"/>
                  <w:rPrChange w:id="5658" w:author="Erlie Hasam Morfin Zavalza" w:date="2014-11-22T23:21:00Z">
                    <w:rPr>
                      <w:rFonts w:ascii="Calibri" w:hAnsi="Calibri"/>
                      <w:b/>
                      <w:bCs/>
                      <w:color w:val="000000"/>
                      <w:sz w:val="22"/>
                      <w:szCs w:val="22"/>
                      <w:lang w:val="es-MX" w:eastAsia="es-MX"/>
                    </w:rPr>
                  </w:rPrChange>
                </w:rPr>
                <w:t>Tasa IPC</w:t>
              </w:r>
            </w:ins>
          </w:p>
        </w:tc>
        <w:tc>
          <w:tcPr>
            <w:tcW w:w="1673" w:type="dxa"/>
            <w:tcBorders>
              <w:top w:val="nil"/>
              <w:left w:val="nil"/>
              <w:bottom w:val="single" w:sz="4" w:space="0" w:color="auto"/>
              <w:right w:val="single" w:sz="4" w:space="0" w:color="auto"/>
            </w:tcBorders>
            <w:shd w:val="clear" w:color="000000" w:fill="FCD5B4"/>
            <w:noWrap/>
            <w:vAlign w:val="bottom"/>
            <w:hideMark/>
            <w:tcPrChange w:id="5659" w:author="Erlie Hasam Morfin Zavalza" w:date="2014-11-22T23:22:00Z">
              <w:tcPr>
                <w:tcW w:w="1673" w:type="dxa"/>
                <w:tcBorders>
                  <w:top w:val="nil"/>
                  <w:left w:val="nil"/>
                  <w:bottom w:val="single" w:sz="4" w:space="0" w:color="auto"/>
                  <w:right w:val="single" w:sz="4" w:space="0" w:color="auto"/>
                </w:tcBorders>
                <w:shd w:val="clear" w:color="000000" w:fill="FCD5B4"/>
                <w:noWrap/>
                <w:vAlign w:val="bottom"/>
                <w:hideMark/>
              </w:tcPr>
            </w:tcPrChange>
          </w:tcPr>
          <w:p w14:paraId="029CA0E6" w14:textId="4223DA37" w:rsidR="00EA263D" w:rsidRPr="00EA263D" w:rsidRDefault="00B90D85" w:rsidP="00EA263D">
            <w:pPr>
              <w:jc w:val="left"/>
              <w:rPr>
                <w:ins w:id="5660" w:author="Erlie Hasam Morfin Zavalza" w:date="2014-11-22T23:21:00Z"/>
                <w:rFonts w:ascii="Calibri" w:hAnsi="Calibri"/>
                <w:color w:val="000000"/>
                <w:sz w:val="18"/>
                <w:szCs w:val="22"/>
                <w:lang w:val="es-MX" w:eastAsia="es-MX"/>
                <w:rPrChange w:id="5661" w:author="Erlie Hasam Morfin Zavalza" w:date="2014-11-22T23:21:00Z">
                  <w:rPr>
                    <w:ins w:id="5662" w:author="Erlie Hasam Morfin Zavalza" w:date="2014-11-22T23:21:00Z"/>
                    <w:rFonts w:ascii="Calibri" w:hAnsi="Calibri"/>
                    <w:color w:val="000000"/>
                    <w:sz w:val="22"/>
                    <w:szCs w:val="22"/>
                    <w:lang w:val="es-MX" w:eastAsia="es-MX"/>
                  </w:rPr>
                </w:rPrChange>
              </w:rPr>
            </w:pPr>
            <w:ins w:id="5663" w:author="Erlie Hasam Morfin Zavalza" w:date="2014-11-23T00:18:00Z">
              <w:r>
                <w:rPr>
                  <w:rFonts w:ascii="Calibri" w:hAnsi="Calibri"/>
                  <w:color w:val="000000"/>
                  <w:sz w:val="18"/>
                  <w:szCs w:val="22"/>
                  <w:lang w:val="es-MX" w:eastAsia="es-MX"/>
                </w:rPr>
                <w:t>20%</w:t>
              </w:r>
            </w:ins>
          </w:p>
        </w:tc>
        <w:tc>
          <w:tcPr>
            <w:tcW w:w="1559" w:type="dxa"/>
            <w:tcBorders>
              <w:top w:val="nil"/>
              <w:left w:val="nil"/>
              <w:bottom w:val="single" w:sz="4" w:space="0" w:color="auto"/>
              <w:right w:val="single" w:sz="4" w:space="0" w:color="auto"/>
            </w:tcBorders>
            <w:shd w:val="clear" w:color="000000" w:fill="FCD5B4"/>
            <w:noWrap/>
            <w:vAlign w:val="bottom"/>
            <w:hideMark/>
            <w:tcPrChange w:id="5664" w:author="Erlie Hasam Morfin Zavalza" w:date="2014-11-22T23:22:00Z">
              <w:tcPr>
                <w:tcW w:w="1559" w:type="dxa"/>
                <w:tcBorders>
                  <w:top w:val="nil"/>
                  <w:left w:val="nil"/>
                  <w:bottom w:val="single" w:sz="4" w:space="0" w:color="auto"/>
                  <w:right w:val="single" w:sz="4" w:space="0" w:color="auto"/>
                </w:tcBorders>
                <w:shd w:val="clear" w:color="000000" w:fill="FCD5B4"/>
                <w:noWrap/>
                <w:vAlign w:val="bottom"/>
                <w:hideMark/>
              </w:tcPr>
            </w:tcPrChange>
          </w:tcPr>
          <w:p w14:paraId="4DD53886" w14:textId="1FDF72EA" w:rsidR="00EA263D" w:rsidRPr="00EA263D" w:rsidRDefault="00B90D85" w:rsidP="00EA263D">
            <w:pPr>
              <w:jc w:val="left"/>
              <w:rPr>
                <w:ins w:id="5665" w:author="Erlie Hasam Morfin Zavalza" w:date="2014-11-22T23:21:00Z"/>
                <w:rFonts w:ascii="Calibri" w:hAnsi="Calibri"/>
                <w:color w:val="000000"/>
                <w:sz w:val="18"/>
                <w:szCs w:val="22"/>
                <w:lang w:val="es-MX" w:eastAsia="es-MX"/>
                <w:rPrChange w:id="5666" w:author="Erlie Hasam Morfin Zavalza" w:date="2014-11-22T23:21:00Z">
                  <w:rPr>
                    <w:ins w:id="5667" w:author="Erlie Hasam Morfin Zavalza" w:date="2014-11-22T23:21:00Z"/>
                    <w:rFonts w:ascii="Calibri" w:hAnsi="Calibri"/>
                    <w:color w:val="000000"/>
                    <w:sz w:val="22"/>
                    <w:szCs w:val="22"/>
                    <w:lang w:val="es-MX" w:eastAsia="es-MX"/>
                  </w:rPr>
                </w:rPrChange>
              </w:rPr>
            </w:pPr>
            <w:ins w:id="5668" w:author="Erlie Hasam Morfin Zavalza" w:date="2014-11-23T00:18:00Z">
              <w:r>
                <w:rPr>
                  <w:rFonts w:ascii="Calibri" w:hAnsi="Calibri"/>
                  <w:color w:val="000000"/>
                  <w:sz w:val="18"/>
                  <w:szCs w:val="22"/>
                  <w:lang w:val="es-MX" w:eastAsia="es-MX"/>
                </w:rPr>
                <w:t>20%</w:t>
              </w:r>
            </w:ins>
          </w:p>
        </w:tc>
        <w:tc>
          <w:tcPr>
            <w:tcW w:w="1559" w:type="dxa"/>
            <w:tcBorders>
              <w:top w:val="nil"/>
              <w:left w:val="nil"/>
              <w:bottom w:val="single" w:sz="4" w:space="0" w:color="auto"/>
              <w:right w:val="single" w:sz="4" w:space="0" w:color="auto"/>
            </w:tcBorders>
            <w:shd w:val="clear" w:color="000000" w:fill="FCD5B4"/>
            <w:noWrap/>
            <w:vAlign w:val="bottom"/>
            <w:hideMark/>
            <w:tcPrChange w:id="5669" w:author="Erlie Hasam Morfin Zavalza" w:date="2014-11-22T23:22:00Z">
              <w:tcPr>
                <w:tcW w:w="1115" w:type="dxa"/>
                <w:tcBorders>
                  <w:top w:val="nil"/>
                  <w:left w:val="nil"/>
                  <w:bottom w:val="single" w:sz="4" w:space="0" w:color="auto"/>
                  <w:right w:val="single" w:sz="4" w:space="0" w:color="auto"/>
                </w:tcBorders>
                <w:shd w:val="clear" w:color="000000" w:fill="FCD5B4"/>
                <w:noWrap/>
                <w:vAlign w:val="bottom"/>
                <w:hideMark/>
              </w:tcPr>
            </w:tcPrChange>
          </w:tcPr>
          <w:p w14:paraId="07E64387" w14:textId="56835C02" w:rsidR="00EA263D" w:rsidRPr="00EA263D" w:rsidRDefault="00B90D85" w:rsidP="00EA263D">
            <w:pPr>
              <w:jc w:val="left"/>
              <w:rPr>
                <w:ins w:id="5670" w:author="Erlie Hasam Morfin Zavalza" w:date="2014-11-22T23:21:00Z"/>
                <w:rFonts w:ascii="Calibri" w:hAnsi="Calibri"/>
                <w:color w:val="000000"/>
                <w:sz w:val="18"/>
                <w:szCs w:val="22"/>
                <w:lang w:val="es-MX" w:eastAsia="es-MX"/>
                <w:rPrChange w:id="5671" w:author="Erlie Hasam Morfin Zavalza" w:date="2014-11-22T23:21:00Z">
                  <w:rPr>
                    <w:ins w:id="5672" w:author="Erlie Hasam Morfin Zavalza" w:date="2014-11-22T23:21:00Z"/>
                    <w:rFonts w:ascii="Calibri" w:hAnsi="Calibri"/>
                    <w:color w:val="000000"/>
                    <w:sz w:val="22"/>
                    <w:szCs w:val="22"/>
                    <w:lang w:val="es-MX" w:eastAsia="es-MX"/>
                  </w:rPr>
                </w:rPrChange>
              </w:rPr>
            </w:pPr>
            <w:ins w:id="5673" w:author="Erlie Hasam Morfin Zavalza" w:date="2014-11-23T00:18:00Z">
              <w:r>
                <w:rPr>
                  <w:rFonts w:ascii="Calibri" w:hAnsi="Calibri"/>
                  <w:color w:val="000000"/>
                  <w:sz w:val="18"/>
                  <w:szCs w:val="22"/>
                  <w:lang w:val="es-MX" w:eastAsia="es-MX"/>
                </w:rPr>
                <w:t>20%</w:t>
              </w:r>
            </w:ins>
          </w:p>
        </w:tc>
        <w:tc>
          <w:tcPr>
            <w:tcW w:w="1418" w:type="dxa"/>
            <w:tcBorders>
              <w:top w:val="nil"/>
              <w:left w:val="nil"/>
              <w:bottom w:val="single" w:sz="4" w:space="0" w:color="auto"/>
              <w:right w:val="single" w:sz="4" w:space="0" w:color="auto"/>
            </w:tcBorders>
            <w:shd w:val="clear" w:color="000000" w:fill="FCD5B4"/>
            <w:noWrap/>
            <w:vAlign w:val="bottom"/>
            <w:hideMark/>
            <w:tcPrChange w:id="5674"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27B94A2B" w14:textId="6A0A3F6D" w:rsidR="00EA263D" w:rsidRPr="00EA263D" w:rsidRDefault="00B90D85" w:rsidP="00EA263D">
            <w:pPr>
              <w:jc w:val="left"/>
              <w:rPr>
                <w:ins w:id="5675" w:author="Erlie Hasam Morfin Zavalza" w:date="2014-11-22T23:21:00Z"/>
                <w:rFonts w:ascii="Calibri" w:hAnsi="Calibri"/>
                <w:color w:val="000000"/>
                <w:sz w:val="18"/>
                <w:szCs w:val="22"/>
                <w:lang w:val="es-MX" w:eastAsia="es-MX"/>
                <w:rPrChange w:id="5676" w:author="Erlie Hasam Morfin Zavalza" w:date="2014-11-22T23:21:00Z">
                  <w:rPr>
                    <w:ins w:id="5677" w:author="Erlie Hasam Morfin Zavalza" w:date="2014-11-22T23:21:00Z"/>
                    <w:rFonts w:ascii="Calibri" w:hAnsi="Calibri"/>
                    <w:color w:val="000000"/>
                    <w:sz w:val="22"/>
                    <w:szCs w:val="22"/>
                    <w:lang w:val="es-MX" w:eastAsia="es-MX"/>
                  </w:rPr>
                </w:rPrChange>
              </w:rPr>
            </w:pPr>
            <w:ins w:id="5678" w:author="Erlie Hasam Morfin Zavalza" w:date="2014-11-23T00:18:00Z">
              <w:r>
                <w:rPr>
                  <w:rFonts w:ascii="Calibri" w:hAnsi="Calibri"/>
                  <w:color w:val="000000"/>
                  <w:sz w:val="18"/>
                  <w:szCs w:val="22"/>
                  <w:lang w:val="es-MX" w:eastAsia="es-MX"/>
                </w:rPr>
                <w:t>20%</w:t>
              </w:r>
            </w:ins>
          </w:p>
        </w:tc>
        <w:tc>
          <w:tcPr>
            <w:tcW w:w="1417" w:type="dxa"/>
            <w:tcBorders>
              <w:top w:val="nil"/>
              <w:left w:val="nil"/>
              <w:bottom w:val="single" w:sz="4" w:space="0" w:color="auto"/>
              <w:right w:val="single" w:sz="4" w:space="0" w:color="auto"/>
            </w:tcBorders>
            <w:shd w:val="clear" w:color="000000" w:fill="FCD5B4"/>
            <w:noWrap/>
            <w:vAlign w:val="bottom"/>
            <w:hideMark/>
            <w:tcPrChange w:id="5679" w:author="Erlie Hasam Morfin Zavalza" w:date="2014-11-22T23:22:00Z">
              <w:tcPr>
                <w:tcW w:w="1449" w:type="dxa"/>
                <w:tcBorders>
                  <w:top w:val="nil"/>
                  <w:left w:val="nil"/>
                  <w:bottom w:val="single" w:sz="4" w:space="0" w:color="auto"/>
                  <w:right w:val="single" w:sz="4" w:space="0" w:color="auto"/>
                </w:tcBorders>
                <w:shd w:val="clear" w:color="000000" w:fill="FCD5B4"/>
                <w:noWrap/>
                <w:vAlign w:val="bottom"/>
                <w:hideMark/>
              </w:tcPr>
            </w:tcPrChange>
          </w:tcPr>
          <w:p w14:paraId="0A5F08F9" w14:textId="69BB8E44" w:rsidR="00EA263D" w:rsidRPr="00EA263D" w:rsidRDefault="00B90D85" w:rsidP="00EA263D">
            <w:pPr>
              <w:jc w:val="left"/>
              <w:rPr>
                <w:ins w:id="5680" w:author="Erlie Hasam Morfin Zavalza" w:date="2014-11-22T23:21:00Z"/>
                <w:rFonts w:ascii="Calibri" w:hAnsi="Calibri"/>
                <w:color w:val="000000"/>
                <w:sz w:val="18"/>
                <w:szCs w:val="22"/>
                <w:lang w:val="es-MX" w:eastAsia="es-MX"/>
                <w:rPrChange w:id="5681" w:author="Erlie Hasam Morfin Zavalza" w:date="2014-11-22T23:21:00Z">
                  <w:rPr>
                    <w:ins w:id="5682" w:author="Erlie Hasam Morfin Zavalza" w:date="2014-11-22T23:21:00Z"/>
                    <w:rFonts w:ascii="Calibri" w:hAnsi="Calibri"/>
                    <w:color w:val="000000"/>
                    <w:sz w:val="22"/>
                    <w:szCs w:val="22"/>
                    <w:lang w:val="es-MX" w:eastAsia="es-MX"/>
                  </w:rPr>
                </w:rPrChange>
              </w:rPr>
            </w:pPr>
            <w:ins w:id="5683" w:author="Erlie Hasam Morfin Zavalza" w:date="2014-11-23T00:18:00Z">
              <w:r>
                <w:rPr>
                  <w:rFonts w:ascii="Calibri" w:hAnsi="Calibri"/>
                  <w:color w:val="000000"/>
                  <w:sz w:val="18"/>
                  <w:szCs w:val="22"/>
                  <w:lang w:val="es-MX" w:eastAsia="es-MX"/>
                </w:rPr>
                <w:t>20%</w:t>
              </w:r>
            </w:ins>
          </w:p>
        </w:tc>
      </w:tr>
      <w:tr w:rsidR="00EA263D" w:rsidRPr="00EA263D" w14:paraId="125B49E9" w14:textId="77777777" w:rsidTr="00EA263D">
        <w:tblPrEx>
          <w:tblPrExChange w:id="5684" w:author="Erlie Hasam Morfin Zavalza" w:date="2014-11-22T23:22:00Z">
            <w:tblPrEx>
              <w:tblW w:w="0" w:type="auto"/>
              <w:tblLayout w:type="fixed"/>
            </w:tblPrEx>
          </w:tblPrExChange>
        </w:tblPrEx>
        <w:trPr>
          <w:trHeight w:val="300"/>
          <w:ins w:id="5685" w:author="Erlie Hasam Morfin Zavalza" w:date="2014-11-22T23:21:00Z"/>
          <w:trPrChange w:id="5686" w:author="Erlie Hasam Morfin Zavalza" w:date="2014-11-22T23:22:00Z">
            <w:trPr>
              <w:gridAfter w:val="0"/>
              <w:trHeight w:val="300"/>
            </w:trPr>
          </w:trPrChange>
        </w:trPr>
        <w:tc>
          <w:tcPr>
            <w:tcW w:w="1583" w:type="dxa"/>
            <w:tcBorders>
              <w:top w:val="nil"/>
              <w:left w:val="single" w:sz="4" w:space="0" w:color="auto"/>
              <w:bottom w:val="single" w:sz="4" w:space="0" w:color="auto"/>
              <w:right w:val="single" w:sz="4" w:space="0" w:color="auto"/>
            </w:tcBorders>
            <w:shd w:val="clear" w:color="000000" w:fill="FFC000"/>
            <w:noWrap/>
            <w:vAlign w:val="bottom"/>
            <w:hideMark/>
            <w:tcPrChange w:id="5687" w:author="Erlie Hasam Morfin Zavalza" w:date="2014-11-22T23:22:00Z">
              <w:tcPr>
                <w:tcW w:w="1583" w:type="dxa"/>
                <w:tcBorders>
                  <w:top w:val="nil"/>
                  <w:left w:val="single" w:sz="4" w:space="0" w:color="auto"/>
                  <w:bottom w:val="single" w:sz="4" w:space="0" w:color="auto"/>
                  <w:right w:val="single" w:sz="4" w:space="0" w:color="auto"/>
                </w:tcBorders>
                <w:shd w:val="clear" w:color="000000" w:fill="FFC000"/>
                <w:noWrap/>
                <w:vAlign w:val="bottom"/>
                <w:hideMark/>
              </w:tcPr>
            </w:tcPrChange>
          </w:tcPr>
          <w:p w14:paraId="3035EBC5" w14:textId="77777777" w:rsidR="00EA263D" w:rsidRPr="00EA263D" w:rsidRDefault="00EA263D" w:rsidP="00EA263D">
            <w:pPr>
              <w:jc w:val="center"/>
              <w:rPr>
                <w:ins w:id="5688" w:author="Erlie Hasam Morfin Zavalza" w:date="2014-11-22T23:21:00Z"/>
                <w:rFonts w:ascii="Calibri" w:hAnsi="Calibri"/>
                <w:b/>
                <w:bCs/>
                <w:color w:val="000000"/>
                <w:sz w:val="18"/>
                <w:szCs w:val="22"/>
                <w:lang w:val="es-MX" w:eastAsia="es-MX"/>
                <w:rPrChange w:id="5689" w:author="Erlie Hasam Morfin Zavalza" w:date="2014-11-22T23:21:00Z">
                  <w:rPr>
                    <w:ins w:id="5690" w:author="Erlie Hasam Morfin Zavalza" w:date="2014-11-22T23:21:00Z"/>
                    <w:rFonts w:ascii="Calibri" w:hAnsi="Calibri"/>
                    <w:b/>
                    <w:bCs/>
                    <w:color w:val="000000"/>
                    <w:sz w:val="22"/>
                    <w:szCs w:val="22"/>
                    <w:lang w:val="es-MX" w:eastAsia="es-MX"/>
                  </w:rPr>
                </w:rPrChange>
              </w:rPr>
            </w:pPr>
            <w:ins w:id="5691" w:author="Erlie Hasam Morfin Zavalza" w:date="2014-11-22T23:21:00Z">
              <w:r w:rsidRPr="00EA263D">
                <w:rPr>
                  <w:rFonts w:ascii="Calibri" w:hAnsi="Calibri"/>
                  <w:b/>
                  <w:bCs/>
                  <w:color w:val="000000"/>
                  <w:sz w:val="18"/>
                  <w:szCs w:val="22"/>
                  <w:lang w:val="es-MX" w:eastAsia="es-MX"/>
                  <w:rPrChange w:id="5692" w:author="Erlie Hasam Morfin Zavalza" w:date="2014-11-22T23:21:00Z">
                    <w:rPr>
                      <w:rFonts w:ascii="Calibri" w:hAnsi="Calibri"/>
                      <w:b/>
                      <w:bCs/>
                      <w:color w:val="000000"/>
                      <w:sz w:val="22"/>
                      <w:szCs w:val="22"/>
                      <w:lang w:val="es-MX" w:eastAsia="es-MX"/>
                    </w:rPr>
                  </w:rPrChange>
                </w:rPr>
                <w:t>Total a Pagar IPC</w:t>
              </w:r>
            </w:ins>
          </w:p>
        </w:tc>
        <w:tc>
          <w:tcPr>
            <w:tcW w:w="1673" w:type="dxa"/>
            <w:tcBorders>
              <w:top w:val="nil"/>
              <w:left w:val="nil"/>
              <w:bottom w:val="single" w:sz="4" w:space="0" w:color="auto"/>
              <w:right w:val="single" w:sz="4" w:space="0" w:color="auto"/>
            </w:tcBorders>
            <w:shd w:val="clear" w:color="000000" w:fill="FFC000"/>
            <w:noWrap/>
            <w:vAlign w:val="bottom"/>
            <w:hideMark/>
            <w:tcPrChange w:id="5693" w:author="Erlie Hasam Morfin Zavalza" w:date="2014-11-22T23:22:00Z">
              <w:tcPr>
                <w:tcW w:w="1673" w:type="dxa"/>
                <w:tcBorders>
                  <w:top w:val="nil"/>
                  <w:left w:val="nil"/>
                  <w:bottom w:val="single" w:sz="4" w:space="0" w:color="auto"/>
                  <w:right w:val="single" w:sz="4" w:space="0" w:color="auto"/>
                </w:tcBorders>
                <w:shd w:val="clear" w:color="000000" w:fill="FFC000"/>
                <w:noWrap/>
                <w:vAlign w:val="bottom"/>
                <w:hideMark/>
              </w:tcPr>
            </w:tcPrChange>
          </w:tcPr>
          <w:p w14:paraId="1FA2BC4F" w14:textId="77777777" w:rsidR="00EA263D" w:rsidRPr="00EA263D" w:rsidRDefault="00EA263D" w:rsidP="00EA263D">
            <w:pPr>
              <w:jc w:val="left"/>
              <w:rPr>
                <w:ins w:id="5694" w:author="Erlie Hasam Morfin Zavalza" w:date="2014-11-22T23:21:00Z"/>
                <w:rFonts w:ascii="Calibri" w:hAnsi="Calibri"/>
                <w:b/>
                <w:bCs/>
                <w:color w:val="000000"/>
                <w:sz w:val="18"/>
                <w:szCs w:val="22"/>
                <w:lang w:val="es-MX" w:eastAsia="es-MX"/>
                <w:rPrChange w:id="5695" w:author="Erlie Hasam Morfin Zavalza" w:date="2014-11-22T23:21:00Z">
                  <w:rPr>
                    <w:ins w:id="5696" w:author="Erlie Hasam Morfin Zavalza" w:date="2014-11-22T23:21:00Z"/>
                    <w:rFonts w:ascii="Calibri" w:hAnsi="Calibri"/>
                    <w:b/>
                    <w:bCs/>
                    <w:color w:val="000000"/>
                    <w:sz w:val="22"/>
                    <w:szCs w:val="22"/>
                    <w:lang w:val="es-MX" w:eastAsia="es-MX"/>
                  </w:rPr>
                </w:rPrChange>
              </w:rPr>
            </w:pPr>
            <w:ins w:id="5697" w:author="Erlie Hasam Morfin Zavalza" w:date="2014-11-22T23:21:00Z">
              <w:r w:rsidRPr="00EA263D">
                <w:rPr>
                  <w:rFonts w:ascii="Calibri" w:hAnsi="Calibri"/>
                  <w:b/>
                  <w:bCs/>
                  <w:color w:val="000000"/>
                  <w:sz w:val="18"/>
                  <w:szCs w:val="22"/>
                  <w:lang w:val="es-MX" w:eastAsia="es-MX"/>
                  <w:rPrChange w:id="5698" w:author="Erlie Hasam Morfin Zavalza" w:date="2014-11-22T23:21:00Z">
                    <w:rPr>
                      <w:rFonts w:ascii="Calibri" w:hAnsi="Calibri"/>
                      <w:b/>
                      <w:bCs/>
                      <w:color w:val="000000"/>
                      <w:sz w:val="22"/>
                      <w:szCs w:val="22"/>
                      <w:lang w:val="es-MX" w:eastAsia="es-MX"/>
                    </w:rPr>
                  </w:rPrChange>
                </w:rPr>
                <w:t>$425,062.94</w:t>
              </w:r>
            </w:ins>
          </w:p>
        </w:tc>
        <w:tc>
          <w:tcPr>
            <w:tcW w:w="1559" w:type="dxa"/>
            <w:tcBorders>
              <w:top w:val="nil"/>
              <w:left w:val="nil"/>
              <w:bottom w:val="single" w:sz="4" w:space="0" w:color="auto"/>
              <w:right w:val="single" w:sz="4" w:space="0" w:color="auto"/>
            </w:tcBorders>
            <w:shd w:val="clear" w:color="000000" w:fill="FFC000"/>
            <w:noWrap/>
            <w:vAlign w:val="bottom"/>
            <w:hideMark/>
            <w:tcPrChange w:id="5699" w:author="Erlie Hasam Morfin Zavalza" w:date="2014-11-22T23:22:00Z">
              <w:tcPr>
                <w:tcW w:w="1559" w:type="dxa"/>
                <w:tcBorders>
                  <w:top w:val="nil"/>
                  <w:left w:val="nil"/>
                  <w:bottom w:val="single" w:sz="4" w:space="0" w:color="auto"/>
                  <w:right w:val="single" w:sz="4" w:space="0" w:color="auto"/>
                </w:tcBorders>
                <w:shd w:val="clear" w:color="000000" w:fill="FFC000"/>
                <w:noWrap/>
                <w:vAlign w:val="bottom"/>
                <w:hideMark/>
              </w:tcPr>
            </w:tcPrChange>
          </w:tcPr>
          <w:p w14:paraId="411EF113" w14:textId="77777777" w:rsidR="00EA263D" w:rsidRPr="00EA263D" w:rsidRDefault="00EA263D" w:rsidP="00EA263D">
            <w:pPr>
              <w:jc w:val="left"/>
              <w:rPr>
                <w:ins w:id="5700" w:author="Erlie Hasam Morfin Zavalza" w:date="2014-11-22T23:21:00Z"/>
                <w:rFonts w:ascii="Calibri" w:hAnsi="Calibri"/>
                <w:b/>
                <w:bCs/>
                <w:color w:val="000000"/>
                <w:sz w:val="18"/>
                <w:szCs w:val="22"/>
                <w:lang w:val="es-MX" w:eastAsia="es-MX"/>
                <w:rPrChange w:id="5701" w:author="Erlie Hasam Morfin Zavalza" w:date="2014-11-22T23:21:00Z">
                  <w:rPr>
                    <w:ins w:id="5702" w:author="Erlie Hasam Morfin Zavalza" w:date="2014-11-22T23:21:00Z"/>
                    <w:rFonts w:ascii="Calibri" w:hAnsi="Calibri"/>
                    <w:b/>
                    <w:bCs/>
                    <w:color w:val="000000"/>
                    <w:sz w:val="22"/>
                    <w:szCs w:val="22"/>
                    <w:lang w:val="es-MX" w:eastAsia="es-MX"/>
                  </w:rPr>
                </w:rPrChange>
              </w:rPr>
            </w:pPr>
            <w:ins w:id="5703" w:author="Erlie Hasam Morfin Zavalza" w:date="2014-11-22T23:21:00Z">
              <w:r w:rsidRPr="00EA263D">
                <w:rPr>
                  <w:rFonts w:ascii="Calibri" w:hAnsi="Calibri"/>
                  <w:b/>
                  <w:bCs/>
                  <w:color w:val="000000"/>
                  <w:sz w:val="18"/>
                  <w:szCs w:val="22"/>
                  <w:lang w:val="es-MX" w:eastAsia="es-MX"/>
                  <w:rPrChange w:id="5704" w:author="Erlie Hasam Morfin Zavalza" w:date="2014-11-22T23:21:00Z">
                    <w:rPr>
                      <w:rFonts w:ascii="Calibri" w:hAnsi="Calibri"/>
                      <w:b/>
                      <w:bCs/>
                      <w:color w:val="000000"/>
                      <w:sz w:val="22"/>
                      <w:szCs w:val="22"/>
                      <w:lang w:val="es-MX" w:eastAsia="es-MX"/>
                    </w:rPr>
                  </w:rPrChange>
                </w:rPr>
                <w:t>$791,014.85</w:t>
              </w:r>
            </w:ins>
          </w:p>
        </w:tc>
        <w:tc>
          <w:tcPr>
            <w:tcW w:w="1559" w:type="dxa"/>
            <w:tcBorders>
              <w:top w:val="nil"/>
              <w:left w:val="nil"/>
              <w:bottom w:val="single" w:sz="4" w:space="0" w:color="auto"/>
              <w:right w:val="single" w:sz="4" w:space="0" w:color="auto"/>
            </w:tcBorders>
            <w:shd w:val="clear" w:color="000000" w:fill="FFC000"/>
            <w:noWrap/>
            <w:vAlign w:val="bottom"/>
            <w:hideMark/>
            <w:tcPrChange w:id="5705" w:author="Erlie Hasam Morfin Zavalza" w:date="2014-11-22T23:22:00Z">
              <w:tcPr>
                <w:tcW w:w="1115" w:type="dxa"/>
                <w:tcBorders>
                  <w:top w:val="nil"/>
                  <w:left w:val="nil"/>
                  <w:bottom w:val="single" w:sz="4" w:space="0" w:color="auto"/>
                  <w:right w:val="single" w:sz="4" w:space="0" w:color="auto"/>
                </w:tcBorders>
                <w:shd w:val="clear" w:color="000000" w:fill="FFC000"/>
                <w:noWrap/>
                <w:vAlign w:val="bottom"/>
                <w:hideMark/>
              </w:tcPr>
            </w:tcPrChange>
          </w:tcPr>
          <w:p w14:paraId="5B133F97" w14:textId="77777777" w:rsidR="00EA263D" w:rsidRPr="00EA263D" w:rsidRDefault="00EA263D" w:rsidP="00EA263D">
            <w:pPr>
              <w:jc w:val="left"/>
              <w:rPr>
                <w:ins w:id="5706" w:author="Erlie Hasam Morfin Zavalza" w:date="2014-11-22T23:21:00Z"/>
                <w:rFonts w:ascii="Calibri" w:hAnsi="Calibri"/>
                <w:b/>
                <w:bCs/>
                <w:color w:val="000000"/>
                <w:sz w:val="18"/>
                <w:szCs w:val="22"/>
                <w:lang w:val="es-MX" w:eastAsia="es-MX"/>
                <w:rPrChange w:id="5707" w:author="Erlie Hasam Morfin Zavalza" w:date="2014-11-22T23:21:00Z">
                  <w:rPr>
                    <w:ins w:id="5708" w:author="Erlie Hasam Morfin Zavalza" w:date="2014-11-22T23:21:00Z"/>
                    <w:rFonts w:ascii="Calibri" w:hAnsi="Calibri"/>
                    <w:b/>
                    <w:bCs/>
                    <w:color w:val="000000"/>
                    <w:sz w:val="22"/>
                    <w:szCs w:val="22"/>
                    <w:lang w:val="es-MX" w:eastAsia="es-MX"/>
                  </w:rPr>
                </w:rPrChange>
              </w:rPr>
            </w:pPr>
            <w:ins w:id="5709" w:author="Erlie Hasam Morfin Zavalza" w:date="2014-11-22T23:21:00Z">
              <w:r w:rsidRPr="00EA263D">
                <w:rPr>
                  <w:rFonts w:ascii="Calibri" w:hAnsi="Calibri"/>
                  <w:b/>
                  <w:bCs/>
                  <w:color w:val="000000"/>
                  <w:sz w:val="18"/>
                  <w:szCs w:val="22"/>
                  <w:lang w:val="es-MX" w:eastAsia="es-MX"/>
                  <w:rPrChange w:id="5710" w:author="Erlie Hasam Morfin Zavalza" w:date="2014-11-22T23:21:00Z">
                    <w:rPr>
                      <w:rFonts w:ascii="Calibri" w:hAnsi="Calibri"/>
                      <w:b/>
                      <w:bCs/>
                      <w:color w:val="000000"/>
                      <w:sz w:val="22"/>
                      <w:szCs w:val="22"/>
                      <w:lang w:val="es-MX" w:eastAsia="es-MX"/>
                    </w:rPr>
                  </w:rPrChange>
                </w:rPr>
                <w:t>$1,025,312.34</w:t>
              </w:r>
            </w:ins>
          </w:p>
        </w:tc>
        <w:tc>
          <w:tcPr>
            <w:tcW w:w="1418" w:type="dxa"/>
            <w:tcBorders>
              <w:top w:val="nil"/>
              <w:left w:val="nil"/>
              <w:bottom w:val="single" w:sz="4" w:space="0" w:color="auto"/>
              <w:right w:val="single" w:sz="4" w:space="0" w:color="auto"/>
            </w:tcBorders>
            <w:shd w:val="clear" w:color="000000" w:fill="FFC000"/>
            <w:noWrap/>
            <w:vAlign w:val="bottom"/>
            <w:hideMark/>
            <w:tcPrChange w:id="5711" w:author="Erlie Hasam Morfin Zavalza" w:date="2014-11-22T23:22:00Z">
              <w:tcPr>
                <w:tcW w:w="1449" w:type="dxa"/>
                <w:tcBorders>
                  <w:top w:val="nil"/>
                  <w:left w:val="nil"/>
                  <w:bottom w:val="single" w:sz="4" w:space="0" w:color="auto"/>
                  <w:right w:val="single" w:sz="4" w:space="0" w:color="auto"/>
                </w:tcBorders>
                <w:shd w:val="clear" w:color="000000" w:fill="FFC000"/>
                <w:noWrap/>
                <w:vAlign w:val="bottom"/>
                <w:hideMark/>
              </w:tcPr>
            </w:tcPrChange>
          </w:tcPr>
          <w:p w14:paraId="0C7B6DF5" w14:textId="77777777" w:rsidR="00EA263D" w:rsidRPr="00EA263D" w:rsidRDefault="00EA263D" w:rsidP="00EA263D">
            <w:pPr>
              <w:jc w:val="left"/>
              <w:rPr>
                <w:ins w:id="5712" w:author="Erlie Hasam Morfin Zavalza" w:date="2014-11-22T23:21:00Z"/>
                <w:rFonts w:ascii="Calibri" w:hAnsi="Calibri"/>
                <w:b/>
                <w:bCs/>
                <w:color w:val="000000"/>
                <w:sz w:val="18"/>
                <w:szCs w:val="22"/>
                <w:lang w:val="es-MX" w:eastAsia="es-MX"/>
                <w:rPrChange w:id="5713" w:author="Erlie Hasam Morfin Zavalza" w:date="2014-11-22T23:21:00Z">
                  <w:rPr>
                    <w:ins w:id="5714" w:author="Erlie Hasam Morfin Zavalza" w:date="2014-11-22T23:21:00Z"/>
                    <w:rFonts w:ascii="Calibri" w:hAnsi="Calibri"/>
                    <w:b/>
                    <w:bCs/>
                    <w:color w:val="000000"/>
                    <w:sz w:val="22"/>
                    <w:szCs w:val="22"/>
                    <w:lang w:val="es-MX" w:eastAsia="es-MX"/>
                  </w:rPr>
                </w:rPrChange>
              </w:rPr>
            </w:pPr>
            <w:ins w:id="5715" w:author="Erlie Hasam Morfin Zavalza" w:date="2014-11-22T23:21:00Z">
              <w:r w:rsidRPr="00EA263D">
                <w:rPr>
                  <w:rFonts w:ascii="Calibri" w:hAnsi="Calibri"/>
                  <w:b/>
                  <w:bCs/>
                  <w:color w:val="000000"/>
                  <w:sz w:val="18"/>
                  <w:szCs w:val="22"/>
                  <w:lang w:val="es-MX" w:eastAsia="es-MX"/>
                  <w:rPrChange w:id="5716" w:author="Erlie Hasam Morfin Zavalza" w:date="2014-11-22T23:21:00Z">
                    <w:rPr>
                      <w:rFonts w:ascii="Calibri" w:hAnsi="Calibri"/>
                      <w:b/>
                      <w:bCs/>
                      <w:color w:val="000000"/>
                      <w:sz w:val="22"/>
                      <w:szCs w:val="22"/>
                      <w:lang w:val="es-MX" w:eastAsia="es-MX"/>
                    </w:rPr>
                  </w:rPrChange>
                </w:rPr>
                <w:t>$1,173,804.36</w:t>
              </w:r>
            </w:ins>
          </w:p>
        </w:tc>
        <w:tc>
          <w:tcPr>
            <w:tcW w:w="1417" w:type="dxa"/>
            <w:tcBorders>
              <w:top w:val="nil"/>
              <w:left w:val="nil"/>
              <w:bottom w:val="single" w:sz="4" w:space="0" w:color="auto"/>
              <w:right w:val="single" w:sz="4" w:space="0" w:color="auto"/>
            </w:tcBorders>
            <w:shd w:val="clear" w:color="000000" w:fill="FFC000"/>
            <w:noWrap/>
            <w:vAlign w:val="bottom"/>
            <w:hideMark/>
            <w:tcPrChange w:id="5717" w:author="Erlie Hasam Morfin Zavalza" w:date="2014-11-22T23:22:00Z">
              <w:tcPr>
                <w:tcW w:w="1449" w:type="dxa"/>
                <w:tcBorders>
                  <w:top w:val="nil"/>
                  <w:left w:val="nil"/>
                  <w:bottom w:val="single" w:sz="4" w:space="0" w:color="auto"/>
                  <w:right w:val="single" w:sz="4" w:space="0" w:color="auto"/>
                </w:tcBorders>
                <w:shd w:val="clear" w:color="000000" w:fill="FFC000"/>
                <w:noWrap/>
                <w:vAlign w:val="bottom"/>
                <w:hideMark/>
              </w:tcPr>
            </w:tcPrChange>
          </w:tcPr>
          <w:p w14:paraId="76360B45" w14:textId="77777777" w:rsidR="00EA263D" w:rsidRPr="00EA263D" w:rsidRDefault="00EA263D" w:rsidP="00EA263D">
            <w:pPr>
              <w:jc w:val="left"/>
              <w:rPr>
                <w:ins w:id="5718" w:author="Erlie Hasam Morfin Zavalza" w:date="2014-11-22T23:21:00Z"/>
                <w:rFonts w:ascii="Calibri" w:hAnsi="Calibri"/>
                <w:b/>
                <w:bCs/>
                <w:color w:val="000000"/>
                <w:sz w:val="18"/>
                <w:szCs w:val="22"/>
                <w:lang w:val="es-MX" w:eastAsia="es-MX"/>
                <w:rPrChange w:id="5719" w:author="Erlie Hasam Morfin Zavalza" w:date="2014-11-22T23:21:00Z">
                  <w:rPr>
                    <w:ins w:id="5720" w:author="Erlie Hasam Morfin Zavalza" w:date="2014-11-22T23:21:00Z"/>
                    <w:rFonts w:ascii="Calibri" w:hAnsi="Calibri"/>
                    <w:b/>
                    <w:bCs/>
                    <w:color w:val="000000"/>
                    <w:sz w:val="22"/>
                    <w:szCs w:val="22"/>
                    <w:lang w:val="es-MX" w:eastAsia="es-MX"/>
                  </w:rPr>
                </w:rPrChange>
              </w:rPr>
            </w:pPr>
            <w:ins w:id="5721" w:author="Erlie Hasam Morfin Zavalza" w:date="2014-11-22T23:21:00Z">
              <w:r w:rsidRPr="00EA263D">
                <w:rPr>
                  <w:rFonts w:ascii="Calibri" w:hAnsi="Calibri"/>
                  <w:b/>
                  <w:bCs/>
                  <w:color w:val="000000"/>
                  <w:sz w:val="18"/>
                  <w:szCs w:val="22"/>
                  <w:lang w:val="es-MX" w:eastAsia="es-MX"/>
                  <w:rPrChange w:id="5722" w:author="Erlie Hasam Morfin Zavalza" w:date="2014-11-22T23:21:00Z">
                    <w:rPr>
                      <w:rFonts w:ascii="Calibri" w:hAnsi="Calibri"/>
                      <w:b/>
                      <w:bCs/>
                      <w:color w:val="000000"/>
                      <w:sz w:val="22"/>
                      <w:szCs w:val="22"/>
                      <w:lang w:val="es-MX" w:eastAsia="es-MX"/>
                    </w:rPr>
                  </w:rPrChange>
                </w:rPr>
                <w:t>$1,592,134.30</w:t>
              </w:r>
            </w:ins>
          </w:p>
        </w:tc>
      </w:tr>
    </w:tbl>
    <w:p w14:paraId="77A8717C" w14:textId="0B322650" w:rsidR="002D6DCA" w:rsidRDefault="002D6DCA">
      <w:pPr>
        <w:pStyle w:val="Ttulo2"/>
        <w:rPr>
          <w:ins w:id="5723" w:author="Erlie Hasam Morfin Zavalza" w:date="2014-11-22T21:50:00Z"/>
        </w:rPr>
        <w:pPrChange w:id="5724" w:author="Erlie Hasam Morfin Zavalza" w:date="2014-11-22T21:43:00Z">
          <w:pPr>
            <w:pStyle w:val="Ttulo1"/>
          </w:pPr>
        </w:pPrChange>
      </w:pPr>
      <w:ins w:id="5725" w:author="Erlie Hasam Morfin Zavalza" w:date="2014-11-22T21:43:00Z">
        <w:r>
          <w:t>DEPRECIACIÓN</w:t>
        </w:r>
      </w:ins>
      <w:ins w:id="5726" w:author="Erlie Hasam Morfin Zavalza" w:date="2014-11-22T22:12:00Z">
        <w:r w:rsidR="00B26867">
          <w:t xml:space="preserve"> POR MÉTODO LINEA RECTA</w:t>
        </w:r>
      </w:ins>
    </w:p>
    <w:tbl>
      <w:tblPr>
        <w:tblW w:w="0" w:type="auto"/>
        <w:tblLayout w:type="fixed"/>
        <w:tblCellMar>
          <w:left w:w="70" w:type="dxa"/>
          <w:right w:w="70" w:type="dxa"/>
        </w:tblCellMar>
        <w:tblLook w:val="04A0" w:firstRow="1" w:lastRow="0" w:firstColumn="1" w:lastColumn="0" w:noHBand="0" w:noVBand="1"/>
        <w:tblPrChange w:id="5727" w:author="Erlie Hasam Morfin Zavalza" w:date="2014-11-22T23:48:00Z">
          <w:tblPr>
            <w:tblW w:w="14620" w:type="dxa"/>
            <w:tblCellMar>
              <w:left w:w="70" w:type="dxa"/>
              <w:right w:w="70" w:type="dxa"/>
            </w:tblCellMar>
            <w:tblLook w:val="04A0" w:firstRow="1" w:lastRow="0" w:firstColumn="1" w:lastColumn="0" w:noHBand="0" w:noVBand="1"/>
          </w:tblPr>
        </w:tblPrChange>
      </w:tblPr>
      <w:tblGrid>
        <w:gridCol w:w="988"/>
        <w:gridCol w:w="863"/>
        <w:gridCol w:w="700"/>
        <w:gridCol w:w="563"/>
        <w:gridCol w:w="849"/>
        <w:gridCol w:w="626"/>
        <w:gridCol w:w="709"/>
        <w:gridCol w:w="704"/>
        <w:gridCol w:w="1196"/>
        <w:gridCol w:w="321"/>
        <w:gridCol w:w="1309"/>
        <w:tblGridChange w:id="5728">
          <w:tblGrid>
            <w:gridCol w:w="784"/>
            <w:gridCol w:w="204"/>
            <w:gridCol w:w="863"/>
            <w:gridCol w:w="198"/>
            <w:gridCol w:w="214"/>
            <w:gridCol w:w="288"/>
            <w:gridCol w:w="665"/>
            <w:gridCol w:w="367"/>
            <w:gridCol w:w="1"/>
            <w:gridCol w:w="379"/>
            <w:gridCol w:w="626"/>
            <w:gridCol w:w="704"/>
            <w:gridCol w:w="2"/>
            <w:gridCol w:w="3"/>
            <w:gridCol w:w="704"/>
            <w:gridCol w:w="1190"/>
            <w:gridCol w:w="3"/>
            <w:gridCol w:w="3"/>
            <w:gridCol w:w="321"/>
            <w:gridCol w:w="1309"/>
            <w:gridCol w:w="5792"/>
          </w:tblGrid>
        </w:tblGridChange>
      </w:tblGrid>
      <w:tr w:rsidR="00FB5004" w:rsidRPr="003D3100" w14:paraId="3A16ACFC" w14:textId="77777777" w:rsidTr="003D3100">
        <w:trPr>
          <w:trHeight w:val="300"/>
          <w:ins w:id="5729" w:author="Erlie Hasam Morfin Zavalza" w:date="2014-11-22T22:11:00Z"/>
          <w:trPrChange w:id="5730" w:author="Erlie Hasam Morfin Zavalza" w:date="2014-11-22T23:48:00Z">
            <w:trPr>
              <w:trHeight w:val="300"/>
            </w:trPr>
          </w:trPrChange>
        </w:trPr>
        <w:tc>
          <w:tcPr>
            <w:tcW w:w="8828" w:type="dxa"/>
            <w:gridSpan w:val="11"/>
            <w:tcBorders>
              <w:top w:val="single" w:sz="4" w:space="0" w:color="auto"/>
              <w:left w:val="single" w:sz="4" w:space="0" w:color="auto"/>
              <w:bottom w:val="single" w:sz="4" w:space="0" w:color="auto"/>
              <w:right w:val="single" w:sz="4" w:space="0" w:color="auto"/>
            </w:tcBorders>
            <w:shd w:val="clear" w:color="000000" w:fill="FCD5B4"/>
            <w:noWrap/>
            <w:vAlign w:val="center"/>
            <w:hideMark/>
            <w:tcPrChange w:id="5731" w:author="Erlie Hasam Morfin Zavalza" w:date="2014-11-22T23:48:00Z">
              <w:tcPr>
                <w:tcW w:w="14620" w:type="dxa"/>
                <w:gridSpan w:val="21"/>
                <w:tcBorders>
                  <w:top w:val="single" w:sz="4" w:space="0" w:color="auto"/>
                  <w:left w:val="single" w:sz="4" w:space="0" w:color="auto"/>
                  <w:bottom w:val="single" w:sz="4" w:space="0" w:color="auto"/>
                  <w:right w:val="single" w:sz="4" w:space="0" w:color="auto"/>
                </w:tcBorders>
                <w:shd w:val="clear" w:color="000000" w:fill="FCD5B4"/>
                <w:noWrap/>
                <w:vAlign w:val="center"/>
                <w:hideMark/>
              </w:tcPr>
            </w:tcPrChange>
          </w:tcPr>
          <w:p w14:paraId="611D3F6A" w14:textId="77777777" w:rsidR="00FB5004" w:rsidRPr="003D3100" w:rsidRDefault="00FB5004" w:rsidP="00FB5004">
            <w:pPr>
              <w:jc w:val="center"/>
              <w:rPr>
                <w:ins w:id="5732" w:author="Erlie Hasam Morfin Zavalza" w:date="2014-11-22T22:11:00Z"/>
                <w:rFonts w:ascii="Calibri" w:hAnsi="Calibri"/>
                <w:b/>
                <w:bCs/>
                <w:color w:val="000000"/>
                <w:sz w:val="20"/>
                <w:szCs w:val="22"/>
                <w:lang w:val="es-MX" w:eastAsia="es-MX"/>
                <w:rPrChange w:id="5733" w:author="Erlie Hasam Morfin Zavalza" w:date="2014-11-22T23:48:00Z">
                  <w:rPr>
                    <w:ins w:id="5734" w:author="Erlie Hasam Morfin Zavalza" w:date="2014-11-22T22:11:00Z"/>
                    <w:rFonts w:ascii="Calibri" w:hAnsi="Calibri"/>
                    <w:b/>
                    <w:bCs/>
                    <w:color w:val="000000"/>
                    <w:sz w:val="22"/>
                    <w:szCs w:val="22"/>
                    <w:lang w:val="es-MX" w:eastAsia="es-MX"/>
                  </w:rPr>
                </w:rPrChange>
              </w:rPr>
            </w:pPr>
            <w:ins w:id="5735" w:author="Erlie Hasam Morfin Zavalza" w:date="2014-11-22T22:11:00Z">
              <w:r w:rsidRPr="003D3100">
                <w:rPr>
                  <w:rFonts w:ascii="Calibri" w:hAnsi="Calibri"/>
                  <w:b/>
                  <w:bCs/>
                  <w:color w:val="000000"/>
                  <w:sz w:val="20"/>
                  <w:szCs w:val="22"/>
                  <w:lang w:val="es-MX" w:eastAsia="es-MX"/>
                  <w:rPrChange w:id="5736" w:author="Erlie Hasam Morfin Zavalza" w:date="2014-11-22T23:48:00Z">
                    <w:rPr>
                      <w:rFonts w:ascii="Calibri" w:hAnsi="Calibri"/>
                      <w:b/>
                      <w:bCs/>
                      <w:color w:val="000000"/>
                      <w:sz w:val="22"/>
                      <w:szCs w:val="22"/>
                      <w:lang w:val="es-MX" w:eastAsia="es-MX"/>
                    </w:rPr>
                  </w:rPrChange>
                </w:rPr>
                <w:t>CALCULO DE DEPRECIACIÓN MÉTODO LINEA RECTA</w:t>
              </w:r>
            </w:ins>
          </w:p>
        </w:tc>
      </w:tr>
      <w:tr w:rsidR="00FB5004" w:rsidRPr="003D3100" w14:paraId="51E3109A" w14:textId="77777777" w:rsidTr="003D3100">
        <w:tblPrEx>
          <w:tblPrExChange w:id="5737" w:author="Erlie Hasam Morfin Zavalza" w:date="2014-11-22T23:48:00Z">
            <w:tblPrEx>
              <w:tblW w:w="0" w:type="auto"/>
            </w:tblPrEx>
          </w:tblPrExChange>
        </w:tblPrEx>
        <w:trPr>
          <w:trHeight w:val="330"/>
          <w:ins w:id="5738" w:author="Erlie Hasam Morfin Zavalza" w:date="2014-11-22T22:11:00Z"/>
          <w:trPrChange w:id="5739" w:author="Erlie Hasam Morfin Zavalza" w:date="2014-11-22T23:48:00Z">
            <w:trPr>
              <w:gridAfter w:val="0"/>
              <w:trHeight w:val="330"/>
            </w:trPr>
          </w:trPrChange>
        </w:trPr>
        <w:tc>
          <w:tcPr>
            <w:tcW w:w="1851" w:type="dxa"/>
            <w:gridSpan w:val="2"/>
            <w:tcBorders>
              <w:top w:val="nil"/>
              <w:left w:val="single" w:sz="4" w:space="0" w:color="auto"/>
              <w:bottom w:val="single" w:sz="4" w:space="0" w:color="auto"/>
              <w:right w:val="single" w:sz="4" w:space="0" w:color="auto"/>
            </w:tcBorders>
            <w:shd w:val="clear" w:color="000000" w:fill="92D050"/>
            <w:noWrap/>
            <w:vAlign w:val="center"/>
            <w:hideMark/>
            <w:tcPrChange w:id="5740"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92D050"/>
                <w:noWrap/>
                <w:vAlign w:val="center"/>
                <w:hideMark/>
              </w:tcPr>
            </w:tcPrChange>
          </w:tcPr>
          <w:p w14:paraId="12F71378" w14:textId="77777777" w:rsidR="00FB5004" w:rsidRPr="003D3100" w:rsidRDefault="00FB5004" w:rsidP="00FB5004">
            <w:pPr>
              <w:jc w:val="center"/>
              <w:rPr>
                <w:ins w:id="5741" w:author="Erlie Hasam Morfin Zavalza" w:date="2014-11-22T22:11:00Z"/>
                <w:rFonts w:ascii="Arial Narrow" w:hAnsi="Arial Narrow"/>
                <w:b/>
                <w:bCs/>
                <w:color w:val="000000"/>
                <w:sz w:val="20"/>
                <w:szCs w:val="22"/>
                <w:lang w:val="es-MX" w:eastAsia="es-MX"/>
                <w:rPrChange w:id="5742" w:author="Erlie Hasam Morfin Zavalza" w:date="2014-11-22T23:48:00Z">
                  <w:rPr>
                    <w:ins w:id="5743" w:author="Erlie Hasam Morfin Zavalza" w:date="2014-11-22T22:11:00Z"/>
                    <w:rFonts w:ascii="Arial Narrow" w:hAnsi="Arial Narrow"/>
                    <w:b/>
                    <w:bCs/>
                    <w:color w:val="000000"/>
                    <w:sz w:val="22"/>
                    <w:szCs w:val="22"/>
                    <w:lang w:val="es-MX" w:eastAsia="es-MX"/>
                  </w:rPr>
                </w:rPrChange>
              </w:rPr>
            </w:pPr>
            <w:ins w:id="5744" w:author="Erlie Hasam Morfin Zavalza" w:date="2014-11-22T22:11:00Z">
              <w:r w:rsidRPr="003D3100">
                <w:rPr>
                  <w:rFonts w:ascii="Arial Narrow" w:hAnsi="Arial Narrow"/>
                  <w:b/>
                  <w:bCs/>
                  <w:color w:val="000000"/>
                  <w:sz w:val="20"/>
                  <w:szCs w:val="22"/>
                  <w:lang w:val="es-MX" w:eastAsia="es-MX"/>
                  <w:rPrChange w:id="5745" w:author="Erlie Hasam Morfin Zavalza" w:date="2014-11-22T23:48:00Z">
                    <w:rPr>
                      <w:rFonts w:ascii="Arial Narrow" w:hAnsi="Arial Narrow"/>
                      <w:b/>
                      <w:bCs/>
                      <w:color w:val="000000"/>
                      <w:sz w:val="22"/>
                      <w:szCs w:val="22"/>
                      <w:lang w:val="es-MX" w:eastAsia="es-MX"/>
                    </w:rPr>
                  </w:rPrChange>
                </w:rPr>
                <w:t>ITEM</w:t>
              </w:r>
            </w:ins>
          </w:p>
        </w:tc>
        <w:tc>
          <w:tcPr>
            <w:tcW w:w="1263" w:type="dxa"/>
            <w:gridSpan w:val="2"/>
            <w:tcBorders>
              <w:top w:val="nil"/>
              <w:left w:val="nil"/>
              <w:bottom w:val="single" w:sz="4" w:space="0" w:color="auto"/>
              <w:right w:val="single" w:sz="4" w:space="0" w:color="auto"/>
            </w:tcBorders>
            <w:shd w:val="clear" w:color="000000" w:fill="92D050"/>
            <w:noWrap/>
            <w:vAlign w:val="center"/>
            <w:hideMark/>
            <w:tcPrChange w:id="5746" w:author="Erlie Hasam Morfin Zavalza" w:date="2014-11-22T23:48:00Z">
              <w:tcPr>
                <w:tcW w:w="0" w:type="auto"/>
                <w:gridSpan w:val="4"/>
                <w:tcBorders>
                  <w:top w:val="nil"/>
                  <w:left w:val="nil"/>
                  <w:bottom w:val="single" w:sz="4" w:space="0" w:color="auto"/>
                  <w:right w:val="single" w:sz="4" w:space="0" w:color="auto"/>
                </w:tcBorders>
                <w:shd w:val="clear" w:color="000000" w:fill="92D050"/>
                <w:noWrap/>
                <w:vAlign w:val="center"/>
                <w:hideMark/>
              </w:tcPr>
            </w:tcPrChange>
          </w:tcPr>
          <w:p w14:paraId="2BB2A6DB" w14:textId="77777777" w:rsidR="00FB5004" w:rsidRPr="003D3100" w:rsidRDefault="00FB5004" w:rsidP="00FB5004">
            <w:pPr>
              <w:jc w:val="center"/>
              <w:rPr>
                <w:ins w:id="5747" w:author="Erlie Hasam Morfin Zavalza" w:date="2014-11-22T22:11:00Z"/>
                <w:rFonts w:ascii="Arial Narrow" w:hAnsi="Arial Narrow"/>
                <w:b/>
                <w:bCs/>
                <w:color w:val="000000"/>
                <w:sz w:val="20"/>
                <w:szCs w:val="22"/>
                <w:lang w:val="es-MX" w:eastAsia="es-MX"/>
                <w:rPrChange w:id="5748" w:author="Erlie Hasam Morfin Zavalza" w:date="2014-11-22T23:48:00Z">
                  <w:rPr>
                    <w:ins w:id="5749" w:author="Erlie Hasam Morfin Zavalza" w:date="2014-11-22T22:11:00Z"/>
                    <w:rFonts w:ascii="Arial Narrow" w:hAnsi="Arial Narrow"/>
                    <w:b/>
                    <w:bCs/>
                    <w:color w:val="000000"/>
                    <w:sz w:val="22"/>
                    <w:szCs w:val="22"/>
                    <w:lang w:val="es-MX" w:eastAsia="es-MX"/>
                  </w:rPr>
                </w:rPrChange>
              </w:rPr>
            </w:pPr>
            <w:ins w:id="5750" w:author="Erlie Hasam Morfin Zavalza" w:date="2014-11-22T22:11:00Z">
              <w:r w:rsidRPr="003D3100">
                <w:rPr>
                  <w:rFonts w:ascii="Arial Narrow" w:hAnsi="Arial Narrow"/>
                  <w:b/>
                  <w:bCs/>
                  <w:color w:val="000000"/>
                  <w:sz w:val="20"/>
                  <w:szCs w:val="22"/>
                  <w:lang w:val="es-MX" w:eastAsia="es-MX"/>
                  <w:rPrChange w:id="5751" w:author="Erlie Hasam Morfin Zavalza" w:date="2014-11-22T23:48:00Z">
                    <w:rPr>
                      <w:rFonts w:ascii="Arial Narrow" w:hAnsi="Arial Narrow"/>
                      <w:b/>
                      <w:bCs/>
                      <w:color w:val="000000"/>
                      <w:sz w:val="22"/>
                      <w:szCs w:val="22"/>
                      <w:lang w:val="es-MX" w:eastAsia="es-MX"/>
                    </w:rPr>
                  </w:rPrChange>
                </w:rPr>
                <w:t xml:space="preserve">Numero de ITEMS </w:t>
              </w:r>
            </w:ins>
          </w:p>
        </w:tc>
        <w:tc>
          <w:tcPr>
            <w:tcW w:w="1475" w:type="dxa"/>
            <w:gridSpan w:val="2"/>
            <w:tcBorders>
              <w:top w:val="nil"/>
              <w:left w:val="nil"/>
              <w:bottom w:val="single" w:sz="4" w:space="0" w:color="auto"/>
              <w:right w:val="single" w:sz="4" w:space="0" w:color="auto"/>
            </w:tcBorders>
            <w:shd w:val="clear" w:color="000000" w:fill="92D050"/>
            <w:noWrap/>
            <w:vAlign w:val="center"/>
            <w:hideMark/>
            <w:tcPrChange w:id="5752" w:author="Erlie Hasam Morfin Zavalza" w:date="2014-11-22T23:48:00Z">
              <w:tcPr>
                <w:tcW w:w="0" w:type="auto"/>
                <w:gridSpan w:val="4"/>
                <w:tcBorders>
                  <w:top w:val="nil"/>
                  <w:left w:val="nil"/>
                  <w:bottom w:val="single" w:sz="4" w:space="0" w:color="auto"/>
                  <w:right w:val="single" w:sz="4" w:space="0" w:color="auto"/>
                </w:tcBorders>
                <w:shd w:val="clear" w:color="000000" w:fill="92D050"/>
                <w:noWrap/>
                <w:vAlign w:val="center"/>
                <w:hideMark/>
              </w:tcPr>
            </w:tcPrChange>
          </w:tcPr>
          <w:p w14:paraId="7FB7E53D" w14:textId="77777777" w:rsidR="00FB5004" w:rsidRPr="003D3100" w:rsidRDefault="00FB5004" w:rsidP="00FB5004">
            <w:pPr>
              <w:jc w:val="center"/>
              <w:rPr>
                <w:ins w:id="5753" w:author="Erlie Hasam Morfin Zavalza" w:date="2014-11-22T22:11:00Z"/>
                <w:rFonts w:ascii="Arial Narrow" w:hAnsi="Arial Narrow"/>
                <w:b/>
                <w:bCs/>
                <w:color w:val="000000"/>
                <w:sz w:val="20"/>
                <w:szCs w:val="22"/>
                <w:lang w:val="es-MX" w:eastAsia="es-MX"/>
                <w:rPrChange w:id="5754" w:author="Erlie Hasam Morfin Zavalza" w:date="2014-11-22T23:48:00Z">
                  <w:rPr>
                    <w:ins w:id="5755" w:author="Erlie Hasam Morfin Zavalza" w:date="2014-11-22T22:11:00Z"/>
                    <w:rFonts w:ascii="Arial Narrow" w:hAnsi="Arial Narrow"/>
                    <w:b/>
                    <w:bCs/>
                    <w:color w:val="000000"/>
                    <w:sz w:val="22"/>
                    <w:szCs w:val="22"/>
                    <w:lang w:val="es-MX" w:eastAsia="es-MX"/>
                  </w:rPr>
                </w:rPrChange>
              </w:rPr>
            </w:pPr>
            <w:ins w:id="5756" w:author="Erlie Hasam Morfin Zavalza" w:date="2014-11-22T22:11:00Z">
              <w:r w:rsidRPr="003D3100">
                <w:rPr>
                  <w:rFonts w:ascii="Arial Narrow" w:hAnsi="Arial Narrow"/>
                  <w:b/>
                  <w:bCs/>
                  <w:color w:val="000000"/>
                  <w:sz w:val="20"/>
                  <w:szCs w:val="22"/>
                  <w:lang w:val="es-MX" w:eastAsia="es-MX"/>
                  <w:rPrChange w:id="5757" w:author="Erlie Hasam Morfin Zavalza" w:date="2014-11-22T23:48:00Z">
                    <w:rPr>
                      <w:rFonts w:ascii="Arial Narrow" w:hAnsi="Arial Narrow"/>
                      <w:b/>
                      <w:bCs/>
                      <w:color w:val="000000"/>
                      <w:sz w:val="22"/>
                      <w:szCs w:val="22"/>
                      <w:lang w:val="es-MX" w:eastAsia="es-MX"/>
                    </w:rPr>
                  </w:rPrChange>
                </w:rPr>
                <w:t>VALOR UNITARIO</w:t>
              </w:r>
            </w:ins>
          </w:p>
        </w:tc>
        <w:tc>
          <w:tcPr>
            <w:tcW w:w="1413" w:type="dxa"/>
            <w:gridSpan w:val="2"/>
            <w:tcBorders>
              <w:top w:val="nil"/>
              <w:left w:val="nil"/>
              <w:bottom w:val="single" w:sz="4" w:space="0" w:color="auto"/>
              <w:right w:val="single" w:sz="4" w:space="0" w:color="auto"/>
            </w:tcBorders>
            <w:shd w:val="clear" w:color="000000" w:fill="92D050"/>
            <w:noWrap/>
            <w:vAlign w:val="center"/>
            <w:hideMark/>
            <w:tcPrChange w:id="5758" w:author="Erlie Hasam Morfin Zavalza" w:date="2014-11-22T23:48:00Z">
              <w:tcPr>
                <w:tcW w:w="0" w:type="auto"/>
                <w:gridSpan w:val="4"/>
                <w:tcBorders>
                  <w:top w:val="nil"/>
                  <w:left w:val="nil"/>
                  <w:bottom w:val="single" w:sz="4" w:space="0" w:color="auto"/>
                  <w:right w:val="single" w:sz="4" w:space="0" w:color="auto"/>
                </w:tcBorders>
                <w:shd w:val="clear" w:color="000000" w:fill="92D050"/>
                <w:noWrap/>
                <w:vAlign w:val="center"/>
                <w:hideMark/>
              </w:tcPr>
            </w:tcPrChange>
          </w:tcPr>
          <w:p w14:paraId="4CE25284" w14:textId="77777777" w:rsidR="00FB5004" w:rsidRPr="003D3100" w:rsidRDefault="00FB5004" w:rsidP="00FB5004">
            <w:pPr>
              <w:jc w:val="center"/>
              <w:rPr>
                <w:ins w:id="5759" w:author="Erlie Hasam Morfin Zavalza" w:date="2014-11-22T22:11:00Z"/>
                <w:rFonts w:ascii="Arial Narrow" w:hAnsi="Arial Narrow"/>
                <w:b/>
                <w:bCs/>
                <w:color w:val="000000"/>
                <w:sz w:val="20"/>
                <w:szCs w:val="22"/>
                <w:lang w:val="es-MX" w:eastAsia="es-MX"/>
                <w:rPrChange w:id="5760" w:author="Erlie Hasam Morfin Zavalza" w:date="2014-11-22T23:48:00Z">
                  <w:rPr>
                    <w:ins w:id="5761" w:author="Erlie Hasam Morfin Zavalza" w:date="2014-11-22T22:11:00Z"/>
                    <w:rFonts w:ascii="Arial Narrow" w:hAnsi="Arial Narrow"/>
                    <w:b/>
                    <w:bCs/>
                    <w:color w:val="000000"/>
                    <w:sz w:val="22"/>
                    <w:szCs w:val="22"/>
                    <w:lang w:val="es-MX" w:eastAsia="es-MX"/>
                  </w:rPr>
                </w:rPrChange>
              </w:rPr>
            </w:pPr>
            <w:ins w:id="5762" w:author="Erlie Hasam Morfin Zavalza" w:date="2014-11-22T22:11:00Z">
              <w:r w:rsidRPr="003D3100">
                <w:rPr>
                  <w:rFonts w:ascii="Arial Narrow" w:hAnsi="Arial Narrow"/>
                  <w:b/>
                  <w:bCs/>
                  <w:color w:val="000000"/>
                  <w:sz w:val="20"/>
                  <w:szCs w:val="22"/>
                  <w:lang w:val="es-MX" w:eastAsia="es-MX"/>
                  <w:rPrChange w:id="5763" w:author="Erlie Hasam Morfin Zavalza" w:date="2014-11-22T23:48:00Z">
                    <w:rPr>
                      <w:rFonts w:ascii="Arial Narrow" w:hAnsi="Arial Narrow"/>
                      <w:b/>
                      <w:bCs/>
                      <w:color w:val="000000"/>
                      <w:sz w:val="22"/>
                      <w:szCs w:val="22"/>
                      <w:lang w:val="es-MX" w:eastAsia="es-MX"/>
                    </w:rPr>
                  </w:rPrChange>
                </w:rPr>
                <w:t>VALOR RESIDUAL</w:t>
              </w:r>
            </w:ins>
          </w:p>
        </w:tc>
        <w:tc>
          <w:tcPr>
            <w:tcW w:w="1517" w:type="dxa"/>
            <w:gridSpan w:val="2"/>
            <w:tcBorders>
              <w:top w:val="nil"/>
              <w:left w:val="nil"/>
              <w:bottom w:val="single" w:sz="4" w:space="0" w:color="auto"/>
              <w:right w:val="single" w:sz="4" w:space="0" w:color="auto"/>
            </w:tcBorders>
            <w:shd w:val="clear" w:color="000000" w:fill="92D050"/>
            <w:noWrap/>
            <w:vAlign w:val="center"/>
            <w:hideMark/>
            <w:tcPrChange w:id="5764" w:author="Erlie Hasam Morfin Zavalza" w:date="2014-11-22T23:48:00Z">
              <w:tcPr>
                <w:tcW w:w="0" w:type="auto"/>
                <w:gridSpan w:val="4"/>
                <w:tcBorders>
                  <w:top w:val="nil"/>
                  <w:left w:val="nil"/>
                  <w:bottom w:val="single" w:sz="4" w:space="0" w:color="auto"/>
                  <w:right w:val="single" w:sz="4" w:space="0" w:color="auto"/>
                </w:tcBorders>
                <w:shd w:val="clear" w:color="000000" w:fill="92D050"/>
                <w:noWrap/>
                <w:vAlign w:val="center"/>
                <w:hideMark/>
              </w:tcPr>
            </w:tcPrChange>
          </w:tcPr>
          <w:p w14:paraId="21846773" w14:textId="77777777" w:rsidR="00FB5004" w:rsidRPr="003D3100" w:rsidRDefault="00FB5004" w:rsidP="00FB5004">
            <w:pPr>
              <w:jc w:val="center"/>
              <w:rPr>
                <w:ins w:id="5765" w:author="Erlie Hasam Morfin Zavalza" w:date="2014-11-22T22:11:00Z"/>
                <w:rFonts w:ascii="Arial Narrow" w:hAnsi="Arial Narrow"/>
                <w:b/>
                <w:bCs/>
                <w:color w:val="000000"/>
                <w:sz w:val="20"/>
                <w:szCs w:val="22"/>
                <w:lang w:val="es-MX" w:eastAsia="es-MX"/>
                <w:rPrChange w:id="5766" w:author="Erlie Hasam Morfin Zavalza" w:date="2014-11-22T23:48:00Z">
                  <w:rPr>
                    <w:ins w:id="5767" w:author="Erlie Hasam Morfin Zavalza" w:date="2014-11-22T22:11:00Z"/>
                    <w:rFonts w:ascii="Arial Narrow" w:hAnsi="Arial Narrow"/>
                    <w:b/>
                    <w:bCs/>
                    <w:color w:val="000000"/>
                    <w:sz w:val="22"/>
                    <w:szCs w:val="22"/>
                    <w:lang w:val="es-MX" w:eastAsia="es-MX"/>
                  </w:rPr>
                </w:rPrChange>
              </w:rPr>
            </w:pPr>
            <w:ins w:id="5768" w:author="Erlie Hasam Morfin Zavalza" w:date="2014-11-22T22:11:00Z">
              <w:r w:rsidRPr="003D3100">
                <w:rPr>
                  <w:rFonts w:ascii="Arial Narrow" w:hAnsi="Arial Narrow"/>
                  <w:b/>
                  <w:bCs/>
                  <w:color w:val="000000"/>
                  <w:sz w:val="20"/>
                  <w:szCs w:val="22"/>
                  <w:lang w:val="es-MX" w:eastAsia="es-MX"/>
                  <w:rPrChange w:id="5769" w:author="Erlie Hasam Morfin Zavalza" w:date="2014-11-22T23:48:00Z">
                    <w:rPr>
                      <w:rFonts w:ascii="Arial Narrow" w:hAnsi="Arial Narrow"/>
                      <w:b/>
                      <w:bCs/>
                      <w:color w:val="000000"/>
                      <w:sz w:val="22"/>
                      <w:szCs w:val="22"/>
                      <w:lang w:val="es-MX" w:eastAsia="es-MX"/>
                    </w:rPr>
                  </w:rPrChange>
                </w:rPr>
                <w:t>Importe Depreciable</w:t>
              </w:r>
            </w:ins>
          </w:p>
        </w:tc>
        <w:tc>
          <w:tcPr>
            <w:tcW w:w="1309" w:type="dxa"/>
            <w:tcBorders>
              <w:top w:val="nil"/>
              <w:left w:val="nil"/>
              <w:bottom w:val="single" w:sz="4" w:space="0" w:color="auto"/>
              <w:right w:val="single" w:sz="4" w:space="0" w:color="auto"/>
            </w:tcBorders>
            <w:shd w:val="clear" w:color="000000" w:fill="92D050"/>
            <w:noWrap/>
            <w:vAlign w:val="center"/>
            <w:hideMark/>
            <w:tcPrChange w:id="5770" w:author="Erlie Hasam Morfin Zavalza" w:date="2014-11-22T23:48:00Z">
              <w:tcPr>
                <w:tcW w:w="0" w:type="auto"/>
                <w:tcBorders>
                  <w:top w:val="nil"/>
                  <w:left w:val="nil"/>
                  <w:bottom w:val="single" w:sz="4" w:space="0" w:color="auto"/>
                  <w:right w:val="single" w:sz="4" w:space="0" w:color="auto"/>
                </w:tcBorders>
                <w:shd w:val="clear" w:color="000000" w:fill="92D050"/>
                <w:noWrap/>
                <w:vAlign w:val="center"/>
                <w:hideMark/>
              </w:tcPr>
            </w:tcPrChange>
          </w:tcPr>
          <w:p w14:paraId="6F8163EB" w14:textId="77777777" w:rsidR="00FB5004" w:rsidRPr="003D3100" w:rsidRDefault="00FB5004" w:rsidP="00FB5004">
            <w:pPr>
              <w:jc w:val="center"/>
              <w:rPr>
                <w:ins w:id="5771" w:author="Erlie Hasam Morfin Zavalza" w:date="2014-11-22T22:11:00Z"/>
                <w:rFonts w:ascii="Arial Narrow" w:hAnsi="Arial Narrow"/>
                <w:b/>
                <w:bCs/>
                <w:color w:val="000000"/>
                <w:sz w:val="20"/>
                <w:szCs w:val="22"/>
                <w:lang w:val="es-MX" w:eastAsia="es-MX"/>
                <w:rPrChange w:id="5772" w:author="Erlie Hasam Morfin Zavalza" w:date="2014-11-22T23:48:00Z">
                  <w:rPr>
                    <w:ins w:id="5773" w:author="Erlie Hasam Morfin Zavalza" w:date="2014-11-22T22:11:00Z"/>
                    <w:rFonts w:ascii="Arial Narrow" w:hAnsi="Arial Narrow"/>
                    <w:b/>
                    <w:bCs/>
                    <w:color w:val="000000"/>
                    <w:sz w:val="22"/>
                    <w:szCs w:val="22"/>
                    <w:lang w:val="es-MX" w:eastAsia="es-MX"/>
                  </w:rPr>
                </w:rPrChange>
              </w:rPr>
            </w:pPr>
            <w:ins w:id="5774" w:author="Erlie Hasam Morfin Zavalza" w:date="2014-11-22T22:11:00Z">
              <w:r w:rsidRPr="003D3100">
                <w:rPr>
                  <w:rFonts w:ascii="Arial Narrow" w:hAnsi="Arial Narrow"/>
                  <w:b/>
                  <w:bCs/>
                  <w:color w:val="000000"/>
                  <w:sz w:val="20"/>
                  <w:szCs w:val="22"/>
                  <w:lang w:val="es-MX" w:eastAsia="es-MX"/>
                  <w:rPrChange w:id="5775" w:author="Erlie Hasam Morfin Zavalza" w:date="2014-11-22T23:48:00Z">
                    <w:rPr>
                      <w:rFonts w:ascii="Arial Narrow" w:hAnsi="Arial Narrow"/>
                      <w:b/>
                      <w:bCs/>
                      <w:color w:val="000000"/>
                      <w:sz w:val="22"/>
                      <w:szCs w:val="22"/>
                      <w:lang w:val="es-MX" w:eastAsia="es-MX"/>
                    </w:rPr>
                  </w:rPrChange>
                </w:rPr>
                <w:t>VIDA UTIL (años)</w:t>
              </w:r>
            </w:ins>
          </w:p>
        </w:tc>
      </w:tr>
      <w:tr w:rsidR="00FB5004" w:rsidRPr="003D3100" w14:paraId="340BCB40" w14:textId="77777777" w:rsidTr="003D3100">
        <w:tblPrEx>
          <w:tblPrExChange w:id="5776" w:author="Erlie Hasam Morfin Zavalza" w:date="2014-11-22T23:48:00Z">
            <w:tblPrEx>
              <w:tblW w:w="0" w:type="auto"/>
            </w:tblPrEx>
          </w:tblPrExChange>
        </w:tblPrEx>
        <w:trPr>
          <w:trHeight w:val="300"/>
          <w:ins w:id="5777" w:author="Erlie Hasam Morfin Zavalza" w:date="2014-11-22T22:11:00Z"/>
          <w:trPrChange w:id="5778" w:author="Erlie Hasam Morfin Zavalza" w:date="2014-11-22T23:48:00Z">
            <w:trPr>
              <w:gridAfter w:val="0"/>
              <w:trHeight w:val="300"/>
            </w:trPr>
          </w:trPrChange>
        </w:trPr>
        <w:tc>
          <w:tcPr>
            <w:tcW w:w="1851" w:type="dxa"/>
            <w:gridSpan w:val="2"/>
            <w:tcBorders>
              <w:top w:val="nil"/>
              <w:left w:val="single" w:sz="4" w:space="0" w:color="auto"/>
              <w:bottom w:val="single" w:sz="4" w:space="0" w:color="auto"/>
              <w:right w:val="single" w:sz="4" w:space="0" w:color="auto"/>
            </w:tcBorders>
            <w:shd w:val="clear" w:color="000000" w:fill="B7DEE8"/>
            <w:noWrap/>
            <w:vAlign w:val="center"/>
            <w:hideMark/>
            <w:tcPrChange w:id="5779"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B7DEE8"/>
                <w:noWrap/>
                <w:vAlign w:val="center"/>
                <w:hideMark/>
              </w:tcPr>
            </w:tcPrChange>
          </w:tcPr>
          <w:p w14:paraId="0F00C2E2" w14:textId="77777777" w:rsidR="00FB5004" w:rsidRPr="003D3100" w:rsidRDefault="00FB5004" w:rsidP="00FB5004">
            <w:pPr>
              <w:jc w:val="left"/>
              <w:rPr>
                <w:ins w:id="5780" w:author="Erlie Hasam Morfin Zavalza" w:date="2014-11-22T22:11:00Z"/>
                <w:rFonts w:ascii="Calibri" w:hAnsi="Calibri"/>
                <w:color w:val="000000"/>
                <w:sz w:val="20"/>
                <w:szCs w:val="22"/>
                <w:lang w:val="es-MX" w:eastAsia="es-MX"/>
                <w:rPrChange w:id="5781" w:author="Erlie Hasam Morfin Zavalza" w:date="2014-11-22T23:48:00Z">
                  <w:rPr>
                    <w:ins w:id="5782" w:author="Erlie Hasam Morfin Zavalza" w:date="2014-11-22T22:11:00Z"/>
                    <w:rFonts w:ascii="Calibri" w:hAnsi="Calibri"/>
                    <w:color w:val="000000"/>
                    <w:sz w:val="22"/>
                    <w:szCs w:val="22"/>
                    <w:lang w:val="es-MX" w:eastAsia="es-MX"/>
                  </w:rPr>
                </w:rPrChange>
              </w:rPr>
            </w:pPr>
            <w:ins w:id="5783" w:author="Erlie Hasam Morfin Zavalza" w:date="2014-11-22T22:11:00Z">
              <w:r w:rsidRPr="003D3100">
                <w:rPr>
                  <w:rFonts w:ascii="Calibri" w:hAnsi="Calibri"/>
                  <w:color w:val="000000"/>
                  <w:sz w:val="20"/>
                  <w:szCs w:val="22"/>
                  <w:lang w:val="es-MX" w:eastAsia="es-MX"/>
                  <w:rPrChange w:id="5784" w:author="Erlie Hasam Morfin Zavalza" w:date="2014-11-22T23:48:00Z">
                    <w:rPr>
                      <w:rFonts w:ascii="Calibri" w:hAnsi="Calibri"/>
                      <w:color w:val="000000"/>
                      <w:sz w:val="22"/>
                      <w:szCs w:val="22"/>
                      <w:lang w:val="es-MX" w:eastAsia="es-MX"/>
                    </w:rPr>
                  </w:rPrChange>
                </w:rPr>
                <w:t>Sartenes</w:t>
              </w:r>
            </w:ins>
          </w:p>
        </w:tc>
        <w:tc>
          <w:tcPr>
            <w:tcW w:w="1263" w:type="dxa"/>
            <w:gridSpan w:val="2"/>
            <w:tcBorders>
              <w:top w:val="nil"/>
              <w:left w:val="nil"/>
              <w:bottom w:val="single" w:sz="4" w:space="0" w:color="auto"/>
              <w:right w:val="single" w:sz="4" w:space="0" w:color="auto"/>
            </w:tcBorders>
            <w:shd w:val="clear" w:color="000000" w:fill="B7DEE8"/>
            <w:noWrap/>
            <w:vAlign w:val="center"/>
            <w:hideMark/>
            <w:tcPrChange w:id="5785"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2B4110E6" w14:textId="77777777" w:rsidR="00FB5004" w:rsidRPr="003D3100" w:rsidRDefault="00FB5004" w:rsidP="00FB5004">
            <w:pPr>
              <w:jc w:val="left"/>
              <w:rPr>
                <w:ins w:id="5786" w:author="Erlie Hasam Morfin Zavalza" w:date="2014-11-22T22:11:00Z"/>
                <w:rFonts w:ascii="Calibri" w:hAnsi="Calibri"/>
                <w:color w:val="000000"/>
                <w:sz w:val="20"/>
                <w:szCs w:val="22"/>
                <w:lang w:val="es-MX" w:eastAsia="es-MX"/>
                <w:rPrChange w:id="5787" w:author="Erlie Hasam Morfin Zavalza" w:date="2014-11-22T23:48:00Z">
                  <w:rPr>
                    <w:ins w:id="5788" w:author="Erlie Hasam Morfin Zavalza" w:date="2014-11-22T22:11:00Z"/>
                    <w:rFonts w:ascii="Calibri" w:hAnsi="Calibri"/>
                    <w:color w:val="000000"/>
                    <w:sz w:val="22"/>
                    <w:szCs w:val="22"/>
                    <w:lang w:val="es-MX" w:eastAsia="es-MX"/>
                  </w:rPr>
                </w:rPrChange>
              </w:rPr>
            </w:pPr>
            <w:ins w:id="5789" w:author="Erlie Hasam Morfin Zavalza" w:date="2014-11-22T22:11:00Z">
              <w:r w:rsidRPr="003D3100">
                <w:rPr>
                  <w:rFonts w:ascii="Calibri" w:hAnsi="Calibri"/>
                  <w:color w:val="000000"/>
                  <w:sz w:val="20"/>
                  <w:szCs w:val="22"/>
                  <w:lang w:val="es-MX" w:eastAsia="es-MX"/>
                  <w:rPrChange w:id="5790" w:author="Erlie Hasam Morfin Zavalza" w:date="2014-11-22T23:48:00Z">
                    <w:rPr>
                      <w:rFonts w:ascii="Calibri" w:hAnsi="Calibri"/>
                      <w:color w:val="000000"/>
                      <w:sz w:val="22"/>
                      <w:szCs w:val="22"/>
                      <w:lang w:val="es-MX" w:eastAsia="es-MX"/>
                    </w:rPr>
                  </w:rPrChange>
                </w:rPr>
                <w:t>15</w:t>
              </w:r>
            </w:ins>
          </w:p>
        </w:tc>
        <w:tc>
          <w:tcPr>
            <w:tcW w:w="1475" w:type="dxa"/>
            <w:gridSpan w:val="2"/>
            <w:tcBorders>
              <w:top w:val="nil"/>
              <w:left w:val="nil"/>
              <w:bottom w:val="single" w:sz="4" w:space="0" w:color="auto"/>
              <w:right w:val="single" w:sz="4" w:space="0" w:color="auto"/>
            </w:tcBorders>
            <w:shd w:val="clear" w:color="000000" w:fill="B7DEE8"/>
            <w:noWrap/>
            <w:vAlign w:val="center"/>
            <w:hideMark/>
            <w:tcPrChange w:id="5791"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7A321541" w14:textId="77777777" w:rsidR="00FB5004" w:rsidRPr="003D3100" w:rsidRDefault="00FB5004" w:rsidP="00FB5004">
            <w:pPr>
              <w:jc w:val="left"/>
              <w:rPr>
                <w:ins w:id="5792" w:author="Erlie Hasam Morfin Zavalza" w:date="2014-11-22T22:11:00Z"/>
                <w:rFonts w:ascii="Calibri" w:hAnsi="Calibri"/>
                <w:color w:val="000000"/>
                <w:sz w:val="20"/>
                <w:szCs w:val="22"/>
                <w:lang w:val="es-MX" w:eastAsia="es-MX"/>
                <w:rPrChange w:id="5793" w:author="Erlie Hasam Morfin Zavalza" w:date="2014-11-22T23:48:00Z">
                  <w:rPr>
                    <w:ins w:id="5794" w:author="Erlie Hasam Morfin Zavalza" w:date="2014-11-22T22:11:00Z"/>
                    <w:rFonts w:ascii="Calibri" w:hAnsi="Calibri"/>
                    <w:color w:val="000000"/>
                    <w:sz w:val="22"/>
                    <w:szCs w:val="22"/>
                    <w:lang w:val="es-MX" w:eastAsia="es-MX"/>
                  </w:rPr>
                </w:rPrChange>
              </w:rPr>
            </w:pPr>
            <w:ins w:id="5795" w:author="Erlie Hasam Morfin Zavalza" w:date="2014-11-22T22:11:00Z">
              <w:r w:rsidRPr="003D3100">
                <w:rPr>
                  <w:rFonts w:ascii="Calibri" w:hAnsi="Calibri"/>
                  <w:color w:val="000000"/>
                  <w:sz w:val="20"/>
                  <w:szCs w:val="22"/>
                  <w:lang w:val="es-MX" w:eastAsia="es-MX"/>
                  <w:rPrChange w:id="5796" w:author="Erlie Hasam Morfin Zavalza" w:date="2014-11-22T23:48:00Z">
                    <w:rPr>
                      <w:rFonts w:ascii="Calibri" w:hAnsi="Calibri"/>
                      <w:color w:val="000000"/>
                      <w:sz w:val="22"/>
                      <w:szCs w:val="22"/>
                      <w:lang w:val="es-MX" w:eastAsia="es-MX"/>
                    </w:rPr>
                  </w:rPrChange>
                </w:rPr>
                <w:t>$2,500.00</w:t>
              </w:r>
            </w:ins>
          </w:p>
        </w:tc>
        <w:tc>
          <w:tcPr>
            <w:tcW w:w="1413" w:type="dxa"/>
            <w:gridSpan w:val="2"/>
            <w:tcBorders>
              <w:top w:val="nil"/>
              <w:left w:val="nil"/>
              <w:bottom w:val="single" w:sz="4" w:space="0" w:color="auto"/>
              <w:right w:val="single" w:sz="4" w:space="0" w:color="auto"/>
            </w:tcBorders>
            <w:shd w:val="clear" w:color="000000" w:fill="B7DEE8"/>
            <w:noWrap/>
            <w:vAlign w:val="center"/>
            <w:hideMark/>
            <w:tcPrChange w:id="5797"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6E664650" w14:textId="77777777" w:rsidR="00FB5004" w:rsidRPr="003D3100" w:rsidRDefault="00FB5004" w:rsidP="00FB5004">
            <w:pPr>
              <w:jc w:val="left"/>
              <w:rPr>
                <w:ins w:id="5798" w:author="Erlie Hasam Morfin Zavalza" w:date="2014-11-22T22:11:00Z"/>
                <w:rFonts w:ascii="Calibri" w:hAnsi="Calibri"/>
                <w:color w:val="000000"/>
                <w:sz w:val="20"/>
                <w:szCs w:val="22"/>
                <w:lang w:val="es-MX" w:eastAsia="es-MX"/>
                <w:rPrChange w:id="5799" w:author="Erlie Hasam Morfin Zavalza" w:date="2014-11-22T23:48:00Z">
                  <w:rPr>
                    <w:ins w:id="5800" w:author="Erlie Hasam Morfin Zavalza" w:date="2014-11-22T22:11:00Z"/>
                    <w:rFonts w:ascii="Calibri" w:hAnsi="Calibri"/>
                    <w:color w:val="000000"/>
                    <w:sz w:val="22"/>
                    <w:szCs w:val="22"/>
                    <w:lang w:val="es-MX" w:eastAsia="es-MX"/>
                  </w:rPr>
                </w:rPrChange>
              </w:rPr>
            </w:pPr>
            <w:ins w:id="5801" w:author="Erlie Hasam Morfin Zavalza" w:date="2014-11-22T22:11:00Z">
              <w:r w:rsidRPr="003D3100">
                <w:rPr>
                  <w:rFonts w:ascii="Calibri" w:hAnsi="Calibri"/>
                  <w:color w:val="000000"/>
                  <w:sz w:val="20"/>
                  <w:szCs w:val="22"/>
                  <w:lang w:val="es-MX" w:eastAsia="es-MX"/>
                  <w:rPrChange w:id="5802" w:author="Erlie Hasam Morfin Zavalza" w:date="2014-11-22T23:48:00Z">
                    <w:rPr>
                      <w:rFonts w:ascii="Calibri" w:hAnsi="Calibri"/>
                      <w:color w:val="000000"/>
                      <w:sz w:val="22"/>
                      <w:szCs w:val="22"/>
                      <w:lang w:val="es-MX" w:eastAsia="es-MX"/>
                    </w:rPr>
                  </w:rPrChange>
                </w:rPr>
                <w:t>$4,500.00</w:t>
              </w:r>
            </w:ins>
          </w:p>
        </w:tc>
        <w:tc>
          <w:tcPr>
            <w:tcW w:w="1517" w:type="dxa"/>
            <w:gridSpan w:val="2"/>
            <w:tcBorders>
              <w:top w:val="nil"/>
              <w:left w:val="nil"/>
              <w:bottom w:val="single" w:sz="4" w:space="0" w:color="auto"/>
              <w:right w:val="single" w:sz="4" w:space="0" w:color="auto"/>
            </w:tcBorders>
            <w:shd w:val="clear" w:color="000000" w:fill="B7DEE8"/>
            <w:noWrap/>
            <w:vAlign w:val="center"/>
            <w:hideMark/>
            <w:tcPrChange w:id="5803"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64A453E3" w14:textId="77777777" w:rsidR="00FB5004" w:rsidRPr="003D3100" w:rsidRDefault="00FB5004" w:rsidP="00FB5004">
            <w:pPr>
              <w:jc w:val="left"/>
              <w:rPr>
                <w:ins w:id="5804" w:author="Erlie Hasam Morfin Zavalza" w:date="2014-11-22T22:11:00Z"/>
                <w:rFonts w:ascii="Calibri" w:hAnsi="Calibri"/>
                <w:color w:val="000000"/>
                <w:sz w:val="20"/>
                <w:szCs w:val="22"/>
                <w:lang w:val="es-MX" w:eastAsia="es-MX"/>
                <w:rPrChange w:id="5805" w:author="Erlie Hasam Morfin Zavalza" w:date="2014-11-22T23:48:00Z">
                  <w:rPr>
                    <w:ins w:id="5806" w:author="Erlie Hasam Morfin Zavalza" w:date="2014-11-22T22:11:00Z"/>
                    <w:rFonts w:ascii="Calibri" w:hAnsi="Calibri"/>
                    <w:color w:val="000000"/>
                    <w:sz w:val="22"/>
                    <w:szCs w:val="22"/>
                    <w:lang w:val="es-MX" w:eastAsia="es-MX"/>
                  </w:rPr>
                </w:rPrChange>
              </w:rPr>
            </w:pPr>
            <w:ins w:id="5807" w:author="Erlie Hasam Morfin Zavalza" w:date="2014-11-22T22:11:00Z">
              <w:r w:rsidRPr="003D3100">
                <w:rPr>
                  <w:rFonts w:ascii="Calibri" w:hAnsi="Calibri"/>
                  <w:color w:val="000000"/>
                  <w:sz w:val="20"/>
                  <w:szCs w:val="22"/>
                  <w:lang w:val="es-MX" w:eastAsia="es-MX"/>
                  <w:rPrChange w:id="5808" w:author="Erlie Hasam Morfin Zavalza" w:date="2014-11-22T23:48:00Z">
                    <w:rPr>
                      <w:rFonts w:ascii="Calibri" w:hAnsi="Calibri"/>
                      <w:color w:val="000000"/>
                      <w:sz w:val="22"/>
                      <w:szCs w:val="22"/>
                      <w:lang w:val="es-MX" w:eastAsia="es-MX"/>
                    </w:rPr>
                  </w:rPrChange>
                </w:rPr>
                <w:t>$33,000.00</w:t>
              </w:r>
            </w:ins>
          </w:p>
        </w:tc>
        <w:tc>
          <w:tcPr>
            <w:tcW w:w="1309" w:type="dxa"/>
            <w:tcBorders>
              <w:top w:val="nil"/>
              <w:left w:val="nil"/>
              <w:bottom w:val="single" w:sz="4" w:space="0" w:color="auto"/>
              <w:right w:val="single" w:sz="4" w:space="0" w:color="auto"/>
            </w:tcBorders>
            <w:shd w:val="clear" w:color="000000" w:fill="B7DEE8"/>
            <w:noWrap/>
            <w:vAlign w:val="center"/>
            <w:hideMark/>
            <w:tcPrChange w:id="5809" w:author="Erlie Hasam Morfin Zavalza" w:date="2014-11-22T23:48:00Z">
              <w:tcPr>
                <w:tcW w:w="0" w:type="auto"/>
                <w:tcBorders>
                  <w:top w:val="nil"/>
                  <w:left w:val="nil"/>
                  <w:bottom w:val="single" w:sz="4" w:space="0" w:color="auto"/>
                  <w:right w:val="single" w:sz="4" w:space="0" w:color="auto"/>
                </w:tcBorders>
                <w:shd w:val="clear" w:color="000000" w:fill="B7DEE8"/>
                <w:noWrap/>
                <w:vAlign w:val="center"/>
                <w:hideMark/>
              </w:tcPr>
            </w:tcPrChange>
          </w:tcPr>
          <w:p w14:paraId="0F3309CE" w14:textId="77777777" w:rsidR="00FB5004" w:rsidRPr="003D3100" w:rsidRDefault="00FB5004" w:rsidP="00FB5004">
            <w:pPr>
              <w:jc w:val="left"/>
              <w:rPr>
                <w:ins w:id="5810" w:author="Erlie Hasam Morfin Zavalza" w:date="2014-11-22T22:11:00Z"/>
                <w:rFonts w:ascii="Calibri" w:hAnsi="Calibri"/>
                <w:color w:val="000000"/>
                <w:sz w:val="20"/>
                <w:szCs w:val="22"/>
                <w:lang w:val="es-MX" w:eastAsia="es-MX"/>
                <w:rPrChange w:id="5811" w:author="Erlie Hasam Morfin Zavalza" w:date="2014-11-22T23:48:00Z">
                  <w:rPr>
                    <w:ins w:id="5812" w:author="Erlie Hasam Morfin Zavalza" w:date="2014-11-22T22:11:00Z"/>
                    <w:rFonts w:ascii="Calibri" w:hAnsi="Calibri"/>
                    <w:color w:val="000000"/>
                    <w:sz w:val="22"/>
                    <w:szCs w:val="22"/>
                    <w:lang w:val="es-MX" w:eastAsia="es-MX"/>
                  </w:rPr>
                </w:rPrChange>
              </w:rPr>
            </w:pPr>
            <w:ins w:id="5813" w:author="Erlie Hasam Morfin Zavalza" w:date="2014-11-22T22:11:00Z">
              <w:r w:rsidRPr="003D3100">
                <w:rPr>
                  <w:rFonts w:ascii="Calibri" w:hAnsi="Calibri"/>
                  <w:color w:val="000000"/>
                  <w:sz w:val="20"/>
                  <w:szCs w:val="22"/>
                  <w:lang w:val="es-MX" w:eastAsia="es-MX"/>
                  <w:rPrChange w:id="5814" w:author="Erlie Hasam Morfin Zavalza" w:date="2014-11-22T23:48:00Z">
                    <w:rPr>
                      <w:rFonts w:ascii="Calibri" w:hAnsi="Calibri"/>
                      <w:color w:val="000000"/>
                      <w:sz w:val="22"/>
                      <w:szCs w:val="22"/>
                      <w:lang w:val="es-MX" w:eastAsia="es-MX"/>
                    </w:rPr>
                  </w:rPrChange>
                </w:rPr>
                <w:t>2</w:t>
              </w:r>
            </w:ins>
          </w:p>
        </w:tc>
      </w:tr>
      <w:tr w:rsidR="00FB5004" w:rsidRPr="003D3100" w14:paraId="097EC65A" w14:textId="77777777" w:rsidTr="003D3100">
        <w:tblPrEx>
          <w:tblPrExChange w:id="5815" w:author="Erlie Hasam Morfin Zavalza" w:date="2014-11-22T23:48:00Z">
            <w:tblPrEx>
              <w:tblW w:w="0" w:type="auto"/>
            </w:tblPrEx>
          </w:tblPrExChange>
        </w:tblPrEx>
        <w:trPr>
          <w:trHeight w:val="300"/>
          <w:ins w:id="5816" w:author="Erlie Hasam Morfin Zavalza" w:date="2014-11-22T22:11:00Z"/>
          <w:trPrChange w:id="5817" w:author="Erlie Hasam Morfin Zavalza" w:date="2014-11-22T23:48:00Z">
            <w:trPr>
              <w:gridAfter w:val="0"/>
              <w:trHeight w:val="300"/>
            </w:trPr>
          </w:trPrChange>
        </w:trPr>
        <w:tc>
          <w:tcPr>
            <w:tcW w:w="1851" w:type="dxa"/>
            <w:gridSpan w:val="2"/>
            <w:tcBorders>
              <w:top w:val="nil"/>
              <w:left w:val="single" w:sz="4" w:space="0" w:color="auto"/>
              <w:bottom w:val="single" w:sz="4" w:space="0" w:color="auto"/>
              <w:right w:val="single" w:sz="4" w:space="0" w:color="auto"/>
            </w:tcBorders>
            <w:shd w:val="clear" w:color="000000" w:fill="B7DEE8"/>
            <w:noWrap/>
            <w:vAlign w:val="center"/>
            <w:hideMark/>
            <w:tcPrChange w:id="5818"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B7DEE8"/>
                <w:noWrap/>
                <w:vAlign w:val="center"/>
                <w:hideMark/>
              </w:tcPr>
            </w:tcPrChange>
          </w:tcPr>
          <w:p w14:paraId="43811E8E" w14:textId="77777777" w:rsidR="00FB5004" w:rsidRPr="003D3100" w:rsidRDefault="00FB5004" w:rsidP="00FB5004">
            <w:pPr>
              <w:jc w:val="left"/>
              <w:rPr>
                <w:ins w:id="5819" w:author="Erlie Hasam Morfin Zavalza" w:date="2014-11-22T22:11:00Z"/>
                <w:rFonts w:ascii="Calibri" w:hAnsi="Calibri"/>
                <w:color w:val="000000"/>
                <w:sz w:val="20"/>
                <w:szCs w:val="22"/>
                <w:lang w:val="es-MX" w:eastAsia="es-MX"/>
                <w:rPrChange w:id="5820" w:author="Erlie Hasam Morfin Zavalza" w:date="2014-11-22T23:48:00Z">
                  <w:rPr>
                    <w:ins w:id="5821" w:author="Erlie Hasam Morfin Zavalza" w:date="2014-11-22T22:11:00Z"/>
                    <w:rFonts w:ascii="Calibri" w:hAnsi="Calibri"/>
                    <w:color w:val="000000"/>
                    <w:sz w:val="22"/>
                    <w:szCs w:val="22"/>
                    <w:lang w:val="es-MX" w:eastAsia="es-MX"/>
                  </w:rPr>
                </w:rPrChange>
              </w:rPr>
            </w:pPr>
            <w:ins w:id="5822" w:author="Erlie Hasam Morfin Zavalza" w:date="2014-11-22T22:11:00Z">
              <w:r w:rsidRPr="003D3100">
                <w:rPr>
                  <w:rFonts w:ascii="Calibri" w:hAnsi="Calibri"/>
                  <w:color w:val="000000"/>
                  <w:sz w:val="20"/>
                  <w:szCs w:val="22"/>
                  <w:lang w:val="es-MX" w:eastAsia="es-MX"/>
                  <w:rPrChange w:id="5823" w:author="Erlie Hasam Morfin Zavalza" w:date="2014-11-22T23:48:00Z">
                    <w:rPr>
                      <w:rFonts w:ascii="Calibri" w:hAnsi="Calibri"/>
                      <w:color w:val="000000"/>
                      <w:sz w:val="22"/>
                      <w:szCs w:val="22"/>
                      <w:lang w:val="es-MX" w:eastAsia="es-MX"/>
                    </w:rPr>
                  </w:rPrChange>
                </w:rPr>
                <w:t>Refrigerador</w:t>
              </w:r>
            </w:ins>
          </w:p>
        </w:tc>
        <w:tc>
          <w:tcPr>
            <w:tcW w:w="1263" w:type="dxa"/>
            <w:gridSpan w:val="2"/>
            <w:tcBorders>
              <w:top w:val="nil"/>
              <w:left w:val="nil"/>
              <w:bottom w:val="single" w:sz="4" w:space="0" w:color="auto"/>
              <w:right w:val="single" w:sz="4" w:space="0" w:color="auto"/>
            </w:tcBorders>
            <w:shd w:val="clear" w:color="000000" w:fill="B7DEE8"/>
            <w:noWrap/>
            <w:vAlign w:val="center"/>
            <w:hideMark/>
            <w:tcPrChange w:id="5824"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4B7E124A" w14:textId="77777777" w:rsidR="00FB5004" w:rsidRPr="003D3100" w:rsidRDefault="00FB5004" w:rsidP="00FB5004">
            <w:pPr>
              <w:jc w:val="left"/>
              <w:rPr>
                <w:ins w:id="5825" w:author="Erlie Hasam Morfin Zavalza" w:date="2014-11-22T22:11:00Z"/>
                <w:rFonts w:ascii="Calibri" w:hAnsi="Calibri"/>
                <w:color w:val="000000"/>
                <w:sz w:val="20"/>
                <w:szCs w:val="22"/>
                <w:lang w:val="es-MX" w:eastAsia="es-MX"/>
                <w:rPrChange w:id="5826" w:author="Erlie Hasam Morfin Zavalza" w:date="2014-11-22T23:48:00Z">
                  <w:rPr>
                    <w:ins w:id="5827" w:author="Erlie Hasam Morfin Zavalza" w:date="2014-11-22T22:11:00Z"/>
                    <w:rFonts w:ascii="Calibri" w:hAnsi="Calibri"/>
                    <w:color w:val="000000"/>
                    <w:sz w:val="22"/>
                    <w:szCs w:val="22"/>
                    <w:lang w:val="es-MX" w:eastAsia="es-MX"/>
                  </w:rPr>
                </w:rPrChange>
              </w:rPr>
            </w:pPr>
            <w:ins w:id="5828" w:author="Erlie Hasam Morfin Zavalza" w:date="2014-11-22T22:11:00Z">
              <w:r w:rsidRPr="003D3100">
                <w:rPr>
                  <w:rFonts w:ascii="Calibri" w:hAnsi="Calibri"/>
                  <w:color w:val="000000"/>
                  <w:sz w:val="20"/>
                  <w:szCs w:val="22"/>
                  <w:lang w:val="es-MX" w:eastAsia="es-MX"/>
                  <w:rPrChange w:id="5829" w:author="Erlie Hasam Morfin Zavalza" w:date="2014-11-22T23:48:00Z">
                    <w:rPr>
                      <w:rFonts w:ascii="Calibri" w:hAnsi="Calibri"/>
                      <w:color w:val="000000"/>
                      <w:sz w:val="22"/>
                      <w:szCs w:val="22"/>
                      <w:lang w:val="es-MX" w:eastAsia="es-MX"/>
                    </w:rPr>
                  </w:rPrChange>
                </w:rPr>
                <w:t>4</w:t>
              </w:r>
            </w:ins>
          </w:p>
        </w:tc>
        <w:tc>
          <w:tcPr>
            <w:tcW w:w="1475" w:type="dxa"/>
            <w:gridSpan w:val="2"/>
            <w:tcBorders>
              <w:top w:val="nil"/>
              <w:left w:val="nil"/>
              <w:bottom w:val="single" w:sz="4" w:space="0" w:color="auto"/>
              <w:right w:val="single" w:sz="4" w:space="0" w:color="auto"/>
            </w:tcBorders>
            <w:shd w:val="clear" w:color="000000" w:fill="B7DEE8"/>
            <w:noWrap/>
            <w:vAlign w:val="center"/>
            <w:hideMark/>
            <w:tcPrChange w:id="5830"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3E907F85" w14:textId="77777777" w:rsidR="00FB5004" w:rsidRPr="003D3100" w:rsidRDefault="00FB5004" w:rsidP="00FB5004">
            <w:pPr>
              <w:jc w:val="left"/>
              <w:rPr>
                <w:ins w:id="5831" w:author="Erlie Hasam Morfin Zavalza" w:date="2014-11-22T22:11:00Z"/>
                <w:rFonts w:ascii="Calibri" w:hAnsi="Calibri"/>
                <w:color w:val="000000"/>
                <w:sz w:val="20"/>
                <w:szCs w:val="22"/>
                <w:lang w:val="es-MX" w:eastAsia="es-MX"/>
                <w:rPrChange w:id="5832" w:author="Erlie Hasam Morfin Zavalza" w:date="2014-11-22T23:48:00Z">
                  <w:rPr>
                    <w:ins w:id="5833" w:author="Erlie Hasam Morfin Zavalza" w:date="2014-11-22T22:11:00Z"/>
                    <w:rFonts w:ascii="Calibri" w:hAnsi="Calibri"/>
                    <w:color w:val="000000"/>
                    <w:sz w:val="22"/>
                    <w:szCs w:val="22"/>
                    <w:lang w:val="es-MX" w:eastAsia="es-MX"/>
                  </w:rPr>
                </w:rPrChange>
              </w:rPr>
            </w:pPr>
            <w:ins w:id="5834" w:author="Erlie Hasam Morfin Zavalza" w:date="2014-11-22T22:11:00Z">
              <w:r w:rsidRPr="003D3100">
                <w:rPr>
                  <w:rFonts w:ascii="Calibri" w:hAnsi="Calibri"/>
                  <w:color w:val="000000"/>
                  <w:sz w:val="20"/>
                  <w:szCs w:val="22"/>
                  <w:lang w:val="es-MX" w:eastAsia="es-MX"/>
                  <w:rPrChange w:id="5835" w:author="Erlie Hasam Morfin Zavalza" w:date="2014-11-22T23:48:00Z">
                    <w:rPr>
                      <w:rFonts w:ascii="Calibri" w:hAnsi="Calibri"/>
                      <w:color w:val="000000"/>
                      <w:sz w:val="22"/>
                      <w:szCs w:val="22"/>
                      <w:lang w:val="es-MX" w:eastAsia="es-MX"/>
                    </w:rPr>
                  </w:rPrChange>
                </w:rPr>
                <w:t>$250,000.00</w:t>
              </w:r>
            </w:ins>
          </w:p>
        </w:tc>
        <w:tc>
          <w:tcPr>
            <w:tcW w:w="1413" w:type="dxa"/>
            <w:gridSpan w:val="2"/>
            <w:tcBorders>
              <w:top w:val="nil"/>
              <w:left w:val="nil"/>
              <w:bottom w:val="single" w:sz="4" w:space="0" w:color="auto"/>
              <w:right w:val="single" w:sz="4" w:space="0" w:color="auto"/>
            </w:tcBorders>
            <w:shd w:val="clear" w:color="000000" w:fill="B7DEE8"/>
            <w:noWrap/>
            <w:vAlign w:val="center"/>
            <w:hideMark/>
            <w:tcPrChange w:id="5836"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4878D49A" w14:textId="77777777" w:rsidR="00FB5004" w:rsidRPr="003D3100" w:rsidRDefault="00FB5004" w:rsidP="00FB5004">
            <w:pPr>
              <w:jc w:val="left"/>
              <w:rPr>
                <w:ins w:id="5837" w:author="Erlie Hasam Morfin Zavalza" w:date="2014-11-22T22:11:00Z"/>
                <w:rFonts w:ascii="Calibri" w:hAnsi="Calibri"/>
                <w:color w:val="000000"/>
                <w:sz w:val="20"/>
                <w:szCs w:val="22"/>
                <w:lang w:val="es-MX" w:eastAsia="es-MX"/>
                <w:rPrChange w:id="5838" w:author="Erlie Hasam Morfin Zavalza" w:date="2014-11-22T23:48:00Z">
                  <w:rPr>
                    <w:ins w:id="5839" w:author="Erlie Hasam Morfin Zavalza" w:date="2014-11-22T22:11:00Z"/>
                    <w:rFonts w:ascii="Calibri" w:hAnsi="Calibri"/>
                    <w:color w:val="000000"/>
                    <w:sz w:val="22"/>
                    <w:szCs w:val="22"/>
                    <w:lang w:val="es-MX" w:eastAsia="es-MX"/>
                  </w:rPr>
                </w:rPrChange>
              </w:rPr>
            </w:pPr>
            <w:ins w:id="5840" w:author="Erlie Hasam Morfin Zavalza" w:date="2014-11-22T22:11:00Z">
              <w:r w:rsidRPr="003D3100">
                <w:rPr>
                  <w:rFonts w:ascii="Calibri" w:hAnsi="Calibri"/>
                  <w:color w:val="000000"/>
                  <w:sz w:val="20"/>
                  <w:szCs w:val="22"/>
                  <w:lang w:val="es-MX" w:eastAsia="es-MX"/>
                  <w:rPrChange w:id="5841" w:author="Erlie Hasam Morfin Zavalza" w:date="2014-11-22T23:48:00Z">
                    <w:rPr>
                      <w:rFonts w:ascii="Calibri" w:hAnsi="Calibri"/>
                      <w:color w:val="000000"/>
                      <w:sz w:val="22"/>
                      <w:szCs w:val="22"/>
                      <w:lang w:val="es-MX" w:eastAsia="es-MX"/>
                    </w:rPr>
                  </w:rPrChange>
                </w:rPr>
                <w:t>$500,000.00</w:t>
              </w:r>
            </w:ins>
          </w:p>
        </w:tc>
        <w:tc>
          <w:tcPr>
            <w:tcW w:w="1517" w:type="dxa"/>
            <w:gridSpan w:val="2"/>
            <w:tcBorders>
              <w:top w:val="nil"/>
              <w:left w:val="nil"/>
              <w:bottom w:val="single" w:sz="4" w:space="0" w:color="auto"/>
              <w:right w:val="single" w:sz="4" w:space="0" w:color="auto"/>
            </w:tcBorders>
            <w:shd w:val="clear" w:color="000000" w:fill="B7DEE8"/>
            <w:noWrap/>
            <w:vAlign w:val="center"/>
            <w:hideMark/>
            <w:tcPrChange w:id="5842"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5E80F621" w14:textId="77777777" w:rsidR="00FB5004" w:rsidRPr="003D3100" w:rsidRDefault="00FB5004" w:rsidP="00FB5004">
            <w:pPr>
              <w:jc w:val="left"/>
              <w:rPr>
                <w:ins w:id="5843" w:author="Erlie Hasam Morfin Zavalza" w:date="2014-11-22T22:11:00Z"/>
                <w:rFonts w:ascii="Calibri" w:hAnsi="Calibri"/>
                <w:color w:val="000000"/>
                <w:sz w:val="20"/>
                <w:szCs w:val="22"/>
                <w:lang w:val="es-MX" w:eastAsia="es-MX"/>
                <w:rPrChange w:id="5844" w:author="Erlie Hasam Morfin Zavalza" w:date="2014-11-22T23:48:00Z">
                  <w:rPr>
                    <w:ins w:id="5845" w:author="Erlie Hasam Morfin Zavalza" w:date="2014-11-22T22:11:00Z"/>
                    <w:rFonts w:ascii="Calibri" w:hAnsi="Calibri"/>
                    <w:color w:val="000000"/>
                    <w:sz w:val="22"/>
                    <w:szCs w:val="22"/>
                    <w:lang w:val="es-MX" w:eastAsia="es-MX"/>
                  </w:rPr>
                </w:rPrChange>
              </w:rPr>
            </w:pPr>
            <w:ins w:id="5846" w:author="Erlie Hasam Morfin Zavalza" w:date="2014-11-22T22:11:00Z">
              <w:r w:rsidRPr="003D3100">
                <w:rPr>
                  <w:rFonts w:ascii="Calibri" w:hAnsi="Calibri"/>
                  <w:color w:val="000000"/>
                  <w:sz w:val="20"/>
                  <w:szCs w:val="22"/>
                  <w:lang w:val="es-MX" w:eastAsia="es-MX"/>
                  <w:rPrChange w:id="5847" w:author="Erlie Hasam Morfin Zavalza" w:date="2014-11-22T23:48:00Z">
                    <w:rPr>
                      <w:rFonts w:ascii="Calibri" w:hAnsi="Calibri"/>
                      <w:color w:val="000000"/>
                      <w:sz w:val="22"/>
                      <w:szCs w:val="22"/>
                      <w:lang w:val="es-MX" w:eastAsia="es-MX"/>
                    </w:rPr>
                  </w:rPrChange>
                </w:rPr>
                <w:t>$500,000.00</w:t>
              </w:r>
            </w:ins>
          </w:p>
        </w:tc>
        <w:tc>
          <w:tcPr>
            <w:tcW w:w="1309" w:type="dxa"/>
            <w:tcBorders>
              <w:top w:val="nil"/>
              <w:left w:val="nil"/>
              <w:bottom w:val="single" w:sz="4" w:space="0" w:color="auto"/>
              <w:right w:val="single" w:sz="4" w:space="0" w:color="auto"/>
            </w:tcBorders>
            <w:shd w:val="clear" w:color="000000" w:fill="B7DEE8"/>
            <w:noWrap/>
            <w:vAlign w:val="center"/>
            <w:hideMark/>
            <w:tcPrChange w:id="5848" w:author="Erlie Hasam Morfin Zavalza" w:date="2014-11-22T23:48:00Z">
              <w:tcPr>
                <w:tcW w:w="0" w:type="auto"/>
                <w:tcBorders>
                  <w:top w:val="nil"/>
                  <w:left w:val="nil"/>
                  <w:bottom w:val="single" w:sz="4" w:space="0" w:color="auto"/>
                  <w:right w:val="single" w:sz="4" w:space="0" w:color="auto"/>
                </w:tcBorders>
                <w:shd w:val="clear" w:color="000000" w:fill="B7DEE8"/>
                <w:noWrap/>
                <w:vAlign w:val="center"/>
                <w:hideMark/>
              </w:tcPr>
            </w:tcPrChange>
          </w:tcPr>
          <w:p w14:paraId="146F3632" w14:textId="77777777" w:rsidR="00FB5004" w:rsidRPr="003D3100" w:rsidRDefault="00FB5004" w:rsidP="00FB5004">
            <w:pPr>
              <w:jc w:val="left"/>
              <w:rPr>
                <w:ins w:id="5849" w:author="Erlie Hasam Morfin Zavalza" w:date="2014-11-22T22:11:00Z"/>
                <w:rFonts w:ascii="Calibri" w:hAnsi="Calibri"/>
                <w:color w:val="000000"/>
                <w:sz w:val="20"/>
                <w:szCs w:val="22"/>
                <w:lang w:val="es-MX" w:eastAsia="es-MX"/>
                <w:rPrChange w:id="5850" w:author="Erlie Hasam Morfin Zavalza" w:date="2014-11-22T23:48:00Z">
                  <w:rPr>
                    <w:ins w:id="5851" w:author="Erlie Hasam Morfin Zavalza" w:date="2014-11-22T22:11:00Z"/>
                    <w:rFonts w:ascii="Calibri" w:hAnsi="Calibri"/>
                    <w:color w:val="000000"/>
                    <w:sz w:val="22"/>
                    <w:szCs w:val="22"/>
                    <w:lang w:val="es-MX" w:eastAsia="es-MX"/>
                  </w:rPr>
                </w:rPrChange>
              </w:rPr>
            </w:pPr>
            <w:ins w:id="5852" w:author="Erlie Hasam Morfin Zavalza" w:date="2014-11-22T22:11:00Z">
              <w:r w:rsidRPr="003D3100">
                <w:rPr>
                  <w:rFonts w:ascii="Calibri" w:hAnsi="Calibri"/>
                  <w:color w:val="000000"/>
                  <w:sz w:val="20"/>
                  <w:szCs w:val="22"/>
                  <w:lang w:val="es-MX" w:eastAsia="es-MX"/>
                  <w:rPrChange w:id="5853" w:author="Erlie Hasam Morfin Zavalza" w:date="2014-11-22T23:48:00Z">
                    <w:rPr>
                      <w:rFonts w:ascii="Calibri" w:hAnsi="Calibri"/>
                      <w:color w:val="000000"/>
                      <w:sz w:val="22"/>
                      <w:szCs w:val="22"/>
                      <w:lang w:val="es-MX" w:eastAsia="es-MX"/>
                    </w:rPr>
                  </w:rPrChange>
                </w:rPr>
                <w:t>10</w:t>
              </w:r>
            </w:ins>
          </w:p>
        </w:tc>
      </w:tr>
      <w:tr w:rsidR="00FB5004" w:rsidRPr="003D3100" w14:paraId="7DD30F77" w14:textId="77777777" w:rsidTr="003D3100">
        <w:tblPrEx>
          <w:tblPrExChange w:id="5854" w:author="Erlie Hasam Morfin Zavalza" w:date="2014-11-22T23:48:00Z">
            <w:tblPrEx>
              <w:tblW w:w="0" w:type="auto"/>
            </w:tblPrEx>
          </w:tblPrExChange>
        </w:tblPrEx>
        <w:trPr>
          <w:trHeight w:val="300"/>
          <w:ins w:id="5855" w:author="Erlie Hasam Morfin Zavalza" w:date="2014-11-22T22:11:00Z"/>
          <w:trPrChange w:id="5856" w:author="Erlie Hasam Morfin Zavalza" w:date="2014-11-22T23:48:00Z">
            <w:trPr>
              <w:gridAfter w:val="0"/>
              <w:trHeight w:val="300"/>
            </w:trPr>
          </w:trPrChange>
        </w:trPr>
        <w:tc>
          <w:tcPr>
            <w:tcW w:w="1851" w:type="dxa"/>
            <w:gridSpan w:val="2"/>
            <w:tcBorders>
              <w:top w:val="nil"/>
              <w:left w:val="single" w:sz="4" w:space="0" w:color="auto"/>
              <w:bottom w:val="single" w:sz="4" w:space="0" w:color="auto"/>
              <w:right w:val="single" w:sz="4" w:space="0" w:color="auto"/>
            </w:tcBorders>
            <w:shd w:val="clear" w:color="000000" w:fill="B7DEE8"/>
            <w:noWrap/>
            <w:vAlign w:val="center"/>
            <w:hideMark/>
            <w:tcPrChange w:id="5857"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B7DEE8"/>
                <w:noWrap/>
                <w:vAlign w:val="center"/>
                <w:hideMark/>
              </w:tcPr>
            </w:tcPrChange>
          </w:tcPr>
          <w:p w14:paraId="5F8C2849" w14:textId="77777777" w:rsidR="00FB5004" w:rsidRPr="003D3100" w:rsidRDefault="00FB5004" w:rsidP="00FB5004">
            <w:pPr>
              <w:jc w:val="left"/>
              <w:rPr>
                <w:ins w:id="5858" w:author="Erlie Hasam Morfin Zavalza" w:date="2014-11-22T22:11:00Z"/>
                <w:rFonts w:ascii="Calibri" w:hAnsi="Calibri"/>
                <w:color w:val="000000"/>
                <w:sz w:val="20"/>
                <w:szCs w:val="22"/>
                <w:lang w:val="es-MX" w:eastAsia="es-MX"/>
                <w:rPrChange w:id="5859" w:author="Erlie Hasam Morfin Zavalza" w:date="2014-11-22T23:48:00Z">
                  <w:rPr>
                    <w:ins w:id="5860" w:author="Erlie Hasam Morfin Zavalza" w:date="2014-11-22T22:11:00Z"/>
                    <w:rFonts w:ascii="Calibri" w:hAnsi="Calibri"/>
                    <w:color w:val="000000"/>
                    <w:sz w:val="22"/>
                    <w:szCs w:val="22"/>
                    <w:lang w:val="es-MX" w:eastAsia="es-MX"/>
                  </w:rPr>
                </w:rPrChange>
              </w:rPr>
            </w:pPr>
            <w:ins w:id="5861" w:author="Erlie Hasam Morfin Zavalza" w:date="2014-11-22T22:11:00Z">
              <w:r w:rsidRPr="003D3100">
                <w:rPr>
                  <w:rFonts w:ascii="Calibri" w:hAnsi="Calibri"/>
                  <w:color w:val="000000"/>
                  <w:sz w:val="20"/>
                  <w:szCs w:val="22"/>
                  <w:lang w:val="es-MX" w:eastAsia="es-MX"/>
                  <w:rPrChange w:id="5862" w:author="Erlie Hasam Morfin Zavalza" w:date="2014-11-22T23:48:00Z">
                    <w:rPr>
                      <w:rFonts w:ascii="Calibri" w:hAnsi="Calibri"/>
                      <w:color w:val="000000"/>
                      <w:sz w:val="22"/>
                      <w:szCs w:val="22"/>
                      <w:lang w:val="es-MX" w:eastAsia="es-MX"/>
                    </w:rPr>
                  </w:rPrChange>
                </w:rPr>
                <w:t>Batidora Semi-industrial</w:t>
              </w:r>
            </w:ins>
          </w:p>
        </w:tc>
        <w:tc>
          <w:tcPr>
            <w:tcW w:w="1263" w:type="dxa"/>
            <w:gridSpan w:val="2"/>
            <w:tcBorders>
              <w:top w:val="nil"/>
              <w:left w:val="nil"/>
              <w:bottom w:val="single" w:sz="4" w:space="0" w:color="auto"/>
              <w:right w:val="single" w:sz="4" w:space="0" w:color="auto"/>
            </w:tcBorders>
            <w:shd w:val="clear" w:color="000000" w:fill="B7DEE8"/>
            <w:noWrap/>
            <w:vAlign w:val="center"/>
            <w:hideMark/>
            <w:tcPrChange w:id="5863"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1EF25E33" w14:textId="77777777" w:rsidR="00FB5004" w:rsidRPr="003D3100" w:rsidRDefault="00FB5004" w:rsidP="00FB5004">
            <w:pPr>
              <w:jc w:val="left"/>
              <w:rPr>
                <w:ins w:id="5864" w:author="Erlie Hasam Morfin Zavalza" w:date="2014-11-22T22:11:00Z"/>
                <w:rFonts w:ascii="Calibri" w:hAnsi="Calibri"/>
                <w:color w:val="000000"/>
                <w:sz w:val="20"/>
                <w:szCs w:val="22"/>
                <w:lang w:val="es-MX" w:eastAsia="es-MX"/>
                <w:rPrChange w:id="5865" w:author="Erlie Hasam Morfin Zavalza" w:date="2014-11-22T23:48:00Z">
                  <w:rPr>
                    <w:ins w:id="5866" w:author="Erlie Hasam Morfin Zavalza" w:date="2014-11-22T22:11:00Z"/>
                    <w:rFonts w:ascii="Calibri" w:hAnsi="Calibri"/>
                    <w:color w:val="000000"/>
                    <w:sz w:val="22"/>
                    <w:szCs w:val="22"/>
                    <w:lang w:val="es-MX" w:eastAsia="es-MX"/>
                  </w:rPr>
                </w:rPrChange>
              </w:rPr>
            </w:pPr>
            <w:ins w:id="5867" w:author="Erlie Hasam Morfin Zavalza" w:date="2014-11-22T22:11:00Z">
              <w:r w:rsidRPr="003D3100">
                <w:rPr>
                  <w:rFonts w:ascii="Calibri" w:hAnsi="Calibri"/>
                  <w:color w:val="000000"/>
                  <w:sz w:val="20"/>
                  <w:szCs w:val="22"/>
                  <w:lang w:val="es-MX" w:eastAsia="es-MX"/>
                  <w:rPrChange w:id="5868" w:author="Erlie Hasam Morfin Zavalza" w:date="2014-11-22T23:48:00Z">
                    <w:rPr>
                      <w:rFonts w:ascii="Calibri" w:hAnsi="Calibri"/>
                      <w:color w:val="000000"/>
                      <w:sz w:val="22"/>
                      <w:szCs w:val="22"/>
                      <w:lang w:val="es-MX" w:eastAsia="es-MX"/>
                    </w:rPr>
                  </w:rPrChange>
                </w:rPr>
                <w:t>1</w:t>
              </w:r>
            </w:ins>
          </w:p>
        </w:tc>
        <w:tc>
          <w:tcPr>
            <w:tcW w:w="1475" w:type="dxa"/>
            <w:gridSpan w:val="2"/>
            <w:tcBorders>
              <w:top w:val="nil"/>
              <w:left w:val="nil"/>
              <w:bottom w:val="single" w:sz="4" w:space="0" w:color="auto"/>
              <w:right w:val="single" w:sz="4" w:space="0" w:color="auto"/>
            </w:tcBorders>
            <w:shd w:val="clear" w:color="000000" w:fill="B7DEE8"/>
            <w:noWrap/>
            <w:vAlign w:val="center"/>
            <w:hideMark/>
            <w:tcPrChange w:id="5869"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531490A9" w14:textId="77777777" w:rsidR="00FB5004" w:rsidRPr="003D3100" w:rsidRDefault="00FB5004" w:rsidP="00FB5004">
            <w:pPr>
              <w:jc w:val="left"/>
              <w:rPr>
                <w:ins w:id="5870" w:author="Erlie Hasam Morfin Zavalza" w:date="2014-11-22T22:11:00Z"/>
                <w:rFonts w:ascii="Calibri" w:hAnsi="Calibri"/>
                <w:color w:val="000000"/>
                <w:sz w:val="20"/>
                <w:szCs w:val="22"/>
                <w:lang w:val="es-MX" w:eastAsia="es-MX"/>
                <w:rPrChange w:id="5871" w:author="Erlie Hasam Morfin Zavalza" w:date="2014-11-22T23:48:00Z">
                  <w:rPr>
                    <w:ins w:id="5872" w:author="Erlie Hasam Morfin Zavalza" w:date="2014-11-22T22:11:00Z"/>
                    <w:rFonts w:ascii="Calibri" w:hAnsi="Calibri"/>
                    <w:color w:val="000000"/>
                    <w:sz w:val="22"/>
                    <w:szCs w:val="22"/>
                    <w:lang w:val="es-MX" w:eastAsia="es-MX"/>
                  </w:rPr>
                </w:rPrChange>
              </w:rPr>
            </w:pPr>
            <w:ins w:id="5873" w:author="Erlie Hasam Morfin Zavalza" w:date="2014-11-22T22:11:00Z">
              <w:r w:rsidRPr="003D3100">
                <w:rPr>
                  <w:rFonts w:ascii="Calibri" w:hAnsi="Calibri"/>
                  <w:color w:val="000000"/>
                  <w:sz w:val="20"/>
                  <w:szCs w:val="22"/>
                  <w:lang w:val="es-MX" w:eastAsia="es-MX"/>
                  <w:rPrChange w:id="5874" w:author="Erlie Hasam Morfin Zavalza" w:date="2014-11-22T23:48:00Z">
                    <w:rPr>
                      <w:rFonts w:ascii="Calibri" w:hAnsi="Calibri"/>
                      <w:color w:val="000000"/>
                      <w:sz w:val="22"/>
                      <w:szCs w:val="22"/>
                      <w:lang w:val="es-MX" w:eastAsia="es-MX"/>
                    </w:rPr>
                  </w:rPrChange>
                </w:rPr>
                <w:t>$300,000.00</w:t>
              </w:r>
            </w:ins>
          </w:p>
        </w:tc>
        <w:tc>
          <w:tcPr>
            <w:tcW w:w="1413" w:type="dxa"/>
            <w:gridSpan w:val="2"/>
            <w:tcBorders>
              <w:top w:val="nil"/>
              <w:left w:val="nil"/>
              <w:bottom w:val="single" w:sz="4" w:space="0" w:color="auto"/>
              <w:right w:val="single" w:sz="4" w:space="0" w:color="auto"/>
            </w:tcBorders>
            <w:shd w:val="clear" w:color="000000" w:fill="B7DEE8"/>
            <w:noWrap/>
            <w:vAlign w:val="center"/>
            <w:hideMark/>
            <w:tcPrChange w:id="5875"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56FE7DD5" w14:textId="77777777" w:rsidR="00FB5004" w:rsidRPr="003D3100" w:rsidRDefault="00FB5004" w:rsidP="00FB5004">
            <w:pPr>
              <w:jc w:val="left"/>
              <w:rPr>
                <w:ins w:id="5876" w:author="Erlie Hasam Morfin Zavalza" w:date="2014-11-22T22:11:00Z"/>
                <w:rFonts w:ascii="Calibri" w:hAnsi="Calibri"/>
                <w:color w:val="000000"/>
                <w:sz w:val="20"/>
                <w:szCs w:val="22"/>
                <w:lang w:val="es-MX" w:eastAsia="es-MX"/>
                <w:rPrChange w:id="5877" w:author="Erlie Hasam Morfin Zavalza" w:date="2014-11-22T23:48:00Z">
                  <w:rPr>
                    <w:ins w:id="5878" w:author="Erlie Hasam Morfin Zavalza" w:date="2014-11-22T22:11:00Z"/>
                    <w:rFonts w:ascii="Calibri" w:hAnsi="Calibri"/>
                    <w:color w:val="000000"/>
                    <w:sz w:val="22"/>
                    <w:szCs w:val="22"/>
                    <w:lang w:val="es-MX" w:eastAsia="es-MX"/>
                  </w:rPr>
                </w:rPrChange>
              </w:rPr>
            </w:pPr>
            <w:ins w:id="5879" w:author="Erlie Hasam Morfin Zavalza" w:date="2014-11-22T22:11:00Z">
              <w:r w:rsidRPr="003D3100">
                <w:rPr>
                  <w:rFonts w:ascii="Calibri" w:hAnsi="Calibri"/>
                  <w:color w:val="000000"/>
                  <w:sz w:val="20"/>
                  <w:szCs w:val="22"/>
                  <w:lang w:val="es-MX" w:eastAsia="es-MX"/>
                  <w:rPrChange w:id="5880" w:author="Erlie Hasam Morfin Zavalza" w:date="2014-11-22T23:48:00Z">
                    <w:rPr>
                      <w:rFonts w:ascii="Calibri" w:hAnsi="Calibri"/>
                      <w:color w:val="000000"/>
                      <w:sz w:val="22"/>
                      <w:szCs w:val="22"/>
                      <w:lang w:val="es-MX" w:eastAsia="es-MX"/>
                    </w:rPr>
                  </w:rPrChange>
                </w:rPr>
                <w:t>$50,000.00</w:t>
              </w:r>
            </w:ins>
          </w:p>
        </w:tc>
        <w:tc>
          <w:tcPr>
            <w:tcW w:w="1517" w:type="dxa"/>
            <w:gridSpan w:val="2"/>
            <w:tcBorders>
              <w:top w:val="nil"/>
              <w:left w:val="nil"/>
              <w:bottom w:val="single" w:sz="4" w:space="0" w:color="auto"/>
              <w:right w:val="single" w:sz="4" w:space="0" w:color="auto"/>
            </w:tcBorders>
            <w:shd w:val="clear" w:color="000000" w:fill="B7DEE8"/>
            <w:noWrap/>
            <w:vAlign w:val="center"/>
            <w:hideMark/>
            <w:tcPrChange w:id="5881"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7C2E376E" w14:textId="77777777" w:rsidR="00FB5004" w:rsidRPr="003D3100" w:rsidRDefault="00FB5004" w:rsidP="00FB5004">
            <w:pPr>
              <w:jc w:val="left"/>
              <w:rPr>
                <w:ins w:id="5882" w:author="Erlie Hasam Morfin Zavalza" w:date="2014-11-22T22:11:00Z"/>
                <w:rFonts w:ascii="Calibri" w:hAnsi="Calibri"/>
                <w:color w:val="000000"/>
                <w:sz w:val="20"/>
                <w:szCs w:val="22"/>
                <w:lang w:val="es-MX" w:eastAsia="es-MX"/>
                <w:rPrChange w:id="5883" w:author="Erlie Hasam Morfin Zavalza" w:date="2014-11-22T23:48:00Z">
                  <w:rPr>
                    <w:ins w:id="5884" w:author="Erlie Hasam Morfin Zavalza" w:date="2014-11-22T22:11:00Z"/>
                    <w:rFonts w:ascii="Calibri" w:hAnsi="Calibri"/>
                    <w:color w:val="000000"/>
                    <w:sz w:val="22"/>
                    <w:szCs w:val="22"/>
                    <w:lang w:val="es-MX" w:eastAsia="es-MX"/>
                  </w:rPr>
                </w:rPrChange>
              </w:rPr>
            </w:pPr>
            <w:ins w:id="5885" w:author="Erlie Hasam Morfin Zavalza" w:date="2014-11-22T22:11:00Z">
              <w:r w:rsidRPr="003D3100">
                <w:rPr>
                  <w:rFonts w:ascii="Calibri" w:hAnsi="Calibri"/>
                  <w:color w:val="000000"/>
                  <w:sz w:val="20"/>
                  <w:szCs w:val="22"/>
                  <w:lang w:val="es-MX" w:eastAsia="es-MX"/>
                  <w:rPrChange w:id="5886" w:author="Erlie Hasam Morfin Zavalza" w:date="2014-11-22T23:48:00Z">
                    <w:rPr>
                      <w:rFonts w:ascii="Calibri" w:hAnsi="Calibri"/>
                      <w:color w:val="000000"/>
                      <w:sz w:val="22"/>
                      <w:szCs w:val="22"/>
                      <w:lang w:val="es-MX" w:eastAsia="es-MX"/>
                    </w:rPr>
                  </w:rPrChange>
                </w:rPr>
                <w:t>$250,000.00</w:t>
              </w:r>
            </w:ins>
          </w:p>
        </w:tc>
        <w:tc>
          <w:tcPr>
            <w:tcW w:w="1309" w:type="dxa"/>
            <w:tcBorders>
              <w:top w:val="nil"/>
              <w:left w:val="nil"/>
              <w:bottom w:val="single" w:sz="4" w:space="0" w:color="auto"/>
              <w:right w:val="single" w:sz="4" w:space="0" w:color="auto"/>
            </w:tcBorders>
            <w:shd w:val="clear" w:color="000000" w:fill="B7DEE8"/>
            <w:noWrap/>
            <w:vAlign w:val="center"/>
            <w:hideMark/>
            <w:tcPrChange w:id="5887" w:author="Erlie Hasam Morfin Zavalza" w:date="2014-11-22T23:48:00Z">
              <w:tcPr>
                <w:tcW w:w="0" w:type="auto"/>
                <w:tcBorders>
                  <w:top w:val="nil"/>
                  <w:left w:val="nil"/>
                  <w:bottom w:val="single" w:sz="4" w:space="0" w:color="auto"/>
                  <w:right w:val="single" w:sz="4" w:space="0" w:color="auto"/>
                </w:tcBorders>
                <w:shd w:val="clear" w:color="000000" w:fill="B7DEE8"/>
                <w:noWrap/>
                <w:vAlign w:val="center"/>
                <w:hideMark/>
              </w:tcPr>
            </w:tcPrChange>
          </w:tcPr>
          <w:p w14:paraId="14117C1D" w14:textId="77777777" w:rsidR="00FB5004" w:rsidRPr="003D3100" w:rsidRDefault="00FB5004" w:rsidP="00FB5004">
            <w:pPr>
              <w:jc w:val="left"/>
              <w:rPr>
                <w:ins w:id="5888" w:author="Erlie Hasam Morfin Zavalza" w:date="2014-11-22T22:11:00Z"/>
                <w:rFonts w:ascii="Calibri" w:hAnsi="Calibri"/>
                <w:color w:val="000000"/>
                <w:sz w:val="20"/>
                <w:szCs w:val="22"/>
                <w:lang w:val="es-MX" w:eastAsia="es-MX"/>
                <w:rPrChange w:id="5889" w:author="Erlie Hasam Morfin Zavalza" w:date="2014-11-22T23:48:00Z">
                  <w:rPr>
                    <w:ins w:id="5890" w:author="Erlie Hasam Morfin Zavalza" w:date="2014-11-22T22:11:00Z"/>
                    <w:rFonts w:ascii="Calibri" w:hAnsi="Calibri"/>
                    <w:color w:val="000000"/>
                    <w:sz w:val="22"/>
                    <w:szCs w:val="22"/>
                    <w:lang w:val="es-MX" w:eastAsia="es-MX"/>
                  </w:rPr>
                </w:rPrChange>
              </w:rPr>
            </w:pPr>
            <w:ins w:id="5891" w:author="Erlie Hasam Morfin Zavalza" w:date="2014-11-22T22:11:00Z">
              <w:r w:rsidRPr="003D3100">
                <w:rPr>
                  <w:rFonts w:ascii="Calibri" w:hAnsi="Calibri"/>
                  <w:color w:val="000000"/>
                  <w:sz w:val="20"/>
                  <w:szCs w:val="22"/>
                  <w:lang w:val="es-MX" w:eastAsia="es-MX"/>
                  <w:rPrChange w:id="5892" w:author="Erlie Hasam Morfin Zavalza" w:date="2014-11-22T23:48:00Z">
                    <w:rPr>
                      <w:rFonts w:ascii="Calibri" w:hAnsi="Calibri"/>
                      <w:color w:val="000000"/>
                      <w:sz w:val="22"/>
                      <w:szCs w:val="22"/>
                      <w:lang w:val="es-MX" w:eastAsia="es-MX"/>
                    </w:rPr>
                  </w:rPrChange>
                </w:rPr>
                <w:t>6</w:t>
              </w:r>
            </w:ins>
          </w:p>
        </w:tc>
      </w:tr>
      <w:tr w:rsidR="00FB5004" w:rsidRPr="003D3100" w14:paraId="602F116B" w14:textId="77777777" w:rsidTr="003D3100">
        <w:tblPrEx>
          <w:tblPrExChange w:id="5893" w:author="Erlie Hasam Morfin Zavalza" w:date="2014-11-22T23:48:00Z">
            <w:tblPrEx>
              <w:tblW w:w="0" w:type="auto"/>
            </w:tblPrEx>
          </w:tblPrExChange>
        </w:tblPrEx>
        <w:trPr>
          <w:trHeight w:val="300"/>
          <w:ins w:id="5894" w:author="Erlie Hasam Morfin Zavalza" w:date="2014-11-22T22:11:00Z"/>
          <w:trPrChange w:id="5895" w:author="Erlie Hasam Morfin Zavalza" w:date="2014-11-22T23:48:00Z">
            <w:trPr>
              <w:gridAfter w:val="0"/>
              <w:trHeight w:val="300"/>
            </w:trPr>
          </w:trPrChange>
        </w:trPr>
        <w:tc>
          <w:tcPr>
            <w:tcW w:w="1851" w:type="dxa"/>
            <w:gridSpan w:val="2"/>
            <w:tcBorders>
              <w:top w:val="nil"/>
              <w:left w:val="single" w:sz="4" w:space="0" w:color="auto"/>
              <w:bottom w:val="single" w:sz="4" w:space="0" w:color="auto"/>
              <w:right w:val="single" w:sz="4" w:space="0" w:color="auto"/>
            </w:tcBorders>
            <w:shd w:val="clear" w:color="000000" w:fill="B7DEE8"/>
            <w:noWrap/>
            <w:vAlign w:val="center"/>
            <w:hideMark/>
            <w:tcPrChange w:id="5896"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B7DEE8"/>
                <w:noWrap/>
                <w:vAlign w:val="center"/>
                <w:hideMark/>
              </w:tcPr>
            </w:tcPrChange>
          </w:tcPr>
          <w:p w14:paraId="25054B82" w14:textId="77777777" w:rsidR="00FB5004" w:rsidRPr="003D3100" w:rsidRDefault="00FB5004" w:rsidP="00FB5004">
            <w:pPr>
              <w:jc w:val="left"/>
              <w:rPr>
                <w:ins w:id="5897" w:author="Erlie Hasam Morfin Zavalza" w:date="2014-11-22T22:11:00Z"/>
                <w:rFonts w:ascii="Calibri" w:hAnsi="Calibri"/>
                <w:color w:val="000000"/>
                <w:sz w:val="20"/>
                <w:szCs w:val="22"/>
                <w:lang w:val="es-MX" w:eastAsia="es-MX"/>
                <w:rPrChange w:id="5898" w:author="Erlie Hasam Morfin Zavalza" w:date="2014-11-22T23:48:00Z">
                  <w:rPr>
                    <w:ins w:id="5899" w:author="Erlie Hasam Morfin Zavalza" w:date="2014-11-22T22:11:00Z"/>
                    <w:rFonts w:ascii="Calibri" w:hAnsi="Calibri"/>
                    <w:color w:val="000000"/>
                    <w:sz w:val="22"/>
                    <w:szCs w:val="22"/>
                    <w:lang w:val="es-MX" w:eastAsia="es-MX"/>
                  </w:rPr>
                </w:rPrChange>
              </w:rPr>
            </w:pPr>
            <w:ins w:id="5900" w:author="Erlie Hasam Morfin Zavalza" w:date="2014-11-22T22:11:00Z">
              <w:r w:rsidRPr="003D3100">
                <w:rPr>
                  <w:rFonts w:ascii="Calibri" w:hAnsi="Calibri"/>
                  <w:color w:val="000000"/>
                  <w:sz w:val="20"/>
                  <w:szCs w:val="22"/>
                  <w:lang w:val="es-MX" w:eastAsia="es-MX"/>
                  <w:rPrChange w:id="5901" w:author="Erlie Hasam Morfin Zavalza" w:date="2014-11-22T23:48:00Z">
                    <w:rPr>
                      <w:rFonts w:ascii="Calibri" w:hAnsi="Calibri"/>
                      <w:color w:val="000000"/>
                      <w:sz w:val="22"/>
                      <w:szCs w:val="22"/>
                      <w:lang w:val="es-MX" w:eastAsia="es-MX"/>
                    </w:rPr>
                  </w:rPrChange>
                </w:rPr>
                <w:t>Congelador</w:t>
              </w:r>
            </w:ins>
          </w:p>
        </w:tc>
        <w:tc>
          <w:tcPr>
            <w:tcW w:w="1263" w:type="dxa"/>
            <w:gridSpan w:val="2"/>
            <w:tcBorders>
              <w:top w:val="nil"/>
              <w:left w:val="nil"/>
              <w:bottom w:val="single" w:sz="4" w:space="0" w:color="auto"/>
              <w:right w:val="single" w:sz="4" w:space="0" w:color="auto"/>
            </w:tcBorders>
            <w:shd w:val="clear" w:color="000000" w:fill="B7DEE8"/>
            <w:noWrap/>
            <w:vAlign w:val="center"/>
            <w:hideMark/>
            <w:tcPrChange w:id="5902"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572E76B1" w14:textId="77777777" w:rsidR="00FB5004" w:rsidRPr="003D3100" w:rsidRDefault="00FB5004" w:rsidP="00FB5004">
            <w:pPr>
              <w:jc w:val="left"/>
              <w:rPr>
                <w:ins w:id="5903" w:author="Erlie Hasam Morfin Zavalza" w:date="2014-11-22T22:11:00Z"/>
                <w:rFonts w:ascii="Calibri" w:hAnsi="Calibri"/>
                <w:color w:val="000000"/>
                <w:sz w:val="20"/>
                <w:szCs w:val="22"/>
                <w:lang w:val="es-MX" w:eastAsia="es-MX"/>
                <w:rPrChange w:id="5904" w:author="Erlie Hasam Morfin Zavalza" w:date="2014-11-22T23:48:00Z">
                  <w:rPr>
                    <w:ins w:id="5905" w:author="Erlie Hasam Morfin Zavalza" w:date="2014-11-22T22:11:00Z"/>
                    <w:rFonts w:ascii="Calibri" w:hAnsi="Calibri"/>
                    <w:color w:val="000000"/>
                    <w:sz w:val="22"/>
                    <w:szCs w:val="22"/>
                    <w:lang w:val="es-MX" w:eastAsia="es-MX"/>
                  </w:rPr>
                </w:rPrChange>
              </w:rPr>
            </w:pPr>
            <w:ins w:id="5906" w:author="Erlie Hasam Morfin Zavalza" w:date="2014-11-22T22:11:00Z">
              <w:r w:rsidRPr="003D3100">
                <w:rPr>
                  <w:rFonts w:ascii="Calibri" w:hAnsi="Calibri"/>
                  <w:color w:val="000000"/>
                  <w:sz w:val="20"/>
                  <w:szCs w:val="22"/>
                  <w:lang w:val="es-MX" w:eastAsia="es-MX"/>
                  <w:rPrChange w:id="5907" w:author="Erlie Hasam Morfin Zavalza" w:date="2014-11-22T23:48:00Z">
                    <w:rPr>
                      <w:rFonts w:ascii="Calibri" w:hAnsi="Calibri"/>
                      <w:color w:val="000000"/>
                      <w:sz w:val="22"/>
                      <w:szCs w:val="22"/>
                      <w:lang w:val="es-MX" w:eastAsia="es-MX"/>
                    </w:rPr>
                  </w:rPrChange>
                </w:rPr>
                <w:t>4</w:t>
              </w:r>
            </w:ins>
          </w:p>
        </w:tc>
        <w:tc>
          <w:tcPr>
            <w:tcW w:w="1475" w:type="dxa"/>
            <w:gridSpan w:val="2"/>
            <w:tcBorders>
              <w:top w:val="nil"/>
              <w:left w:val="nil"/>
              <w:bottom w:val="single" w:sz="4" w:space="0" w:color="auto"/>
              <w:right w:val="single" w:sz="4" w:space="0" w:color="auto"/>
            </w:tcBorders>
            <w:shd w:val="clear" w:color="000000" w:fill="B7DEE8"/>
            <w:noWrap/>
            <w:vAlign w:val="center"/>
            <w:hideMark/>
            <w:tcPrChange w:id="5908"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2C8C548B" w14:textId="77777777" w:rsidR="00FB5004" w:rsidRPr="003D3100" w:rsidRDefault="00FB5004" w:rsidP="00FB5004">
            <w:pPr>
              <w:jc w:val="left"/>
              <w:rPr>
                <w:ins w:id="5909" w:author="Erlie Hasam Morfin Zavalza" w:date="2014-11-22T22:11:00Z"/>
                <w:rFonts w:ascii="Calibri" w:hAnsi="Calibri"/>
                <w:color w:val="000000"/>
                <w:sz w:val="20"/>
                <w:szCs w:val="22"/>
                <w:lang w:val="es-MX" w:eastAsia="es-MX"/>
                <w:rPrChange w:id="5910" w:author="Erlie Hasam Morfin Zavalza" w:date="2014-11-22T23:48:00Z">
                  <w:rPr>
                    <w:ins w:id="5911" w:author="Erlie Hasam Morfin Zavalza" w:date="2014-11-22T22:11:00Z"/>
                    <w:rFonts w:ascii="Calibri" w:hAnsi="Calibri"/>
                    <w:color w:val="000000"/>
                    <w:sz w:val="22"/>
                    <w:szCs w:val="22"/>
                    <w:lang w:val="es-MX" w:eastAsia="es-MX"/>
                  </w:rPr>
                </w:rPrChange>
              </w:rPr>
            </w:pPr>
            <w:ins w:id="5912" w:author="Erlie Hasam Morfin Zavalza" w:date="2014-11-22T22:11:00Z">
              <w:r w:rsidRPr="003D3100">
                <w:rPr>
                  <w:rFonts w:ascii="Calibri" w:hAnsi="Calibri"/>
                  <w:color w:val="000000"/>
                  <w:sz w:val="20"/>
                  <w:szCs w:val="22"/>
                  <w:lang w:val="es-MX" w:eastAsia="es-MX"/>
                  <w:rPrChange w:id="5913" w:author="Erlie Hasam Morfin Zavalza" w:date="2014-11-22T23:48:00Z">
                    <w:rPr>
                      <w:rFonts w:ascii="Calibri" w:hAnsi="Calibri"/>
                      <w:color w:val="000000"/>
                      <w:sz w:val="22"/>
                      <w:szCs w:val="22"/>
                      <w:lang w:val="es-MX" w:eastAsia="es-MX"/>
                    </w:rPr>
                  </w:rPrChange>
                </w:rPr>
                <w:t>$150,000.00</w:t>
              </w:r>
            </w:ins>
          </w:p>
        </w:tc>
        <w:tc>
          <w:tcPr>
            <w:tcW w:w="1413" w:type="dxa"/>
            <w:gridSpan w:val="2"/>
            <w:tcBorders>
              <w:top w:val="nil"/>
              <w:left w:val="nil"/>
              <w:bottom w:val="single" w:sz="4" w:space="0" w:color="auto"/>
              <w:right w:val="single" w:sz="4" w:space="0" w:color="auto"/>
            </w:tcBorders>
            <w:shd w:val="clear" w:color="000000" w:fill="B7DEE8"/>
            <w:noWrap/>
            <w:vAlign w:val="center"/>
            <w:hideMark/>
            <w:tcPrChange w:id="5914"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1E943615" w14:textId="77777777" w:rsidR="00FB5004" w:rsidRPr="003D3100" w:rsidRDefault="00FB5004" w:rsidP="00FB5004">
            <w:pPr>
              <w:jc w:val="left"/>
              <w:rPr>
                <w:ins w:id="5915" w:author="Erlie Hasam Morfin Zavalza" w:date="2014-11-22T22:11:00Z"/>
                <w:rFonts w:ascii="Calibri" w:hAnsi="Calibri"/>
                <w:color w:val="000000"/>
                <w:sz w:val="20"/>
                <w:szCs w:val="22"/>
                <w:lang w:val="es-MX" w:eastAsia="es-MX"/>
                <w:rPrChange w:id="5916" w:author="Erlie Hasam Morfin Zavalza" w:date="2014-11-22T23:48:00Z">
                  <w:rPr>
                    <w:ins w:id="5917" w:author="Erlie Hasam Morfin Zavalza" w:date="2014-11-22T22:11:00Z"/>
                    <w:rFonts w:ascii="Calibri" w:hAnsi="Calibri"/>
                    <w:color w:val="000000"/>
                    <w:sz w:val="22"/>
                    <w:szCs w:val="22"/>
                    <w:lang w:val="es-MX" w:eastAsia="es-MX"/>
                  </w:rPr>
                </w:rPrChange>
              </w:rPr>
            </w:pPr>
            <w:ins w:id="5918" w:author="Erlie Hasam Morfin Zavalza" w:date="2014-11-22T22:11:00Z">
              <w:r w:rsidRPr="003D3100">
                <w:rPr>
                  <w:rFonts w:ascii="Calibri" w:hAnsi="Calibri"/>
                  <w:color w:val="000000"/>
                  <w:sz w:val="20"/>
                  <w:szCs w:val="22"/>
                  <w:lang w:val="es-MX" w:eastAsia="es-MX"/>
                  <w:rPrChange w:id="5919" w:author="Erlie Hasam Morfin Zavalza" w:date="2014-11-22T23:48:00Z">
                    <w:rPr>
                      <w:rFonts w:ascii="Calibri" w:hAnsi="Calibri"/>
                      <w:color w:val="000000"/>
                      <w:sz w:val="22"/>
                      <w:szCs w:val="22"/>
                      <w:lang w:val="es-MX" w:eastAsia="es-MX"/>
                    </w:rPr>
                  </w:rPrChange>
                </w:rPr>
                <w:t>$300,000.00</w:t>
              </w:r>
            </w:ins>
          </w:p>
        </w:tc>
        <w:tc>
          <w:tcPr>
            <w:tcW w:w="1517" w:type="dxa"/>
            <w:gridSpan w:val="2"/>
            <w:tcBorders>
              <w:top w:val="nil"/>
              <w:left w:val="nil"/>
              <w:bottom w:val="single" w:sz="4" w:space="0" w:color="auto"/>
              <w:right w:val="single" w:sz="4" w:space="0" w:color="auto"/>
            </w:tcBorders>
            <w:shd w:val="clear" w:color="000000" w:fill="B7DEE8"/>
            <w:noWrap/>
            <w:vAlign w:val="center"/>
            <w:hideMark/>
            <w:tcPrChange w:id="5920"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36EB9873" w14:textId="77777777" w:rsidR="00FB5004" w:rsidRPr="003D3100" w:rsidRDefault="00FB5004" w:rsidP="00FB5004">
            <w:pPr>
              <w:jc w:val="left"/>
              <w:rPr>
                <w:ins w:id="5921" w:author="Erlie Hasam Morfin Zavalza" w:date="2014-11-22T22:11:00Z"/>
                <w:rFonts w:ascii="Calibri" w:hAnsi="Calibri"/>
                <w:color w:val="000000"/>
                <w:sz w:val="20"/>
                <w:szCs w:val="22"/>
                <w:lang w:val="es-MX" w:eastAsia="es-MX"/>
                <w:rPrChange w:id="5922" w:author="Erlie Hasam Morfin Zavalza" w:date="2014-11-22T23:48:00Z">
                  <w:rPr>
                    <w:ins w:id="5923" w:author="Erlie Hasam Morfin Zavalza" w:date="2014-11-22T22:11:00Z"/>
                    <w:rFonts w:ascii="Calibri" w:hAnsi="Calibri"/>
                    <w:color w:val="000000"/>
                    <w:sz w:val="22"/>
                    <w:szCs w:val="22"/>
                    <w:lang w:val="es-MX" w:eastAsia="es-MX"/>
                  </w:rPr>
                </w:rPrChange>
              </w:rPr>
            </w:pPr>
            <w:ins w:id="5924" w:author="Erlie Hasam Morfin Zavalza" w:date="2014-11-22T22:11:00Z">
              <w:r w:rsidRPr="003D3100">
                <w:rPr>
                  <w:rFonts w:ascii="Calibri" w:hAnsi="Calibri"/>
                  <w:color w:val="000000"/>
                  <w:sz w:val="20"/>
                  <w:szCs w:val="22"/>
                  <w:lang w:val="es-MX" w:eastAsia="es-MX"/>
                  <w:rPrChange w:id="5925" w:author="Erlie Hasam Morfin Zavalza" w:date="2014-11-22T23:48:00Z">
                    <w:rPr>
                      <w:rFonts w:ascii="Calibri" w:hAnsi="Calibri"/>
                      <w:color w:val="000000"/>
                      <w:sz w:val="22"/>
                      <w:szCs w:val="22"/>
                      <w:lang w:val="es-MX" w:eastAsia="es-MX"/>
                    </w:rPr>
                  </w:rPrChange>
                </w:rPr>
                <w:t>$300,000.00</w:t>
              </w:r>
            </w:ins>
          </w:p>
        </w:tc>
        <w:tc>
          <w:tcPr>
            <w:tcW w:w="1309" w:type="dxa"/>
            <w:tcBorders>
              <w:top w:val="nil"/>
              <w:left w:val="nil"/>
              <w:bottom w:val="single" w:sz="4" w:space="0" w:color="auto"/>
              <w:right w:val="single" w:sz="4" w:space="0" w:color="auto"/>
            </w:tcBorders>
            <w:shd w:val="clear" w:color="000000" w:fill="B7DEE8"/>
            <w:noWrap/>
            <w:vAlign w:val="center"/>
            <w:hideMark/>
            <w:tcPrChange w:id="5926" w:author="Erlie Hasam Morfin Zavalza" w:date="2014-11-22T23:48:00Z">
              <w:tcPr>
                <w:tcW w:w="0" w:type="auto"/>
                <w:tcBorders>
                  <w:top w:val="nil"/>
                  <w:left w:val="nil"/>
                  <w:bottom w:val="single" w:sz="4" w:space="0" w:color="auto"/>
                  <w:right w:val="single" w:sz="4" w:space="0" w:color="auto"/>
                </w:tcBorders>
                <w:shd w:val="clear" w:color="000000" w:fill="B7DEE8"/>
                <w:noWrap/>
                <w:vAlign w:val="center"/>
                <w:hideMark/>
              </w:tcPr>
            </w:tcPrChange>
          </w:tcPr>
          <w:p w14:paraId="07443EEF" w14:textId="77777777" w:rsidR="00FB5004" w:rsidRPr="003D3100" w:rsidRDefault="00FB5004" w:rsidP="00FB5004">
            <w:pPr>
              <w:jc w:val="left"/>
              <w:rPr>
                <w:ins w:id="5927" w:author="Erlie Hasam Morfin Zavalza" w:date="2014-11-22T22:11:00Z"/>
                <w:rFonts w:ascii="Calibri" w:hAnsi="Calibri"/>
                <w:color w:val="000000"/>
                <w:sz w:val="20"/>
                <w:szCs w:val="22"/>
                <w:lang w:val="es-MX" w:eastAsia="es-MX"/>
                <w:rPrChange w:id="5928" w:author="Erlie Hasam Morfin Zavalza" w:date="2014-11-22T23:48:00Z">
                  <w:rPr>
                    <w:ins w:id="5929" w:author="Erlie Hasam Morfin Zavalza" w:date="2014-11-22T22:11:00Z"/>
                    <w:rFonts w:ascii="Calibri" w:hAnsi="Calibri"/>
                    <w:color w:val="000000"/>
                    <w:sz w:val="22"/>
                    <w:szCs w:val="22"/>
                    <w:lang w:val="es-MX" w:eastAsia="es-MX"/>
                  </w:rPr>
                </w:rPrChange>
              </w:rPr>
            </w:pPr>
            <w:ins w:id="5930" w:author="Erlie Hasam Morfin Zavalza" w:date="2014-11-22T22:11:00Z">
              <w:r w:rsidRPr="003D3100">
                <w:rPr>
                  <w:rFonts w:ascii="Calibri" w:hAnsi="Calibri"/>
                  <w:color w:val="000000"/>
                  <w:sz w:val="20"/>
                  <w:szCs w:val="22"/>
                  <w:lang w:val="es-MX" w:eastAsia="es-MX"/>
                  <w:rPrChange w:id="5931" w:author="Erlie Hasam Morfin Zavalza" w:date="2014-11-22T23:48:00Z">
                    <w:rPr>
                      <w:rFonts w:ascii="Calibri" w:hAnsi="Calibri"/>
                      <w:color w:val="000000"/>
                      <w:sz w:val="22"/>
                      <w:szCs w:val="22"/>
                      <w:lang w:val="es-MX" w:eastAsia="es-MX"/>
                    </w:rPr>
                  </w:rPrChange>
                </w:rPr>
                <w:t>10</w:t>
              </w:r>
            </w:ins>
          </w:p>
        </w:tc>
      </w:tr>
      <w:tr w:rsidR="00FB5004" w:rsidRPr="003D3100" w14:paraId="184AF46B" w14:textId="77777777" w:rsidTr="003D3100">
        <w:tblPrEx>
          <w:tblPrExChange w:id="5932" w:author="Erlie Hasam Morfin Zavalza" w:date="2014-11-22T23:48:00Z">
            <w:tblPrEx>
              <w:tblW w:w="0" w:type="auto"/>
            </w:tblPrEx>
          </w:tblPrExChange>
        </w:tblPrEx>
        <w:trPr>
          <w:trHeight w:val="300"/>
          <w:ins w:id="5933" w:author="Erlie Hasam Morfin Zavalza" w:date="2014-11-22T22:11:00Z"/>
          <w:trPrChange w:id="5934" w:author="Erlie Hasam Morfin Zavalza" w:date="2014-11-22T23:48:00Z">
            <w:trPr>
              <w:gridAfter w:val="0"/>
              <w:trHeight w:val="300"/>
            </w:trPr>
          </w:trPrChange>
        </w:trPr>
        <w:tc>
          <w:tcPr>
            <w:tcW w:w="1851" w:type="dxa"/>
            <w:gridSpan w:val="2"/>
            <w:tcBorders>
              <w:top w:val="nil"/>
              <w:left w:val="single" w:sz="4" w:space="0" w:color="auto"/>
              <w:bottom w:val="single" w:sz="4" w:space="0" w:color="auto"/>
              <w:right w:val="single" w:sz="4" w:space="0" w:color="auto"/>
            </w:tcBorders>
            <w:shd w:val="clear" w:color="000000" w:fill="B7DEE8"/>
            <w:noWrap/>
            <w:vAlign w:val="center"/>
            <w:hideMark/>
            <w:tcPrChange w:id="5935" w:author="Erlie Hasam Morfin Zavalza" w:date="2014-11-22T23:48:00Z">
              <w:tcPr>
                <w:tcW w:w="0" w:type="auto"/>
                <w:gridSpan w:val="3"/>
                <w:tcBorders>
                  <w:top w:val="nil"/>
                  <w:left w:val="single" w:sz="4" w:space="0" w:color="auto"/>
                  <w:bottom w:val="single" w:sz="4" w:space="0" w:color="auto"/>
                  <w:right w:val="single" w:sz="4" w:space="0" w:color="auto"/>
                </w:tcBorders>
                <w:shd w:val="clear" w:color="000000" w:fill="B7DEE8"/>
                <w:noWrap/>
                <w:vAlign w:val="center"/>
                <w:hideMark/>
              </w:tcPr>
            </w:tcPrChange>
          </w:tcPr>
          <w:p w14:paraId="08BC115D" w14:textId="77777777" w:rsidR="00FB5004" w:rsidRPr="003D3100" w:rsidRDefault="00FB5004" w:rsidP="00FB5004">
            <w:pPr>
              <w:jc w:val="left"/>
              <w:rPr>
                <w:ins w:id="5936" w:author="Erlie Hasam Morfin Zavalza" w:date="2014-11-22T22:11:00Z"/>
                <w:rFonts w:ascii="Calibri" w:hAnsi="Calibri"/>
                <w:color w:val="000000"/>
                <w:sz w:val="20"/>
                <w:szCs w:val="22"/>
                <w:lang w:val="es-MX" w:eastAsia="es-MX"/>
                <w:rPrChange w:id="5937" w:author="Erlie Hasam Morfin Zavalza" w:date="2014-11-22T23:48:00Z">
                  <w:rPr>
                    <w:ins w:id="5938" w:author="Erlie Hasam Morfin Zavalza" w:date="2014-11-22T22:11:00Z"/>
                    <w:rFonts w:ascii="Calibri" w:hAnsi="Calibri"/>
                    <w:color w:val="000000"/>
                    <w:sz w:val="22"/>
                    <w:szCs w:val="22"/>
                    <w:lang w:val="es-MX" w:eastAsia="es-MX"/>
                  </w:rPr>
                </w:rPrChange>
              </w:rPr>
            </w:pPr>
            <w:ins w:id="5939" w:author="Erlie Hasam Morfin Zavalza" w:date="2014-11-22T22:11:00Z">
              <w:r w:rsidRPr="003D3100">
                <w:rPr>
                  <w:rFonts w:ascii="Calibri" w:hAnsi="Calibri"/>
                  <w:color w:val="000000"/>
                  <w:sz w:val="20"/>
                  <w:szCs w:val="22"/>
                  <w:lang w:val="es-MX" w:eastAsia="es-MX"/>
                  <w:rPrChange w:id="5940" w:author="Erlie Hasam Morfin Zavalza" w:date="2014-11-22T23:48:00Z">
                    <w:rPr>
                      <w:rFonts w:ascii="Calibri" w:hAnsi="Calibri"/>
                      <w:color w:val="000000"/>
                      <w:sz w:val="22"/>
                      <w:szCs w:val="22"/>
                      <w:lang w:val="es-MX" w:eastAsia="es-MX"/>
                    </w:rPr>
                  </w:rPrChange>
                </w:rPr>
                <w:t>Kit Herméticos</w:t>
              </w:r>
            </w:ins>
          </w:p>
        </w:tc>
        <w:tc>
          <w:tcPr>
            <w:tcW w:w="1263" w:type="dxa"/>
            <w:gridSpan w:val="2"/>
            <w:tcBorders>
              <w:top w:val="nil"/>
              <w:left w:val="nil"/>
              <w:bottom w:val="single" w:sz="4" w:space="0" w:color="auto"/>
              <w:right w:val="single" w:sz="4" w:space="0" w:color="auto"/>
            </w:tcBorders>
            <w:shd w:val="clear" w:color="000000" w:fill="B7DEE8"/>
            <w:noWrap/>
            <w:vAlign w:val="center"/>
            <w:hideMark/>
            <w:tcPrChange w:id="5941"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31F2C7F2" w14:textId="77777777" w:rsidR="00FB5004" w:rsidRPr="003D3100" w:rsidRDefault="00FB5004" w:rsidP="00FB5004">
            <w:pPr>
              <w:jc w:val="left"/>
              <w:rPr>
                <w:ins w:id="5942" w:author="Erlie Hasam Morfin Zavalza" w:date="2014-11-22T22:11:00Z"/>
                <w:rFonts w:ascii="Calibri" w:hAnsi="Calibri"/>
                <w:color w:val="000000"/>
                <w:sz w:val="20"/>
                <w:szCs w:val="22"/>
                <w:lang w:val="es-MX" w:eastAsia="es-MX"/>
                <w:rPrChange w:id="5943" w:author="Erlie Hasam Morfin Zavalza" w:date="2014-11-22T23:48:00Z">
                  <w:rPr>
                    <w:ins w:id="5944" w:author="Erlie Hasam Morfin Zavalza" w:date="2014-11-22T22:11:00Z"/>
                    <w:rFonts w:ascii="Calibri" w:hAnsi="Calibri"/>
                    <w:color w:val="000000"/>
                    <w:sz w:val="22"/>
                    <w:szCs w:val="22"/>
                    <w:lang w:val="es-MX" w:eastAsia="es-MX"/>
                  </w:rPr>
                </w:rPrChange>
              </w:rPr>
            </w:pPr>
            <w:ins w:id="5945" w:author="Erlie Hasam Morfin Zavalza" w:date="2014-11-22T22:11:00Z">
              <w:r w:rsidRPr="003D3100">
                <w:rPr>
                  <w:rFonts w:ascii="Calibri" w:hAnsi="Calibri"/>
                  <w:color w:val="000000"/>
                  <w:sz w:val="20"/>
                  <w:szCs w:val="22"/>
                  <w:lang w:val="es-MX" w:eastAsia="es-MX"/>
                  <w:rPrChange w:id="5946" w:author="Erlie Hasam Morfin Zavalza" w:date="2014-11-22T23:48:00Z">
                    <w:rPr>
                      <w:rFonts w:ascii="Calibri" w:hAnsi="Calibri"/>
                      <w:color w:val="000000"/>
                      <w:sz w:val="22"/>
                      <w:szCs w:val="22"/>
                      <w:lang w:val="es-MX" w:eastAsia="es-MX"/>
                    </w:rPr>
                  </w:rPrChange>
                </w:rPr>
                <w:t>6</w:t>
              </w:r>
            </w:ins>
          </w:p>
        </w:tc>
        <w:tc>
          <w:tcPr>
            <w:tcW w:w="1475" w:type="dxa"/>
            <w:gridSpan w:val="2"/>
            <w:tcBorders>
              <w:top w:val="nil"/>
              <w:left w:val="nil"/>
              <w:bottom w:val="single" w:sz="4" w:space="0" w:color="auto"/>
              <w:right w:val="single" w:sz="4" w:space="0" w:color="auto"/>
            </w:tcBorders>
            <w:shd w:val="clear" w:color="000000" w:fill="B7DEE8"/>
            <w:noWrap/>
            <w:vAlign w:val="center"/>
            <w:hideMark/>
            <w:tcPrChange w:id="5947"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49ED5A5E" w14:textId="77777777" w:rsidR="00FB5004" w:rsidRPr="003D3100" w:rsidRDefault="00FB5004" w:rsidP="00FB5004">
            <w:pPr>
              <w:jc w:val="left"/>
              <w:rPr>
                <w:ins w:id="5948" w:author="Erlie Hasam Morfin Zavalza" w:date="2014-11-22T22:11:00Z"/>
                <w:rFonts w:ascii="Calibri" w:hAnsi="Calibri"/>
                <w:color w:val="000000"/>
                <w:sz w:val="20"/>
                <w:szCs w:val="22"/>
                <w:lang w:val="es-MX" w:eastAsia="es-MX"/>
                <w:rPrChange w:id="5949" w:author="Erlie Hasam Morfin Zavalza" w:date="2014-11-22T23:48:00Z">
                  <w:rPr>
                    <w:ins w:id="5950" w:author="Erlie Hasam Morfin Zavalza" w:date="2014-11-22T22:11:00Z"/>
                    <w:rFonts w:ascii="Calibri" w:hAnsi="Calibri"/>
                    <w:color w:val="000000"/>
                    <w:sz w:val="22"/>
                    <w:szCs w:val="22"/>
                    <w:lang w:val="es-MX" w:eastAsia="es-MX"/>
                  </w:rPr>
                </w:rPrChange>
              </w:rPr>
            </w:pPr>
            <w:ins w:id="5951" w:author="Erlie Hasam Morfin Zavalza" w:date="2014-11-22T22:11:00Z">
              <w:r w:rsidRPr="003D3100">
                <w:rPr>
                  <w:rFonts w:ascii="Calibri" w:hAnsi="Calibri"/>
                  <w:color w:val="000000"/>
                  <w:sz w:val="20"/>
                  <w:szCs w:val="22"/>
                  <w:lang w:val="es-MX" w:eastAsia="es-MX"/>
                  <w:rPrChange w:id="5952" w:author="Erlie Hasam Morfin Zavalza" w:date="2014-11-22T23:48:00Z">
                    <w:rPr>
                      <w:rFonts w:ascii="Calibri" w:hAnsi="Calibri"/>
                      <w:color w:val="000000"/>
                      <w:sz w:val="22"/>
                      <w:szCs w:val="22"/>
                      <w:lang w:val="es-MX" w:eastAsia="es-MX"/>
                    </w:rPr>
                  </w:rPrChange>
                </w:rPr>
                <w:t>$2,400.00</w:t>
              </w:r>
            </w:ins>
          </w:p>
        </w:tc>
        <w:tc>
          <w:tcPr>
            <w:tcW w:w="1413" w:type="dxa"/>
            <w:gridSpan w:val="2"/>
            <w:tcBorders>
              <w:top w:val="nil"/>
              <w:left w:val="nil"/>
              <w:bottom w:val="single" w:sz="4" w:space="0" w:color="auto"/>
              <w:right w:val="single" w:sz="4" w:space="0" w:color="auto"/>
            </w:tcBorders>
            <w:shd w:val="clear" w:color="000000" w:fill="B7DEE8"/>
            <w:noWrap/>
            <w:vAlign w:val="center"/>
            <w:hideMark/>
            <w:tcPrChange w:id="5953"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31B09E9E" w14:textId="77777777" w:rsidR="00FB5004" w:rsidRPr="003D3100" w:rsidRDefault="00FB5004" w:rsidP="00FB5004">
            <w:pPr>
              <w:jc w:val="left"/>
              <w:rPr>
                <w:ins w:id="5954" w:author="Erlie Hasam Morfin Zavalza" w:date="2014-11-22T22:11:00Z"/>
                <w:rFonts w:ascii="Calibri" w:hAnsi="Calibri"/>
                <w:color w:val="000000"/>
                <w:sz w:val="20"/>
                <w:szCs w:val="22"/>
                <w:lang w:val="es-MX" w:eastAsia="es-MX"/>
                <w:rPrChange w:id="5955" w:author="Erlie Hasam Morfin Zavalza" w:date="2014-11-22T23:48:00Z">
                  <w:rPr>
                    <w:ins w:id="5956" w:author="Erlie Hasam Morfin Zavalza" w:date="2014-11-22T22:11:00Z"/>
                    <w:rFonts w:ascii="Calibri" w:hAnsi="Calibri"/>
                    <w:color w:val="000000"/>
                    <w:sz w:val="22"/>
                    <w:szCs w:val="22"/>
                    <w:lang w:val="es-MX" w:eastAsia="es-MX"/>
                  </w:rPr>
                </w:rPrChange>
              </w:rPr>
            </w:pPr>
            <w:ins w:id="5957" w:author="Erlie Hasam Morfin Zavalza" w:date="2014-11-22T22:11:00Z">
              <w:r w:rsidRPr="003D3100">
                <w:rPr>
                  <w:rFonts w:ascii="Calibri" w:hAnsi="Calibri"/>
                  <w:color w:val="000000"/>
                  <w:sz w:val="20"/>
                  <w:szCs w:val="22"/>
                  <w:lang w:val="es-MX" w:eastAsia="es-MX"/>
                  <w:rPrChange w:id="5958" w:author="Erlie Hasam Morfin Zavalza" w:date="2014-11-22T23:48:00Z">
                    <w:rPr>
                      <w:rFonts w:ascii="Calibri" w:hAnsi="Calibri"/>
                      <w:color w:val="000000"/>
                      <w:sz w:val="22"/>
                      <w:szCs w:val="22"/>
                      <w:lang w:val="es-MX" w:eastAsia="es-MX"/>
                    </w:rPr>
                  </w:rPrChange>
                </w:rPr>
                <w:t>$2,400.00</w:t>
              </w:r>
            </w:ins>
          </w:p>
        </w:tc>
        <w:tc>
          <w:tcPr>
            <w:tcW w:w="1517" w:type="dxa"/>
            <w:gridSpan w:val="2"/>
            <w:tcBorders>
              <w:top w:val="nil"/>
              <w:left w:val="nil"/>
              <w:bottom w:val="single" w:sz="4" w:space="0" w:color="auto"/>
              <w:right w:val="single" w:sz="4" w:space="0" w:color="auto"/>
            </w:tcBorders>
            <w:shd w:val="clear" w:color="000000" w:fill="B7DEE8"/>
            <w:noWrap/>
            <w:vAlign w:val="center"/>
            <w:hideMark/>
            <w:tcPrChange w:id="5959" w:author="Erlie Hasam Morfin Zavalza" w:date="2014-11-22T23:48:00Z">
              <w:tcPr>
                <w:tcW w:w="0" w:type="auto"/>
                <w:gridSpan w:val="4"/>
                <w:tcBorders>
                  <w:top w:val="nil"/>
                  <w:left w:val="nil"/>
                  <w:bottom w:val="single" w:sz="4" w:space="0" w:color="auto"/>
                  <w:right w:val="single" w:sz="4" w:space="0" w:color="auto"/>
                </w:tcBorders>
                <w:shd w:val="clear" w:color="000000" w:fill="B7DEE8"/>
                <w:noWrap/>
                <w:vAlign w:val="center"/>
                <w:hideMark/>
              </w:tcPr>
            </w:tcPrChange>
          </w:tcPr>
          <w:p w14:paraId="5FC1DE66" w14:textId="77777777" w:rsidR="00FB5004" w:rsidRPr="003D3100" w:rsidRDefault="00FB5004" w:rsidP="00FB5004">
            <w:pPr>
              <w:jc w:val="left"/>
              <w:rPr>
                <w:ins w:id="5960" w:author="Erlie Hasam Morfin Zavalza" w:date="2014-11-22T22:11:00Z"/>
                <w:rFonts w:ascii="Calibri" w:hAnsi="Calibri"/>
                <w:color w:val="000000"/>
                <w:sz w:val="20"/>
                <w:szCs w:val="22"/>
                <w:lang w:val="es-MX" w:eastAsia="es-MX"/>
                <w:rPrChange w:id="5961" w:author="Erlie Hasam Morfin Zavalza" w:date="2014-11-22T23:48:00Z">
                  <w:rPr>
                    <w:ins w:id="5962" w:author="Erlie Hasam Morfin Zavalza" w:date="2014-11-22T22:11:00Z"/>
                    <w:rFonts w:ascii="Calibri" w:hAnsi="Calibri"/>
                    <w:color w:val="000000"/>
                    <w:sz w:val="22"/>
                    <w:szCs w:val="22"/>
                    <w:lang w:val="es-MX" w:eastAsia="es-MX"/>
                  </w:rPr>
                </w:rPrChange>
              </w:rPr>
            </w:pPr>
            <w:ins w:id="5963" w:author="Erlie Hasam Morfin Zavalza" w:date="2014-11-22T22:11:00Z">
              <w:r w:rsidRPr="003D3100">
                <w:rPr>
                  <w:rFonts w:ascii="Calibri" w:hAnsi="Calibri"/>
                  <w:color w:val="000000"/>
                  <w:sz w:val="20"/>
                  <w:szCs w:val="22"/>
                  <w:lang w:val="es-MX" w:eastAsia="es-MX"/>
                  <w:rPrChange w:id="5964" w:author="Erlie Hasam Morfin Zavalza" w:date="2014-11-22T23:48:00Z">
                    <w:rPr>
                      <w:rFonts w:ascii="Calibri" w:hAnsi="Calibri"/>
                      <w:color w:val="000000"/>
                      <w:sz w:val="22"/>
                      <w:szCs w:val="22"/>
                      <w:lang w:val="es-MX" w:eastAsia="es-MX"/>
                    </w:rPr>
                  </w:rPrChange>
                </w:rPr>
                <w:t>$12,000.00</w:t>
              </w:r>
            </w:ins>
          </w:p>
        </w:tc>
        <w:tc>
          <w:tcPr>
            <w:tcW w:w="1309" w:type="dxa"/>
            <w:tcBorders>
              <w:top w:val="nil"/>
              <w:left w:val="nil"/>
              <w:bottom w:val="single" w:sz="4" w:space="0" w:color="auto"/>
              <w:right w:val="single" w:sz="4" w:space="0" w:color="auto"/>
            </w:tcBorders>
            <w:shd w:val="clear" w:color="000000" w:fill="B7DEE8"/>
            <w:noWrap/>
            <w:vAlign w:val="center"/>
            <w:hideMark/>
            <w:tcPrChange w:id="5965" w:author="Erlie Hasam Morfin Zavalza" w:date="2014-11-22T23:48:00Z">
              <w:tcPr>
                <w:tcW w:w="0" w:type="auto"/>
                <w:tcBorders>
                  <w:top w:val="nil"/>
                  <w:left w:val="nil"/>
                  <w:bottom w:val="single" w:sz="4" w:space="0" w:color="auto"/>
                  <w:right w:val="single" w:sz="4" w:space="0" w:color="auto"/>
                </w:tcBorders>
                <w:shd w:val="clear" w:color="000000" w:fill="B7DEE8"/>
                <w:noWrap/>
                <w:vAlign w:val="center"/>
                <w:hideMark/>
              </w:tcPr>
            </w:tcPrChange>
          </w:tcPr>
          <w:p w14:paraId="2B7DE871" w14:textId="77777777" w:rsidR="00FB5004" w:rsidRPr="003D3100" w:rsidRDefault="00FB5004" w:rsidP="00FB5004">
            <w:pPr>
              <w:jc w:val="left"/>
              <w:rPr>
                <w:ins w:id="5966" w:author="Erlie Hasam Morfin Zavalza" w:date="2014-11-22T22:11:00Z"/>
                <w:rFonts w:ascii="Calibri" w:hAnsi="Calibri"/>
                <w:color w:val="000000"/>
                <w:sz w:val="20"/>
                <w:szCs w:val="22"/>
                <w:lang w:val="es-MX" w:eastAsia="es-MX"/>
                <w:rPrChange w:id="5967" w:author="Erlie Hasam Morfin Zavalza" w:date="2014-11-22T23:48:00Z">
                  <w:rPr>
                    <w:ins w:id="5968" w:author="Erlie Hasam Morfin Zavalza" w:date="2014-11-22T22:11:00Z"/>
                    <w:rFonts w:ascii="Calibri" w:hAnsi="Calibri"/>
                    <w:color w:val="000000"/>
                    <w:sz w:val="22"/>
                    <w:szCs w:val="22"/>
                    <w:lang w:val="es-MX" w:eastAsia="es-MX"/>
                  </w:rPr>
                </w:rPrChange>
              </w:rPr>
            </w:pPr>
            <w:ins w:id="5969" w:author="Erlie Hasam Morfin Zavalza" w:date="2014-11-22T22:11:00Z">
              <w:r w:rsidRPr="003D3100">
                <w:rPr>
                  <w:rFonts w:ascii="Calibri" w:hAnsi="Calibri"/>
                  <w:color w:val="000000"/>
                  <w:sz w:val="20"/>
                  <w:szCs w:val="22"/>
                  <w:lang w:val="es-MX" w:eastAsia="es-MX"/>
                  <w:rPrChange w:id="5970" w:author="Erlie Hasam Morfin Zavalza" w:date="2014-11-22T23:48:00Z">
                    <w:rPr>
                      <w:rFonts w:ascii="Calibri" w:hAnsi="Calibri"/>
                      <w:color w:val="000000"/>
                      <w:sz w:val="22"/>
                      <w:szCs w:val="22"/>
                      <w:lang w:val="es-MX" w:eastAsia="es-MX"/>
                    </w:rPr>
                  </w:rPrChange>
                </w:rPr>
                <w:t>6</w:t>
              </w:r>
            </w:ins>
          </w:p>
        </w:tc>
      </w:tr>
      <w:tr w:rsidR="009570F6" w:rsidRPr="009570F6" w14:paraId="136DFE69" w14:textId="77777777" w:rsidTr="003D3100">
        <w:trPr>
          <w:trHeight w:val="300"/>
          <w:ins w:id="5971" w:author="Erlie Hasam Morfin Zavalza" w:date="2014-11-22T21:59:00Z"/>
          <w:trPrChange w:id="5972" w:author="Erlie Hasam Morfin Zavalza" w:date="2014-11-22T23:48:00Z">
            <w:trPr>
              <w:trHeight w:val="300"/>
            </w:trPr>
          </w:trPrChange>
        </w:trPr>
        <w:tc>
          <w:tcPr>
            <w:tcW w:w="8828" w:type="dxa"/>
            <w:gridSpan w:val="11"/>
            <w:tcBorders>
              <w:top w:val="single" w:sz="4" w:space="0" w:color="auto"/>
              <w:left w:val="single" w:sz="4" w:space="0" w:color="auto"/>
              <w:bottom w:val="single" w:sz="4" w:space="0" w:color="auto"/>
              <w:right w:val="single" w:sz="4" w:space="0" w:color="auto"/>
            </w:tcBorders>
            <w:shd w:val="clear" w:color="000000" w:fill="FFC000"/>
            <w:noWrap/>
            <w:vAlign w:val="center"/>
            <w:hideMark/>
            <w:tcPrChange w:id="5973" w:author="Erlie Hasam Morfin Zavalza" w:date="2014-11-22T23:48:00Z">
              <w:tcPr>
                <w:tcW w:w="14620" w:type="dxa"/>
                <w:gridSpan w:val="21"/>
                <w:tcBorders>
                  <w:top w:val="single" w:sz="4" w:space="0" w:color="auto"/>
                  <w:left w:val="single" w:sz="4" w:space="0" w:color="auto"/>
                  <w:bottom w:val="single" w:sz="4" w:space="0" w:color="auto"/>
                  <w:right w:val="single" w:sz="4" w:space="0" w:color="auto"/>
                </w:tcBorders>
                <w:shd w:val="clear" w:color="000000" w:fill="FFC000"/>
                <w:noWrap/>
                <w:vAlign w:val="center"/>
                <w:hideMark/>
              </w:tcPr>
            </w:tcPrChange>
          </w:tcPr>
          <w:p w14:paraId="5F06656D" w14:textId="77777777" w:rsidR="009570F6" w:rsidRPr="009570F6" w:rsidRDefault="009570F6" w:rsidP="009570F6">
            <w:pPr>
              <w:jc w:val="center"/>
              <w:rPr>
                <w:ins w:id="5974" w:author="Erlie Hasam Morfin Zavalza" w:date="2014-11-22T21:59:00Z"/>
                <w:rFonts w:ascii="Calibri" w:hAnsi="Calibri"/>
                <w:b/>
                <w:bCs/>
                <w:color w:val="000000"/>
                <w:sz w:val="18"/>
                <w:szCs w:val="22"/>
                <w:lang w:val="es-MX" w:eastAsia="es-MX"/>
                <w:rPrChange w:id="5975" w:author="Erlie Hasam Morfin Zavalza" w:date="2014-11-22T21:59:00Z">
                  <w:rPr>
                    <w:ins w:id="5976" w:author="Erlie Hasam Morfin Zavalza" w:date="2014-11-22T21:59:00Z"/>
                    <w:rFonts w:ascii="Calibri" w:hAnsi="Calibri"/>
                    <w:b/>
                    <w:bCs/>
                    <w:color w:val="000000"/>
                    <w:sz w:val="22"/>
                    <w:szCs w:val="22"/>
                    <w:lang w:val="es-MX" w:eastAsia="es-MX"/>
                  </w:rPr>
                </w:rPrChange>
              </w:rPr>
            </w:pPr>
            <w:ins w:id="5977" w:author="Erlie Hasam Morfin Zavalza" w:date="2014-11-22T21:59:00Z">
              <w:r w:rsidRPr="009570F6">
                <w:rPr>
                  <w:rFonts w:ascii="Calibri" w:hAnsi="Calibri"/>
                  <w:b/>
                  <w:bCs/>
                  <w:color w:val="000000"/>
                  <w:sz w:val="18"/>
                  <w:szCs w:val="22"/>
                  <w:lang w:val="es-MX" w:eastAsia="es-MX"/>
                  <w:rPrChange w:id="5978" w:author="Erlie Hasam Morfin Zavalza" w:date="2014-11-22T21:59:00Z">
                    <w:rPr>
                      <w:rFonts w:ascii="Calibri" w:hAnsi="Calibri"/>
                      <w:b/>
                      <w:bCs/>
                      <w:color w:val="000000"/>
                      <w:sz w:val="22"/>
                      <w:szCs w:val="22"/>
                      <w:lang w:val="es-MX" w:eastAsia="es-MX"/>
                    </w:rPr>
                  </w:rPrChange>
                </w:rPr>
                <w:t>DEPRECIACIÓN DE SARTENES</w:t>
              </w:r>
            </w:ins>
          </w:p>
        </w:tc>
      </w:tr>
      <w:tr w:rsidR="009570F6" w:rsidRPr="009570F6" w14:paraId="51552F34" w14:textId="77777777" w:rsidTr="003D3100">
        <w:tblPrEx>
          <w:tblPrExChange w:id="5979" w:author="Erlie Hasam Morfin Zavalza" w:date="2014-11-22T23:48:00Z">
            <w:tblPrEx>
              <w:tblW w:w="5000" w:type="pct"/>
              <w:tblLayout w:type="fixed"/>
            </w:tblPrEx>
          </w:tblPrExChange>
        </w:tblPrEx>
        <w:trPr>
          <w:trHeight w:val="330"/>
          <w:ins w:id="5980" w:author="Erlie Hasam Morfin Zavalza" w:date="2014-11-22T21:59:00Z"/>
          <w:trPrChange w:id="5981" w:author="Erlie Hasam Morfin Zavalza" w:date="2014-11-22T23:48:00Z">
            <w:trPr>
              <w:gridAfter w:val="0"/>
              <w:trHeight w:val="330"/>
            </w:trPr>
          </w:trPrChange>
        </w:trPr>
        <w:tc>
          <w:tcPr>
            <w:tcW w:w="988"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5982" w:author="Erlie Hasam Morfin Zavalza" w:date="2014-11-22T23:48:00Z">
              <w:tcPr>
                <w:tcW w:w="560" w:type="pct"/>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7DC5C6A0" w14:textId="77777777" w:rsidR="009570F6" w:rsidRPr="009570F6" w:rsidRDefault="009570F6" w:rsidP="009570F6">
            <w:pPr>
              <w:jc w:val="center"/>
              <w:rPr>
                <w:ins w:id="5983" w:author="Erlie Hasam Morfin Zavalza" w:date="2014-11-22T21:59:00Z"/>
                <w:rFonts w:ascii="Arial Narrow" w:hAnsi="Arial Narrow"/>
                <w:b/>
                <w:bCs/>
                <w:color w:val="000000"/>
                <w:sz w:val="18"/>
                <w:szCs w:val="22"/>
                <w:lang w:val="es-MX" w:eastAsia="es-MX"/>
                <w:rPrChange w:id="5984" w:author="Erlie Hasam Morfin Zavalza" w:date="2014-11-22T21:59:00Z">
                  <w:rPr>
                    <w:ins w:id="5985" w:author="Erlie Hasam Morfin Zavalza" w:date="2014-11-22T21:59:00Z"/>
                    <w:rFonts w:ascii="Arial Narrow" w:hAnsi="Arial Narrow"/>
                    <w:b/>
                    <w:bCs/>
                    <w:color w:val="000000"/>
                    <w:sz w:val="22"/>
                    <w:szCs w:val="22"/>
                    <w:lang w:val="es-MX" w:eastAsia="es-MX"/>
                  </w:rPr>
                </w:rPrChange>
              </w:rPr>
            </w:pPr>
            <w:ins w:id="5986" w:author="Erlie Hasam Morfin Zavalza" w:date="2014-11-22T21:59:00Z">
              <w:r w:rsidRPr="009570F6">
                <w:rPr>
                  <w:rFonts w:ascii="Arial Narrow" w:hAnsi="Arial Narrow"/>
                  <w:b/>
                  <w:bCs/>
                  <w:color w:val="000000"/>
                  <w:sz w:val="18"/>
                  <w:szCs w:val="22"/>
                  <w:lang w:val="es-MX" w:eastAsia="es-MX"/>
                  <w:rPrChange w:id="5987" w:author="Erlie Hasam Morfin Zavalza" w:date="2014-11-22T21:59:00Z">
                    <w:rPr>
                      <w:rFonts w:ascii="Arial Narrow" w:hAnsi="Arial Narrow"/>
                      <w:b/>
                      <w:bCs/>
                      <w:color w:val="000000"/>
                      <w:sz w:val="22"/>
                      <w:szCs w:val="22"/>
                      <w:lang w:val="es-MX" w:eastAsia="es-MX"/>
                    </w:rPr>
                  </w:rPrChange>
                </w:rPr>
                <w:t>PERIODOS</w:t>
              </w:r>
            </w:ins>
          </w:p>
        </w:tc>
        <w:tc>
          <w:tcPr>
            <w:tcW w:w="1563" w:type="dxa"/>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Change w:id="5988" w:author="Erlie Hasam Morfin Zavalza" w:date="2014-11-22T23:48:00Z">
              <w:tcPr>
                <w:tcW w:w="885" w:type="pct"/>
                <w:gridSpan w:val="4"/>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2761E914" w14:textId="77777777" w:rsidR="009570F6" w:rsidRPr="009570F6" w:rsidRDefault="009570F6" w:rsidP="009570F6">
            <w:pPr>
              <w:jc w:val="center"/>
              <w:rPr>
                <w:ins w:id="5989" w:author="Erlie Hasam Morfin Zavalza" w:date="2014-11-22T21:59:00Z"/>
                <w:rFonts w:ascii="Arial Narrow" w:hAnsi="Arial Narrow"/>
                <w:b/>
                <w:bCs/>
                <w:color w:val="000000"/>
                <w:sz w:val="18"/>
                <w:szCs w:val="22"/>
                <w:lang w:val="es-MX" w:eastAsia="es-MX"/>
                <w:rPrChange w:id="5990" w:author="Erlie Hasam Morfin Zavalza" w:date="2014-11-22T21:59:00Z">
                  <w:rPr>
                    <w:ins w:id="5991" w:author="Erlie Hasam Morfin Zavalza" w:date="2014-11-22T21:59:00Z"/>
                    <w:rFonts w:ascii="Arial Narrow" w:hAnsi="Arial Narrow"/>
                    <w:b/>
                    <w:bCs/>
                    <w:color w:val="000000"/>
                    <w:sz w:val="22"/>
                    <w:szCs w:val="22"/>
                    <w:lang w:val="es-MX" w:eastAsia="es-MX"/>
                  </w:rPr>
                </w:rPrChange>
              </w:rPr>
            </w:pPr>
            <w:ins w:id="5992" w:author="Erlie Hasam Morfin Zavalza" w:date="2014-11-22T21:59:00Z">
              <w:r w:rsidRPr="009570F6">
                <w:rPr>
                  <w:rFonts w:ascii="Arial Narrow" w:hAnsi="Arial Narrow"/>
                  <w:b/>
                  <w:bCs/>
                  <w:color w:val="000000"/>
                  <w:sz w:val="18"/>
                  <w:szCs w:val="22"/>
                  <w:lang w:val="es-MX" w:eastAsia="es-MX"/>
                  <w:rPrChange w:id="5993" w:author="Erlie Hasam Morfin Zavalza" w:date="2014-11-22T21:59:00Z">
                    <w:rPr>
                      <w:rFonts w:ascii="Arial Narrow" w:hAnsi="Arial Narrow"/>
                      <w:b/>
                      <w:bCs/>
                      <w:color w:val="000000"/>
                      <w:sz w:val="22"/>
                      <w:szCs w:val="22"/>
                      <w:lang w:val="es-MX" w:eastAsia="es-MX"/>
                    </w:rPr>
                  </w:rPrChange>
                </w:rPr>
                <w:t>CONCEPTO</w:t>
              </w:r>
            </w:ins>
          </w:p>
        </w:tc>
        <w:tc>
          <w:tcPr>
            <w:tcW w:w="1412" w:type="dxa"/>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Change w:id="5994" w:author="Erlie Hasam Morfin Zavalza" w:date="2014-11-22T23:48:00Z">
              <w:tcPr>
                <w:tcW w:w="800" w:type="pct"/>
                <w:gridSpan w:val="4"/>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72376EF7" w14:textId="77777777" w:rsidR="009570F6" w:rsidRPr="009570F6" w:rsidRDefault="009570F6" w:rsidP="009570F6">
            <w:pPr>
              <w:jc w:val="center"/>
              <w:rPr>
                <w:ins w:id="5995" w:author="Erlie Hasam Morfin Zavalza" w:date="2014-11-22T21:59:00Z"/>
                <w:rFonts w:ascii="Arial Narrow" w:hAnsi="Arial Narrow"/>
                <w:b/>
                <w:bCs/>
                <w:color w:val="000000"/>
                <w:sz w:val="18"/>
                <w:szCs w:val="22"/>
                <w:lang w:val="es-MX" w:eastAsia="es-MX"/>
                <w:rPrChange w:id="5996" w:author="Erlie Hasam Morfin Zavalza" w:date="2014-11-22T21:59:00Z">
                  <w:rPr>
                    <w:ins w:id="5997" w:author="Erlie Hasam Morfin Zavalza" w:date="2014-11-22T21:59:00Z"/>
                    <w:rFonts w:ascii="Arial Narrow" w:hAnsi="Arial Narrow"/>
                    <w:b/>
                    <w:bCs/>
                    <w:color w:val="000000"/>
                    <w:sz w:val="22"/>
                    <w:szCs w:val="22"/>
                    <w:lang w:val="es-MX" w:eastAsia="es-MX"/>
                  </w:rPr>
                </w:rPrChange>
              </w:rPr>
            </w:pPr>
            <w:ins w:id="5998" w:author="Erlie Hasam Morfin Zavalza" w:date="2014-11-22T21:59:00Z">
              <w:r w:rsidRPr="009570F6">
                <w:rPr>
                  <w:rFonts w:ascii="Arial Narrow" w:hAnsi="Arial Narrow"/>
                  <w:b/>
                  <w:bCs/>
                  <w:color w:val="000000"/>
                  <w:sz w:val="18"/>
                  <w:szCs w:val="22"/>
                  <w:lang w:val="es-MX" w:eastAsia="es-MX"/>
                  <w:rPrChange w:id="5999" w:author="Erlie Hasam Morfin Zavalza" w:date="2014-11-22T21:59:00Z">
                    <w:rPr>
                      <w:rFonts w:ascii="Arial Narrow" w:hAnsi="Arial Narrow"/>
                      <w:b/>
                      <w:bCs/>
                      <w:color w:val="000000"/>
                      <w:sz w:val="22"/>
                      <w:szCs w:val="22"/>
                      <w:lang w:val="es-MX" w:eastAsia="es-MX"/>
                    </w:rPr>
                  </w:rPrChange>
                </w:rPr>
                <w:t>DEPRECIACIÓN ANUAL</w:t>
              </w:r>
            </w:ins>
          </w:p>
        </w:tc>
        <w:tc>
          <w:tcPr>
            <w:tcW w:w="1335" w:type="dxa"/>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Change w:id="6000" w:author="Erlie Hasam Morfin Zavalza" w:date="2014-11-22T23:48:00Z">
              <w:tcPr>
                <w:tcW w:w="756" w:type="pct"/>
                <w:gridSpan w:val="4"/>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53A8FD9A" w14:textId="77777777" w:rsidR="009570F6" w:rsidRPr="009570F6" w:rsidRDefault="009570F6" w:rsidP="009570F6">
            <w:pPr>
              <w:jc w:val="center"/>
              <w:rPr>
                <w:ins w:id="6001" w:author="Erlie Hasam Morfin Zavalza" w:date="2014-11-22T21:59:00Z"/>
                <w:rFonts w:ascii="Arial Narrow" w:hAnsi="Arial Narrow"/>
                <w:b/>
                <w:bCs/>
                <w:color w:val="000000"/>
                <w:sz w:val="18"/>
                <w:szCs w:val="22"/>
                <w:lang w:val="es-MX" w:eastAsia="es-MX"/>
                <w:rPrChange w:id="6002" w:author="Erlie Hasam Morfin Zavalza" w:date="2014-11-22T21:59:00Z">
                  <w:rPr>
                    <w:ins w:id="6003" w:author="Erlie Hasam Morfin Zavalza" w:date="2014-11-22T21:59:00Z"/>
                    <w:rFonts w:ascii="Arial Narrow" w:hAnsi="Arial Narrow"/>
                    <w:b/>
                    <w:bCs/>
                    <w:color w:val="000000"/>
                    <w:sz w:val="22"/>
                    <w:szCs w:val="22"/>
                    <w:lang w:val="es-MX" w:eastAsia="es-MX"/>
                  </w:rPr>
                </w:rPrChange>
              </w:rPr>
            </w:pPr>
            <w:ins w:id="6004" w:author="Erlie Hasam Morfin Zavalza" w:date="2014-11-22T21:59:00Z">
              <w:r w:rsidRPr="009570F6">
                <w:rPr>
                  <w:rFonts w:ascii="Arial Narrow" w:hAnsi="Arial Narrow"/>
                  <w:b/>
                  <w:bCs/>
                  <w:color w:val="000000"/>
                  <w:sz w:val="18"/>
                  <w:szCs w:val="22"/>
                  <w:lang w:val="es-MX" w:eastAsia="es-MX"/>
                  <w:rPrChange w:id="6005" w:author="Erlie Hasam Morfin Zavalza" w:date="2014-11-22T21:59:00Z">
                    <w:rPr>
                      <w:rFonts w:ascii="Arial Narrow" w:hAnsi="Arial Narrow"/>
                      <w:b/>
                      <w:bCs/>
                      <w:color w:val="000000"/>
                      <w:sz w:val="22"/>
                      <w:szCs w:val="22"/>
                      <w:lang w:val="es-MX" w:eastAsia="es-MX"/>
                    </w:rPr>
                  </w:rPrChange>
                </w:rPr>
                <w:t>DEPRECIACIÓN MENSUAL</w:t>
              </w:r>
            </w:ins>
          </w:p>
        </w:tc>
        <w:tc>
          <w:tcPr>
            <w:tcW w:w="1900" w:type="dxa"/>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Change w:id="6006" w:author="Erlie Hasam Morfin Zavalza" w:date="2014-11-22T23:48:00Z">
              <w:tcPr>
                <w:tcW w:w="1076" w:type="pct"/>
                <w:gridSpan w:val="4"/>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1515F129" w14:textId="77777777" w:rsidR="009570F6" w:rsidRPr="009570F6" w:rsidRDefault="009570F6" w:rsidP="009570F6">
            <w:pPr>
              <w:jc w:val="center"/>
              <w:rPr>
                <w:ins w:id="6007" w:author="Erlie Hasam Morfin Zavalza" w:date="2014-11-22T21:59:00Z"/>
                <w:rFonts w:ascii="Arial Narrow" w:hAnsi="Arial Narrow"/>
                <w:b/>
                <w:bCs/>
                <w:color w:val="000000"/>
                <w:sz w:val="18"/>
                <w:szCs w:val="22"/>
                <w:lang w:val="es-MX" w:eastAsia="es-MX"/>
                <w:rPrChange w:id="6008" w:author="Erlie Hasam Morfin Zavalza" w:date="2014-11-22T21:59:00Z">
                  <w:rPr>
                    <w:ins w:id="6009" w:author="Erlie Hasam Morfin Zavalza" w:date="2014-11-22T21:59:00Z"/>
                    <w:rFonts w:ascii="Arial Narrow" w:hAnsi="Arial Narrow"/>
                    <w:b/>
                    <w:bCs/>
                    <w:color w:val="000000"/>
                    <w:sz w:val="22"/>
                    <w:szCs w:val="22"/>
                    <w:lang w:val="es-MX" w:eastAsia="es-MX"/>
                  </w:rPr>
                </w:rPrChange>
              </w:rPr>
            </w:pPr>
            <w:ins w:id="6010" w:author="Erlie Hasam Morfin Zavalza" w:date="2014-11-22T21:59:00Z">
              <w:r w:rsidRPr="009570F6">
                <w:rPr>
                  <w:rFonts w:ascii="Arial Narrow" w:hAnsi="Arial Narrow"/>
                  <w:b/>
                  <w:bCs/>
                  <w:color w:val="000000"/>
                  <w:sz w:val="18"/>
                  <w:szCs w:val="22"/>
                  <w:lang w:val="es-MX" w:eastAsia="es-MX"/>
                  <w:rPrChange w:id="6011" w:author="Erlie Hasam Morfin Zavalza" w:date="2014-11-22T21:59:00Z">
                    <w:rPr>
                      <w:rFonts w:ascii="Arial Narrow" w:hAnsi="Arial Narrow"/>
                      <w:b/>
                      <w:bCs/>
                      <w:color w:val="000000"/>
                      <w:sz w:val="22"/>
                      <w:szCs w:val="22"/>
                      <w:lang w:val="es-MX" w:eastAsia="es-MX"/>
                    </w:rPr>
                  </w:rPrChange>
                </w:rPr>
                <w:t>DEPRECIACIÓN ACUMULADA</w:t>
              </w:r>
            </w:ins>
          </w:p>
        </w:tc>
        <w:tc>
          <w:tcPr>
            <w:tcW w:w="1630" w:type="dxa"/>
            <w:gridSpan w:val="2"/>
            <w:tcBorders>
              <w:top w:val="nil"/>
              <w:left w:val="nil"/>
              <w:bottom w:val="single" w:sz="4" w:space="0" w:color="auto"/>
              <w:right w:val="single" w:sz="4" w:space="0" w:color="auto"/>
            </w:tcBorders>
            <w:shd w:val="clear" w:color="000000" w:fill="92D050"/>
            <w:noWrap/>
            <w:vAlign w:val="center"/>
            <w:hideMark/>
            <w:tcPrChange w:id="6012" w:author="Erlie Hasam Morfin Zavalza" w:date="2014-11-22T23:48:00Z">
              <w:tcPr>
                <w:tcW w:w="923" w:type="pct"/>
                <w:gridSpan w:val="2"/>
                <w:tcBorders>
                  <w:top w:val="nil"/>
                  <w:left w:val="nil"/>
                  <w:bottom w:val="single" w:sz="4" w:space="0" w:color="auto"/>
                  <w:right w:val="single" w:sz="4" w:space="0" w:color="auto"/>
                </w:tcBorders>
                <w:shd w:val="clear" w:color="000000" w:fill="92D050"/>
                <w:noWrap/>
                <w:vAlign w:val="center"/>
                <w:hideMark/>
              </w:tcPr>
            </w:tcPrChange>
          </w:tcPr>
          <w:p w14:paraId="05D1812C" w14:textId="77777777" w:rsidR="009570F6" w:rsidRPr="009570F6" w:rsidRDefault="009570F6" w:rsidP="009570F6">
            <w:pPr>
              <w:jc w:val="center"/>
              <w:rPr>
                <w:ins w:id="6013" w:author="Erlie Hasam Morfin Zavalza" w:date="2014-11-22T21:59:00Z"/>
                <w:rFonts w:ascii="Arial Narrow" w:hAnsi="Arial Narrow"/>
                <w:b/>
                <w:bCs/>
                <w:color w:val="000000"/>
                <w:sz w:val="18"/>
                <w:szCs w:val="22"/>
                <w:lang w:val="es-MX" w:eastAsia="es-MX"/>
                <w:rPrChange w:id="6014" w:author="Erlie Hasam Morfin Zavalza" w:date="2014-11-22T21:59:00Z">
                  <w:rPr>
                    <w:ins w:id="6015" w:author="Erlie Hasam Morfin Zavalza" w:date="2014-11-22T21:59:00Z"/>
                    <w:rFonts w:ascii="Arial Narrow" w:hAnsi="Arial Narrow"/>
                    <w:b/>
                    <w:bCs/>
                    <w:color w:val="000000"/>
                    <w:sz w:val="22"/>
                    <w:szCs w:val="22"/>
                    <w:lang w:val="es-MX" w:eastAsia="es-MX"/>
                  </w:rPr>
                </w:rPrChange>
              </w:rPr>
            </w:pPr>
            <w:ins w:id="6016" w:author="Erlie Hasam Morfin Zavalza" w:date="2014-11-22T21:59:00Z">
              <w:r w:rsidRPr="009570F6">
                <w:rPr>
                  <w:rFonts w:ascii="Arial Narrow" w:hAnsi="Arial Narrow"/>
                  <w:b/>
                  <w:bCs/>
                  <w:color w:val="000000"/>
                  <w:sz w:val="18"/>
                  <w:szCs w:val="22"/>
                  <w:lang w:val="es-MX" w:eastAsia="es-MX"/>
                  <w:rPrChange w:id="6017" w:author="Erlie Hasam Morfin Zavalza" w:date="2014-11-22T21:59:00Z">
                    <w:rPr>
                      <w:rFonts w:ascii="Arial Narrow" w:hAnsi="Arial Narrow"/>
                      <w:b/>
                      <w:bCs/>
                      <w:color w:val="000000"/>
                      <w:sz w:val="22"/>
                      <w:szCs w:val="22"/>
                      <w:lang w:val="es-MX" w:eastAsia="es-MX"/>
                    </w:rPr>
                  </w:rPrChange>
                </w:rPr>
                <w:t>VALOR NETO EN LIBROS</w:t>
              </w:r>
            </w:ins>
          </w:p>
        </w:tc>
      </w:tr>
      <w:tr w:rsidR="009570F6" w:rsidRPr="009570F6" w14:paraId="4034FDED" w14:textId="77777777" w:rsidTr="003D3100">
        <w:tblPrEx>
          <w:tblPrExChange w:id="6018" w:author="Erlie Hasam Morfin Zavalza" w:date="2014-11-22T23:48:00Z">
            <w:tblPrEx>
              <w:tblW w:w="5000" w:type="pct"/>
              <w:tblLayout w:type="fixed"/>
            </w:tblPrEx>
          </w:tblPrExChange>
        </w:tblPrEx>
        <w:trPr>
          <w:trHeight w:val="300"/>
          <w:ins w:id="6019" w:author="Erlie Hasam Morfin Zavalza" w:date="2014-11-22T21:59:00Z"/>
          <w:trPrChange w:id="6020" w:author="Erlie Hasam Morfin Zavalza" w:date="2014-11-22T23:48:00Z">
            <w:trPr>
              <w:gridAfter w:val="0"/>
              <w:trHeight w:val="300"/>
            </w:trPr>
          </w:trPrChange>
        </w:trPr>
        <w:tc>
          <w:tcPr>
            <w:tcW w:w="988" w:type="dxa"/>
            <w:vMerge/>
            <w:tcBorders>
              <w:top w:val="nil"/>
              <w:left w:val="single" w:sz="4" w:space="0" w:color="auto"/>
              <w:bottom w:val="single" w:sz="4" w:space="0" w:color="auto"/>
              <w:right w:val="single" w:sz="4" w:space="0" w:color="auto"/>
            </w:tcBorders>
            <w:vAlign w:val="center"/>
            <w:hideMark/>
            <w:tcPrChange w:id="6021" w:author="Erlie Hasam Morfin Zavalza" w:date="2014-11-22T23:48:00Z">
              <w:tcPr>
                <w:tcW w:w="560" w:type="pct"/>
                <w:gridSpan w:val="2"/>
                <w:vMerge/>
                <w:tcBorders>
                  <w:top w:val="nil"/>
                  <w:left w:val="single" w:sz="4" w:space="0" w:color="auto"/>
                  <w:bottom w:val="single" w:sz="4" w:space="0" w:color="auto"/>
                  <w:right w:val="single" w:sz="4" w:space="0" w:color="auto"/>
                </w:tcBorders>
                <w:vAlign w:val="center"/>
                <w:hideMark/>
              </w:tcPr>
            </w:tcPrChange>
          </w:tcPr>
          <w:p w14:paraId="4C00BCE6" w14:textId="77777777" w:rsidR="009570F6" w:rsidRPr="009570F6" w:rsidRDefault="009570F6" w:rsidP="009570F6">
            <w:pPr>
              <w:jc w:val="left"/>
              <w:rPr>
                <w:ins w:id="6022" w:author="Erlie Hasam Morfin Zavalza" w:date="2014-11-22T21:59:00Z"/>
                <w:rFonts w:ascii="Arial Narrow" w:hAnsi="Arial Narrow"/>
                <w:b/>
                <w:bCs/>
                <w:color w:val="000000"/>
                <w:sz w:val="18"/>
                <w:szCs w:val="22"/>
                <w:lang w:val="es-MX" w:eastAsia="es-MX"/>
                <w:rPrChange w:id="6023" w:author="Erlie Hasam Morfin Zavalza" w:date="2014-11-22T21:59:00Z">
                  <w:rPr>
                    <w:ins w:id="6024" w:author="Erlie Hasam Morfin Zavalza" w:date="2014-11-22T21:59:00Z"/>
                    <w:rFonts w:ascii="Arial Narrow" w:hAnsi="Arial Narrow"/>
                    <w:b/>
                    <w:bCs/>
                    <w:color w:val="000000"/>
                    <w:sz w:val="22"/>
                    <w:szCs w:val="22"/>
                    <w:lang w:val="es-MX" w:eastAsia="es-MX"/>
                  </w:rPr>
                </w:rPrChange>
              </w:rPr>
            </w:pPr>
          </w:p>
        </w:tc>
        <w:tc>
          <w:tcPr>
            <w:tcW w:w="1563" w:type="dxa"/>
            <w:gridSpan w:val="2"/>
            <w:vMerge/>
            <w:tcBorders>
              <w:top w:val="nil"/>
              <w:left w:val="single" w:sz="4" w:space="0" w:color="auto"/>
              <w:bottom w:val="single" w:sz="4" w:space="0" w:color="auto"/>
              <w:right w:val="single" w:sz="4" w:space="0" w:color="auto"/>
            </w:tcBorders>
            <w:vAlign w:val="center"/>
            <w:hideMark/>
            <w:tcPrChange w:id="6025" w:author="Erlie Hasam Morfin Zavalza" w:date="2014-11-22T23:48:00Z">
              <w:tcPr>
                <w:tcW w:w="885" w:type="pct"/>
                <w:gridSpan w:val="4"/>
                <w:vMerge/>
                <w:tcBorders>
                  <w:top w:val="nil"/>
                  <w:left w:val="single" w:sz="4" w:space="0" w:color="auto"/>
                  <w:bottom w:val="single" w:sz="4" w:space="0" w:color="auto"/>
                  <w:right w:val="single" w:sz="4" w:space="0" w:color="auto"/>
                </w:tcBorders>
                <w:vAlign w:val="center"/>
                <w:hideMark/>
              </w:tcPr>
            </w:tcPrChange>
          </w:tcPr>
          <w:p w14:paraId="535BA9AE" w14:textId="77777777" w:rsidR="009570F6" w:rsidRPr="009570F6" w:rsidRDefault="009570F6" w:rsidP="009570F6">
            <w:pPr>
              <w:jc w:val="left"/>
              <w:rPr>
                <w:ins w:id="6026" w:author="Erlie Hasam Morfin Zavalza" w:date="2014-11-22T21:59:00Z"/>
                <w:rFonts w:ascii="Arial Narrow" w:hAnsi="Arial Narrow"/>
                <w:b/>
                <w:bCs/>
                <w:color w:val="000000"/>
                <w:sz w:val="18"/>
                <w:szCs w:val="22"/>
                <w:lang w:val="es-MX" w:eastAsia="es-MX"/>
                <w:rPrChange w:id="6027" w:author="Erlie Hasam Morfin Zavalza" w:date="2014-11-22T21:59:00Z">
                  <w:rPr>
                    <w:ins w:id="6028" w:author="Erlie Hasam Morfin Zavalza" w:date="2014-11-22T21:59:00Z"/>
                    <w:rFonts w:ascii="Arial Narrow" w:hAnsi="Arial Narrow"/>
                    <w:b/>
                    <w:bCs/>
                    <w:color w:val="000000"/>
                    <w:sz w:val="22"/>
                    <w:szCs w:val="22"/>
                    <w:lang w:val="es-MX" w:eastAsia="es-MX"/>
                  </w:rPr>
                </w:rPrChange>
              </w:rPr>
            </w:pPr>
          </w:p>
        </w:tc>
        <w:tc>
          <w:tcPr>
            <w:tcW w:w="1412" w:type="dxa"/>
            <w:gridSpan w:val="2"/>
            <w:vMerge/>
            <w:tcBorders>
              <w:top w:val="nil"/>
              <w:left w:val="single" w:sz="4" w:space="0" w:color="auto"/>
              <w:bottom w:val="single" w:sz="4" w:space="0" w:color="auto"/>
              <w:right w:val="single" w:sz="4" w:space="0" w:color="auto"/>
            </w:tcBorders>
            <w:vAlign w:val="center"/>
            <w:hideMark/>
            <w:tcPrChange w:id="6029" w:author="Erlie Hasam Morfin Zavalza" w:date="2014-11-22T23:48:00Z">
              <w:tcPr>
                <w:tcW w:w="800" w:type="pct"/>
                <w:gridSpan w:val="4"/>
                <w:vMerge/>
                <w:tcBorders>
                  <w:top w:val="nil"/>
                  <w:left w:val="single" w:sz="4" w:space="0" w:color="auto"/>
                  <w:bottom w:val="single" w:sz="4" w:space="0" w:color="auto"/>
                  <w:right w:val="single" w:sz="4" w:space="0" w:color="auto"/>
                </w:tcBorders>
                <w:vAlign w:val="center"/>
                <w:hideMark/>
              </w:tcPr>
            </w:tcPrChange>
          </w:tcPr>
          <w:p w14:paraId="7E896826" w14:textId="77777777" w:rsidR="009570F6" w:rsidRPr="009570F6" w:rsidRDefault="009570F6" w:rsidP="009570F6">
            <w:pPr>
              <w:jc w:val="left"/>
              <w:rPr>
                <w:ins w:id="6030" w:author="Erlie Hasam Morfin Zavalza" w:date="2014-11-22T21:59:00Z"/>
                <w:rFonts w:ascii="Arial Narrow" w:hAnsi="Arial Narrow"/>
                <w:b/>
                <w:bCs/>
                <w:color w:val="000000"/>
                <w:sz w:val="18"/>
                <w:szCs w:val="22"/>
                <w:lang w:val="es-MX" w:eastAsia="es-MX"/>
                <w:rPrChange w:id="6031" w:author="Erlie Hasam Morfin Zavalza" w:date="2014-11-22T21:59:00Z">
                  <w:rPr>
                    <w:ins w:id="6032" w:author="Erlie Hasam Morfin Zavalza" w:date="2014-11-22T21:59:00Z"/>
                    <w:rFonts w:ascii="Arial Narrow" w:hAnsi="Arial Narrow"/>
                    <w:b/>
                    <w:bCs/>
                    <w:color w:val="000000"/>
                    <w:sz w:val="22"/>
                    <w:szCs w:val="22"/>
                    <w:lang w:val="es-MX" w:eastAsia="es-MX"/>
                  </w:rPr>
                </w:rPrChange>
              </w:rPr>
            </w:pPr>
          </w:p>
        </w:tc>
        <w:tc>
          <w:tcPr>
            <w:tcW w:w="1335" w:type="dxa"/>
            <w:gridSpan w:val="2"/>
            <w:vMerge/>
            <w:tcBorders>
              <w:top w:val="nil"/>
              <w:left w:val="single" w:sz="4" w:space="0" w:color="auto"/>
              <w:bottom w:val="single" w:sz="4" w:space="0" w:color="auto"/>
              <w:right w:val="single" w:sz="4" w:space="0" w:color="auto"/>
            </w:tcBorders>
            <w:vAlign w:val="center"/>
            <w:hideMark/>
            <w:tcPrChange w:id="6033" w:author="Erlie Hasam Morfin Zavalza" w:date="2014-11-22T23:48:00Z">
              <w:tcPr>
                <w:tcW w:w="756" w:type="pct"/>
                <w:gridSpan w:val="4"/>
                <w:vMerge/>
                <w:tcBorders>
                  <w:top w:val="nil"/>
                  <w:left w:val="single" w:sz="4" w:space="0" w:color="auto"/>
                  <w:bottom w:val="single" w:sz="4" w:space="0" w:color="auto"/>
                  <w:right w:val="single" w:sz="4" w:space="0" w:color="auto"/>
                </w:tcBorders>
                <w:vAlign w:val="center"/>
                <w:hideMark/>
              </w:tcPr>
            </w:tcPrChange>
          </w:tcPr>
          <w:p w14:paraId="786D883E" w14:textId="77777777" w:rsidR="009570F6" w:rsidRPr="009570F6" w:rsidRDefault="009570F6" w:rsidP="009570F6">
            <w:pPr>
              <w:jc w:val="left"/>
              <w:rPr>
                <w:ins w:id="6034" w:author="Erlie Hasam Morfin Zavalza" w:date="2014-11-22T21:59:00Z"/>
                <w:rFonts w:ascii="Arial Narrow" w:hAnsi="Arial Narrow"/>
                <w:b/>
                <w:bCs/>
                <w:color w:val="000000"/>
                <w:sz w:val="18"/>
                <w:szCs w:val="22"/>
                <w:lang w:val="es-MX" w:eastAsia="es-MX"/>
                <w:rPrChange w:id="6035" w:author="Erlie Hasam Morfin Zavalza" w:date="2014-11-22T21:59:00Z">
                  <w:rPr>
                    <w:ins w:id="6036" w:author="Erlie Hasam Morfin Zavalza" w:date="2014-11-22T21:59:00Z"/>
                    <w:rFonts w:ascii="Arial Narrow" w:hAnsi="Arial Narrow"/>
                    <w:b/>
                    <w:bCs/>
                    <w:color w:val="000000"/>
                    <w:sz w:val="22"/>
                    <w:szCs w:val="22"/>
                    <w:lang w:val="es-MX" w:eastAsia="es-MX"/>
                  </w:rPr>
                </w:rPrChange>
              </w:rPr>
            </w:pPr>
          </w:p>
        </w:tc>
        <w:tc>
          <w:tcPr>
            <w:tcW w:w="1900" w:type="dxa"/>
            <w:gridSpan w:val="2"/>
            <w:vMerge/>
            <w:tcBorders>
              <w:top w:val="nil"/>
              <w:left w:val="single" w:sz="4" w:space="0" w:color="auto"/>
              <w:bottom w:val="single" w:sz="4" w:space="0" w:color="auto"/>
              <w:right w:val="single" w:sz="4" w:space="0" w:color="auto"/>
            </w:tcBorders>
            <w:vAlign w:val="center"/>
            <w:hideMark/>
            <w:tcPrChange w:id="6037" w:author="Erlie Hasam Morfin Zavalza" w:date="2014-11-22T23:48:00Z">
              <w:tcPr>
                <w:tcW w:w="1076" w:type="pct"/>
                <w:gridSpan w:val="4"/>
                <w:vMerge/>
                <w:tcBorders>
                  <w:top w:val="nil"/>
                  <w:left w:val="single" w:sz="4" w:space="0" w:color="auto"/>
                  <w:bottom w:val="single" w:sz="4" w:space="0" w:color="auto"/>
                  <w:right w:val="single" w:sz="4" w:space="0" w:color="auto"/>
                </w:tcBorders>
                <w:vAlign w:val="center"/>
                <w:hideMark/>
              </w:tcPr>
            </w:tcPrChange>
          </w:tcPr>
          <w:p w14:paraId="1D1097E7" w14:textId="77777777" w:rsidR="009570F6" w:rsidRPr="009570F6" w:rsidRDefault="009570F6" w:rsidP="009570F6">
            <w:pPr>
              <w:jc w:val="left"/>
              <w:rPr>
                <w:ins w:id="6038" w:author="Erlie Hasam Morfin Zavalza" w:date="2014-11-22T21:59:00Z"/>
                <w:rFonts w:ascii="Arial Narrow" w:hAnsi="Arial Narrow"/>
                <w:b/>
                <w:bCs/>
                <w:color w:val="000000"/>
                <w:sz w:val="18"/>
                <w:szCs w:val="22"/>
                <w:lang w:val="es-MX" w:eastAsia="es-MX"/>
                <w:rPrChange w:id="6039" w:author="Erlie Hasam Morfin Zavalza" w:date="2014-11-22T21:59:00Z">
                  <w:rPr>
                    <w:ins w:id="6040" w:author="Erlie Hasam Morfin Zavalza" w:date="2014-11-22T21:59:00Z"/>
                    <w:rFonts w:ascii="Arial Narrow" w:hAnsi="Arial Narrow"/>
                    <w:b/>
                    <w:bCs/>
                    <w:color w:val="000000"/>
                    <w:sz w:val="22"/>
                    <w:szCs w:val="22"/>
                    <w:lang w:val="es-MX" w:eastAsia="es-MX"/>
                  </w:rPr>
                </w:rPrChange>
              </w:rPr>
            </w:pPr>
          </w:p>
        </w:tc>
        <w:tc>
          <w:tcPr>
            <w:tcW w:w="1630" w:type="dxa"/>
            <w:gridSpan w:val="2"/>
            <w:tcBorders>
              <w:top w:val="nil"/>
              <w:left w:val="nil"/>
              <w:bottom w:val="single" w:sz="4" w:space="0" w:color="auto"/>
              <w:right w:val="single" w:sz="4" w:space="0" w:color="auto"/>
            </w:tcBorders>
            <w:shd w:val="clear" w:color="000000" w:fill="FABF8F"/>
            <w:noWrap/>
            <w:vAlign w:val="center"/>
            <w:hideMark/>
            <w:tcPrChange w:id="6041" w:author="Erlie Hasam Morfin Zavalza" w:date="2014-11-22T23:48:00Z">
              <w:tcPr>
                <w:tcW w:w="923" w:type="pct"/>
                <w:gridSpan w:val="2"/>
                <w:tcBorders>
                  <w:top w:val="nil"/>
                  <w:left w:val="nil"/>
                  <w:bottom w:val="single" w:sz="4" w:space="0" w:color="auto"/>
                  <w:right w:val="single" w:sz="4" w:space="0" w:color="auto"/>
                </w:tcBorders>
                <w:shd w:val="clear" w:color="000000" w:fill="FABF8F"/>
                <w:noWrap/>
                <w:vAlign w:val="center"/>
                <w:hideMark/>
              </w:tcPr>
            </w:tcPrChange>
          </w:tcPr>
          <w:p w14:paraId="20A0499E" w14:textId="77777777" w:rsidR="009570F6" w:rsidRPr="009570F6" w:rsidRDefault="009570F6" w:rsidP="009570F6">
            <w:pPr>
              <w:jc w:val="left"/>
              <w:rPr>
                <w:ins w:id="6042" w:author="Erlie Hasam Morfin Zavalza" w:date="2014-11-22T21:59:00Z"/>
                <w:rFonts w:ascii="Calibri" w:hAnsi="Calibri"/>
                <w:color w:val="000000"/>
                <w:sz w:val="18"/>
                <w:szCs w:val="22"/>
                <w:lang w:val="es-MX" w:eastAsia="es-MX"/>
                <w:rPrChange w:id="6043" w:author="Erlie Hasam Morfin Zavalza" w:date="2014-11-22T21:59:00Z">
                  <w:rPr>
                    <w:ins w:id="6044" w:author="Erlie Hasam Morfin Zavalza" w:date="2014-11-22T21:59:00Z"/>
                    <w:rFonts w:ascii="Calibri" w:hAnsi="Calibri"/>
                    <w:color w:val="000000"/>
                    <w:sz w:val="22"/>
                    <w:szCs w:val="22"/>
                    <w:lang w:val="es-MX" w:eastAsia="es-MX"/>
                  </w:rPr>
                </w:rPrChange>
              </w:rPr>
            </w:pPr>
            <w:ins w:id="6045" w:author="Erlie Hasam Morfin Zavalza" w:date="2014-11-22T21:59:00Z">
              <w:r w:rsidRPr="009570F6">
                <w:rPr>
                  <w:rFonts w:ascii="Calibri" w:hAnsi="Calibri"/>
                  <w:color w:val="000000"/>
                  <w:sz w:val="18"/>
                  <w:szCs w:val="22"/>
                  <w:lang w:val="es-MX" w:eastAsia="es-MX"/>
                  <w:rPrChange w:id="6046" w:author="Erlie Hasam Morfin Zavalza" w:date="2014-11-22T21:59:00Z">
                    <w:rPr>
                      <w:rFonts w:ascii="Calibri" w:hAnsi="Calibri"/>
                      <w:color w:val="000000"/>
                      <w:sz w:val="22"/>
                      <w:szCs w:val="22"/>
                      <w:lang w:val="es-MX" w:eastAsia="es-MX"/>
                    </w:rPr>
                  </w:rPrChange>
                </w:rPr>
                <w:t>$37,500.00</w:t>
              </w:r>
            </w:ins>
          </w:p>
        </w:tc>
      </w:tr>
      <w:tr w:rsidR="009570F6" w:rsidRPr="009570F6" w14:paraId="632B4D4C" w14:textId="77777777" w:rsidTr="003D3100">
        <w:tblPrEx>
          <w:tblPrExChange w:id="6047" w:author="Erlie Hasam Morfin Zavalza" w:date="2014-11-22T23:48:00Z">
            <w:tblPrEx>
              <w:tblW w:w="5000" w:type="pct"/>
            </w:tblPrEx>
          </w:tblPrExChange>
        </w:tblPrEx>
        <w:trPr>
          <w:trHeight w:val="300"/>
          <w:ins w:id="6048" w:author="Erlie Hasam Morfin Zavalza" w:date="2014-11-22T21:59:00Z"/>
          <w:trPrChange w:id="6049" w:author="Erlie Hasam Morfin Zavalza" w:date="2014-11-22T23:48: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050" w:author="Erlie Hasam Morfin Zavalza" w:date="2014-11-22T23:48: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4BFE4A88" w14:textId="01BD18B2" w:rsidR="009570F6" w:rsidRPr="009570F6" w:rsidRDefault="009570F6" w:rsidP="009570F6">
            <w:pPr>
              <w:jc w:val="left"/>
              <w:rPr>
                <w:ins w:id="6051" w:author="Erlie Hasam Morfin Zavalza" w:date="2014-11-22T21:59:00Z"/>
                <w:rFonts w:ascii="Calibri" w:hAnsi="Calibri"/>
                <w:color w:val="000000"/>
                <w:sz w:val="18"/>
                <w:szCs w:val="22"/>
                <w:lang w:val="es-MX" w:eastAsia="es-MX"/>
                <w:rPrChange w:id="6052" w:author="Erlie Hasam Morfin Zavalza" w:date="2014-11-22T21:59:00Z">
                  <w:rPr>
                    <w:ins w:id="6053" w:author="Erlie Hasam Morfin Zavalza" w:date="2014-11-22T21:59:00Z"/>
                    <w:rFonts w:ascii="Calibri" w:hAnsi="Calibri"/>
                    <w:color w:val="000000"/>
                    <w:sz w:val="22"/>
                    <w:szCs w:val="22"/>
                    <w:lang w:val="es-MX" w:eastAsia="es-MX"/>
                  </w:rPr>
                </w:rPrChange>
              </w:rPr>
            </w:pPr>
            <w:ins w:id="6054" w:author="Erlie Hasam Morfin Zavalza" w:date="2014-11-22T22:00:00Z">
              <w:r>
                <w:rPr>
                  <w:rFonts w:ascii="Calibri" w:hAnsi="Calibri"/>
                  <w:color w:val="000000"/>
                  <w:sz w:val="18"/>
                  <w:szCs w:val="22"/>
                  <w:lang w:val="es-MX" w:eastAsia="es-MX"/>
                </w:rPr>
                <w:t>1</w:t>
              </w:r>
            </w:ins>
          </w:p>
        </w:tc>
        <w:tc>
          <w:tcPr>
            <w:tcW w:w="1563" w:type="dxa"/>
            <w:gridSpan w:val="2"/>
            <w:tcBorders>
              <w:top w:val="nil"/>
              <w:left w:val="nil"/>
              <w:bottom w:val="single" w:sz="4" w:space="0" w:color="auto"/>
              <w:right w:val="single" w:sz="4" w:space="0" w:color="auto"/>
            </w:tcBorders>
            <w:shd w:val="clear" w:color="000000" w:fill="FABF8F"/>
            <w:noWrap/>
            <w:vAlign w:val="center"/>
            <w:hideMark/>
            <w:tcPrChange w:id="6055" w:author="Erlie Hasam Morfin Zavalza" w:date="2014-11-22T23:48:00Z">
              <w:tcPr>
                <w:tcW w:w="705" w:type="pct"/>
                <w:gridSpan w:val="3"/>
                <w:tcBorders>
                  <w:top w:val="nil"/>
                  <w:left w:val="nil"/>
                  <w:bottom w:val="single" w:sz="4" w:space="0" w:color="auto"/>
                  <w:right w:val="single" w:sz="4" w:space="0" w:color="auto"/>
                </w:tcBorders>
                <w:shd w:val="clear" w:color="000000" w:fill="FABF8F"/>
                <w:noWrap/>
                <w:vAlign w:val="center"/>
                <w:hideMark/>
              </w:tcPr>
            </w:tcPrChange>
          </w:tcPr>
          <w:p w14:paraId="757E30A6" w14:textId="77777777" w:rsidR="009570F6" w:rsidRPr="009570F6" w:rsidRDefault="009570F6" w:rsidP="009570F6">
            <w:pPr>
              <w:jc w:val="left"/>
              <w:rPr>
                <w:ins w:id="6056" w:author="Erlie Hasam Morfin Zavalza" w:date="2014-11-22T21:59:00Z"/>
                <w:rFonts w:ascii="Calibri" w:hAnsi="Calibri"/>
                <w:color w:val="000000"/>
                <w:sz w:val="18"/>
                <w:szCs w:val="22"/>
                <w:lang w:val="es-MX" w:eastAsia="es-MX"/>
                <w:rPrChange w:id="6057" w:author="Erlie Hasam Morfin Zavalza" w:date="2014-11-22T21:59:00Z">
                  <w:rPr>
                    <w:ins w:id="6058" w:author="Erlie Hasam Morfin Zavalza" w:date="2014-11-22T21:59:00Z"/>
                    <w:rFonts w:ascii="Calibri" w:hAnsi="Calibri"/>
                    <w:color w:val="000000"/>
                    <w:sz w:val="22"/>
                    <w:szCs w:val="22"/>
                    <w:lang w:val="es-MX" w:eastAsia="es-MX"/>
                  </w:rPr>
                </w:rPrChange>
              </w:rPr>
            </w:pPr>
            <w:ins w:id="6059" w:author="Erlie Hasam Morfin Zavalza" w:date="2014-11-22T21:59:00Z">
              <w:r w:rsidRPr="009570F6">
                <w:rPr>
                  <w:rFonts w:ascii="Calibri" w:hAnsi="Calibri"/>
                  <w:color w:val="000000"/>
                  <w:sz w:val="18"/>
                  <w:szCs w:val="22"/>
                  <w:lang w:val="es-MX" w:eastAsia="es-MX"/>
                  <w:rPrChange w:id="6060" w:author="Erlie Hasam Morfin Zavalza" w:date="2014-11-22T21:59:00Z">
                    <w:rPr>
                      <w:rFonts w:ascii="Calibri" w:hAnsi="Calibri"/>
                      <w:color w:val="000000"/>
                      <w:sz w:val="22"/>
                      <w:szCs w:val="22"/>
                      <w:lang w:val="es-MX" w:eastAsia="es-MX"/>
                    </w:rPr>
                  </w:rPrChange>
                </w:rPr>
                <w:t>Depreciación 2015</w:t>
              </w:r>
            </w:ins>
          </w:p>
        </w:tc>
        <w:tc>
          <w:tcPr>
            <w:tcW w:w="1412" w:type="dxa"/>
            <w:gridSpan w:val="2"/>
            <w:tcBorders>
              <w:top w:val="nil"/>
              <w:left w:val="nil"/>
              <w:bottom w:val="single" w:sz="4" w:space="0" w:color="auto"/>
              <w:right w:val="single" w:sz="4" w:space="0" w:color="auto"/>
            </w:tcBorders>
            <w:shd w:val="clear" w:color="000000" w:fill="FABF8F"/>
            <w:noWrap/>
            <w:vAlign w:val="center"/>
            <w:hideMark/>
            <w:tcPrChange w:id="6061" w:author="Erlie Hasam Morfin Zavalza" w:date="2014-11-22T23:48:00Z">
              <w:tcPr>
                <w:tcW w:w="872" w:type="pct"/>
                <w:gridSpan w:val="4"/>
                <w:tcBorders>
                  <w:top w:val="nil"/>
                  <w:left w:val="nil"/>
                  <w:bottom w:val="single" w:sz="4" w:space="0" w:color="auto"/>
                  <w:right w:val="single" w:sz="4" w:space="0" w:color="auto"/>
                </w:tcBorders>
                <w:shd w:val="clear" w:color="000000" w:fill="FABF8F"/>
                <w:noWrap/>
                <w:vAlign w:val="center"/>
                <w:hideMark/>
              </w:tcPr>
            </w:tcPrChange>
          </w:tcPr>
          <w:p w14:paraId="051D4A11" w14:textId="77777777" w:rsidR="009570F6" w:rsidRPr="009570F6" w:rsidRDefault="009570F6" w:rsidP="009570F6">
            <w:pPr>
              <w:jc w:val="left"/>
              <w:rPr>
                <w:ins w:id="6062" w:author="Erlie Hasam Morfin Zavalza" w:date="2014-11-22T21:59:00Z"/>
                <w:rFonts w:ascii="Calibri" w:hAnsi="Calibri"/>
                <w:color w:val="000000"/>
                <w:sz w:val="18"/>
                <w:szCs w:val="22"/>
                <w:lang w:val="es-MX" w:eastAsia="es-MX"/>
                <w:rPrChange w:id="6063" w:author="Erlie Hasam Morfin Zavalza" w:date="2014-11-22T21:59:00Z">
                  <w:rPr>
                    <w:ins w:id="6064" w:author="Erlie Hasam Morfin Zavalza" w:date="2014-11-22T21:59:00Z"/>
                    <w:rFonts w:ascii="Calibri" w:hAnsi="Calibri"/>
                    <w:color w:val="000000"/>
                    <w:sz w:val="22"/>
                    <w:szCs w:val="22"/>
                    <w:lang w:val="es-MX" w:eastAsia="es-MX"/>
                  </w:rPr>
                </w:rPrChange>
              </w:rPr>
            </w:pPr>
            <w:ins w:id="6065" w:author="Erlie Hasam Morfin Zavalza" w:date="2014-11-22T21:59:00Z">
              <w:r w:rsidRPr="009570F6">
                <w:rPr>
                  <w:rFonts w:ascii="Calibri" w:hAnsi="Calibri"/>
                  <w:color w:val="000000"/>
                  <w:sz w:val="18"/>
                  <w:szCs w:val="22"/>
                  <w:lang w:val="es-MX" w:eastAsia="es-MX"/>
                  <w:rPrChange w:id="6066" w:author="Erlie Hasam Morfin Zavalza" w:date="2014-11-22T21:59:00Z">
                    <w:rPr>
                      <w:rFonts w:ascii="Calibri" w:hAnsi="Calibri"/>
                      <w:color w:val="000000"/>
                      <w:sz w:val="22"/>
                      <w:szCs w:val="22"/>
                      <w:lang w:val="es-MX" w:eastAsia="es-MX"/>
                    </w:rPr>
                  </w:rPrChange>
                </w:rPr>
                <w:t>$16,500.00</w:t>
              </w:r>
            </w:ins>
          </w:p>
        </w:tc>
        <w:tc>
          <w:tcPr>
            <w:tcW w:w="1335" w:type="dxa"/>
            <w:gridSpan w:val="2"/>
            <w:tcBorders>
              <w:top w:val="nil"/>
              <w:left w:val="nil"/>
              <w:bottom w:val="single" w:sz="4" w:space="0" w:color="auto"/>
              <w:right w:val="single" w:sz="4" w:space="0" w:color="auto"/>
            </w:tcBorders>
            <w:shd w:val="clear" w:color="000000" w:fill="FABF8F"/>
            <w:noWrap/>
            <w:vAlign w:val="center"/>
            <w:hideMark/>
            <w:tcPrChange w:id="6067" w:author="Erlie Hasam Morfin Zavalza" w:date="2014-11-22T23:48:00Z">
              <w:tcPr>
                <w:tcW w:w="982" w:type="pct"/>
                <w:gridSpan w:val="4"/>
                <w:tcBorders>
                  <w:top w:val="nil"/>
                  <w:left w:val="nil"/>
                  <w:bottom w:val="single" w:sz="4" w:space="0" w:color="auto"/>
                  <w:right w:val="single" w:sz="4" w:space="0" w:color="auto"/>
                </w:tcBorders>
                <w:shd w:val="clear" w:color="000000" w:fill="FABF8F"/>
                <w:noWrap/>
                <w:vAlign w:val="center"/>
                <w:hideMark/>
              </w:tcPr>
            </w:tcPrChange>
          </w:tcPr>
          <w:p w14:paraId="4FAF2818" w14:textId="77777777" w:rsidR="009570F6" w:rsidRPr="009570F6" w:rsidRDefault="009570F6" w:rsidP="009570F6">
            <w:pPr>
              <w:jc w:val="left"/>
              <w:rPr>
                <w:ins w:id="6068" w:author="Erlie Hasam Morfin Zavalza" w:date="2014-11-22T21:59:00Z"/>
                <w:rFonts w:ascii="Calibri" w:hAnsi="Calibri"/>
                <w:color w:val="000000"/>
                <w:sz w:val="18"/>
                <w:szCs w:val="22"/>
                <w:lang w:val="es-MX" w:eastAsia="es-MX"/>
                <w:rPrChange w:id="6069" w:author="Erlie Hasam Morfin Zavalza" w:date="2014-11-22T21:59:00Z">
                  <w:rPr>
                    <w:ins w:id="6070" w:author="Erlie Hasam Morfin Zavalza" w:date="2014-11-22T21:59:00Z"/>
                    <w:rFonts w:ascii="Calibri" w:hAnsi="Calibri"/>
                    <w:color w:val="000000"/>
                    <w:sz w:val="22"/>
                    <w:szCs w:val="22"/>
                    <w:lang w:val="es-MX" w:eastAsia="es-MX"/>
                  </w:rPr>
                </w:rPrChange>
              </w:rPr>
            </w:pPr>
            <w:ins w:id="6071" w:author="Erlie Hasam Morfin Zavalza" w:date="2014-11-22T21:59:00Z">
              <w:r w:rsidRPr="009570F6">
                <w:rPr>
                  <w:rFonts w:ascii="Calibri" w:hAnsi="Calibri"/>
                  <w:color w:val="000000"/>
                  <w:sz w:val="18"/>
                  <w:szCs w:val="22"/>
                  <w:lang w:val="es-MX" w:eastAsia="es-MX"/>
                  <w:rPrChange w:id="6072" w:author="Erlie Hasam Morfin Zavalza" w:date="2014-11-22T21:59:00Z">
                    <w:rPr>
                      <w:rFonts w:ascii="Calibri" w:hAnsi="Calibri"/>
                      <w:color w:val="000000"/>
                      <w:sz w:val="22"/>
                      <w:szCs w:val="22"/>
                      <w:lang w:val="es-MX" w:eastAsia="es-MX"/>
                    </w:rPr>
                  </w:rPrChange>
                </w:rPr>
                <w:t>$1,375.00</w:t>
              </w:r>
            </w:ins>
          </w:p>
        </w:tc>
        <w:tc>
          <w:tcPr>
            <w:tcW w:w="1900" w:type="dxa"/>
            <w:gridSpan w:val="2"/>
            <w:tcBorders>
              <w:top w:val="nil"/>
              <w:left w:val="nil"/>
              <w:bottom w:val="single" w:sz="4" w:space="0" w:color="auto"/>
              <w:right w:val="single" w:sz="4" w:space="0" w:color="auto"/>
            </w:tcBorders>
            <w:shd w:val="clear" w:color="000000" w:fill="FABF8F"/>
            <w:noWrap/>
            <w:vAlign w:val="center"/>
            <w:hideMark/>
            <w:tcPrChange w:id="6073" w:author="Erlie Hasam Morfin Zavalza" w:date="2014-11-22T23:48:00Z">
              <w:tcPr>
                <w:tcW w:w="1100" w:type="pct"/>
                <w:gridSpan w:val="4"/>
                <w:tcBorders>
                  <w:top w:val="nil"/>
                  <w:left w:val="nil"/>
                  <w:bottom w:val="single" w:sz="4" w:space="0" w:color="auto"/>
                  <w:right w:val="single" w:sz="4" w:space="0" w:color="auto"/>
                </w:tcBorders>
                <w:shd w:val="clear" w:color="000000" w:fill="FABF8F"/>
                <w:noWrap/>
                <w:vAlign w:val="center"/>
                <w:hideMark/>
              </w:tcPr>
            </w:tcPrChange>
          </w:tcPr>
          <w:p w14:paraId="0DA20A39" w14:textId="77777777" w:rsidR="009570F6" w:rsidRPr="009570F6" w:rsidRDefault="009570F6" w:rsidP="009570F6">
            <w:pPr>
              <w:jc w:val="left"/>
              <w:rPr>
                <w:ins w:id="6074" w:author="Erlie Hasam Morfin Zavalza" w:date="2014-11-22T21:59:00Z"/>
                <w:rFonts w:ascii="Calibri" w:hAnsi="Calibri"/>
                <w:color w:val="000000"/>
                <w:sz w:val="18"/>
                <w:szCs w:val="22"/>
                <w:lang w:val="es-MX" w:eastAsia="es-MX"/>
                <w:rPrChange w:id="6075" w:author="Erlie Hasam Morfin Zavalza" w:date="2014-11-22T21:59:00Z">
                  <w:rPr>
                    <w:ins w:id="6076" w:author="Erlie Hasam Morfin Zavalza" w:date="2014-11-22T21:59:00Z"/>
                    <w:rFonts w:ascii="Calibri" w:hAnsi="Calibri"/>
                    <w:color w:val="000000"/>
                    <w:sz w:val="22"/>
                    <w:szCs w:val="22"/>
                    <w:lang w:val="es-MX" w:eastAsia="es-MX"/>
                  </w:rPr>
                </w:rPrChange>
              </w:rPr>
            </w:pPr>
            <w:ins w:id="6077" w:author="Erlie Hasam Morfin Zavalza" w:date="2014-11-22T21:59:00Z">
              <w:r w:rsidRPr="009570F6">
                <w:rPr>
                  <w:rFonts w:ascii="Calibri" w:hAnsi="Calibri"/>
                  <w:color w:val="000000"/>
                  <w:sz w:val="18"/>
                  <w:szCs w:val="22"/>
                  <w:lang w:val="es-MX" w:eastAsia="es-MX"/>
                  <w:rPrChange w:id="6078" w:author="Erlie Hasam Morfin Zavalza" w:date="2014-11-22T21:59:00Z">
                    <w:rPr>
                      <w:rFonts w:ascii="Calibri" w:hAnsi="Calibri"/>
                      <w:color w:val="000000"/>
                      <w:sz w:val="22"/>
                      <w:szCs w:val="22"/>
                      <w:lang w:val="es-MX" w:eastAsia="es-MX"/>
                    </w:rPr>
                  </w:rPrChange>
                </w:rPr>
                <w:t>$16,500.00</w:t>
              </w:r>
            </w:ins>
          </w:p>
        </w:tc>
        <w:tc>
          <w:tcPr>
            <w:tcW w:w="1630" w:type="dxa"/>
            <w:gridSpan w:val="2"/>
            <w:tcBorders>
              <w:top w:val="nil"/>
              <w:left w:val="nil"/>
              <w:bottom w:val="single" w:sz="4" w:space="0" w:color="auto"/>
              <w:right w:val="single" w:sz="4" w:space="0" w:color="auto"/>
            </w:tcBorders>
            <w:shd w:val="clear" w:color="000000" w:fill="FABF8F"/>
            <w:noWrap/>
            <w:vAlign w:val="center"/>
            <w:hideMark/>
            <w:tcPrChange w:id="6079" w:author="Erlie Hasam Morfin Zavalza" w:date="2014-11-22T23:48:00Z">
              <w:tcPr>
                <w:tcW w:w="936" w:type="pct"/>
                <w:gridSpan w:val="4"/>
                <w:tcBorders>
                  <w:top w:val="nil"/>
                  <w:left w:val="nil"/>
                  <w:bottom w:val="single" w:sz="4" w:space="0" w:color="auto"/>
                  <w:right w:val="single" w:sz="4" w:space="0" w:color="auto"/>
                </w:tcBorders>
                <w:shd w:val="clear" w:color="000000" w:fill="FABF8F"/>
                <w:noWrap/>
                <w:vAlign w:val="center"/>
                <w:hideMark/>
              </w:tcPr>
            </w:tcPrChange>
          </w:tcPr>
          <w:p w14:paraId="1C6ED698" w14:textId="77777777" w:rsidR="009570F6" w:rsidRPr="009570F6" w:rsidRDefault="009570F6" w:rsidP="009570F6">
            <w:pPr>
              <w:jc w:val="left"/>
              <w:rPr>
                <w:ins w:id="6080" w:author="Erlie Hasam Morfin Zavalza" w:date="2014-11-22T21:59:00Z"/>
                <w:rFonts w:ascii="Calibri" w:hAnsi="Calibri"/>
                <w:color w:val="000000"/>
                <w:sz w:val="18"/>
                <w:szCs w:val="22"/>
                <w:lang w:val="es-MX" w:eastAsia="es-MX"/>
                <w:rPrChange w:id="6081" w:author="Erlie Hasam Morfin Zavalza" w:date="2014-11-22T21:59:00Z">
                  <w:rPr>
                    <w:ins w:id="6082" w:author="Erlie Hasam Morfin Zavalza" w:date="2014-11-22T21:59:00Z"/>
                    <w:rFonts w:ascii="Calibri" w:hAnsi="Calibri"/>
                    <w:color w:val="000000"/>
                    <w:sz w:val="22"/>
                    <w:szCs w:val="22"/>
                    <w:lang w:val="es-MX" w:eastAsia="es-MX"/>
                  </w:rPr>
                </w:rPrChange>
              </w:rPr>
            </w:pPr>
            <w:ins w:id="6083" w:author="Erlie Hasam Morfin Zavalza" w:date="2014-11-22T21:59:00Z">
              <w:r w:rsidRPr="009570F6">
                <w:rPr>
                  <w:rFonts w:ascii="Calibri" w:hAnsi="Calibri"/>
                  <w:color w:val="000000"/>
                  <w:sz w:val="18"/>
                  <w:szCs w:val="22"/>
                  <w:lang w:val="es-MX" w:eastAsia="es-MX"/>
                  <w:rPrChange w:id="6084" w:author="Erlie Hasam Morfin Zavalza" w:date="2014-11-22T21:59:00Z">
                    <w:rPr>
                      <w:rFonts w:ascii="Calibri" w:hAnsi="Calibri"/>
                      <w:color w:val="000000"/>
                      <w:sz w:val="22"/>
                      <w:szCs w:val="22"/>
                      <w:lang w:val="es-MX" w:eastAsia="es-MX"/>
                    </w:rPr>
                  </w:rPrChange>
                </w:rPr>
                <w:t>$21,000.00</w:t>
              </w:r>
            </w:ins>
          </w:p>
        </w:tc>
      </w:tr>
      <w:tr w:rsidR="009570F6" w:rsidRPr="009570F6" w14:paraId="4FD183DC" w14:textId="77777777" w:rsidTr="003D3100">
        <w:tblPrEx>
          <w:tblPrExChange w:id="6085" w:author="Erlie Hasam Morfin Zavalza" w:date="2014-11-22T23:48:00Z">
            <w:tblPrEx>
              <w:tblW w:w="5000" w:type="pct"/>
            </w:tblPrEx>
          </w:tblPrExChange>
        </w:tblPrEx>
        <w:trPr>
          <w:trHeight w:val="300"/>
          <w:ins w:id="6086" w:author="Erlie Hasam Morfin Zavalza" w:date="2014-11-22T21:59:00Z"/>
          <w:trPrChange w:id="6087" w:author="Erlie Hasam Morfin Zavalza" w:date="2014-11-22T23:48: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088" w:author="Erlie Hasam Morfin Zavalza" w:date="2014-11-22T23:48: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0F4152C6" w14:textId="2FC77AA7" w:rsidR="009570F6" w:rsidRPr="009570F6" w:rsidRDefault="009570F6" w:rsidP="009570F6">
            <w:pPr>
              <w:jc w:val="left"/>
              <w:rPr>
                <w:ins w:id="6089" w:author="Erlie Hasam Morfin Zavalza" w:date="2014-11-22T21:59:00Z"/>
                <w:rFonts w:ascii="Calibri" w:hAnsi="Calibri"/>
                <w:color w:val="000000"/>
                <w:sz w:val="18"/>
                <w:szCs w:val="22"/>
                <w:lang w:val="es-MX" w:eastAsia="es-MX"/>
                <w:rPrChange w:id="6090" w:author="Erlie Hasam Morfin Zavalza" w:date="2014-11-22T21:59:00Z">
                  <w:rPr>
                    <w:ins w:id="6091" w:author="Erlie Hasam Morfin Zavalza" w:date="2014-11-22T21:59:00Z"/>
                    <w:rFonts w:ascii="Calibri" w:hAnsi="Calibri"/>
                    <w:color w:val="000000"/>
                    <w:sz w:val="22"/>
                    <w:szCs w:val="22"/>
                    <w:lang w:val="es-MX" w:eastAsia="es-MX"/>
                  </w:rPr>
                </w:rPrChange>
              </w:rPr>
            </w:pPr>
            <w:ins w:id="6092" w:author="Erlie Hasam Morfin Zavalza" w:date="2014-11-22T21:59:00Z">
              <w:r>
                <w:rPr>
                  <w:rFonts w:ascii="Calibri" w:hAnsi="Calibri"/>
                  <w:color w:val="000000"/>
                  <w:sz w:val="18"/>
                  <w:szCs w:val="22"/>
                  <w:lang w:val="es-MX" w:eastAsia="es-MX"/>
                </w:rPr>
                <w:t>2</w:t>
              </w:r>
            </w:ins>
          </w:p>
        </w:tc>
        <w:tc>
          <w:tcPr>
            <w:tcW w:w="1563" w:type="dxa"/>
            <w:gridSpan w:val="2"/>
            <w:tcBorders>
              <w:top w:val="nil"/>
              <w:left w:val="nil"/>
              <w:bottom w:val="single" w:sz="4" w:space="0" w:color="auto"/>
              <w:right w:val="single" w:sz="4" w:space="0" w:color="auto"/>
            </w:tcBorders>
            <w:shd w:val="clear" w:color="000000" w:fill="FABF8F"/>
            <w:noWrap/>
            <w:vAlign w:val="center"/>
            <w:hideMark/>
            <w:tcPrChange w:id="6093" w:author="Erlie Hasam Morfin Zavalza" w:date="2014-11-22T23:48:00Z">
              <w:tcPr>
                <w:tcW w:w="705" w:type="pct"/>
                <w:gridSpan w:val="3"/>
                <w:tcBorders>
                  <w:top w:val="nil"/>
                  <w:left w:val="nil"/>
                  <w:bottom w:val="single" w:sz="4" w:space="0" w:color="auto"/>
                  <w:right w:val="single" w:sz="4" w:space="0" w:color="auto"/>
                </w:tcBorders>
                <w:shd w:val="clear" w:color="000000" w:fill="FABF8F"/>
                <w:noWrap/>
                <w:vAlign w:val="center"/>
                <w:hideMark/>
              </w:tcPr>
            </w:tcPrChange>
          </w:tcPr>
          <w:p w14:paraId="58113A90" w14:textId="77777777" w:rsidR="009570F6" w:rsidRPr="009570F6" w:rsidRDefault="009570F6" w:rsidP="009570F6">
            <w:pPr>
              <w:jc w:val="left"/>
              <w:rPr>
                <w:ins w:id="6094" w:author="Erlie Hasam Morfin Zavalza" w:date="2014-11-22T21:59:00Z"/>
                <w:rFonts w:ascii="Calibri" w:hAnsi="Calibri"/>
                <w:color w:val="000000"/>
                <w:sz w:val="18"/>
                <w:szCs w:val="22"/>
                <w:lang w:val="es-MX" w:eastAsia="es-MX"/>
                <w:rPrChange w:id="6095" w:author="Erlie Hasam Morfin Zavalza" w:date="2014-11-22T21:59:00Z">
                  <w:rPr>
                    <w:ins w:id="6096" w:author="Erlie Hasam Morfin Zavalza" w:date="2014-11-22T21:59:00Z"/>
                    <w:rFonts w:ascii="Calibri" w:hAnsi="Calibri"/>
                    <w:color w:val="000000"/>
                    <w:sz w:val="22"/>
                    <w:szCs w:val="22"/>
                    <w:lang w:val="es-MX" w:eastAsia="es-MX"/>
                  </w:rPr>
                </w:rPrChange>
              </w:rPr>
            </w:pPr>
            <w:ins w:id="6097" w:author="Erlie Hasam Morfin Zavalza" w:date="2014-11-22T21:59:00Z">
              <w:r w:rsidRPr="009570F6">
                <w:rPr>
                  <w:rFonts w:ascii="Calibri" w:hAnsi="Calibri"/>
                  <w:color w:val="000000"/>
                  <w:sz w:val="18"/>
                  <w:szCs w:val="22"/>
                  <w:lang w:val="es-MX" w:eastAsia="es-MX"/>
                  <w:rPrChange w:id="6098" w:author="Erlie Hasam Morfin Zavalza" w:date="2014-11-22T21:59:00Z">
                    <w:rPr>
                      <w:rFonts w:ascii="Calibri" w:hAnsi="Calibri"/>
                      <w:color w:val="000000"/>
                      <w:sz w:val="22"/>
                      <w:szCs w:val="22"/>
                      <w:lang w:val="es-MX" w:eastAsia="es-MX"/>
                    </w:rPr>
                  </w:rPrChange>
                </w:rPr>
                <w:t>Depreciación 2016</w:t>
              </w:r>
            </w:ins>
          </w:p>
        </w:tc>
        <w:tc>
          <w:tcPr>
            <w:tcW w:w="1412" w:type="dxa"/>
            <w:gridSpan w:val="2"/>
            <w:tcBorders>
              <w:top w:val="nil"/>
              <w:left w:val="nil"/>
              <w:bottom w:val="single" w:sz="4" w:space="0" w:color="auto"/>
              <w:right w:val="single" w:sz="4" w:space="0" w:color="auto"/>
            </w:tcBorders>
            <w:shd w:val="clear" w:color="000000" w:fill="FABF8F"/>
            <w:noWrap/>
            <w:vAlign w:val="center"/>
            <w:hideMark/>
            <w:tcPrChange w:id="6099" w:author="Erlie Hasam Morfin Zavalza" w:date="2014-11-22T23:48:00Z">
              <w:tcPr>
                <w:tcW w:w="872" w:type="pct"/>
                <w:gridSpan w:val="4"/>
                <w:tcBorders>
                  <w:top w:val="nil"/>
                  <w:left w:val="nil"/>
                  <w:bottom w:val="single" w:sz="4" w:space="0" w:color="auto"/>
                  <w:right w:val="single" w:sz="4" w:space="0" w:color="auto"/>
                </w:tcBorders>
                <w:shd w:val="clear" w:color="000000" w:fill="FABF8F"/>
                <w:noWrap/>
                <w:vAlign w:val="center"/>
                <w:hideMark/>
              </w:tcPr>
            </w:tcPrChange>
          </w:tcPr>
          <w:p w14:paraId="28008ED7" w14:textId="77777777" w:rsidR="009570F6" w:rsidRPr="009570F6" w:rsidRDefault="009570F6" w:rsidP="009570F6">
            <w:pPr>
              <w:jc w:val="left"/>
              <w:rPr>
                <w:ins w:id="6100" w:author="Erlie Hasam Morfin Zavalza" w:date="2014-11-22T21:59:00Z"/>
                <w:rFonts w:ascii="Calibri" w:hAnsi="Calibri"/>
                <w:color w:val="000000"/>
                <w:sz w:val="18"/>
                <w:szCs w:val="22"/>
                <w:lang w:val="es-MX" w:eastAsia="es-MX"/>
                <w:rPrChange w:id="6101" w:author="Erlie Hasam Morfin Zavalza" w:date="2014-11-22T21:59:00Z">
                  <w:rPr>
                    <w:ins w:id="6102" w:author="Erlie Hasam Morfin Zavalza" w:date="2014-11-22T21:59:00Z"/>
                    <w:rFonts w:ascii="Calibri" w:hAnsi="Calibri"/>
                    <w:color w:val="000000"/>
                    <w:sz w:val="22"/>
                    <w:szCs w:val="22"/>
                    <w:lang w:val="es-MX" w:eastAsia="es-MX"/>
                  </w:rPr>
                </w:rPrChange>
              </w:rPr>
            </w:pPr>
            <w:ins w:id="6103" w:author="Erlie Hasam Morfin Zavalza" w:date="2014-11-22T21:59:00Z">
              <w:r w:rsidRPr="009570F6">
                <w:rPr>
                  <w:rFonts w:ascii="Calibri" w:hAnsi="Calibri"/>
                  <w:color w:val="000000"/>
                  <w:sz w:val="18"/>
                  <w:szCs w:val="22"/>
                  <w:lang w:val="es-MX" w:eastAsia="es-MX"/>
                  <w:rPrChange w:id="6104" w:author="Erlie Hasam Morfin Zavalza" w:date="2014-11-22T21:59:00Z">
                    <w:rPr>
                      <w:rFonts w:ascii="Calibri" w:hAnsi="Calibri"/>
                      <w:color w:val="000000"/>
                      <w:sz w:val="22"/>
                      <w:szCs w:val="22"/>
                      <w:lang w:val="es-MX" w:eastAsia="es-MX"/>
                    </w:rPr>
                  </w:rPrChange>
                </w:rPr>
                <w:t>$16,500.00</w:t>
              </w:r>
            </w:ins>
          </w:p>
        </w:tc>
        <w:tc>
          <w:tcPr>
            <w:tcW w:w="1335" w:type="dxa"/>
            <w:gridSpan w:val="2"/>
            <w:tcBorders>
              <w:top w:val="nil"/>
              <w:left w:val="nil"/>
              <w:bottom w:val="single" w:sz="4" w:space="0" w:color="auto"/>
              <w:right w:val="single" w:sz="4" w:space="0" w:color="auto"/>
            </w:tcBorders>
            <w:shd w:val="clear" w:color="000000" w:fill="FABF8F"/>
            <w:noWrap/>
            <w:vAlign w:val="center"/>
            <w:hideMark/>
            <w:tcPrChange w:id="6105" w:author="Erlie Hasam Morfin Zavalza" w:date="2014-11-22T23:48:00Z">
              <w:tcPr>
                <w:tcW w:w="982" w:type="pct"/>
                <w:gridSpan w:val="4"/>
                <w:tcBorders>
                  <w:top w:val="nil"/>
                  <w:left w:val="nil"/>
                  <w:bottom w:val="single" w:sz="4" w:space="0" w:color="auto"/>
                  <w:right w:val="single" w:sz="4" w:space="0" w:color="auto"/>
                </w:tcBorders>
                <w:shd w:val="clear" w:color="000000" w:fill="FABF8F"/>
                <w:noWrap/>
                <w:vAlign w:val="center"/>
                <w:hideMark/>
              </w:tcPr>
            </w:tcPrChange>
          </w:tcPr>
          <w:p w14:paraId="3874907E" w14:textId="77777777" w:rsidR="009570F6" w:rsidRPr="009570F6" w:rsidRDefault="009570F6" w:rsidP="009570F6">
            <w:pPr>
              <w:jc w:val="left"/>
              <w:rPr>
                <w:ins w:id="6106" w:author="Erlie Hasam Morfin Zavalza" w:date="2014-11-22T21:59:00Z"/>
                <w:rFonts w:ascii="Calibri" w:hAnsi="Calibri"/>
                <w:color w:val="000000"/>
                <w:sz w:val="18"/>
                <w:szCs w:val="22"/>
                <w:lang w:val="es-MX" w:eastAsia="es-MX"/>
                <w:rPrChange w:id="6107" w:author="Erlie Hasam Morfin Zavalza" w:date="2014-11-22T21:59:00Z">
                  <w:rPr>
                    <w:ins w:id="6108" w:author="Erlie Hasam Morfin Zavalza" w:date="2014-11-22T21:59:00Z"/>
                    <w:rFonts w:ascii="Calibri" w:hAnsi="Calibri"/>
                    <w:color w:val="000000"/>
                    <w:sz w:val="22"/>
                    <w:szCs w:val="22"/>
                    <w:lang w:val="es-MX" w:eastAsia="es-MX"/>
                  </w:rPr>
                </w:rPrChange>
              </w:rPr>
            </w:pPr>
            <w:ins w:id="6109" w:author="Erlie Hasam Morfin Zavalza" w:date="2014-11-22T21:59:00Z">
              <w:r w:rsidRPr="009570F6">
                <w:rPr>
                  <w:rFonts w:ascii="Calibri" w:hAnsi="Calibri"/>
                  <w:color w:val="000000"/>
                  <w:sz w:val="18"/>
                  <w:szCs w:val="22"/>
                  <w:lang w:val="es-MX" w:eastAsia="es-MX"/>
                  <w:rPrChange w:id="6110" w:author="Erlie Hasam Morfin Zavalza" w:date="2014-11-22T21:59:00Z">
                    <w:rPr>
                      <w:rFonts w:ascii="Calibri" w:hAnsi="Calibri"/>
                      <w:color w:val="000000"/>
                      <w:sz w:val="22"/>
                      <w:szCs w:val="22"/>
                      <w:lang w:val="es-MX" w:eastAsia="es-MX"/>
                    </w:rPr>
                  </w:rPrChange>
                </w:rPr>
                <w:t> </w:t>
              </w:r>
            </w:ins>
          </w:p>
        </w:tc>
        <w:tc>
          <w:tcPr>
            <w:tcW w:w="1900" w:type="dxa"/>
            <w:gridSpan w:val="2"/>
            <w:tcBorders>
              <w:top w:val="nil"/>
              <w:left w:val="nil"/>
              <w:bottom w:val="single" w:sz="4" w:space="0" w:color="auto"/>
              <w:right w:val="single" w:sz="4" w:space="0" w:color="auto"/>
            </w:tcBorders>
            <w:shd w:val="clear" w:color="000000" w:fill="FABF8F"/>
            <w:noWrap/>
            <w:vAlign w:val="center"/>
            <w:hideMark/>
            <w:tcPrChange w:id="6111" w:author="Erlie Hasam Morfin Zavalza" w:date="2014-11-22T23:48:00Z">
              <w:tcPr>
                <w:tcW w:w="1100" w:type="pct"/>
                <w:gridSpan w:val="4"/>
                <w:tcBorders>
                  <w:top w:val="nil"/>
                  <w:left w:val="nil"/>
                  <w:bottom w:val="single" w:sz="4" w:space="0" w:color="auto"/>
                  <w:right w:val="single" w:sz="4" w:space="0" w:color="auto"/>
                </w:tcBorders>
                <w:shd w:val="clear" w:color="000000" w:fill="FABF8F"/>
                <w:noWrap/>
                <w:vAlign w:val="center"/>
                <w:hideMark/>
              </w:tcPr>
            </w:tcPrChange>
          </w:tcPr>
          <w:p w14:paraId="6AD80910" w14:textId="77777777" w:rsidR="009570F6" w:rsidRPr="009570F6" w:rsidRDefault="009570F6" w:rsidP="009570F6">
            <w:pPr>
              <w:jc w:val="left"/>
              <w:rPr>
                <w:ins w:id="6112" w:author="Erlie Hasam Morfin Zavalza" w:date="2014-11-22T21:59:00Z"/>
                <w:rFonts w:ascii="Calibri" w:hAnsi="Calibri"/>
                <w:color w:val="000000"/>
                <w:sz w:val="18"/>
                <w:szCs w:val="22"/>
                <w:lang w:val="es-MX" w:eastAsia="es-MX"/>
                <w:rPrChange w:id="6113" w:author="Erlie Hasam Morfin Zavalza" w:date="2014-11-22T21:59:00Z">
                  <w:rPr>
                    <w:ins w:id="6114" w:author="Erlie Hasam Morfin Zavalza" w:date="2014-11-22T21:59:00Z"/>
                    <w:rFonts w:ascii="Calibri" w:hAnsi="Calibri"/>
                    <w:color w:val="000000"/>
                    <w:sz w:val="22"/>
                    <w:szCs w:val="22"/>
                    <w:lang w:val="es-MX" w:eastAsia="es-MX"/>
                  </w:rPr>
                </w:rPrChange>
              </w:rPr>
            </w:pPr>
            <w:ins w:id="6115" w:author="Erlie Hasam Morfin Zavalza" w:date="2014-11-22T21:59:00Z">
              <w:r w:rsidRPr="009570F6">
                <w:rPr>
                  <w:rFonts w:ascii="Calibri" w:hAnsi="Calibri"/>
                  <w:color w:val="000000"/>
                  <w:sz w:val="18"/>
                  <w:szCs w:val="22"/>
                  <w:lang w:val="es-MX" w:eastAsia="es-MX"/>
                  <w:rPrChange w:id="6116" w:author="Erlie Hasam Morfin Zavalza" w:date="2014-11-22T21:59:00Z">
                    <w:rPr>
                      <w:rFonts w:ascii="Calibri" w:hAnsi="Calibri"/>
                      <w:color w:val="000000"/>
                      <w:sz w:val="22"/>
                      <w:szCs w:val="22"/>
                      <w:lang w:val="es-MX" w:eastAsia="es-MX"/>
                    </w:rPr>
                  </w:rPrChange>
                </w:rPr>
                <w:t>$33,000.00</w:t>
              </w:r>
            </w:ins>
          </w:p>
        </w:tc>
        <w:tc>
          <w:tcPr>
            <w:tcW w:w="1630" w:type="dxa"/>
            <w:gridSpan w:val="2"/>
            <w:tcBorders>
              <w:top w:val="nil"/>
              <w:left w:val="nil"/>
              <w:bottom w:val="single" w:sz="4" w:space="0" w:color="auto"/>
              <w:right w:val="single" w:sz="4" w:space="0" w:color="auto"/>
            </w:tcBorders>
            <w:shd w:val="clear" w:color="000000" w:fill="FABF8F"/>
            <w:noWrap/>
            <w:vAlign w:val="center"/>
            <w:hideMark/>
            <w:tcPrChange w:id="6117" w:author="Erlie Hasam Morfin Zavalza" w:date="2014-11-22T23:48:00Z">
              <w:tcPr>
                <w:tcW w:w="936" w:type="pct"/>
                <w:gridSpan w:val="4"/>
                <w:tcBorders>
                  <w:top w:val="nil"/>
                  <w:left w:val="nil"/>
                  <w:bottom w:val="single" w:sz="4" w:space="0" w:color="auto"/>
                  <w:right w:val="single" w:sz="4" w:space="0" w:color="auto"/>
                </w:tcBorders>
                <w:shd w:val="clear" w:color="000000" w:fill="FABF8F"/>
                <w:noWrap/>
                <w:vAlign w:val="center"/>
                <w:hideMark/>
              </w:tcPr>
            </w:tcPrChange>
          </w:tcPr>
          <w:p w14:paraId="7CE09C1A" w14:textId="77777777" w:rsidR="009570F6" w:rsidRPr="009570F6" w:rsidRDefault="009570F6" w:rsidP="009570F6">
            <w:pPr>
              <w:jc w:val="left"/>
              <w:rPr>
                <w:ins w:id="6118" w:author="Erlie Hasam Morfin Zavalza" w:date="2014-11-22T21:59:00Z"/>
                <w:rFonts w:ascii="Calibri" w:hAnsi="Calibri"/>
                <w:color w:val="000000"/>
                <w:sz w:val="18"/>
                <w:szCs w:val="22"/>
                <w:lang w:val="es-MX" w:eastAsia="es-MX"/>
                <w:rPrChange w:id="6119" w:author="Erlie Hasam Morfin Zavalza" w:date="2014-11-22T21:59:00Z">
                  <w:rPr>
                    <w:ins w:id="6120" w:author="Erlie Hasam Morfin Zavalza" w:date="2014-11-22T21:59:00Z"/>
                    <w:rFonts w:ascii="Calibri" w:hAnsi="Calibri"/>
                    <w:color w:val="000000"/>
                    <w:sz w:val="22"/>
                    <w:szCs w:val="22"/>
                    <w:lang w:val="es-MX" w:eastAsia="es-MX"/>
                  </w:rPr>
                </w:rPrChange>
              </w:rPr>
            </w:pPr>
            <w:ins w:id="6121" w:author="Erlie Hasam Morfin Zavalza" w:date="2014-11-22T21:59:00Z">
              <w:r w:rsidRPr="009570F6">
                <w:rPr>
                  <w:rFonts w:ascii="Calibri" w:hAnsi="Calibri"/>
                  <w:color w:val="000000"/>
                  <w:sz w:val="18"/>
                  <w:szCs w:val="22"/>
                  <w:lang w:val="es-MX" w:eastAsia="es-MX"/>
                  <w:rPrChange w:id="6122" w:author="Erlie Hasam Morfin Zavalza" w:date="2014-11-22T21:59:00Z">
                    <w:rPr>
                      <w:rFonts w:ascii="Calibri" w:hAnsi="Calibri"/>
                      <w:color w:val="000000"/>
                      <w:sz w:val="22"/>
                      <w:szCs w:val="22"/>
                      <w:lang w:val="es-MX" w:eastAsia="es-MX"/>
                    </w:rPr>
                  </w:rPrChange>
                </w:rPr>
                <w:t>$4,500.00</w:t>
              </w:r>
            </w:ins>
          </w:p>
        </w:tc>
      </w:tr>
      <w:tr w:rsidR="009570F6" w:rsidRPr="009570F6" w14:paraId="025B5EF3" w14:textId="77777777" w:rsidTr="003D3100">
        <w:tblPrEx>
          <w:tblPrExChange w:id="6123" w:author="Erlie Hasam Morfin Zavalza" w:date="2014-11-22T23:48:00Z">
            <w:tblPrEx>
              <w:tblW w:w="5000" w:type="pct"/>
              <w:tblLayout w:type="fixed"/>
            </w:tblPrEx>
          </w:tblPrExChange>
        </w:tblPrEx>
        <w:trPr>
          <w:trHeight w:val="300"/>
          <w:ins w:id="6124" w:author="Erlie Hasam Morfin Zavalza" w:date="2014-11-22T21:59:00Z"/>
          <w:trPrChange w:id="6125" w:author="Erlie Hasam Morfin Zavalza" w:date="2014-11-22T23:48:00Z">
            <w:trPr>
              <w:gridAfter w:val="0"/>
              <w:trHeight w:val="300"/>
            </w:trPr>
          </w:trPrChange>
        </w:trPr>
        <w:tc>
          <w:tcPr>
            <w:tcW w:w="2551" w:type="dxa"/>
            <w:gridSpan w:val="3"/>
            <w:tcBorders>
              <w:top w:val="single" w:sz="4" w:space="0" w:color="auto"/>
              <w:left w:val="single" w:sz="4" w:space="0" w:color="auto"/>
              <w:bottom w:val="single" w:sz="4" w:space="0" w:color="auto"/>
              <w:right w:val="single" w:sz="4" w:space="0" w:color="auto"/>
            </w:tcBorders>
            <w:shd w:val="clear" w:color="000000" w:fill="FFFF00"/>
            <w:noWrap/>
            <w:vAlign w:val="center"/>
            <w:hideMark/>
            <w:tcPrChange w:id="6126" w:author="Erlie Hasam Morfin Zavalza" w:date="2014-11-22T23:48:00Z">
              <w:tcPr>
                <w:tcW w:w="1282" w:type="pct"/>
                <w:gridSpan w:val="5"/>
                <w:tcBorders>
                  <w:top w:val="single" w:sz="4" w:space="0" w:color="auto"/>
                  <w:left w:val="single" w:sz="4" w:space="0" w:color="auto"/>
                  <w:bottom w:val="single" w:sz="4" w:space="0" w:color="auto"/>
                  <w:right w:val="single" w:sz="4" w:space="0" w:color="auto"/>
                </w:tcBorders>
                <w:shd w:val="clear" w:color="000000" w:fill="FFFF00"/>
                <w:noWrap/>
                <w:vAlign w:val="center"/>
                <w:hideMark/>
              </w:tcPr>
            </w:tcPrChange>
          </w:tcPr>
          <w:p w14:paraId="33BC76D9" w14:textId="77777777" w:rsidR="009570F6" w:rsidRPr="009570F6" w:rsidRDefault="009570F6" w:rsidP="009570F6">
            <w:pPr>
              <w:jc w:val="center"/>
              <w:rPr>
                <w:ins w:id="6127" w:author="Erlie Hasam Morfin Zavalza" w:date="2014-11-22T21:59:00Z"/>
                <w:rFonts w:ascii="Calibri" w:hAnsi="Calibri"/>
                <w:b/>
                <w:bCs/>
                <w:color w:val="000000"/>
                <w:sz w:val="18"/>
                <w:szCs w:val="22"/>
                <w:lang w:val="es-MX" w:eastAsia="es-MX"/>
                <w:rPrChange w:id="6128" w:author="Erlie Hasam Morfin Zavalza" w:date="2014-11-22T21:59:00Z">
                  <w:rPr>
                    <w:ins w:id="6129" w:author="Erlie Hasam Morfin Zavalza" w:date="2014-11-22T21:59:00Z"/>
                    <w:rFonts w:ascii="Calibri" w:hAnsi="Calibri"/>
                    <w:b/>
                    <w:bCs/>
                    <w:color w:val="000000"/>
                    <w:sz w:val="22"/>
                    <w:szCs w:val="22"/>
                    <w:lang w:val="es-MX" w:eastAsia="es-MX"/>
                  </w:rPr>
                </w:rPrChange>
              </w:rPr>
            </w:pPr>
            <w:ins w:id="6130" w:author="Erlie Hasam Morfin Zavalza" w:date="2014-11-22T21:59:00Z">
              <w:r w:rsidRPr="009570F6">
                <w:rPr>
                  <w:rFonts w:ascii="Calibri" w:hAnsi="Calibri"/>
                  <w:b/>
                  <w:bCs/>
                  <w:color w:val="000000"/>
                  <w:sz w:val="18"/>
                  <w:szCs w:val="22"/>
                  <w:lang w:val="es-MX" w:eastAsia="es-MX"/>
                  <w:rPrChange w:id="6131" w:author="Erlie Hasam Morfin Zavalza" w:date="2014-11-22T21:59:00Z">
                    <w:rPr>
                      <w:rFonts w:ascii="Calibri" w:hAnsi="Calibri"/>
                      <w:b/>
                      <w:bCs/>
                      <w:color w:val="000000"/>
                      <w:sz w:val="22"/>
                      <w:szCs w:val="22"/>
                      <w:lang w:val="es-MX" w:eastAsia="es-MX"/>
                    </w:rPr>
                  </w:rPrChange>
                </w:rPr>
                <w:t xml:space="preserve">IMPORTE DEPRECIABLE </w:t>
              </w:r>
            </w:ins>
          </w:p>
        </w:tc>
        <w:tc>
          <w:tcPr>
            <w:tcW w:w="1412" w:type="dxa"/>
            <w:gridSpan w:val="2"/>
            <w:tcBorders>
              <w:top w:val="nil"/>
              <w:left w:val="nil"/>
              <w:bottom w:val="single" w:sz="4" w:space="0" w:color="auto"/>
              <w:right w:val="single" w:sz="4" w:space="0" w:color="auto"/>
            </w:tcBorders>
            <w:shd w:val="clear" w:color="000000" w:fill="FFFF00"/>
            <w:noWrap/>
            <w:vAlign w:val="center"/>
            <w:hideMark/>
            <w:tcPrChange w:id="6132" w:author="Erlie Hasam Morfin Zavalza" w:date="2014-11-22T23:48:00Z">
              <w:tcPr>
                <w:tcW w:w="748" w:type="pct"/>
                <w:gridSpan w:val="4"/>
                <w:tcBorders>
                  <w:top w:val="nil"/>
                  <w:left w:val="nil"/>
                  <w:bottom w:val="single" w:sz="4" w:space="0" w:color="auto"/>
                  <w:right w:val="single" w:sz="4" w:space="0" w:color="auto"/>
                </w:tcBorders>
                <w:shd w:val="clear" w:color="000000" w:fill="FFFF00"/>
                <w:noWrap/>
                <w:vAlign w:val="center"/>
                <w:hideMark/>
              </w:tcPr>
            </w:tcPrChange>
          </w:tcPr>
          <w:p w14:paraId="60283A32" w14:textId="77777777" w:rsidR="009570F6" w:rsidRPr="009570F6" w:rsidRDefault="009570F6" w:rsidP="009570F6">
            <w:pPr>
              <w:jc w:val="left"/>
              <w:rPr>
                <w:ins w:id="6133" w:author="Erlie Hasam Morfin Zavalza" w:date="2014-11-22T21:59:00Z"/>
                <w:rFonts w:ascii="Calibri" w:hAnsi="Calibri"/>
                <w:b/>
                <w:bCs/>
                <w:color w:val="000000"/>
                <w:sz w:val="18"/>
                <w:szCs w:val="22"/>
                <w:lang w:val="es-MX" w:eastAsia="es-MX"/>
                <w:rPrChange w:id="6134" w:author="Erlie Hasam Morfin Zavalza" w:date="2014-11-22T21:59:00Z">
                  <w:rPr>
                    <w:ins w:id="6135" w:author="Erlie Hasam Morfin Zavalza" w:date="2014-11-22T21:59:00Z"/>
                    <w:rFonts w:ascii="Calibri" w:hAnsi="Calibri"/>
                    <w:b/>
                    <w:bCs/>
                    <w:color w:val="000000"/>
                    <w:sz w:val="22"/>
                    <w:szCs w:val="22"/>
                    <w:lang w:val="es-MX" w:eastAsia="es-MX"/>
                  </w:rPr>
                </w:rPrChange>
              </w:rPr>
            </w:pPr>
            <w:ins w:id="6136" w:author="Erlie Hasam Morfin Zavalza" w:date="2014-11-22T21:59:00Z">
              <w:r w:rsidRPr="009570F6">
                <w:rPr>
                  <w:rFonts w:ascii="Calibri" w:hAnsi="Calibri"/>
                  <w:b/>
                  <w:bCs/>
                  <w:color w:val="000000"/>
                  <w:sz w:val="18"/>
                  <w:szCs w:val="22"/>
                  <w:lang w:val="es-MX" w:eastAsia="es-MX"/>
                  <w:rPrChange w:id="6137" w:author="Erlie Hasam Morfin Zavalza" w:date="2014-11-22T21:59:00Z">
                    <w:rPr>
                      <w:rFonts w:ascii="Calibri" w:hAnsi="Calibri"/>
                      <w:b/>
                      <w:bCs/>
                      <w:color w:val="000000"/>
                      <w:sz w:val="22"/>
                      <w:szCs w:val="22"/>
                      <w:lang w:val="es-MX" w:eastAsia="es-MX"/>
                    </w:rPr>
                  </w:rPrChange>
                </w:rPr>
                <w:t>$33,000.00</w:t>
              </w:r>
            </w:ins>
          </w:p>
        </w:tc>
        <w:tc>
          <w:tcPr>
            <w:tcW w:w="1335" w:type="dxa"/>
            <w:gridSpan w:val="2"/>
            <w:tcBorders>
              <w:top w:val="nil"/>
              <w:left w:val="nil"/>
              <w:bottom w:val="nil"/>
              <w:right w:val="nil"/>
            </w:tcBorders>
            <w:shd w:val="clear" w:color="auto" w:fill="auto"/>
            <w:noWrap/>
            <w:vAlign w:val="center"/>
            <w:hideMark/>
            <w:tcPrChange w:id="6138" w:author="Erlie Hasam Morfin Zavalza" w:date="2014-11-22T23:48:00Z">
              <w:tcPr>
                <w:tcW w:w="969" w:type="pct"/>
                <w:gridSpan w:val="4"/>
                <w:tcBorders>
                  <w:top w:val="nil"/>
                  <w:left w:val="nil"/>
                  <w:bottom w:val="nil"/>
                  <w:right w:val="nil"/>
                </w:tcBorders>
                <w:shd w:val="clear" w:color="auto" w:fill="auto"/>
                <w:noWrap/>
                <w:vAlign w:val="center"/>
                <w:hideMark/>
              </w:tcPr>
            </w:tcPrChange>
          </w:tcPr>
          <w:p w14:paraId="024D886E" w14:textId="77777777" w:rsidR="009570F6" w:rsidRPr="009570F6" w:rsidRDefault="009570F6" w:rsidP="009570F6">
            <w:pPr>
              <w:jc w:val="left"/>
              <w:rPr>
                <w:ins w:id="6139" w:author="Erlie Hasam Morfin Zavalza" w:date="2014-11-22T21:59:00Z"/>
                <w:rFonts w:ascii="Calibri" w:hAnsi="Calibri"/>
                <w:b/>
                <w:bCs/>
                <w:color w:val="000000"/>
                <w:sz w:val="18"/>
                <w:szCs w:val="22"/>
                <w:lang w:val="es-MX" w:eastAsia="es-MX"/>
                <w:rPrChange w:id="6140" w:author="Erlie Hasam Morfin Zavalza" w:date="2014-11-22T21:59:00Z">
                  <w:rPr>
                    <w:ins w:id="6141" w:author="Erlie Hasam Morfin Zavalza" w:date="2014-11-22T21:59:00Z"/>
                    <w:rFonts w:ascii="Calibri" w:hAnsi="Calibri"/>
                    <w:b/>
                    <w:bCs/>
                    <w:color w:val="000000"/>
                    <w:sz w:val="22"/>
                    <w:szCs w:val="22"/>
                    <w:lang w:val="es-MX" w:eastAsia="es-MX"/>
                  </w:rPr>
                </w:rPrChange>
              </w:rPr>
            </w:pPr>
          </w:p>
        </w:tc>
        <w:tc>
          <w:tcPr>
            <w:tcW w:w="1900" w:type="dxa"/>
            <w:gridSpan w:val="2"/>
            <w:tcBorders>
              <w:top w:val="nil"/>
              <w:left w:val="nil"/>
              <w:bottom w:val="nil"/>
              <w:right w:val="nil"/>
            </w:tcBorders>
            <w:shd w:val="clear" w:color="auto" w:fill="auto"/>
            <w:noWrap/>
            <w:vAlign w:val="center"/>
            <w:hideMark/>
            <w:tcPrChange w:id="6142" w:author="Erlie Hasam Morfin Zavalza" w:date="2014-11-22T23:48:00Z">
              <w:tcPr>
                <w:tcW w:w="1076" w:type="pct"/>
                <w:gridSpan w:val="4"/>
                <w:tcBorders>
                  <w:top w:val="nil"/>
                  <w:left w:val="nil"/>
                  <w:bottom w:val="nil"/>
                  <w:right w:val="nil"/>
                </w:tcBorders>
                <w:shd w:val="clear" w:color="auto" w:fill="auto"/>
                <w:noWrap/>
                <w:vAlign w:val="center"/>
                <w:hideMark/>
              </w:tcPr>
            </w:tcPrChange>
          </w:tcPr>
          <w:p w14:paraId="73778587" w14:textId="77777777" w:rsidR="009570F6" w:rsidRPr="009570F6" w:rsidRDefault="009570F6" w:rsidP="009570F6">
            <w:pPr>
              <w:jc w:val="left"/>
              <w:rPr>
                <w:ins w:id="6143" w:author="Erlie Hasam Morfin Zavalza" w:date="2014-11-22T21:59:00Z"/>
                <w:sz w:val="18"/>
                <w:lang w:val="es-MX" w:eastAsia="es-MX"/>
                <w:rPrChange w:id="6144" w:author="Erlie Hasam Morfin Zavalza" w:date="2014-11-22T21:59:00Z">
                  <w:rPr>
                    <w:ins w:id="6145" w:author="Erlie Hasam Morfin Zavalza" w:date="2014-11-22T21:59:00Z"/>
                    <w:sz w:val="20"/>
                    <w:lang w:val="es-MX" w:eastAsia="es-MX"/>
                  </w:rPr>
                </w:rPrChange>
              </w:rPr>
            </w:pPr>
          </w:p>
        </w:tc>
        <w:tc>
          <w:tcPr>
            <w:tcW w:w="1630" w:type="dxa"/>
            <w:gridSpan w:val="2"/>
            <w:tcBorders>
              <w:top w:val="nil"/>
              <w:left w:val="nil"/>
              <w:bottom w:val="nil"/>
              <w:right w:val="nil"/>
            </w:tcBorders>
            <w:shd w:val="clear" w:color="auto" w:fill="auto"/>
            <w:noWrap/>
            <w:vAlign w:val="center"/>
            <w:hideMark/>
            <w:tcPrChange w:id="6146" w:author="Erlie Hasam Morfin Zavalza" w:date="2014-11-22T23:48:00Z">
              <w:tcPr>
                <w:tcW w:w="927" w:type="pct"/>
                <w:gridSpan w:val="3"/>
                <w:tcBorders>
                  <w:top w:val="nil"/>
                  <w:left w:val="nil"/>
                  <w:bottom w:val="nil"/>
                  <w:right w:val="nil"/>
                </w:tcBorders>
                <w:shd w:val="clear" w:color="auto" w:fill="auto"/>
                <w:noWrap/>
                <w:vAlign w:val="center"/>
                <w:hideMark/>
              </w:tcPr>
            </w:tcPrChange>
          </w:tcPr>
          <w:p w14:paraId="4B4A7445" w14:textId="77777777" w:rsidR="009570F6" w:rsidRPr="009570F6" w:rsidRDefault="009570F6" w:rsidP="009570F6">
            <w:pPr>
              <w:jc w:val="left"/>
              <w:rPr>
                <w:ins w:id="6147" w:author="Erlie Hasam Morfin Zavalza" w:date="2014-11-22T21:59:00Z"/>
                <w:sz w:val="18"/>
                <w:lang w:val="es-MX" w:eastAsia="es-MX"/>
                <w:rPrChange w:id="6148" w:author="Erlie Hasam Morfin Zavalza" w:date="2014-11-22T21:59:00Z">
                  <w:rPr>
                    <w:ins w:id="6149" w:author="Erlie Hasam Morfin Zavalza" w:date="2014-11-22T21:59:00Z"/>
                    <w:sz w:val="20"/>
                    <w:lang w:val="es-MX" w:eastAsia="es-MX"/>
                  </w:rPr>
                </w:rPrChange>
              </w:rPr>
            </w:pPr>
          </w:p>
        </w:tc>
      </w:tr>
    </w:tbl>
    <w:p w14:paraId="1F81EFD8" w14:textId="014BF1F0" w:rsidR="009570F6" w:rsidRDefault="004324D6">
      <w:pPr>
        <w:rPr>
          <w:ins w:id="6150" w:author="Erlie Hasam Morfin Zavalza" w:date="2014-11-22T21:59:00Z"/>
          <w:lang w:val="es-MX"/>
        </w:rPr>
        <w:pPrChange w:id="6151" w:author="Erlie Hasam Morfin Zavalza" w:date="2014-11-22T23:51:00Z">
          <w:pPr>
            <w:pStyle w:val="Ttulo1"/>
          </w:pPr>
        </w:pPrChange>
      </w:pPr>
      <w:ins w:id="6152" w:author="Erlie Hasam Morfin Zavalza" w:date="2014-11-22T23:45:00Z">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r>
        <w:r>
          <w:rPr>
            <w:lang w:val="es-MX"/>
          </w:rPr>
          <w:tab/>
        </w:r>
      </w:ins>
    </w:p>
    <w:tbl>
      <w:tblPr>
        <w:tblW w:w="0" w:type="auto"/>
        <w:tblLayout w:type="fixed"/>
        <w:tblCellMar>
          <w:left w:w="70" w:type="dxa"/>
          <w:right w:w="70" w:type="dxa"/>
        </w:tblCellMar>
        <w:tblLook w:val="04A0" w:firstRow="1" w:lastRow="0" w:firstColumn="1" w:lastColumn="0" w:noHBand="0" w:noVBand="1"/>
        <w:tblPrChange w:id="6153" w:author="Erlie Hasam Morfin Zavalza" w:date="2014-11-22T22:00:00Z">
          <w:tblPr>
            <w:tblW w:w="14620" w:type="dxa"/>
            <w:tblCellMar>
              <w:left w:w="70" w:type="dxa"/>
              <w:right w:w="70" w:type="dxa"/>
            </w:tblCellMar>
            <w:tblLook w:val="04A0" w:firstRow="1" w:lastRow="0" w:firstColumn="1" w:lastColumn="0" w:noHBand="0" w:noVBand="1"/>
          </w:tblPr>
        </w:tblPrChange>
      </w:tblPr>
      <w:tblGrid>
        <w:gridCol w:w="988"/>
        <w:gridCol w:w="1559"/>
        <w:gridCol w:w="1276"/>
        <w:gridCol w:w="1470"/>
        <w:gridCol w:w="1899"/>
        <w:gridCol w:w="1636"/>
        <w:tblGridChange w:id="6154">
          <w:tblGrid>
            <w:gridCol w:w="784"/>
            <w:gridCol w:w="204"/>
            <w:gridCol w:w="1061"/>
            <w:gridCol w:w="1534"/>
            <w:gridCol w:w="1710"/>
            <w:gridCol w:w="1899"/>
            <w:gridCol w:w="1636"/>
            <w:gridCol w:w="5792"/>
          </w:tblGrid>
        </w:tblGridChange>
      </w:tblGrid>
      <w:tr w:rsidR="009570F6" w:rsidRPr="009570F6" w14:paraId="53BFD718" w14:textId="77777777" w:rsidTr="009570F6">
        <w:trPr>
          <w:trHeight w:val="300"/>
          <w:ins w:id="6155" w:author="Erlie Hasam Morfin Zavalza" w:date="2014-11-22T21:59:00Z"/>
          <w:trPrChange w:id="6156" w:author="Erlie Hasam Morfin Zavalza" w:date="2014-11-22T22:00:00Z">
            <w:trPr>
              <w:trHeight w:val="300"/>
            </w:trPr>
          </w:trPrChange>
        </w:trPr>
        <w:tc>
          <w:tcPr>
            <w:tcW w:w="8828" w:type="dxa"/>
            <w:gridSpan w:val="6"/>
            <w:tcBorders>
              <w:top w:val="single" w:sz="4" w:space="0" w:color="auto"/>
              <w:left w:val="single" w:sz="4" w:space="0" w:color="auto"/>
              <w:bottom w:val="single" w:sz="4" w:space="0" w:color="auto"/>
              <w:right w:val="single" w:sz="4" w:space="0" w:color="auto"/>
            </w:tcBorders>
            <w:shd w:val="clear" w:color="000000" w:fill="FFC000"/>
            <w:noWrap/>
            <w:vAlign w:val="center"/>
            <w:hideMark/>
            <w:tcPrChange w:id="6157" w:author="Erlie Hasam Morfin Zavalza" w:date="2014-11-22T22:00:00Z">
              <w:tcPr>
                <w:tcW w:w="14620" w:type="dxa"/>
                <w:gridSpan w:val="8"/>
                <w:tcBorders>
                  <w:top w:val="single" w:sz="4" w:space="0" w:color="auto"/>
                  <w:left w:val="single" w:sz="4" w:space="0" w:color="auto"/>
                  <w:bottom w:val="single" w:sz="4" w:space="0" w:color="auto"/>
                  <w:right w:val="single" w:sz="4" w:space="0" w:color="auto"/>
                </w:tcBorders>
                <w:shd w:val="clear" w:color="000000" w:fill="FFC000"/>
                <w:noWrap/>
                <w:vAlign w:val="center"/>
                <w:hideMark/>
              </w:tcPr>
            </w:tcPrChange>
          </w:tcPr>
          <w:p w14:paraId="5D13981F" w14:textId="77777777" w:rsidR="009570F6" w:rsidRPr="009570F6" w:rsidRDefault="009570F6" w:rsidP="009570F6">
            <w:pPr>
              <w:jc w:val="center"/>
              <w:rPr>
                <w:ins w:id="6158" w:author="Erlie Hasam Morfin Zavalza" w:date="2014-11-22T21:59:00Z"/>
                <w:rFonts w:ascii="Calibri" w:hAnsi="Calibri"/>
                <w:b/>
                <w:bCs/>
                <w:color w:val="000000"/>
                <w:sz w:val="18"/>
                <w:szCs w:val="22"/>
                <w:lang w:val="es-MX" w:eastAsia="es-MX"/>
                <w:rPrChange w:id="6159" w:author="Erlie Hasam Morfin Zavalza" w:date="2014-11-22T22:00:00Z">
                  <w:rPr>
                    <w:ins w:id="6160" w:author="Erlie Hasam Morfin Zavalza" w:date="2014-11-22T21:59:00Z"/>
                    <w:rFonts w:ascii="Calibri" w:hAnsi="Calibri"/>
                    <w:b/>
                    <w:bCs/>
                    <w:color w:val="000000"/>
                    <w:sz w:val="22"/>
                    <w:szCs w:val="22"/>
                    <w:lang w:val="es-MX" w:eastAsia="es-MX"/>
                  </w:rPr>
                </w:rPrChange>
              </w:rPr>
            </w:pPr>
            <w:ins w:id="6161" w:author="Erlie Hasam Morfin Zavalza" w:date="2014-11-22T21:59:00Z">
              <w:r w:rsidRPr="009570F6">
                <w:rPr>
                  <w:rFonts w:ascii="Calibri" w:hAnsi="Calibri"/>
                  <w:b/>
                  <w:bCs/>
                  <w:color w:val="000000"/>
                  <w:sz w:val="18"/>
                  <w:szCs w:val="22"/>
                  <w:lang w:val="es-MX" w:eastAsia="es-MX"/>
                  <w:rPrChange w:id="6162" w:author="Erlie Hasam Morfin Zavalza" w:date="2014-11-22T22:00:00Z">
                    <w:rPr>
                      <w:rFonts w:ascii="Calibri" w:hAnsi="Calibri"/>
                      <w:b/>
                      <w:bCs/>
                      <w:color w:val="000000"/>
                      <w:sz w:val="22"/>
                      <w:szCs w:val="22"/>
                      <w:lang w:val="es-MX" w:eastAsia="es-MX"/>
                    </w:rPr>
                  </w:rPrChange>
                </w:rPr>
                <w:t>DEPRECIACIÓN DE REFRIGERADORES</w:t>
              </w:r>
            </w:ins>
          </w:p>
        </w:tc>
      </w:tr>
      <w:tr w:rsidR="009570F6" w:rsidRPr="009570F6" w14:paraId="40D4D4F4" w14:textId="77777777" w:rsidTr="009570F6">
        <w:tblPrEx>
          <w:tblPrExChange w:id="6163" w:author="Erlie Hasam Morfin Zavalza" w:date="2014-11-22T22:01:00Z">
            <w:tblPrEx>
              <w:tblW w:w="0" w:type="auto"/>
            </w:tblPrEx>
          </w:tblPrExChange>
        </w:tblPrEx>
        <w:trPr>
          <w:trHeight w:val="330"/>
          <w:ins w:id="6164" w:author="Erlie Hasam Morfin Zavalza" w:date="2014-11-22T21:59:00Z"/>
          <w:trPrChange w:id="6165" w:author="Erlie Hasam Morfin Zavalza" w:date="2014-11-22T22:01:00Z">
            <w:trPr>
              <w:gridAfter w:val="0"/>
              <w:trHeight w:val="330"/>
            </w:trPr>
          </w:trPrChange>
        </w:trPr>
        <w:tc>
          <w:tcPr>
            <w:tcW w:w="988"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166" w:author="Erlie Hasam Morfin Zavalza" w:date="2014-11-22T22:01: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01AB9AE6" w14:textId="77777777" w:rsidR="009570F6" w:rsidRPr="009570F6" w:rsidRDefault="009570F6" w:rsidP="009570F6">
            <w:pPr>
              <w:jc w:val="center"/>
              <w:rPr>
                <w:ins w:id="6167" w:author="Erlie Hasam Morfin Zavalza" w:date="2014-11-22T21:59:00Z"/>
                <w:rFonts w:ascii="Arial Narrow" w:hAnsi="Arial Narrow"/>
                <w:b/>
                <w:bCs/>
                <w:color w:val="000000"/>
                <w:sz w:val="18"/>
                <w:szCs w:val="22"/>
                <w:lang w:val="es-MX" w:eastAsia="es-MX"/>
                <w:rPrChange w:id="6168" w:author="Erlie Hasam Morfin Zavalza" w:date="2014-11-22T22:00:00Z">
                  <w:rPr>
                    <w:ins w:id="6169" w:author="Erlie Hasam Morfin Zavalza" w:date="2014-11-22T21:59:00Z"/>
                    <w:rFonts w:ascii="Arial Narrow" w:hAnsi="Arial Narrow"/>
                    <w:b/>
                    <w:bCs/>
                    <w:color w:val="000000"/>
                    <w:sz w:val="22"/>
                    <w:szCs w:val="22"/>
                    <w:lang w:val="es-MX" w:eastAsia="es-MX"/>
                  </w:rPr>
                </w:rPrChange>
              </w:rPr>
            </w:pPr>
            <w:ins w:id="6170" w:author="Erlie Hasam Morfin Zavalza" w:date="2014-11-22T21:59:00Z">
              <w:r w:rsidRPr="009570F6">
                <w:rPr>
                  <w:rFonts w:ascii="Arial Narrow" w:hAnsi="Arial Narrow"/>
                  <w:b/>
                  <w:bCs/>
                  <w:color w:val="000000"/>
                  <w:sz w:val="18"/>
                  <w:szCs w:val="22"/>
                  <w:lang w:val="es-MX" w:eastAsia="es-MX"/>
                  <w:rPrChange w:id="6171" w:author="Erlie Hasam Morfin Zavalza" w:date="2014-11-22T22:00:00Z">
                    <w:rPr>
                      <w:rFonts w:ascii="Arial Narrow" w:hAnsi="Arial Narrow"/>
                      <w:b/>
                      <w:bCs/>
                      <w:color w:val="000000"/>
                      <w:sz w:val="22"/>
                      <w:szCs w:val="22"/>
                      <w:lang w:val="es-MX" w:eastAsia="es-MX"/>
                    </w:rPr>
                  </w:rPrChange>
                </w:rPr>
                <w:t>PERIODOS</w:t>
              </w:r>
            </w:ins>
          </w:p>
        </w:tc>
        <w:tc>
          <w:tcPr>
            <w:tcW w:w="155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172" w:author="Erlie Hasam Morfin Zavalza" w:date="2014-11-22T22:01:00Z">
              <w:tcPr>
                <w:tcW w:w="0" w:type="auto"/>
                <w:gridSpan w:val="2"/>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2F62219A" w14:textId="77777777" w:rsidR="009570F6" w:rsidRPr="009570F6" w:rsidRDefault="009570F6" w:rsidP="009570F6">
            <w:pPr>
              <w:jc w:val="center"/>
              <w:rPr>
                <w:ins w:id="6173" w:author="Erlie Hasam Morfin Zavalza" w:date="2014-11-22T21:59:00Z"/>
                <w:rFonts w:ascii="Arial Narrow" w:hAnsi="Arial Narrow"/>
                <w:b/>
                <w:bCs/>
                <w:color w:val="000000"/>
                <w:sz w:val="18"/>
                <w:szCs w:val="22"/>
                <w:lang w:val="es-MX" w:eastAsia="es-MX"/>
                <w:rPrChange w:id="6174" w:author="Erlie Hasam Morfin Zavalza" w:date="2014-11-22T22:00:00Z">
                  <w:rPr>
                    <w:ins w:id="6175" w:author="Erlie Hasam Morfin Zavalza" w:date="2014-11-22T21:59:00Z"/>
                    <w:rFonts w:ascii="Arial Narrow" w:hAnsi="Arial Narrow"/>
                    <w:b/>
                    <w:bCs/>
                    <w:color w:val="000000"/>
                    <w:sz w:val="22"/>
                    <w:szCs w:val="22"/>
                    <w:lang w:val="es-MX" w:eastAsia="es-MX"/>
                  </w:rPr>
                </w:rPrChange>
              </w:rPr>
            </w:pPr>
            <w:ins w:id="6176" w:author="Erlie Hasam Morfin Zavalza" w:date="2014-11-22T21:59:00Z">
              <w:r w:rsidRPr="009570F6">
                <w:rPr>
                  <w:rFonts w:ascii="Arial Narrow" w:hAnsi="Arial Narrow"/>
                  <w:b/>
                  <w:bCs/>
                  <w:color w:val="000000"/>
                  <w:sz w:val="18"/>
                  <w:szCs w:val="22"/>
                  <w:lang w:val="es-MX" w:eastAsia="es-MX"/>
                  <w:rPrChange w:id="6177" w:author="Erlie Hasam Morfin Zavalza" w:date="2014-11-22T22:00:00Z">
                    <w:rPr>
                      <w:rFonts w:ascii="Arial Narrow" w:hAnsi="Arial Narrow"/>
                      <w:b/>
                      <w:bCs/>
                      <w:color w:val="000000"/>
                      <w:sz w:val="22"/>
                      <w:szCs w:val="22"/>
                      <w:lang w:val="es-MX" w:eastAsia="es-MX"/>
                    </w:rPr>
                  </w:rPrChange>
                </w:rPr>
                <w:t>CONCEPTO</w:t>
              </w:r>
            </w:ins>
          </w:p>
        </w:tc>
        <w:tc>
          <w:tcPr>
            <w:tcW w:w="1276"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178" w:author="Erlie Hasam Morfin Zavalza" w:date="2014-11-22T22:01: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62AFE5B1" w14:textId="77777777" w:rsidR="009570F6" w:rsidRPr="009570F6" w:rsidRDefault="009570F6" w:rsidP="009570F6">
            <w:pPr>
              <w:jc w:val="center"/>
              <w:rPr>
                <w:ins w:id="6179" w:author="Erlie Hasam Morfin Zavalza" w:date="2014-11-22T21:59:00Z"/>
                <w:rFonts w:ascii="Arial Narrow" w:hAnsi="Arial Narrow"/>
                <w:b/>
                <w:bCs/>
                <w:color w:val="000000"/>
                <w:sz w:val="18"/>
                <w:szCs w:val="22"/>
                <w:lang w:val="es-MX" w:eastAsia="es-MX"/>
                <w:rPrChange w:id="6180" w:author="Erlie Hasam Morfin Zavalza" w:date="2014-11-22T22:00:00Z">
                  <w:rPr>
                    <w:ins w:id="6181" w:author="Erlie Hasam Morfin Zavalza" w:date="2014-11-22T21:59:00Z"/>
                    <w:rFonts w:ascii="Arial Narrow" w:hAnsi="Arial Narrow"/>
                    <w:b/>
                    <w:bCs/>
                    <w:color w:val="000000"/>
                    <w:sz w:val="22"/>
                    <w:szCs w:val="22"/>
                    <w:lang w:val="es-MX" w:eastAsia="es-MX"/>
                  </w:rPr>
                </w:rPrChange>
              </w:rPr>
            </w:pPr>
            <w:ins w:id="6182" w:author="Erlie Hasam Morfin Zavalza" w:date="2014-11-22T21:59:00Z">
              <w:r w:rsidRPr="009570F6">
                <w:rPr>
                  <w:rFonts w:ascii="Arial Narrow" w:hAnsi="Arial Narrow"/>
                  <w:b/>
                  <w:bCs/>
                  <w:color w:val="000000"/>
                  <w:sz w:val="18"/>
                  <w:szCs w:val="22"/>
                  <w:lang w:val="es-MX" w:eastAsia="es-MX"/>
                  <w:rPrChange w:id="6183" w:author="Erlie Hasam Morfin Zavalza" w:date="2014-11-22T22:00:00Z">
                    <w:rPr>
                      <w:rFonts w:ascii="Arial Narrow" w:hAnsi="Arial Narrow"/>
                      <w:b/>
                      <w:bCs/>
                      <w:color w:val="000000"/>
                      <w:sz w:val="22"/>
                      <w:szCs w:val="22"/>
                      <w:lang w:val="es-MX" w:eastAsia="es-MX"/>
                    </w:rPr>
                  </w:rPrChange>
                </w:rPr>
                <w:t>DEPRECIACIÓN ANUAL</w:t>
              </w:r>
            </w:ins>
          </w:p>
        </w:tc>
        <w:tc>
          <w:tcPr>
            <w:tcW w:w="1470"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184" w:author="Erlie Hasam Morfin Zavalza" w:date="2014-11-22T22:01: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110B927E" w14:textId="77777777" w:rsidR="009570F6" w:rsidRPr="009570F6" w:rsidRDefault="009570F6" w:rsidP="009570F6">
            <w:pPr>
              <w:jc w:val="center"/>
              <w:rPr>
                <w:ins w:id="6185" w:author="Erlie Hasam Morfin Zavalza" w:date="2014-11-22T21:59:00Z"/>
                <w:rFonts w:ascii="Arial Narrow" w:hAnsi="Arial Narrow"/>
                <w:b/>
                <w:bCs/>
                <w:color w:val="000000"/>
                <w:sz w:val="18"/>
                <w:szCs w:val="22"/>
                <w:lang w:val="es-MX" w:eastAsia="es-MX"/>
                <w:rPrChange w:id="6186" w:author="Erlie Hasam Morfin Zavalza" w:date="2014-11-22T22:00:00Z">
                  <w:rPr>
                    <w:ins w:id="6187" w:author="Erlie Hasam Morfin Zavalza" w:date="2014-11-22T21:59:00Z"/>
                    <w:rFonts w:ascii="Arial Narrow" w:hAnsi="Arial Narrow"/>
                    <w:b/>
                    <w:bCs/>
                    <w:color w:val="000000"/>
                    <w:sz w:val="22"/>
                    <w:szCs w:val="22"/>
                    <w:lang w:val="es-MX" w:eastAsia="es-MX"/>
                  </w:rPr>
                </w:rPrChange>
              </w:rPr>
            </w:pPr>
            <w:ins w:id="6188" w:author="Erlie Hasam Morfin Zavalza" w:date="2014-11-22T21:59:00Z">
              <w:r w:rsidRPr="009570F6">
                <w:rPr>
                  <w:rFonts w:ascii="Arial Narrow" w:hAnsi="Arial Narrow"/>
                  <w:b/>
                  <w:bCs/>
                  <w:color w:val="000000"/>
                  <w:sz w:val="18"/>
                  <w:szCs w:val="22"/>
                  <w:lang w:val="es-MX" w:eastAsia="es-MX"/>
                  <w:rPrChange w:id="6189" w:author="Erlie Hasam Morfin Zavalza" w:date="2014-11-22T22:00:00Z">
                    <w:rPr>
                      <w:rFonts w:ascii="Arial Narrow" w:hAnsi="Arial Narrow"/>
                      <w:b/>
                      <w:bCs/>
                      <w:color w:val="000000"/>
                      <w:sz w:val="22"/>
                      <w:szCs w:val="22"/>
                      <w:lang w:val="es-MX" w:eastAsia="es-MX"/>
                    </w:rPr>
                  </w:rPrChange>
                </w:rPr>
                <w:t>DEPRECIACIÓN MENSUAL</w:t>
              </w:r>
            </w:ins>
          </w:p>
        </w:tc>
        <w:tc>
          <w:tcPr>
            <w:tcW w:w="189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190" w:author="Erlie Hasam Morfin Zavalza" w:date="2014-11-22T22:01: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03FFA16D" w14:textId="77777777" w:rsidR="009570F6" w:rsidRPr="009570F6" w:rsidRDefault="009570F6" w:rsidP="009570F6">
            <w:pPr>
              <w:jc w:val="center"/>
              <w:rPr>
                <w:ins w:id="6191" w:author="Erlie Hasam Morfin Zavalza" w:date="2014-11-22T21:59:00Z"/>
                <w:rFonts w:ascii="Arial Narrow" w:hAnsi="Arial Narrow"/>
                <w:b/>
                <w:bCs/>
                <w:color w:val="000000"/>
                <w:sz w:val="18"/>
                <w:szCs w:val="22"/>
                <w:lang w:val="es-MX" w:eastAsia="es-MX"/>
                <w:rPrChange w:id="6192" w:author="Erlie Hasam Morfin Zavalza" w:date="2014-11-22T22:00:00Z">
                  <w:rPr>
                    <w:ins w:id="6193" w:author="Erlie Hasam Morfin Zavalza" w:date="2014-11-22T21:59:00Z"/>
                    <w:rFonts w:ascii="Arial Narrow" w:hAnsi="Arial Narrow"/>
                    <w:b/>
                    <w:bCs/>
                    <w:color w:val="000000"/>
                    <w:sz w:val="22"/>
                    <w:szCs w:val="22"/>
                    <w:lang w:val="es-MX" w:eastAsia="es-MX"/>
                  </w:rPr>
                </w:rPrChange>
              </w:rPr>
            </w:pPr>
            <w:ins w:id="6194" w:author="Erlie Hasam Morfin Zavalza" w:date="2014-11-22T21:59:00Z">
              <w:r w:rsidRPr="009570F6">
                <w:rPr>
                  <w:rFonts w:ascii="Arial Narrow" w:hAnsi="Arial Narrow"/>
                  <w:b/>
                  <w:bCs/>
                  <w:color w:val="000000"/>
                  <w:sz w:val="18"/>
                  <w:szCs w:val="22"/>
                  <w:lang w:val="es-MX" w:eastAsia="es-MX"/>
                  <w:rPrChange w:id="6195" w:author="Erlie Hasam Morfin Zavalza" w:date="2014-11-22T22:00:00Z">
                    <w:rPr>
                      <w:rFonts w:ascii="Arial Narrow" w:hAnsi="Arial Narrow"/>
                      <w:b/>
                      <w:bCs/>
                      <w:color w:val="000000"/>
                      <w:sz w:val="22"/>
                      <w:szCs w:val="22"/>
                      <w:lang w:val="es-MX" w:eastAsia="es-MX"/>
                    </w:rPr>
                  </w:rPrChange>
                </w:rPr>
                <w:t>DEPRECIACIÓN ACUMULADA</w:t>
              </w:r>
            </w:ins>
          </w:p>
        </w:tc>
        <w:tc>
          <w:tcPr>
            <w:tcW w:w="1636" w:type="dxa"/>
            <w:tcBorders>
              <w:top w:val="nil"/>
              <w:left w:val="nil"/>
              <w:bottom w:val="single" w:sz="4" w:space="0" w:color="auto"/>
              <w:right w:val="single" w:sz="4" w:space="0" w:color="auto"/>
            </w:tcBorders>
            <w:shd w:val="clear" w:color="000000" w:fill="92D050"/>
            <w:noWrap/>
            <w:vAlign w:val="center"/>
            <w:hideMark/>
            <w:tcPrChange w:id="6196" w:author="Erlie Hasam Morfin Zavalza" w:date="2014-11-22T22:01:00Z">
              <w:tcPr>
                <w:tcW w:w="0" w:type="auto"/>
                <w:tcBorders>
                  <w:top w:val="nil"/>
                  <w:left w:val="nil"/>
                  <w:bottom w:val="single" w:sz="4" w:space="0" w:color="auto"/>
                  <w:right w:val="single" w:sz="4" w:space="0" w:color="auto"/>
                </w:tcBorders>
                <w:shd w:val="clear" w:color="000000" w:fill="92D050"/>
                <w:noWrap/>
                <w:vAlign w:val="center"/>
                <w:hideMark/>
              </w:tcPr>
            </w:tcPrChange>
          </w:tcPr>
          <w:p w14:paraId="00E0882D" w14:textId="77777777" w:rsidR="009570F6" w:rsidRPr="009570F6" w:rsidRDefault="009570F6" w:rsidP="009570F6">
            <w:pPr>
              <w:jc w:val="center"/>
              <w:rPr>
                <w:ins w:id="6197" w:author="Erlie Hasam Morfin Zavalza" w:date="2014-11-22T21:59:00Z"/>
                <w:rFonts w:ascii="Arial Narrow" w:hAnsi="Arial Narrow"/>
                <w:b/>
                <w:bCs/>
                <w:color w:val="000000"/>
                <w:sz w:val="18"/>
                <w:szCs w:val="22"/>
                <w:lang w:val="es-MX" w:eastAsia="es-MX"/>
                <w:rPrChange w:id="6198" w:author="Erlie Hasam Morfin Zavalza" w:date="2014-11-22T22:00:00Z">
                  <w:rPr>
                    <w:ins w:id="6199" w:author="Erlie Hasam Morfin Zavalza" w:date="2014-11-22T21:59:00Z"/>
                    <w:rFonts w:ascii="Arial Narrow" w:hAnsi="Arial Narrow"/>
                    <w:b/>
                    <w:bCs/>
                    <w:color w:val="000000"/>
                    <w:sz w:val="22"/>
                    <w:szCs w:val="22"/>
                    <w:lang w:val="es-MX" w:eastAsia="es-MX"/>
                  </w:rPr>
                </w:rPrChange>
              </w:rPr>
            </w:pPr>
            <w:ins w:id="6200" w:author="Erlie Hasam Morfin Zavalza" w:date="2014-11-22T21:59:00Z">
              <w:r w:rsidRPr="009570F6">
                <w:rPr>
                  <w:rFonts w:ascii="Arial Narrow" w:hAnsi="Arial Narrow"/>
                  <w:b/>
                  <w:bCs/>
                  <w:color w:val="000000"/>
                  <w:sz w:val="18"/>
                  <w:szCs w:val="22"/>
                  <w:lang w:val="es-MX" w:eastAsia="es-MX"/>
                  <w:rPrChange w:id="6201" w:author="Erlie Hasam Morfin Zavalza" w:date="2014-11-22T22:00:00Z">
                    <w:rPr>
                      <w:rFonts w:ascii="Arial Narrow" w:hAnsi="Arial Narrow"/>
                      <w:b/>
                      <w:bCs/>
                      <w:color w:val="000000"/>
                      <w:sz w:val="22"/>
                      <w:szCs w:val="22"/>
                      <w:lang w:val="es-MX" w:eastAsia="es-MX"/>
                    </w:rPr>
                  </w:rPrChange>
                </w:rPr>
                <w:t>VALOR NETO EN LIBROS</w:t>
              </w:r>
            </w:ins>
          </w:p>
        </w:tc>
      </w:tr>
      <w:tr w:rsidR="009570F6" w:rsidRPr="009570F6" w14:paraId="3387A74A" w14:textId="77777777" w:rsidTr="009570F6">
        <w:tblPrEx>
          <w:tblPrExChange w:id="6202" w:author="Erlie Hasam Morfin Zavalza" w:date="2014-11-22T22:01:00Z">
            <w:tblPrEx>
              <w:tblW w:w="0" w:type="auto"/>
              <w:tblLayout w:type="fixed"/>
            </w:tblPrEx>
          </w:tblPrExChange>
        </w:tblPrEx>
        <w:trPr>
          <w:trHeight w:val="300"/>
          <w:ins w:id="6203" w:author="Erlie Hasam Morfin Zavalza" w:date="2014-11-22T21:59:00Z"/>
          <w:trPrChange w:id="6204" w:author="Erlie Hasam Morfin Zavalza" w:date="2014-11-22T22:01:00Z">
            <w:trPr>
              <w:gridAfter w:val="0"/>
              <w:trHeight w:val="300"/>
            </w:trPr>
          </w:trPrChange>
        </w:trPr>
        <w:tc>
          <w:tcPr>
            <w:tcW w:w="988" w:type="dxa"/>
            <w:vMerge/>
            <w:tcBorders>
              <w:top w:val="nil"/>
              <w:left w:val="single" w:sz="4" w:space="0" w:color="auto"/>
              <w:bottom w:val="single" w:sz="4" w:space="0" w:color="auto"/>
              <w:right w:val="single" w:sz="4" w:space="0" w:color="auto"/>
            </w:tcBorders>
            <w:vAlign w:val="center"/>
            <w:hideMark/>
            <w:tcPrChange w:id="6205" w:author="Erlie Hasam Morfin Zavalza" w:date="2014-11-22T22:01:00Z">
              <w:tcPr>
                <w:tcW w:w="988" w:type="dxa"/>
                <w:gridSpan w:val="2"/>
                <w:vMerge/>
                <w:tcBorders>
                  <w:top w:val="nil"/>
                  <w:left w:val="single" w:sz="4" w:space="0" w:color="auto"/>
                  <w:bottom w:val="single" w:sz="4" w:space="0" w:color="auto"/>
                  <w:right w:val="single" w:sz="4" w:space="0" w:color="auto"/>
                </w:tcBorders>
                <w:vAlign w:val="center"/>
                <w:hideMark/>
              </w:tcPr>
            </w:tcPrChange>
          </w:tcPr>
          <w:p w14:paraId="3FFA6DBB" w14:textId="77777777" w:rsidR="009570F6" w:rsidRPr="009570F6" w:rsidRDefault="009570F6" w:rsidP="009570F6">
            <w:pPr>
              <w:jc w:val="left"/>
              <w:rPr>
                <w:ins w:id="6206" w:author="Erlie Hasam Morfin Zavalza" w:date="2014-11-22T21:59:00Z"/>
                <w:rFonts w:ascii="Arial Narrow" w:hAnsi="Arial Narrow"/>
                <w:b/>
                <w:bCs/>
                <w:color w:val="000000"/>
                <w:sz w:val="18"/>
                <w:szCs w:val="22"/>
                <w:lang w:val="es-MX" w:eastAsia="es-MX"/>
                <w:rPrChange w:id="6207" w:author="Erlie Hasam Morfin Zavalza" w:date="2014-11-22T22:00:00Z">
                  <w:rPr>
                    <w:ins w:id="6208" w:author="Erlie Hasam Morfin Zavalza" w:date="2014-11-22T21:59:00Z"/>
                    <w:rFonts w:ascii="Arial Narrow" w:hAnsi="Arial Narrow"/>
                    <w:b/>
                    <w:bCs/>
                    <w:color w:val="000000"/>
                    <w:sz w:val="22"/>
                    <w:szCs w:val="22"/>
                    <w:lang w:val="es-MX" w:eastAsia="es-MX"/>
                  </w:rPr>
                </w:rPrChange>
              </w:rPr>
            </w:pPr>
          </w:p>
        </w:tc>
        <w:tc>
          <w:tcPr>
            <w:tcW w:w="1559" w:type="dxa"/>
            <w:vMerge/>
            <w:tcBorders>
              <w:top w:val="nil"/>
              <w:left w:val="single" w:sz="4" w:space="0" w:color="auto"/>
              <w:bottom w:val="single" w:sz="4" w:space="0" w:color="auto"/>
              <w:right w:val="single" w:sz="4" w:space="0" w:color="auto"/>
            </w:tcBorders>
            <w:vAlign w:val="center"/>
            <w:hideMark/>
            <w:tcPrChange w:id="6209" w:author="Erlie Hasam Morfin Zavalza" w:date="2014-11-22T22:01:00Z">
              <w:tcPr>
                <w:tcW w:w="1061" w:type="dxa"/>
                <w:vMerge/>
                <w:tcBorders>
                  <w:top w:val="nil"/>
                  <w:left w:val="single" w:sz="4" w:space="0" w:color="auto"/>
                  <w:bottom w:val="single" w:sz="4" w:space="0" w:color="auto"/>
                  <w:right w:val="single" w:sz="4" w:space="0" w:color="auto"/>
                </w:tcBorders>
                <w:vAlign w:val="center"/>
                <w:hideMark/>
              </w:tcPr>
            </w:tcPrChange>
          </w:tcPr>
          <w:p w14:paraId="0550831E" w14:textId="77777777" w:rsidR="009570F6" w:rsidRPr="009570F6" w:rsidRDefault="009570F6" w:rsidP="009570F6">
            <w:pPr>
              <w:jc w:val="left"/>
              <w:rPr>
                <w:ins w:id="6210" w:author="Erlie Hasam Morfin Zavalza" w:date="2014-11-22T21:59:00Z"/>
                <w:rFonts w:ascii="Arial Narrow" w:hAnsi="Arial Narrow"/>
                <w:b/>
                <w:bCs/>
                <w:color w:val="000000"/>
                <w:sz w:val="18"/>
                <w:szCs w:val="22"/>
                <w:lang w:val="es-MX" w:eastAsia="es-MX"/>
                <w:rPrChange w:id="6211" w:author="Erlie Hasam Morfin Zavalza" w:date="2014-11-22T22:00:00Z">
                  <w:rPr>
                    <w:ins w:id="6212" w:author="Erlie Hasam Morfin Zavalza" w:date="2014-11-22T21:59:00Z"/>
                    <w:rFonts w:ascii="Arial Narrow" w:hAnsi="Arial Narrow"/>
                    <w:b/>
                    <w:bCs/>
                    <w:color w:val="000000"/>
                    <w:sz w:val="22"/>
                    <w:szCs w:val="22"/>
                    <w:lang w:val="es-MX" w:eastAsia="es-MX"/>
                  </w:rPr>
                </w:rPrChange>
              </w:rPr>
            </w:pPr>
          </w:p>
        </w:tc>
        <w:tc>
          <w:tcPr>
            <w:tcW w:w="1276" w:type="dxa"/>
            <w:vMerge/>
            <w:tcBorders>
              <w:top w:val="nil"/>
              <w:left w:val="single" w:sz="4" w:space="0" w:color="auto"/>
              <w:bottom w:val="single" w:sz="4" w:space="0" w:color="auto"/>
              <w:right w:val="single" w:sz="4" w:space="0" w:color="auto"/>
            </w:tcBorders>
            <w:vAlign w:val="center"/>
            <w:hideMark/>
            <w:tcPrChange w:id="6213" w:author="Erlie Hasam Morfin Zavalza" w:date="2014-11-22T22:01:00Z">
              <w:tcPr>
                <w:tcW w:w="1534" w:type="dxa"/>
                <w:vMerge/>
                <w:tcBorders>
                  <w:top w:val="nil"/>
                  <w:left w:val="single" w:sz="4" w:space="0" w:color="auto"/>
                  <w:bottom w:val="single" w:sz="4" w:space="0" w:color="auto"/>
                  <w:right w:val="single" w:sz="4" w:space="0" w:color="auto"/>
                </w:tcBorders>
                <w:vAlign w:val="center"/>
                <w:hideMark/>
              </w:tcPr>
            </w:tcPrChange>
          </w:tcPr>
          <w:p w14:paraId="7CC2C3C0" w14:textId="77777777" w:rsidR="009570F6" w:rsidRPr="009570F6" w:rsidRDefault="009570F6" w:rsidP="009570F6">
            <w:pPr>
              <w:jc w:val="left"/>
              <w:rPr>
                <w:ins w:id="6214" w:author="Erlie Hasam Morfin Zavalza" w:date="2014-11-22T21:59:00Z"/>
                <w:rFonts w:ascii="Arial Narrow" w:hAnsi="Arial Narrow"/>
                <w:b/>
                <w:bCs/>
                <w:color w:val="000000"/>
                <w:sz w:val="18"/>
                <w:szCs w:val="22"/>
                <w:lang w:val="es-MX" w:eastAsia="es-MX"/>
                <w:rPrChange w:id="6215" w:author="Erlie Hasam Morfin Zavalza" w:date="2014-11-22T22:00:00Z">
                  <w:rPr>
                    <w:ins w:id="6216" w:author="Erlie Hasam Morfin Zavalza" w:date="2014-11-22T21:59:00Z"/>
                    <w:rFonts w:ascii="Arial Narrow" w:hAnsi="Arial Narrow"/>
                    <w:b/>
                    <w:bCs/>
                    <w:color w:val="000000"/>
                    <w:sz w:val="22"/>
                    <w:szCs w:val="22"/>
                    <w:lang w:val="es-MX" w:eastAsia="es-MX"/>
                  </w:rPr>
                </w:rPrChange>
              </w:rPr>
            </w:pPr>
          </w:p>
        </w:tc>
        <w:tc>
          <w:tcPr>
            <w:tcW w:w="1470" w:type="dxa"/>
            <w:vMerge/>
            <w:tcBorders>
              <w:top w:val="nil"/>
              <w:left w:val="single" w:sz="4" w:space="0" w:color="auto"/>
              <w:bottom w:val="single" w:sz="4" w:space="0" w:color="auto"/>
              <w:right w:val="single" w:sz="4" w:space="0" w:color="auto"/>
            </w:tcBorders>
            <w:vAlign w:val="center"/>
            <w:hideMark/>
            <w:tcPrChange w:id="6217" w:author="Erlie Hasam Morfin Zavalza" w:date="2014-11-22T22:01:00Z">
              <w:tcPr>
                <w:tcW w:w="1710" w:type="dxa"/>
                <w:vMerge/>
                <w:tcBorders>
                  <w:top w:val="nil"/>
                  <w:left w:val="single" w:sz="4" w:space="0" w:color="auto"/>
                  <w:bottom w:val="single" w:sz="4" w:space="0" w:color="auto"/>
                  <w:right w:val="single" w:sz="4" w:space="0" w:color="auto"/>
                </w:tcBorders>
                <w:vAlign w:val="center"/>
                <w:hideMark/>
              </w:tcPr>
            </w:tcPrChange>
          </w:tcPr>
          <w:p w14:paraId="56DCA33F" w14:textId="77777777" w:rsidR="009570F6" w:rsidRPr="009570F6" w:rsidRDefault="009570F6" w:rsidP="009570F6">
            <w:pPr>
              <w:jc w:val="left"/>
              <w:rPr>
                <w:ins w:id="6218" w:author="Erlie Hasam Morfin Zavalza" w:date="2014-11-22T21:59:00Z"/>
                <w:rFonts w:ascii="Arial Narrow" w:hAnsi="Arial Narrow"/>
                <w:b/>
                <w:bCs/>
                <w:color w:val="000000"/>
                <w:sz w:val="18"/>
                <w:szCs w:val="22"/>
                <w:lang w:val="es-MX" w:eastAsia="es-MX"/>
                <w:rPrChange w:id="6219" w:author="Erlie Hasam Morfin Zavalza" w:date="2014-11-22T22:00:00Z">
                  <w:rPr>
                    <w:ins w:id="6220" w:author="Erlie Hasam Morfin Zavalza" w:date="2014-11-22T21:59:00Z"/>
                    <w:rFonts w:ascii="Arial Narrow" w:hAnsi="Arial Narrow"/>
                    <w:b/>
                    <w:bCs/>
                    <w:color w:val="000000"/>
                    <w:sz w:val="22"/>
                    <w:szCs w:val="22"/>
                    <w:lang w:val="es-MX" w:eastAsia="es-MX"/>
                  </w:rPr>
                </w:rPrChange>
              </w:rPr>
            </w:pPr>
          </w:p>
        </w:tc>
        <w:tc>
          <w:tcPr>
            <w:tcW w:w="1899" w:type="dxa"/>
            <w:vMerge/>
            <w:tcBorders>
              <w:top w:val="nil"/>
              <w:left w:val="single" w:sz="4" w:space="0" w:color="auto"/>
              <w:bottom w:val="single" w:sz="4" w:space="0" w:color="auto"/>
              <w:right w:val="single" w:sz="4" w:space="0" w:color="auto"/>
            </w:tcBorders>
            <w:vAlign w:val="center"/>
            <w:hideMark/>
            <w:tcPrChange w:id="6221" w:author="Erlie Hasam Morfin Zavalza" w:date="2014-11-22T22:01:00Z">
              <w:tcPr>
                <w:tcW w:w="1899" w:type="dxa"/>
                <w:vMerge/>
                <w:tcBorders>
                  <w:top w:val="nil"/>
                  <w:left w:val="single" w:sz="4" w:space="0" w:color="auto"/>
                  <w:bottom w:val="single" w:sz="4" w:space="0" w:color="auto"/>
                  <w:right w:val="single" w:sz="4" w:space="0" w:color="auto"/>
                </w:tcBorders>
                <w:vAlign w:val="center"/>
                <w:hideMark/>
              </w:tcPr>
            </w:tcPrChange>
          </w:tcPr>
          <w:p w14:paraId="696F8386" w14:textId="77777777" w:rsidR="009570F6" w:rsidRPr="009570F6" w:rsidRDefault="009570F6" w:rsidP="009570F6">
            <w:pPr>
              <w:jc w:val="left"/>
              <w:rPr>
                <w:ins w:id="6222" w:author="Erlie Hasam Morfin Zavalza" w:date="2014-11-22T21:59:00Z"/>
                <w:rFonts w:ascii="Arial Narrow" w:hAnsi="Arial Narrow"/>
                <w:b/>
                <w:bCs/>
                <w:color w:val="000000"/>
                <w:sz w:val="18"/>
                <w:szCs w:val="22"/>
                <w:lang w:val="es-MX" w:eastAsia="es-MX"/>
                <w:rPrChange w:id="6223" w:author="Erlie Hasam Morfin Zavalza" w:date="2014-11-22T22:00:00Z">
                  <w:rPr>
                    <w:ins w:id="6224" w:author="Erlie Hasam Morfin Zavalza" w:date="2014-11-22T21:59:00Z"/>
                    <w:rFonts w:ascii="Arial Narrow" w:hAnsi="Arial Narrow"/>
                    <w:b/>
                    <w:bCs/>
                    <w:color w:val="000000"/>
                    <w:sz w:val="22"/>
                    <w:szCs w:val="22"/>
                    <w:lang w:val="es-MX" w:eastAsia="es-MX"/>
                  </w:rPr>
                </w:rPrChange>
              </w:rPr>
            </w:pPr>
          </w:p>
        </w:tc>
        <w:tc>
          <w:tcPr>
            <w:tcW w:w="1636" w:type="dxa"/>
            <w:tcBorders>
              <w:top w:val="nil"/>
              <w:left w:val="nil"/>
              <w:bottom w:val="single" w:sz="4" w:space="0" w:color="auto"/>
              <w:right w:val="single" w:sz="4" w:space="0" w:color="auto"/>
            </w:tcBorders>
            <w:shd w:val="clear" w:color="000000" w:fill="FABF8F"/>
            <w:noWrap/>
            <w:vAlign w:val="center"/>
            <w:hideMark/>
            <w:tcPrChange w:id="6225" w:author="Erlie Hasam Morfin Zavalza" w:date="2014-11-22T22:01:00Z">
              <w:tcPr>
                <w:tcW w:w="1636" w:type="dxa"/>
                <w:tcBorders>
                  <w:top w:val="nil"/>
                  <w:left w:val="nil"/>
                  <w:bottom w:val="single" w:sz="4" w:space="0" w:color="auto"/>
                  <w:right w:val="single" w:sz="4" w:space="0" w:color="auto"/>
                </w:tcBorders>
                <w:shd w:val="clear" w:color="000000" w:fill="FABF8F"/>
                <w:noWrap/>
                <w:vAlign w:val="center"/>
                <w:hideMark/>
              </w:tcPr>
            </w:tcPrChange>
          </w:tcPr>
          <w:p w14:paraId="76158B23" w14:textId="77777777" w:rsidR="009570F6" w:rsidRPr="009570F6" w:rsidRDefault="009570F6" w:rsidP="009570F6">
            <w:pPr>
              <w:jc w:val="left"/>
              <w:rPr>
                <w:ins w:id="6226" w:author="Erlie Hasam Morfin Zavalza" w:date="2014-11-22T21:59:00Z"/>
                <w:rFonts w:ascii="Calibri" w:hAnsi="Calibri"/>
                <w:color w:val="000000"/>
                <w:sz w:val="18"/>
                <w:szCs w:val="22"/>
                <w:lang w:val="es-MX" w:eastAsia="es-MX"/>
                <w:rPrChange w:id="6227" w:author="Erlie Hasam Morfin Zavalza" w:date="2014-11-22T22:00:00Z">
                  <w:rPr>
                    <w:ins w:id="6228" w:author="Erlie Hasam Morfin Zavalza" w:date="2014-11-22T21:59:00Z"/>
                    <w:rFonts w:ascii="Calibri" w:hAnsi="Calibri"/>
                    <w:color w:val="000000"/>
                    <w:sz w:val="22"/>
                    <w:szCs w:val="22"/>
                    <w:lang w:val="es-MX" w:eastAsia="es-MX"/>
                  </w:rPr>
                </w:rPrChange>
              </w:rPr>
            </w:pPr>
            <w:ins w:id="6229" w:author="Erlie Hasam Morfin Zavalza" w:date="2014-11-22T21:59:00Z">
              <w:r w:rsidRPr="009570F6">
                <w:rPr>
                  <w:rFonts w:ascii="Calibri" w:hAnsi="Calibri"/>
                  <w:color w:val="000000"/>
                  <w:sz w:val="18"/>
                  <w:szCs w:val="22"/>
                  <w:lang w:val="es-MX" w:eastAsia="es-MX"/>
                  <w:rPrChange w:id="6230" w:author="Erlie Hasam Morfin Zavalza" w:date="2014-11-22T22:00:00Z">
                    <w:rPr>
                      <w:rFonts w:ascii="Calibri" w:hAnsi="Calibri"/>
                      <w:color w:val="000000"/>
                      <w:sz w:val="22"/>
                      <w:szCs w:val="22"/>
                      <w:lang w:val="es-MX" w:eastAsia="es-MX"/>
                    </w:rPr>
                  </w:rPrChange>
                </w:rPr>
                <w:t>$1,000,000.00</w:t>
              </w:r>
            </w:ins>
          </w:p>
        </w:tc>
      </w:tr>
      <w:tr w:rsidR="009570F6" w:rsidRPr="009570F6" w14:paraId="5B51DBD7" w14:textId="77777777" w:rsidTr="009570F6">
        <w:tblPrEx>
          <w:tblPrExChange w:id="6231" w:author="Erlie Hasam Morfin Zavalza" w:date="2014-11-22T22:01:00Z">
            <w:tblPrEx>
              <w:tblW w:w="0" w:type="auto"/>
            </w:tblPrEx>
          </w:tblPrExChange>
        </w:tblPrEx>
        <w:trPr>
          <w:trHeight w:val="300"/>
          <w:ins w:id="6232" w:author="Erlie Hasam Morfin Zavalza" w:date="2014-11-22T21:59:00Z"/>
          <w:trPrChange w:id="6233"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234"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7629992C" w14:textId="77777777" w:rsidR="009570F6" w:rsidRPr="009570F6" w:rsidRDefault="009570F6" w:rsidP="009570F6">
            <w:pPr>
              <w:jc w:val="left"/>
              <w:rPr>
                <w:ins w:id="6235" w:author="Erlie Hasam Morfin Zavalza" w:date="2014-11-22T21:59:00Z"/>
                <w:rFonts w:ascii="Calibri" w:hAnsi="Calibri"/>
                <w:color w:val="000000"/>
                <w:sz w:val="18"/>
                <w:szCs w:val="22"/>
                <w:lang w:val="es-MX" w:eastAsia="es-MX"/>
                <w:rPrChange w:id="6236" w:author="Erlie Hasam Morfin Zavalza" w:date="2014-11-22T22:00:00Z">
                  <w:rPr>
                    <w:ins w:id="6237" w:author="Erlie Hasam Morfin Zavalza" w:date="2014-11-22T21:59:00Z"/>
                    <w:rFonts w:ascii="Calibri" w:hAnsi="Calibri"/>
                    <w:color w:val="000000"/>
                    <w:sz w:val="22"/>
                    <w:szCs w:val="22"/>
                    <w:lang w:val="es-MX" w:eastAsia="es-MX"/>
                  </w:rPr>
                </w:rPrChange>
              </w:rPr>
            </w:pPr>
            <w:ins w:id="6238" w:author="Erlie Hasam Morfin Zavalza" w:date="2014-11-22T21:59:00Z">
              <w:r w:rsidRPr="009570F6">
                <w:rPr>
                  <w:rFonts w:ascii="Calibri" w:hAnsi="Calibri"/>
                  <w:color w:val="000000"/>
                  <w:sz w:val="18"/>
                  <w:szCs w:val="22"/>
                  <w:lang w:val="es-MX" w:eastAsia="es-MX"/>
                  <w:rPrChange w:id="6239" w:author="Erlie Hasam Morfin Zavalza" w:date="2014-11-22T22:00:00Z">
                    <w:rPr>
                      <w:rFonts w:ascii="Calibri" w:hAnsi="Calibri"/>
                      <w:color w:val="000000"/>
                      <w:sz w:val="22"/>
                      <w:szCs w:val="22"/>
                      <w:lang w:val="es-MX" w:eastAsia="es-MX"/>
                    </w:rPr>
                  </w:rPrChange>
                </w:rPr>
                <w:t>1</w:t>
              </w:r>
            </w:ins>
          </w:p>
        </w:tc>
        <w:tc>
          <w:tcPr>
            <w:tcW w:w="1559" w:type="dxa"/>
            <w:tcBorders>
              <w:top w:val="nil"/>
              <w:left w:val="nil"/>
              <w:bottom w:val="single" w:sz="4" w:space="0" w:color="auto"/>
              <w:right w:val="single" w:sz="4" w:space="0" w:color="auto"/>
            </w:tcBorders>
            <w:shd w:val="clear" w:color="000000" w:fill="FABF8F"/>
            <w:noWrap/>
            <w:vAlign w:val="center"/>
            <w:hideMark/>
            <w:tcPrChange w:id="6240"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34E61E47" w14:textId="77777777" w:rsidR="009570F6" w:rsidRPr="009570F6" w:rsidRDefault="009570F6" w:rsidP="009570F6">
            <w:pPr>
              <w:jc w:val="left"/>
              <w:rPr>
                <w:ins w:id="6241" w:author="Erlie Hasam Morfin Zavalza" w:date="2014-11-22T21:59:00Z"/>
                <w:rFonts w:ascii="Calibri" w:hAnsi="Calibri"/>
                <w:color w:val="000000"/>
                <w:sz w:val="18"/>
                <w:szCs w:val="22"/>
                <w:lang w:val="es-MX" w:eastAsia="es-MX"/>
                <w:rPrChange w:id="6242" w:author="Erlie Hasam Morfin Zavalza" w:date="2014-11-22T22:00:00Z">
                  <w:rPr>
                    <w:ins w:id="6243" w:author="Erlie Hasam Morfin Zavalza" w:date="2014-11-22T21:59:00Z"/>
                    <w:rFonts w:ascii="Calibri" w:hAnsi="Calibri"/>
                    <w:color w:val="000000"/>
                    <w:sz w:val="22"/>
                    <w:szCs w:val="22"/>
                    <w:lang w:val="es-MX" w:eastAsia="es-MX"/>
                  </w:rPr>
                </w:rPrChange>
              </w:rPr>
            </w:pPr>
            <w:ins w:id="6244" w:author="Erlie Hasam Morfin Zavalza" w:date="2014-11-22T21:59:00Z">
              <w:r w:rsidRPr="009570F6">
                <w:rPr>
                  <w:rFonts w:ascii="Calibri" w:hAnsi="Calibri"/>
                  <w:color w:val="000000"/>
                  <w:sz w:val="18"/>
                  <w:szCs w:val="22"/>
                  <w:lang w:val="es-MX" w:eastAsia="es-MX"/>
                  <w:rPrChange w:id="6245" w:author="Erlie Hasam Morfin Zavalza" w:date="2014-11-22T22:00:00Z">
                    <w:rPr>
                      <w:rFonts w:ascii="Calibri" w:hAnsi="Calibri"/>
                      <w:color w:val="000000"/>
                      <w:sz w:val="22"/>
                      <w:szCs w:val="22"/>
                      <w:lang w:val="es-MX" w:eastAsia="es-MX"/>
                    </w:rPr>
                  </w:rPrChange>
                </w:rPr>
                <w:t>Depreciación 2015</w:t>
              </w:r>
            </w:ins>
          </w:p>
        </w:tc>
        <w:tc>
          <w:tcPr>
            <w:tcW w:w="1276" w:type="dxa"/>
            <w:tcBorders>
              <w:top w:val="nil"/>
              <w:left w:val="nil"/>
              <w:bottom w:val="single" w:sz="4" w:space="0" w:color="auto"/>
              <w:right w:val="single" w:sz="4" w:space="0" w:color="auto"/>
            </w:tcBorders>
            <w:shd w:val="clear" w:color="000000" w:fill="FABF8F"/>
            <w:noWrap/>
            <w:vAlign w:val="center"/>
            <w:hideMark/>
            <w:tcPrChange w:id="6246"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7B2455D8" w14:textId="77777777" w:rsidR="009570F6" w:rsidRPr="009570F6" w:rsidRDefault="009570F6" w:rsidP="009570F6">
            <w:pPr>
              <w:jc w:val="left"/>
              <w:rPr>
                <w:ins w:id="6247" w:author="Erlie Hasam Morfin Zavalza" w:date="2014-11-22T21:59:00Z"/>
                <w:rFonts w:ascii="Calibri" w:hAnsi="Calibri"/>
                <w:color w:val="000000"/>
                <w:sz w:val="18"/>
                <w:szCs w:val="22"/>
                <w:lang w:val="es-MX" w:eastAsia="es-MX"/>
                <w:rPrChange w:id="6248" w:author="Erlie Hasam Morfin Zavalza" w:date="2014-11-22T22:00:00Z">
                  <w:rPr>
                    <w:ins w:id="6249" w:author="Erlie Hasam Morfin Zavalza" w:date="2014-11-22T21:59:00Z"/>
                    <w:rFonts w:ascii="Calibri" w:hAnsi="Calibri"/>
                    <w:color w:val="000000"/>
                    <w:sz w:val="22"/>
                    <w:szCs w:val="22"/>
                    <w:lang w:val="es-MX" w:eastAsia="es-MX"/>
                  </w:rPr>
                </w:rPrChange>
              </w:rPr>
            </w:pPr>
            <w:ins w:id="6250" w:author="Erlie Hasam Morfin Zavalza" w:date="2014-11-22T21:59:00Z">
              <w:r w:rsidRPr="009570F6">
                <w:rPr>
                  <w:rFonts w:ascii="Calibri" w:hAnsi="Calibri"/>
                  <w:color w:val="000000"/>
                  <w:sz w:val="18"/>
                  <w:szCs w:val="22"/>
                  <w:lang w:val="es-MX" w:eastAsia="es-MX"/>
                  <w:rPrChange w:id="6251"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252"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BFE2752" w14:textId="77777777" w:rsidR="009570F6" w:rsidRPr="009570F6" w:rsidRDefault="009570F6" w:rsidP="009570F6">
            <w:pPr>
              <w:jc w:val="left"/>
              <w:rPr>
                <w:ins w:id="6253" w:author="Erlie Hasam Morfin Zavalza" w:date="2014-11-22T21:59:00Z"/>
                <w:rFonts w:ascii="Calibri" w:hAnsi="Calibri"/>
                <w:color w:val="000000"/>
                <w:sz w:val="18"/>
                <w:szCs w:val="22"/>
                <w:lang w:val="es-MX" w:eastAsia="es-MX"/>
                <w:rPrChange w:id="6254" w:author="Erlie Hasam Morfin Zavalza" w:date="2014-11-22T22:00:00Z">
                  <w:rPr>
                    <w:ins w:id="6255" w:author="Erlie Hasam Morfin Zavalza" w:date="2014-11-22T21:59:00Z"/>
                    <w:rFonts w:ascii="Calibri" w:hAnsi="Calibri"/>
                    <w:color w:val="000000"/>
                    <w:sz w:val="22"/>
                    <w:szCs w:val="22"/>
                    <w:lang w:val="es-MX" w:eastAsia="es-MX"/>
                  </w:rPr>
                </w:rPrChange>
              </w:rPr>
            </w:pPr>
            <w:ins w:id="6256" w:author="Erlie Hasam Morfin Zavalza" w:date="2014-11-22T21:59:00Z">
              <w:r w:rsidRPr="009570F6">
                <w:rPr>
                  <w:rFonts w:ascii="Calibri" w:hAnsi="Calibri"/>
                  <w:color w:val="000000"/>
                  <w:sz w:val="18"/>
                  <w:szCs w:val="22"/>
                  <w:lang w:val="es-MX" w:eastAsia="es-MX"/>
                  <w:rPrChange w:id="6257" w:author="Erlie Hasam Morfin Zavalza" w:date="2014-11-22T22:00:00Z">
                    <w:rPr>
                      <w:rFonts w:ascii="Calibri" w:hAnsi="Calibri"/>
                      <w:color w:val="000000"/>
                      <w:sz w:val="22"/>
                      <w:szCs w:val="22"/>
                      <w:lang w:val="es-MX" w:eastAsia="es-MX"/>
                    </w:rPr>
                  </w:rPrChange>
                </w:rPr>
                <w:t>$4,166.67</w:t>
              </w:r>
            </w:ins>
          </w:p>
        </w:tc>
        <w:tc>
          <w:tcPr>
            <w:tcW w:w="1899" w:type="dxa"/>
            <w:tcBorders>
              <w:top w:val="nil"/>
              <w:left w:val="nil"/>
              <w:bottom w:val="single" w:sz="4" w:space="0" w:color="auto"/>
              <w:right w:val="single" w:sz="4" w:space="0" w:color="auto"/>
            </w:tcBorders>
            <w:shd w:val="clear" w:color="000000" w:fill="FABF8F"/>
            <w:noWrap/>
            <w:vAlign w:val="center"/>
            <w:hideMark/>
            <w:tcPrChange w:id="6258"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0374557" w14:textId="77777777" w:rsidR="009570F6" w:rsidRPr="009570F6" w:rsidRDefault="009570F6" w:rsidP="009570F6">
            <w:pPr>
              <w:jc w:val="left"/>
              <w:rPr>
                <w:ins w:id="6259" w:author="Erlie Hasam Morfin Zavalza" w:date="2014-11-22T21:59:00Z"/>
                <w:rFonts w:ascii="Calibri" w:hAnsi="Calibri"/>
                <w:color w:val="000000"/>
                <w:sz w:val="18"/>
                <w:szCs w:val="22"/>
                <w:lang w:val="es-MX" w:eastAsia="es-MX"/>
                <w:rPrChange w:id="6260" w:author="Erlie Hasam Morfin Zavalza" w:date="2014-11-22T22:00:00Z">
                  <w:rPr>
                    <w:ins w:id="6261" w:author="Erlie Hasam Morfin Zavalza" w:date="2014-11-22T21:59:00Z"/>
                    <w:rFonts w:ascii="Calibri" w:hAnsi="Calibri"/>
                    <w:color w:val="000000"/>
                    <w:sz w:val="22"/>
                    <w:szCs w:val="22"/>
                    <w:lang w:val="es-MX" w:eastAsia="es-MX"/>
                  </w:rPr>
                </w:rPrChange>
              </w:rPr>
            </w:pPr>
            <w:ins w:id="6262" w:author="Erlie Hasam Morfin Zavalza" w:date="2014-11-22T21:59:00Z">
              <w:r w:rsidRPr="009570F6">
                <w:rPr>
                  <w:rFonts w:ascii="Calibri" w:hAnsi="Calibri"/>
                  <w:color w:val="000000"/>
                  <w:sz w:val="18"/>
                  <w:szCs w:val="22"/>
                  <w:lang w:val="es-MX" w:eastAsia="es-MX"/>
                  <w:rPrChange w:id="6263" w:author="Erlie Hasam Morfin Zavalza" w:date="2014-11-22T22:00:00Z">
                    <w:rPr>
                      <w:rFonts w:ascii="Calibri" w:hAnsi="Calibri"/>
                      <w:color w:val="000000"/>
                      <w:sz w:val="22"/>
                      <w:szCs w:val="22"/>
                      <w:lang w:val="es-MX" w:eastAsia="es-MX"/>
                    </w:rPr>
                  </w:rPrChange>
                </w:rPr>
                <w:t>$50,000.00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264"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36BD833" w14:textId="77777777" w:rsidR="009570F6" w:rsidRPr="009570F6" w:rsidRDefault="009570F6" w:rsidP="009570F6">
            <w:pPr>
              <w:jc w:val="left"/>
              <w:rPr>
                <w:ins w:id="6265" w:author="Erlie Hasam Morfin Zavalza" w:date="2014-11-22T21:59:00Z"/>
                <w:rFonts w:ascii="Calibri" w:hAnsi="Calibri"/>
                <w:color w:val="000000"/>
                <w:sz w:val="18"/>
                <w:szCs w:val="22"/>
                <w:lang w:val="es-MX" w:eastAsia="es-MX"/>
                <w:rPrChange w:id="6266" w:author="Erlie Hasam Morfin Zavalza" w:date="2014-11-22T22:00:00Z">
                  <w:rPr>
                    <w:ins w:id="6267" w:author="Erlie Hasam Morfin Zavalza" w:date="2014-11-22T21:59:00Z"/>
                    <w:rFonts w:ascii="Calibri" w:hAnsi="Calibri"/>
                    <w:color w:val="000000"/>
                    <w:sz w:val="22"/>
                    <w:szCs w:val="22"/>
                    <w:lang w:val="es-MX" w:eastAsia="es-MX"/>
                  </w:rPr>
                </w:rPrChange>
              </w:rPr>
            </w:pPr>
            <w:ins w:id="6268" w:author="Erlie Hasam Morfin Zavalza" w:date="2014-11-22T21:59:00Z">
              <w:r w:rsidRPr="009570F6">
                <w:rPr>
                  <w:rFonts w:ascii="Calibri" w:hAnsi="Calibri"/>
                  <w:color w:val="000000"/>
                  <w:sz w:val="18"/>
                  <w:szCs w:val="22"/>
                  <w:lang w:val="es-MX" w:eastAsia="es-MX"/>
                  <w:rPrChange w:id="6269" w:author="Erlie Hasam Morfin Zavalza" w:date="2014-11-22T22:00:00Z">
                    <w:rPr>
                      <w:rFonts w:ascii="Calibri" w:hAnsi="Calibri"/>
                      <w:color w:val="000000"/>
                      <w:sz w:val="22"/>
                      <w:szCs w:val="22"/>
                      <w:lang w:val="es-MX" w:eastAsia="es-MX"/>
                    </w:rPr>
                  </w:rPrChange>
                </w:rPr>
                <w:t>$950,000.00</w:t>
              </w:r>
            </w:ins>
          </w:p>
        </w:tc>
      </w:tr>
      <w:tr w:rsidR="009570F6" w:rsidRPr="009570F6" w14:paraId="1AA41DB6" w14:textId="77777777" w:rsidTr="009570F6">
        <w:tblPrEx>
          <w:tblPrExChange w:id="6270" w:author="Erlie Hasam Morfin Zavalza" w:date="2014-11-22T22:01:00Z">
            <w:tblPrEx>
              <w:tblW w:w="0" w:type="auto"/>
            </w:tblPrEx>
          </w:tblPrExChange>
        </w:tblPrEx>
        <w:trPr>
          <w:trHeight w:val="300"/>
          <w:ins w:id="6271" w:author="Erlie Hasam Morfin Zavalza" w:date="2014-11-22T21:59:00Z"/>
          <w:trPrChange w:id="6272"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273"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6E6BB399" w14:textId="77777777" w:rsidR="009570F6" w:rsidRPr="009570F6" w:rsidRDefault="009570F6" w:rsidP="009570F6">
            <w:pPr>
              <w:jc w:val="left"/>
              <w:rPr>
                <w:ins w:id="6274" w:author="Erlie Hasam Morfin Zavalza" w:date="2014-11-22T21:59:00Z"/>
                <w:rFonts w:ascii="Calibri" w:hAnsi="Calibri"/>
                <w:color w:val="000000"/>
                <w:sz w:val="18"/>
                <w:szCs w:val="22"/>
                <w:lang w:val="es-MX" w:eastAsia="es-MX"/>
                <w:rPrChange w:id="6275" w:author="Erlie Hasam Morfin Zavalza" w:date="2014-11-22T22:00:00Z">
                  <w:rPr>
                    <w:ins w:id="6276" w:author="Erlie Hasam Morfin Zavalza" w:date="2014-11-22T21:59:00Z"/>
                    <w:rFonts w:ascii="Calibri" w:hAnsi="Calibri"/>
                    <w:color w:val="000000"/>
                    <w:sz w:val="22"/>
                    <w:szCs w:val="22"/>
                    <w:lang w:val="es-MX" w:eastAsia="es-MX"/>
                  </w:rPr>
                </w:rPrChange>
              </w:rPr>
            </w:pPr>
            <w:ins w:id="6277" w:author="Erlie Hasam Morfin Zavalza" w:date="2014-11-22T21:59:00Z">
              <w:r w:rsidRPr="009570F6">
                <w:rPr>
                  <w:rFonts w:ascii="Calibri" w:hAnsi="Calibri"/>
                  <w:color w:val="000000"/>
                  <w:sz w:val="18"/>
                  <w:szCs w:val="22"/>
                  <w:lang w:val="es-MX" w:eastAsia="es-MX"/>
                  <w:rPrChange w:id="6278" w:author="Erlie Hasam Morfin Zavalza" w:date="2014-11-22T22:00:00Z">
                    <w:rPr>
                      <w:rFonts w:ascii="Calibri" w:hAnsi="Calibri"/>
                      <w:color w:val="000000"/>
                      <w:sz w:val="22"/>
                      <w:szCs w:val="22"/>
                      <w:lang w:val="es-MX" w:eastAsia="es-MX"/>
                    </w:rPr>
                  </w:rPrChange>
                </w:rPr>
                <w:lastRenderedPageBreak/>
                <w:t>2</w:t>
              </w:r>
            </w:ins>
          </w:p>
        </w:tc>
        <w:tc>
          <w:tcPr>
            <w:tcW w:w="1559" w:type="dxa"/>
            <w:tcBorders>
              <w:top w:val="nil"/>
              <w:left w:val="nil"/>
              <w:bottom w:val="single" w:sz="4" w:space="0" w:color="auto"/>
              <w:right w:val="single" w:sz="4" w:space="0" w:color="auto"/>
            </w:tcBorders>
            <w:shd w:val="clear" w:color="000000" w:fill="FABF8F"/>
            <w:noWrap/>
            <w:vAlign w:val="center"/>
            <w:hideMark/>
            <w:tcPrChange w:id="6279"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34D5F563" w14:textId="77777777" w:rsidR="009570F6" w:rsidRPr="009570F6" w:rsidRDefault="009570F6" w:rsidP="009570F6">
            <w:pPr>
              <w:jc w:val="left"/>
              <w:rPr>
                <w:ins w:id="6280" w:author="Erlie Hasam Morfin Zavalza" w:date="2014-11-22T21:59:00Z"/>
                <w:rFonts w:ascii="Calibri" w:hAnsi="Calibri"/>
                <w:color w:val="000000"/>
                <w:sz w:val="18"/>
                <w:szCs w:val="22"/>
                <w:lang w:val="es-MX" w:eastAsia="es-MX"/>
                <w:rPrChange w:id="6281" w:author="Erlie Hasam Morfin Zavalza" w:date="2014-11-22T22:00:00Z">
                  <w:rPr>
                    <w:ins w:id="6282" w:author="Erlie Hasam Morfin Zavalza" w:date="2014-11-22T21:59:00Z"/>
                    <w:rFonts w:ascii="Calibri" w:hAnsi="Calibri"/>
                    <w:color w:val="000000"/>
                    <w:sz w:val="22"/>
                    <w:szCs w:val="22"/>
                    <w:lang w:val="es-MX" w:eastAsia="es-MX"/>
                  </w:rPr>
                </w:rPrChange>
              </w:rPr>
            </w:pPr>
            <w:ins w:id="6283" w:author="Erlie Hasam Morfin Zavalza" w:date="2014-11-22T21:59:00Z">
              <w:r w:rsidRPr="009570F6">
                <w:rPr>
                  <w:rFonts w:ascii="Calibri" w:hAnsi="Calibri"/>
                  <w:color w:val="000000"/>
                  <w:sz w:val="18"/>
                  <w:szCs w:val="22"/>
                  <w:lang w:val="es-MX" w:eastAsia="es-MX"/>
                  <w:rPrChange w:id="6284" w:author="Erlie Hasam Morfin Zavalza" w:date="2014-11-22T22:00:00Z">
                    <w:rPr>
                      <w:rFonts w:ascii="Calibri" w:hAnsi="Calibri"/>
                      <w:color w:val="000000"/>
                      <w:sz w:val="22"/>
                      <w:szCs w:val="22"/>
                      <w:lang w:val="es-MX" w:eastAsia="es-MX"/>
                    </w:rPr>
                  </w:rPrChange>
                </w:rPr>
                <w:t>Depreciación 2016</w:t>
              </w:r>
            </w:ins>
          </w:p>
        </w:tc>
        <w:tc>
          <w:tcPr>
            <w:tcW w:w="1276" w:type="dxa"/>
            <w:tcBorders>
              <w:top w:val="nil"/>
              <w:left w:val="nil"/>
              <w:bottom w:val="single" w:sz="4" w:space="0" w:color="auto"/>
              <w:right w:val="single" w:sz="4" w:space="0" w:color="auto"/>
            </w:tcBorders>
            <w:shd w:val="clear" w:color="000000" w:fill="FABF8F"/>
            <w:noWrap/>
            <w:vAlign w:val="center"/>
            <w:hideMark/>
            <w:tcPrChange w:id="6285"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F3393BC" w14:textId="77777777" w:rsidR="009570F6" w:rsidRPr="009570F6" w:rsidRDefault="009570F6" w:rsidP="009570F6">
            <w:pPr>
              <w:jc w:val="left"/>
              <w:rPr>
                <w:ins w:id="6286" w:author="Erlie Hasam Morfin Zavalza" w:date="2014-11-22T21:59:00Z"/>
                <w:rFonts w:ascii="Calibri" w:hAnsi="Calibri"/>
                <w:color w:val="000000"/>
                <w:sz w:val="18"/>
                <w:szCs w:val="22"/>
                <w:lang w:val="es-MX" w:eastAsia="es-MX"/>
                <w:rPrChange w:id="6287" w:author="Erlie Hasam Morfin Zavalza" w:date="2014-11-22T22:00:00Z">
                  <w:rPr>
                    <w:ins w:id="6288" w:author="Erlie Hasam Morfin Zavalza" w:date="2014-11-22T21:59:00Z"/>
                    <w:rFonts w:ascii="Calibri" w:hAnsi="Calibri"/>
                    <w:color w:val="000000"/>
                    <w:sz w:val="22"/>
                    <w:szCs w:val="22"/>
                    <w:lang w:val="es-MX" w:eastAsia="es-MX"/>
                  </w:rPr>
                </w:rPrChange>
              </w:rPr>
            </w:pPr>
            <w:ins w:id="6289" w:author="Erlie Hasam Morfin Zavalza" w:date="2014-11-22T21:59:00Z">
              <w:r w:rsidRPr="009570F6">
                <w:rPr>
                  <w:rFonts w:ascii="Calibri" w:hAnsi="Calibri"/>
                  <w:color w:val="000000"/>
                  <w:sz w:val="18"/>
                  <w:szCs w:val="22"/>
                  <w:lang w:val="es-MX" w:eastAsia="es-MX"/>
                  <w:rPrChange w:id="6290"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291"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48B752B0" w14:textId="77777777" w:rsidR="009570F6" w:rsidRPr="009570F6" w:rsidRDefault="009570F6" w:rsidP="009570F6">
            <w:pPr>
              <w:jc w:val="left"/>
              <w:rPr>
                <w:ins w:id="6292" w:author="Erlie Hasam Morfin Zavalza" w:date="2014-11-22T21:59:00Z"/>
                <w:rFonts w:ascii="Calibri" w:hAnsi="Calibri"/>
                <w:color w:val="000000"/>
                <w:sz w:val="18"/>
                <w:szCs w:val="22"/>
                <w:lang w:val="es-MX" w:eastAsia="es-MX"/>
                <w:rPrChange w:id="6293" w:author="Erlie Hasam Morfin Zavalza" w:date="2014-11-22T22:00:00Z">
                  <w:rPr>
                    <w:ins w:id="6294" w:author="Erlie Hasam Morfin Zavalza" w:date="2014-11-22T21:59:00Z"/>
                    <w:rFonts w:ascii="Calibri" w:hAnsi="Calibri"/>
                    <w:color w:val="000000"/>
                    <w:sz w:val="22"/>
                    <w:szCs w:val="22"/>
                    <w:lang w:val="es-MX" w:eastAsia="es-MX"/>
                  </w:rPr>
                </w:rPrChange>
              </w:rPr>
            </w:pPr>
            <w:ins w:id="6295" w:author="Erlie Hasam Morfin Zavalza" w:date="2014-11-22T21:59:00Z">
              <w:r w:rsidRPr="009570F6">
                <w:rPr>
                  <w:rFonts w:ascii="Calibri" w:hAnsi="Calibri"/>
                  <w:color w:val="000000"/>
                  <w:sz w:val="18"/>
                  <w:szCs w:val="22"/>
                  <w:lang w:val="es-MX" w:eastAsia="es-MX"/>
                  <w:rPrChange w:id="6296"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297"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BEBF70A" w14:textId="77777777" w:rsidR="009570F6" w:rsidRPr="009570F6" w:rsidRDefault="009570F6" w:rsidP="009570F6">
            <w:pPr>
              <w:jc w:val="left"/>
              <w:rPr>
                <w:ins w:id="6298" w:author="Erlie Hasam Morfin Zavalza" w:date="2014-11-22T21:59:00Z"/>
                <w:rFonts w:ascii="Calibri" w:hAnsi="Calibri"/>
                <w:color w:val="000000"/>
                <w:sz w:val="18"/>
                <w:szCs w:val="22"/>
                <w:lang w:val="es-MX" w:eastAsia="es-MX"/>
                <w:rPrChange w:id="6299" w:author="Erlie Hasam Morfin Zavalza" w:date="2014-11-22T22:00:00Z">
                  <w:rPr>
                    <w:ins w:id="6300" w:author="Erlie Hasam Morfin Zavalza" w:date="2014-11-22T21:59:00Z"/>
                    <w:rFonts w:ascii="Calibri" w:hAnsi="Calibri"/>
                    <w:color w:val="000000"/>
                    <w:sz w:val="22"/>
                    <w:szCs w:val="22"/>
                    <w:lang w:val="es-MX" w:eastAsia="es-MX"/>
                  </w:rPr>
                </w:rPrChange>
              </w:rPr>
            </w:pPr>
            <w:ins w:id="6301" w:author="Erlie Hasam Morfin Zavalza" w:date="2014-11-22T21:59:00Z">
              <w:r w:rsidRPr="009570F6">
                <w:rPr>
                  <w:rFonts w:ascii="Calibri" w:hAnsi="Calibri"/>
                  <w:color w:val="000000"/>
                  <w:sz w:val="18"/>
                  <w:szCs w:val="22"/>
                  <w:lang w:val="es-MX" w:eastAsia="es-MX"/>
                  <w:rPrChange w:id="6302" w:author="Erlie Hasam Morfin Zavalza" w:date="2014-11-22T22:00:00Z">
                    <w:rPr>
                      <w:rFonts w:ascii="Calibri" w:hAnsi="Calibri"/>
                      <w:color w:val="000000"/>
                      <w:sz w:val="22"/>
                      <w:szCs w:val="22"/>
                      <w:lang w:val="es-MX" w:eastAsia="es-MX"/>
                    </w:rPr>
                  </w:rPrChange>
                </w:rPr>
                <w:t>$100,000.00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303"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667110F3" w14:textId="77777777" w:rsidR="009570F6" w:rsidRPr="009570F6" w:rsidRDefault="009570F6" w:rsidP="009570F6">
            <w:pPr>
              <w:jc w:val="left"/>
              <w:rPr>
                <w:ins w:id="6304" w:author="Erlie Hasam Morfin Zavalza" w:date="2014-11-22T21:59:00Z"/>
                <w:rFonts w:ascii="Calibri" w:hAnsi="Calibri"/>
                <w:color w:val="000000"/>
                <w:sz w:val="18"/>
                <w:szCs w:val="22"/>
                <w:lang w:val="es-MX" w:eastAsia="es-MX"/>
                <w:rPrChange w:id="6305" w:author="Erlie Hasam Morfin Zavalza" w:date="2014-11-22T22:00:00Z">
                  <w:rPr>
                    <w:ins w:id="6306" w:author="Erlie Hasam Morfin Zavalza" w:date="2014-11-22T21:59:00Z"/>
                    <w:rFonts w:ascii="Calibri" w:hAnsi="Calibri"/>
                    <w:color w:val="000000"/>
                    <w:sz w:val="22"/>
                    <w:szCs w:val="22"/>
                    <w:lang w:val="es-MX" w:eastAsia="es-MX"/>
                  </w:rPr>
                </w:rPrChange>
              </w:rPr>
            </w:pPr>
            <w:ins w:id="6307" w:author="Erlie Hasam Morfin Zavalza" w:date="2014-11-22T21:59:00Z">
              <w:r w:rsidRPr="009570F6">
                <w:rPr>
                  <w:rFonts w:ascii="Calibri" w:hAnsi="Calibri"/>
                  <w:color w:val="000000"/>
                  <w:sz w:val="18"/>
                  <w:szCs w:val="22"/>
                  <w:lang w:val="es-MX" w:eastAsia="es-MX"/>
                  <w:rPrChange w:id="6308" w:author="Erlie Hasam Morfin Zavalza" w:date="2014-11-22T22:00:00Z">
                    <w:rPr>
                      <w:rFonts w:ascii="Calibri" w:hAnsi="Calibri"/>
                      <w:color w:val="000000"/>
                      <w:sz w:val="22"/>
                      <w:szCs w:val="22"/>
                      <w:lang w:val="es-MX" w:eastAsia="es-MX"/>
                    </w:rPr>
                  </w:rPrChange>
                </w:rPr>
                <w:t>$900,000.00</w:t>
              </w:r>
            </w:ins>
          </w:p>
        </w:tc>
      </w:tr>
      <w:tr w:rsidR="009570F6" w:rsidRPr="009570F6" w14:paraId="10718C07" w14:textId="77777777" w:rsidTr="009570F6">
        <w:tblPrEx>
          <w:tblPrExChange w:id="6309" w:author="Erlie Hasam Morfin Zavalza" w:date="2014-11-22T22:01:00Z">
            <w:tblPrEx>
              <w:tblW w:w="0" w:type="auto"/>
            </w:tblPrEx>
          </w:tblPrExChange>
        </w:tblPrEx>
        <w:trPr>
          <w:trHeight w:val="300"/>
          <w:ins w:id="6310" w:author="Erlie Hasam Morfin Zavalza" w:date="2014-11-22T21:59:00Z"/>
          <w:trPrChange w:id="6311"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312"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25148405" w14:textId="77777777" w:rsidR="009570F6" w:rsidRPr="009570F6" w:rsidRDefault="009570F6" w:rsidP="009570F6">
            <w:pPr>
              <w:jc w:val="left"/>
              <w:rPr>
                <w:ins w:id="6313" w:author="Erlie Hasam Morfin Zavalza" w:date="2014-11-22T21:59:00Z"/>
                <w:rFonts w:ascii="Calibri" w:hAnsi="Calibri"/>
                <w:color w:val="000000"/>
                <w:sz w:val="18"/>
                <w:szCs w:val="22"/>
                <w:lang w:val="es-MX" w:eastAsia="es-MX"/>
                <w:rPrChange w:id="6314" w:author="Erlie Hasam Morfin Zavalza" w:date="2014-11-22T22:00:00Z">
                  <w:rPr>
                    <w:ins w:id="6315" w:author="Erlie Hasam Morfin Zavalza" w:date="2014-11-22T21:59:00Z"/>
                    <w:rFonts w:ascii="Calibri" w:hAnsi="Calibri"/>
                    <w:color w:val="000000"/>
                    <w:sz w:val="22"/>
                    <w:szCs w:val="22"/>
                    <w:lang w:val="es-MX" w:eastAsia="es-MX"/>
                  </w:rPr>
                </w:rPrChange>
              </w:rPr>
            </w:pPr>
            <w:ins w:id="6316" w:author="Erlie Hasam Morfin Zavalza" w:date="2014-11-22T21:59:00Z">
              <w:r w:rsidRPr="009570F6">
                <w:rPr>
                  <w:rFonts w:ascii="Calibri" w:hAnsi="Calibri"/>
                  <w:color w:val="000000"/>
                  <w:sz w:val="18"/>
                  <w:szCs w:val="22"/>
                  <w:lang w:val="es-MX" w:eastAsia="es-MX"/>
                  <w:rPrChange w:id="6317" w:author="Erlie Hasam Morfin Zavalza" w:date="2014-11-22T22:00:00Z">
                    <w:rPr>
                      <w:rFonts w:ascii="Calibri" w:hAnsi="Calibri"/>
                      <w:color w:val="000000"/>
                      <w:sz w:val="22"/>
                      <w:szCs w:val="22"/>
                      <w:lang w:val="es-MX" w:eastAsia="es-MX"/>
                    </w:rPr>
                  </w:rPrChange>
                </w:rPr>
                <w:t>3</w:t>
              </w:r>
            </w:ins>
          </w:p>
        </w:tc>
        <w:tc>
          <w:tcPr>
            <w:tcW w:w="1559" w:type="dxa"/>
            <w:tcBorders>
              <w:top w:val="nil"/>
              <w:left w:val="nil"/>
              <w:bottom w:val="single" w:sz="4" w:space="0" w:color="auto"/>
              <w:right w:val="single" w:sz="4" w:space="0" w:color="auto"/>
            </w:tcBorders>
            <w:shd w:val="clear" w:color="000000" w:fill="FABF8F"/>
            <w:noWrap/>
            <w:vAlign w:val="center"/>
            <w:hideMark/>
            <w:tcPrChange w:id="6318"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1F197070" w14:textId="77777777" w:rsidR="009570F6" w:rsidRPr="009570F6" w:rsidRDefault="009570F6" w:rsidP="009570F6">
            <w:pPr>
              <w:jc w:val="left"/>
              <w:rPr>
                <w:ins w:id="6319" w:author="Erlie Hasam Morfin Zavalza" w:date="2014-11-22T21:59:00Z"/>
                <w:rFonts w:ascii="Calibri" w:hAnsi="Calibri"/>
                <w:color w:val="000000"/>
                <w:sz w:val="18"/>
                <w:szCs w:val="22"/>
                <w:lang w:val="es-MX" w:eastAsia="es-MX"/>
                <w:rPrChange w:id="6320" w:author="Erlie Hasam Morfin Zavalza" w:date="2014-11-22T22:00:00Z">
                  <w:rPr>
                    <w:ins w:id="6321" w:author="Erlie Hasam Morfin Zavalza" w:date="2014-11-22T21:59:00Z"/>
                    <w:rFonts w:ascii="Calibri" w:hAnsi="Calibri"/>
                    <w:color w:val="000000"/>
                    <w:sz w:val="22"/>
                    <w:szCs w:val="22"/>
                    <w:lang w:val="es-MX" w:eastAsia="es-MX"/>
                  </w:rPr>
                </w:rPrChange>
              </w:rPr>
            </w:pPr>
            <w:ins w:id="6322" w:author="Erlie Hasam Morfin Zavalza" w:date="2014-11-22T21:59:00Z">
              <w:r w:rsidRPr="009570F6">
                <w:rPr>
                  <w:rFonts w:ascii="Calibri" w:hAnsi="Calibri"/>
                  <w:color w:val="000000"/>
                  <w:sz w:val="18"/>
                  <w:szCs w:val="22"/>
                  <w:lang w:val="es-MX" w:eastAsia="es-MX"/>
                  <w:rPrChange w:id="6323" w:author="Erlie Hasam Morfin Zavalza" w:date="2014-11-22T22:00:00Z">
                    <w:rPr>
                      <w:rFonts w:ascii="Calibri" w:hAnsi="Calibri"/>
                      <w:color w:val="000000"/>
                      <w:sz w:val="22"/>
                      <w:szCs w:val="22"/>
                      <w:lang w:val="es-MX" w:eastAsia="es-MX"/>
                    </w:rPr>
                  </w:rPrChange>
                </w:rPr>
                <w:t>Depreciación 2017</w:t>
              </w:r>
            </w:ins>
          </w:p>
        </w:tc>
        <w:tc>
          <w:tcPr>
            <w:tcW w:w="1276" w:type="dxa"/>
            <w:tcBorders>
              <w:top w:val="nil"/>
              <w:left w:val="nil"/>
              <w:bottom w:val="single" w:sz="4" w:space="0" w:color="auto"/>
              <w:right w:val="single" w:sz="4" w:space="0" w:color="auto"/>
            </w:tcBorders>
            <w:shd w:val="clear" w:color="000000" w:fill="FABF8F"/>
            <w:noWrap/>
            <w:vAlign w:val="center"/>
            <w:hideMark/>
            <w:tcPrChange w:id="6324"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DFB2A24" w14:textId="77777777" w:rsidR="009570F6" w:rsidRPr="009570F6" w:rsidRDefault="009570F6" w:rsidP="009570F6">
            <w:pPr>
              <w:jc w:val="left"/>
              <w:rPr>
                <w:ins w:id="6325" w:author="Erlie Hasam Morfin Zavalza" w:date="2014-11-22T21:59:00Z"/>
                <w:rFonts w:ascii="Calibri" w:hAnsi="Calibri"/>
                <w:color w:val="000000"/>
                <w:sz w:val="18"/>
                <w:szCs w:val="22"/>
                <w:lang w:val="es-MX" w:eastAsia="es-MX"/>
                <w:rPrChange w:id="6326" w:author="Erlie Hasam Morfin Zavalza" w:date="2014-11-22T22:00:00Z">
                  <w:rPr>
                    <w:ins w:id="6327" w:author="Erlie Hasam Morfin Zavalza" w:date="2014-11-22T21:59:00Z"/>
                    <w:rFonts w:ascii="Calibri" w:hAnsi="Calibri"/>
                    <w:color w:val="000000"/>
                    <w:sz w:val="22"/>
                    <w:szCs w:val="22"/>
                    <w:lang w:val="es-MX" w:eastAsia="es-MX"/>
                  </w:rPr>
                </w:rPrChange>
              </w:rPr>
            </w:pPr>
            <w:ins w:id="6328" w:author="Erlie Hasam Morfin Zavalza" w:date="2014-11-22T21:59:00Z">
              <w:r w:rsidRPr="009570F6">
                <w:rPr>
                  <w:rFonts w:ascii="Calibri" w:hAnsi="Calibri"/>
                  <w:color w:val="000000"/>
                  <w:sz w:val="18"/>
                  <w:szCs w:val="22"/>
                  <w:lang w:val="es-MX" w:eastAsia="es-MX"/>
                  <w:rPrChange w:id="6329"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330"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178C7C6D" w14:textId="77777777" w:rsidR="009570F6" w:rsidRPr="009570F6" w:rsidRDefault="009570F6" w:rsidP="009570F6">
            <w:pPr>
              <w:jc w:val="left"/>
              <w:rPr>
                <w:ins w:id="6331" w:author="Erlie Hasam Morfin Zavalza" w:date="2014-11-22T21:59:00Z"/>
                <w:rFonts w:ascii="Calibri" w:hAnsi="Calibri"/>
                <w:color w:val="000000"/>
                <w:sz w:val="18"/>
                <w:szCs w:val="22"/>
                <w:lang w:val="es-MX" w:eastAsia="es-MX"/>
                <w:rPrChange w:id="6332" w:author="Erlie Hasam Morfin Zavalza" w:date="2014-11-22T22:00:00Z">
                  <w:rPr>
                    <w:ins w:id="6333" w:author="Erlie Hasam Morfin Zavalza" w:date="2014-11-22T21:59:00Z"/>
                    <w:rFonts w:ascii="Calibri" w:hAnsi="Calibri"/>
                    <w:color w:val="000000"/>
                    <w:sz w:val="22"/>
                    <w:szCs w:val="22"/>
                    <w:lang w:val="es-MX" w:eastAsia="es-MX"/>
                  </w:rPr>
                </w:rPrChange>
              </w:rPr>
            </w:pPr>
            <w:ins w:id="6334" w:author="Erlie Hasam Morfin Zavalza" w:date="2014-11-22T21:59:00Z">
              <w:r w:rsidRPr="009570F6">
                <w:rPr>
                  <w:rFonts w:ascii="Calibri" w:hAnsi="Calibri"/>
                  <w:color w:val="000000"/>
                  <w:sz w:val="18"/>
                  <w:szCs w:val="22"/>
                  <w:lang w:val="es-MX" w:eastAsia="es-MX"/>
                  <w:rPrChange w:id="6335"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336"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38E10CE" w14:textId="77777777" w:rsidR="009570F6" w:rsidRPr="009570F6" w:rsidRDefault="009570F6" w:rsidP="009570F6">
            <w:pPr>
              <w:jc w:val="left"/>
              <w:rPr>
                <w:ins w:id="6337" w:author="Erlie Hasam Morfin Zavalza" w:date="2014-11-22T21:59:00Z"/>
                <w:rFonts w:ascii="Calibri" w:hAnsi="Calibri"/>
                <w:color w:val="000000"/>
                <w:sz w:val="18"/>
                <w:szCs w:val="22"/>
                <w:lang w:val="es-MX" w:eastAsia="es-MX"/>
                <w:rPrChange w:id="6338" w:author="Erlie Hasam Morfin Zavalza" w:date="2014-11-22T22:00:00Z">
                  <w:rPr>
                    <w:ins w:id="6339" w:author="Erlie Hasam Morfin Zavalza" w:date="2014-11-22T21:59:00Z"/>
                    <w:rFonts w:ascii="Calibri" w:hAnsi="Calibri"/>
                    <w:color w:val="000000"/>
                    <w:sz w:val="22"/>
                    <w:szCs w:val="22"/>
                    <w:lang w:val="es-MX" w:eastAsia="es-MX"/>
                  </w:rPr>
                </w:rPrChange>
              </w:rPr>
            </w:pPr>
            <w:ins w:id="6340" w:author="Erlie Hasam Morfin Zavalza" w:date="2014-11-22T21:59:00Z">
              <w:r w:rsidRPr="009570F6">
                <w:rPr>
                  <w:rFonts w:ascii="Calibri" w:hAnsi="Calibri"/>
                  <w:color w:val="000000"/>
                  <w:sz w:val="18"/>
                  <w:szCs w:val="22"/>
                  <w:lang w:val="es-MX" w:eastAsia="es-MX"/>
                  <w:rPrChange w:id="6341" w:author="Erlie Hasam Morfin Zavalza" w:date="2014-11-22T22:00:00Z">
                    <w:rPr>
                      <w:rFonts w:ascii="Calibri" w:hAnsi="Calibri"/>
                      <w:color w:val="000000"/>
                      <w:sz w:val="22"/>
                      <w:szCs w:val="22"/>
                      <w:lang w:val="es-MX" w:eastAsia="es-MX"/>
                    </w:rPr>
                  </w:rPrChange>
                </w:rPr>
                <w:t>$150,000.00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342"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7C2772F1" w14:textId="77777777" w:rsidR="009570F6" w:rsidRPr="009570F6" w:rsidRDefault="009570F6" w:rsidP="009570F6">
            <w:pPr>
              <w:jc w:val="left"/>
              <w:rPr>
                <w:ins w:id="6343" w:author="Erlie Hasam Morfin Zavalza" w:date="2014-11-22T21:59:00Z"/>
                <w:rFonts w:ascii="Calibri" w:hAnsi="Calibri"/>
                <w:color w:val="000000"/>
                <w:sz w:val="18"/>
                <w:szCs w:val="22"/>
                <w:lang w:val="es-MX" w:eastAsia="es-MX"/>
                <w:rPrChange w:id="6344" w:author="Erlie Hasam Morfin Zavalza" w:date="2014-11-22T22:00:00Z">
                  <w:rPr>
                    <w:ins w:id="6345" w:author="Erlie Hasam Morfin Zavalza" w:date="2014-11-22T21:59:00Z"/>
                    <w:rFonts w:ascii="Calibri" w:hAnsi="Calibri"/>
                    <w:color w:val="000000"/>
                    <w:sz w:val="22"/>
                    <w:szCs w:val="22"/>
                    <w:lang w:val="es-MX" w:eastAsia="es-MX"/>
                  </w:rPr>
                </w:rPrChange>
              </w:rPr>
            </w:pPr>
            <w:ins w:id="6346" w:author="Erlie Hasam Morfin Zavalza" w:date="2014-11-22T21:59:00Z">
              <w:r w:rsidRPr="009570F6">
                <w:rPr>
                  <w:rFonts w:ascii="Calibri" w:hAnsi="Calibri"/>
                  <w:color w:val="000000"/>
                  <w:sz w:val="18"/>
                  <w:szCs w:val="22"/>
                  <w:lang w:val="es-MX" w:eastAsia="es-MX"/>
                  <w:rPrChange w:id="6347" w:author="Erlie Hasam Morfin Zavalza" w:date="2014-11-22T22:00:00Z">
                    <w:rPr>
                      <w:rFonts w:ascii="Calibri" w:hAnsi="Calibri"/>
                      <w:color w:val="000000"/>
                      <w:sz w:val="22"/>
                      <w:szCs w:val="22"/>
                      <w:lang w:val="es-MX" w:eastAsia="es-MX"/>
                    </w:rPr>
                  </w:rPrChange>
                </w:rPr>
                <w:t>$850,000.00</w:t>
              </w:r>
            </w:ins>
          </w:p>
        </w:tc>
      </w:tr>
      <w:tr w:rsidR="009570F6" w:rsidRPr="009570F6" w14:paraId="49640E98" w14:textId="77777777" w:rsidTr="009570F6">
        <w:tblPrEx>
          <w:tblPrExChange w:id="6348" w:author="Erlie Hasam Morfin Zavalza" w:date="2014-11-22T22:01:00Z">
            <w:tblPrEx>
              <w:tblW w:w="0" w:type="auto"/>
            </w:tblPrEx>
          </w:tblPrExChange>
        </w:tblPrEx>
        <w:trPr>
          <w:trHeight w:val="300"/>
          <w:ins w:id="6349" w:author="Erlie Hasam Morfin Zavalza" w:date="2014-11-22T21:59:00Z"/>
          <w:trPrChange w:id="6350"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351"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6F15A169" w14:textId="77777777" w:rsidR="009570F6" w:rsidRPr="009570F6" w:rsidRDefault="009570F6" w:rsidP="009570F6">
            <w:pPr>
              <w:jc w:val="left"/>
              <w:rPr>
                <w:ins w:id="6352" w:author="Erlie Hasam Morfin Zavalza" w:date="2014-11-22T21:59:00Z"/>
                <w:rFonts w:ascii="Calibri" w:hAnsi="Calibri"/>
                <w:color w:val="000000"/>
                <w:sz w:val="18"/>
                <w:szCs w:val="22"/>
                <w:lang w:val="es-MX" w:eastAsia="es-MX"/>
                <w:rPrChange w:id="6353" w:author="Erlie Hasam Morfin Zavalza" w:date="2014-11-22T22:00:00Z">
                  <w:rPr>
                    <w:ins w:id="6354" w:author="Erlie Hasam Morfin Zavalza" w:date="2014-11-22T21:59:00Z"/>
                    <w:rFonts w:ascii="Calibri" w:hAnsi="Calibri"/>
                    <w:color w:val="000000"/>
                    <w:sz w:val="22"/>
                    <w:szCs w:val="22"/>
                    <w:lang w:val="es-MX" w:eastAsia="es-MX"/>
                  </w:rPr>
                </w:rPrChange>
              </w:rPr>
            </w:pPr>
            <w:ins w:id="6355" w:author="Erlie Hasam Morfin Zavalza" w:date="2014-11-22T21:59:00Z">
              <w:r w:rsidRPr="009570F6">
                <w:rPr>
                  <w:rFonts w:ascii="Calibri" w:hAnsi="Calibri"/>
                  <w:color w:val="000000"/>
                  <w:sz w:val="18"/>
                  <w:szCs w:val="22"/>
                  <w:lang w:val="es-MX" w:eastAsia="es-MX"/>
                  <w:rPrChange w:id="6356" w:author="Erlie Hasam Morfin Zavalza" w:date="2014-11-22T22:00:00Z">
                    <w:rPr>
                      <w:rFonts w:ascii="Calibri" w:hAnsi="Calibri"/>
                      <w:color w:val="000000"/>
                      <w:sz w:val="22"/>
                      <w:szCs w:val="22"/>
                      <w:lang w:val="es-MX" w:eastAsia="es-MX"/>
                    </w:rPr>
                  </w:rPrChange>
                </w:rPr>
                <w:t>4</w:t>
              </w:r>
            </w:ins>
          </w:p>
        </w:tc>
        <w:tc>
          <w:tcPr>
            <w:tcW w:w="1559" w:type="dxa"/>
            <w:tcBorders>
              <w:top w:val="nil"/>
              <w:left w:val="nil"/>
              <w:bottom w:val="single" w:sz="4" w:space="0" w:color="auto"/>
              <w:right w:val="single" w:sz="4" w:space="0" w:color="auto"/>
            </w:tcBorders>
            <w:shd w:val="clear" w:color="000000" w:fill="FABF8F"/>
            <w:noWrap/>
            <w:vAlign w:val="center"/>
            <w:hideMark/>
            <w:tcPrChange w:id="6357"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2BDE342E" w14:textId="77777777" w:rsidR="009570F6" w:rsidRPr="009570F6" w:rsidRDefault="009570F6" w:rsidP="009570F6">
            <w:pPr>
              <w:jc w:val="left"/>
              <w:rPr>
                <w:ins w:id="6358" w:author="Erlie Hasam Morfin Zavalza" w:date="2014-11-22T21:59:00Z"/>
                <w:rFonts w:ascii="Calibri" w:hAnsi="Calibri"/>
                <w:color w:val="000000"/>
                <w:sz w:val="18"/>
                <w:szCs w:val="22"/>
                <w:lang w:val="es-MX" w:eastAsia="es-MX"/>
                <w:rPrChange w:id="6359" w:author="Erlie Hasam Morfin Zavalza" w:date="2014-11-22T22:00:00Z">
                  <w:rPr>
                    <w:ins w:id="6360" w:author="Erlie Hasam Morfin Zavalza" w:date="2014-11-22T21:59:00Z"/>
                    <w:rFonts w:ascii="Calibri" w:hAnsi="Calibri"/>
                    <w:color w:val="000000"/>
                    <w:sz w:val="22"/>
                    <w:szCs w:val="22"/>
                    <w:lang w:val="es-MX" w:eastAsia="es-MX"/>
                  </w:rPr>
                </w:rPrChange>
              </w:rPr>
            </w:pPr>
            <w:ins w:id="6361" w:author="Erlie Hasam Morfin Zavalza" w:date="2014-11-22T21:59:00Z">
              <w:r w:rsidRPr="009570F6">
                <w:rPr>
                  <w:rFonts w:ascii="Calibri" w:hAnsi="Calibri"/>
                  <w:color w:val="000000"/>
                  <w:sz w:val="18"/>
                  <w:szCs w:val="22"/>
                  <w:lang w:val="es-MX" w:eastAsia="es-MX"/>
                  <w:rPrChange w:id="6362" w:author="Erlie Hasam Morfin Zavalza" w:date="2014-11-22T22:00:00Z">
                    <w:rPr>
                      <w:rFonts w:ascii="Calibri" w:hAnsi="Calibri"/>
                      <w:color w:val="000000"/>
                      <w:sz w:val="22"/>
                      <w:szCs w:val="22"/>
                      <w:lang w:val="es-MX" w:eastAsia="es-MX"/>
                    </w:rPr>
                  </w:rPrChange>
                </w:rPr>
                <w:t>Depreciación 2018</w:t>
              </w:r>
            </w:ins>
          </w:p>
        </w:tc>
        <w:tc>
          <w:tcPr>
            <w:tcW w:w="1276" w:type="dxa"/>
            <w:tcBorders>
              <w:top w:val="nil"/>
              <w:left w:val="nil"/>
              <w:bottom w:val="single" w:sz="4" w:space="0" w:color="auto"/>
              <w:right w:val="single" w:sz="4" w:space="0" w:color="auto"/>
            </w:tcBorders>
            <w:shd w:val="clear" w:color="000000" w:fill="FABF8F"/>
            <w:noWrap/>
            <w:vAlign w:val="center"/>
            <w:hideMark/>
            <w:tcPrChange w:id="6363"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6848615" w14:textId="77777777" w:rsidR="009570F6" w:rsidRPr="009570F6" w:rsidRDefault="009570F6" w:rsidP="009570F6">
            <w:pPr>
              <w:jc w:val="left"/>
              <w:rPr>
                <w:ins w:id="6364" w:author="Erlie Hasam Morfin Zavalza" w:date="2014-11-22T21:59:00Z"/>
                <w:rFonts w:ascii="Calibri" w:hAnsi="Calibri"/>
                <w:color w:val="000000"/>
                <w:sz w:val="18"/>
                <w:szCs w:val="22"/>
                <w:lang w:val="es-MX" w:eastAsia="es-MX"/>
                <w:rPrChange w:id="6365" w:author="Erlie Hasam Morfin Zavalza" w:date="2014-11-22T22:00:00Z">
                  <w:rPr>
                    <w:ins w:id="6366" w:author="Erlie Hasam Morfin Zavalza" w:date="2014-11-22T21:59:00Z"/>
                    <w:rFonts w:ascii="Calibri" w:hAnsi="Calibri"/>
                    <w:color w:val="000000"/>
                    <w:sz w:val="22"/>
                    <w:szCs w:val="22"/>
                    <w:lang w:val="es-MX" w:eastAsia="es-MX"/>
                  </w:rPr>
                </w:rPrChange>
              </w:rPr>
            </w:pPr>
            <w:ins w:id="6367" w:author="Erlie Hasam Morfin Zavalza" w:date="2014-11-22T21:59:00Z">
              <w:r w:rsidRPr="009570F6">
                <w:rPr>
                  <w:rFonts w:ascii="Calibri" w:hAnsi="Calibri"/>
                  <w:color w:val="000000"/>
                  <w:sz w:val="18"/>
                  <w:szCs w:val="22"/>
                  <w:lang w:val="es-MX" w:eastAsia="es-MX"/>
                  <w:rPrChange w:id="6368"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369"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5187E0A" w14:textId="77777777" w:rsidR="009570F6" w:rsidRPr="009570F6" w:rsidRDefault="009570F6" w:rsidP="009570F6">
            <w:pPr>
              <w:jc w:val="left"/>
              <w:rPr>
                <w:ins w:id="6370" w:author="Erlie Hasam Morfin Zavalza" w:date="2014-11-22T21:59:00Z"/>
                <w:rFonts w:ascii="Calibri" w:hAnsi="Calibri"/>
                <w:color w:val="000000"/>
                <w:sz w:val="18"/>
                <w:szCs w:val="22"/>
                <w:lang w:val="es-MX" w:eastAsia="es-MX"/>
                <w:rPrChange w:id="6371" w:author="Erlie Hasam Morfin Zavalza" w:date="2014-11-22T22:00:00Z">
                  <w:rPr>
                    <w:ins w:id="6372" w:author="Erlie Hasam Morfin Zavalza" w:date="2014-11-22T21:59:00Z"/>
                    <w:rFonts w:ascii="Calibri" w:hAnsi="Calibri"/>
                    <w:color w:val="000000"/>
                    <w:sz w:val="22"/>
                    <w:szCs w:val="22"/>
                    <w:lang w:val="es-MX" w:eastAsia="es-MX"/>
                  </w:rPr>
                </w:rPrChange>
              </w:rPr>
            </w:pPr>
            <w:ins w:id="6373" w:author="Erlie Hasam Morfin Zavalza" w:date="2014-11-22T21:59:00Z">
              <w:r w:rsidRPr="009570F6">
                <w:rPr>
                  <w:rFonts w:ascii="Calibri" w:hAnsi="Calibri"/>
                  <w:color w:val="000000"/>
                  <w:sz w:val="18"/>
                  <w:szCs w:val="22"/>
                  <w:lang w:val="es-MX" w:eastAsia="es-MX"/>
                  <w:rPrChange w:id="6374"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375"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7A81821" w14:textId="77777777" w:rsidR="009570F6" w:rsidRPr="009570F6" w:rsidRDefault="009570F6" w:rsidP="009570F6">
            <w:pPr>
              <w:jc w:val="left"/>
              <w:rPr>
                <w:ins w:id="6376" w:author="Erlie Hasam Morfin Zavalza" w:date="2014-11-22T21:59:00Z"/>
                <w:rFonts w:ascii="Calibri" w:hAnsi="Calibri"/>
                <w:color w:val="000000"/>
                <w:sz w:val="18"/>
                <w:szCs w:val="22"/>
                <w:lang w:val="es-MX" w:eastAsia="es-MX"/>
                <w:rPrChange w:id="6377" w:author="Erlie Hasam Morfin Zavalza" w:date="2014-11-22T22:00:00Z">
                  <w:rPr>
                    <w:ins w:id="6378" w:author="Erlie Hasam Morfin Zavalza" w:date="2014-11-22T21:59:00Z"/>
                    <w:rFonts w:ascii="Calibri" w:hAnsi="Calibri"/>
                    <w:color w:val="000000"/>
                    <w:sz w:val="22"/>
                    <w:szCs w:val="22"/>
                    <w:lang w:val="es-MX" w:eastAsia="es-MX"/>
                  </w:rPr>
                </w:rPrChange>
              </w:rPr>
            </w:pPr>
            <w:ins w:id="6379" w:author="Erlie Hasam Morfin Zavalza" w:date="2014-11-22T21:59:00Z">
              <w:r w:rsidRPr="009570F6">
                <w:rPr>
                  <w:rFonts w:ascii="Calibri" w:hAnsi="Calibri"/>
                  <w:color w:val="000000"/>
                  <w:sz w:val="18"/>
                  <w:szCs w:val="22"/>
                  <w:lang w:val="es-MX" w:eastAsia="es-MX"/>
                  <w:rPrChange w:id="6380" w:author="Erlie Hasam Morfin Zavalza" w:date="2014-11-22T22:00:00Z">
                    <w:rPr>
                      <w:rFonts w:ascii="Calibri" w:hAnsi="Calibri"/>
                      <w:color w:val="000000"/>
                      <w:sz w:val="22"/>
                      <w:szCs w:val="22"/>
                      <w:lang w:val="es-MX" w:eastAsia="es-MX"/>
                    </w:rPr>
                  </w:rPrChange>
                </w:rPr>
                <w:t>$200,000.00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381"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46B2834D" w14:textId="77777777" w:rsidR="009570F6" w:rsidRPr="009570F6" w:rsidRDefault="009570F6" w:rsidP="009570F6">
            <w:pPr>
              <w:jc w:val="left"/>
              <w:rPr>
                <w:ins w:id="6382" w:author="Erlie Hasam Morfin Zavalza" w:date="2014-11-22T21:59:00Z"/>
                <w:rFonts w:ascii="Calibri" w:hAnsi="Calibri"/>
                <w:color w:val="000000"/>
                <w:sz w:val="18"/>
                <w:szCs w:val="22"/>
                <w:lang w:val="es-MX" w:eastAsia="es-MX"/>
                <w:rPrChange w:id="6383" w:author="Erlie Hasam Morfin Zavalza" w:date="2014-11-22T22:00:00Z">
                  <w:rPr>
                    <w:ins w:id="6384" w:author="Erlie Hasam Morfin Zavalza" w:date="2014-11-22T21:59:00Z"/>
                    <w:rFonts w:ascii="Calibri" w:hAnsi="Calibri"/>
                    <w:color w:val="000000"/>
                    <w:sz w:val="22"/>
                    <w:szCs w:val="22"/>
                    <w:lang w:val="es-MX" w:eastAsia="es-MX"/>
                  </w:rPr>
                </w:rPrChange>
              </w:rPr>
            </w:pPr>
            <w:ins w:id="6385" w:author="Erlie Hasam Morfin Zavalza" w:date="2014-11-22T21:59:00Z">
              <w:r w:rsidRPr="009570F6">
                <w:rPr>
                  <w:rFonts w:ascii="Calibri" w:hAnsi="Calibri"/>
                  <w:color w:val="000000"/>
                  <w:sz w:val="18"/>
                  <w:szCs w:val="22"/>
                  <w:lang w:val="es-MX" w:eastAsia="es-MX"/>
                  <w:rPrChange w:id="6386" w:author="Erlie Hasam Morfin Zavalza" w:date="2014-11-22T22:00:00Z">
                    <w:rPr>
                      <w:rFonts w:ascii="Calibri" w:hAnsi="Calibri"/>
                      <w:color w:val="000000"/>
                      <w:sz w:val="22"/>
                      <w:szCs w:val="22"/>
                      <w:lang w:val="es-MX" w:eastAsia="es-MX"/>
                    </w:rPr>
                  </w:rPrChange>
                </w:rPr>
                <w:t>$800,000.00</w:t>
              </w:r>
            </w:ins>
          </w:p>
        </w:tc>
      </w:tr>
      <w:tr w:rsidR="009570F6" w:rsidRPr="009570F6" w14:paraId="59B4442B" w14:textId="77777777" w:rsidTr="009570F6">
        <w:tblPrEx>
          <w:tblPrExChange w:id="6387" w:author="Erlie Hasam Morfin Zavalza" w:date="2014-11-22T22:01:00Z">
            <w:tblPrEx>
              <w:tblW w:w="0" w:type="auto"/>
            </w:tblPrEx>
          </w:tblPrExChange>
        </w:tblPrEx>
        <w:trPr>
          <w:trHeight w:val="300"/>
          <w:ins w:id="6388" w:author="Erlie Hasam Morfin Zavalza" w:date="2014-11-22T21:59:00Z"/>
          <w:trPrChange w:id="6389"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390"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1E90AD18" w14:textId="77777777" w:rsidR="009570F6" w:rsidRPr="009570F6" w:rsidRDefault="009570F6" w:rsidP="009570F6">
            <w:pPr>
              <w:jc w:val="left"/>
              <w:rPr>
                <w:ins w:id="6391" w:author="Erlie Hasam Morfin Zavalza" w:date="2014-11-22T21:59:00Z"/>
                <w:rFonts w:ascii="Calibri" w:hAnsi="Calibri"/>
                <w:color w:val="000000"/>
                <w:sz w:val="18"/>
                <w:szCs w:val="22"/>
                <w:lang w:val="es-MX" w:eastAsia="es-MX"/>
                <w:rPrChange w:id="6392" w:author="Erlie Hasam Morfin Zavalza" w:date="2014-11-22T22:00:00Z">
                  <w:rPr>
                    <w:ins w:id="6393" w:author="Erlie Hasam Morfin Zavalza" w:date="2014-11-22T21:59:00Z"/>
                    <w:rFonts w:ascii="Calibri" w:hAnsi="Calibri"/>
                    <w:color w:val="000000"/>
                    <w:sz w:val="22"/>
                    <w:szCs w:val="22"/>
                    <w:lang w:val="es-MX" w:eastAsia="es-MX"/>
                  </w:rPr>
                </w:rPrChange>
              </w:rPr>
            </w:pPr>
            <w:ins w:id="6394" w:author="Erlie Hasam Morfin Zavalza" w:date="2014-11-22T21:59:00Z">
              <w:r w:rsidRPr="009570F6">
                <w:rPr>
                  <w:rFonts w:ascii="Calibri" w:hAnsi="Calibri"/>
                  <w:color w:val="000000"/>
                  <w:sz w:val="18"/>
                  <w:szCs w:val="22"/>
                  <w:lang w:val="es-MX" w:eastAsia="es-MX"/>
                  <w:rPrChange w:id="6395" w:author="Erlie Hasam Morfin Zavalza" w:date="2014-11-22T22:00:00Z">
                    <w:rPr>
                      <w:rFonts w:ascii="Calibri" w:hAnsi="Calibri"/>
                      <w:color w:val="000000"/>
                      <w:sz w:val="22"/>
                      <w:szCs w:val="22"/>
                      <w:lang w:val="es-MX" w:eastAsia="es-MX"/>
                    </w:rPr>
                  </w:rPrChange>
                </w:rPr>
                <w:t>5</w:t>
              </w:r>
            </w:ins>
          </w:p>
        </w:tc>
        <w:tc>
          <w:tcPr>
            <w:tcW w:w="1559" w:type="dxa"/>
            <w:tcBorders>
              <w:top w:val="nil"/>
              <w:left w:val="nil"/>
              <w:bottom w:val="single" w:sz="4" w:space="0" w:color="auto"/>
              <w:right w:val="single" w:sz="4" w:space="0" w:color="auto"/>
            </w:tcBorders>
            <w:shd w:val="clear" w:color="000000" w:fill="FABF8F"/>
            <w:noWrap/>
            <w:vAlign w:val="center"/>
            <w:hideMark/>
            <w:tcPrChange w:id="6396"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2F4D3D53" w14:textId="77777777" w:rsidR="009570F6" w:rsidRPr="009570F6" w:rsidRDefault="009570F6" w:rsidP="009570F6">
            <w:pPr>
              <w:jc w:val="left"/>
              <w:rPr>
                <w:ins w:id="6397" w:author="Erlie Hasam Morfin Zavalza" w:date="2014-11-22T21:59:00Z"/>
                <w:rFonts w:ascii="Calibri" w:hAnsi="Calibri"/>
                <w:color w:val="000000"/>
                <w:sz w:val="18"/>
                <w:szCs w:val="22"/>
                <w:lang w:val="es-MX" w:eastAsia="es-MX"/>
                <w:rPrChange w:id="6398" w:author="Erlie Hasam Morfin Zavalza" w:date="2014-11-22T22:00:00Z">
                  <w:rPr>
                    <w:ins w:id="6399" w:author="Erlie Hasam Morfin Zavalza" w:date="2014-11-22T21:59:00Z"/>
                    <w:rFonts w:ascii="Calibri" w:hAnsi="Calibri"/>
                    <w:color w:val="000000"/>
                    <w:sz w:val="22"/>
                    <w:szCs w:val="22"/>
                    <w:lang w:val="es-MX" w:eastAsia="es-MX"/>
                  </w:rPr>
                </w:rPrChange>
              </w:rPr>
            </w:pPr>
            <w:ins w:id="6400" w:author="Erlie Hasam Morfin Zavalza" w:date="2014-11-22T21:59:00Z">
              <w:r w:rsidRPr="009570F6">
                <w:rPr>
                  <w:rFonts w:ascii="Calibri" w:hAnsi="Calibri"/>
                  <w:color w:val="000000"/>
                  <w:sz w:val="18"/>
                  <w:szCs w:val="22"/>
                  <w:lang w:val="es-MX" w:eastAsia="es-MX"/>
                  <w:rPrChange w:id="6401" w:author="Erlie Hasam Morfin Zavalza" w:date="2014-11-22T22:00:00Z">
                    <w:rPr>
                      <w:rFonts w:ascii="Calibri" w:hAnsi="Calibri"/>
                      <w:color w:val="000000"/>
                      <w:sz w:val="22"/>
                      <w:szCs w:val="22"/>
                      <w:lang w:val="es-MX" w:eastAsia="es-MX"/>
                    </w:rPr>
                  </w:rPrChange>
                </w:rPr>
                <w:t>Depreciación 2019</w:t>
              </w:r>
            </w:ins>
          </w:p>
        </w:tc>
        <w:tc>
          <w:tcPr>
            <w:tcW w:w="1276" w:type="dxa"/>
            <w:tcBorders>
              <w:top w:val="nil"/>
              <w:left w:val="nil"/>
              <w:bottom w:val="single" w:sz="4" w:space="0" w:color="auto"/>
              <w:right w:val="single" w:sz="4" w:space="0" w:color="auto"/>
            </w:tcBorders>
            <w:shd w:val="clear" w:color="000000" w:fill="FABF8F"/>
            <w:noWrap/>
            <w:vAlign w:val="center"/>
            <w:hideMark/>
            <w:tcPrChange w:id="6402"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41365731" w14:textId="77777777" w:rsidR="009570F6" w:rsidRPr="009570F6" w:rsidRDefault="009570F6" w:rsidP="009570F6">
            <w:pPr>
              <w:jc w:val="left"/>
              <w:rPr>
                <w:ins w:id="6403" w:author="Erlie Hasam Morfin Zavalza" w:date="2014-11-22T21:59:00Z"/>
                <w:rFonts w:ascii="Calibri" w:hAnsi="Calibri"/>
                <w:color w:val="000000"/>
                <w:sz w:val="18"/>
                <w:szCs w:val="22"/>
                <w:lang w:val="es-MX" w:eastAsia="es-MX"/>
                <w:rPrChange w:id="6404" w:author="Erlie Hasam Morfin Zavalza" w:date="2014-11-22T22:00:00Z">
                  <w:rPr>
                    <w:ins w:id="6405" w:author="Erlie Hasam Morfin Zavalza" w:date="2014-11-22T21:59:00Z"/>
                    <w:rFonts w:ascii="Calibri" w:hAnsi="Calibri"/>
                    <w:color w:val="000000"/>
                    <w:sz w:val="22"/>
                    <w:szCs w:val="22"/>
                    <w:lang w:val="es-MX" w:eastAsia="es-MX"/>
                  </w:rPr>
                </w:rPrChange>
              </w:rPr>
            </w:pPr>
            <w:ins w:id="6406" w:author="Erlie Hasam Morfin Zavalza" w:date="2014-11-22T21:59:00Z">
              <w:r w:rsidRPr="009570F6">
                <w:rPr>
                  <w:rFonts w:ascii="Calibri" w:hAnsi="Calibri"/>
                  <w:color w:val="000000"/>
                  <w:sz w:val="18"/>
                  <w:szCs w:val="22"/>
                  <w:lang w:val="es-MX" w:eastAsia="es-MX"/>
                  <w:rPrChange w:id="6407"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408"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5CBBDBEC" w14:textId="77777777" w:rsidR="009570F6" w:rsidRPr="009570F6" w:rsidRDefault="009570F6" w:rsidP="009570F6">
            <w:pPr>
              <w:jc w:val="left"/>
              <w:rPr>
                <w:ins w:id="6409" w:author="Erlie Hasam Morfin Zavalza" w:date="2014-11-22T21:59:00Z"/>
                <w:rFonts w:ascii="Calibri" w:hAnsi="Calibri"/>
                <w:color w:val="000000"/>
                <w:sz w:val="18"/>
                <w:szCs w:val="22"/>
                <w:lang w:val="es-MX" w:eastAsia="es-MX"/>
                <w:rPrChange w:id="6410" w:author="Erlie Hasam Morfin Zavalza" w:date="2014-11-22T22:00:00Z">
                  <w:rPr>
                    <w:ins w:id="6411" w:author="Erlie Hasam Morfin Zavalza" w:date="2014-11-22T21:59:00Z"/>
                    <w:rFonts w:ascii="Calibri" w:hAnsi="Calibri"/>
                    <w:color w:val="000000"/>
                    <w:sz w:val="22"/>
                    <w:szCs w:val="22"/>
                    <w:lang w:val="es-MX" w:eastAsia="es-MX"/>
                  </w:rPr>
                </w:rPrChange>
              </w:rPr>
            </w:pPr>
            <w:ins w:id="6412" w:author="Erlie Hasam Morfin Zavalza" w:date="2014-11-22T21:59:00Z">
              <w:r w:rsidRPr="009570F6">
                <w:rPr>
                  <w:rFonts w:ascii="Calibri" w:hAnsi="Calibri"/>
                  <w:color w:val="000000"/>
                  <w:sz w:val="18"/>
                  <w:szCs w:val="22"/>
                  <w:lang w:val="es-MX" w:eastAsia="es-MX"/>
                  <w:rPrChange w:id="6413"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414"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DF0E6DE" w14:textId="77777777" w:rsidR="009570F6" w:rsidRPr="009570F6" w:rsidRDefault="009570F6" w:rsidP="009570F6">
            <w:pPr>
              <w:jc w:val="left"/>
              <w:rPr>
                <w:ins w:id="6415" w:author="Erlie Hasam Morfin Zavalza" w:date="2014-11-22T21:59:00Z"/>
                <w:rFonts w:ascii="Calibri" w:hAnsi="Calibri"/>
                <w:color w:val="000000"/>
                <w:sz w:val="18"/>
                <w:szCs w:val="22"/>
                <w:lang w:val="es-MX" w:eastAsia="es-MX"/>
                <w:rPrChange w:id="6416" w:author="Erlie Hasam Morfin Zavalza" w:date="2014-11-22T22:00:00Z">
                  <w:rPr>
                    <w:ins w:id="6417" w:author="Erlie Hasam Morfin Zavalza" w:date="2014-11-22T21:59:00Z"/>
                    <w:rFonts w:ascii="Calibri" w:hAnsi="Calibri"/>
                    <w:color w:val="000000"/>
                    <w:sz w:val="22"/>
                    <w:szCs w:val="22"/>
                    <w:lang w:val="es-MX" w:eastAsia="es-MX"/>
                  </w:rPr>
                </w:rPrChange>
              </w:rPr>
            </w:pPr>
            <w:ins w:id="6418" w:author="Erlie Hasam Morfin Zavalza" w:date="2014-11-22T21:59:00Z">
              <w:r w:rsidRPr="009570F6">
                <w:rPr>
                  <w:rFonts w:ascii="Calibri" w:hAnsi="Calibri"/>
                  <w:color w:val="000000"/>
                  <w:sz w:val="18"/>
                  <w:szCs w:val="22"/>
                  <w:lang w:val="es-MX" w:eastAsia="es-MX"/>
                  <w:rPrChange w:id="6419" w:author="Erlie Hasam Morfin Zavalza" w:date="2014-11-22T22:00:00Z">
                    <w:rPr>
                      <w:rFonts w:ascii="Calibri" w:hAnsi="Calibri"/>
                      <w:color w:val="000000"/>
                      <w:sz w:val="22"/>
                      <w:szCs w:val="22"/>
                      <w:lang w:val="es-MX" w:eastAsia="es-MX"/>
                    </w:rPr>
                  </w:rPrChange>
                </w:rPr>
                <w:t>$250,000.00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420"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DD5AF57" w14:textId="77777777" w:rsidR="009570F6" w:rsidRPr="009570F6" w:rsidRDefault="009570F6" w:rsidP="009570F6">
            <w:pPr>
              <w:jc w:val="left"/>
              <w:rPr>
                <w:ins w:id="6421" w:author="Erlie Hasam Morfin Zavalza" w:date="2014-11-22T21:59:00Z"/>
                <w:rFonts w:ascii="Calibri" w:hAnsi="Calibri"/>
                <w:color w:val="000000"/>
                <w:sz w:val="18"/>
                <w:szCs w:val="22"/>
                <w:lang w:val="es-MX" w:eastAsia="es-MX"/>
                <w:rPrChange w:id="6422" w:author="Erlie Hasam Morfin Zavalza" w:date="2014-11-22T22:00:00Z">
                  <w:rPr>
                    <w:ins w:id="6423" w:author="Erlie Hasam Morfin Zavalza" w:date="2014-11-22T21:59:00Z"/>
                    <w:rFonts w:ascii="Calibri" w:hAnsi="Calibri"/>
                    <w:color w:val="000000"/>
                    <w:sz w:val="22"/>
                    <w:szCs w:val="22"/>
                    <w:lang w:val="es-MX" w:eastAsia="es-MX"/>
                  </w:rPr>
                </w:rPrChange>
              </w:rPr>
            </w:pPr>
            <w:ins w:id="6424" w:author="Erlie Hasam Morfin Zavalza" w:date="2014-11-22T21:59:00Z">
              <w:r w:rsidRPr="009570F6">
                <w:rPr>
                  <w:rFonts w:ascii="Calibri" w:hAnsi="Calibri"/>
                  <w:color w:val="000000"/>
                  <w:sz w:val="18"/>
                  <w:szCs w:val="22"/>
                  <w:lang w:val="es-MX" w:eastAsia="es-MX"/>
                  <w:rPrChange w:id="6425" w:author="Erlie Hasam Morfin Zavalza" w:date="2014-11-22T22:00:00Z">
                    <w:rPr>
                      <w:rFonts w:ascii="Calibri" w:hAnsi="Calibri"/>
                      <w:color w:val="000000"/>
                      <w:sz w:val="22"/>
                      <w:szCs w:val="22"/>
                      <w:lang w:val="es-MX" w:eastAsia="es-MX"/>
                    </w:rPr>
                  </w:rPrChange>
                </w:rPr>
                <w:t>$750,000.00</w:t>
              </w:r>
            </w:ins>
          </w:p>
        </w:tc>
      </w:tr>
      <w:tr w:rsidR="009570F6" w:rsidRPr="009570F6" w14:paraId="30768218" w14:textId="77777777" w:rsidTr="009570F6">
        <w:tblPrEx>
          <w:tblPrExChange w:id="6426" w:author="Erlie Hasam Morfin Zavalza" w:date="2014-11-22T22:01:00Z">
            <w:tblPrEx>
              <w:tblW w:w="0" w:type="auto"/>
            </w:tblPrEx>
          </w:tblPrExChange>
        </w:tblPrEx>
        <w:trPr>
          <w:trHeight w:val="300"/>
          <w:ins w:id="6427" w:author="Erlie Hasam Morfin Zavalza" w:date="2014-11-22T21:59:00Z"/>
          <w:trPrChange w:id="6428"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429"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73A7FBDC" w14:textId="77777777" w:rsidR="009570F6" w:rsidRPr="009570F6" w:rsidRDefault="009570F6" w:rsidP="009570F6">
            <w:pPr>
              <w:jc w:val="left"/>
              <w:rPr>
                <w:ins w:id="6430" w:author="Erlie Hasam Morfin Zavalza" w:date="2014-11-22T21:59:00Z"/>
                <w:rFonts w:ascii="Calibri" w:hAnsi="Calibri"/>
                <w:color w:val="000000"/>
                <w:sz w:val="18"/>
                <w:szCs w:val="22"/>
                <w:lang w:val="es-MX" w:eastAsia="es-MX"/>
                <w:rPrChange w:id="6431" w:author="Erlie Hasam Morfin Zavalza" w:date="2014-11-22T22:00:00Z">
                  <w:rPr>
                    <w:ins w:id="6432" w:author="Erlie Hasam Morfin Zavalza" w:date="2014-11-22T21:59:00Z"/>
                    <w:rFonts w:ascii="Calibri" w:hAnsi="Calibri"/>
                    <w:color w:val="000000"/>
                    <w:sz w:val="22"/>
                    <w:szCs w:val="22"/>
                    <w:lang w:val="es-MX" w:eastAsia="es-MX"/>
                  </w:rPr>
                </w:rPrChange>
              </w:rPr>
            </w:pPr>
            <w:ins w:id="6433" w:author="Erlie Hasam Morfin Zavalza" w:date="2014-11-22T21:59:00Z">
              <w:r w:rsidRPr="009570F6">
                <w:rPr>
                  <w:rFonts w:ascii="Calibri" w:hAnsi="Calibri"/>
                  <w:color w:val="000000"/>
                  <w:sz w:val="18"/>
                  <w:szCs w:val="22"/>
                  <w:lang w:val="es-MX" w:eastAsia="es-MX"/>
                  <w:rPrChange w:id="6434" w:author="Erlie Hasam Morfin Zavalza" w:date="2014-11-22T22:00:00Z">
                    <w:rPr>
                      <w:rFonts w:ascii="Calibri" w:hAnsi="Calibri"/>
                      <w:color w:val="000000"/>
                      <w:sz w:val="22"/>
                      <w:szCs w:val="22"/>
                      <w:lang w:val="es-MX" w:eastAsia="es-MX"/>
                    </w:rPr>
                  </w:rPrChange>
                </w:rPr>
                <w:t>6</w:t>
              </w:r>
            </w:ins>
          </w:p>
        </w:tc>
        <w:tc>
          <w:tcPr>
            <w:tcW w:w="1559" w:type="dxa"/>
            <w:tcBorders>
              <w:top w:val="nil"/>
              <w:left w:val="nil"/>
              <w:bottom w:val="single" w:sz="4" w:space="0" w:color="auto"/>
              <w:right w:val="single" w:sz="4" w:space="0" w:color="auto"/>
            </w:tcBorders>
            <w:shd w:val="clear" w:color="000000" w:fill="FABF8F"/>
            <w:noWrap/>
            <w:vAlign w:val="center"/>
            <w:hideMark/>
            <w:tcPrChange w:id="6435"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0E7629C0" w14:textId="77777777" w:rsidR="009570F6" w:rsidRPr="009570F6" w:rsidRDefault="009570F6" w:rsidP="009570F6">
            <w:pPr>
              <w:jc w:val="left"/>
              <w:rPr>
                <w:ins w:id="6436" w:author="Erlie Hasam Morfin Zavalza" w:date="2014-11-22T21:59:00Z"/>
                <w:rFonts w:ascii="Calibri" w:hAnsi="Calibri"/>
                <w:color w:val="000000"/>
                <w:sz w:val="18"/>
                <w:szCs w:val="22"/>
                <w:lang w:val="es-MX" w:eastAsia="es-MX"/>
                <w:rPrChange w:id="6437" w:author="Erlie Hasam Morfin Zavalza" w:date="2014-11-22T22:00:00Z">
                  <w:rPr>
                    <w:ins w:id="6438" w:author="Erlie Hasam Morfin Zavalza" w:date="2014-11-22T21:59:00Z"/>
                    <w:rFonts w:ascii="Calibri" w:hAnsi="Calibri"/>
                    <w:color w:val="000000"/>
                    <w:sz w:val="22"/>
                    <w:szCs w:val="22"/>
                    <w:lang w:val="es-MX" w:eastAsia="es-MX"/>
                  </w:rPr>
                </w:rPrChange>
              </w:rPr>
            </w:pPr>
            <w:ins w:id="6439" w:author="Erlie Hasam Morfin Zavalza" w:date="2014-11-22T21:59:00Z">
              <w:r w:rsidRPr="009570F6">
                <w:rPr>
                  <w:rFonts w:ascii="Calibri" w:hAnsi="Calibri"/>
                  <w:color w:val="000000"/>
                  <w:sz w:val="18"/>
                  <w:szCs w:val="22"/>
                  <w:lang w:val="es-MX" w:eastAsia="es-MX"/>
                  <w:rPrChange w:id="6440" w:author="Erlie Hasam Morfin Zavalza" w:date="2014-11-22T22:00:00Z">
                    <w:rPr>
                      <w:rFonts w:ascii="Calibri" w:hAnsi="Calibri"/>
                      <w:color w:val="000000"/>
                      <w:sz w:val="22"/>
                      <w:szCs w:val="22"/>
                      <w:lang w:val="es-MX" w:eastAsia="es-MX"/>
                    </w:rPr>
                  </w:rPrChange>
                </w:rPr>
                <w:t>Depreciación 2020</w:t>
              </w:r>
            </w:ins>
          </w:p>
        </w:tc>
        <w:tc>
          <w:tcPr>
            <w:tcW w:w="1276" w:type="dxa"/>
            <w:tcBorders>
              <w:top w:val="nil"/>
              <w:left w:val="nil"/>
              <w:bottom w:val="single" w:sz="4" w:space="0" w:color="auto"/>
              <w:right w:val="single" w:sz="4" w:space="0" w:color="auto"/>
            </w:tcBorders>
            <w:shd w:val="clear" w:color="000000" w:fill="FABF8F"/>
            <w:noWrap/>
            <w:vAlign w:val="center"/>
            <w:hideMark/>
            <w:tcPrChange w:id="6441"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662C63EB" w14:textId="77777777" w:rsidR="009570F6" w:rsidRPr="009570F6" w:rsidRDefault="009570F6" w:rsidP="009570F6">
            <w:pPr>
              <w:jc w:val="left"/>
              <w:rPr>
                <w:ins w:id="6442" w:author="Erlie Hasam Morfin Zavalza" w:date="2014-11-22T21:59:00Z"/>
                <w:rFonts w:ascii="Calibri" w:hAnsi="Calibri"/>
                <w:color w:val="000000"/>
                <w:sz w:val="18"/>
                <w:szCs w:val="22"/>
                <w:lang w:val="es-MX" w:eastAsia="es-MX"/>
                <w:rPrChange w:id="6443" w:author="Erlie Hasam Morfin Zavalza" w:date="2014-11-22T22:00:00Z">
                  <w:rPr>
                    <w:ins w:id="6444" w:author="Erlie Hasam Morfin Zavalza" w:date="2014-11-22T21:59:00Z"/>
                    <w:rFonts w:ascii="Calibri" w:hAnsi="Calibri"/>
                    <w:color w:val="000000"/>
                    <w:sz w:val="22"/>
                    <w:szCs w:val="22"/>
                    <w:lang w:val="es-MX" w:eastAsia="es-MX"/>
                  </w:rPr>
                </w:rPrChange>
              </w:rPr>
            </w:pPr>
            <w:ins w:id="6445" w:author="Erlie Hasam Morfin Zavalza" w:date="2014-11-22T21:59:00Z">
              <w:r w:rsidRPr="009570F6">
                <w:rPr>
                  <w:rFonts w:ascii="Calibri" w:hAnsi="Calibri"/>
                  <w:color w:val="000000"/>
                  <w:sz w:val="18"/>
                  <w:szCs w:val="22"/>
                  <w:lang w:val="es-MX" w:eastAsia="es-MX"/>
                  <w:rPrChange w:id="6446"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447"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50021EEA" w14:textId="77777777" w:rsidR="009570F6" w:rsidRPr="009570F6" w:rsidRDefault="009570F6" w:rsidP="009570F6">
            <w:pPr>
              <w:jc w:val="left"/>
              <w:rPr>
                <w:ins w:id="6448" w:author="Erlie Hasam Morfin Zavalza" w:date="2014-11-22T21:59:00Z"/>
                <w:rFonts w:ascii="Calibri" w:hAnsi="Calibri"/>
                <w:color w:val="000000"/>
                <w:sz w:val="18"/>
                <w:szCs w:val="22"/>
                <w:lang w:val="es-MX" w:eastAsia="es-MX"/>
                <w:rPrChange w:id="6449" w:author="Erlie Hasam Morfin Zavalza" w:date="2014-11-22T22:00:00Z">
                  <w:rPr>
                    <w:ins w:id="6450" w:author="Erlie Hasam Morfin Zavalza" w:date="2014-11-22T21:59:00Z"/>
                    <w:rFonts w:ascii="Calibri" w:hAnsi="Calibri"/>
                    <w:color w:val="000000"/>
                    <w:sz w:val="22"/>
                    <w:szCs w:val="22"/>
                    <w:lang w:val="es-MX" w:eastAsia="es-MX"/>
                  </w:rPr>
                </w:rPrChange>
              </w:rPr>
            </w:pPr>
            <w:ins w:id="6451" w:author="Erlie Hasam Morfin Zavalza" w:date="2014-11-22T21:59:00Z">
              <w:r w:rsidRPr="009570F6">
                <w:rPr>
                  <w:rFonts w:ascii="Calibri" w:hAnsi="Calibri"/>
                  <w:color w:val="000000"/>
                  <w:sz w:val="18"/>
                  <w:szCs w:val="22"/>
                  <w:lang w:val="es-MX" w:eastAsia="es-MX"/>
                  <w:rPrChange w:id="6452"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453"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7C68CA1A" w14:textId="77777777" w:rsidR="009570F6" w:rsidRPr="009570F6" w:rsidRDefault="009570F6" w:rsidP="009570F6">
            <w:pPr>
              <w:jc w:val="left"/>
              <w:rPr>
                <w:ins w:id="6454" w:author="Erlie Hasam Morfin Zavalza" w:date="2014-11-22T21:59:00Z"/>
                <w:rFonts w:ascii="Calibri" w:hAnsi="Calibri"/>
                <w:color w:val="000000"/>
                <w:sz w:val="18"/>
                <w:szCs w:val="22"/>
                <w:lang w:val="es-MX" w:eastAsia="es-MX"/>
                <w:rPrChange w:id="6455" w:author="Erlie Hasam Morfin Zavalza" w:date="2014-11-22T22:00:00Z">
                  <w:rPr>
                    <w:ins w:id="6456" w:author="Erlie Hasam Morfin Zavalza" w:date="2014-11-22T21:59:00Z"/>
                    <w:rFonts w:ascii="Calibri" w:hAnsi="Calibri"/>
                    <w:color w:val="000000"/>
                    <w:sz w:val="22"/>
                    <w:szCs w:val="22"/>
                    <w:lang w:val="es-MX" w:eastAsia="es-MX"/>
                  </w:rPr>
                </w:rPrChange>
              </w:rPr>
            </w:pPr>
            <w:ins w:id="6457" w:author="Erlie Hasam Morfin Zavalza" w:date="2014-11-22T21:59:00Z">
              <w:r w:rsidRPr="009570F6">
                <w:rPr>
                  <w:rFonts w:ascii="Calibri" w:hAnsi="Calibri"/>
                  <w:color w:val="000000"/>
                  <w:sz w:val="18"/>
                  <w:szCs w:val="22"/>
                  <w:lang w:val="es-MX" w:eastAsia="es-MX"/>
                  <w:rPrChange w:id="6458" w:author="Erlie Hasam Morfin Zavalza" w:date="2014-11-22T22:00:00Z">
                    <w:rPr>
                      <w:rFonts w:ascii="Calibri" w:hAnsi="Calibri"/>
                      <w:color w:val="000000"/>
                      <w:sz w:val="22"/>
                      <w:szCs w:val="22"/>
                      <w:lang w:val="es-MX" w:eastAsia="es-MX"/>
                    </w:rPr>
                  </w:rPrChange>
                </w:rPr>
                <w:t>$300,000.00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459"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5B1E3224" w14:textId="77777777" w:rsidR="009570F6" w:rsidRPr="009570F6" w:rsidRDefault="009570F6" w:rsidP="009570F6">
            <w:pPr>
              <w:jc w:val="left"/>
              <w:rPr>
                <w:ins w:id="6460" w:author="Erlie Hasam Morfin Zavalza" w:date="2014-11-22T21:59:00Z"/>
                <w:rFonts w:ascii="Calibri" w:hAnsi="Calibri"/>
                <w:color w:val="000000"/>
                <w:sz w:val="18"/>
                <w:szCs w:val="22"/>
                <w:lang w:val="es-MX" w:eastAsia="es-MX"/>
                <w:rPrChange w:id="6461" w:author="Erlie Hasam Morfin Zavalza" w:date="2014-11-22T22:00:00Z">
                  <w:rPr>
                    <w:ins w:id="6462" w:author="Erlie Hasam Morfin Zavalza" w:date="2014-11-22T21:59:00Z"/>
                    <w:rFonts w:ascii="Calibri" w:hAnsi="Calibri"/>
                    <w:color w:val="000000"/>
                    <w:sz w:val="22"/>
                    <w:szCs w:val="22"/>
                    <w:lang w:val="es-MX" w:eastAsia="es-MX"/>
                  </w:rPr>
                </w:rPrChange>
              </w:rPr>
            </w:pPr>
            <w:ins w:id="6463" w:author="Erlie Hasam Morfin Zavalza" w:date="2014-11-22T21:59:00Z">
              <w:r w:rsidRPr="009570F6">
                <w:rPr>
                  <w:rFonts w:ascii="Calibri" w:hAnsi="Calibri"/>
                  <w:color w:val="000000"/>
                  <w:sz w:val="18"/>
                  <w:szCs w:val="22"/>
                  <w:lang w:val="es-MX" w:eastAsia="es-MX"/>
                  <w:rPrChange w:id="6464" w:author="Erlie Hasam Morfin Zavalza" w:date="2014-11-22T22:00:00Z">
                    <w:rPr>
                      <w:rFonts w:ascii="Calibri" w:hAnsi="Calibri"/>
                      <w:color w:val="000000"/>
                      <w:sz w:val="22"/>
                      <w:szCs w:val="22"/>
                      <w:lang w:val="es-MX" w:eastAsia="es-MX"/>
                    </w:rPr>
                  </w:rPrChange>
                </w:rPr>
                <w:t>$700,000.00</w:t>
              </w:r>
            </w:ins>
          </w:p>
        </w:tc>
      </w:tr>
      <w:tr w:rsidR="009570F6" w:rsidRPr="009570F6" w14:paraId="7B1A43D8" w14:textId="77777777" w:rsidTr="009570F6">
        <w:tblPrEx>
          <w:tblPrExChange w:id="6465" w:author="Erlie Hasam Morfin Zavalza" w:date="2014-11-22T22:01:00Z">
            <w:tblPrEx>
              <w:tblW w:w="0" w:type="auto"/>
            </w:tblPrEx>
          </w:tblPrExChange>
        </w:tblPrEx>
        <w:trPr>
          <w:trHeight w:val="300"/>
          <w:ins w:id="6466" w:author="Erlie Hasam Morfin Zavalza" w:date="2014-11-22T21:59:00Z"/>
          <w:trPrChange w:id="6467"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468"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4D69A597" w14:textId="77777777" w:rsidR="009570F6" w:rsidRPr="009570F6" w:rsidRDefault="009570F6" w:rsidP="009570F6">
            <w:pPr>
              <w:jc w:val="left"/>
              <w:rPr>
                <w:ins w:id="6469" w:author="Erlie Hasam Morfin Zavalza" w:date="2014-11-22T21:59:00Z"/>
                <w:rFonts w:ascii="Calibri" w:hAnsi="Calibri"/>
                <w:color w:val="000000"/>
                <w:sz w:val="18"/>
                <w:szCs w:val="22"/>
                <w:lang w:val="es-MX" w:eastAsia="es-MX"/>
                <w:rPrChange w:id="6470" w:author="Erlie Hasam Morfin Zavalza" w:date="2014-11-22T22:00:00Z">
                  <w:rPr>
                    <w:ins w:id="6471" w:author="Erlie Hasam Morfin Zavalza" w:date="2014-11-22T21:59:00Z"/>
                    <w:rFonts w:ascii="Calibri" w:hAnsi="Calibri"/>
                    <w:color w:val="000000"/>
                    <w:sz w:val="22"/>
                    <w:szCs w:val="22"/>
                    <w:lang w:val="es-MX" w:eastAsia="es-MX"/>
                  </w:rPr>
                </w:rPrChange>
              </w:rPr>
            </w:pPr>
            <w:ins w:id="6472" w:author="Erlie Hasam Morfin Zavalza" w:date="2014-11-22T21:59:00Z">
              <w:r w:rsidRPr="009570F6">
                <w:rPr>
                  <w:rFonts w:ascii="Calibri" w:hAnsi="Calibri"/>
                  <w:color w:val="000000"/>
                  <w:sz w:val="18"/>
                  <w:szCs w:val="22"/>
                  <w:lang w:val="es-MX" w:eastAsia="es-MX"/>
                  <w:rPrChange w:id="6473" w:author="Erlie Hasam Morfin Zavalza" w:date="2014-11-22T22:00:00Z">
                    <w:rPr>
                      <w:rFonts w:ascii="Calibri" w:hAnsi="Calibri"/>
                      <w:color w:val="000000"/>
                      <w:sz w:val="22"/>
                      <w:szCs w:val="22"/>
                      <w:lang w:val="es-MX" w:eastAsia="es-MX"/>
                    </w:rPr>
                  </w:rPrChange>
                </w:rPr>
                <w:t>7</w:t>
              </w:r>
            </w:ins>
          </w:p>
        </w:tc>
        <w:tc>
          <w:tcPr>
            <w:tcW w:w="1559" w:type="dxa"/>
            <w:tcBorders>
              <w:top w:val="nil"/>
              <w:left w:val="nil"/>
              <w:bottom w:val="single" w:sz="4" w:space="0" w:color="auto"/>
              <w:right w:val="single" w:sz="4" w:space="0" w:color="auto"/>
            </w:tcBorders>
            <w:shd w:val="clear" w:color="000000" w:fill="FABF8F"/>
            <w:noWrap/>
            <w:vAlign w:val="center"/>
            <w:hideMark/>
            <w:tcPrChange w:id="6474"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690267A5" w14:textId="77777777" w:rsidR="009570F6" w:rsidRPr="009570F6" w:rsidRDefault="009570F6" w:rsidP="009570F6">
            <w:pPr>
              <w:jc w:val="left"/>
              <w:rPr>
                <w:ins w:id="6475" w:author="Erlie Hasam Morfin Zavalza" w:date="2014-11-22T21:59:00Z"/>
                <w:rFonts w:ascii="Calibri" w:hAnsi="Calibri"/>
                <w:color w:val="000000"/>
                <w:sz w:val="18"/>
                <w:szCs w:val="22"/>
                <w:lang w:val="es-MX" w:eastAsia="es-MX"/>
                <w:rPrChange w:id="6476" w:author="Erlie Hasam Morfin Zavalza" w:date="2014-11-22T22:00:00Z">
                  <w:rPr>
                    <w:ins w:id="6477" w:author="Erlie Hasam Morfin Zavalza" w:date="2014-11-22T21:59:00Z"/>
                    <w:rFonts w:ascii="Calibri" w:hAnsi="Calibri"/>
                    <w:color w:val="000000"/>
                    <w:sz w:val="22"/>
                    <w:szCs w:val="22"/>
                    <w:lang w:val="es-MX" w:eastAsia="es-MX"/>
                  </w:rPr>
                </w:rPrChange>
              </w:rPr>
            </w:pPr>
            <w:ins w:id="6478" w:author="Erlie Hasam Morfin Zavalza" w:date="2014-11-22T21:59:00Z">
              <w:r w:rsidRPr="009570F6">
                <w:rPr>
                  <w:rFonts w:ascii="Calibri" w:hAnsi="Calibri"/>
                  <w:color w:val="000000"/>
                  <w:sz w:val="18"/>
                  <w:szCs w:val="22"/>
                  <w:lang w:val="es-MX" w:eastAsia="es-MX"/>
                  <w:rPrChange w:id="6479" w:author="Erlie Hasam Morfin Zavalza" w:date="2014-11-22T22:00:00Z">
                    <w:rPr>
                      <w:rFonts w:ascii="Calibri" w:hAnsi="Calibri"/>
                      <w:color w:val="000000"/>
                      <w:sz w:val="22"/>
                      <w:szCs w:val="22"/>
                      <w:lang w:val="es-MX" w:eastAsia="es-MX"/>
                    </w:rPr>
                  </w:rPrChange>
                </w:rPr>
                <w:t>Depreciación 2021</w:t>
              </w:r>
            </w:ins>
          </w:p>
        </w:tc>
        <w:tc>
          <w:tcPr>
            <w:tcW w:w="1276" w:type="dxa"/>
            <w:tcBorders>
              <w:top w:val="nil"/>
              <w:left w:val="nil"/>
              <w:bottom w:val="single" w:sz="4" w:space="0" w:color="auto"/>
              <w:right w:val="single" w:sz="4" w:space="0" w:color="auto"/>
            </w:tcBorders>
            <w:shd w:val="clear" w:color="000000" w:fill="FABF8F"/>
            <w:noWrap/>
            <w:vAlign w:val="center"/>
            <w:hideMark/>
            <w:tcPrChange w:id="6480"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1C4F2452" w14:textId="77777777" w:rsidR="009570F6" w:rsidRPr="009570F6" w:rsidRDefault="009570F6" w:rsidP="009570F6">
            <w:pPr>
              <w:jc w:val="left"/>
              <w:rPr>
                <w:ins w:id="6481" w:author="Erlie Hasam Morfin Zavalza" w:date="2014-11-22T21:59:00Z"/>
                <w:rFonts w:ascii="Calibri" w:hAnsi="Calibri"/>
                <w:color w:val="000000"/>
                <w:sz w:val="18"/>
                <w:szCs w:val="22"/>
                <w:lang w:val="es-MX" w:eastAsia="es-MX"/>
                <w:rPrChange w:id="6482" w:author="Erlie Hasam Morfin Zavalza" w:date="2014-11-22T22:00:00Z">
                  <w:rPr>
                    <w:ins w:id="6483" w:author="Erlie Hasam Morfin Zavalza" w:date="2014-11-22T21:59:00Z"/>
                    <w:rFonts w:ascii="Calibri" w:hAnsi="Calibri"/>
                    <w:color w:val="000000"/>
                    <w:sz w:val="22"/>
                    <w:szCs w:val="22"/>
                    <w:lang w:val="es-MX" w:eastAsia="es-MX"/>
                  </w:rPr>
                </w:rPrChange>
              </w:rPr>
            </w:pPr>
            <w:ins w:id="6484" w:author="Erlie Hasam Morfin Zavalza" w:date="2014-11-22T21:59:00Z">
              <w:r w:rsidRPr="009570F6">
                <w:rPr>
                  <w:rFonts w:ascii="Calibri" w:hAnsi="Calibri"/>
                  <w:color w:val="000000"/>
                  <w:sz w:val="18"/>
                  <w:szCs w:val="22"/>
                  <w:lang w:val="es-MX" w:eastAsia="es-MX"/>
                  <w:rPrChange w:id="6485"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486"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3312F8A" w14:textId="77777777" w:rsidR="009570F6" w:rsidRPr="009570F6" w:rsidRDefault="009570F6" w:rsidP="009570F6">
            <w:pPr>
              <w:jc w:val="left"/>
              <w:rPr>
                <w:ins w:id="6487" w:author="Erlie Hasam Morfin Zavalza" w:date="2014-11-22T21:59:00Z"/>
                <w:rFonts w:ascii="Calibri" w:hAnsi="Calibri"/>
                <w:color w:val="000000"/>
                <w:sz w:val="18"/>
                <w:szCs w:val="22"/>
                <w:lang w:val="es-MX" w:eastAsia="es-MX"/>
                <w:rPrChange w:id="6488" w:author="Erlie Hasam Morfin Zavalza" w:date="2014-11-22T22:00:00Z">
                  <w:rPr>
                    <w:ins w:id="6489" w:author="Erlie Hasam Morfin Zavalza" w:date="2014-11-22T21:59:00Z"/>
                    <w:rFonts w:ascii="Calibri" w:hAnsi="Calibri"/>
                    <w:color w:val="000000"/>
                    <w:sz w:val="22"/>
                    <w:szCs w:val="22"/>
                    <w:lang w:val="es-MX" w:eastAsia="es-MX"/>
                  </w:rPr>
                </w:rPrChange>
              </w:rPr>
            </w:pPr>
            <w:ins w:id="6490" w:author="Erlie Hasam Morfin Zavalza" w:date="2014-11-22T21:59:00Z">
              <w:r w:rsidRPr="009570F6">
                <w:rPr>
                  <w:rFonts w:ascii="Calibri" w:hAnsi="Calibri"/>
                  <w:color w:val="000000"/>
                  <w:sz w:val="18"/>
                  <w:szCs w:val="22"/>
                  <w:lang w:val="es-MX" w:eastAsia="es-MX"/>
                  <w:rPrChange w:id="6491"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492"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0F97B21" w14:textId="77777777" w:rsidR="009570F6" w:rsidRPr="009570F6" w:rsidRDefault="009570F6" w:rsidP="009570F6">
            <w:pPr>
              <w:jc w:val="left"/>
              <w:rPr>
                <w:ins w:id="6493" w:author="Erlie Hasam Morfin Zavalza" w:date="2014-11-22T21:59:00Z"/>
                <w:rFonts w:ascii="Calibri" w:hAnsi="Calibri"/>
                <w:color w:val="000000"/>
                <w:sz w:val="18"/>
                <w:szCs w:val="22"/>
                <w:lang w:val="es-MX" w:eastAsia="es-MX"/>
                <w:rPrChange w:id="6494" w:author="Erlie Hasam Morfin Zavalza" w:date="2014-11-22T22:00:00Z">
                  <w:rPr>
                    <w:ins w:id="6495" w:author="Erlie Hasam Morfin Zavalza" w:date="2014-11-22T21:59:00Z"/>
                    <w:rFonts w:ascii="Calibri" w:hAnsi="Calibri"/>
                    <w:color w:val="000000"/>
                    <w:sz w:val="22"/>
                    <w:szCs w:val="22"/>
                    <w:lang w:val="es-MX" w:eastAsia="es-MX"/>
                  </w:rPr>
                </w:rPrChange>
              </w:rPr>
            </w:pPr>
            <w:ins w:id="6496" w:author="Erlie Hasam Morfin Zavalza" w:date="2014-11-22T21:59:00Z">
              <w:r w:rsidRPr="009570F6">
                <w:rPr>
                  <w:rFonts w:ascii="Calibri" w:hAnsi="Calibri"/>
                  <w:color w:val="000000"/>
                  <w:sz w:val="18"/>
                  <w:szCs w:val="22"/>
                  <w:lang w:val="es-MX" w:eastAsia="es-MX"/>
                  <w:rPrChange w:id="6497" w:author="Erlie Hasam Morfin Zavalza" w:date="2014-11-22T22:00:00Z">
                    <w:rPr>
                      <w:rFonts w:ascii="Calibri" w:hAnsi="Calibri"/>
                      <w:color w:val="000000"/>
                      <w:sz w:val="22"/>
                      <w:szCs w:val="22"/>
                      <w:lang w:val="es-MX" w:eastAsia="es-MX"/>
                    </w:rPr>
                  </w:rPrChange>
                </w:rPr>
                <w:t>$350,000.00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498"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6DF56B17" w14:textId="77777777" w:rsidR="009570F6" w:rsidRPr="009570F6" w:rsidRDefault="009570F6" w:rsidP="009570F6">
            <w:pPr>
              <w:jc w:val="left"/>
              <w:rPr>
                <w:ins w:id="6499" w:author="Erlie Hasam Morfin Zavalza" w:date="2014-11-22T21:59:00Z"/>
                <w:rFonts w:ascii="Calibri" w:hAnsi="Calibri"/>
                <w:color w:val="000000"/>
                <w:sz w:val="18"/>
                <w:szCs w:val="22"/>
                <w:lang w:val="es-MX" w:eastAsia="es-MX"/>
                <w:rPrChange w:id="6500" w:author="Erlie Hasam Morfin Zavalza" w:date="2014-11-22T22:00:00Z">
                  <w:rPr>
                    <w:ins w:id="6501" w:author="Erlie Hasam Morfin Zavalza" w:date="2014-11-22T21:59:00Z"/>
                    <w:rFonts w:ascii="Calibri" w:hAnsi="Calibri"/>
                    <w:color w:val="000000"/>
                    <w:sz w:val="22"/>
                    <w:szCs w:val="22"/>
                    <w:lang w:val="es-MX" w:eastAsia="es-MX"/>
                  </w:rPr>
                </w:rPrChange>
              </w:rPr>
            </w:pPr>
            <w:ins w:id="6502" w:author="Erlie Hasam Morfin Zavalza" w:date="2014-11-22T21:59:00Z">
              <w:r w:rsidRPr="009570F6">
                <w:rPr>
                  <w:rFonts w:ascii="Calibri" w:hAnsi="Calibri"/>
                  <w:color w:val="000000"/>
                  <w:sz w:val="18"/>
                  <w:szCs w:val="22"/>
                  <w:lang w:val="es-MX" w:eastAsia="es-MX"/>
                  <w:rPrChange w:id="6503" w:author="Erlie Hasam Morfin Zavalza" w:date="2014-11-22T22:00:00Z">
                    <w:rPr>
                      <w:rFonts w:ascii="Calibri" w:hAnsi="Calibri"/>
                      <w:color w:val="000000"/>
                      <w:sz w:val="22"/>
                      <w:szCs w:val="22"/>
                      <w:lang w:val="es-MX" w:eastAsia="es-MX"/>
                    </w:rPr>
                  </w:rPrChange>
                </w:rPr>
                <w:t>$650,000.00</w:t>
              </w:r>
            </w:ins>
          </w:p>
        </w:tc>
      </w:tr>
      <w:tr w:rsidR="009570F6" w:rsidRPr="009570F6" w14:paraId="60F5A51D" w14:textId="77777777" w:rsidTr="009570F6">
        <w:tblPrEx>
          <w:tblPrExChange w:id="6504" w:author="Erlie Hasam Morfin Zavalza" w:date="2014-11-22T22:01:00Z">
            <w:tblPrEx>
              <w:tblW w:w="0" w:type="auto"/>
            </w:tblPrEx>
          </w:tblPrExChange>
        </w:tblPrEx>
        <w:trPr>
          <w:trHeight w:val="300"/>
          <w:ins w:id="6505" w:author="Erlie Hasam Morfin Zavalza" w:date="2014-11-22T21:59:00Z"/>
          <w:trPrChange w:id="6506"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507"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39A9A44A" w14:textId="77777777" w:rsidR="009570F6" w:rsidRPr="009570F6" w:rsidRDefault="009570F6" w:rsidP="009570F6">
            <w:pPr>
              <w:jc w:val="left"/>
              <w:rPr>
                <w:ins w:id="6508" w:author="Erlie Hasam Morfin Zavalza" w:date="2014-11-22T21:59:00Z"/>
                <w:rFonts w:ascii="Calibri" w:hAnsi="Calibri"/>
                <w:color w:val="000000"/>
                <w:sz w:val="18"/>
                <w:szCs w:val="22"/>
                <w:lang w:val="es-MX" w:eastAsia="es-MX"/>
                <w:rPrChange w:id="6509" w:author="Erlie Hasam Morfin Zavalza" w:date="2014-11-22T22:00:00Z">
                  <w:rPr>
                    <w:ins w:id="6510" w:author="Erlie Hasam Morfin Zavalza" w:date="2014-11-22T21:59:00Z"/>
                    <w:rFonts w:ascii="Calibri" w:hAnsi="Calibri"/>
                    <w:color w:val="000000"/>
                    <w:sz w:val="22"/>
                    <w:szCs w:val="22"/>
                    <w:lang w:val="es-MX" w:eastAsia="es-MX"/>
                  </w:rPr>
                </w:rPrChange>
              </w:rPr>
            </w:pPr>
            <w:ins w:id="6511" w:author="Erlie Hasam Morfin Zavalza" w:date="2014-11-22T21:59:00Z">
              <w:r w:rsidRPr="009570F6">
                <w:rPr>
                  <w:rFonts w:ascii="Calibri" w:hAnsi="Calibri"/>
                  <w:color w:val="000000"/>
                  <w:sz w:val="18"/>
                  <w:szCs w:val="22"/>
                  <w:lang w:val="es-MX" w:eastAsia="es-MX"/>
                  <w:rPrChange w:id="6512" w:author="Erlie Hasam Morfin Zavalza" w:date="2014-11-22T22:00:00Z">
                    <w:rPr>
                      <w:rFonts w:ascii="Calibri" w:hAnsi="Calibri"/>
                      <w:color w:val="000000"/>
                      <w:sz w:val="22"/>
                      <w:szCs w:val="22"/>
                      <w:lang w:val="es-MX" w:eastAsia="es-MX"/>
                    </w:rPr>
                  </w:rPrChange>
                </w:rPr>
                <w:t>8</w:t>
              </w:r>
            </w:ins>
          </w:p>
        </w:tc>
        <w:tc>
          <w:tcPr>
            <w:tcW w:w="1559" w:type="dxa"/>
            <w:tcBorders>
              <w:top w:val="nil"/>
              <w:left w:val="nil"/>
              <w:bottom w:val="single" w:sz="4" w:space="0" w:color="auto"/>
              <w:right w:val="single" w:sz="4" w:space="0" w:color="auto"/>
            </w:tcBorders>
            <w:shd w:val="clear" w:color="000000" w:fill="FABF8F"/>
            <w:noWrap/>
            <w:vAlign w:val="center"/>
            <w:hideMark/>
            <w:tcPrChange w:id="6513"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3C10773C" w14:textId="77777777" w:rsidR="009570F6" w:rsidRPr="009570F6" w:rsidRDefault="009570F6" w:rsidP="009570F6">
            <w:pPr>
              <w:jc w:val="left"/>
              <w:rPr>
                <w:ins w:id="6514" w:author="Erlie Hasam Morfin Zavalza" w:date="2014-11-22T21:59:00Z"/>
                <w:rFonts w:ascii="Calibri" w:hAnsi="Calibri"/>
                <w:color w:val="000000"/>
                <w:sz w:val="18"/>
                <w:szCs w:val="22"/>
                <w:lang w:val="es-MX" w:eastAsia="es-MX"/>
                <w:rPrChange w:id="6515" w:author="Erlie Hasam Morfin Zavalza" w:date="2014-11-22T22:00:00Z">
                  <w:rPr>
                    <w:ins w:id="6516" w:author="Erlie Hasam Morfin Zavalza" w:date="2014-11-22T21:59:00Z"/>
                    <w:rFonts w:ascii="Calibri" w:hAnsi="Calibri"/>
                    <w:color w:val="000000"/>
                    <w:sz w:val="22"/>
                    <w:szCs w:val="22"/>
                    <w:lang w:val="es-MX" w:eastAsia="es-MX"/>
                  </w:rPr>
                </w:rPrChange>
              </w:rPr>
            </w:pPr>
            <w:ins w:id="6517" w:author="Erlie Hasam Morfin Zavalza" w:date="2014-11-22T21:59:00Z">
              <w:r w:rsidRPr="009570F6">
                <w:rPr>
                  <w:rFonts w:ascii="Calibri" w:hAnsi="Calibri"/>
                  <w:color w:val="000000"/>
                  <w:sz w:val="18"/>
                  <w:szCs w:val="22"/>
                  <w:lang w:val="es-MX" w:eastAsia="es-MX"/>
                  <w:rPrChange w:id="6518" w:author="Erlie Hasam Morfin Zavalza" w:date="2014-11-22T22:00:00Z">
                    <w:rPr>
                      <w:rFonts w:ascii="Calibri" w:hAnsi="Calibri"/>
                      <w:color w:val="000000"/>
                      <w:sz w:val="22"/>
                      <w:szCs w:val="22"/>
                      <w:lang w:val="es-MX" w:eastAsia="es-MX"/>
                    </w:rPr>
                  </w:rPrChange>
                </w:rPr>
                <w:t>Depreciación 2022</w:t>
              </w:r>
            </w:ins>
          </w:p>
        </w:tc>
        <w:tc>
          <w:tcPr>
            <w:tcW w:w="1276" w:type="dxa"/>
            <w:tcBorders>
              <w:top w:val="nil"/>
              <w:left w:val="nil"/>
              <w:bottom w:val="single" w:sz="4" w:space="0" w:color="auto"/>
              <w:right w:val="single" w:sz="4" w:space="0" w:color="auto"/>
            </w:tcBorders>
            <w:shd w:val="clear" w:color="000000" w:fill="FABF8F"/>
            <w:noWrap/>
            <w:vAlign w:val="center"/>
            <w:hideMark/>
            <w:tcPrChange w:id="6519"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5EBB1628" w14:textId="77777777" w:rsidR="009570F6" w:rsidRPr="009570F6" w:rsidRDefault="009570F6" w:rsidP="009570F6">
            <w:pPr>
              <w:jc w:val="left"/>
              <w:rPr>
                <w:ins w:id="6520" w:author="Erlie Hasam Morfin Zavalza" w:date="2014-11-22T21:59:00Z"/>
                <w:rFonts w:ascii="Calibri" w:hAnsi="Calibri"/>
                <w:color w:val="000000"/>
                <w:sz w:val="18"/>
                <w:szCs w:val="22"/>
                <w:lang w:val="es-MX" w:eastAsia="es-MX"/>
                <w:rPrChange w:id="6521" w:author="Erlie Hasam Morfin Zavalza" w:date="2014-11-22T22:00:00Z">
                  <w:rPr>
                    <w:ins w:id="6522" w:author="Erlie Hasam Morfin Zavalza" w:date="2014-11-22T21:59:00Z"/>
                    <w:rFonts w:ascii="Calibri" w:hAnsi="Calibri"/>
                    <w:color w:val="000000"/>
                    <w:sz w:val="22"/>
                    <w:szCs w:val="22"/>
                    <w:lang w:val="es-MX" w:eastAsia="es-MX"/>
                  </w:rPr>
                </w:rPrChange>
              </w:rPr>
            </w:pPr>
            <w:ins w:id="6523" w:author="Erlie Hasam Morfin Zavalza" w:date="2014-11-22T21:59:00Z">
              <w:r w:rsidRPr="009570F6">
                <w:rPr>
                  <w:rFonts w:ascii="Calibri" w:hAnsi="Calibri"/>
                  <w:color w:val="000000"/>
                  <w:sz w:val="18"/>
                  <w:szCs w:val="22"/>
                  <w:lang w:val="es-MX" w:eastAsia="es-MX"/>
                  <w:rPrChange w:id="6524"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525"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4A4DE2CF" w14:textId="77777777" w:rsidR="009570F6" w:rsidRPr="009570F6" w:rsidRDefault="009570F6" w:rsidP="009570F6">
            <w:pPr>
              <w:jc w:val="left"/>
              <w:rPr>
                <w:ins w:id="6526" w:author="Erlie Hasam Morfin Zavalza" w:date="2014-11-22T21:59:00Z"/>
                <w:rFonts w:ascii="Calibri" w:hAnsi="Calibri"/>
                <w:color w:val="000000"/>
                <w:sz w:val="18"/>
                <w:szCs w:val="22"/>
                <w:lang w:val="es-MX" w:eastAsia="es-MX"/>
                <w:rPrChange w:id="6527" w:author="Erlie Hasam Morfin Zavalza" w:date="2014-11-22T22:00:00Z">
                  <w:rPr>
                    <w:ins w:id="6528" w:author="Erlie Hasam Morfin Zavalza" w:date="2014-11-22T21:59:00Z"/>
                    <w:rFonts w:ascii="Calibri" w:hAnsi="Calibri"/>
                    <w:color w:val="000000"/>
                    <w:sz w:val="22"/>
                    <w:szCs w:val="22"/>
                    <w:lang w:val="es-MX" w:eastAsia="es-MX"/>
                  </w:rPr>
                </w:rPrChange>
              </w:rPr>
            </w:pPr>
            <w:ins w:id="6529" w:author="Erlie Hasam Morfin Zavalza" w:date="2014-11-22T21:59:00Z">
              <w:r w:rsidRPr="009570F6">
                <w:rPr>
                  <w:rFonts w:ascii="Calibri" w:hAnsi="Calibri"/>
                  <w:color w:val="000000"/>
                  <w:sz w:val="18"/>
                  <w:szCs w:val="22"/>
                  <w:lang w:val="es-MX" w:eastAsia="es-MX"/>
                  <w:rPrChange w:id="6530"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531"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902F6B8" w14:textId="77777777" w:rsidR="009570F6" w:rsidRPr="009570F6" w:rsidRDefault="009570F6" w:rsidP="009570F6">
            <w:pPr>
              <w:jc w:val="left"/>
              <w:rPr>
                <w:ins w:id="6532" w:author="Erlie Hasam Morfin Zavalza" w:date="2014-11-22T21:59:00Z"/>
                <w:rFonts w:ascii="Calibri" w:hAnsi="Calibri"/>
                <w:color w:val="000000"/>
                <w:sz w:val="18"/>
                <w:szCs w:val="22"/>
                <w:lang w:val="es-MX" w:eastAsia="es-MX"/>
                <w:rPrChange w:id="6533" w:author="Erlie Hasam Morfin Zavalza" w:date="2014-11-22T22:00:00Z">
                  <w:rPr>
                    <w:ins w:id="6534" w:author="Erlie Hasam Morfin Zavalza" w:date="2014-11-22T21:59:00Z"/>
                    <w:rFonts w:ascii="Calibri" w:hAnsi="Calibri"/>
                    <w:color w:val="000000"/>
                    <w:sz w:val="22"/>
                    <w:szCs w:val="22"/>
                    <w:lang w:val="es-MX" w:eastAsia="es-MX"/>
                  </w:rPr>
                </w:rPrChange>
              </w:rPr>
            </w:pPr>
            <w:ins w:id="6535" w:author="Erlie Hasam Morfin Zavalza" w:date="2014-11-22T21:59:00Z">
              <w:r w:rsidRPr="009570F6">
                <w:rPr>
                  <w:rFonts w:ascii="Calibri" w:hAnsi="Calibri"/>
                  <w:color w:val="000000"/>
                  <w:sz w:val="18"/>
                  <w:szCs w:val="22"/>
                  <w:lang w:val="es-MX" w:eastAsia="es-MX"/>
                  <w:rPrChange w:id="6536" w:author="Erlie Hasam Morfin Zavalza" w:date="2014-11-22T22:00:00Z">
                    <w:rPr>
                      <w:rFonts w:ascii="Calibri" w:hAnsi="Calibri"/>
                      <w:color w:val="000000"/>
                      <w:sz w:val="22"/>
                      <w:szCs w:val="22"/>
                      <w:lang w:val="es-MX" w:eastAsia="es-MX"/>
                    </w:rPr>
                  </w:rPrChange>
                </w:rPr>
                <w:t>$400,000.00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537"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71BFAA50" w14:textId="77777777" w:rsidR="009570F6" w:rsidRPr="009570F6" w:rsidRDefault="009570F6" w:rsidP="009570F6">
            <w:pPr>
              <w:jc w:val="left"/>
              <w:rPr>
                <w:ins w:id="6538" w:author="Erlie Hasam Morfin Zavalza" w:date="2014-11-22T21:59:00Z"/>
                <w:rFonts w:ascii="Calibri" w:hAnsi="Calibri"/>
                <w:color w:val="000000"/>
                <w:sz w:val="18"/>
                <w:szCs w:val="22"/>
                <w:lang w:val="es-MX" w:eastAsia="es-MX"/>
                <w:rPrChange w:id="6539" w:author="Erlie Hasam Morfin Zavalza" w:date="2014-11-22T22:00:00Z">
                  <w:rPr>
                    <w:ins w:id="6540" w:author="Erlie Hasam Morfin Zavalza" w:date="2014-11-22T21:59:00Z"/>
                    <w:rFonts w:ascii="Calibri" w:hAnsi="Calibri"/>
                    <w:color w:val="000000"/>
                    <w:sz w:val="22"/>
                    <w:szCs w:val="22"/>
                    <w:lang w:val="es-MX" w:eastAsia="es-MX"/>
                  </w:rPr>
                </w:rPrChange>
              </w:rPr>
            </w:pPr>
            <w:ins w:id="6541" w:author="Erlie Hasam Morfin Zavalza" w:date="2014-11-22T21:59:00Z">
              <w:r w:rsidRPr="009570F6">
                <w:rPr>
                  <w:rFonts w:ascii="Calibri" w:hAnsi="Calibri"/>
                  <w:color w:val="000000"/>
                  <w:sz w:val="18"/>
                  <w:szCs w:val="22"/>
                  <w:lang w:val="es-MX" w:eastAsia="es-MX"/>
                  <w:rPrChange w:id="6542" w:author="Erlie Hasam Morfin Zavalza" w:date="2014-11-22T22:00:00Z">
                    <w:rPr>
                      <w:rFonts w:ascii="Calibri" w:hAnsi="Calibri"/>
                      <w:color w:val="000000"/>
                      <w:sz w:val="22"/>
                      <w:szCs w:val="22"/>
                      <w:lang w:val="es-MX" w:eastAsia="es-MX"/>
                    </w:rPr>
                  </w:rPrChange>
                </w:rPr>
                <w:t>$600,000.00</w:t>
              </w:r>
            </w:ins>
          </w:p>
        </w:tc>
      </w:tr>
      <w:tr w:rsidR="009570F6" w:rsidRPr="009570F6" w14:paraId="4BE99C21" w14:textId="77777777" w:rsidTr="009570F6">
        <w:tblPrEx>
          <w:tblPrExChange w:id="6543" w:author="Erlie Hasam Morfin Zavalza" w:date="2014-11-22T22:01:00Z">
            <w:tblPrEx>
              <w:tblW w:w="0" w:type="auto"/>
            </w:tblPrEx>
          </w:tblPrExChange>
        </w:tblPrEx>
        <w:trPr>
          <w:trHeight w:val="300"/>
          <w:ins w:id="6544" w:author="Erlie Hasam Morfin Zavalza" w:date="2014-11-22T21:59:00Z"/>
          <w:trPrChange w:id="6545"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546"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4ACC32A9" w14:textId="77777777" w:rsidR="009570F6" w:rsidRPr="009570F6" w:rsidRDefault="009570F6" w:rsidP="009570F6">
            <w:pPr>
              <w:jc w:val="left"/>
              <w:rPr>
                <w:ins w:id="6547" w:author="Erlie Hasam Morfin Zavalza" w:date="2014-11-22T21:59:00Z"/>
                <w:rFonts w:ascii="Calibri" w:hAnsi="Calibri"/>
                <w:color w:val="000000"/>
                <w:sz w:val="18"/>
                <w:szCs w:val="22"/>
                <w:lang w:val="es-MX" w:eastAsia="es-MX"/>
                <w:rPrChange w:id="6548" w:author="Erlie Hasam Morfin Zavalza" w:date="2014-11-22T22:00:00Z">
                  <w:rPr>
                    <w:ins w:id="6549" w:author="Erlie Hasam Morfin Zavalza" w:date="2014-11-22T21:59:00Z"/>
                    <w:rFonts w:ascii="Calibri" w:hAnsi="Calibri"/>
                    <w:color w:val="000000"/>
                    <w:sz w:val="22"/>
                    <w:szCs w:val="22"/>
                    <w:lang w:val="es-MX" w:eastAsia="es-MX"/>
                  </w:rPr>
                </w:rPrChange>
              </w:rPr>
            </w:pPr>
            <w:ins w:id="6550" w:author="Erlie Hasam Morfin Zavalza" w:date="2014-11-22T21:59:00Z">
              <w:r w:rsidRPr="009570F6">
                <w:rPr>
                  <w:rFonts w:ascii="Calibri" w:hAnsi="Calibri"/>
                  <w:color w:val="000000"/>
                  <w:sz w:val="18"/>
                  <w:szCs w:val="22"/>
                  <w:lang w:val="es-MX" w:eastAsia="es-MX"/>
                  <w:rPrChange w:id="6551" w:author="Erlie Hasam Morfin Zavalza" w:date="2014-11-22T22:00:00Z">
                    <w:rPr>
                      <w:rFonts w:ascii="Calibri" w:hAnsi="Calibri"/>
                      <w:color w:val="000000"/>
                      <w:sz w:val="22"/>
                      <w:szCs w:val="22"/>
                      <w:lang w:val="es-MX" w:eastAsia="es-MX"/>
                    </w:rPr>
                  </w:rPrChange>
                </w:rPr>
                <w:t>9</w:t>
              </w:r>
            </w:ins>
          </w:p>
        </w:tc>
        <w:tc>
          <w:tcPr>
            <w:tcW w:w="1559" w:type="dxa"/>
            <w:tcBorders>
              <w:top w:val="nil"/>
              <w:left w:val="nil"/>
              <w:bottom w:val="single" w:sz="4" w:space="0" w:color="auto"/>
              <w:right w:val="single" w:sz="4" w:space="0" w:color="auto"/>
            </w:tcBorders>
            <w:shd w:val="clear" w:color="000000" w:fill="FABF8F"/>
            <w:noWrap/>
            <w:vAlign w:val="center"/>
            <w:hideMark/>
            <w:tcPrChange w:id="6552"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16C0512B" w14:textId="77777777" w:rsidR="009570F6" w:rsidRPr="009570F6" w:rsidRDefault="009570F6" w:rsidP="009570F6">
            <w:pPr>
              <w:jc w:val="left"/>
              <w:rPr>
                <w:ins w:id="6553" w:author="Erlie Hasam Morfin Zavalza" w:date="2014-11-22T21:59:00Z"/>
                <w:rFonts w:ascii="Calibri" w:hAnsi="Calibri"/>
                <w:color w:val="000000"/>
                <w:sz w:val="18"/>
                <w:szCs w:val="22"/>
                <w:lang w:val="es-MX" w:eastAsia="es-MX"/>
                <w:rPrChange w:id="6554" w:author="Erlie Hasam Morfin Zavalza" w:date="2014-11-22T22:00:00Z">
                  <w:rPr>
                    <w:ins w:id="6555" w:author="Erlie Hasam Morfin Zavalza" w:date="2014-11-22T21:59:00Z"/>
                    <w:rFonts w:ascii="Calibri" w:hAnsi="Calibri"/>
                    <w:color w:val="000000"/>
                    <w:sz w:val="22"/>
                    <w:szCs w:val="22"/>
                    <w:lang w:val="es-MX" w:eastAsia="es-MX"/>
                  </w:rPr>
                </w:rPrChange>
              </w:rPr>
            </w:pPr>
            <w:ins w:id="6556" w:author="Erlie Hasam Morfin Zavalza" w:date="2014-11-22T21:59:00Z">
              <w:r w:rsidRPr="009570F6">
                <w:rPr>
                  <w:rFonts w:ascii="Calibri" w:hAnsi="Calibri"/>
                  <w:color w:val="000000"/>
                  <w:sz w:val="18"/>
                  <w:szCs w:val="22"/>
                  <w:lang w:val="es-MX" w:eastAsia="es-MX"/>
                  <w:rPrChange w:id="6557" w:author="Erlie Hasam Morfin Zavalza" w:date="2014-11-22T22:00:00Z">
                    <w:rPr>
                      <w:rFonts w:ascii="Calibri" w:hAnsi="Calibri"/>
                      <w:color w:val="000000"/>
                      <w:sz w:val="22"/>
                      <w:szCs w:val="22"/>
                      <w:lang w:val="es-MX" w:eastAsia="es-MX"/>
                    </w:rPr>
                  </w:rPrChange>
                </w:rPr>
                <w:t>Depreciación 2023</w:t>
              </w:r>
            </w:ins>
          </w:p>
        </w:tc>
        <w:tc>
          <w:tcPr>
            <w:tcW w:w="1276" w:type="dxa"/>
            <w:tcBorders>
              <w:top w:val="nil"/>
              <w:left w:val="nil"/>
              <w:bottom w:val="single" w:sz="4" w:space="0" w:color="auto"/>
              <w:right w:val="single" w:sz="4" w:space="0" w:color="auto"/>
            </w:tcBorders>
            <w:shd w:val="clear" w:color="000000" w:fill="FABF8F"/>
            <w:noWrap/>
            <w:vAlign w:val="center"/>
            <w:hideMark/>
            <w:tcPrChange w:id="6558"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6AF694F1" w14:textId="77777777" w:rsidR="009570F6" w:rsidRPr="009570F6" w:rsidRDefault="009570F6" w:rsidP="009570F6">
            <w:pPr>
              <w:jc w:val="left"/>
              <w:rPr>
                <w:ins w:id="6559" w:author="Erlie Hasam Morfin Zavalza" w:date="2014-11-22T21:59:00Z"/>
                <w:rFonts w:ascii="Calibri" w:hAnsi="Calibri"/>
                <w:color w:val="000000"/>
                <w:sz w:val="18"/>
                <w:szCs w:val="22"/>
                <w:lang w:val="es-MX" w:eastAsia="es-MX"/>
                <w:rPrChange w:id="6560" w:author="Erlie Hasam Morfin Zavalza" w:date="2014-11-22T22:00:00Z">
                  <w:rPr>
                    <w:ins w:id="6561" w:author="Erlie Hasam Morfin Zavalza" w:date="2014-11-22T21:59:00Z"/>
                    <w:rFonts w:ascii="Calibri" w:hAnsi="Calibri"/>
                    <w:color w:val="000000"/>
                    <w:sz w:val="22"/>
                    <w:szCs w:val="22"/>
                    <w:lang w:val="es-MX" w:eastAsia="es-MX"/>
                  </w:rPr>
                </w:rPrChange>
              </w:rPr>
            </w:pPr>
            <w:ins w:id="6562" w:author="Erlie Hasam Morfin Zavalza" w:date="2014-11-22T21:59:00Z">
              <w:r w:rsidRPr="009570F6">
                <w:rPr>
                  <w:rFonts w:ascii="Calibri" w:hAnsi="Calibri"/>
                  <w:color w:val="000000"/>
                  <w:sz w:val="18"/>
                  <w:szCs w:val="22"/>
                  <w:lang w:val="es-MX" w:eastAsia="es-MX"/>
                  <w:rPrChange w:id="6563"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564"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10BCD5D8" w14:textId="77777777" w:rsidR="009570F6" w:rsidRPr="009570F6" w:rsidRDefault="009570F6" w:rsidP="009570F6">
            <w:pPr>
              <w:jc w:val="left"/>
              <w:rPr>
                <w:ins w:id="6565" w:author="Erlie Hasam Morfin Zavalza" w:date="2014-11-22T21:59:00Z"/>
                <w:rFonts w:ascii="Calibri" w:hAnsi="Calibri"/>
                <w:color w:val="000000"/>
                <w:sz w:val="18"/>
                <w:szCs w:val="22"/>
                <w:lang w:val="es-MX" w:eastAsia="es-MX"/>
                <w:rPrChange w:id="6566" w:author="Erlie Hasam Morfin Zavalza" w:date="2014-11-22T22:00:00Z">
                  <w:rPr>
                    <w:ins w:id="6567" w:author="Erlie Hasam Morfin Zavalza" w:date="2014-11-22T21:59:00Z"/>
                    <w:rFonts w:ascii="Calibri" w:hAnsi="Calibri"/>
                    <w:color w:val="000000"/>
                    <w:sz w:val="22"/>
                    <w:szCs w:val="22"/>
                    <w:lang w:val="es-MX" w:eastAsia="es-MX"/>
                  </w:rPr>
                </w:rPrChange>
              </w:rPr>
            </w:pPr>
            <w:ins w:id="6568" w:author="Erlie Hasam Morfin Zavalza" w:date="2014-11-22T21:59:00Z">
              <w:r w:rsidRPr="009570F6">
                <w:rPr>
                  <w:rFonts w:ascii="Calibri" w:hAnsi="Calibri"/>
                  <w:color w:val="000000"/>
                  <w:sz w:val="18"/>
                  <w:szCs w:val="22"/>
                  <w:lang w:val="es-MX" w:eastAsia="es-MX"/>
                  <w:rPrChange w:id="6569"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570"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7646F59" w14:textId="77777777" w:rsidR="009570F6" w:rsidRPr="009570F6" w:rsidRDefault="009570F6" w:rsidP="009570F6">
            <w:pPr>
              <w:jc w:val="left"/>
              <w:rPr>
                <w:ins w:id="6571" w:author="Erlie Hasam Morfin Zavalza" w:date="2014-11-22T21:59:00Z"/>
                <w:rFonts w:ascii="Calibri" w:hAnsi="Calibri"/>
                <w:color w:val="000000"/>
                <w:sz w:val="18"/>
                <w:szCs w:val="22"/>
                <w:lang w:val="es-MX" w:eastAsia="es-MX"/>
                <w:rPrChange w:id="6572" w:author="Erlie Hasam Morfin Zavalza" w:date="2014-11-22T22:00:00Z">
                  <w:rPr>
                    <w:ins w:id="6573" w:author="Erlie Hasam Morfin Zavalza" w:date="2014-11-22T21:59:00Z"/>
                    <w:rFonts w:ascii="Calibri" w:hAnsi="Calibri"/>
                    <w:color w:val="000000"/>
                    <w:sz w:val="22"/>
                    <w:szCs w:val="22"/>
                    <w:lang w:val="es-MX" w:eastAsia="es-MX"/>
                  </w:rPr>
                </w:rPrChange>
              </w:rPr>
            </w:pPr>
            <w:ins w:id="6574" w:author="Erlie Hasam Morfin Zavalza" w:date="2014-11-22T21:59:00Z">
              <w:r w:rsidRPr="009570F6">
                <w:rPr>
                  <w:rFonts w:ascii="Calibri" w:hAnsi="Calibri"/>
                  <w:color w:val="000000"/>
                  <w:sz w:val="18"/>
                  <w:szCs w:val="22"/>
                  <w:lang w:val="es-MX" w:eastAsia="es-MX"/>
                  <w:rPrChange w:id="6575" w:author="Erlie Hasam Morfin Zavalza" w:date="2014-11-22T22:00:00Z">
                    <w:rPr>
                      <w:rFonts w:ascii="Calibri" w:hAnsi="Calibri"/>
                      <w:color w:val="000000"/>
                      <w:sz w:val="22"/>
                      <w:szCs w:val="22"/>
                      <w:lang w:val="es-MX" w:eastAsia="es-MX"/>
                    </w:rPr>
                  </w:rPrChange>
                </w:rPr>
                <w:t>$450,000.00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576"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31085CC" w14:textId="77777777" w:rsidR="009570F6" w:rsidRPr="009570F6" w:rsidRDefault="009570F6" w:rsidP="009570F6">
            <w:pPr>
              <w:jc w:val="left"/>
              <w:rPr>
                <w:ins w:id="6577" w:author="Erlie Hasam Morfin Zavalza" w:date="2014-11-22T21:59:00Z"/>
                <w:rFonts w:ascii="Calibri" w:hAnsi="Calibri"/>
                <w:color w:val="000000"/>
                <w:sz w:val="18"/>
                <w:szCs w:val="22"/>
                <w:lang w:val="es-MX" w:eastAsia="es-MX"/>
                <w:rPrChange w:id="6578" w:author="Erlie Hasam Morfin Zavalza" w:date="2014-11-22T22:00:00Z">
                  <w:rPr>
                    <w:ins w:id="6579" w:author="Erlie Hasam Morfin Zavalza" w:date="2014-11-22T21:59:00Z"/>
                    <w:rFonts w:ascii="Calibri" w:hAnsi="Calibri"/>
                    <w:color w:val="000000"/>
                    <w:sz w:val="22"/>
                    <w:szCs w:val="22"/>
                    <w:lang w:val="es-MX" w:eastAsia="es-MX"/>
                  </w:rPr>
                </w:rPrChange>
              </w:rPr>
            </w:pPr>
            <w:ins w:id="6580" w:author="Erlie Hasam Morfin Zavalza" w:date="2014-11-22T21:59:00Z">
              <w:r w:rsidRPr="009570F6">
                <w:rPr>
                  <w:rFonts w:ascii="Calibri" w:hAnsi="Calibri"/>
                  <w:color w:val="000000"/>
                  <w:sz w:val="18"/>
                  <w:szCs w:val="22"/>
                  <w:lang w:val="es-MX" w:eastAsia="es-MX"/>
                  <w:rPrChange w:id="6581" w:author="Erlie Hasam Morfin Zavalza" w:date="2014-11-22T22:00:00Z">
                    <w:rPr>
                      <w:rFonts w:ascii="Calibri" w:hAnsi="Calibri"/>
                      <w:color w:val="000000"/>
                      <w:sz w:val="22"/>
                      <w:szCs w:val="22"/>
                      <w:lang w:val="es-MX" w:eastAsia="es-MX"/>
                    </w:rPr>
                  </w:rPrChange>
                </w:rPr>
                <w:t>$550,000.00</w:t>
              </w:r>
            </w:ins>
          </w:p>
        </w:tc>
      </w:tr>
      <w:tr w:rsidR="009570F6" w:rsidRPr="009570F6" w14:paraId="2D19CE06" w14:textId="77777777" w:rsidTr="009570F6">
        <w:tblPrEx>
          <w:tblPrExChange w:id="6582" w:author="Erlie Hasam Morfin Zavalza" w:date="2014-11-22T22:01:00Z">
            <w:tblPrEx>
              <w:tblW w:w="0" w:type="auto"/>
            </w:tblPrEx>
          </w:tblPrExChange>
        </w:tblPrEx>
        <w:trPr>
          <w:trHeight w:val="300"/>
          <w:ins w:id="6583" w:author="Erlie Hasam Morfin Zavalza" w:date="2014-11-22T21:59:00Z"/>
          <w:trPrChange w:id="6584" w:author="Erlie Hasam Morfin Zavalza" w:date="2014-11-22T22:01:00Z">
            <w:trPr>
              <w:gridAfter w:val="0"/>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6585" w:author="Erlie Hasam Morfin Zavalza" w:date="2014-11-22T22:01: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5C178098" w14:textId="77777777" w:rsidR="009570F6" w:rsidRPr="009570F6" w:rsidRDefault="009570F6" w:rsidP="009570F6">
            <w:pPr>
              <w:jc w:val="left"/>
              <w:rPr>
                <w:ins w:id="6586" w:author="Erlie Hasam Morfin Zavalza" w:date="2014-11-22T21:59:00Z"/>
                <w:rFonts w:ascii="Calibri" w:hAnsi="Calibri"/>
                <w:color w:val="000000"/>
                <w:sz w:val="18"/>
                <w:szCs w:val="22"/>
                <w:lang w:val="es-MX" w:eastAsia="es-MX"/>
                <w:rPrChange w:id="6587" w:author="Erlie Hasam Morfin Zavalza" w:date="2014-11-22T22:00:00Z">
                  <w:rPr>
                    <w:ins w:id="6588" w:author="Erlie Hasam Morfin Zavalza" w:date="2014-11-22T21:59:00Z"/>
                    <w:rFonts w:ascii="Calibri" w:hAnsi="Calibri"/>
                    <w:color w:val="000000"/>
                    <w:sz w:val="22"/>
                    <w:szCs w:val="22"/>
                    <w:lang w:val="es-MX" w:eastAsia="es-MX"/>
                  </w:rPr>
                </w:rPrChange>
              </w:rPr>
            </w:pPr>
            <w:ins w:id="6589" w:author="Erlie Hasam Morfin Zavalza" w:date="2014-11-22T21:59:00Z">
              <w:r w:rsidRPr="009570F6">
                <w:rPr>
                  <w:rFonts w:ascii="Calibri" w:hAnsi="Calibri"/>
                  <w:color w:val="000000"/>
                  <w:sz w:val="18"/>
                  <w:szCs w:val="22"/>
                  <w:lang w:val="es-MX" w:eastAsia="es-MX"/>
                  <w:rPrChange w:id="6590" w:author="Erlie Hasam Morfin Zavalza" w:date="2014-11-22T22:00:00Z">
                    <w:rPr>
                      <w:rFonts w:ascii="Calibri" w:hAnsi="Calibri"/>
                      <w:color w:val="000000"/>
                      <w:sz w:val="22"/>
                      <w:szCs w:val="22"/>
                      <w:lang w:val="es-MX" w:eastAsia="es-MX"/>
                    </w:rPr>
                  </w:rPrChange>
                </w:rPr>
                <w:t>10</w:t>
              </w:r>
            </w:ins>
          </w:p>
        </w:tc>
        <w:tc>
          <w:tcPr>
            <w:tcW w:w="1559" w:type="dxa"/>
            <w:tcBorders>
              <w:top w:val="nil"/>
              <w:left w:val="nil"/>
              <w:bottom w:val="single" w:sz="4" w:space="0" w:color="auto"/>
              <w:right w:val="single" w:sz="4" w:space="0" w:color="auto"/>
            </w:tcBorders>
            <w:shd w:val="clear" w:color="000000" w:fill="FABF8F"/>
            <w:noWrap/>
            <w:vAlign w:val="center"/>
            <w:hideMark/>
            <w:tcPrChange w:id="6591" w:author="Erlie Hasam Morfin Zavalza" w:date="2014-11-22T22:01:00Z">
              <w:tcPr>
                <w:tcW w:w="0" w:type="auto"/>
                <w:gridSpan w:val="2"/>
                <w:tcBorders>
                  <w:top w:val="nil"/>
                  <w:left w:val="nil"/>
                  <w:bottom w:val="single" w:sz="4" w:space="0" w:color="auto"/>
                  <w:right w:val="single" w:sz="4" w:space="0" w:color="auto"/>
                </w:tcBorders>
                <w:shd w:val="clear" w:color="000000" w:fill="FABF8F"/>
                <w:noWrap/>
                <w:vAlign w:val="center"/>
                <w:hideMark/>
              </w:tcPr>
            </w:tcPrChange>
          </w:tcPr>
          <w:p w14:paraId="0CAD228F" w14:textId="77777777" w:rsidR="009570F6" w:rsidRPr="009570F6" w:rsidRDefault="009570F6" w:rsidP="009570F6">
            <w:pPr>
              <w:jc w:val="left"/>
              <w:rPr>
                <w:ins w:id="6592" w:author="Erlie Hasam Morfin Zavalza" w:date="2014-11-22T21:59:00Z"/>
                <w:rFonts w:ascii="Calibri" w:hAnsi="Calibri"/>
                <w:color w:val="000000"/>
                <w:sz w:val="18"/>
                <w:szCs w:val="22"/>
                <w:lang w:val="es-MX" w:eastAsia="es-MX"/>
                <w:rPrChange w:id="6593" w:author="Erlie Hasam Morfin Zavalza" w:date="2014-11-22T22:00:00Z">
                  <w:rPr>
                    <w:ins w:id="6594" w:author="Erlie Hasam Morfin Zavalza" w:date="2014-11-22T21:59:00Z"/>
                    <w:rFonts w:ascii="Calibri" w:hAnsi="Calibri"/>
                    <w:color w:val="000000"/>
                    <w:sz w:val="22"/>
                    <w:szCs w:val="22"/>
                    <w:lang w:val="es-MX" w:eastAsia="es-MX"/>
                  </w:rPr>
                </w:rPrChange>
              </w:rPr>
            </w:pPr>
            <w:ins w:id="6595" w:author="Erlie Hasam Morfin Zavalza" w:date="2014-11-22T21:59:00Z">
              <w:r w:rsidRPr="009570F6">
                <w:rPr>
                  <w:rFonts w:ascii="Calibri" w:hAnsi="Calibri"/>
                  <w:color w:val="000000"/>
                  <w:sz w:val="18"/>
                  <w:szCs w:val="22"/>
                  <w:lang w:val="es-MX" w:eastAsia="es-MX"/>
                  <w:rPrChange w:id="6596" w:author="Erlie Hasam Morfin Zavalza" w:date="2014-11-22T22:00:00Z">
                    <w:rPr>
                      <w:rFonts w:ascii="Calibri" w:hAnsi="Calibri"/>
                      <w:color w:val="000000"/>
                      <w:sz w:val="22"/>
                      <w:szCs w:val="22"/>
                      <w:lang w:val="es-MX" w:eastAsia="es-MX"/>
                    </w:rPr>
                  </w:rPrChange>
                </w:rPr>
                <w:t>Depreciación 2024</w:t>
              </w:r>
            </w:ins>
          </w:p>
        </w:tc>
        <w:tc>
          <w:tcPr>
            <w:tcW w:w="1276" w:type="dxa"/>
            <w:tcBorders>
              <w:top w:val="nil"/>
              <w:left w:val="nil"/>
              <w:bottom w:val="single" w:sz="4" w:space="0" w:color="auto"/>
              <w:right w:val="single" w:sz="4" w:space="0" w:color="auto"/>
            </w:tcBorders>
            <w:shd w:val="clear" w:color="000000" w:fill="FABF8F"/>
            <w:noWrap/>
            <w:vAlign w:val="center"/>
            <w:hideMark/>
            <w:tcPrChange w:id="6597"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69138B88" w14:textId="77777777" w:rsidR="009570F6" w:rsidRPr="009570F6" w:rsidRDefault="009570F6" w:rsidP="009570F6">
            <w:pPr>
              <w:jc w:val="left"/>
              <w:rPr>
                <w:ins w:id="6598" w:author="Erlie Hasam Morfin Zavalza" w:date="2014-11-22T21:59:00Z"/>
                <w:rFonts w:ascii="Calibri" w:hAnsi="Calibri"/>
                <w:color w:val="000000"/>
                <w:sz w:val="18"/>
                <w:szCs w:val="22"/>
                <w:lang w:val="es-MX" w:eastAsia="es-MX"/>
                <w:rPrChange w:id="6599" w:author="Erlie Hasam Morfin Zavalza" w:date="2014-11-22T22:00:00Z">
                  <w:rPr>
                    <w:ins w:id="6600" w:author="Erlie Hasam Morfin Zavalza" w:date="2014-11-22T21:59:00Z"/>
                    <w:rFonts w:ascii="Calibri" w:hAnsi="Calibri"/>
                    <w:color w:val="000000"/>
                    <w:sz w:val="22"/>
                    <w:szCs w:val="22"/>
                    <w:lang w:val="es-MX" w:eastAsia="es-MX"/>
                  </w:rPr>
                </w:rPrChange>
              </w:rPr>
            </w:pPr>
            <w:ins w:id="6601" w:author="Erlie Hasam Morfin Zavalza" w:date="2014-11-22T21:59:00Z">
              <w:r w:rsidRPr="009570F6">
                <w:rPr>
                  <w:rFonts w:ascii="Calibri" w:hAnsi="Calibri"/>
                  <w:color w:val="000000"/>
                  <w:sz w:val="18"/>
                  <w:szCs w:val="22"/>
                  <w:lang w:val="es-MX" w:eastAsia="es-MX"/>
                  <w:rPrChange w:id="6602" w:author="Erlie Hasam Morfin Zavalza" w:date="2014-11-22T22:00:00Z">
                    <w:rPr>
                      <w:rFonts w:ascii="Calibri" w:hAnsi="Calibri"/>
                      <w:color w:val="000000"/>
                      <w:sz w:val="22"/>
                      <w:szCs w:val="22"/>
                      <w:lang w:val="es-MX" w:eastAsia="es-MX"/>
                    </w:rPr>
                  </w:rPrChange>
                </w:rPr>
                <w:t>$50,000.00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6603"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2DDCDA77" w14:textId="77777777" w:rsidR="009570F6" w:rsidRPr="009570F6" w:rsidRDefault="009570F6" w:rsidP="009570F6">
            <w:pPr>
              <w:jc w:val="left"/>
              <w:rPr>
                <w:ins w:id="6604" w:author="Erlie Hasam Morfin Zavalza" w:date="2014-11-22T21:59:00Z"/>
                <w:rFonts w:ascii="Calibri" w:hAnsi="Calibri"/>
                <w:color w:val="000000"/>
                <w:sz w:val="18"/>
                <w:szCs w:val="22"/>
                <w:lang w:val="es-MX" w:eastAsia="es-MX"/>
                <w:rPrChange w:id="6605" w:author="Erlie Hasam Morfin Zavalza" w:date="2014-11-22T22:00:00Z">
                  <w:rPr>
                    <w:ins w:id="6606" w:author="Erlie Hasam Morfin Zavalza" w:date="2014-11-22T21:59:00Z"/>
                    <w:rFonts w:ascii="Calibri" w:hAnsi="Calibri"/>
                    <w:color w:val="000000"/>
                    <w:sz w:val="22"/>
                    <w:szCs w:val="22"/>
                    <w:lang w:val="es-MX" w:eastAsia="es-MX"/>
                  </w:rPr>
                </w:rPrChange>
              </w:rPr>
            </w:pPr>
            <w:ins w:id="6607" w:author="Erlie Hasam Morfin Zavalza" w:date="2014-11-22T21:59:00Z">
              <w:r w:rsidRPr="009570F6">
                <w:rPr>
                  <w:rFonts w:ascii="Calibri" w:hAnsi="Calibri"/>
                  <w:color w:val="000000"/>
                  <w:sz w:val="18"/>
                  <w:szCs w:val="22"/>
                  <w:lang w:val="es-MX" w:eastAsia="es-MX"/>
                  <w:rPrChange w:id="6608" w:author="Erlie Hasam Morfin Zavalza" w:date="2014-11-22T22:00: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6609"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0CB5DCF4" w14:textId="77777777" w:rsidR="009570F6" w:rsidRPr="009570F6" w:rsidRDefault="009570F6" w:rsidP="009570F6">
            <w:pPr>
              <w:jc w:val="left"/>
              <w:rPr>
                <w:ins w:id="6610" w:author="Erlie Hasam Morfin Zavalza" w:date="2014-11-22T21:59:00Z"/>
                <w:rFonts w:ascii="Calibri" w:hAnsi="Calibri"/>
                <w:color w:val="000000"/>
                <w:sz w:val="18"/>
                <w:szCs w:val="22"/>
                <w:lang w:val="es-MX" w:eastAsia="es-MX"/>
                <w:rPrChange w:id="6611" w:author="Erlie Hasam Morfin Zavalza" w:date="2014-11-22T22:00:00Z">
                  <w:rPr>
                    <w:ins w:id="6612" w:author="Erlie Hasam Morfin Zavalza" w:date="2014-11-22T21:59:00Z"/>
                    <w:rFonts w:ascii="Calibri" w:hAnsi="Calibri"/>
                    <w:color w:val="000000"/>
                    <w:sz w:val="22"/>
                    <w:szCs w:val="22"/>
                    <w:lang w:val="es-MX" w:eastAsia="es-MX"/>
                  </w:rPr>
                </w:rPrChange>
              </w:rPr>
            </w:pPr>
            <w:ins w:id="6613" w:author="Erlie Hasam Morfin Zavalza" w:date="2014-11-22T21:59:00Z">
              <w:r w:rsidRPr="009570F6">
                <w:rPr>
                  <w:rFonts w:ascii="Calibri" w:hAnsi="Calibri"/>
                  <w:color w:val="000000"/>
                  <w:sz w:val="18"/>
                  <w:szCs w:val="22"/>
                  <w:lang w:val="es-MX" w:eastAsia="es-MX"/>
                  <w:rPrChange w:id="6614" w:author="Erlie Hasam Morfin Zavalza" w:date="2014-11-22T22:00:00Z">
                    <w:rPr>
                      <w:rFonts w:ascii="Calibri" w:hAnsi="Calibri"/>
                      <w:color w:val="000000"/>
                      <w:sz w:val="22"/>
                      <w:szCs w:val="22"/>
                      <w:lang w:val="es-MX" w:eastAsia="es-MX"/>
                    </w:rPr>
                  </w:rPrChange>
                </w:rPr>
                <w:t>$500,000.00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615" w:author="Erlie Hasam Morfin Zavalza" w:date="2014-11-22T22:01:00Z">
              <w:tcPr>
                <w:tcW w:w="0" w:type="auto"/>
                <w:tcBorders>
                  <w:top w:val="nil"/>
                  <w:left w:val="nil"/>
                  <w:bottom w:val="single" w:sz="4" w:space="0" w:color="auto"/>
                  <w:right w:val="single" w:sz="4" w:space="0" w:color="auto"/>
                </w:tcBorders>
                <w:shd w:val="clear" w:color="000000" w:fill="FABF8F"/>
                <w:noWrap/>
                <w:vAlign w:val="center"/>
                <w:hideMark/>
              </w:tcPr>
            </w:tcPrChange>
          </w:tcPr>
          <w:p w14:paraId="37EA2853" w14:textId="77777777" w:rsidR="009570F6" w:rsidRPr="009570F6" w:rsidRDefault="009570F6" w:rsidP="009570F6">
            <w:pPr>
              <w:jc w:val="left"/>
              <w:rPr>
                <w:ins w:id="6616" w:author="Erlie Hasam Morfin Zavalza" w:date="2014-11-22T21:59:00Z"/>
                <w:rFonts w:ascii="Calibri" w:hAnsi="Calibri"/>
                <w:color w:val="000000"/>
                <w:sz w:val="18"/>
                <w:szCs w:val="22"/>
                <w:lang w:val="es-MX" w:eastAsia="es-MX"/>
                <w:rPrChange w:id="6617" w:author="Erlie Hasam Morfin Zavalza" w:date="2014-11-22T22:00:00Z">
                  <w:rPr>
                    <w:ins w:id="6618" w:author="Erlie Hasam Morfin Zavalza" w:date="2014-11-22T21:59:00Z"/>
                    <w:rFonts w:ascii="Calibri" w:hAnsi="Calibri"/>
                    <w:color w:val="000000"/>
                    <w:sz w:val="22"/>
                    <w:szCs w:val="22"/>
                    <w:lang w:val="es-MX" w:eastAsia="es-MX"/>
                  </w:rPr>
                </w:rPrChange>
              </w:rPr>
            </w:pPr>
            <w:ins w:id="6619" w:author="Erlie Hasam Morfin Zavalza" w:date="2014-11-22T21:59:00Z">
              <w:r w:rsidRPr="009570F6">
                <w:rPr>
                  <w:rFonts w:ascii="Calibri" w:hAnsi="Calibri"/>
                  <w:color w:val="000000"/>
                  <w:sz w:val="18"/>
                  <w:szCs w:val="22"/>
                  <w:lang w:val="es-MX" w:eastAsia="es-MX"/>
                  <w:rPrChange w:id="6620" w:author="Erlie Hasam Morfin Zavalza" w:date="2014-11-22T22:00:00Z">
                    <w:rPr>
                      <w:rFonts w:ascii="Calibri" w:hAnsi="Calibri"/>
                      <w:color w:val="000000"/>
                      <w:sz w:val="22"/>
                      <w:szCs w:val="22"/>
                      <w:lang w:val="es-MX" w:eastAsia="es-MX"/>
                    </w:rPr>
                  </w:rPrChange>
                </w:rPr>
                <w:t>$500,000.00</w:t>
              </w:r>
            </w:ins>
          </w:p>
        </w:tc>
      </w:tr>
      <w:tr w:rsidR="009570F6" w:rsidRPr="009570F6" w14:paraId="13A121DE" w14:textId="77777777" w:rsidTr="009570F6">
        <w:tblPrEx>
          <w:tblPrExChange w:id="6621" w:author="Erlie Hasam Morfin Zavalza" w:date="2014-11-22T22:01:00Z">
            <w:tblPrEx>
              <w:tblW w:w="0" w:type="auto"/>
              <w:tblLayout w:type="fixed"/>
            </w:tblPrEx>
          </w:tblPrExChange>
        </w:tblPrEx>
        <w:trPr>
          <w:trHeight w:val="300"/>
          <w:ins w:id="6622" w:author="Erlie Hasam Morfin Zavalza" w:date="2014-11-22T21:59:00Z"/>
          <w:trPrChange w:id="6623" w:author="Erlie Hasam Morfin Zavalza" w:date="2014-11-22T22:01:00Z">
            <w:trPr>
              <w:gridAfter w:val="0"/>
              <w:trHeight w:val="300"/>
            </w:trPr>
          </w:trPrChange>
        </w:trPr>
        <w:tc>
          <w:tcPr>
            <w:tcW w:w="2547"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Change w:id="6624" w:author="Erlie Hasam Morfin Zavalza" w:date="2014-11-22T22:01:00Z">
              <w:tcPr>
                <w:tcW w:w="2049" w:type="dxa"/>
                <w:gridSpan w:val="3"/>
                <w:tcBorders>
                  <w:top w:val="single" w:sz="4" w:space="0" w:color="auto"/>
                  <w:left w:val="single" w:sz="4" w:space="0" w:color="auto"/>
                  <w:bottom w:val="single" w:sz="4" w:space="0" w:color="auto"/>
                  <w:right w:val="single" w:sz="4" w:space="0" w:color="auto"/>
                </w:tcBorders>
                <w:shd w:val="clear" w:color="000000" w:fill="FFFF00"/>
                <w:noWrap/>
                <w:vAlign w:val="center"/>
                <w:hideMark/>
              </w:tcPr>
            </w:tcPrChange>
          </w:tcPr>
          <w:p w14:paraId="520175CC" w14:textId="77777777" w:rsidR="009570F6" w:rsidRPr="009570F6" w:rsidRDefault="009570F6" w:rsidP="009570F6">
            <w:pPr>
              <w:jc w:val="center"/>
              <w:rPr>
                <w:ins w:id="6625" w:author="Erlie Hasam Morfin Zavalza" w:date="2014-11-22T21:59:00Z"/>
                <w:rFonts w:ascii="Calibri" w:hAnsi="Calibri"/>
                <w:b/>
                <w:bCs/>
                <w:color w:val="000000"/>
                <w:sz w:val="18"/>
                <w:szCs w:val="22"/>
                <w:lang w:val="es-MX" w:eastAsia="es-MX"/>
                <w:rPrChange w:id="6626" w:author="Erlie Hasam Morfin Zavalza" w:date="2014-11-22T22:00:00Z">
                  <w:rPr>
                    <w:ins w:id="6627" w:author="Erlie Hasam Morfin Zavalza" w:date="2014-11-22T21:59:00Z"/>
                    <w:rFonts w:ascii="Calibri" w:hAnsi="Calibri"/>
                    <w:b/>
                    <w:bCs/>
                    <w:color w:val="000000"/>
                    <w:sz w:val="22"/>
                    <w:szCs w:val="22"/>
                    <w:lang w:val="es-MX" w:eastAsia="es-MX"/>
                  </w:rPr>
                </w:rPrChange>
              </w:rPr>
            </w:pPr>
            <w:ins w:id="6628" w:author="Erlie Hasam Morfin Zavalza" w:date="2014-11-22T21:59:00Z">
              <w:r w:rsidRPr="009570F6">
                <w:rPr>
                  <w:rFonts w:ascii="Calibri" w:hAnsi="Calibri"/>
                  <w:b/>
                  <w:bCs/>
                  <w:color w:val="000000"/>
                  <w:sz w:val="18"/>
                  <w:szCs w:val="22"/>
                  <w:lang w:val="es-MX" w:eastAsia="es-MX"/>
                  <w:rPrChange w:id="6629" w:author="Erlie Hasam Morfin Zavalza" w:date="2014-11-22T22:00:00Z">
                    <w:rPr>
                      <w:rFonts w:ascii="Calibri" w:hAnsi="Calibri"/>
                      <w:b/>
                      <w:bCs/>
                      <w:color w:val="000000"/>
                      <w:sz w:val="22"/>
                      <w:szCs w:val="22"/>
                      <w:lang w:val="es-MX" w:eastAsia="es-MX"/>
                    </w:rPr>
                  </w:rPrChange>
                </w:rPr>
                <w:t xml:space="preserve">IMPORTE DEPRECIABLE </w:t>
              </w:r>
            </w:ins>
          </w:p>
        </w:tc>
        <w:tc>
          <w:tcPr>
            <w:tcW w:w="1276" w:type="dxa"/>
            <w:tcBorders>
              <w:top w:val="nil"/>
              <w:left w:val="nil"/>
              <w:bottom w:val="single" w:sz="4" w:space="0" w:color="auto"/>
              <w:right w:val="single" w:sz="4" w:space="0" w:color="auto"/>
            </w:tcBorders>
            <w:shd w:val="clear" w:color="000000" w:fill="FFFF00"/>
            <w:noWrap/>
            <w:vAlign w:val="center"/>
            <w:hideMark/>
            <w:tcPrChange w:id="6630" w:author="Erlie Hasam Morfin Zavalza" w:date="2014-11-22T22:01:00Z">
              <w:tcPr>
                <w:tcW w:w="1534" w:type="dxa"/>
                <w:tcBorders>
                  <w:top w:val="nil"/>
                  <w:left w:val="nil"/>
                  <w:bottom w:val="single" w:sz="4" w:space="0" w:color="auto"/>
                  <w:right w:val="single" w:sz="4" w:space="0" w:color="auto"/>
                </w:tcBorders>
                <w:shd w:val="clear" w:color="000000" w:fill="FFFF00"/>
                <w:noWrap/>
                <w:vAlign w:val="center"/>
                <w:hideMark/>
              </w:tcPr>
            </w:tcPrChange>
          </w:tcPr>
          <w:p w14:paraId="1D11071A" w14:textId="77777777" w:rsidR="009570F6" w:rsidRPr="009570F6" w:rsidRDefault="009570F6" w:rsidP="009570F6">
            <w:pPr>
              <w:jc w:val="left"/>
              <w:rPr>
                <w:ins w:id="6631" w:author="Erlie Hasam Morfin Zavalza" w:date="2014-11-22T21:59:00Z"/>
                <w:rFonts w:ascii="Calibri" w:hAnsi="Calibri"/>
                <w:b/>
                <w:bCs/>
                <w:color w:val="000000"/>
                <w:sz w:val="18"/>
                <w:szCs w:val="22"/>
                <w:lang w:val="es-MX" w:eastAsia="es-MX"/>
                <w:rPrChange w:id="6632" w:author="Erlie Hasam Morfin Zavalza" w:date="2014-11-22T22:00:00Z">
                  <w:rPr>
                    <w:ins w:id="6633" w:author="Erlie Hasam Morfin Zavalza" w:date="2014-11-22T21:59:00Z"/>
                    <w:rFonts w:ascii="Calibri" w:hAnsi="Calibri"/>
                    <w:b/>
                    <w:bCs/>
                    <w:color w:val="000000"/>
                    <w:sz w:val="22"/>
                    <w:szCs w:val="22"/>
                    <w:lang w:val="es-MX" w:eastAsia="es-MX"/>
                  </w:rPr>
                </w:rPrChange>
              </w:rPr>
            </w:pPr>
            <w:ins w:id="6634" w:author="Erlie Hasam Morfin Zavalza" w:date="2014-11-22T21:59:00Z">
              <w:r w:rsidRPr="009570F6">
                <w:rPr>
                  <w:rFonts w:ascii="Calibri" w:hAnsi="Calibri"/>
                  <w:b/>
                  <w:bCs/>
                  <w:color w:val="000000"/>
                  <w:sz w:val="18"/>
                  <w:szCs w:val="22"/>
                  <w:lang w:val="es-MX" w:eastAsia="es-MX"/>
                  <w:rPrChange w:id="6635" w:author="Erlie Hasam Morfin Zavalza" w:date="2014-11-22T22:00:00Z">
                    <w:rPr>
                      <w:rFonts w:ascii="Calibri" w:hAnsi="Calibri"/>
                      <w:b/>
                      <w:bCs/>
                      <w:color w:val="000000"/>
                      <w:sz w:val="22"/>
                      <w:szCs w:val="22"/>
                      <w:lang w:val="es-MX" w:eastAsia="es-MX"/>
                    </w:rPr>
                  </w:rPrChange>
                </w:rPr>
                <w:t>$500,000.00</w:t>
              </w:r>
            </w:ins>
          </w:p>
        </w:tc>
        <w:tc>
          <w:tcPr>
            <w:tcW w:w="1470" w:type="dxa"/>
            <w:tcBorders>
              <w:top w:val="nil"/>
              <w:left w:val="nil"/>
              <w:bottom w:val="nil"/>
              <w:right w:val="nil"/>
            </w:tcBorders>
            <w:shd w:val="clear" w:color="auto" w:fill="auto"/>
            <w:noWrap/>
            <w:vAlign w:val="center"/>
            <w:hideMark/>
            <w:tcPrChange w:id="6636" w:author="Erlie Hasam Morfin Zavalza" w:date="2014-11-22T22:01:00Z">
              <w:tcPr>
                <w:tcW w:w="1710" w:type="dxa"/>
                <w:tcBorders>
                  <w:top w:val="nil"/>
                  <w:left w:val="nil"/>
                  <w:bottom w:val="nil"/>
                  <w:right w:val="nil"/>
                </w:tcBorders>
                <w:shd w:val="clear" w:color="auto" w:fill="auto"/>
                <w:noWrap/>
                <w:vAlign w:val="center"/>
                <w:hideMark/>
              </w:tcPr>
            </w:tcPrChange>
          </w:tcPr>
          <w:p w14:paraId="314A2AD1" w14:textId="77777777" w:rsidR="009570F6" w:rsidRPr="009570F6" w:rsidRDefault="009570F6" w:rsidP="009570F6">
            <w:pPr>
              <w:jc w:val="left"/>
              <w:rPr>
                <w:ins w:id="6637" w:author="Erlie Hasam Morfin Zavalza" w:date="2014-11-22T21:59:00Z"/>
                <w:rFonts w:ascii="Calibri" w:hAnsi="Calibri"/>
                <w:b/>
                <w:bCs/>
                <w:color w:val="000000"/>
                <w:sz w:val="18"/>
                <w:szCs w:val="22"/>
                <w:lang w:val="es-MX" w:eastAsia="es-MX"/>
                <w:rPrChange w:id="6638" w:author="Erlie Hasam Morfin Zavalza" w:date="2014-11-22T22:00:00Z">
                  <w:rPr>
                    <w:ins w:id="6639" w:author="Erlie Hasam Morfin Zavalza" w:date="2014-11-22T21:59:00Z"/>
                    <w:rFonts w:ascii="Calibri" w:hAnsi="Calibri"/>
                    <w:b/>
                    <w:bCs/>
                    <w:color w:val="000000"/>
                    <w:sz w:val="22"/>
                    <w:szCs w:val="22"/>
                    <w:lang w:val="es-MX" w:eastAsia="es-MX"/>
                  </w:rPr>
                </w:rPrChange>
              </w:rPr>
            </w:pPr>
          </w:p>
        </w:tc>
        <w:tc>
          <w:tcPr>
            <w:tcW w:w="1899" w:type="dxa"/>
            <w:tcBorders>
              <w:top w:val="nil"/>
              <w:left w:val="nil"/>
              <w:bottom w:val="nil"/>
              <w:right w:val="nil"/>
            </w:tcBorders>
            <w:shd w:val="clear" w:color="auto" w:fill="auto"/>
            <w:noWrap/>
            <w:vAlign w:val="center"/>
            <w:hideMark/>
            <w:tcPrChange w:id="6640" w:author="Erlie Hasam Morfin Zavalza" w:date="2014-11-22T22:01:00Z">
              <w:tcPr>
                <w:tcW w:w="1899" w:type="dxa"/>
                <w:tcBorders>
                  <w:top w:val="nil"/>
                  <w:left w:val="nil"/>
                  <w:bottom w:val="nil"/>
                  <w:right w:val="nil"/>
                </w:tcBorders>
                <w:shd w:val="clear" w:color="auto" w:fill="auto"/>
                <w:noWrap/>
                <w:vAlign w:val="center"/>
                <w:hideMark/>
              </w:tcPr>
            </w:tcPrChange>
          </w:tcPr>
          <w:p w14:paraId="05595A83" w14:textId="77777777" w:rsidR="009570F6" w:rsidRPr="009570F6" w:rsidRDefault="009570F6" w:rsidP="009570F6">
            <w:pPr>
              <w:jc w:val="left"/>
              <w:rPr>
                <w:ins w:id="6641" w:author="Erlie Hasam Morfin Zavalza" w:date="2014-11-22T21:59:00Z"/>
                <w:sz w:val="18"/>
                <w:lang w:val="es-MX" w:eastAsia="es-MX"/>
                <w:rPrChange w:id="6642" w:author="Erlie Hasam Morfin Zavalza" w:date="2014-11-22T22:00:00Z">
                  <w:rPr>
                    <w:ins w:id="6643" w:author="Erlie Hasam Morfin Zavalza" w:date="2014-11-22T21:59:00Z"/>
                    <w:sz w:val="20"/>
                    <w:lang w:val="es-MX" w:eastAsia="es-MX"/>
                  </w:rPr>
                </w:rPrChange>
              </w:rPr>
            </w:pPr>
          </w:p>
        </w:tc>
        <w:tc>
          <w:tcPr>
            <w:tcW w:w="1636" w:type="dxa"/>
            <w:tcBorders>
              <w:top w:val="nil"/>
              <w:left w:val="nil"/>
              <w:bottom w:val="nil"/>
              <w:right w:val="nil"/>
            </w:tcBorders>
            <w:shd w:val="clear" w:color="auto" w:fill="auto"/>
            <w:noWrap/>
            <w:vAlign w:val="center"/>
            <w:hideMark/>
            <w:tcPrChange w:id="6644" w:author="Erlie Hasam Morfin Zavalza" w:date="2014-11-22T22:01:00Z">
              <w:tcPr>
                <w:tcW w:w="1636" w:type="dxa"/>
                <w:tcBorders>
                  <w:top w:val="nil"/>
                  <w:left w:val="nil"/>
                  <w:bottom w:val="nil"/>
                  <w:right w:val="nil"/>
                </w:tcBorders>
                <w:shd w:val="clear" w:color="auto" w:fill="auto"/>
                <w:noWrap/>
                <w:vAlign w:val="center"/>
                <w:hideMark/>
              </w:tcPr>
            </w:tcPrChange>
          </w:tcPr>
          <w:p w14:paraId="4FF20B1C" w14:textId="77777777" w:rsidR="009570F6" w:rsidRPr="009570F6" w:rsidRDefault="009570F6" w:rsidP="009570F6">
            <w:pPr>
              <w:jc w:val="left"/>
              <w:rPr>
                <w:ins w:id="6645" w:author="Erlie Hasam Morfin Zavalza" w:date="2014-11-22T21:59:00Z"/>
                <w:sz w:val="18"/>
                <w:lang w:val="es-MX" w:eastAsia="es-MX"/>
                <w:rPrChange w:id="6646" w:author="Erlie Hasam Morfin Zavalza" w:date="2014-11-22T22:00:00Z">
                  <w:rPr>
                    <w:ins w:id="6647" w:author="Erlie Hasam Morfin Zavalza" w:date="2014-11-22T21:59:00Z"/>
                    <w:sz w:val="20"/>
                    <w:lang w:val="es-MX" w:eastAsia="es-MX"/>
                  </w:rPr>
                </w:rPrChange>
              </w:rPr>
            </w:pPr>
          </w:p>
        </w:tc>
      </w:tr>
    </w:tbl>
    <w:p w14:paraId="56DAF86D" w14:textId="77777777" w:rsidR="009570F6" w:rsidRDefault="009570F6">
      <w:pPr>
        <w:rPr>
          <w:ins w:id="6648" w:author="Erlie Hasam Morfin Zavalza" w:date="2014-11-22T22:01:00Z"/>
          <w:lang w:val="es-MX"/>
        </w:rPr>
        <w:pPrChange w:id="6649" w:author="Erlie Hasam Morfin Zavalza" w:date="2014-11-22T21:50:00Z">
          <w:pPr>
            <w:pStyle w:val="Ttulo1"/>
          </w:pPr>
        </w:pPrChange>
      </w:pPr>
    </w:p>
    <w:tbl>
      <w:tblPr>
        <w:tblW w:w="0" w:type="auto"/>
        <w:tblLayout w:type="fixed"/>
        <w:tblCellMar>
          <w:left w:w="70" w:type="dxa"/>
          <w:right w:w="70" w:type="dxa"/>
        </w:tblCellMar>
        <w:tblLook w:val="04A0" w:firstRow="1" w:lastRow="0" w:firstColumn="1" w:lastColumn="0" w:noHBand="0" w:noVBand="1"/>
        <w:tblPrChange w:id="6650" w:author="Erlie Hasam Morfin Zavalza" w:date="2014-11-22T22:02:00Z">
          <w:tblPr>
            <w:tblW w:w="14620" w:type="dxa"/>
            <w:tblCellMar>
              <w:left w:w="70" w:type="dxa"/>
              <w:right w:w="70" w:type="dxa"/>
            </w:tblCellMar>
            <w:tblLook w:val="04A0" w:firstRow="1" w:lastRow="0" w:firstColumn="1" w:lastColumn="0" w:noHBand="0" w:noVBand="1"/>
          </w:tblPr>
        </w:tblPrChange>
      </w:tblPr>
      <w:tblGrid>
        <w:gridCol w:w="1129"/>
        <w:gridCol w:w="1701"/>
        <w:gridCol w:w="1418"/>
        <w:gridCol w:w="1417"/>
        <w:gridCol w:w="1527"/>
        <w:gridCol w:w="1636"/>
        <w:tblGridChange w:id="6651">
          <w:tblGrid>
            <w:gridCol w:w="783"/>
            <w:gridCol w:w="1265"/>
            <w:gridCol w:w="1534"/>
            <w:gridCol w:w="1710"/>
            <w:gridCol w:w="1900"/>
            <w:gridCol w:w="1636"/>
            <w:gridCol w:w="5792"/>
          </w:tblGrid>
        </w:tblGridChange>
      </w:tblGrid>
      <w:tr w:rsidR="009570F6" w:rsidRPr="00D56D24" w14:paraId="0ED4F2B6" w14:textId="77777777" w:rsidTr="009570F6">
        <w:trPr>
          <w:trHeight w:val="300"/>
          <w:ins w:id="6652" w:author="Erlie Hasam Morfin Zavalza" w:date="2014-11-22T22:01:00Z"/>
          <w:trPrChange w:id="6653" w:author="Erlie Hasam Morfin Zavalza" w:date="2014-11-22T22:02:00Z">
            <w:trPr>
              <w:trHeight w:val="300"/>
            </w:trPr>
          </w:trPrChange>
        </w:trPr>
        <w:tc>
          <w:tcPr>
            <w:tcW w:w="8828" w:type="dxa"/>
            <w:gridSpan w:val="6"/>
            <w:tcBorders>
              <w:top w:val="single" w:sz="4" w:space="0" w:color="auto"/>
              <w:left w:val="single" w:sz="4" w:space="0" w:color="auto"/>
              <w:bottom w:val="single" w:sz="4" w:space="0" w:color="auto"/>
              <w:right w:val="single" w:sz="4" w:space="0" w:color="auto"/>
            </w:tcBorders>
            <w:shd w:val="clear" w:color="000000" w:fill="FFC000"/>
            <w:noWrap/>
            <w:vAlign w:val="center"/>
            <w:hideMark/>
            <w:tcPrChange w:id="6654" w:author="Erlie Hasam Morfin Zavalza" w:date="2014-11-22T22:02:00Z">
              <w:tcPr>
                <w:tcW w:w="14620" w:type="dxa"/>
                <w:gridSpan w:val="7"/>
                <w:tcBorders>
                  <w:top w:val="single" w:sz="4" w:space="0" w:color="auto"/>
                  <w:left w:val="single" w:sz="4" w:space="0" w:color="auto"/>
                  <w:bottom w:val="single" w:sz="4" w:space="0" w:color="auto"/>
                  <w:right w:val="single" w:sz="4" w:space="0" w:color="auto"/>
                </w:tcBorders>
                <w:shd w:val="clear" w:color="000000" w:fill="FFC000"/>
                <w:noWrap/>
                <w:vAlign w:val="center"/>
                <w:hideMark/>
              </w:tcPr>
            </w:tcPrChange>
          </w:tcPr>
          <w:p w14:paraId="053CF6CE" w14:textId="77777777" w:rsidR="009570F6" w:rsidRPr="00D56D24" w:rsidRDefault="009570F6" w:rsidP="009570F6">
            <w:pPr>
              <w:jc w:val="center"/>
              <w:rPr>
                <w:ins w:id="6655" w:author="Erlie Hasam Morfin Zavalza" w:date="2014-11-22T22:01:00Z"/>
                <w:rFonts w:ascii="Calibri" w:hAnsi="Calibri"/>
                <w:b/>
                <w:bCs/>
                <w:color w:val="000000"/>
                <w:sz w:val="18"/>
                <w:szCs w:val="22"/>
                <w:lang w:val="es-MX" w:eastAsia="es-MX"/>
                <w:rPrChange w:id="6656" w:author="Erlie Hasam Morfin Zavalza" w:date="2014-11-22T22:03:00Z">
                  <w:rPr>
                    <w:ins w:id="6657" w:author="Erlie Hasam Morfin Zavalza" w:date="2014-11-22T22:01:00Z"/>
                    <w:rFonts w:ascii="Calibri" w:hAnsi="Calibri"/>
                    <w:b/>
                    <w:bCs/>
                    <w:color w:val="000000"/>
                    <w:sz w:val="22"/>
                    <w:szCs w:val="22"/>
                    <w:lang w:val="es-MX" w:eastAsia="es-MX"/>
                  </w:rPr>
                </w:rPrChange>
              </w:rPr>
            </w:pPr>
            <w:ins w:id="6658" w:author="Erlie Hasam Morfin Zavalza" w:date="2014-11-22T22:01:00Z">
              <w:r w:rsidRPr="00D56D24">
                <w:rPr>
                  <w:rFonts w:ascii="Calibri" w:hAnsi="Calibri"/>
                  <w:b/>
                  <w:bCs/>
                  <w:color w:val="000000"/>
                  <w:sz w:val="18"/>
                  <w:szCs w:val="22"/>
                  <w:lang w:val="es-MX" w:eastAsia="es-MX"/>
                  <w:rPrChange w:id="6659" w:author="Erlie Hasam Morfin Zavalza" w:date="2014-11-22T22:03:00Z">
                    <w:rPr>
                      <w:rFonts w:ascii="Calibri" w:hAnsi="Calibri"/>
                      <w:b/>
                      <w:bCs/>
                      <w:color w:val="000000"/>
                      <w:sz w:val="22"/>
                      <w:szCs w:val="22"/>
                      <w:lang w:val="es-MX" w:eastAsia="es-MX"/>
                    </w:rPr>
                  </w:rPrChange>
                </w:rPr>
                <w:t>DEPRECIACIÓN DE BATIDORA SEMI-INDUSTRIAL</w:t>
              </w:r>
            </w:ins>
          </w:p>
        </w:tc>
      </w:tr>
      <w:tr w:rsidR="009570F6" w:rsidRPr="00D56D24" w14:paraId="218BF140" w14:textId="77777777" w:rsidTr="009570F6">
        <w:tblPrEx>
          <w:tblPrExChange w:id="6660" w:author="Erlie Hasam Morfin Zavalza" w:date="2014-11-22T22:03:00Z">
            <w:tblPrEx>
              <w:tblW w:w="5000" w:type="pct"/>
            </w:tblPrEx>
          </w:tblPrExChange>
        </w:tblPrEx>
        <w:trPr>
          <w:trHeight w:val="330"/>
          <w:ins w:id="6661" w:author="Erlie Hasam Morfin Zavalza" w:date="2014-11-22T22:01:00Z"/>
          <w:trPrChange w:id="6662" w:author="Erlie Hasam Morfin Zavalza" w:date="2014-11-22T22:03:00Z">
            <w:trPr>
              <w:gridAfter w:val="0"/>
              <w:trHeight w:val="330"/>
            </w:trPr>
          </w:trPrChange>
        </w:trPr>
        <w:tc>
          <w:tcPr>
            <w:tcW w:w="112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663" w:author="Erlie Hasam Morfin Zavalza" w:date="2014-11-22T22:03:00Z">
              <w:tcPr>
                <w:tcW w:w="405" w:type="pct"/>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1A6FFA99" w14:textId="77777777" w:rsidR="009570F6" w:rsidRPr="00D56D24" w:rsidRDefault="009570F6" w:rsidP="009570F6">
            <w:pPr>
              <w:jc w:val="center"/>
              <w:rPr>
                <w:ins w:id="6664" w:author="Erlie Hasam Morfin Zavalza" w:date="2014-11-22T22:01:00Z"/>
                <w:rFonts w:ascii="Arial Narrow" w:hAnsi="Arial Narrow"/>
                <w:b/>
                <w:bCs/>
                <w:color w:val="000000"/>
                <w:sz w:val="18"/>
                <w:szCs w:val="22"/>
                <w:lang w:val="es-MX" w:eastAsia="es-MX"/>
                <w:rPrChange w:id="6665" w:author="Erlie Hasam Morfin Zavalza" w:date="2014-11-22T22:03:00Z">
                  <w:rPr>
                    <w:ins w:id="6666" w:author="Erlie Hasam Morfin Zavalza" w:date="2014-11-22T22:01:00Z"/>
                    <w:rFonts w:ascii="Arial Narrow" w:hAnsi="Arial Narrow"/>
                    <w:b/>
                    <w:bCs/>
                    <w:color w:val="000000"/>
                    <w:sz w:val="22"/>
                    <w:szCs w:val="22"/>
                    <w:lang w:val="es-MX" w:eastAsia="es-MX"/>
                  </w:rPr>
                </w:rPrChange>
              </w:rPr>
            </w:pPr>
            <w:ins w:id="6667" w:author="Erlie Hasam Morfin Zavalza" w:date="2014-11-22T22:01:00Z">
              <w:r w:rsidRPr="00D56D24">
                <w:rPr>
                  <w:rFonts w:ascii="Arial Narrow" w:hAnsi="Arial Narrow"/>
                  <w:b/>
                  <w:bCs/>
                  <w:color w:val="000000"/>
                  <w:sz w:val="18"/>
                  <w:szCs w:val="22"/>
                  <w:lang w:val="es-MX" w:eastAsia="es-MX"/>
                  <w:rPrChange w:id="6668" w:author="Erlie Hasam Morfin Zavalza" w:date="2014-11-22T22:03:00Z">
                    <w:rPr>
                      <w:rFonts w:ascii="Arial Narrow" w:hAnsi="Arial Narrow"/>
                      <w:b/>
                      <w:bCs/>
                      <w:color w:val="000000"/>
                      <w:sz w:val="22"/>
                      <w:szCs w:val="22"/>
                      <w:lang w:val="es-MX" w:eastAsia="es-MX"/>
                    </w:rPr>
                  </w:rPrChange>
                </w:rPr>
                <w:t>PERIODOS</w:t>
              </w:r>
            </w:ins>
          </w:p>
        </w:tc>
        <w:tc>
          <w:tcPr>
            <w:tcW w:w="1701"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669" w:author="Erlie Hasam Morfin Zavalza" w:date="2014-11-22T22:03:00Z">
              <w:tcPr>
                <w:tcW w:w="705" w:type="pct"/>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54ED8830" w14:textId="77777777" w:rsidR="009570F6" w:rsidRPr="00D56D24" w:rsidRDefault="009570F6" w:rsidP="009570F6">
            <w:pPr>
              <w:jc w:val="center"/>
              <w:rPr>
                <w:ins w:id="6670" w:author="Erlie Hasam Morfin Zavalza" w:date="2014-11-22T22:01:00Z"/>
                <w:rFonts w:ascii="Arial Narrow" w:hAnsi="Arial Narrow"/>
                <w:b/>
                <w:bCs/>
                <w:color w:val="000000"/>
                <w:sz w:val="18"/>
                <w:szCs w:val="22"/>
                <w:lang w:val="es-MX" w:eastAsia="es-MX"/>
                <w:rPrChange w:id="6671" w:author="Erlie Hasam Morfin Zavalza" w:date="2014-11-22T22:03:00Z">
                  <w:rPr>
                    <w:ins w:id="6672" w:author="Erlie Hasam Morfin Zavalza" w:date="2014-11-22T22:01:00Z"/>
                    <w:rFonts w:ascii="Arial Narrow" w:hAnsi="Arial Narrow"/>
                    <w:b/>
                    <w:bCs/>
                    <w:color w:val="000000"/>
                    <w:sz w:val="22"/>
                    <w:szCs w:val="22"/>
                    <w:lang w:val="es-MX" w:eastAsia="es-MX"/>
                  </w:rPr>
                </w:rPrChange>
              </w:rPr>
            </w:pPr>
            <w:ins w:id="6673" w:author="Erlie Hasam Morfin Zavalza" w:date="2014-11-22T22:01:00Z">
              <w:r w:rsidRPr="00D56D24">
                <w:rPr>
                  <w:rFonts w:ascii="Arial Narrow" w:hAnsi="Arial Narrow"/>
                  <w:b/>
                  <w:bCs/>
                  <w:color w:val="000000"/>
                  <w:sz w:val="18"/>
                  <w:szCs w:val="22"/>
                  <w:lang w:val="es-MX" w:eastAsia="es-MX"/>
                  <w:rPrChange w:id="6674" w:author="Erlie Hasam Morfin Zavalza" w:date="2014-11-22T22:03:00Z">
                    <w:rPr>
                      <w:rFonts w:ascii="Arial Narrow" w:hAnsi="Arial Narrow"/>
                      <w:b/>
                      <w:bCs/>
                      <w:color w:val="000000"/>
                      <w:sz w:val="22"/>
                      <w:szCs w:val="22"/>
                      <w:lang w:val="es-MX" w:eastAsia="es-MX"/>
                    </w:rPr>
                  </w:rPrChange>
                </w:rPr>
                <w:t>CONCEPTO</w:t>
              </w:r>
            </w:ins>
          </w:p>
        </w:tc>
        <w:tc>
          <w:tcPr>
            <w:tcW w:w="1418"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675" w:author="Erlie Hasam Morfin Zavalza" w:date="2014-11-22T22:03:00Z">
              <w:tcPr>
                <w:tcW w:w="872" w:type="pct"/>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378E73A7" w14:textId="77777777" w:rsidR="009570F6" w:rsidRPr="00D56D24" w:rsidRDefault="009570F6" w:rsidP="009570F6">
            <w:pPr>
              <w:jc w:val="center"/>
              <w:rPr>
                <w:ins w:id="6676" w:author="Erlie Hasam Morfin Zavalza" w:date="2014-11-22T22:01:00Z"/>
                <w:rFonts w:ascii="Arial Narrow" w:hAnsi="Arial Narrow"/>
                <w:b/>
                <w:bCs/>
                <w:color w:val="000000"/>
                <w:sz w:val="18"/>
                <w:szCs w:val="22"/>
                <w:lang w:val="es-MX" w:eastAsia="es-MX"/>
                <w:rPrChange w:id="6677" w:author="Erlie Hasam Morfin Zavalza" w:date="2014-11-22T22:03:00Z">
                  <w:rPr>
                    <w:ins w:id="6678" w:author="Erlie Hasam Morfin Zavalza" w:date="2014-11-22T22:01:00Z"/>
                    <w:rFonts w:ascii="Arial Narrow" w:hAnsi="Arial Narrow"/>
                    <w:b/>
                    <w:bCs/>
                    <w:color w:val="000000"/>
                    <w:sz w:val="22"/>
                    <w:szCs w:val="22"/>
                    <w:lang w:val="es-MX" w:eastAsia="es-MX"/>
                  </w:rPr>
                </w:rPrChange>
              </w:rPr>
            </w:pPr>
            <w:ins w:id="6679" w:author="Erlie Hasam Morfin Zavalza" w:date="2014-11-22T22:01:00Z">
              <w:r w:rsidRPr="00D56D24">
                <w:rPr>
                  <w:rFonts w:ascii="Arial Narrow" w:hAnsi="Arial Narrow"/>
                  <w:b/>
                  <w:bCs/>
                  <w:color w:val="000000"/>
                  <w:sz w:val="18"/>
                  <w:szCs w:val="22"/>
                  <w:lang w:val="es-MX" w:eastAsia="es-MX"/>
                  <w:rPrChange w:id="6680" w:author="Erlie Hasam Morfin Zavalza" w:date="2014-11-22T22:03:00Z">
                    <w:rPr>
                      <w:rFonts w:ascii="Arial Narrow" w:hAnsi="Arial Narrow"/>
                      <w:b/>
                      <w:bCs/>
                      <w:color w:val="000000"/>
                      <w:sz w:val="22"/>
                      <w:szCs w:val="22"/>
                      <w:lang w:val="es-MX" w:eastAsia="es-MX"/>
                    </w:rPr>
                  </w:rPrChange>
                </w:rPr>
                <w:t>DEPRECIACIÓN ANUAL</w:t>
              </w:r>
            </w:ins>
          </w:p>
        </w:tc>
        <w:tc>
          <w:tcPr>
            <w:tcW w:w="1417"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681" w:author="Erlie Hasam Morfin Zavalza" w:date="2014-11-22T22:03:00Z">
              <w:tcPr>
                <w:tcW w:w="982" w:type="pct"/>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6EF79BD1" w14:textId="77777777" w:rsidR="009570F6" w:rsidRPr="00D56D24" w:rsidRDefault="009570F6" w:rsidP="009570F6">
            <w:pPr>
              <w:jc w:val="center"/>
              <w:rPr>
                <w:ins w:id="6682" w:author="Erlie Hasam Morfin Zavalza" w:date="2014-11-22T22:01:00Z"/>
                <w:rFonts w:ascii="Arial Narrow" w:hAnsi="Arial Narrow"/>
                <w:b/>
                <w:bCs/>
                <w:color w:val="000000"/>
                <w:sz w:val="18"/>
                <w:szCs w:val="22"/>
                <w:lang w:val="es-MX" w:eastAsia="es-MX"/>
                <w:rPrChange w:id="6683" w:author="Erlie Hasam Morfin Zavalza" w:date="2014-11-22T22:03:00Z">
                  <w:rPr>
                    <w:ins w:id="6684" w:author="Erlie Hasam Morfin Zavalza" w:date="2014-11-22T22:01:00Z"/>
                    <w:rFonts w:ascii="Arial Narrow" w:hAnsi="Arial Narrow"/>
                    <w:b/>
                    <w:bCs/>
                    <w:color w:val="000000"/>
                    <w:sz w:val="22"/>
                    <w:szCs w:val="22"/>
                    <w:lang w:val="es-MX" w:eastAsia="es-MX"/>
                  </w:rPr>
                </w:rPrChange>
              </w:rPr>
            </w:pPr>
            <w:ins w:id="6685" w:author="Erlie Hasam Morfin Zavalza" w:date="2014-11-22T22:01:00Z">
              <w:r w:rsidRPr="00D56D24">
                <w:rPr>
                  <w:rFonts w:ascii="Arial Narrow" w:hAnsi="Arial Narrow"/>
                  <w:b/>
                  <w:bCs/>
                  <w:color w:val="000000"/>
                  <w:sz w:val="18"/>
                  <w:szCs w:val="22"/>
                  <w:lang w:val="es-MX" w:eastAsia="es-MX"/>
                  <w:rPrChange w:id="6686" w:author="Erlie Hasam Morfin Zavalza" w:date="2014-11-22T22:03:00Z">
                    <w:rPr>
                      <w:rFonts w:ascii="Arial Narrow" w:hAnsi="Arial Narrow"/>
                      <w:b/>
                      <w:bCs/>
                      <w:color w:val="000000"/>
                      <w:sz w:val="22"/>
                      <w:szCs w:val="22"/>
                      <w:lang w:val="es-MX" w:eastAsia="es-MX"/>
                    </w:rPr>
                  </w:rPrChange>
                </w:rPr>
                <w:t>DEPRECIACIÓN MENSUAL</w:t>
              </w:r>
            </w:ins>
          </w:p>
        </w:tc>
        <w:tc>
          <w:tcPr>
            <w:tcW w:w="1527"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6687" w:author="Erlie Hasam Morfin Zavalza" w:date="2014-11-22T22:03:00Z">
              <w:tcPr>
                <w:tcW w:w="1100" w:type="pct"/>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2C218C13" w14:textId="77777777" w:rsidR="009570F6" w:rsidRPr="00D56D24" w:rsidRDefault="009570F6" w:rsidP="009570F6">
            <w:pPr>
              <w:jc w:val="center"/>
              <w:rPr>
                <w:ins w:id="6688" w:author="Erlie Hasam Morfin Zavalza" w:date="2014-11-22T22:01:00Z"/>
                <w:rFonts w:ascii="Arial Narrow" w:hAnsi="Arial Narrow"/>
                <w:b/>
                <w:bCs/>
                <w:color w:val="000000"/>
                <w:sz w:val="18"/>
                <w:szCs w:val="22"/>
                <w:lang w:val="es-MX" w:eastAsia="es-MX"/>
                <w:rPrChange w:id="6689" w:author="Erlie Hasam Morfin Zavalza" w:date="2014-11-22T22:03:00Z">
                  <w:rPr>
                    <w:ins w:id="6690" w:author="Erlie Hasam Morfin Zavalza" w:date="2014-11-22T22:01:00Z"/>
                    <w:rFonts w:ascii="Arial Narrow" w:hAnsi="Arial Narrow"/>
                    <w:b/>
                    <w:bCs/>
                    <w:color w:val="000000"/>
                    <w:sz w:val="22"/>
                    <w:szCs w:val="22"/>
                    <w:lang w:val="es-MX" w:eastAsia="es-MX"/>
                  </w:rPr>
                </w:rPrChange>
              </w:rPr>
            </w:pPr>
            <w:ins w:id="6691" w:author="Erlie Hasam Morfin Zavalza" w:date="2014-11-22T22:01:00Z">
              <w:r w:rsidRPr="00D56D24">
                <w:rPr>
                  <w:rFonts w:ascii="Arial Narrow" w:hAnsi="Arial Narrow"/>
                  <w:b/>
                  <w:bCs/>
                  <w:color w:val="000000"/>
                  <w:sz w:val="18"/>
                  <w:szCs w:val="22"/>
                  <w:lang w:val="es-MX" w:eastAsia="es-MX"/>
                  <w:rPrChange w:id="6692" w:author="Erlie Hasam Morfin Zavalza" w:date="2014-11-22T22:03:00Z">
                    <w:rPr>
                      <w:rFonts w:ascii="Arial Narrow" w:hAnsi="Arial Narrow"/>
                      <w:b/>
                      <w:bCs/>
                      <w:color w:val="000000"/>
                      <w:sz w:val="22"/>
                      <w:szCs w:val="22"/>
                      <w:lang w:val="es-MX" w:eastAsia="es-MX"/>
                    </w:rPr>
                  </w:rPrChange>
                </w:rPr>
                <w:t>DEPRECIACIÓN ACUMULADA</w:t>
              </w:r>
            </w:ins>
          </w:p>
        </w:tc>
        <w:tc>
          <w:tcPr>
            <w:tcW w:w="1636" w:type="dxa"/>
            <w:tcBorders>
              <w:top w:val="nil"/>
              <w:left w:val="nil"/>
              <w:bottom w:val="single" w:sz="4" w:space="0" w:color="auto"/>
              <w:right w:val="single" w:sz="4" w:space="0" w:color="auto"/>
            </w:tcBorders>
            <w:shd w:val="clear" w:color="000000" w:fill="92D050"/>
            <w:noWrap/>
            <w:vAlign w:val="center"/>
            <w:hideMark/>
            <w:tcPrChange w:id="6693" w:author="Erlie Hasam Morfin Zavalza" w:date="2014-11-22T22:03:00Z">
              <w:tcPr>
                <w:tcW w:w="936" w:type="pct"/>
                <w:tcBorders>
                  <w:top w:val="nil"/>
                  <w:left w:val="nil"/>
                  <w:bottom w:val="single" w:sz="4" w:space="0" w:color="auto"/>
                  <w:right w:val="single" w:sz="4" w:space="0" w:color="auto"/>
                </w:tcBorders>
                <w:shd w:val="clear" w:color="000000" w:fill="92D050"/>
                <w:noWrap/>
                <w:vAlign w:val="center"/>
                <w:hideMark/>
              </w:tcPr>
            </w:tcPrChange>
          </w:tcPr>
          <w:p w14:paraId="1E078527" w14:textId="77777777" w:rsidR="009570F6" w:rsidRPr="00D56D24" w:rsidRDefault="009570F6" w:rsidP="009570F6">
            <w:pPr>
              <w:jc w:val="center"/>
              <w:rPr>
                <w:ins w:id="6694" w:author="Erlie Hasam Morfin Zavalza" w:date="2014-11-22T22:01:00Z"/>
                <w:rFonts w:ascii="Arial Narrow" w:hAnsi="Arial Narrow"/>
                <w:b/>
                <w:bCs/>
                <w:color w:val="000000"/>
                <w:sz w:val="18"/>
                <w:szCs w:val="22"/>
                <w:lang w:val="es-MX" w:eastAsia="es-MX"/>
                <w:rPrChange w:id="6695" w:author="Erlie Hasam Morfin Zavalza" w:date="2014-11-22T22:03:00Z">
                  <w:rPr>
                    <w:ins w:id="6696" w:author="Erlie Hasam Morfin Zavalza" w:date="2014-11-22T22:01:00Z"/>
                    <w:rFonts w:ascii="Arial Narrow" w:hAnsi="Arial Narrow"/>
                    <w:b/>
                    <w:bCs/>
                    <w:color w:val="000000"/>
                    <w:sz w:val="22"/>
                    <w:szCs w:val="22"/>
                    <w:lang w:val="es-MX" w:eastAsia="es-MX"/>
                  </w:rPr>
                </w:rPrChange>
              </w:rPr>
            </w:pPr>
            <w:ins w:id="6697" w:author="Erlie Hasam Morfin Zavalza" w:date="2014-11-22T22:01:00Z">
              <w:r w:rsidRPr="00D56D24">
                <w:rPr>
                  <w:rFonts w:ascii="Arial Narrow" w:hAnsi="Arial Narrow"/>
                  <w:b/>
                  <w:bCs/>
                  <w:color w:val="000000"/>
                  <w:sz w:val="18"/>
                  <w:szCs w:val="22"/>
                  <w:lang w:val="es-MX" w:eastAsia="es-MX"/>
                  <w:rPrChange w:id="6698" w:author="Erlie Hasam Morfin Zavalza" w:date="2014-11-22T22:03:00Z">
                    <w:rPr>
                      <w:rFonts w:ascii="Arial Narrow" w:hAnsi="Arial Narrow"/>
                      <w:b/>
                      <w:bCs/>
                      <w:color w:val="000000"/>
                      <w:sz w:val="22"/>
                      <w:szCs w:val="22"/>
                      <w:lang w:val="es-MX" w:eastAsia="es-MX"/>
                    </w:rPr>
                  </w:rPrChange>
                </w:rPr>
                <w:t>VALOR NETO EN LIBROS</w:t>
              </w:r>
            </w:ins>
          </w:p>
        </w:tc>
      </w:tr>
      <w:tr w:rsidR="009570F6" w:rsidRPr="00D56D24" w14:paraId="24D6F3CC" w14:textId="77777777" w:rsidTr="009570F6">
        <w:tblPrEx>
          <w:tblPrExChange w:id="6699" w:author="Erlie Hasam Morfin Zavalza" w:date="2014-11-22T22:03:00Z">
            <w:tblPrEx>
              <w:tblW w:w="0" w:type="auto"/>
            </w:tblPrEx>
          </w:tblPrExChange>
        </w:tblPrEx>
        <w:trPr>
          <w:trHeight w:val="300"/>
          <w:ins w:id="6700" w:author="Erlie Hasam Morfin Zavalza" w:date="2014-11-22T22:01:00Z"/>
          <w:trPrChange w:id="6701" w:author="Erlie Hasam Morfin Zavalza" w:date="2014-11-22T22:03:00Z">
            <w:trPr>
              <w:gridAfter w:val="0"/>
              <w:trHeight w:val="300"/>
            </w:trPr>
          </w:trPrChange>
        </w:trPr>
        <w:tc>
          <w:tcPr>
            <w:tcW w:w="1129" w:type="dxa"/>
            <w:vMerge/>
            <w:tcBorders>
              <w:top w:val="nil"/>
              <w:left w:val="single" w:sz="4" w:space="0" w:color="auto"/>
              <w:bottom w:val="single" w:sz="4" w:space="0" w:color="auto"/>
              <w:right w:val="single" w:sz="4" w:space="0" w:color="auto"/>
            </w:tcBorders>
            <w:vAlign w:val="center"/>
            <w:hideMark/>
            <w:tcPrChange w:id="6702" w:author="Erlie Hasam Morfin Zavalza" w:date="2014-11-22T22:03:00Z">
              <w:tcPr>
                <w:tcW w:w="0" w:type="auto"/>
                <w:vMerge/>
                <w:tcBorders>
                  <w:top w:val="nil"/>
                  <w:left w:val="single" w:sz="4" w:space="0" w:color="auto"/>
                  <w:bottom w:val="single" w:sz="4" w:space="0" w:color="auto"/>
                  <w:right w:val="single" w:sz="4" w:space="0" w:color="auto"/>
                </w:tcBorders>
                <w:vAlign w:val="center"/>
                <w:hideMark/>
              </w:tcPr>
            </w:tcPrChange>
          </w:tcPr>
          <w:p w14:paraId="10B2F40D" w14:textId="77777777" w:rsidR="009570F6" w:rsidRPr="00D56D24" w:rsidRDefault="009570F6" w:rsidP="009570F6">
            <w:pPr>
              <w:jc w:val="left"/>
              <w:rPr>
                <w:ins w:id="6703" w:author="Erlie Hasam Morfin Zavalza" w:date="2014-11-22T22:01:00Z"/>
                <w:rFonts w:ascii="Arial Narrow" w:hAnsi="Arial Narrow"/>
                <w:b/>
                <w:bCs/>
                <w:color w:val="000000"/>
                <w:sz w:val="18"/>
                <w:szCs w:val="22"/>
                <w:lang w:val="es-MX" w:eastAsia="es-MX"/>
                <w:rPrChange w:id="6704" w:author="Erlie Hasam Morfin Zavalza" w:date="2014-11-22T22:03:00Z">
                  <w:rPr>
                    <w:ins w:id="6705" w:author="Erlie Hasam Morfin Zavalza" w:date="2014-11-22T22:01:00Z"/>
                    <w:rFonts w:ascii="Arial Narrow" w:hAnsi="Arial Narrow"/>
                    <w:b/>
                    <w:bCs/>
                    <w:color w:val="000000"/>
                    <w:sz w:val="22"/>
                    <w:szCs w:val="22"/>
                    <w:lang w:val="es-MX" w:eastAsia="es-MX"/>
                  </w:rPr>
                </w:rPrChange>
              </w:rPr>
            </w:pPr>
          </w:p>
        </w:tc>
        <w:tc>
          <w:tcPr>
            <w:tcW w:w="1701" w:type="dxa"/>
            <w:vMerge/>
            <w:tcBorders>
              <w:top w:val="nil"/>
              <w:left w:val="single" w:sz="4" w:space="0" w:color="auto"/>
              <w:bottom w:val="single" w:sz="4" w:space="0" w:color="auto"/>
              <w:right w:val="single" w:sz="4" w:space="0" w:color="auto"/>
            </w:tcBorders>
            <w:vAlign w:val="center"/>
            <w:hideMark/>
            <w:tcPrChange w:id="6706" w:author="Erlie Hasam Morfin Zavalza" w:date="2014-11-22T22:03:00Z">
              <w:tcPr>
                <w:tcW w:w="0" w:type="auto"/>
                <w:vMerge/>
                <w:tcBorders>
                  <w:top w:val="nil"/>
                  <w:left w:val="single" w:sz="4" w:space="0" w:color="auto"/>
                  <w:bottom w:val="single" w:sz="4" w:space="0" w:color="auto"/>
                  <w:right w:val="single" w:sz="4" w:space="0" w:color="auto"/>
                </w:tcBorders>
                <w:vAlign w:val="center"/>
                <w:hideMark/>
              </w:tcPr>
            </w:tcPrChange>
          </w:tcPr>
          <w:p w14:paraId="3C495B5C" w14:textId="77777777" w:rsidR="009570F6" w:rsidRPr="00D56D24" w:rsidRDefault="009570F6" w:rsidP="009570F6">
            <w:pPr>
              <w:jc w:val="left"/>
              <w:rPr>
                <w:ins w:id="6707" w:author="Erlie Hasam Morfin Zavalza" w:date="2014-11-22T22:01:00Z"/>
                <w:rFonts w:ascii="Arial Narrow" w:hAnsi="Arial Narrow"/>
                <w:b/>
                <w:bCs/>
                <w:color w:val="000000"/>
                <w:sz w:val="18"/>
                <w:szCs w:val="22"/>
                <w:lang w:val="es-MX" w:eastAsia="es-MX"/>
                <w:rPrChange w:id="6708" w:author="Erlie Hasam Morfin Zavalza" w:date="2014-11-22T22:03:00Z">
                  <w:rPr>
                    <w:ins w:id="6709" w:author="Erlie Hasam Morfin Zavalza" w:date="2014-11-22T22:01:00Z"/>
                    <w:rFonts w:ascii="Arial Narrow" w:hAnsi="Arial Narrow"/>
                    <w:b/>
                    <w:bCs/>
                    <w:color w:val="000000"/>
                    <w:sz w:val="22"/>
                    <w:szCs w:val="22"/>
                    <w:lang w:val="es-MX" w:eastAsia="es-MX"/>
                  </w:rPr>
                </w:rPrChange>
              </w:rPr>
            </w:pPr>
          </w:p>
        </w:tc>
        <w:tc>
          <w:tcPr>
            <w:tcW w:w="1418" w:type="dxa"/>
            <w:vMerge/>
            <w:tcBorders>
              <w:top w:val="nil"/>
              <w:left w:val="single" w:sz="4" w:space="0" w:color="auto"/>
              <w:bottom w:val="single" w:sz="4" w:space="0" w:color="auto"/>
              <w:right w:val="single" w:sz="4" w:space="0" w:color="auto"/>
            </w:tcBorders>
            <w:vAlign w:val="center"/>
            <w:hideMark/>
            <w:tcPrChange w:id="6710" w:author="Erlie Hasam Morfin Zavalza" w:date="2014-11-22T22:03:00Z">
              <w:tcPr>
                <w:tcW w:w="0" w:type="auto"/>
                <w:vMerge/>
                <w:tcBorders>
                  <w:top w:val="nil"/>
                  <w:left w:val="single" w:sz="4" w:space="0" w:color="auto"/>
                  <w:bottom w:val="single" w:sz="4" w:space="0" w:color="auto"/>
                  <w:right w:val="single" w:sz="4" w:space="0" w:color="auto"/>
                </w:tcBorders>
                <w:vAlign w:val="center"/>
                <w:hideMark/>
              </w:tcPr>
            </w:tcPrChange>
          </w:tcPr>
          <w:p w14:paraId="65429A95" w14:textId="77777777" w:rsidR="009570F6" w:rsidRPr="00D56D24" w:rsidRDefault="009570F6" w:rsidP="009570F6">
            <w:pPr>
              <w:jc w:val="left"/>
              <w:rPr>
                <w:ins w:id="6711" w:author="Erlie Hasam Morfin Zavalza" w:date="2014-11-22T22:01:00Z"/>
                <w:rFonts w:ascii="Arial Narrow" w:hAnsi="Arial Narrow"/>
                <w:b/>
                <w:bCs/>
                <w:color w:val="000000"/>
                <w:sz w:val="18"/>
                <w:szCs w:val="22"/>
                <w:lang w:val="es-MX" w:eastAsia="es-MX"/>
                <w:rPrChange w:id="6712" w:author="Erlie Hasam Morfin Zavalza" w:date="2014-11-22T22:03:00Z">
                  <w:rPr>
                    <w:ins w:id="6713" w:author="Erlie Hasam Morfin Zavalza" w:date="2014-11-22T22:01:00Z"/>
                    <w:rFonts w:ascii="Arial Narrow" w:hAnsi="Arial Narrow"/>
                    <w:b/>
                    <w:bCs/>
                    <w:color w:val="000000"/>
                    <w:sz w:val="22"/>
                    <w:szCs w:val="22"/>
                    <w:lang w:val="es-MX" w:eastAsia="es-MX"/>
                  </w:rPr>
                </w:rPrChange>
              </w:rPr>
            </w:pPr>
          </w:p>
        </w:tc>
        <w:tc>
          <w:tcPr>
            <w:tcW w:w="1417" w:type="dxa"/>
            <w:vMerge/>
            <w:tcBorders>
              <w:top w:val="nil"/>
              <w:left w:val="single" w:sz="4" w:space="0" w:color="auto"/>
              <w:bottom w:val="single" w:sz="4" w:space="0" w:color="auto"/>
              <w:right w:val="single" w:sz="4" w:space="0" w:color="auto"/>
            </w:tcBorders>
            <w:vAlign w:val="center"/>
            <w:hideMark/>
            <w:tcPrChange w:id="6714" w:author="Erlie Hasam Morfin Zavalza" w:date="2014-11-22T22:03:00Z">
              <w:tcPr>
                <w:tcW w:w="0" w:type="auto"/>
                <w:vMerge/>
                <w:tcBorders>
                  <w:top w:val="nil"/>
                  <w:left w:val="single" w:sz="4" w:space="0" w:color="auto"/>
                  <w:bottom w:val="single" w:sz="4" w:space="0" w:color="auto"/>
                  <w:right w:val="single" w:sz="4" w:space="0" w:color="auto"/>
                </w:tcBorders>
                <w:vAlign w:val="center"/>
                <w:hideMark/>
              </w:tcPr>
            </w:tcPrChange>
          </w:tcPr>
          <w:p w14:paraId="47312EE1" w14:textId="77777777" w:rsidR="009570F6" w:rsidRPr="00D56D24" w:rsidRDefault="009570F6" w:rsidP="009570F6">
            <w:pPr>
              <w:jc w:val="left"/>
              <w:rPr>
                <w:ins w:id="6715" w:author="Erlie Hasam Morfin Zavalza" w:date="2014-11-22T22:01:00Z"/>
                <w:rFonts w:ascii="Arial Narrow" w:hAnsi="Arial Narrow"/>
                <w:b/>
                <w:bCs/>
                <w:color w:val="000000"/>
                <w:sz w:val="18"/>
                <w:szCs w:val="22"/>
                <w:lang w:val="es-MX" w:eastAsia="es-MX"/>
                <w:rPrChange w:id="6716" w:author="Erlie Hasam Morfin Zavalza" w:date="2014-11-22T22:03:00Z">
                  <w:rPr>
                    <w:ins w:id="6717" w:author="Erlie Hasam Morfin Zavalza" w:date="2014-11-22T22:01:00Z"/>
                    <w:rFonts w:ascii="Arial Narrow" w:hAnsi="Arial Narrow"/>
                    <w:b/>
                    <w:bCs/>
                    <w:color w:val="000000"/>
                    <w:sz w:val="22"/>
                    <w:szCs w:val="22"/>
                    <w:lang w:val="es-MX" w:eastAsia="es-MX"/>
                  </w:rPr>
                </w:rPrChange>
              </w:rPr>
            </w:pPr>
          </w:p>
        </w:tc>
        <w:tc>
          <w:tcPr>
            <w:tcW w:w="1527" w:type="dxa"/>
            <w:vMerge/>
            <w:tcBorders>
              <w:top w:val="nil"/>
              <w:left w:val="single" w:sz="4" w:space="0" w:color="auto"/>
              <w:bottom w:val="single" w:sz="4" w:space="0" w:color="auto"/>
              <w:right w:val="single" w:sz="4" w:space="0" w:color="auto"/>
            </w:tcBorders>
            <w:vAlign w:val="center"/>
            <w:hideMark/>
            <w:tcPrChange w:id="6718" w:author="Erlie Hasam Morfin Zavalza" w:date="2014-11-22T22:03:00Z">
              <w:tcPr>
                <w:tcW w:w="0" w:type="auto"/>
                <w:vMerge/>
                <w:tcBorders>
                  <w:top w:val="nil"/>
                  <w:left w:val="single" w:sz="4" w:space="0" w:color="auto"/>
                  <w:bottom w:val="single" w:sz="4" w:space="0" w:color="auto"/>
                  <w:right w:val="single" w:sz="4" w:space="0" w:color="auto"/>
                </w:tcBorders>
                <w:vAlign w:val="center"/>
                <w:hideMark/>
              </w:tcPr>
            </w:tcPrChange>
          </w:tcPr>
          <w:p w14:paraId="44E04508" w14:textId="77777777" w:rsidR="009570F6" w:rsidRPr="00D56D24" w:rsidRDefault="009570F6" w:rsidP="009570F6">
            <w:pPr>
              <w:jc w:val="left"/>
              <w:rPr>
                <w:ins w:id="6719" w:author="Erlie Hasam Morfin Zavalza" w:date="2014-11-22T22:01:00Z"/>
                <w:rFonts w:ascii="Arial Narrow" w:hAnsi="Arial Narrow"/>
                <w:b/>
                <w:bCs/>
                <w:color w:val="000000"/>
                <w:sz w:val="18"/>
                <w:szCs w:val="22"/>
                <w:lang w:val="es-MX" w:eastAsia="es-MX"/>
                <w:rPrChange w:id="6720" w:author="Erlie Hasam Morfin Zavalza" w:date="2014-11-22T22:03:00Z">
                  <w:rPr>
                    <w:ins w:id="6721" w:author="Erlie Hasam Morfin Zavalza" w:date="2014-11-22T22:01:00Z"/>
                    <w:rFonts w:ascii="Arial Narrow" w:hAnsi="Arial Narrow"/>
                    <w:b/>
                    <w:bCs/>
                    <w:color w:val="000000"/>
                    <w:sz w:val="22"/>
                    <w:szCs w:val="22"/>
                    <w:lang w:val="es-MX" w:eastAsia="es-MX"/>
                  </w:rPr>
                </w:rPrChange>
              </w:rPr>
            </w:pPr>
          </w:p>
        </w:tc>
        <w:tc>
          <w:tcPr>
            <w:tcW w:w="1636" w:type="dxa"/>
            <w:tcBorders>
              <w:top w:val="nil"/>
              <w:left w:val="nil"/>
              <w:bottom w:val="single" w:sz="4" w:space="0" w:color="auto"/>
              <w:right w:val="single" w:sz="4" w:space="0" w:color="auto"/>
            </w:tcBorders>
            <w:shd w:val="clear" w:color="000000" w:fill="FABF8F"/>
            <w:noWrap/>
            <w:vAlign w:val="center"/>
            <w:hideMark/>
            <w:tcPrChange w:id="6722" w:author="Erlie Hasam Morfin Zavalza" w:date="2014-11-22T22:03:00Z">
              <w:tcPr>
                <w:tcW w:w="0" w:type="auto"/>
                <w:tcBorders>
                  <w:top w:val="nil"/>
                  <w:left w:val="nil"/>
                  <w:bottom w:val="single" w:sz="4" w:space="0" w:color="auto"/>
                  <w:right w:val="single" w:sz="4" w:space="0" w:color="auto"/>
                </w:tcBorders>
                <w:shd w:val="clear" w:color="000000" w:fill="FABF8F"/>
                <w:noWrap/>
                <w:vAlign w:val="center"/>
                <w:hideMark/>
              </w:tcPr>
            </w:tcPrChange>
          </w:tcPr>
          <w:p w14:paraId="6AC50ED5" w14:textId="77777777" w:rsidR="009570F6" w:rsidRPr="00D56D24" w:rsidRDefault="009570F6" w:rsidP="009570F6">
            <w:pPr>
              <w:jc w:val="left"/>
              <w:rPr>
                <w:ins w:id="6723" w:author="Erlie Hasam Morfin Zavalza" w:date="2014-11-22T22:01:00Z"/>
                <w:rFonts w:ascii="Calibri" w:hAnsi="Calibri"/>
                <w:color w:val="000000"/>
                <w:sz w:val="18"/>
                <w:szCs w:val="22"/>
                <w:lang w:val="es-MX" w:eastAsia="es-MX"/>
                <w:rPrChange w:id="6724" w:author="Erlie Hasam Morfin Zavalza" w:date="2014-11-22T22:03:00Z">
                  <w:rPr>
                    <w:ins w:id="6725" w:author="Erlie Hasam Morfin Zavalza" w:date="2014-11-22T22:01:00Z"/>
                    <w:rFonts w:ascii="Calibri" w:hAnsi="Calibri"/>
                    <w:color w:val="000000"/>
                    <w:sz w:val="22"/>
                    <w:szCs w:val="22"/>
                    <w:lang w:val="es-MX" w:eastAsia="es-MX"/>
                  </w:rPr>
                </w:rPrChange>
              </w:rPr>
            </w:pPr>
            <w:ins w:id="6726" w:author="Erlie Hasam Morfin Zavalza" w:date="2014-11-22T22:01:00Z">
              <w:r w:rsidRPr="00D56D24">
                <w:rPr>
                  <w:rFonts w:ascii="Calibri" w:hAnsi="Calibri"/>
                  <w:color w:val="000000"/>
                  <w:sz w:val="18"/>
                  <w:szCs w:val="22"/>
                  <w:lang w:val="es-MX" w:eastAsia="es-MX"/>
                  <w:rPrChange w:id="6727" w:author="Erlie Hasam Morfin Zavalza" w:date="2014-11-22T22:03:00Z">
                    <w:rPr>
                      <w:rFonts w:ascii="Calibri" w:hAnsi="Calibri"/>
                      <w:color w:val="000000"/>
                      <w:sz w:val="22"/>
                      <w:szCs w:val="22"/>
                      <w:lang w:val="es-MX" w:eastAsia="es-MX"/>
                    </w:rPr>
                  </w:rPrChange>
                </w:rPr>
                <w:t>$300,000.00</w:t>
              </w:r>
            </w:ins>
          </w:p>
        </w:tc>
      </w:tr>
      <w:tr w:rsidR="009570F6" w:rsidRPr="00D56D24" w14:paraId="6860BFEE" w14:textId="77777777" w:rsidTr="009570F6">
        <w:tblPrEx>
          <w:tblPrExChange w:id="6728" w:author="Erlie Hasam Morfin Zavalza" w:date="2014-11-22T22:03:00Z">
            <w:tblPrEx>
              <w:tblW w:w="5000" w:type="pct"/>
            </w:tblPrEx>
          </w:tblPrExChange>
        </w:tblPrEx>
        <w:trPr>
          <w:trHeight w:val="300"/>
          <w:ins w:id="6729" w:author="Erlie Hasam Morfin Zavalza" w:date="2014-11-22T22:01:00Z"/>
          <w:trPrChange w:id="6730"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731"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65539AAB" w14:textId="77777777" w:rsidR="009570F6" w:rsidRPr="00D56D24" w:rsidRDefault="009570F6" w:rsidP="009570F6">
            <w:pPr>
              <w:jc w:val="left"/>
              <w:rPr>
                <w:ins w:id="6732" w:author="Erlie Hasam Morfin Zavalza" w:date="2014-11-22T22:01:00Z"/>
                <w:rFonts w:ascii="Calibri" w:hAnsi="Calibri"/>
                <w:color w:val="000000"/>
                <w:sz w:val="18"/>
                <w:szCs w:val="22"/>
                <w:lang w:val="es-MX" w:eastAsia="es-MX"/>
                <w:rPrChange w:id="6733" w:author="Erlie Hasam Morfin Zavalza" w:date="2014-11-22T22:03:00Z">
                  <w:rPr>
                    <w:ins w:id="6734" w:author="Erlie Hasam Morfin Zavalza" w:date="2014-11-22T22:01:00Z"/>
                    <w:rFonts w:ascii="Calibri" w:hAnsi="Calibri"/>
                    <w:color w:val="000000"/>
                    <w:sz w:val="22"/>
                    <w:szCs w:val="22"/>
                    <w:lang w:val="es-MX" w:eastAsia="es-MX"/>
                  </w:rPr>
                </w:rPrChange>
              </w:rPr>
            </w:pPr>
            <w:ins w:id="6735" w:author="Erlie Hasam Morfin Zavalza" w:date="2014-11-22T22:01:00Z">
              <w:r w:rsidRPr="00D56D24">
                <w:rPr>
                  <w:rFonts w:ascii="Calibri" w:hAnsi="Calibri"/>
                  <w:color w:val="000000"/>
                  <w:sz w:val="18"/>
                  <w:szCs w:val="22"/>
                  <w:lang w:val="es-MX" w:eastAsia="es-MX"/>
                  <w:rPrChange w:id="6736" w:author="Erlie Hasam Morfin Zavalza" w:date="2014-11-22T22:03:00Z">
                    <w:rPr>
                      <w:rFonts w:ascii="Calibri" w:hAnsi="Calibri"/>
                      <w:color w:val="000000"/>
                      <w:sz w:val="22"/>
                      <w:szCs w:val="22"/>
                      <w:lang w:val="es-MX" w:eastAsia="es-MX"/>
                    </w:rPr>
                  </w:rPrChange>
                </w:rPr>
                <w:t>1</w:t>
              </w:r>
            </w:ins>
          </w:p>
        </w:tc>
        <w:tc>
          <w:tcPr>
            <w:tcW w:w="1701" w:type="dxa"/>
            <w:tcBorders>
              <w:top w:val="nil"/>
              <w:left w:val="nil"/>
              <w:bottom w:val="single" w:sz="4" w:space="0" w:color="auto"/>
              <w:right w:val="single" w:sz="4" w:space="0" w:color="auto"/>
            </w:tcBorders>
            <w:shd w:val="clear" w:color="000000" w:fill="FABF8F"/>
            <w:noWrap/>
            <w:vAlign w:val="center"/>
            <w:hideMark/>
            <w:tcPrChange w:id="6737"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53618FDA" w14:textId="77777777" w:rsidR="009570F6" w:rsidRPr="00D56D24" w:rsidRDefault="009570F6" w:rsidP="009570F6">
            <w:pPr>
              <w:jc w:val="left"/>
              <w:rPr>
                <w:ins w:id="6738" w:author="Erlie Hasam Morfin Zavalza" w:date="2014-11-22T22:01:00Z"/>
                <w:rFonts w:ascii="Calibri" w:hAnsi="Calibri"/>
                <w:color w:val="000000"/>
                <w:sz w:val="18"/>
                <w:szCs w:val="22"/>
                <w:lang w:val="es-MX" w:eastAsia="es-MX"/>
                <w:rPrChange w:id="6739" w:author="Erlie Hasam Morfin Zavalza" w:date="2014-11-22T22:03:00Z">
                  <w:rPr>
                    <w:ins w:id="6740" w:author="Erlie Hasam Morfin Zavalza" w:date="2014-11-22T22:01:00Z"/>
                    <w:rFonts w:ascii="Calibri" w:hAnsi="Calibri"/>
                    <w:color w:val="000000"/>
                    <w:sz w:val="22"/>
                    <w:szCs w:val="22"/>
                    <w:lang w:val="es-MX" w:eastAsia="es-MX"/>
                  </w:rPr>
                </w:rPrChange>
              </w:rPr>
            </w:pPr>
            <w:ins w:id="6741" w:author="Erlie Hasam Morfin Zavalza" w:date="2014-11-22T22:01:00Z">
              <w:r w:rsidRPr="00D56D24">
                <w:rPr>
                  <w:rFonts w:ascii="Calibri" w:hAnsi="Calibri"/>
                  <w:color w:val="000000"/>
                  <w:sz w:val="18"/>
                  <w:szCs w:val="22"/>
                  <w:lang w:val="es-MX" w:eastAsia="es-MX"/>
                  <w:rPrChange w:id="6742" w:author="Erlie Hasam Morfin Zavalza" w:date="2014-11-22T22:03:00Z">
                    <w:rPr>
                      <w:rFonts w:ascii="Calibri" w:hAnsi="Calibri"/>
                      <w:color w:val="000000"/>
                      <w:sz w:val="22"/>
                      <w:szCs w:val="22"/>
                      <w:lang w:val="es-MX" w:eastAsia="es-MX"/>
                    </w:rPr>
                  </w:rPrChange>
                </w:rPr>
                <w:t>Depreciación 2015</w:t>
              </w:r>
            </w:ins>
          </w:p>
        </w:tc>
        <w:tc>
          <w:tcPr>
            <w:tcW w:w="1418" w:type="dxa"/>
            <w:tcBorders>
              <w:top w:val="nil"/>
              <w:left w:val="nil"/>
              <w:bottom w:val="single" w:sz="4" w:space="0" w:color="auto"/>
              <w:right w:val="single" w:sz="4" w:space="0" w:color="auto"/>
            </w:tcBorders>
            <w:shd w:val="clear" w:color="000000" w:fill="FABF8F"/>
            <w:noWrap/>
            <w:vAlign w:val="center"/>
            <w:hideMark/>
            <w:tcPrChange w:id="6743"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60D87017" w14:textId="77777777" w:rsidR="009570F6" w:rsidRPr="00D56D24" w:rsidRDefault="009570F6" w:rsidP="009570F6">
            <w:pPr>
              <w:jc w:val="left"/>
              <w:rPr>
                <w:ins w:id="6744" w:author="Erlie Hasam Morfin Zavalza" w:date="2014-11-22T22:01:00Z"/>
                <w:rFonts w:ascii="Calibri" w:hAnsi="Calibri"/>
                <w:color w:val="000000"/>
                <w:sz w:val="18"/>
                <w:szCs w:val="22"/>
                <w:lang w:val="es-MX" w:eastAsia="es-MX"/>
                <w:rPrChange w:id="6745" w:author="Erlie Hasam Morfin Zavalza" w:date="2014-11-22T22:03:00Z">
                  <w:rPr>
                    <w:ins w:id="6746" w:author="Erlie Hasam Morfin Zavalza" w:date="2014-11-22T22:01:00Z"/>
                    <w:rFonts w:ascii="Calibri" w:hAnsi="Calibri"/>
                    <w:color w:val="000000"/>
                    <w:sz w:val="22"/>
                    <w:szCs w:val="22"/>
                    <w:lang w:val="es-MX" w:eastAsia="es-MX"/>
                  </w:rPr>
                </w:rPrChange>
              </w:rPr>
            </w:pPr>
            <w:ins w:id="6747" w:author="Erlie Hasam Morfin Zavalza" w:date="2014-11-22T22:01:00Z">
              <w:r w:rsidRPr="00D56D24">
                <w:rPr>
                  <w:rFonts w:ascii="Calibri" w:hAnsi="Calibri"/>
                  <w:color w:val="000000"/>
                  <w:sz w:val="18"/>
                  <w:szCs w:val="22"/>
                  <w:lang w:val="es-MX" w:eastAsia="es-MX"/>
                  <w:rPrChange w:id="6748"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749"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6A5110A6" w14:textId="77777777" w:rsidR="009570F6" w:rsidRPr="00D56D24" w:rsidRDefault="009570F6" w:rsidP="009570F6">
            <w:pPr>
              <w:jc w:val="left"/>
              <w:rPr>
                <w:ins w:id="6750" w:author="Erlie Hasam Morfin Zavalza" w:date="2014-11-22T22:01:00Z"/>
                <w:rFonts w:ascii="Calibri" w:hAnsi="Calibri"/>
                <w:color w:val="000000"/>
                <w:sz w:val="18"/>
                <w:szCs w:val="22"/>
                <w:lang w:val="es-MX" w:eastAsia="es-MX"/>
                <w:rPrChange w:id="6751" w:author="Erlie Hasam Morfin Zavalza" w:date="2014-11-22T22:03:00Z">
                  <w:rPr>
                    <w:ins w:id="6752" w:author="Erlie Hasam Morfin Zavalza" w:date="2014-11-22T22:01:00Z"/>
                    <w:rFonts w:ascii="Calibri" w:hAnsi="Calibri"/>
                    <w:color w:val="000000"/>
                    <w:sz w:val="22"/>
                    <w:szCs w:val="22"/>
                    <w:lang w:val="es-MX" w:eastAsia="es-MX"/>
                  </w:rPr>
                </w:rPrChange>
              </w:rPr>
            </w:pPr>
            <w:ins w:id="6753" w:author="Erlie Hasam Morfin Zavalza" w:date="2014-11-22T22:01:00Z">
              <w:r w:rsidRPr="00D56D24">
                <w:rPr>
                  <w:rFonts w:ascii="Calibri" w:hAnsi="Calibri"/>
                  <w:color w:val="000000"/>
                  <w:sz w:val="18"/>
                  <w:szCs w:val="22"/>
                  <w:lang w:val="es-MX" w:eastAsia="es-MX"/>
                  <w:rPrChange w:id="6754" w:author="Erlie Hasam Morfin Zavalza" w:date="2014-11-22T22:03:00Z">
                    <w:rPr>
                      <w:rFonts w:ascii="Calibri" w:hAnsi="Calibri"/>
                      <w:color w:val="000000"/>
                      <w:sz w:val="22"/>
                      <w:szCs w:val="22"/>
                      <w:lang w:val="es-MX" w:eastAsia="es-MX"/>
                    </w:rPr>
                  </w:rPrChange>
                </w:rPr>
                <w:t>$3,472.22</w:t>
              </w:r>
            </w:ins>
          </w:p>
        </w:tc>
        <w:tc>
          <w:tcPr>
            <w:tcW w:w="1527" w:type="dxa"/>
            <w:tcBorders>
              <w:top w:val="nil"/>
              <w:left w:val="nil"/>
              <w:bottom w:val="single" w:sz="4" w:space="0" w:color="auto"/>
              <w:right w:val="single" w:sz="4" w:space="0" w:color="auto"/>
            </w:tcBorders>
            <w:shd w:val="clear" w:color="000000" w:fill="FABF8F"/>
            <w:noWrap/>
            <w:vAlign w:val="center"/>
            <w:hideMark/>
            <w:tcPrChange w:id="6755"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42F89888" w14:textId="77777777" w:rsidR="009570F6" w:rsidRPr="00D56D24" w:rsidRDefault="009570F6" w:rsidP="009570F6">
            <w:pPr>
              <w:jc w:val="left"/>
              <w:rPr>
                <w:ins w:id="6756" w:author="Erlie Hasam Morfin Zavalza" w:date="2014-11-22T22:01:00Z"/>
                <w:rFonts w:ascii="Calibri" w:hAnsi="Calibri"/>
                <w:color w:val="000000"/>
                <w:sz w:val="18"/>
                <w:szCs w:val="22"/>
                <w:lang w:val="es-MX" w:eastAsia="es-MX"/>
                <w:rPrChange w:id="6757" w:author="Erlie Hasam Morfin Zavalza" w:date="2014-11-22T22:03:00Z">
                  <w:rPr>
                    <w:ins w:id="6758" w:author="Erlie Hasam Morfin Zavalza" w:date="2014-11-22T22:01:00Z"/>
                    <w:rFonts w:ascii="Calibri" w:hAnsi="Calibri"/>
                    <w:color w:val="000000"/>
                    <w:sz w:val="22"/>
                    <w:szCs w:val="22"/>
                    <w:lang w:val="es-MX" w:eastAsia="es-MX"/>
                  </w:rPr>
                </w:rPrChange>
              </w:rPr>
            </w:pPr>
            <w:ins w:id="6759" w:author="Erlie Hasam Morfin Zavalza" w:date="2014-11-22T22:01:00Z">
              <w:r w:rsidRPr="00D56D24">
                <w:rPr>
                  <w:rFonts w:ascii="Calibri" w:hAnsi="Calibri"/>
                  <w:color w:val="000000"/>
                  <w:sz w:val="18"/>
                  <w:szCs w:val="22"/>
                  <w:lang w:val="es-MX" w:eastAsia="es-MX"/>
                  <w:rPrChange w:id="6760" w:author="Erlie Hasam Morfin Zavalza" w:date="2014-11-22T22:03:00Z">
                    <w:rPr>
                      <w:rFonts w:ascii="Calibri" w:hAnsi="Calibri"/>
                      <w:color w:val="000000"/>
                      <w:sz w:val="22"/>
                      <w:szCs w:val="22"/>
                      <w:lang w:val="es-MX" w:eastAsia="es-MX"/>
                    </w:rPr>
                  </w:rPrChange>
                </w:rPr>
                <w:t>$41,666.67</w:t>
              </w:r>
            </w:ins>
          </w:p>
        </w:tc>
        <w:tc>
          <w:tcPr>
            <w:tcW w:w="1636" w:type="dxa"/>
            <w:tcBorders>
              <w:top w:val="nil"/>
              <w:left w:val="nil"/>
              <w:bottom w:val="single" w:sz="4" w:space="0" w:color="auto"/>
              <w:right w:val="single" w:sz="4" w:space="0" w:color="auto"/>
            </w:tcBorders>
            <w:shd w:val="clear" w:color="000000" w:fill="FABF8F"/>
            <w:noWrap/>
            <w:vAlign w:val="center"/>
            <w:hideMark/>
            <w:tcPrChange w:id="6761"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56006648" w14:textId="77777777" w:rsidR="009570F6" w:rsidRPr="00D56D24" w:rsidRDefault="009570F6" w:rsidP="009570F6">
            <w:pPr>
              <w:jc w:val="left"/>
              <w:rPr>
                <w:ins w:id="6762" w:author="Erlie Hasam Morfin Zavalza" w:date="2014-11-22T22:01:00Z"/>
                <w:rFonts w:ascii="Calibri" w:hAnsi="Calibri"/>
                <w:color w:val="000000"/>
                <w:sz w:val="18"/>
                <w:szCs w:val="22"/>
                <w:lang w:val="es-MX" w:eastAsia="es-MX"/>
                <w:rPrChange w:id="6763" w:author="Erlie Hasam Morfin Zavalza" w:date="2014-11-22T22:03:00Z">
                  <w:rPr>
                    <w:ins w:id="6764" w:author="Erlie Hasam Morfin Zavalza" w:date="2014-11-22T22:01:00Z"/>
                    <w:rFonts w:ascii="Calibri" w:hAnsi="Calibri"/>
                    <w:color w:val="000000"/>
                    <w:sz w:val="22"/>
                    <w:szCs w:val="22"/>
                    <w:lang w:val="es-MX" w:eastAsia="es-MX"/>
                  </w:rPr>
                </w:rPrChange>
              </w:rPr>
            </w:pPr>
            <w:ins w:id="6765" w:author="Erlie Hasam Morfin Zavalza" w:date="2014-11-22T22:01:00Z">
              <w:r w:rsidRPr="00D56D24">
                <w:rPr>
                  <w:rFonts w:ascii="Calibri" w:hAnsi="Calibri"/>
                  <w:color w:val="000000"/>
                  <w:sz w:val="18"/>
                  <w:szCs w:val="22"/>
                  <w:lang w:val="es-MX" w:eastAsia="es-MX"/>
                  <w:rPrChange w:id="6766" w:author="Erlie Hasam Morfin Zavalza" w:date="2014-11-22T22:03:00Z">
                    <w:rPr>
                      <w:rFonts w:ascii="Calibri" w:hAnsi="Calibri"/>
                      <w:color w:val="000000"/>
                      <w:sz w:val="22"/>
                      <w:szCs w:val="22"/>
                      <w:lang w:val="es-MX" w:eastAsia="es-MX"/>
                    </w:rPr>
                  </w:rPrChange>
                </w:rPr>
                <w:t>$258,333.33</w:t>
              </w:r>
            </w:ins>
          </w:p>
        </w:tc>
      </w:tr>
      <w:tr w:rsidR="009570F6" w:rsidRPr="00D56D24" w14:paraId="0EF685EA" w14:textId="77777777" w:rsidTr="009570F6">
        <w:tblPrEx>
          <w:tblPrExChange w:id="6767" w:author="Erlie Hasam Morfin Zavalza" w:date="2014-11-22T22:03:00Z">
            <w:tblPrEx>
              <w:tblW w:w="5000" w:type="pct"/>
            </w:tblPrEx>
          </w:tblPrExChange>
        </w:tblPrEx>
        <w:trPr>
          <w:trHeight w:val="300"/>
          <w:ins w:id="6768" w:author="Erlie Hasam Morfin Zavalza" w:date="2014-11-22T22:01:00Z"/>
          <w:trPrChange w:id="6769"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770"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62AFFD41" w14:textId="77777777" w:rsidR="009570F6" w:rsidRPr="00D56D24" w:rsidRDefault="009570F6" w:rsidP="009570F6">
            <w:pPr>
              <w:jc w:val="left"/>
              <w:rPr>
                <w:ins w:id="6771" w:author="Erlie Hasam Morfin Zavalza" w:date="2014-11-22T22:01:00Z"/>
                <w:rFonts w:ascii="Calibri" w:hAnsi="Calibri"/>
                <w:color w:val="000000"/>
                <w:sz w:val="18"/>
                <w:szCs w:val="22"/>
                <w:lang w:val="es-MX" w:eastAsia="es-MX"/>
                <w:rPrChange w:id="6772" w:author="Erlie Hasam Morfin Zavalza" w:date="2014-11-22T22:03:00Z">
                  <w:rPr>
                    <w:ins w:id="6773" w:author="Erlie Hasam Morfin Zavalza" w:date="2014-11-22T22:01:00Z"/>
                    <w:rFonts w:ascii="Calibri" w:hAnsi="Calibri"/>
                    <w:color w:val="000000"/>
                    <w:sz w:val="22"/>
                    <w:szCs w:val="22"/>
                    <w:lang w:val="es-MX" w:eastAsia="es-MX"/>
                  </w:rPr>
                </w:rPrChange>
              </w:rPr>
            </w:pPr>
            <w:ins w:id="6774" w:author="Erlie Hasam Morfin Zavalza" w:date="2014-11-22T22:01:00Z">
              <w:r w:rsidRPr="00D56D24">
                <w:rPr>
                  <w:rFonts w:ascii="Calibri" w:hAnsi="Calibri"/>
                  <w:color w:val="000000"/>
                  <w:sz w:val="18"/>
                  <w:szCs w:val="22"/>
                  <w:lang w:val="es-MX" w:eastAsia="es-MX"/>
                  <w:rPrChange w:id="6775" w:author="Erlie Hasam Morfin Zavalza" w:date="2014-11-22T22:03:00Z">
                    <w:rPr>
                      <w:rFonts w:ascii="Calibri" w:hAnsi="Calibri"/>
                      <w:color w:val="000000"/>
                      <w:sz w:val="22"/>
                      <w:szCs w:val="22"/>
                      <w:lang w:val="es-MX" w:eastAsia="es-MX"/>
                    </w:rPr>
                  </w:rPrChange>
                </w:rPr>
                <w:t>2</w:t>
              </w:r>
            </w:ins>
          </w:p>
        </w:tc>
        <w:tc>
          <w:tcPr>
            <w:tcW w:w="1701" w:type="dxa"/>
            <w:tcBorders>
              <w:top w:val="nil"/>
              <w:left w:val="nil"/>
              <w:bottom w:val="single" w:sz="4" w:space="0" w:color="auto"/>
              <w:right w:val="single" w:sz="4" w:space="0" w:color="auto"/>
            </w:tcBorders>
            <w:shd w:val="clear" w:color="000000" w:fill="FABF8F"/>
            <w:noWrap/>
            <w:vAlign w:val="center"/>
            <w:hideMark/>
            <w:tcPrChange w:id="6776"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149380C1" w14:textId="77777777" w:rsidR="009570F6" w:rsidRPr="00D56D24" w:rsidRDefault="009570F6" w:rsidP="009570F6">
            <w:pPr>
              <w:jc w:val="left"/>
              <w:rPr>
                <w:ins w:id="6777" w:author="Erlie Hasam Morfin Zavalza" w:date="2014-11-22T22:01:00Z"/>
                <w:rFonts w:ascii="Calibri" w:hAnsi="Calibri"/>
                <w:color w:val="000000"/>
                <w:sz w:val="18"/>
                <w:szCs w:val="22"/>
                <w:lang w:val="es-MX" w:eastAsia="es-MX"/>
                <w:rPrChange w:id="6778" w:author="Erlie Hasam Morfin Zavalza" w:date="2014-11-22T22:03:00Z">
                  <w:rPr>
                    <w:ins w:id="6779" w:author="Erlie Hasam Morfin Zavalza" w:date="2014-11-22T22:01:00Z"/>
                    <w:rFonts w:ascii="Calibri" w:hAnsi="Calibri"/>
                    <w:color w:val="000000"/>
                    <w:sz w:val="22"/>
                    <w:szCs w:val="22"/>
                    <w:lang w:val="es-MX" w:eastAsia="es-MX"/>
                  </w:rPr>
                </w:rPrChange>
              </w:rPr>
            </w:pPr>
            <w:ins w:id="6780" w:author="Erlie Hasam Morfin Zavalza" w:date="2014-11-22T22:01:00Z">
              <w:r w:rsidRPr="00D56D24">
                <w:rPr>
                  <w:rFonts w:ascii="Calibri" w:hAnsi="Calibri"/>
                  <w:color w:val="000000"/>
                  <w:sz w:val="18"/>
                  <w:szCs w:val="22"/>
                  <w:lang w:val="es-MX" w:eastAsia="es-MX"/>
                  <w:rPrChange w:id="6781" w:author="Erlie Hasam Morfin Zavalza" w:date="2014-11-22T22:03:00Z">
                    <w:rPr>
                      <w:rFonts w:ascii="Calibri" w:hAnsi="Calibri"/>
                      <w:color w:val="000000"/>
                      <w:sz w:val="22"/>
                      <w:szCs w:val="22"/>
                      <w:lang w:val="es-MX" w:eastAsia="es-MX"/>
                    </w:rPr>
                  </w:rPrChange>
                </w:rPr>
                <w:t>Depreciación 2016</w:t>
              </w:r>
            </w:ins>
          </w:p>
        </w:tc>
        <w:tc>
          <w:tcPr>
            <w:tcW w:w="1418" w:type="dxa"/>
            <w:tcBorders>
              <w:top w:val="nil"/>
              <w:left w:val="nil"/>
              <w:bottom w:val="single" w:sz="4" w:space="0" w:color="auto"/>
              <w:right w:val="single" w:sz="4" w:space="0" w:color="auto"/>
            </w:tcBorders>
            <w:shd w:val="clear" w:color="000000" w:fill="FABF8F"/>
            <w:noWrap/>
            <w:vAlign w:val="center"/>
            <w:hideMark/>
            <w:tcPrChange w:id="6782"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79BF334B" w14:textId="77777777" w:rsidR="009570F6" w:rsidRPr="00D56D24" w:rsidRDefault="009570F6" w:rsidP="009570F6">
            <w:pPr>
              <w:jc w:val="left"/>
              <w:rPr>
                <w:ins w:id="6783" w:author="Erlie Hasam Morfin Zavalza" w:date="2014-11-22T22:01:00Z"/>
                <w:rFonts w:ascii="Calibri" w:hAnsi="Calibri"/>
                <w:color w:val="000000"/>
                <w:sz w:val="18"/>
                <w:szCs w:val="22"/>
                <w:lang w:val="es-MX" w:eastAsia="es-MX"/>
                <w:rPrChange w:id="6784" w:author="Erlie Hasam Morfin Zavalza" w:date="2014-11-22T22:03:00Z">
                  <w:rPr>
                    <w:ins w:id="6785" w:author="Erlie Hasam Morfin Zavalza" w:date="2014-11-22T22:01:00Z"/>
                    <w:rFonts w:ascii="Calibri" w:hAnsi="Calibri"/>
                    <w:color w:val="000000"/>
                    <w:sz w:val="22"/>
                    <w:szCs w:val="22"/>
                    <w:lang w:val="es-MX" w:eastAsia="es-MX"/>
                  </w:rPr>
                </w:rPrChange>
              </w:rPr>
            </w:pPr>
            <w:ins w:id="6786" w:author="Erlie Hasam Morfin Zavalza" w:date="2014-11-22T22:01:00Z">
              <w:r w:rsidRPr="00D56D24">
                <w:rPr>
                  <w:rFonts w:ascii="Calibri" w:hAnsi="Calibri"/>
                  <w:color w:val="000000"/>
                  <w:sz w:val="18"/>
                  <w:szCs w:val="22"/>
                  <w:lang w:val="es-MX" w:eastAsia="es-MX"/>
                  <w:rPrChange w:id="6787"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788"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371FB384" w14:textId="77777777" w:rsidR="009570F6" w:rsidRPr="00D56D24" w:rsidRDefault="009570F6" w:rsidP="009570F6">
            <w:pPr>
              <w:jc w:val="left"/>
              <w:rPr>
                <w:ins w:id="6789" w:author="Erlie Hasam Morfin Zavalza" w:date="2014-11-22T22:01:00Z"/>
                <w:rFonts w:ascii="Calibri" w:hAnsi="Calibri"/>
                <w:color w:val="000000"/>
                <w:sz w:val="18"/>
                <w:szCs w:val="22"/>
                <w:lang w:val="es-MX" w:eastAsia="es-MX"/>
                <w:rPrChange w:id="6790" w:author="Erlie Hasam Morfin Zavalza" w:date="2014-11-22T22:03:00Z">
                  <w:rPr>
                    <w:ins w:id="6791" w:author="Erlie Hasam Morfin Zavalza" w:date="2014-11-22T22:01:00Z"/>
                    <w:rFonts w:ascii="Calibri" w:hAnsi="Calibri"/>
                    <w:color w:val="000000"/>
                    <w:sz w:val="22"/>
                    <w:szCs w:val="22"/>
                    <w:lang w:val="es-MX" w:eastAsia="es-MX"/>
                  </w:rPr>
                </w:rPrChange>
              </w:rPr>
            </w:pPr>
            <w:ins w:id="6792" w:author="Erlie Hasam Morfin Zavalza" w:date="2014-11-22T22:01:00Z">
              <w:r w:rsidRPr="00D56D24">
                <w:rPr>
                  <w:rFonts w:ascii="Calibri" w:hAnsi="Calibri"/>
                  <w:color w:val="000000"/>
                  <w:sz w:val="18"/>
                  <w:szCs w:val="22"/>
                  <w:lang w:val="es-MX" w:eastAsia="es-MX"/>
                  <w:rPrChange w:id="6793" w:author="Erlie Hasam Morfin Zavalza" w:date="2014-11-22T22:03:00Z">
                    <w:rPr>
                      <w:rFonts w:ascii="Calibri" w:hAnsi="Calibri"/>
                      <w:color w:val="000000"/>
                      <w:sz w:val="22"/>
                      <w:szCs w:val="22"/>
                      <w:lang w:val="es-MX" w:eastAsia="es-MX"/>
                    </w:rPr>
                  </w:rPrChange>
                </w:rPr>
                <w:t> </w:t>
              </w:r>
            </w:ins>
          </w:p>
        </w:tc>
        <w:tc>
          <w:tcPr>
            <w:tcW w:w="1527" w:type="dxa"/>
            <w:tcBorders>
              <w:top w:val="nil"/>
              <w:left w:val="nil"/>
              <w:bottom w:val="single" w:sz="4" w:space="0" w:color="auto"/>
              <w:right w:val="single" w:sz="4" w:space="0" w:color="auto"/>
            </w:tcBorders>
            <w:shd w:val="clear" w:color="000000" w:fill="FABF8F"/>
            <w:noWrap/>
            <w:vAlign w:val="center"/>
            <w:hideMark/>
            <w:tcPrChange w:id="6794"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56369EC0" w14:textId="77777777" w:rsidR="009570F6" w:rsidRPr="00D56D24" w:rsidRDefault="009570F6" w:rsidP="009570F6">
            <w:pPr>
              <w:jc w:val="left"/>
              <w:rPr>
                <w:ins w:id="6795" w:author="Erlie Hasam Morfin Zavalza" w:date="2014-11-22T22:01:00Z"/>
                <w:rFonts w:ascii="Calibri" w:hAnsi="Calibri"/>
                <w:color w:val="000000"/>
                <w:sz w:val="18"/>
                <w:szCs w:val="22"/>
                <w:lang w:val="es-MX" w:eastAsia="es-MX"/>
                <w:rPrChange w:id="6796" w:author="Erlie Hasam Morfin Zavalza" w:date="2014-11-22T22:03:00Z">
                  <w:rPr>
                    <w:ins w:id="6797" w:author="Erlie Hasam Morfin Zavalza" w:date="2014-11-22T22:01:00Z"/>
                    <w:rFonts w:ascii="Calibri" w:hAnsi="Calibri"/>
                    <w:color w:val="000000"/>
                    <w:sz w:val="22"/>
                    <w:szCs w:val="22"/>
                    <w:lang w:val="es-MX" w:eastAsia="es-MX"/>
                  </w:rPr>
                </w:rPrChange>
              </w:rPr>
            </w:pPr>
            <w:ins w:id="6798" w:author="Erlie Hasam Morfin Zavalza" w:date="2014-11-22T22:01:00Z">
              <w:r w:rsidRPr="00D56D24">
                <w:rPr>
                  <w:rFonts w:ascii="Calibri" w:hAnsi="Calibri"/>
                  <w:color w:val="000000"/>
                  <w:sz w:val="18"/>
                  <w:szCs w:val="22"/>
                  <w:lang w:val="es-MX" w:eastAsia="es-MX"/>
                  <w:rPrChange w:id="6799" w:author="Erlie Hasam Morfin Zavalza" w:date="2014-11-22T22:03:00Z">
                    <w:rPr>
                      <w:rFonts w:ascii="Calibri" w:hAnsi="Calibri"/>
                      <w:color w:val="000000"/>
                      <w:sz w:val="22"/>
                      <w:szCs w:val="22"/>
                      <w:lang w:val="es-MX" w:eastAsia="es-MX"/>
                    </w:rPr>
                  </w:rPrChange>
                </w:rPr>
                <w:t>$83,333.33</w:t>
              </w:r>
            </w:ins>
          </w:p>
        </w:tc>
        <w:tc>
          <w:tcPr>
            <w:tcW w:w="1636" w:type="dxa"/>
            <w:tcBorders>
              <w:top w:val="nil"/>
              <w:left w:val="nil"/>
              <w:bottom w:val="single" w:sz="4" w:space="0" w:color="auto"/>
              <w:right w:val="single" w:sz="4" w:space="0" w:color="auto"/>
            </w:tcBorders>
            <w:shd w:val="clear" w:color="000000" w:fill="FABF8F"/>
            <w:noWrap/>
            <w:vAlign w:val="center"/>
            <w:hideMark/>
            <w:tcPrChange w:id="6800"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087516C0" w14:textId="77777777" w:rsidR="009570F6" w:rsidRPr="00D56D24" w:rsidRDefault="009570F6" w:rsidP="009570F6">
            <w:pPr>
              <w:jc w:val="left"/>
              <w:rPr>
                <w:ins w:id="6801" w:author="Erlie Hasam Morfin Zavalza" w:date="2014-11-22T22:01:00Z"/>
                <w:rFonts w:ascii="Calibri" w:hAnsi="Calibri"/>
                <w:color w:val="000000"/>
                <w:sz w:val="18"/>
                <w:szCs w:val="22"/>
                <w:lang w:val="es-MX" w:eastAsia="es-MX"/>
                <w:rPrChange w:id="6802" w:author="Erlie Hasam Morfin Zavalza" w:date="2014-11-22T22:03:00Z">
                  <w:rPr>
                    <w:ins w:id="6803" w:author="Erlie Hasam Morfin Zavalza" w:date="2014-11-22T22:01:00Z"/>
                    <w:rFonts w:ascii="Calibri" w:hAnsi="Calibri"/>
                    <w:color w:val="000000"/>
                    <w:sz w:val="22"/>
                    <w:szCs w:val="22"/>
                    <w:lang w:val="es-MX" w:eastAsia="es-MX"/>
                  </w:rPr>
                </w:rPrChange>
              </w:rPr>
            </w:pPr>
            <w:ins w:id="6804" w:author="Erlie Hasam Morfin Zavalza" w:date="2014-11-22T22:01:00Z">
              <w:r w:rsidRPr="00D56D24">
                <w:rPr>
                  <w:rFonts w:ascii="Calibri" w:hAnsi="Calibri"/>
                  <w:color w:val="000000"/>
                  <w:sz w:val="18"/>
                  <w:szCs w:val="22"/>
                  <w:lang w:val="es-MX" w:eastAsia="es-MX"/>
                  <w:rPrChange w:id="6805" w:author="Erlie Hasam Morfin Zavalza" w:date="2014-11-22T22:03:00Z">
                    <w:rPr>
                      <w:rFonts w:ascii="Calibri" w:hAnsi="Calibri"/>
                      <w:color w:val="000000"/>
                      <w:sz w:val="22"/>
                      <w:szCs w:val="22"/>
                      <w:lang w:val="es-MX" w:eastAsia="es-MX"/>
                    </w:rPr>
                  </w:rPrChange>
                </w:rPr>
                <w:t>$216,666.67</w:t>
              </w:r>
            </w:ins>
          </w:p>
        </w:tc>
      </w:tr>
      <w:tr w:rsidR="009570F6" w:rsidRPr="00D56D24" w14:paraId="01F34019" w14:textId="77777777" w:rsidTr="009570F6">
        <w:tblPrEx>
          <w:tblPrExChange w:id="6806" w:author="Erlie Hasam Morfin Zavalza" w:date="2014-11-22T22:03:00Z">
            <w:tblPrEx>
              <w:tblW w:w="5000" w:type="pct"/>
            </w:tblPrEx>
          </w:tblPrExChange>
        </w:tblPrEx>
        <w:trPr>
          <w:trHeight w:val="300"/>
          <w:ins w:id="6807" w:author="Erlie Hasam Morfin Zavalza" w:date="2014-11-22T22:01:00Z"/>
          <w:trPrChange w:id="6808"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809"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227C2465" w14:textId="77777777" w:rsidR="009570F6" w:rsidRPr="00D56D24" w:rsidRDefault="009570F6" w:rsidP="009570F6">
            <w:pPr>
              <w:jc w:val="left"/>
              <w:rPr>
                <w:ins w:id="6810" w:author="Erlie Hasam Morfin Zavalza" w:date="2014-11-22T22:01:00Z"/>
                <w:rFonts w:ascii="Calibri" w:hAnsi="Calibri"/>
                <w:color w:val="000000"/>
                <w:sz w:val="18"/>
                <w:szCs w:val="22"/>
                <w:lang w:val="es-MX" w:eastAsia="es-MX"/>
                <w:rPrChange w:id="6811" w:author="Erlie Hasam Morfin Zavalza" w:date="2014-11-22T22:03:00Z">
                  <w:rPr>
                    <w:ins w:id="6812" w:author="Erlie Hasam Morfin Zavalza" w:date="2014-11-22T22:01:00Z"/>
                    <w:rFonts w:ascii="Calibri" w:hAnsi="Calibri"/>
                    <w:color w:val="000000"/>
                    <w:sz w:val="22"/>
                    <w:szCs w:val="22"/>
                    <w:lang w:val="es-MX" w:eastAsia="es-MX"/>
                  </w:rPr>
                </w:rPrChange>
              </w:rPr>
            </w:pPr>
            <w:ins w:id="6813" w:author="Erlie Hasam Morfin Zavalza" w:date="2014-11-22T22:01:00Z">
              <w:r w:rsidRPr="00D56D24">
                <w:rPr>
                  <w:rFonts w:ascii="Calibri" w:hAnsi="Calibri"/>
                  <w:color w:val="000000"/>
                  <w:sz w:val="18"/>
                  <w:szCs w:val="22"/>
                  <w:lang w:val="es-MX" w:eastAsia="es-MX"/>
                  <w:rPrChange w:id="6814" w:author="Erlie Hasam Morfin Zavalza" w:date="2014-11-22T22:03:00Z">
                    <w:rPr>
                      <w:rFonts w:ascii="Calibri" w:hAnsi="Calibri"/>
                      <w:color w:val="000000"/>
                      <w:sz w:val="22"/>
                      <w:szCs w:val="22"/>
                      <w:lang w:val="es-MX" w:eastAsia="es-MX"/>
                    </w:rPr>
                  </w:rPrChange>
                </w:rPr>
                <w:t>3</w:t>
              </w:r>
            </w:ins>
          </w:p>
        </w:tc>
        <w:tc>
          <w:tcPr>
            <w:tcW w:w="1701" w:type="dxa"/>
            <w:tcBorders>
              <w:top w:val="nil"/>
              <w:left w:val="nil"/>
              <w:bottom w:val="single" w:sz="4" w:space="0" w:color="auto"/>
              <w:right w:val="single" w:sz="4" w:space="0" w:color="auto"/>
            </w:tcBorders>
            <w:shd w:val="clear" w:color="000000" w:fill="FABF8F"/>
            <w:noWrap/>
            <w:vAlign w:val="center"/>
            <w:hideMark/>
            <w:tcPrChange w:id="6815"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0F8D0DFC" w14:textId="77777777" w:rsidR="009570F6" w:rsidRPr="00D56D24" w:rsidRDefault="009570F6" w:rsidP="009570F6">
            <w:pPr>
              <w:jc w:val="left"/>
              <w:rPr>
                <w:ins w:id="6816" w:author="Erlie Hasam Morfin Zavalza" w:date="2014-11-22T22:01:00Z"/>
                <w:rFonts w:ascii="Calibri" w:hAnsi="Calibri"/>
                <w:color w:val="000000"/>
                <w:sz w:val="18"/>
                <w:szCs w:val="22"/>
                <w:lang w:val="es-MX" w:eastAsia="es-MX"/>
                <w:rPrChange w:id="6817" w:author="Erlie Hasam Morfin Zavalza" w:date="2014-11-22T22:03:00Z">
                  <w:rPr>
                    <w:ins w:id="6818" w:author="Erlie Hasam Morfin Zavalza" w:date="2014-11-22T22:01:00Z"/>
                    <w:rFonts w:ascii="Calibri" w:hAnsi="Calibri"/>
                    <w:color w:val="000000"/>
                    <w:sz w:val="22"/>
                    <w:szCs w:val="22"/>
                    <w:lang w:val="es-MX" w:eastAsia="es-MX"/>
                  </w:rPr>
                </w:rPrChange>
              </w:rPr>
            </w:pPr>
            <w:ins w:id="6819" w:author="Erlie Hasam Morfin Zavalza" w:date="2014-11-22T22:01:00Z">
              <w:r w:rsidRPr="00D56D24">
                <w:rPr>
                  <w:rFonts w:ascii="Calibri" w:hAnsi="Calibri"/>
                  <w:color w:val="000000"/>
                  <w:sz w:val="18"/>
                  <w:szCs w:val="22"/>
                  <w:lang w:val="es-MX" w:eastAsia="es-MX"/>
                  <w:rPrChange w:id="6820" w:author="Erlie Hasam Morfin Zavalza" w:date="2014-11-22T22:03:00Z">
                    <w:rPr>
                      <w:rFonts w:ascii="Calibri" w:hAnsi="Calibri"/>
                      <w:color w:val="000000"/>
                      <w:sz w:val="22"/>
                      <w:szCs w:val="22"/>
                      <w:lang w:val="es-MX" w:eastAsia="es-MX"/>
                    </w:rPr>
                  </w:rPrChange>
                </w:rPr>
                <w:t>Depreciación 2017</w:t>
              </w:r>
            </w:ins>
          </w:p>
        </w:tc>
        <w:tc>
          <w:tcPr>
            <w:tcW w:w="1418" w:type="dxa"/>
            <w:tcBorders>
              <w:top w:val="nil"/>
              <w:left w:val="nil"/>
              <w:bottom w:val="single" w:sz="4" w:space="0" w:color="auto"/>
              <w:right w:val="single" w:sz="4" w:space="0" w:color="auto"/>
            </w:tcBorders>
            <w:shd w:val="clear" w:color="000000" w:fill="FABF8F"/>
            <w:noWrap/>
            <w:vAlign w:val="center"/>
            <w:hideMark/>
            <w:tcPrChange w:id="6821"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315E477A" w14:textId="77777777" w:rsidR="009570F6" w:rsidRPr="00D56D24" w:rsidRDefault="009570F6" w:rsidP="009570F6">
            <w:pPr>
              <w:jc w:val="left"/>
              <w:rPr>
                <w:ins w:id="6822" w:author="Erlie Hasam Morfin Zavalza" w:date="2014-11-22T22:01:00Z"/>
                <w:rFonts w:ascii="Calibri" w:hAnsi="Calibri"/>
                <w:color w:val="000000"/>
                <w:sz w:val="18"/>
                <w:szCs w:val="22"/>
                <w:lang w:val="es-MX" w:eastAsia="es-MX"/>
                <w:rPrChange w:id="6823" w:author="Erlie Hasam Morfin Zavalza" w:date="2014-11-22T22:03:00Z">
                  <w:rPr>
                    <w:ins w:id="6824" w:author="Erlie Hasam Morfin Zavalza" w:date="2014-11-22T22:01:00Z"/>
                    <w:rFonts w:ascii="Calibri" w:hAnsi="Calibri"/>
                    <w:color w:val="000000"/>
                    <w:sz w:val="22"/>
                    <w:szCs w:val="22"/>
                    <w:lang w:val="es-MX" w:eastAsia="es-MX"/>
                  </w:rPr>
                </w:rPrChange>
              </w:rPr>
            </w:pPr>
            <w:ins w:id="6825" w:author="Erlie Hasam Morfin Zavalza" w:date="2014-11-22T22:01:00Z">
              <w:r w:rsidRPr="00D56D24">
                <w:rPr>
                  <w:rFonts w:ascii="Calibri" w:hAnsi="Calibri"/>
                  <w:color w:val="000000"/>
                  <w:sz w:val="18"/>
                  <w:szCs w:val="22"/>
                  <w:lang w:val="es-MX" w:eastAsia="es-MX"/>
                  <w:rPrChange w:id="6826"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827"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08E8DF60" w14:textId="77777777" w:rsidR="009570F6" w:rsidRPr="00D56D24" w:rsidRDefault="009570F6" w:rsidP="009570F6">
            <w:pPr>
              <w:jc w:val="left"/>
              <w:rPr>
                <w:ins w:id="6828" w:author="Erlie Hasam Morfin Zavalza" w:date="2014-11-22T22:01:00Z"/>
                <w:rFonts w:ascii="Calibri" w:hAnsi="Calibri"/>
                <w:color w:val="000000"/>
                <w:sz w:val="18"/>
                <w:szCs w:val="22"/>
                <w:lang w:val="es-MX" w:eastAsia="es-MX"/>
                <w:rPrChange w:id="6829" w:author="Erlie Hasam Morfin Zavalza" w:date="2014-11-22T22:03:00Z">
                  <w:rPr>
                    <w:ins w:id="6830" w:author="Erlie Hasam Morfin Zavalza" w:date="2014-11-22T22:01:00Z"/>
                    <w:rFonts w:ascii="Calibri" w:hAnsi="Calibri"/>
                    <w:color w:val="000000"/>
                    <w:sz w:val="22"/>
                    <w:szCs w:val="22"/>
                    <w:lang w:val="es-MX" w:eastAsia="es-MX"/>
                  </w:rPr>
                </w:rPrChange>
              </w:rPr>
            </w:pPr>
            <w:ins w:id="6831" w:author="Erlie Hasam Morfin Zavalza" w:date="2014-11-22T22:01:00Z">
              <w:r w:rsidRPr="00D56D24">
                <w:rPr>
                  <w:rFonts w:ascii="Calibri" w:hAnsi="Calibri"/>
                  <w:color w:val="000000"/>
                  <w:sz w:val="18"/>
                  <w:szCs w:val="22"/>
                  <w:lang w:val="es-MX" w:eastAsia="es-MX"/>
                  <w:rPrChange w:id="6832" w:author="Erlie Hasam Morfin Zavalza" w:date="2014-11-22T22:03:00Z">
                    <w:rPr>
                      <w:rFonts w:ascii="Calibri" w:hAnsi="Calibri"/>
                      <w:color w:val="000000"/>
                      <w:sz w:val="22"/>
                      <w:szCs w:val="22"/>
                      <w:lang w:val="es-MX" w:eastAsia="es-MX"/>
                    </w:rPr>
                  </w:rPrChange>
                </w:rPr>
                <w:t> </w:t>
              </w:r>
            </w:ins>
          </w:p>
        </w:tc>
        <w:tc>
          <w:tcPr>
            <w:tcW w:w="1527" w:type="dxa"/>
            <w:tcBorders>
              <w:top w:val="nil"/>
              <w:left w:val="nil"/>
              <w:bottom w:val="single" w:sz="4" w:space="0" w:color="auto"/>
              <w:right w:val="single" w:sz="4" w:space="0" w:color="auto"/>
            </w:tcBorders>
            <w:shd w:val="clear" w:color="000000" w:fill="FABF8F"/>
            <w:noWrap/>
            <w:vAlign w:val="center"/>
            <w:hideMark/>
            <w:tcPrChange w:id="6833"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68CE275C" w14:textId="77777777" w:rsidR="009570F6" w:rsidRPr="00D56D24" w:rsidRDefault="009570F6" w:rsidP="009570F6">
            <w:pPr>
              <w:jc w:val="left"/>
              <w:rPr>
                <w:ins w:id="6834" w:author="Erlie Hasam Morfin Zavalza" w:date="2014-11-22T22:01:00Z"/>
                <w:rFonts w:ascii="Calibri" w:hAnsi="Calibri"/>
                <w:color w:val="000000"/>
                <w:sz w:val="18"/>
                <w:szCs w:val="22"/>
                <w:lang w:val="es-MX" w:eastAsia="es-MX"/>
                <w:rPrChange w:id="6835" w:author="Erlie Hasam Morfin Zavalza" w:date="2014-11-22T22:03:00Z">
                  <w:rPr>
                    <w:ins w:id="6836" w:author="Erlie Hasam Morfin Zavalza" w:date="2014-11-22T22:01:00Z"/>
                    <w:rFonts w:ascii="Calibri" w:hAnsi="Calibri"/>
                    <w:color w:val="000000"/>
                    <w:sz w:val="22"/>
                    <w:szCs w:val="22"/>
                    <w:lang w:val="es-MX" w:eastAsia="es-MX"/>
                  </w:rPr>
                </w:rPrChange>
              </w:rPr>
            </w:pPr>
            <w:ins w:id="6837" w:author="Erlie Hasam Morfin Zavalza" w:date="2014-11-22T22:01:00Z">
              <w:r w:rsidRPr="00D56D24">
                <w:rPr>
                  <w:rFonts w:ascii="Calibri" w:hAnsi="Calibri"/>
                  <w:color w:val="000000"/>
                  <w:sz w:val="18"/>
                  <w:szCs w:val="22"/>
                  <w:lang w:val="es-MX" w:eastAsia="es-MX"/>
                  <w:rPrChange w:id="6838" w:author="Erlie Hasam Morfin Zavalza" w:date="2014-11-22T22:03:00Z">
                    <w:rPr>
                      <w:rFonts w:ascii="Calibri" w:hAnsi="Calibri"/>
                      <w:color w:val="000000"/>
                      <w:sz w:val="22"/>
                      <w:szCs w:val="22"/>
                      <w:lang w:val="es-MX" w:eastAsia="es-MX"/>
                    </w:rPr>
                  </w:rPrChange>
                </w:rPr>
                <w:t>$125,000.00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839"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47C8EB2F" w14:textId="77777777" w:rsidR="009570F6" w:rsidRPr="00D56D24" w:rsidRDefault="009570F6" w:rsidP="009570F6">
            <w:pPr>
              <w:jc w:val="left"/>
              <w:rPr>
                <w:ins w:id="6840" w:author="Erlie Hasam Morfin Zavalza" w:date="2014-11-22T22:01:00Z"/>
                <w:rFonts w:ascii="Calibri" w:hAnsi="Calibri"/>
                <w:color w:val="000000"/>
                <w:sz w:val="18"/>
                <w:szCs w:val="22"/>
                <w:lang w:val="es-MX" w:eastAsia="es-MX"/>
                <w:rPrChange w:id="6841" w:author="Erlie Hasam Morfin Zavalza" w:date="2014-11-22T22:03:00Z">
                  <w:rPr>
                    <w:ins w:id="6842" w:author="Erlie Hasam Morfin Zavalza" w:date="2014-11-22T22:01:00Z"/>
                    <w:rFonts w:ascii="Calibri" w:hAnsi="Calibri"/>
                    <w:color w:val="000000"/>
                    <w:sz w:val="22"/>
                    <w:szCs w:val="22"/>
                    <w:lang w:val="es-MX" w:eastAsia="es-MX"/>
                  </w:rPr>
                </w:rPrChange>
              </w:rPr>
            </w:pPr>
            <w:ins w:id="6843" w:author="Erlie Hasam Morfin Zavalza" w:date="2014-11-22T22:01:00Z">
              <w:r w:rsidRPr="00D56D24">
                <w:rPr>
                  <w:rFonts w:ascii="Calibri" w:hAnsi="Calibri"/>
                  <w:color w:val="000000"/>
                  <w:sz w:val="18"/>
                  <w:szCs w:val="22"/>
                  <w:lang w:val="es-MX" w:eastAsia="es-MX"/>
                  <w:rPrChange w:id="6844" w:author="Erlie Hasam Morfin Zavalza" w:date="2014-11-22T22:03:00Z">
                    <w:rPr>
                      <w:rFonts w:ascii="Calibri" w:hAnsi="Calibri"/>
                      <w:color w:val="000000"/>
                      <w:sz w:val="22"/>
                      <w:szCs w:val="22"/>
                      <w:lang w:val="es-MX" w:eastAsia="es-MX"/>
                    </w:rPr>
                  </w:rPrChange>
                </w:rPr>
                <w:t>$175,000.00</w:t>
              </w:r>
            </w:ins>
          </w:p>
        </w:tc>
      </w:tr>
      <w:tr w:rsidR="009570F6" w:rsidRPr="00D56D24" w14:paraId="093DA02D" w14:textId="77777777" w:rsidTr="009570F6">
        <w:tblPrEx>
          <w:tblPrExChange w:id="6845" w:author="Erlie Hasam Morfin Zavalza" w:date="2014-11-22T22:03:00Z">
            <w:tblPrEx>
              <w:tblW w:w="5000" w:type="pct"/>
            </w:tblPrEx>
          </w:tblPrExChange>
        </w:tblPrEx>
        <w:trPr>
          <w:trHeight w:val="300"/>
          <w:ins w:id="6846" w:author="Erlie Hasam Morfin Zavalza" w:date="2014-11-22T22:01:00Z"/>
          <w:trPrChange w:id="6847"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848"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6BEEA046" w14:textId="77777777" w:rsidR="009570F6" w:rsidRPr="00D56D24" w:rsidRDefault="009570F6" w:rsidP="009570F6">
            <w:pPr>
              <w:jc w:val="left"/>
              <w:rPr>
                <w:ins w:id="6849" w:author="Erlie Hasam Morfin Zavalza" w:date="2014-11-22T22:01:00Z"/>
                <w:rFonts w:ascii="Calibri" w:hAnsi="Calibri"/>
                <w:color w:val="000000"/>
                <w:sz w:val="18"/>
                <w:szCs w:val="22"/>
                <w:lang w:val="es-MX" w:eastAsia="es-MX"/>
                <w:rPrChange w:id="6850" w:author="Erlie Hasam Morfin Zavalza" w:date="2014-11-22T22:03:00Z">
                  <w:rPr>
                    <w:ins w:id="6851" w:author="Erlie Hasam Morfin Zavalza" w:date="2014-11-22T22:01:00Z"/>
                    <w:rFonts w:ascii="Calibri" w:hAnsi="Calibri"/>
                    <w:color w:val="000000"/>
                    <w:sz w:val="22"/>
                    <w:szCs w:val="22"/>
                    <w:lang w:val="es-MX" w:eastAsia="es-MX"/>
                  </w:rPr>
                </w:rPrChange>
              </w:rPr>
            </w:pPr>
            <w:ins w:id="6852" w:author="Erlie Hasam Morfin Zavalza" w:date="2014-11-22T22:01:00Z">
              <w:r w:rsidRPr="00D56D24">
                <w:rPr>
                  <w:rFonts w:ascii="Calibri" w:hAnsi="Calibri"/>
                  <w:color w:val="000000"/>
                  <w:sz w:val="18"/>
                  <w:szCs w:val="22"/>
                  <w:lang w:val="es-MX" w:eastAsia="es-MX"/>
                  <w:rPrChange w:id="6853" w:author="Erlie Hasam Morfin Zavalza" w:date="2014-11-22T22:03:00Z">
                    <w:rPr>
                      <w:rFonts w:ascii="Calibri" w:hAnsi="Calibri"/>
                      <w:color w:val="000000"/>
                      <w:sz w:val="22"/>
                      <w:szCs w:val="22"/>
                      <w:lang w:val="es-MX" w:eastAsia="es-MX"/>
                    </w:rPr>
                  </w:rPrChange>
                </w:rPr>
                <w:t>4</w:t>
              </w:r>
            </w:ins>
          </w:p>
        </w:tc>
        <w:tc>
          <w:tcPr>
            <w:tcW w:w="1701" w:type="dxa"/>
            <w:tcBorders>
              <w:top w:val="nil"/>
              <w:left w:val="nil"/>
              <w:bottom w:val="single" w:sz="4" w:space="0" w:color="auto"/>
              <w:right w:val="single" w:sz="4" w:space="0" w:color="auto"/>
            </w:tcBorders>
            <w:shd w:val="clear" w:color="000000" w:fill="FABF8F"/>
            <w:noWrap/>
            <w:vAlign w:val="center"/>
            <w:hideMark/>
            <w:tcPrChange w:id="6854"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3C87892E" w14:textId="77777777" w:rsidR="009570F6" w:rsidRPr="00D56D24" w:rsidRDefault="009570F6" w:rsidP="009570F6">
            <w:pPr>
              <w:jc w:val="left"/>
              <w:rPr>
                <w:ins w:id="6855" w:author="Erlie Hasam Morfin Zavalza" w:date="2014-11-22T22:01:00Z"/>
                <w:rFonts w:ascii="Calibri" w:hAnsi="Calibri"/>
                <w:color w:val="000000"/>
                <w:sz w:val="18"/>
                <w:szCs w:val="22"/>
                <w:lang w:val="es-MX" w:eastAsia="es-MX"/>
                <w:rPrChange w:id="6856" w:author="Erlie Hasam Morfin Zavalza" w:date="2014-11-22T22:03:00Z">
                  <w:rPr>
                    <w:ins w:id="6857" w:author="Erlie Hasam Morfin Zavalza" w:date="2014-11-22T22:01:00Z"/>
                    <w:rFonts w:ascii="Calibri" w:hAnsi="Calibri"/>
                    <w:color w:val="000000"/>
                    <w:sz w:val="22"/>
                    <w:szCs w:val="22"/>
                    <w:lang w:val="es-MX" w:eastAsia="es-MX"/>
                  </w:rPr>
                </w:rPrChange>
              </w:rPr>
            </w:pPr>
            <w:ins w:id="6858" w:author="Erlie Hasam Morfin Zavalza" w:date="2014-11-22T22:01:00Z">
              <w:r w:rsidRPr="00D56D24">
                <w:rPr>
                  <w:rFonts w:ascii="Calibri" w:hAnsi="Calibri"/>
                  <w:color w:val="000000"/>
                  <w:sz w:val="18"/>
                  <w:szCs w:val="22"/>
                  <w:lang w:val="es-MX" w:eastAsia="es-MX"/>
                  <w:rPrChange w:id="6859" w:author="Erlie Hasam Morfin Zavalza" w:date="2014-11-22T22:03:00Z">
                    <w:rPr>
                      <w:rFonts w:ascii="Calibri" w:hAnsi="Calibri"/>
                      <w:color w:val="000000"/>
                      <w:sz w:val="22"/>
                      <w:szCs w:val="22"/>
                      <w:lang w:val="es-MX" w:eastAsia="es-MX"/>
                    </w:rPr>
                  </w:rPrChange>
                </w:rPr>
                <w:t>Depreciación 2018</w:t>
              </w:r>
            </w:ins>
          </w:p>
        </w:tc>
        <w:tc>
          <w:tcPr>
            <w:tcW w:w="1418" w:type="dxa"/>
            <w:tcBorders>
              <w:top w:val="nil"/>
              <w:left w:val="nil"/>
              <w:bottom w:val="single" w:sz="4" w:space="0" w:color="auto"/>
              <w:right w:val="single" w:sz="4" w:space="0" w:color="auto"/>
            </w:tcBorders>
            <w:shd w:val="clear" w:color="000000" w:fill="FABF8F"/>
            <w:noWrap/>
            <w:vAlign w:val="center"/>
            <w:hideMark/>
            <w:tcPrChange w:id="6860"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36A67BE8" w14:textId="77777777" w:rsidR="009570F6" w:rsidRPr="00D56D24" w:rsidRDefault="009570F6" w:rsidP="009570F6">
            <w:pPr>
              <w:jc w:val="left"/>
              <w:rPr>
                <w:ins w:id="6861" w:author="Erlie Hasam Morfin Zavalza" w:date="2014-11-22T22:01:00Z"/>
                <w:rFonts w:ascii="Calibri" w:hAnsi="Calibri"/>
                <w:color w:val="000000"/>
                <w:sz w:val="18"/>
                <w:szCs w:val="22"/>
                <w:lang w:val="es-MX" w:eastAsia="es-MX"/>
                <w:rPrChange w:id="6862" w:author="Erlie Hasam Morfin Zavalza" w:date="2014-11-22T22:03:00Z">
                  <w:rPr>
                    <w:ins w:id="6863" w:author="Erlie Hasam Morfin Zavalza" w:date="2014-11-22T22:01:00Z"/>
                    <w:rFonts w:ascii="Calibri" w:hAnsi="Calibri"/>
                    <w:color w:val="000000"/>
                    <w:sz w:val="22"/>
                    <w:szCs w:val="22"/>
                    <w:lang w:val="es-MX" w:eastAsia="es-MX"/>
                  </w:rPr>
                </w:rPrChange>
              </w:rPr>
            </w:pPr>
            <w:ins w:id="6864" w:author="Erlie Hasam Morfin Zavalza" w:date="2014-11-22T22:01:00Z">
              <w:r w:rsidRPr="00D56D24">
                <w:rPr>
                  <w:rFonts w:ascii="Calibri" w:hAnsi="Calibri"/>
                  <w:color w:val="000000"/>
                  <w:sz w:val="18"/>
                  <w:szCs w:val="22"/>
                  <w:lang w:val="es-MX" w:eastAsia="es-MX"/>
                  <w:rPrChange w:id="6865"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866"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2BEC5716" w14:textId="77777777" w:rsidR="009570F6" w:rsidRPr="00D56D24" w:rsidRDefault="009570F6" w:rsidP="009570F6">
            <w:pPr>
              <w:jc w:val="left"/>
              <w:rPr>
                <w:ins w:id="6867" w:author="Erlie Hasam Morfin Zavalza" w:date="2014-11-22T22:01:00Z"/>
                <w:rFonts w:ascii="Calibri" w:hAnsi="Calibri"/>
                <w:color w:val="000000"/>
                <w:sz w:val="18"/>
                <w:szCs w:val="22"/>
                <w:lang w:val="es-MX" w:eastAsia="es-MX"/>
                <w:rPrChange w:id="6868" w:author="Erlie Hasam Morfin Zavalza" w:date="2014-11-22T22:03:00Z">
                  <w:rPr>
                    <w:ins w:id="6869" w:author="Erlie Hasam Morfin Zavalza" w:date="2014-11-22T22:01:00Z"/>
                    <w:rFonts w:ascii="Calibri" w:hAnsi="Calibri"/>
                    <w:color w:val="000000"/>
                    <w:sz w:val="22"/>
                    <w:szCs w:val="22"/>
                    <w:lang w:val="es-MX" w:eastAsia="es-MX"/>
                  </w:rPr>
                </w:rPrChange>
              </w:rPr>
            </w:pPr>
            <w:ins w:id="6870" w:author="Erlie Hasam Morfin Zavalza" w:date="2014-11-22T22:01:00Z">
              <w:r w:rsidRPr="00D56D24">
                <w:rPr>
                  <w:rFonts w:ascii="Calibri" w:hAnsi="Calibri"/>
                  <w:color w:val="000000"/>
                  <w:sz w:val="18"/>
                  <w:szCs w:val="22"/>
                  <w:lang w:val="es-MX" w:eastAsia="es-MX"/>
                  <w:rPrChange w:id="6871" w:author="Erlie Hasam Morfin Zavalza" w:date="2014-11-22T22:03:00Z">
                    <w:rPr>
                      <w:rFonts w:ascii="Calibri" w:hAnsi="Calibri"/>
                      <w:color w:val="000000"/>
                      <w:sz w:val="22"/>
                      <w:szCs w:val="22"/>
                      <w:lang w:val="es-MX" w:eastAsia="es-MX"/>
                    </w:rPr>
                  </w:rPrChange>
                </w:rPr>
                <w:t> </w:t>
              </w:r>
            </w:ins>
          </w:p>
        </w:tc>
        <w:tc>
          <w:tcPr>
            <w:tcW w:w="1527" w:type="dxa"/>
            <w:tcBorders>
              <w:top w:val="nil"/>
              <w:left w:val="nil"/>
              <w:bottom w:val="single" w:sz="4" w:space="0" w:color="auto"/>
              <w:right w:val="single" w:sz="4" w:space="0" w:color="auto"/>
            </w:tcBorders>
            <w:shd w:val="clear" w:color="000000" w:fill="FABF8F"/>
            <w:noWrap/>
            <w:vAlign w:val="center"/>
            <w:hideMark/>
            <w:tcPrChange w:id="6872"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24D5BEBC" w14:textId="77777777" w:rsidR="009570F6" w:rsidRPr="00D56D24" w:rsidRDefault="009570F6" w:rsidP="009570F6">
            <w:pPr>
              <w:jc w:val="left"/>
              <w:rPr>
                <w:ins w:id="6873" w:author="Erlie Hasam Morfin Zavalza" w:date="2014-11-22T22:01:00Z"/>
                <w:rFonts w:ascii="Calibri" w:hAnsi="Calibri"/>
                <w:color w:val="000000"/>
                <w:sz w:val="18"/>
                <w:szCs w:val="22"/>
                <w:lang w:val="es-MX" w:eastAsia="es-MX"/>
                <w:rPrChange w:id="6874" w:author="Erlie Hasam Morfin Zavalza" w:date="2014-11-22T22:03:00Z">
                  <w:rPr>
                    <w:ins w:id="6875" w:author="Erlie Hasam Morfin Zavalza" w:date="2014-11-22T22:01:00Z"/>
                    <w:rFonts w:ascii="Calibri" w:hAnsi="Calibri"/>
                    <w:color w:val="000000"/>
                    <w:sz w:val="22"/>
                    <w:szCs w:val="22"/>
                    <w:lang w:val="es-MX" w:eastAsia="es-MX"/>
                  </w:rPr>
                </w:rPrChange>
              </w:rPr>
            </w:pPr>
            <w:ins w:id="6876" w:author="Erlie Hasam Morfin Zavalza" w:date="2014-11-22T22:01:00Z">
              <w:r w:rsidRPr="00D56D24">
                <w:rPr>
                  <w:rFonts w:ascii="Calibri" w:hAnsi="Calibri"/>
                  <w:color w:val="000000"/>
                  <w:sz w:val="18"/>
                  <w:szCs w:val="22"/>
                  <w:lang w:val="es-MX" w:eastAsia="es-MX"/>
                  <w:rPrChange w:id="6877" w:author="Erlie Hasam Morfin Zavalza" w:date="2014-11-22T22:03:00Z">
                    <w:rPr>
                      <w:rFonts w:ascii="Calibri" w:hAnsi="Calibri"/>
                      <w:color w:val="000000"/>
                      <w:sz w:val="22"/>
                      <w:szCs w:val="22"/>
                      <w:lang w:val="es-MX" w:eastAsia="es-MX"/>
                    </w:rPr>
                  </w:rPrChange>
                </w:rPr>
                <w:t>$166,666.67</w:t>
              </w:r>
            </w:ins>
          </w:p>
        </w:tc>
        <w:tc>
          <w:tcPr>
            <w:tcW w:w="1636" w:type="dxa"/>
            <w:tcBorders>
              <w:top w:val="nil"/>
              <w:left w:val="nil"/>
              <w:bottom w:val="single" w:sz="4" w:space="0" w:color="auto"/>
              <w:right w:val="single" w:sz="4" w:space="0" w:color="auto"/>
            </w:tcBorders>
            <w:shd w:val="clear" w:color="000000" w:fill="FABF8F"/>
            <w:noWrap/>
            <w:vAlign w:val="center"/>
            <w:hideMark/>
            <w:tcPrChange w:id="6878"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370300AC" w14:textId="77777777" w:rsidR="009570F6" w:rsidRPr="00D56D24" w:rsidRDefault="009570F6" w:rsidP="009570F6">
            <w:pPr>
              <w:jc w:val="left"/>
              <w:rPr>
                <w:ins w:id="6879" w:author="Erlie Hasam Morfin Zavalza" w:date="2014-11-22T22:01:00Z"/>
                <w:rFonts w:ascii="Calibri" w:hAnsi="Calibri"/>
                <w:color w:val="000000"/>
                <w:sz w:val="18"/>
                <w:szCs w:val="22"/>
                <w:lang w:val="es-MX" w:eastAsia="es-MX"/>
                <w:rPrChange w:id="6880" w:author="Erlie Hasam Morfin Zavalza" w:date="2014-11-22T22:03:00Z">
                  <w:rPr>
                    <w:ins w:id="6881" w:author="Erlie Hasam Morfin Zavalza" w:date="2014-11-22T22:01:00Z"/>
                    <w:rFonts w:ascii="Calibri" w:hAnsi="Calibri"/>
                    <w:color w:val="000000"/>
                    <w:sz w:val="22"/>
                    <w:szCs w:val="22"/>
                    <w:lang w:val="es-MX" w:eastAsia="es-MX"/>
                  </w:rPr>
                </w:rPrChange>
              </w:rPr>
            </w:pPr>
            <w:ins w:id="6882" w:author="Erlie Hasam Morfin Zavalza" w:date="2014-11-22T22:01:00Z">
              <w:r w:rsidRPr="00D56D24">
                <w:rPr>
                  <w:rFonts w:ascii="Calibri" w:hAnsi="Calibri"/>
                  <w:color w:val="000000"/>
                  <w:sz w:val="18"/>
                  <w:szCs w:val="22"/>
                  <w:lang w:val="es-MX" w:eastAsia="es-MX"/>
                  <w:rPrChange w:id="6883" w:author="Erlie Hasam Morfin Zavalza" w:date="2014-11-22T22:03:00Z">
                    <w:rPr>
                      <w:rFonts w:ascii="Calibri" w:hAnsi="Calibri"/>
                      <w:color w:val="000000"/>
                      <w:sz w:val="22"/>
                      <w:szCs w:val="22"/>
                      <w:lang w:val="es-MX" w:eastAsia="es-MX"/>
                    </w:rPr>
                  </w:rPrChange>
                </w:rPr>
                <w:t>$133,333.33</w:t>
              </w:r>
            </w:ins>
          </w:p>
        </w:tc>
      </w:tr>
      <w:tr w:rsidR="009570F6" w:rsidRPr="00D56D24" w14:paraId="057137C7" w14:textId="77777777" w:rsidTr="009570F6">
        <w:tblPrEx>
          <w:tblPrExChange w:id="6884" w:author="Erlie Hasam Morfin Zavalza" w:date="2014-11-22T22:03:00Z">
            <w:tblPrEx>
              <w:tblW w:w="5000" w:type="pct"/>
            </w:tblPrEx>
          </w:tblPrExChange>
        </w:tblPrEx>
        <w:trPr>
          <w:trHeight w:val="300"/>
          <w:ins w:id="6885" w:author="Erlie Hasam Morfin Zavalza" w:date="2014-11-22T22:01:00Z"/>
          <w:trPrChange w:id="6886"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887"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1C36A216" w14:textId="77777777" w:rsidR="009570F6" w:rsidRPr="00D56D24" w:rsidRDefault="009570F6" w:rsidP="009570F6">
            <w:pPr>
              <w:jc w:val="left"/>
              <w:rPr>
                <w:ins w:id="6888" w:author="Erlie Hasam Morfin Zavalza" w:date="2014-11-22T22:01:00Z"/>
                <w:rFonts w:ascii="Calibri" w:hAnsi="Calibri"/>
                <w:color w:val="000000"/>
                <w:sz w:val="18"/>
                <w:szCs w:val="22"/>
                <w:lang w:val="es-MX" w:eastAsia="es-MX"/>
                <w:rPrChange w:id="6889" w:author="Erlie Hasam Morfin Zavalza" w:date="2014-11-22T22:03:00Z">
                  <w:rPr>
                    <w:ins w:id="6890" w:author="Erlie Hasam Morfin Zavalza" w:date="2014-11-22T22:01:00Z"/>
                    <w:rFonts w:ascii="Calibri" w:hAnsi="Calibri"/>
                    <w:color w:val="000000"/>
                    <w:sz w:val="22"/>
                    <w:szCs w:val="22"/>
                    <w:lang w:val="es-MX" w:eastAsia="es-MX"/>
                  </w:rPr>
                </w:rPrChange>
              </w:rPr>
            </w:pPr>
            <w:ins w:id="6891" w:author="Erlie Hasam Morfin Zavalza" w:date="2014-11-22T22:01:00Z">
              <w:r w:rsidRPr="00D56D24">
                <w:rPr>
                  <w:rFonts w:ascii="Calibri" w:hAnsi="Calibri"/>
                  <w:color w:val="000000"/>
                  <w:sz w:val="18"/>
                  <w:szCs w:val="22"/>
                  <w:lang w:val="es-MX" w:eastAsia="es-MX"/>
                  <w:rPrChange w:id="6892" w:author="Erlie Hasam Morfin Zavalza" w:date="2014-11-22T22:03:00Z">
                    <w:rPr>
                      <w:rFonts w:ascii="Calibri" w:hAnsi="Calibri"/>
                      <w:color w:val="000000"/>
                      <w:sz w:val="22"/>
                      <w:szCs w:val="22"/>
                      <w:lang w:val="es-MX" w:eastAsia="es-MX"/>
                    </w:rPr>
                  </w:rPrChange>
                </w:rPr>
                <w:t>5</w:t>
              </w:r>
            </w:ins>
          </w:p>
        </w:tc>
        <w:tc>
          <w:tcPr>
            <w:tcW w:w="1701" w:type="dxa"/>
            <w:tcBorders>
              <w:top w:val="nil"/>
              <w:left w:val="nil"/>
              <w:bottom w:val="single" w:sz="4" w:space="0" w:color="auto"/>
              <w:right w:val="single" w:sz="4" w:space="0" w:color="auto"/>
            </w:tcBorders>
            <w:shd w:val="clear" w:color="000000" w:fill="FABF8F"/>
            <w:noWrap/>
            <w:vAlign w:val="center"/>
            <w:hideMark/>
            <w:tcPrChange w:id="6893"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76F4E142" w14:textId="77777777" w:rsidR="009570F6" w:rsidRPr="00D56D24" w:rsidRDefault="009570F6" w:rsidP="009570F6">
            <w:pPr>
              <w:jc w:val="left"/>
              <w:rPr>
                <w:ins w:id="6894" w:author="Erlie Hasam Morfin Zavalza" w:date="2014-11-22T22:01:00Z"/>
                <w:rFonts w:ascii="Calibri" w:hAnsi="Calibri"/>
                <w:color w:val="000000"/>
                <w:sz w:val="18"/>
                <w:szCs w:val="22"/>
                <w:lang w:val="es-MX" w:eastAsia="es-MX"/>
                <w:rPrChange w:id="6895" w:author="Erlie Hasam Morfin Zavalza" w:date="2014-11-22T22:03:00Z">
                  <w:rPr>
                    <w:ins w:id="6896" w:author="Erlie Hasam Morfin Zavalza" w:date="2014-11-22T22:01:00Z"/>
                    <w:rFonts w:ascii="Calibri" w:hAnsi="Calibri"/>
                    <w:color w:val="000000"/>
                    <w:sz w:val="22"/>
                    <w:szCs w:val="22"/>
                    <w:lang w:val="es-MX" w:eastAsia="es-MX"/>
                  </w:rPr>
                </w:rPrChange>
              </w:rPr>
            </w:pPr>
            <w:ins w:id="6897" w:author="Erlie Hasam Morfin Zavalza" w:date="2014-11-22T22:01:00Z">
              <w:r w:rsidRPr="00D56D24">
                <w:rPr>
                  <w:rFonts w:ascii="Calibri" w:hAnsi="Calibri"/>
                  <w:color w:val="000000"/>
                  <w:sz w:val="18"/>
                  <w:szCs w:val="22"/>
                  <w:lang w:val="es-MX" w:eastAsia="es-MX"/>
                  <w:rPrChange w:id="6898" w:author="Erlie Hasam Morfin Zavalza" w:date="2014-11-22T22:03:00Z">
                    <w:rPr>
                      <w:rFonts w:ascii="Calibri" w:hAnsi="Calibri"/>
                      <w:color w:val="000000"/>
                      <w:sz w:val="22"/>
                      <w:szCs w:val="22"/>
                      <w:lang w:val="es-MX" w:eastAsia="es-MX"/>
                    </w:rPr>
                  </w:rPrChange>
                </w:rPr>
                <w:t>Depreciación 2019</w:t>
              </w:r>
            </w:ins>
          </w:p>
        </w:tc>
        <w:tc>
          <w:tcPr>
            <w:tcW w:w="1418" w:type="dxa"/>
            <w:tcBorders>
              <w:top w:val="nil"/>
              <w:left w:val="nil"/>
              <w:bottom w:val="single" w:sz="4" w:space="0" w:color="auto"/>
              <w:right w:val="single" w:sz="4" w:space="0" w:color="auto"/>
            </w:tcBorders>
            <w:shd w:val="clear" w:color="000000" w:fill="FABF8F"/>
            <w:noWrap/>
            <w:vAlign w:val="center"/>
            <w:hideMark/>
            <w:tcPrChange w:id="6899"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2B7294D1" w14:textId="77777777" w:rsidR="009570F6" w:rsidRPr="00D56D24" w:rsidRDefault="009570F6" w:rsidP="009570F6">
            <w:pPr>
              <w:jc w:val="left"/>
              <w:rPr>
                <w:ins w:id="6900" w:author="Erlie Hasam Morfin Zavalza" w:date="2014-11-22T22:01:00Z"/>
                <w:rFonts w:ascii="Calibri" w:hAnsi="Calibri"/>
                <w:color w:val="000000"/>
                <w:sz w:val="18"/>
                <w:szCs w:val="22"/>
                <w:lang w:val="es-MX" w:eastAsia="es-MX"/>
                <w:rPrChange w:id="6901" w:author="Erlie Hasam Morfin Zavalza" w:date="2014-11-22T22:03:00Z">
                  <w:rPr>
                    <w:ins w:id="6902" w:author="Erlie Hasam Morfin Zavalza" w:date="2014-11-22T22:01:00Z"/>
                    <w:rFonts w:ascii="Calibri" w:hAnsi="Calibri"/>
                    <w:color w:val="000000"/>
                    <w:sz w:val="22"/>
                    <w:szCs w:val="22"/>
                    <w:lang w:val="es-MX" w:eastAsia="es-MX"/>
                  </w:rPr>
                </w:rPrChange>
              </w:rPr>
            </w:pPr>
            <w:ins w:id="6903" w:author="Erlie Hasam Morfin Zavalza" w:date="2014-11-22T22:01:00Z">
              <w:r w:rsidRPr="00D56D24">
                <w:rPr>
                  <w:rFonts w:ascii="Calibri" w:hAnsi="Calibri"/>
                  <w:color w:val="000000"/>
                  <w:sz w:val="18"/>
                  <w:szCs w:val="22"/>
                  <w:lang w:val="es-MX" w:eastAsia="es-MX"/>
                  <w:rPrChange w:id="6904"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905"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65C3E8DF" w14:textId="77777777" w:rsidR="009570F6" w:rsidRPr="00D56D24" w:rsidRDefault="009570F6" w:rsidP="009570F6">
            <w:pPr>
              <w:jc w:val="left"/>
              <w:rPr>
                <w:ins w:id="6906" w:author="Erlie Hasam Morfin Zavalza" w:date="2014-11-22T22:01:00Z"/>
                <w:rFonts w:ascii="Calibri" w:hAnsi="Calibri"/>
                <w:color w:val="000000"/>
                <w:sz w:val="18"/>
                <w:szCs w:val="22"/>
                <w:lang w:val="es-MX" w:eastAsia="es-MX"/>
                <w:rPrChange w:id="6907" w:author="Erlie Hasam Morfin Zavalza" w:date="2014-11-22T22:03:00Z">
                  <w:rPr>
                    <w:ins w:id="6908" w:author="Erlie Hasam Morfin Zavalza" w:date="2014-11-22T22:01:00Z"/>
                    <w:rFonts w:ascii="Calibri" w:hAnsi="Calibri"/>
                    <w:color w:val="000000"/>
                    <w:sz w:val="22"/>
                    <w:szCs w:val="22"/>
                    <w:lang w:val="es-MX" w:eastAsia="es-MX"/>
                  </w:rPr>
                </w:rPrChange>
              </w:rPr>
            </w:pPr>
            <w:ins w:id="6909" w:author="Erlie Hasam Morfin Zavalza" w:date="2014-11-22T22:01:00Z">
              <w:r w:rsidRPr="00D56D24">
                <w:rPr>
                  <w:rFonts w:ascii="Calibri" w:hAnsi="Calibri"/>
                  <w:color w:val="000000"/>
                  <w:sz w:val="18"/>
                  <w:szCs w:val="22"/>
                  <w:lang w:val="es-MX" w:eastAsia="es-MX"/>
                  <w:rPrChange w:id="6910" w:author="Erlie Hasam Morfin Zavalza" w:date="2014-11-22T22:03:00Z">
                    <w:rPr>
                      <w:rFonts w:ascii="Calibri" w:hAnsi="Calibri"/>
                      <w:color w:val="000000"/>
                      <w:sz w:val="22"/>
                      <w:szCs w:val="22"/>
                      <w:lang w:val="es-MX" w:eastAsia="es-MX"/>
                    </w:rPr>
                  </w:rPrChange>
                </w:rPr>
                <w:t> </w:t>
              </w:r>
            </w:ins>
          </w:p>
        </w:tc>
        <w:tc>
          <w:tcPr>
            <w:tcW w:w="1527" w:type="dxa"/>
            <w:tcBorders>
              <w:top w:val="nil"/>
              <w:left w:val="nil"/>
              <w:bottom w:val="single" w:sz="4" w:space="0" w:color="auto"/>
              <w:right w:val="single" w:sz="4" w:space="0" w:color="auto"/>
            </w:tcBorders>
            <w:shd w:val="clear" w:color="000000" w:fill="FABF8F"/>
            <w:noWrap/>
            <w:vAlign w:val="center"/>
            <w:hideMark/>
            <w:tcPrChange w:id="6911"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27C98FC6" w14:textId="77777777" w:rsidR="009570F6" w:rsidRPr="00D56D24" w:rsidRDefault="009570F6" w:rsidP="009570F6">
            <w:pPr>
              <w:jc w:val="left"/>
              <w:rPr>
                <w:ins w:id="6912" w:author="Erlie Hasam Morfin Zavalza" w:date="2014-11-22T22:01:00Z"/>
                <w:rFonts w:ascii="Calibri" w:hAnsi="Calibri"/>
                <w:color w:val="000000"/>
                <w:sz w:val="18"/>
                <w:szCs w:val="22"/>
                <w:lang w:val="es-MX" w:eastAsia="es-MX"/>
                <w:rPrChange w:id="6913" w:author="Erlie Hasam Morfin Zavalza" w:date="2014-11-22T22:03:00Z">
                  <w:rPr>
                    <w:ins w:id="6914" w:author="Erlie Hasam Morfin Zavalza" w:date="2014-11-22T22:01:00Z"/>
                    <w:rFonts w:ascii="Calibri" w:hAnsi="Calibri"/>
                    <w:color w:val="000000"/>
                    <w:sz w:val="22"/>
                    <w:szCs w:val="22"/>
                    <w:lang w:val="es-MX" w:eastAsia="es-MX"/>
                  </w:rPr>
                </w:rPrChange>
              </w:rPr>
            </w:pPr>
            <w:ins w:id="6915" w:author="Erlie Hasam Morfin Zavalza" w:date="2014-11-22T22:01:00Z">
              <w:r w:rsidRPr="00D56D24">
                <w:rPr>
                  <w:rFonts w:ascii="Calibri" w:hAnsi="Calibri"/>
                  <w:color w:val="000000"/>
                  <w:sz w:val="18"/>
                  <w:szCs w:val="22"/>
                  <w:lang w:val="es-MX" w:eastAsia="es-MX"/>
                  <w:rPrChange w:id="6916" w:author="Erlie Hasam Morfin Zavalza" w:date="2014-11-22T22:03:00Z">
                    <w:rPr>
                      <w:rFonts w:ascii="Calibri" w:hAnsi="Calibri"/>
                      <w:color w:val="000000"/>
                      <w:sz w:val="22"/>
                      <w:szCs w:val="22"/>
                      <w:lang w:val="es-MX" w:eastAsia="es-MX"/>
                    </w:rPr>
                  </w:rPrChange>
                </w:rPr>
                <w:t>$208,333.33</w:t>
              </w:r>
            </w:ins>
          </w:p>
        </w:tc>
        <w:tc>
          <w:tcPr>
            <w:tcW w:w="1636" w:type="dxa"/>
            <w:tcBorders>
              <w:top w:val="nil"/>
              <w:left w:val="nil"/>
              <w:bottom w:val="single" w:sz="4" w:space="0" w:color="auto"/>
              <w:right w:val="single" w:sz="4" w:space="0" w:color="auto"/>
            </w:tcBorders>
            <w:shd w:val="clear" w:color="000000" w:fill="FABF8F"/>
            <w:noWrap/>
            <w:vAlign w:val="center"/>
            <w:hideMark/>
            <w:tcPrChange w:id="6917"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7A9D73D2" w14:textId="77777777" w:rsidR="009570F6" w:rsidRPr="00D56D24" w:rsidRDefault="009570F6" w:rsidP="009570F6">
            <w:pPr>
              <w:jc w:val="left"/>
              <w:rPr>
                <w:ins w:id="6918" w:author="Erlie Hasam Morfin Zavalza" w:date="2014-11-22T22:01:00Z"/>
                <w:rFonts w:ascii="Calibri" w:hAnsi="Calibri"/>
                <w:color w:val="000000"/>
                <w:sz w:val="18"/>
                <w:szCs w:val="22"/>
                <w:lang w:val="es-MX" w:eastAsia="es-MX"/>
                <w:rPrChange w:id="6919" w:author="Erlie Hasam Morfin Zavalza" w:date="2014-11-22T22:03:00Z">
                  <w:rPr>
                    <w:ins w:id="6920" w:author="Erlie Hasam Morfin Zavalza" w:date="2014-11-22T22:01:00Z"/>
                    <w:rFonts w:ascii="Calibri" w:hAnsi="Calibri"/>
                    <w:color w:val="000000"/>
                    <w:sz w:val="22"/>
                    <w:szCs w:val="22"/>
                    <w:lang w:val="es-MX" w:eastAsia="es-MX"/>
                  </w:rPr>
                </w:rPrChange>
              </w:rPr>
            </w:pPr>
            <w:ins w:id="6921" w:author="Erlie Hasam Morfin Zavalza" w:date="2014-11-22T22:01:00Z">
              <w:r w:rsidRPr="00D56D24">
                <w:rPr>
                  <w:rFonts w:ascii="Calibri" w:hAnsi="Calibri"/>
                  <w:color w:val="000000"/>
                  <w:sz w:val="18"/>
                  <w:szCs w:val="22"/>
                  <w:lang w:val="es-MX" w:eastAsia="es-MX"/>
                  <w:rPrChange w:id="6922" w:author="Erlie Hasam Morfin Zavalza" w:date="2014-11-22T22:03:00Z">
                    <w:rPr>
                      <w:rFonts w:ascii="Calibri" w:hAnsi="Calibri"/>
                      <w:color w:val="000000"/>
                      <w:sz w:val="22"/>
                      <w:szCs w:val="22"/>
                      <w:lang w:val="es-MX" w:eastAsia="es-MX"/>
                    </w:rPr>
                  </w:rPrChange>
                </w:rPr>
                <w:t>$91,666.67</w:t>
              </w:r>
            </w:ins>
          </w:p>
        </w:tc>
      </w:tr>
      <w:tr w:rsidR="009570F6" w:rsidRPr="00D56D24" w14:paraId="78869188" w14:textId="77777777" w:rsidTr="009570F6">
        <w:tblPrEx>
          <w:tblPrExChange w:id="6923" w:author="Erlie Hasam Morfin Zavalza" w:date="2014-11-22T22:03:00Z">
            <w:tblPrEx>
              <w:tblW w:w="5000" w:type="pct"/>
            </w:tblPrEx>
          </w:tblPrExChange>
        </w:tblPrEx>
        <w:trPr>
          <w:trHeight w:val="300"/>
          <w:ins w:id="6924" w:author="Erlie Hasam Morfin Zavalza" w:date="2014-11-22T22:01:00Z"/>
          <w:trPrChange w:id="6925" w:author="Erlie Hasam Morfin Zavalza" w:date="2014-11-22T22:03: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6926" w:author="Erlie Hasam Morfin Zavalza" w:date="2014-11-22T22:03:00Z">
              <w:tcPr>
                <w:tcW w:w="405" w:type="pct"/>
                <w:tcBorders>
                  <w:top w:val="nil"/>
                  <w:left w:val="single" w:sz="4" w:space="0" w:color="auto"/>
                  <w:bottom w:val="single" w:sz="4" w:space="0" w:color="auto"/>
                  <w:right w:val="single" w:sz="4" w:space="0" w:color="auto"/>
                </w:tcBorders>
                <w:shd w:val="clear" w:color="000000" w:fill="FABF8F"/>
                <w:noWrap/>
                <w:vAlign w:val="center"/>
                <w:hideMark/>
              </w:tcPr>
            </w:tcPrChange>
          </w:tcPr>
          <w:p w14:paraId="637583C4" w14:textId="77777777" w:rsidR="009570F6" w:rsidRPr="00D56D24" w:rsidRDefault="009570F6" w:rsidP="009570F6">
            <w:pPr>
              <w:jc w:val="left"/>
              <w:rPr>
                <w:ins w:id="6927" w:author="Erlie Hasam Morfin Zavalza" w:date="2014-11-22T22:01:00Z"/>
                <w:rFonts w:ascii="Calibri" w:hAnsi="Calibri"/>
                <w:color w:val="000000"/>
                <w:sz w:val="18"/>
                <w:szCs w:val="22"/>
                <w:lang w:val="es-MX" w:eastAsia="es-MX"/>
                <w:rPrChange w:id="6928" w:author="Erlie Hasam Morfin Zavalza" w:date="2014-11-22T22:03:00Z">
                  <w:rPr>
                    <w:ins w:id="6929" w:author="Erlie Hasam Morfin Zavalza" w:date="2014-11-22T22:01:00Z"/>
                    <w:rFonts w:ascii="Calibri" w:hAnsi="Calibri"/>
                    <w:color w:val="000000"/>
                    <w:sz w:val="22"/>
                    <w:szCs w:val="22"/>
                    <w:lang w:val="es-MX" w:eastAsia="es-MX"/>
                  </w:rPr>
                </w:rPrChange>
              </w:rPr>
            </w:pPr>
            <w:ins w:id="6930" w:author="Erlie Hasam Morfin Zavalza" w:date="2014-11-22T22:01:00Z">
              <w:r w:rsidRPr="00D56D24">
                <w:rPr>
                  <w:rFonts w:ascii="Calibri" w:hAnsi="Calibri"/>
                  <w:color w:val="000000"/>
                  <w:sz w:val="18"/>
                  <w:szCs w:val="22"/>
                  <w:lang w:val="es-MX" w:eastAsia="es-MX"/>
                  <w:rPrChange w:id="6931" w:author="Erlie Hasam Morfin Zavalza" w:date="2014-11-22T22:03:00Z">
                    <w:rPr>
                      <w:rFonts w:ascii="Calibri" w:hAnsi="Calibri"/>
                      <w:color w:val="000000"/>
                      <w:sz w:val="22"/>
                      <w:szCs w:val="22"/>
                      <w:lang w:val="es-MX" w:eastAsia="es-MX"/>
                    </w:rPr>
                  </w:rPrChange>
                </w:rPr>
                <w:t>6</w:t>
              </w:r>
            </w:ins>
          </w:p>
        </w:tc>
        <w:tc>
          <w:tcPr>
            <w:tcW w:w="1701" w:type="dxa"/>
            <w:tcBorders>
              <w:top w:val="nil"/>
              <w:left w:val="nil"/>
              <w:bottom w:val="single" w:sz="4" w:space="0" w:color="auto"/>
              <w:right w:val="single" w:sz="4" w:space="0" w:color="auto"/>
            </w:tcBorders>
            <w:shd w:val="clear" w:color="000000" w:fill="FABF8F"/>
            <w:noWrap/>
            <w:vAlign w:val="center"/>
            <w:hideMark/>
            <w:tcPrChange w:id="6932" w:author="Erlie Hasam Morfin Zavalza" w:date="2014-11-22T22:03:00Z">
              <w:tcPr>
                <w:tcW w:w="705" w:type="pct"/>
                <w:tcBorders>
                  <w:top w:val="nil"/>
                  <w:left w:val="nil"/>
                  <w:bottom w:val="single" w:sz="4" w:space="0" w:color="auto"/>
                  <w:right w:val="single" w:sz="4" w:space="0" w:color="auto"/>
                </w:tcBorders>
                <w:shd w:val="clear" w:color="000000" w:fill="FABF8F"/>
                <w:noWrap/>
                <w:vAlign w:val="center"/>
                <w:hideMark/>
              </w:tcPr>
            </w:tcPrChange>
          </w:tcPr>
          <w:p w14:paraId="2E4CD211" w14:textId="77777777" w:rsidR="009570F6" w:rsidRPr="00D56D24" w:rsidRDefault="009570F6" w:rsidP="009570F6">
            <w:pPr>
              <w:jc w:val="left"/>
              <w:rPr>
                <w:ins w:id="6933" w:author="Erlie Hasam Morfin Zavalza" w:date="2014-11-22T22:01:00Z"/>
                <w:rFonts w:ascii="Calibri" w:hAnsi="Calibri"/>
                <w:color w:val="000000"/>
                <w:sz w:val="18"/>
                <w:szCs w:val="22"/>
                <w:lang w:val="es-MX" w:eastAsia="es-MX"/>
                <w:rPrChange w:id="6934" w:author="Erlie Hasam Morfin Zavalza" w:date="2014-11-22T22:03:00Z">
                  <w:rPr>
                    <w:ins w:id="6935" w:author="Erlie Hasam Morfin Zavalza" w:date="2014-11-22T22:01:00Z"/>
                    <w:rFonts w:ascii="Calibri" w:hAnsi="Calibri"/>
                    <w:color w:val="000000"/>
                    <w:sz w:val="22"/>
                    <w:szCs w:val="22"/>
                    <w:lang w:val="es-MX" w:eastAsia="es-MX"/>
                  </w:rPr>
                </w:rPrChange>
              </w:rPr>
            </w:pPr>
            <w:ins w:id="6936" w:author="Erlie Hasam Morfin Zavalza" w:date="2014-11-22T22:01:00Z">
              <w:r w:rsidRPr="00D56D24">
                <w:rPr>
                  <w:rFonts w:ascii="Calibri" w:hAnsi="Calibri"/>
                  <w:color w:val="000000"/>
                  <w:sz w:val="18"/>
                  <w:szCs w:val="22"/>
                  <w:lang w:val="es-MX" w:eastAsia="es-MX"/>
                  <w:rPrChange w:id="6937" w:author="Erlie Hasam Morfin Zavalza" w:date="2014-11-22T22:03:00Z">
                    <w:rPr>
                      <w:rFonts w:ascii="Calibri" w:hAnsi="Calibri"/>
                      <w:color w:val="000000"/>
                      <w:sz w:val="22"/>
                      <w:szCs w:val="22"/>
                      <w:lang w:val="es-MX" w:eastAsia="es-MX"/>
                    </w:rPr>
                  </w:rPrChange>
                </w:rPr>
                <w:t>Depreciación 2020</w:t>
              </w:r>
            </w:ins>
          </w:p>
        </w:tc>
        <w:tc>
          <w:tcPr>
            <w:tcW w:w="1418" w:type="dxa"/>
            <w:tcBorders>
              <w:top w:val="nil"/>
              <w:left w:val="nil"/>
              <w:bottom w:val="single" w:sz="4" w:space="0" w:color="auto"/>
              <w:right w:val="single" w:sz="4" w:space="0" w:color="auto"/>
            </w:tcBorders>
            <w:shd w:val="clear" w:color="000000" w:fill="FABF8F"/>
            <w:noWrap/>
            <w:vAlign w:val="center"/>
            <w:hideMark/>
            <w:tcPrChange w:id="6938" w:author="Erlie Hasam Morfin Zavalza" w:date="2014-11-22T22:03:00Z">
              <w:tcPr>
                <w:tcW w:w="872" w:type="pct"/>
                <w:tcBorders>
                  <w:top w:val="nil"/>
                  <w:left w:val="nil"/>
                  <w:bottom w:val="single" w:sz="4" w:space="0" w:color="auto"/>
                  <w:right w:val="single" w:sz="4" w:space="0" w:color="auto"/>
                </w:tcBorders>
                <w:shd w:val="clear" w:color="000000" w:fill="FABF8F"/>
                <w:noWrap/>
                <w:vAlign w:val="center"/>
                <w:hideMark/>
              </w:tcPr>
            </w:tcPrChange>
          </w:tcPr>
          <w:p w14:paraId="5423A42D" w14:textId="77777777" w:rsidR="009570F6" w:rsidRPr="00D56D24" w:rsidRDefault="009570F6" w:rsidP="009570F6">
            <w:pPr>
              <w:jc w:val="left"/>
              <w:rPr>
                <w:ins w:id="6939" w:author="Erlie Hasam Morfin Zavalza" w:date="2014-11-22T22:01:00Z"/>
                <w:rFonts w:ascii="Calibri" w:hAnsi="Calibri"/>
                <w:color w:val="000000"/>
                <w:sz w:val="18"/>
                <w:szCs w:val="22"/>
                <w:lang w:val="es-MX" w:eastAsia="es-MX"/>
                <w:rPrChange w:id="6940" w:author="Erlie Hasam Morfin Zavalza" w:date="2014-11-22T22:03:00Z">
                  <w:rPr>
                    <w:ins w:id="6941" w:author="Erlie Hasam Morfin Zavalza" w:date="2014-11-22T22:01:00Z"/>
                    <w:rFonts w:ascii="Calibri" w:hAnsi="Calibri"/>
                    <w:color w:val="000000"/>
                    <w:sz w:val="22"/>
                    <w:szCs w:val="22"/>
                    <w:lang w:val="es-MX" w:eastAsia="es-MX"/>
                  </w:rPr>
                </w:rPrChange>
              </w:rPr>
            </w:pPr>
            <w:ins w:id="6942" w:author="Erlie Hasam Morfin Zavalza" w:date="2014-11-22T22:01:00Z">
              <w:r w:rsidRPr="00D56D24">
                <w:rPr>
                  <w:rFonts w:ascii="Calibri" w:hAnsi="Calibri"/>
                  <w:color w:val="000000"/>
                  <w:sz w:val="18"/>
                  <w:szCs w:val="22"/>
                  <w:lang w:val="es-MX" w:eastAsia="es-MX"/>
                  <w:rPrChange w:id="6943" w:author="Erlie Hasam Morfin Zavalza" w:date="2014-11-22T22:03:00Z">
                    <w:rPr>
                      <w:rFonts w:ascii="Calibri" w:hAnsi="Calibri"/>
                      <w:color w:val="000000"/>
                      <w:sz w:val="22"/>
                      <w:szCs w:val="22"/>
                      <w:lang w:val="es-MX" w:eastAsia="es-MX"/>
                    </w:rPr>
                  </w:rPrChange>
                </w:rPr>
                <w:t>$41,666.67</w:t>
              </w:r>
            </w:ins>
          </w:p>
        </w:tc>
        <w:tc>
          <w:tcPr>
            <w:tcW w:w="1417" w:type="dxa"/>
            <w:tcBorders>
              <w:top w:val="nil"/>
              <w:left w:val="nil"/>
              <w:bottom w:val="single" w:sz="4" w:space="0" w:color="auto"/>
              <w:right w:val="single" w:sz="4" w:space="0" w:color="auto"/>
            </w:tcBorders>
            <w:shd w:val="clear" w:color="000000" w:fill="FABF8F"/>
            <w:noWrap/>
            <w:vAlign w:val="center"/>
            <w:hideMark/>
            <w:tcPrChange w:id="6944" w:author="Erlie Hasam Morfin Zavalza" w:date="2014-11-22T22:03:00Z">
              <w:tcPr>
                <w:tcW w:w="982" w:type="pct"/>
                <w:tcBorders>
                  <w:top w:val="nil"/>
                  <w:left w:val="nil"/>
                  <w:bottom w:val="single" w:sz="4" w:space="0" w:color="auto"/>
                  <w:right w:val="single" w:sz="4" w:space="0" w:color="auto"/>
                </w:tcBorders>
                <w:shd w:val="clear" w:color="000000" w:fill="FABF8F"/>
                <w:noWrap/>
                <w:vAlign w:val="center"/>
                <w:hideMark/>
              </w:tcPr>
            </w:tcPrChange>
          </w:tcPr>
          <w:p w14:paraId="765E2F8E" w14:textId="77777777" w:rsidR="009570F6" w:rsidRPr="00D56D24" w:rsidRDefault="009570F6" w:rsidP="009570F6">
            <w:pPr>
              <w:jc w:val="left"/>
              <w:rPr>
                <w:ins w:id="6945" w:author="Erlie Hasam Morfin Zavalza" w:date="2014-11-22T22:01:00Z"/>
                <w:rFonts w:ascii="Calibri" w:hAnsi="Calibri"/>
                <w:color w:val="000000"/>
                <w:sz w:val="18"/>
                <w:szCs w:val="22"/>
                <w:lang w:val="es-MX" w:eastAsia="es-MX"/>
                <w:rPrChange w:id="6946" w:author="Erlie Hasam Morfin Zavalza" w:date="2014-11-22T22:03:00Z">
                  <w:rPr>
                    <w:ins w:id="6947" w:author="Erlie Hasam Morfin Zavalza" w:date="2014-11-22T22:01:00Z"/>
                    <w:rFonts w:ascii="Calibri" w:hAnsi="Calibri"/>
                    <w:color w:val="000000"/>
                    <w:sz w:val="22"/>
                    <w:szCs w:val="22"/>
                    <w:lang w:val="es-MX" w:eastAsia="es-MX"/>
                  </w:rPr>
                </w:rPrChange>
              </w:rPr>
            </w:pPr>
            <w:ins w:id="6948" w:author="Erlie Hasam Morfin Zavalza" w:date="2014-11-22T22:01:00Z">
              <w:r w:rsidRPr="00D56D24">
                <w:rPr>
                  <w:rFonts w:ascii="Calibri" w:hAnsi="Calibri"/>
                  <w:color w:val="000000"/>
                  <w:sz w:val="18"/>
                  <w:szCs w:val="22"/>
                  <w:lang w:val="es-MX" w:eastAsia="es-MX"/>
                  <w:rPrChange w:id="6949" w:author="Erlie Hasam Morfin Zavalza" w:date="2014-11-22T22:03:00Z">
                    <w:rPr>
                      <w:rFonts w:ascii="Calibri" w:hAnsi="Calibri"/>
                      <w:color w:val="000000"/>
                      <w:sz w:val="22"/>
                      <w:szCs w:val="22"/>
                      <w:lang w:val="es-MX" w:eastAsia="es-MX"/>
                    </w:rPr>
                  </w:rPrChange>
                </w:rPr>
                <w:t> </w:t>
              </w:r>
            </w:ins>
          </w:p>
        </w:tc>
        <w:tc>
          <w:tcPr>
            <w:tcW w:w="1527" w:type="dxa"/>
            <w:tcBorders>
              <w:top w:val="nil"/>
              <w:left w:val="nil"/>
              <w:bottom w:val="single" w:sz="4" w:space="0" w:color="auto"/>
              <w:right w:val="single" w:sz="4" w:space="0" w:color="auto"/>
            </w:tcBorders>
            <w:shd w:val="clear" w:color="000000" w:fill="FABF8F"/>
            <w:noWrap/>
            <w:vAlign w:val="center"/>
            <w:hideMark/>
            <w:tcPrChange w:id="6950" w:author="Erlie Hasam Morfin Zavalza" w:date="2014-11-22T22:03:00Z">
              <w:tcPr>
                <w:tcW w:w="1100" w:type="pct"/>
                <w:tcBorders>
                  <w:top w:val="nil"/>
                  <w:left w:val="nil"/>
                  <w:bottom w:val="single" w:sz="4" w:space="0" w:color="auto"/>
                  <w:right w:val="single" w:sz="4" w:space="0" w:color="auto"/>
                </w:tcBorders>
                <w:shd w:val="clear" w:color="000000" w:fill="FABF8F"/>
                <w:noWrap/>
                <w:vAlign w:val="center"/>
                <w:hideMark/>
              </w:tcPr>
            </w:tcPrChange>
          </w:tcPr>
          <w:p w14:paraId="1653594B" w14:textId="77777777" w:rsidR="009570F6" w:rsidRPr="00D56D24" w:rsidRDefault="009570F6" w:rsidP="009570F6">
            <w:pPr>
              <w:jc w:val="left"/>
              <w:rPr>
                <w:ins w:id="6951" w:author="Erlie Hasam Morfin Zavalza" w:date="2014-11-22T22:01:00Z"/>
                <w:rFonts w:ascii="Calibri" w:hAnsi="Calibri"/>
                <w:color w:val="000000"/>
                <w:sz w:val="18"/>
                <w:szCs w:val="22"/>
                <w:lang w:val="es-MX" w:eastAsia="es-MX"/>
                <w:rPrChange w:id="6952" w:author="Erlie Hasam Morfin Zavalza" w:date="2014-11-22T22:03:00Z">
                  <w:rPr>
                    <w:ins w:id="6953" w:author="Erlie Hasam Morfin Zavalza" w:date="2014-11-22T22:01:00Z"/>
                    <w:rFonts w:ascii="Calibri" w:hAnsi="Calibri"/>
                    <w:color w:val="000000"/>
                    <w:sz w:val="22"/>
                    <w:szCs w:val="22"/>
                    <w:lang w:val="es-MX" w:eastAsia="es-MX"/>
                  </w:rPr>
                </w:rPrChange>
              </w:rPr>
            </w:pPr>
            <w:ins w:id="6954" w:author="Erlie Hasam Morfin Zavalza" w:date="2014-11-22T22:01:00Z">
              <w:r w:rsidRPr="00D56D24">
                <w:rPr>
                  <w:rFonts w:ascii="Calibri" w:hAnsi="Calibri"/>
                  <w:color w:val="000000"/>
                  <w:sz w:val="18"/>
                  <w:szCs w:val="22"/>
                  <w:lang w:val="es-MX" w:eastAsia="es-MX"/>
                  <w:rPrChange w:id="6955" w:author="Erlie Hasam Morfin Zavalza" w:date="2014-11-22T22:03:00Z">
                    <w:rPr>
                      <w:rFonts w:ascii="Calibri" w:hAnsi="Calibri"/>
                      <w:color w:val="000000"/>
                      <w:sz w:val="22"/>
                      <w:szCs w:val="22"/>
                      <w:lang w:val="es-MX" w:eastAsia="es-MX"/>
                    </w:rPr>
                  </w:rPrChange>
                </w:rPr>
                <w:t>$250,000.00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6956" w:author="Erlie Hasam Morfin Zavalza" w:date="2014-11-22T22:03:00Z">
              <w:tcPr>
                <w:tcW w:w="936" w:type="pct"/>
                <w:tcBorders>
                  <w:top w:val="nil"/>
                  <w:left w:val="nil"/>
                  <w:bottom w:val="single" w:sz="4" w:space="0" w:color="auto"/>
                  <w:right w:val="single" w:sz="4" w:space="0" w:color="auto"/>
                </w:tcBorders>
                <w:shd w:val="clear" w:color="000000" w:fill="FABF8F"/>
                <w:noWrap/>
                <w:vAlign w:val="center"/>
                <w:hideMark/>
              </w:tcPr>
            </w:tcPrChange>
          </w:tcPr>
          <w:p w14:paraId="16954BB8" w14:textId="77777777" w:rsidR="009570F6" w:rsidRPr="00D56D24" w:rsidRDefault="009570F6" w:rsidP="009570F6">
            <w:pPr>
              <w:jc w:val="left"/>
              <w:rPr>
                <w:ins w:id="6957" w:author="Erlie Hasam Morfin Zavalza" w:date="2014-11-22T22:01:00Z"/>
                <w:rFonts w:ascii="Calibri" w:hAnsi="Calibri"/>
                <w:color w:val="000000"/>
                <w:sz w:val="18"/>
                <w:szCs w:val="22"/>
                <w:lang w:val="es-MX" w:eastAsia="es-MX"/>
                <w:rPrChange w:id="6958" w:author="Erlie Hasam Morfin Zavalza" w:date="2014-11-22T22:03:00Z">
                  <w:rPr>
                    <w:ins w:id="6959" w:author="Erlie Hasam Morfin Zavalza" w:date="2014-11-22T22:01:00Z"/>
                    <w:rFonts w:ascii="Calibri" w:hAnsi="Calibri"/>
                    <w:color w:val="000000"/>
                    <w:sz w:val="22"/>
                    <w:szCs w:val="22"/>
                    <w:lang w:val="es-MX" w:eastAsia="es-MX"/>
                  </w:rPr>
                </w:rPrChange>
              </w:rPr>
            </w:pPr>
            <w:ins w:id="6960" w:author="Erlie Hasam Morfin Zavalza" w:date="2014-11-22T22:01:00Z">
              <w:r w:rsidRPr="00D56D24">
                <w:rPr>
                  <w:rFonts w:ascii="Calibri" w:hAnsi="Calibri"/>
                  <w:color w:val="000000"/>
                  <w:sz w:val="18"/>
                  <w:szCs w:val="22"/>
                  <w:lang w:val="es-MX" w:eastAsia="es-MX"/>
                  <w:rPrChange w:id="6961" w:author="Erlie Hasam Morfin Zavalza" w:date="2014-11-22T22:03:00Z">
                    <w:rPr>
                      <w:rFonts w:ascii="Calibri" w:hAnsi="Calibri"/>
                      <w:color w:val="000000"/>
                      <w:sz w:val="22"/>
                      <w:szCs w:val="22"/>
                      <w:lang w:val="es-MX" w:eastAsia="es-MX"/>
                    </w:rPr>
                  </w:rPrChange>
                </w:rPr>
                <w:t>$50,000.00</w:t>
              </w:r>
            </w:ins>
          </w:p>
        </w:tc>
      </w:tr>
      <w:tr w:rsidR="009570F6" w:rsidRPr="00D56D24" w14:paraId="3DB9DDCD" w14:textId="77777777" w:rsidTr="009570F6">
        <w:tblPrEx>
          <w:tblPrExChange w:id="6962" w:author="Erlie Hasam Morfin Zavalza" w:date="2014-11-22T22:03:00Z">
            <w:tblPrEx>
              <w:tblW w:w="0" w:type="auto"/>
            </w:tblPrEx>
          </w:tblPrExChange>
        </w:tblPrEx>
        <w:trPr>
          <w:trHeight w:val="300"/>
          <w:ins w:id="6963" w:author="Erlie Hasam Morfin Zavalza" w:date="2014-11-22T22:01:00Z"/>
          <w:trPrChange w:id="6964" w:author="Erlie Hasam Morfin Zavalza" w:date="2014-11-22T22:03:00Z">
            <w:trPr>
              <w:gridAfter w:val="0"/>
              <w:trHeight w:val="300"/>
            </w:trPr>
          </w:trPrChange>
        </w:trPr>
        <w:tc>
          <w:tcPr>
            <w:tcW w:w="2830"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Change w:id="6965" w:author="Erlie Hasam Morfin Zavalza" w:date="2014-11-22T22:03:00Z">
              <w:tcPr>
                <w:tcW w:w="0" w:type="auto"/>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
            </w:tcPrChange>
          </w:tcPr>
          <w:p w14:paraId="5D89F761" w14:textId="77777777" w:rsidR="009570F6" w:rsidRPr="00D56D24" w:rsidRDefault="009570F6" w:rsidP="009570F6">
            <w:pPr>
              <w:jc w:val="left"/>
              <w:rPr>
                <w:ins w:id="6966" w:author="Erlie Hasam Morfin Zavalza" w:date="2014-11-22T22:01:00Z"/>
                <w:rFonts w:ascii="Calibri" w:hAnsi="Calibri"/>
                <w:b/>
                <w:bCs/>
                <w:color w:val="000000"/>
                <w:sz w:val="18"/>
                <w:szCs w:val="22"/>
                <w:lang w:val="es-MX" w:eastAsia="es-MX"/>
                <w:rPrChange w:id="6967" w:author="Erlie Hasam Morfin Zavalza" w:date="2014-11-22T22:03:00Z">
                  <w:rPr>
                    <w:ins w:id="6968" w:author="Erlie Hasam Morfin Zavalza" w:date="2014-11-22T22:01:00Z"/>
                    <w:rFonts w:ascii="Calibri" w:hAnsi="Calibri"/>
                    <w:b/>
                    <w:bCs/>
                    <w:color w:val="000000"/>
                    <w:sz w:val="22"/>
                    <w:szCs w:val="22"/>
                    <w:lang w:val="es-MX" w:eastAsia="es-MX"/>
                  </w:rPr>
                </w:rPrChange>
              </w:rPr>
            </w:pPr>
            <w:ins w:id="6969" w:author="Erlie Hasam Morfin Zavalza" w:date="2014-11-22T22:01:00Z">
              <w:r w:rsidRPr="00D56D24">
                <w:rPr>
                  <w:rFonts w:ascii="Calibri" w:hAnsi="Calibri"/>
                  <w:b/>
                  <w:bCs/>
                  <w:color w:val="000000"/>
                  <w:sz w:val="18"/>
                  <w:szCs w:val="22"/>
                  <w:lang w:val="es-MX" w:eastAsia="es-MX"/>
                  <w:rPrChange w:id="6970" w:author="Erlie Hasam Morfin Zavalza" w:date="2014-11-22T22:03:00Z">
                    <w:rPr>
                      <w:rFonts w:ascii="Calibri" w:hAnsi="Calibri"/>
                      <w:b/>
                      <w:bCs/>
                      <w:color w:val="000000"/>
                      <w:sz w:val="22"/>
                      <w:szCs w:val="22"/>
                      <w:lang w:val="es-MX" w:eastAsia="es-MX"/>
                    </w:rPr>
                  </w:rPrChange>
                </w:rPr>
                <w:t xml:space="preserve">IMPORTE DEPRECIABLE </w:t>
              </w:r>
            </w:ins>
          </w:p>
        </w:tc>
        <w:tc>
          <w:tcPr>
            <w:tcW w:w="1418" w:type="dxa"/>
            <w:tcBorders>
              <w:top w:val="nil"/>
              <w:left w:val="nil"/>
              <w:bottom w:val="single" w:sz="4" w:space="0" w:color="auto"/>
              <w:right w:val="single" w:sz="4" w:space="0" w:color="auto"/>
            </w:tcBorders>
            <w:shd w:val="clear" w:color="000000" w:fill="FFFF00"/>
            <w:noWrap/>
            <w:vAlign w:val="center"/>
            <w:hideMark/>
            <w:tcPrChange w:id="6971" w:author="Erlie Hasam Morfin Zavalza" w:date="2014-11-22T22:03:00Z">
              <w:tcPr>
                <w:tcW w:w="0" w:type="auto"/>
                <w:tcBorders>
                  <w:top w:val="nil"/>
                  <w:left w:val="nil"/>
                  <w:bottom w:val="single" w:sz="4" w:space="0" w:color="auto"/>
                  <w:right w:val="single" w:sz="4" w:space="0" w:color="auto"/>
                </w:tcBorders>
                <w:shd w:val="clear" w:color="000000" w:fill="FFFF00"/>
                <w:noWrap/>
                <w:vAlign w:val="center"/>
                <w:hideMark/>
              </w:tcPr>
            </w:tcPrChange>
          </w:tcPr>
          <w:p w14:paraId="10E43083" w14:textId="77777777" w:rsidR="009570F6" w:rsidRPr="00D56D24" w:rsidRDefault="009570F6" w:rsidP="009570F6">
            <w:pPr>
              <w:jc w:val="left"/>
              <w:rPr>
                <w:ins w:id="6972" w:author="Erlie Hasam Morfin Zavalza" w:date="2014-11-22T22:01:00Z"/>
                <w:rFonts w:ascii="Calibri" w:hAnsi="Calibri"/>
                <w:b/>
                <w:bCs/>
                <w:color w:val="000000"/>
                <w:sz w:val="18"/>
                <w:szCs w:val="22"/>
                <w:lang w:val="es-MX" w:eastAsia="es-MX"/>
                <w:rPrChange w:id="6973" w:author="Erlie Hasam Morfin Zavalza" w:date="2014-11-22T22:03:00Z">
                  <w:rPr>
                    <w:ins w:id="6974" w:author="Erlie Hasam Morfin Zavalza" w:date="2014-11-22T22:01:00Z"/>
                    <w:rFonts w:ascii="Calibri" w:hAnsi="Calibri"/>
                    <w:b/>
                    <w:bCs/>
                    <w:color w:val="000000"/>
                    <w:sz w:val="22"/>
                    <w:szCs w:val="22"/>
                    <w:lang w:val="es-MX" w:eastAsia="es-MX"/>
                  </w:rPr>
                </w:rPrChange>
              </w:rPr>
            </w:pPr>
            <w:ins w:id="6975" w:author="Erlie Hasam Morfin Zavalza" w:date="2014-11-22T22:01:00Z">
              <w:r w:rsidRPr="00D56D24">
                <w:rPr>
                  <w:rFonts w:ascii="Calibri" w:hAnsi="Calibri"/>
                  <w:b/>
                  <w:bCs/>
                  <w:color w:val="000000"/>
                  <w:sz w:val="18"/>
                  <w:szCs w:val="22"/>
                  <w:lang w:val="es-MX" w:eastAsia="es-MX"/>
                  <w:rPrChange w:id="6976" w:author="Erlie Hasam Morfin Zavalza" w:date="2014-11-22T22:03:00Z">
                    <w:rPr>
                      <w:rFonts w:ascii="Calibri" w:hAnsi="Calibri"/>
                      <w:b/>
                      <w:bCs/>
                      <w:color w:val="000000"/>
                      <w:sz w:val="22"/>
                      <w:szCs w:val="22"/>
                      <w:lang w:val="es-MX" w:eastAsia="es-MX"/>
                    </w:rPr>
                  </w:rPrChange>
                </w:rPr>
                <w:t>$250,000.00</w:t>
              </w:r>
            </w:ins>
          </w:p>
        </w:tc>
        <w:tc>
          <w:tcPr>
            <w:tcW w:w="1417" w:type="dxa"/>
            <w:tcBorders>
              <w:top w:val="nil"/>
              <w:left w:val="nil"/>
              <w:bottom w:val="nil"/>
              <w:right w:val="nil"/>
            </w:tcBorders>
            <w:shd w:val="clear" w:color="auto" w:fill="auto"/>
            <w:noWrap/>
            <w:vAlign w:val="center"/>
            <w:hideMark/>
            <w:tcPrChange w:id="6977" w:author="Erlie Hasam Morfin Zavalza" w:date="2014-11-22T22:03:00Z">
              <w:tcPr>
                <w:tcW w:w="0" w:type="auto"/>
                <w:tcBorders>
                  <w:top w:val="nil"/>
                  <w:left w:val="nil"/>
                  <w:bottom w:val="nil"/>
                  <w:right w:val="nil"/>
                </w:tcBorders>
                <w:shd w:val="clear" w:color="auto" w:fill="auto"/>
                <w:noWrap/>
                <w:vAlign w:val="center"/>
                <w:hideMark/>
              </w:tcPr>
            </w:tcPrChange>
          </w:tcPr>
          <w:p w14:paraId="1D25D720" w14:textId="77777777" w:rsidR="009570F6" w:rsidRPr="00D56D24" w:rsidRDefault="009570F6" w:rsidP="009570F6">
            <w:pPr>
              <w:jc w:val="left"/>
              <w:rPr>
                <w:ins w:id="6978" w:author="Erlie Hasam Morfin Zavalza" w:date="2014-11-22T22:01:00Z"/>
                <w:rFonts w:ascii="Calibri" w:hAnsi="Calibri"/>
                <w:b/>
                <w:bCs/>
                <w:color w:val="000000"/>
                <w:sz w:val="18"/>
                <w:szCs w:val="22"/>
                <w:lang w:val="es-MX" w:eastAsia="es-MX"/>
                <w:rPrChange w:id="6979" w:author="Erlie Hasam Morfin Zavalza" w:date="2014-11-22T22:03:00Z">
                  <w:rPr>
                    <w:ins w:id="6980" w:author="Erlie Hasam Morfin Zavalza" w:date="2014-11-22T22:01:00Z"/>
                    <w:rFonts w:ascii="Calibri" w:hAnsi="Calibri"/>
                    <w:b/>
                    <w:bCs/>
                    <w:color w:val="000000"/>
                    <w:sz w:val="22"/>
                    <w:szCs w:val="22"/>
                    <w:lang w:val="es-MX" w:eastAsia="es-MX"/>
                  </w:rPr>
                </w:rPrChange>
              </w:rPr>
            </w:pPr>
          </w:p>
        </w:tc>
        <w:tc>
          <w:tcPr>
            <w:tcW w:w="1527" w:type="dxa"/>
            <w:tcBorders>
              <w:top w:val="nil"/>
              <w:left w:val="nil"/>
              <w:bottom w:val="nil"/>
              <w:right w:val="nil"/>
            </w:tcBorders>
            <w:shd w:val="clear" w:color="auto" w:fill="auto"/>
            <w:noWrap/>
            <w:vAlign w:val="center"/>
            <w:hideMark/>
            <w:tcPrChange w:id="6981" w:author="Erlie Hasam Morfin Zavalza" w:date="2014-11-22T22:03:00Z">
              <w:tcPr>
                <w:tcW w:w="0" w:type="auto"/>
                <w:tcBorders>
                  <w:top w:val="nil"/>
                  <w:left w:val="nil"/>
                  <w:bottom w:val="nil"/>
                  <w:right w:val="nil"/>
                </w:tcBorders>
                <w:shd w:val="clear" w:color="auto" w:fill="auto"/>
                <w:noWrap/>
                <w:vAlign w:val="center"/>
                <w:hideMark/>
              </w:tcPr>
            </w:tcPrChange>
          </w:tcPr>
          <w:p w14:paraId="4FBAAFAE" w14:textId="77777777" w:rsidR="009570F6" w:rsidRPr="00D56D24" w:rsidRDefault="009570F6" w:rsidP="009570F6">
            <w:pPr>
              <w:jc w:val="left"/>
              <w:rPr>
                <w:ins w:id="6982" w:author="Erlie Hasam Morfin Zavalza" w:date="2014-11-22T22:01:00Z"/>
                <w:sz w:val="18"/>
                <w:lang w:val="es-MX" w:eastAsia="es-MX"/>
                <w:rPrChange w:id="6983" w:author="Erlie Hasam Morfin Zavalza" w:date="2014-11-22T22:03:00Z">
                  <w:rPr>
                    <w:ins w:id="6984" w:author="Erlie Hasam Morfin Zavalza" w:date="2014-11-22T22:01:00Z"/>
                    <w:sz w:val="20"/>
                    <w:lang w:val="es-MX" w:eastAsia="es-MX"/>
                  </w:rPr>
                </w:rPrChange>
              </w:rPr>
            </w:pPr>
          </w:p>
        </w:tc>
        <w:tc>
          <w:tcPr>
            <w:tcW w:w="1636" w:type="dxa"/>
            <w:tcBorders>
              <w:top w:val="nil"/>
              <w:left w:val="nil"/>
              <w:bottom w:val="nil"/>
              <w:right w:val="nil"/>
            </w:tcBorders>
            <w:shd w:val="clear" w:color="auto" w:fill="auto"/>
            <w:noWrap/>
            <w:vAlign w:val="center"/>
            <w:hideMark/>
            <w:tcPrChange w:id="6985" w:author="Erlie Hasam Morfin Zavalza" w:date="2014-11-22T22:03:00Z">
              <w:tcPr>
                <w:tcW w:w="0" w:type="auto"/>
                <w:tcBorders>
                  <w:top w:val="nil"/>
                  <w:left w:val="nil"/>
                  <w:bottom w:val="nil"/>
                  <w:right w:val="nil"/>
                </w:tcBorders>
                <w:shd w:val="clear" w:color="auto" w:fill="auto"/>
                <w:noWrap/>
                <w:vAlign w:val="center"/>
                <w:hideMark/>
              </w:tcPr>
            </w:tcPrChange>
          </w:tcPr>
          <w:p w14:paraId="47F283DF" w14:textId="77777777" w:rsidR="009570F6" w:rsidRPr="00D56D24" w:rsidRDefault="009570F6" w:rsidP="009570F6">
            <w:pPr>
              <w:jc w:val="left"/>
              <w:rPr>
                <w:ins w:id="6986" w:author="Erlie Hasam Morfin Zavalza" w:date="2014-11-22T22:01:00Z"/>
                <w:sz w:val="18"/>
                <w:lang w:val="es-MX" w:eastAsia="es-MX"/>
                <w:rPrChange w:id="6987" w:author="Erlie Hasam Morfin Zavalza" w:date="2014-11-22T22:03:00Z">
                  <w:rPr>
                    <w:ins w:id="6988" w:author="Erlie Hasam Morfin Zavalza" w:date="2014-11-22T22:01:00Z"/>
                    <w:sz w:val="20"/>
                    <w:lang w:val="es-MX" w:eastAsia="es-MX"/>
                  </w:rPr>
                </w:rPrChange>
              </w:rPr>
            </w:pPr>
          </w:p>
        </w:tc>
      </w:tr>
    </w:tbl>
    <w:p w14:paraId="70120104" w14:textId="76D512FC" w:rsidR="009570F6" w:rsidRDefault="009570F6" w:rsidP="002D6DCA">
      <w:pPr>
        <w:rPr>
          <w:ins w:id="6989" w:author="Erlie Hasam Morfin Zavalza" w:date="2014-11-22T22:03:00Z"/>
          <w:lang w:val="es-MX"/>
        </w:rPr>
      </w:pPr>
    </w:p>
    <w:p w14:paraId="6746497A" w14:textId="77777777" w:rsidR="009570F6" w:rsidRDefault="009570F6">
      <w:pPr>
        <w:spacing w:after="160" w:line="259" w:lineRule="auto"/>
        <w:jc w:val="left"/>
        <w:rPr>
          <w:ins w:id="6990" w:author="Erlie Hasam Morfin Zavalza" w:date="2014-11-22T22:03:00Z"/>
          <w:lang w:val="es-MX"/>
        </w:rPr>
      </w:pPr>
      <w:ins w:id="6991" w:author="Erlie Hasam Morfin Zavalza" w:date="2014-11-22T22:03:00Z">
        <w:r>
          <w:rPr>
            <w:lang w:val="es-MX"/>
          </w:rPr>
          <w:br w:type="page"/>
        </w:r>
      </w:ins>
    </w:p>
    <w:tbl>
      <w:tblPr>
        <w:tblW w:w="0" w:type="auto"/>
        <w:tblLayout w:type="fixed"/>
        <w:tblCellMar>
          <w:left w:w="70" w:type="dxa"/>
          <w:right w:w="70" w:type="dxa"/>
        </w:tblCellMar>
        <w:tblLook w:val="04A0" w:firstRow="1" w:lastRow="0" w:firstColumn="1" w:lastColumn="0" w:noHBand="0" w:noVBand="1"/>
        <w:tblPrChange w:id="6992" w:author="Erlie Hasam Morfin Zavalza" w:date="2014-11-22T22:04:00Z">
          <w:tblPr>
            <w:tblW w:w="14620" w:type="dxa"/>
            <w:tblCellMar>
              <w:left w:w="70" w:type="dxa"/>
              <w:right w:w="70" w:type="dxa"/>
            </w:tblCellMar>
            <w:tblLook w:val="04A0" w:firstRow="1" w:lastRow="0" w:firstColumn="1" w:lastColumn="0" w:noHBand="0" w:noVBand="1"/>
          </w:tblPr>
        </w:tblPrChange>
      </w:tblPr>
      <w:tblGrid>
        <w:gridCol w:w="988"/>
        <w:gridCol w:w="1559"/>
        <w:gridCol w:w="1276"/>
        <w:gridCol w:w="1470"/>
        <w:gridCol w:w="1899"/>
        <w:gridCol w:w="1636"/>
        <w:tblGridChange w:id="6993">
          <w:tblGrid>
            <w:gridCol w:w="1185"/>
            <w:gridCol w:w="2062"/>
            <w:gridCol w:w="2551"/>
            <w:gridCol w:w="2871"/>
            <w:gridCol w:w="3215"/>
            <w:gridCol w:w="2736"/>
          </w:tblGrid>
        </w:tblGridChange>
      </w:tblGrid>
      <w:tr w:rsidR="009570F6" w:rsidRPr="009570F6" w14:paraId="35B02AB0" w14:textId="77777777" w:rsidTr="00D56D24">
        <w:trPr>
          <w:trHeight w:val="300"/>
          <w:ins w:id="6994" w:author="Erlie Hasam Morfin Zavalza" w:date="2014-11-22T22:03:00Z"/>
          <w:trPrChange w:id="6995" w:author="Erlie Hasam Morfin Zavalza" w:date="2014-11-22T22:04:00Z">
            <w:trPr>
              <w:trHeight w:val="300"/>
            </w:trPr>
          </w:trPrChange>
        </w:trPr>
        <w:tc>
          <w:tcPr>
            <w:tcW w:w="8828" w:type="dxa"/>
            <w:gridSpan w:val="6"/>
            <w:tcBorders>
              <w:top w:val="single" w:sz="4" w:space="0" w:color="auto"/>
              <w:left w:val="single" w:sz="4" w:space="0" w:color="auto"/>
              <w:bottom w:val="single" w:sz="4" w:space="0" w:color="auto"/>
              <w:right w:val="single" w:sz="4" w:space="0" w:color="auto"/>
            </w:tcBorders>
            <w:shd w:val="clear" w:color="000000" w:fill="FFC000"/>
            <w:noWrap/>
            <w:vAlign w:val="center"/>
            <w:hideMark/>
            <w:tcPrChange w:id="6996" w:author="Erlie Hasam Morfin Zavalza" w:date="2014-11-22T22:04:00Z">
              <w:tcPr>
                <w:tcW w:w="14620" w:type="dxa"/>
                <w:gridSpan w:val="6"/>
                <w:tcBorders>
                  <w:top w:val="single" w:sz="4" w:space="0" w:color="auto"/>
                  <w:left w:val="single" w:sz="4" w:space="0" w:color="auto"/>
                  <w:bottom w:val="single" w:sz="4" w:space="0" w:color="auto"/>
                  <w:right w:val="single" w:sz="4" w:space="0" w:color="auto"/>
                </w:tcBorders>
                <w:shd w:val="clear" w:color="000000" w:fill="FFC000"/>
                <w:noWrap/>
                <w:vAlign w:val="center"/>
                <w:hideMark/>
              </w:tcPr>
            </w:tcPrChange>
          </w:tcPr>
          <w:p w14:paraId="72D37804" w14:textId="77777777" w:rsidR="009570F6" w:rsidRPr="009570F6" w:rsidRDefault="009570F6" w:rsidP="009570F6">
            <w:pPr>
              <w:jc w:val="center"/>
              <w:rPr>
                <w:ins w:id="6997" w:author="Erlie Hasam Morfin Zavalza" w:date="2014-11-22T22:03:00Z"/>
                <w:rFonts w:ascii="Calibri" w:hAnsi="Calibri"/>
                <w:b/>
                <w:bCs/>
                <w:color w:val="000000"/>
                <w:sz w:val="18"/>
                <w:szCs w:val="22"/>
                <w:lang w:val="es-MX" w:eastAsia="es-MX"/>
                <w:rPrChange w:id="6998" w:author="Erlie Hasam Morfin Zavalza" w:date="2014-11-22T22:03:00Z">
                  <w:rPr>
                    <w:ins w:id="6999" w:author="Erlie Hasam Morfin Zavalza" w:date="2014-11-22T22:03:00Z"/>
                    <w:rFonts w:ascii="Calibri" w:hAnsi="Calibri"/>
                    <w:b/>
                    <w:bCs/>
                    <w:color w:val="000000"/>
                    <w:sz w:val="22"/>
                    <w:szCs w:val="22"/>
                    <w:lang w:val="es-MX" w:eastAsia="es-MX"/>
                  </w:rPr>
                </w:rPrChange>
              </w:rPr>
            </w:pPr>
            <w:ins w:id="7000" w:author="Erlie Hasam Morfin Zavalza" w:date="2014-11-22T22:03:00Z">
              <w:r w:rsidRPr="009570F6">
                <w:rPr>
                  <w:rFonts w:ascii="Calibri" w:hAnsi="Calibri"/>
                  <w:b/>
                  <w:bCs/>
                  <w:color w:val="000000"/>
                  <w:sz w:val="18"/>
                  <w:szCs w:val="22"/>
                  <w:lang w:val="es-MX" w:eastAsia="es-MX"/>
                  <w:rPrChange w:id="7001" w:author="Erlie Hasam Morfin Zavalza" w:date="2014-11-22T22:03:00Z">
                    <w:rPr>
                      <w:rFonts w:ascii="Calibri" w:hAnsi="Calibri"/>
                      <w:b/>
                      <w:bCs/>
                      <w:color w:val="000000"/>
                      <w:sz w:val="22"/>
                      <w:szCs w:val="22"/>
                      <w:lang w:val="es-MX" w:eastAsia="es-MX"/>
                    </w:rPr>
                  </w:rPrChange>
                </w:rPr>
                <w:lastRenderedPageBreak/>
                <w:t>DEPRECIACIÓN DE CONGELADORES</w:t>
              </w:r>
            </w:ins>
          </w:p>
        </w:tc>
      </w:tr>
      <w:tr w:rsidR="009570F6" w:rsidRPr="009570F6" w14:paraId="0FE692DD" w14:textId="77777777" w:rsidTr="00D56D24">
        <w:trPr>
          <w:trHeight w:val="330"/>
          <w:ins w:id="7002" w:author="Erlie Hasam Morfin Zavalza" w:date="2014-11-22T22:03:00Z"/>
          <w:trPrChange w:id="7003" w:author="Erlie Hasam Morfin Zavalza" w:date="2014-11-22T22:04:00Z">
            <w:trPr>
              <w:trHeight w:val="330"/>
            </w:trPr>
          </w:trPrChange>
        </w:trPr>
        <w:tc>
          <w:tcPr>
            <w:tcW w:w="988"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004" w:author="Erlie Hasam Morfin Zavalza" w:date="2014-11-22T22:04:00Z">
              <w:tcPr>
                <w:tcW w:w="1185" w:type="dxa"/>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426277E1" w14:textId="77777777" w:rsidR="009570F6" w:rsidRPr="009570F6" w:rsidRDefault="009570F6" w:rsidP="009570F6">
            <w:pPr>
              <w:jc w:val="center"/>
              <w:rPr>
                <w:ins w:id="7005" w:author="Erlie Hasam Morfin Zavalza" w:date="2014-11-22T22:03:00Z"/>
                <w:rFonts w:ascii="Arial Narrow" w:hAnsi="Arial Narrow"/>
                <w:b/>
                <w:bCs/>
                <w:color w:val="000000"/>
                <w:sz w:val="18"/>
                <w:szCs w:val="22"/>
                <w:lang w:val="es-MX" w:eastAsia="es-MX"/>
                <w:rPrChange w:id="7006" w:author="Erlie Hasam Morfin Zavalza" w:date="2014-11-22T22:03:00Z">
                  <w:rPr>
                    <w:ins w:id="7007" w:author="Erlie Hasam Morfin Zavalza" w:date="2014-11-22T22:03:00Z"/>
                    <w:rFonts w:ascii="Arial Narrow" w:hAnsi="Arial Narrow"/>
                    <w:b/>
                    <w:bCs/>
                    <w:color w:val="000000"/>
                    <w:sz w:val="22"/>
                    <w:szCs w:val="22"/>
                    <w:lang w:val="es-MX" w:eastAsia="es-MX"/>
                  </w:rPr>
                </w:rPrChange>
              </w:rPr>
            </w:pPr>
            <w:ins w:id="7008" w:author="Erlie Hasam Morfin Zavalza" w:date="2014-11-22T22:03:00Z">
              <w:r w:rsidRPr="009570F6">
                <w:rPr>
                  <w:rFonts w:ascii="Arial Narrow" w:hAnsi="Arial Narrow"/>
                  <w:b/>
                  <w:bCs/>
                  <w:color w:val="000000"/>
                  <w:sz w:val="18"/>
                  <w:szCs w:val="22"/>
                  <w:lang w:val="es-MX" w:eastAsia="es-MX"/>
                  <w:rPrChange w:id="7009" w:author="Erlie Hasam Morfin Zavalza" w:date="2014-11-22T22:03:00Z">
                    <w:rPr>
                      <w:rFonts w:ascii="Arial Narrow" w:hAnsi="Arial Narrow"/>
                      <w:b/>
                      <w:bCs/>
                      <w:color w:val="000000"/>
                      <w:sz w:val="22"/>
                      <w:szCs w:val="22"/>
                      <w:lang w:val="es-MX" w:eastAsia="es-MX"/>
                    </w:rPr>
                  </w:rPrChange>
                </w:rPr>
                <w:t>PERIODOS</w:t>
              </w:r>
            </w:ins>
          </w:p>
        </w:tc>
        <w:tc>
          <w:tcPr>
            <w:tcW w:w="155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010" w:author="Erlie Hasam Morfin Zavalza" w:date="2014-11-22T22:04:00Z">
              <w:tcPr>
                <w:tcW w:w="2062" w:type="dxa"/>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569DD9B0" w14:textId="77777777" w:rsidR="009570F6" w:rsidRPr="009570F6" w:rsidRDefault="009570F6" w:rsidP="009570F6">
            <w:pPr>
              <w:jc w:val="center"/>
              <w:rPr>
                <w:ins w:id="7011" w:author="Erlie Hasam Morfin Zavalza" w:date="2014-11-22T22:03:00Z"/>
                <w:rFonts w:ascii="Arial Narrow" w:hAnsi="Arial Narrow"/>
                <w:b/>
                <w:bCs/>
                <w:color w:val="000000"/>
                <w:sz w:val="18"/>
                <w:szCs w:val="22"/>
                <w:lang w:val="es-MX" w:eastAsia="es-MX"/>
                <w:rPrChange w:id="7012" w:author="Erlie Hasam Morfin Zavalza" w:date="2014-11-22T22:03:00Z">
                  <w:rPr>
                    <w:ins w:id="7013" w:author="Erlie Hasam Morfin Zavalza" w:date="2014-11-22T22:03:00Z"/>
                    <w:rFonts w:ascii="Arial Narrow" w:hAnsi="Arial Narrow"/>
                    <w:b/>
                    <w:bCs/>
                    <w:color w:val="000000"/>
                    <w:sz w:val="22"/>
                    <w:szCs w:val="22"/>
                    <w:lang w:val="es-MX" w:eastAsia="es-MX"/>
                  </w:rPr>
                </w:rPrChange>
              </w:rPr>
            </w:pPr>
            <w:ins w:id="7014" w:author="Erlie Hasam Morfin Zavalza" w:date="2014-11-22T22:03:00Z">
              <w:r w:rsidRPr="009570F6">
                <w:rPr>
                  <w:rFonts w:ascii="Arial Narrow" w:hAnsi="Arial Narrow"/>
                  <w:b/>
                  <w:bCs/>
                  <w:color w:val="000000"/>
                  <w:sz w:val="18"/>
                  <w:szCs w:val="22"/>
                  <w:lang w:val="es-MX" w:eastAsia="es-MX"/>
                  <w:rPrChange w:id="7015" w:author="Erlie Hasam Morfin Zavalza" w:date="2014-11-22T22:03:00Z">
                    <w:rPr>
                      <w:rFonts w:ascii="Arial Narrow" w:hAnsi="Arial Narrow"/>
                      <w:b/>
                      <w:bCs/>
                      <w:color w:val="000000"/>
                      <w:sz w:val="22"/>
                      <w:szCs w:val="22"/>
                      <w:lang w:val="es-MX" w:eastAsia="es-MX"/>
                    </w:rPr>
                  </w:rPrChange>
                </w:rPr>
                <w:t>CONCEPTO</w:t>
              </w:r>
            </w:ins>
          </w:p>
        </w:tc>
        <w:tc>
          <w:tcPr>
            <w:tcW w:w="1276"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016" w:author="Erlie Hasam Morfin Zavalza" w:date="2014-11-22T22:04:00Z">
              <w:tcPr>
                <w:tcW w:w="2551" w:type="dxa"/>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00B524CF" w14:textId="77777777" w:rsidR="009570F6" w:rsidRPr="009570F6" w:rsidRDefault="009570F6" w:rsidP="009570F6">
            <w:pPr>
              <w:jc w:val="center"/>
              <w:rPr>
                <w:ins w:id="7017" w:author="Erlie Hasam Morfin Zavalza" w:date="2014-11-22T22:03:00Z"/>
                <w:rFonts w:ascii="Arial Narrow" w:hAnsi="Arial Narrow"/>
                <w:b/>
                <w:bCs/>
                <w:color w:val="000000"/>
                <w:sz w:val="18"/>
                <w:szCs w:val="22"/>
                <w:lang w:val="es-MX" w:eastAsia="es-MX"/>
                <w:rPrChange w:id="7018" w:author="Erlie Hasam Morfin Zavalza" w:date="2014-11-22T22:03:00Z">
                  <w:rPr>
                    <w:ins w:id="7019" w:author="Erlie Hasam Morfin Zavalza" w:date="2014-11-22T22:03:00Z"/>
                    <w:rFonts w:ascii="Arial Narrow" w:hAnsi="Arial Narrow"/>
                    <w:b/>
                    <w:bCs/>
                    <w:color w:val="000000"/>
                    <w:sz w:val="22"/>
                    <w:szCs w:val="22"/>
                    <w:lang w:val="es-MX" w:eastAsia="es-MX"/>
                  </w:rPr>
                </w:rPrChange>
              </w:rPr>
            </w:pPr>
            <w:ins w:id="7020" w:author="Erlie Hasam Morfin Zavalza" w:date="2014-11-22T22:03:00Z">
              <w:r w:rsidRPr="009570F6">
                <w:rPr>
                  <w:rFonts w:ascii="Arial Narrow" w:hAnsi="Arial Narrow"/>
                  <w:b/>
                  <w:bCs/>
                  <w:color w:val="000000"/>
                  <w:sz w:val="18"/>
                  <w:szCs w:val="22"/>
                  <w:lang w:val="es-MX" w:eastAsia="es-MX"/>
                  <w:rPrChange w:id="7021" w:author="Erlie Hasam Morfin Zavalza" w:date="2014-11-22T22:03:00Z">
                    <w:rPr>
                      <w:rFonts w:ascii="Arial Narrow" w:hAnsi="Arial Narrow"/>
                      <w:b/>
                      <w:bCs/>
                      <w:color w:val="000000"/>
                      <w:sz w:val="22"/>
                      <w:szCs w:val="22"/>
                      <w:lang w:val="es-MX" w:eastAsia="es-MX"/>
                    </w:rPr>
                  </w:rPrChange>
                </w:rPr>
                <w:t>DEPRECIACIÓN ANUAL</w:t>
              </w:r>
            </w:ins>
          </w:p>
        </w:tc>
        <w:tc>
          <w:tcPr>
            <w:tcW w:w="1470"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022" w:author="Erlie Hasam Morfin Zavalza" w:date="2014-11-22T22:04:00Z">
              <w:tcPr>
                <w:tcW w:w="2871" w:type="dxa"/>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4051D3F1" w14:textId="77777777" w:rsidR="009570F6" w:rsidRPr="009570F6" w:rsidRDefault="009570F6" w:rsidP="009570F6">
            <w:pPr>
              <w:jc w:val="center"/>
              <w:rPr>
                <w:ins w:id="7023" w:author="Erlie Hasam Morfin Zavalza" w:date="2014-11-22T22:03:00Z"/>
                <w:rFonts w:ascii="Arial Narrow" w:hAnsi="Arial Narrow"/>
                <w:b/>
                <w:bCs/>
                <w:color w:val="000000"/>
                <w:sz w:val="18"/>
                <w:szCs w:val="22"/>
                <w:lang w:val="es-MX" w:eastAsia="es-MX"/>
                <w:rPrChange w:id="7024" w:author="Erlie Hasam Morfin Zavalza" w:date="2014-11-22T22:03:00Z">
                  <w:rPr>
                    <w:ins w:id="7025" w:author="Erlie Hasam Morfin Zavalza" w:date="2014-11-22T22:03:00Z"/>
                    <w:rFonts w:ascii="Arial Narrow" w:hAnsi="Arial Narrow"/>
                    <w:b/>
                    <w:bCs/>
                    <w:color w:val="000000"/>
                    <w:sz w:val="22"/>
                    <w:szCs w:val="22"/>
                    <w:lang w:val="es-MX" w:eastAsia="es-MX"/>
                  </w:rPr>
                </w:rPrChange>
              </w:rPr>
            </w:pPr>
            <w:ins w:id="7026" w:author="Erlie Hasam Morfin Zavalza" w:date="2014-11-22T22:03:00Z">
              <w:r w:rsidRPr="009570F6">
                <w:rPr>
                  <w:rFonts w:ascii="Arial Narrow" w:hAnsi="Arial Narrow"/>
                  <w:b/>
                  <w:bCs/>
                  <w:color w:val="000000"/>
                  <w:sz w:val="18"/>
                  <w:szCs w:val="22"/>
                  <w:lang w:val="es-MX" w:eastAsia="es-MX"/>
                  <w:rPrChange w:id="7027" w:author="Erlie Hasam Morfin Zavalza" w:date="2014-11-22T22:03:00Z">
                    <w:rPr>
                      <w:rFonts w:ascii="Arial Narrow" w:hAnsi="Arial Narrow"/>
                      <w:b/>
                      <w:bCs/>
                      <w:color w:val="000000"/>
                      <w:sz w:val="22"/>
                      <w:szCs w:val="22"/>
                      <w:lang w:val="es-MX" w:eastAsia="es-MX"/>
                    </w:rPr>
                  </w:rPrChange>
                </w:rPr>
                <w:t>DEPRECIACIÓN MENSUAL</w:t>
              </w:r>
            </w:ins>
          </w:p>
        </w:tc>
        <w:tc>
          <w:tcPr>
            <w:tcW w:w="189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028" w:author="Erlie Hasam Morfin Zavalza" w:date="2014-11-22T22:04:00Z">
              <w:tcPr>
                <w:tcW w:w="3215" w:type="dxa"/>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1E3CADFA" w14:textId="77777777" w:rsidR="009570F6" w:rsidRPr="009570F6" w:rsidRDefault="009570F6" w:rsidP="009570F6">
            <w:pPr>
              <w:jc w:val="center"/>
              <w:rPr>
                <w:ins w:id="7029" w:author="Erlie Hasam Morfin Zavalza" w:date="2014-11-22T22:03:00Z"/>
                <w:rFonts w:ascii="Arial Narrow" w:hAnsi="Arial Narrow"/>
                <w:b/>
                <w:bCs/>
                <w:color w:val="000000"/>
                <w:sz w:val="18"/>
                <w:szCs w:val="22"/>
                <w:lang w:val="es-MX" w:eastAsia="es-MX"/>
                <w:rPrChange w:id="7030" w:author="Erlie Hasam Morfin Zavalza" w:date="2014-11-22T22:03:00Z">
                  <w:rPr>
                    <w:ins w:id="7031" w:author="Erlie Hasam Morfin Zavalza" w:date="2014-11-22T22:03:00Z"/>
                    <w:rFonts w:ascii="Arial Narrow" w:hAnsi="Arial Narrow"/>
                    <w:b/>
                    <w:bCs/>
                    <w:color w:val="000000"/>
                    <w:sz w:val="22"/>
                    <w:szCs w:val="22"/>
                    <w:lang w:val="es-MX" w:eastAsia="es-MX"/>
                  </w:rPr>
                </w:rPrChange>
              </w:rPr>
            </w:pPr>
            <w:ins w:id="7032" w:author="Erlie Hasam Morfin Zavalza" w:date="2014-11-22T22:03:00Z">
              <w:r w:rsidRPr="009570F6">
                <w:rPr>
                  <w:rFonts w:ascii="Arial Narrow" w:hAnsi="Arial Narrow"/>
                  <w:b/>
                  <w:bCs/>
                  <w:color w:val="000000"/>
                  <w:sz w:val="18"/>
                  <w:szCs w:val="22"/>
                  <w:lang w:val="es-MX" w:eastAsia="es-MX"/>
                  <w:rPrChange w:id="7033" w:author="Erlie Hasam Morfin Zavalza" w:date="2014-11-22T22:03:00Z">
                    <w:rPr>
                      <w:rFonts w:ascii="Arial Narrow" w:hAnsi="Arial Narrow"/>
                      <w:b/>
                      <w:bCs/>
                      <w:color w:val="000000"/>
                      <w:sz w:val="22"/>
                      <w:szCs w:val="22"/>
                      <w:lang w:val="es-MX" w:eastAsia="es-MX"/>
                    </w:rPr>
                  </w:rPrChange>
                </w:rPr>
                <w:t>DEPRECIACIÓN ACUMULADA</w:t>
              </w:r>
            </w:ins>
          </w:p>
        </w:tc>
        <w:tc>
          <w:tcPr>
            <w:tcW w:w="1636" w:type="dxa"/>
            <w:tcBorders>
              <w:top w:val="nil"/>
              <w:left w:val="nil"/>
              <w:bottom w:val="single" w:sz="4" w:space="0" w:color="auto"/>
              <w:right w:val="single" w:sz="4" w:space="0" w:color="auto"/>
            </w:tcBorders>
            <w:shd w:val="clear" w:color="000000" w:fill="92D050"/>
            <w:noWrap/>
            <w:vAlign w:val="center"/>
            <w:hideMark/>
            <w:tcPrChange w:id="7034" w:author="Erlie Hasam Morfin Zavalza" w:date="2014-11-22T22:04:00Z">
              <w:tcPr>
                <w:tcW w:w="2736" w:type="dxa"/>
                <w:tcBorders>
                  <w:top w:val="nil"/>
                  <w:left w:val="nil"/>
                  <w:bottom w:val="single" w:sz="4" w:space="0" w:color="auto"/>
                  <w:right w:val="single" w:sz="4" w:space="0" w:color="auto"/>
                </w:tcBorders>
                <w:shd w:val="clear" w:color="000000" w:fill="92D050"/>
                <w:noWrap/>
                <w:vAlign w:val="center"/>
                <w:hideMark/>
              </w:tcPr>
            </w:tcPrChange>
          </w:tcPr>
          <w:p w14:paraId="18EB2491" w14:textId="77777777" w:rsidR="009570F6" w:rsidRPr="009570F6" w:rsidRDefault="009570F6" w:rsidP="009570F6">
            <w:pPr>
              <w:jc w:val="center"/>
              <w:rPr>
                <w:ins w:id="7035" w:author="Erlie Hasam Morfin Zavalza" w:date="2014-11-22T22:03:00Z"/>
                <w:rFonts w:ascii="Arial Narrow" w:hAnsi="Arial Narrow"/>
                <w:b/>
                <w:bCs/>
                <w:color w:val="000000"/>
                <w:sz w:val="18"/>
                <w:szCs w:val="22"/>
                <w:lang w:val="es-MX" w:eastAsia="es-MX"/>
                <w:rPrChange w:id="7036" w:author="Erlie Hasam Morfin Zavalza" w:date="2014-11-22T22:03:00Z">
                  <w:rPr>
                    <w:ins w:id="7037" w:author="Erlie Hasam Morfin Zavalza" w:date="2014-11-22T22:03:00Z"/>
                    <w:rFonts w:ascii="Arial Narrow" w:hAnsi="Arial Narrow"/>
                    <w:b/>
                    <w:bCs/>
                    <w:color w:val="000000"/>
                    <w:sz w:val="22"/>
                    <w:szCs w:val="22"/>
                    <w:lang w:val="es-MX" w:eastAsia="es-MX"/>
                  </w:rPr>
                </w:rPrChange>
              </w:rPr>
            </w:pPr>
            <w:ins w:id="7038" w:author="Erlie Hasam Morfin Zavalza" w:date="2014-11-22T22:03:00Z">
              <w:r w:rsidRPr="009570F6">
                <w:rPr>
                  <w:rFonts w:ascii="Arial Narrow" w:hAnsi="Arial Narrow"/>
                  <w:b/>
                  <w:bCs/>
                  <w:color w:val="000000"/>
                  <w:sz w:val="18"/>
                  <w:szCs w:val="22"/>
                  <w:lang w:val="es-MX" w:eastAsia="es-MX"/>
                  <w:rPrChange w:id="7039" w:author="Erlie Hasam Morfin Zavalza" w:date="2014-11-22T22:03:00Z">
                    <w:rPr>
                      <w:rFonts w:ascii="Arial Narrow" w:hAnsi="Arial Narrow"/>
                      <w:b/>
                      <w:bCs/>
                      <w:color w:val="000000"/>
                      <w:sz w:val="22"/>
                      <w:szCs w:val="22"/>
                      <w:lang w:val="es-MX" w:eastAsia="es-MX"/>
                    </w:rPr>
                  </w:rPrChange>
                </w:rPr>
                <w:t>VALOR NETO EN LIBROS</w:t>
              </w:r>
            </w:ins>
          </w:p>
        </w:tc>
      </w:tr>
      <w:tr w:rsidR="009570F6" w:rsidRPr="009570F6" w14:paraId="0276D5AA" w14:textId="77777777" w:rsidTr="00D56D24">
        <w:trPr>
          <w:trHeight w:val="300"/>
          <w:ins w:id="7040" w:author="Erlie Hasam Morfin Zavalza" w:date="2014-11-22T22:03:00Z"/>
          <w:trPrChange w:id="7041" w:author="Erlie Hasam Morfin Zavalza" w:date="2014-11-22T22:04:00Z">
            <w:trPr>
              <w:trHeight w:val="300"/>
            </w:trPr>
          </w:trPrChange>
        </w:trPr>
        <w:tc>
          <w:tcPr>
            <w:tcW w:w="988" w:type="dxa"/>
            <w:vMerge/>
            <w:tcBorders>
              <w:top w:val="nil"/>
              <w:left w:val="single" w:sz="4" w:space="0" w:color="auto"/>
              <w:bottom w:val="single" w:sz="4" w:space="0" w:color="auto"/>
              <w:right w:val="single" w:sz="4" w:space="0" w:color="auto"/>
            </w:tcBorders>
            <w:vAlign w:val="center"/>
            <w:hideMark/>
            <w:tcPrChange w:id="7042" w:author="Erlie Hasam Morfin Zavalza" w:date="2014-11-22T22:04:00Z">
              <w:tcPr>
                <w:tcW w:w="1185" w:type="dxa"/>
                <w:vMerge/>
                <w:tcBorders>
                  <w:top w:val="nil"/>
                  <w:left w:val="single" w:sz="4" w:space="0" w:color="auto"/>
                  <w:bottom w:val="single" w:sz="4" w:space="0" w:color="auto"/>
                  <w:right w:val="single" w:sz="4" w:space="0" w:color="auto"/>
                </w:tcBorders>
                <w:vAlign w:val="center"/>
                <w:hideMark/>
              </w:tcPr>
            </w:tcPrChange>
          </w:tcPr>
          <w:p w14:paraId="1B9CE701" w14:textId="77777777" w:rsidR="009570F6" w:rsidRPr="009570F6" w:rsidRDefault="009570F6" w:rsidP="009570F6">
            <w:pPr>
              <w:jc w:val="left"/>
              <w:rPr>
                <w:ins w:id="7043" w:author="Erlie Hasam Morfin Zavalza" w:date="2014-11-22T22:03:00Z"/>
                <w:rFonts w:ascii="Arial Narrow" w:hAnsi="Arial Narrow"/>
                <w:b/>
                <w:bCs/>
                <w:color w:val="000000"/>
                <w:sz w:val="18"/>
                <w:szCs w:val="22"/>
                <w:lang w:val="es-MX" w:eastAsia="es-MX"/>
                <w:rPrChange w:id="7044" w:author="Erlie Hasam Morfin Zavalza" w:date="2014-11-22T22:03:00Z">
                  <w:rPr>
                    <w:ins w:id="7045" w:author="Erlie Hasam Morfin Zavalza" w:date="2014-11-22T22:03:00Z"/>
                    <w:rFonts w:ascii="Arial Narrow" w:hAnsi="Arial Narrow"/>
                    <w:b/>
                    <w:bCs/>
                    <w:color w:val="000000"/>
                    <w:sz w:val="22"/>
                    <w:szCs w:val="22"/>
                    <w:lang w:val="es-MX" w:eastAsia="es-MX"/>
                  </w:rPr>
                </w:rPrChange>
              </w:rPr>
            </w:pPr>
          </w:p>
        </w:tc>
        <w:tc>
          <w:tcPr>
            <w:tcW w:w="1559" w:type="dxa"/>
            <w:vMerge/>
            <w:tcBorders>
              <w:top w:val="nil"/>
              <w:left w:val="single" w:sz="4" w:space="0" w:color="auto"/>
              <w:bottom w:val="single" w:sz="4" w:space="0" w:color="auto"/>
              <w:right w:val="single" w:sz="4" w:space="0" w:color="auto"/>
            </w:tcBorders>
            <w:vAlign w:val="center"/>
            <w:hideMark/>
            <w:tcPrChange w:id="7046" w:author="Erlie Hasam Morfin Zavalza" w:date="2014-11-22T22:04:00Z">
              <w:tcPr>
                <w:tcW w:w="2062" w:type="dxa"/>
                <w:vMerge/>
                <w:tcBorders>
                  <w:top w:val="nil"/>
                  <w:left w:val="single" w:sz="4" w:space="0" w:color="auto"/>
                  <w:bottom w:val="single" w:sz="4" w:space="0" w:color="auto"/>
                  <w:right w:val="single" w:sz="4" w:space="0" w:color="auto"/>
                </w:tcBorders>
                <w:vAlign w:val="center"/>
                <w:hideMark/>
              </w:tcPr>
            </w:tcPrChange>
          </w:tcPr>
          <w:p w14:paraId="6D56C61C" w14:textId="77777777" w:rsidR="009570F6" w:rsidRPr="009570F6" w:rsidRDefault="009570F6" w:rsidP="009570F6">
            <w:pPr>
              <w:jc w:val="left"/>
              <w:rPr>
                <w:ins w:id="7047" w:author="Erlie Hasam Morfin Zavalza" w:date="2014-11-22T22:03:00Z"/>
                <w:rFonts w:ascii="Arial Narrow" w:hAnsi="Arial Narrow"/>
                <w:b/>
                <w:bCs/>
                <w:color w:val="000000"/>
                <w:sz w:val="18"/>
                <w:szCs w:val="22"/>
                <w:lang w:val="es-MX" w:eastAsia="es-MX"/>
                <w:rPrChange w:id="7048" w:author="Erlie Hasam Morfin Zavalza" w:date="2014-11-22T22:03:00Z">
                  <w:rPr>
                    <w:ins w:id="7049" w:author="Erlie Hasam Morfin Zavalza" w:date="2014-11-22T22:03:00Z"/>
                    <w:rFonts w:ascii="Arial Narrow" w:hAnsi="Arial Narrow"/>
                    <w:b/>
                    <w:bCs/>
                    <w:color w:val="000000"/>
                    <w:sz w:val="22"/>
                    <w:szCs w:val="22"/>
                    <w:lang w:val="es-MX" w:eastAsia="es-MX"/>
                  </w:rPr>
                </w:rPrChange>
              </w:rPr>
            </w:pPr>
          </w:p>
        </w:tc>
        <w:tc>
          <w:tcPr>
            <w:tcW w:w="1276" w:type="dxa"/>
            <w:vMerge/>
            <w:tcBorders>
              <w:top w:val="nil"/>
              <w:left w:val="single" w:sz="4" w:space="0" w:color="auto"/>
              <w:bottom w:val="single" w:sz="4" w:space="0" w:color="auto"/>
              <w:right w:val="single" w:sz="4" w:space="0" w:color="auto"/>
            </w:tcBorders>
            <w:vAlign w:val="center"/>
            <w:hideMark/>
            <w:tcPrChange w:id="7050" w:author="Erlie Hasam Morfin Zavalza" w:date="2014-11-22T22:04:00Z">
              <w:tcPr>
                <w:tcW w:w="2551" w:type="dxa"/>
                <w:vMerge/>
                <w:tcBorders>
                  <w:top w:val="nil"/>
                  <w:left w:val="single" w:sz="4" w:space="0" w:color="auto"/>
                  <w:bottom w:val="single" w:sz="4" w:space="0" w:color="auto"/>
                  <w:right w:val="single" w:sz="4" w:space="0" w:color="auto"/>
                </w:tcBorders>
                <w:vAlign w:val="center"/>
                <w:hideMark/>
              </w:tcPr>
            </w:tcPrChange>
          </w:tcPr>
          <w:p w14:paraId="34FB1B94" w14:textId="77777777" w:rsidR="009570F6" w:rsidRPr="009570F6" w:rsidRDefault="009570F6" w:rsidP="009570F6">
            <w:pPr>
              <w:jc w:val="left"/>
              <w:rPr>
                <w:ins w:id="7051" w:author="Erlie Hasam Morfin Zavalza" w:date="2014-11-22T22:03:00Z"/>
                <w:rFonts w:ascii="Arial Narrow" w:hAnsi="Arial Narrow"/>
                <w:b/>
                <w:bCs/>
                <w:color w:val="000000"/>
                <w:sz w:val="18"/>
                <w:szCs w:val="22"/>
                <w:lang w:val="es-MX" w:eastAsia="es-MX"/>
                <w:rPrChange w:id="7052" w:author="Erlie Hasam Morfin Zavalza" w:date="2014-11-22T22:03:00Z">
                  <w:rPr>
                    <w:ins w:id="7053" w:author="Erlie Hasam Morfin Zavalza" w:date="2014-11-22T22:03:00Z"/>
                    <w:rFonts w:ascii="Arial Narrow" w:hAnsi="Arial Narrow"/>
                    <w:b/>
                    <w:bCs/>
                    <w:color w:val="000000"/>
                    <w:sz w:val="22"/>
                    <w:szCs w:val="22"/>
                    <w:lang w:val="es-MX" w:eastAsia="es-MX"/>
                  </w:rPr>
                </w:rPrChange>
              </w:rPr>
            </w:pPr>
          </w:p>
        </w:tc>
        <w:tc>
          <w:tcPr>
            <w:tcW w:w="1470" w:type="dxa"/>
            <w:vMerge/>
            <w:tcBorders>
              <w:top w:val="nil"/>
              <w:left w:val="single" w:sz="4" w:space="0" w:color="auto"/>
              <w:bottom w:val="single" w:sz="4" w:space="0" w:color="auto"/>
              <w:right w:val="single" w:sz="4" w:space="0" w:color="auto"/>
            </w:tcBorders>
            <w:vAlign w:val="center"/>
            <w:hideMark/>
            <w:tcPrChange w:id="7054" w:author="Erlie Hasam Morfin Zavalza" w:date="2014-11-22T22:04:00Z">
              <w:tcPr>
                <w:tcW w:w="2871" w:type="dxa"/>
                <w:vMerge/>
                <w:tcBorders>
                  <w:top w:val="nil"/>
                  <w:left w:val="single" w:sz="4" w:space="0" w:color="auto"/>
                  <w:bottom w:val="single" w:sz="4" w:space="0" w:color="auto"/>
                  <w:right w:val="single" w:sz="4" w:space="0" w:color="auto"/>
                </w:tcBorders>
                <w:vAlign w:val="center"/>
                <w:hideMark/>
              </w:tcPr>
            </w:tcPrChange>
          </w:tcPr>
          <w:p w14:paraId="205DDCE7" w14:textId="77777777" w:rsidR="009570F6" w:rsidRPr="009570F6" w:rsidRDefault="009570F6" w:rsidP="009570F6">
            <w:pPr>
              <w:jc w:val="left"/>
              <w:rPr>
                <w:ins w:id="7055" w:author="Erlie Hasam Morfin Zavalza" w:date="2014-11-22T22:03:00Z"/>
                <w:rFonts w:ascii="Arial Narrow" w:hAnsi="Arial Narrow"/>
                <w:b/>
                <w:bCs/>
                <w:color w:val="000000"/>
                <w:sz w:val="18"/>
                <w:szCs w:val="22"/>
                <w:lang w:val="es-MX" w:eastAsia="es-MX"/>
                <w:rPrChange w:id="7056" w:author="Erlie Hasam Morfin Zavalza" w:date="2014-11-22T22:03:00Z">
                  <w:rPr>
                    <w:ins w:id="7057" w:author="Erlie Hasam Morfin Zavalza" w:date="2014-11-22T22:03:00Z"/>
                    <w:rFonts w:ascii="Arial Narrow" w:hAnsi="Arial Narrow"/>
                    <w:b/>
                    <w:bCs/>
                    <w:color w:val="000000"/>
                    <w:sz w:val="22"/>
                    <w:szCs w:val="22"/>
                    <w:lang w:val="es-MX" w:eastAsia="es-MX"/>
                  </w:rPr>
                </w:rPrChange>
              </w:rPr>
            </w:pPr>
          </w:p>
        </w:tc>
        <w:tc>
          <w:tcPr>
            <w:tcW w:w="1899" w:type="dxa"/>
            <w:vMerge/>
            <w:tcBorders>
              <w:top w:val="nil"/>
              <w:left w:val="single" w:sz="4" w:space="0" w:color="auto"/>
              <w:bottom w:val="single" w:sz="4" w:space="0" w:color="auto"/>
              <w:right w:val="single" w:sz="4" w:space="0" w:color="auto"/>
            </w:tcBorders>
            <w:vAlign w:val="center"/>
            <w:hideMark/>
            <w:tcPrChange w:id="7058" w:author="Erlie Hasam Morfin Zavalza" w:date="2014-11-22T22:04:00Z">
              <w:tcPr>
                <w:tcW w:w="3215" w:type="dxa"/>
                <w:vMerge/>
                <w:tcBorders>
                  <w:top w:val="nil"/>
                  <w:left w:val="single" w:sz="4" w:space="0" w:color="auto"/>
                  <w:bottom w:val="single" w:sz="4" w:space="0" w:color="auto"/>
                  <w:right w:val="single" w:sz="4" w:space="0" w:color="auto"/>
                </w:tcBorders>
                <w:vAlign w:val="center"/>
                <w:hideMark/>
              </w:tcPr>
            </w:tcPrChange>
          </w:tcPr>
          <w:p w14:paraId="4BF03F1E" w14:textId="77777777" w:rsidR="009570F6" w:rsidRPr="009570F6" w:rsidRDefault="009570F6" w:rsidP="009570F6">
            <w:pPr>
              <w:jc w:val="left"/>
              <w:rPr>
                <w:ins w:id="7059" w:author="Erlie Hasam Morfin Zavalza" w:date="2014-11-22T22:03:00Z"/>
                <w:rFonts w:ascii="Arial Narrow" w:hAnsi="Arial Narrow"/>
                <w:b/>
                <w:bCs/>
                <w:color w:val="000000"/>
                <w:sz w:val="18"/>
                <w:szCs w:val="22"/>
                <w:lang w:val="es-MX" w:eastAsia="es-MX"/>
                <w:rPrChange w:id="7060" w:author="Erlie Hasam Morfin Zavalza" w:date="2014-11-22T22:03:00Z">
                  <w:rPr>
                    <w:ins w:id="7061" w:author="Erlie Hasam Morfin Zavalza" w:date="2014-11-22T22:03:00Z"/>
                    <w:rFonts w:ascii="Arial Narrow" w:hAnsi="Arial Narrow"/>
                    <w:b/>
                    <w:bCs/>
                    <w:color w:val="000000"/>
                    <w:sz w:val="22"/>
                    <w:szCs w:val="22"/>
                    <w:lang w:val="es-MX" w:eastAsia="es-MX"/>
                  </w:rPr>
                </w:rPrChange>
              </w:rPr>
            </w:pPr>
          </w:p>
        </w:tc>
        <w:tc>
          <w:tcPr>
            <w:tcW w:w="1636" w:type="dxa"/>
            <w:tcBorders>
              <w:top w:val="nil"/>
              <w:left w:val="nil"/>
              <w:bottom w:val="single" w:sz="4" w:space="0" w:color="auto"/>
              <w:right w:val="single" w:sz="4" w:space="0" w:color="auto"/>
            </w:tcBorders>
            <w:shd w:val="clear" w:color="000000" w:fill="FABF8F"/>
            <w:noWrap/>
            <w:vAlign w:val="center"/>
            <w:hideMark/>
            <w:tcPrChange w:id="7062"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5AB23A63" w14:textId="77777777" w:rsidR="009570F6" w:rsidRPr="009570F6" w:rsidRDefault="009570F6" w:rsidP="009570F6">
            <w:pPr>
              <w:jc w:val="left"/>
              <w:rPr>
                <w:ins w:id="7063" w:author="Erlie Hasam Morfin Zavalza" w:date="2014-11-22T22:03:00Z"/>
                <w:rFonts w:ascii="Calibri" w:hAnsi="Calibri"/>
                <w:color w:val="000000"/>
                <w:sz w:val="18"/>
                <w:szCs w:val="22"/>
                <w:lang w:val="es-MX" w:eastAsia="es-MX"/>
                <w:rPrChange w:id="7064" w:author="Erlie Hasam Morfin Zavalza" w:date="2014-11-22T22:03:00Z">
                  <w:rPr>
                    <w:ins w:id="7065" w:author="Erlie Hasam Morfin Zavalza" w:date="2014-11-22T22:03:00Z"/>
                    <w:rFonts w:ascii="Calibri" w:hAnsi="Calibri"/>
                    <w:color w:val="000000"/>
                    <w:sz w:val="22"/>
                    <w:szCs w:val="22"/>
                    <w:lang w:val="es-MX" w:eastAsia="es-MX"/>
                  </w:rPr>
                </w:rPrChange>
              </w:rPr>
            </w:pPr>
            <w:ins w:id="7066" w:author="Erlie Hasam Morfin Zavalza" w:date="2014-11-22T22:03:00Z">
              <w:r w:rsidRPr="009570F6">
                <w:rPr>
                  <w:rFonts w:ascii="Calibri" w:hAnsi="Calibri"/>
                  <w:color w:val="000000"/>
                  <w:sz w:val="18"/>
                  <w:szCs w:val="22"/>
                  <w:lang w:val="es-MX" w:eastAsia="es-MX"/>
                  <w:rPrChange w:id="7067" w:author="Erlie Hasam Morfin Zavalza" w:date="2014-11-22T22:03:00Z">
                    <w:rPr>
                      <w:rFonts w:ascii="Calibri" w:hAnsi="Calibri"/>
                      <w:color w:val="000000"/>
                      <w:sz w:val="22"/>
                      <w:szCs w:val="22"/>
                      <w:lang w:val="es-MX" w:eastAsia="es-MX"/>
                    </w:rPr>
                  </w:rPrChange>
                </w:rPr>
                <w:t>$600,000.00</w:t>
              </w:r>
            </w:ins>
          </w:p>
        </w:tc>
      </w:tr>
      <w:tr w:rsidR="009570F6" w:rsidRPr="009570F6" w14:paraId="2CDF561A" w14:textId="77777777" w:rsidTr="00D56D24">
        <w:trPr>
          <w:trHeight w:val="300"/>
          <w:ins w:id="7068" w:author="Erlie Hasam Morfin Zavalza" w:date="2014-11-22T22:03:00Z"/>
          <w:trPrChange w:id="7069"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070"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23EF8B3D" w14:textId="77777777" w:rsidR="009570F6" w:rsidRPr="009570F6" w:rsidRDefault="009570F6" w:rsidP="009570F6">
            <w:pPr>
              <w:jc w:val="left"/>
              <w:rPr>
                <w:ins w:id="7071" w:author="Erlie Hasam Morfin Zavalza" w:date="2014-11-22T22:03:00Z"/>
                <w:rFonts w:ascii="Calibri" w:hAnsi="Calibri"/>
                <w:color w:val="000000"/>
                <w:sz w:val="18"/>
                <w:szCs w:val="22"/>
                <w:lang w:val="es-MX" w:eastAsia="es-MX"/>
                <w:rPrChange w:id="7072" w:author="Erlie Hasam Morfin Zavalza" w:date="2014-11-22T22:03:00Z">
                  <w:rPr>
                    <w:ins w:id="7073" w:author="Erlie Hasam Morfin Zavalza" w:date="2014-11-22T22:03:00Z"/>
                    <w:rFonts w:ascii="Calibri" w:hAnsi="Calibri"/>
                    <w:color w:val="000000"/>
                    <w:sz w:val="22"/>
                    <w:szCs w:val="22"/>
                    <w:lang w:val="es-MX" w:eastAsia="es-MX"/>
                  </w:rPr>
                </w:rPrChange>
              </w:rPr>
            </w:pPr>
            <w:ins w:id="7074" w:author="Erlie Hasam Morfin Zavalza" w:date="2014-11-22T22:03:00Z">
              <w:r w:rsidRPr="009570F6">
                <w:rPr>
                  <w:rFonts w:ascii="Calibri" w:hAnsi="Calibri"/>
                  <w:color w:val="000000"/>
                  <w:sz w:val="18"/>
                  <w:szCs w:val="22"/>
                  <w:lang w:val="es-MX" w:eastAsia="es-MX"/>
                  <w:rPrChange w:id="7075" w:author="Erlie Hasam Morfin Zavalza" w:date="2014-11-22T22:03:00Z">
                    <w:rPr>
                      <w:rFonts w:ascii="Calibri" w:hAnsi="Calibri"/>
                      <w:color w:val="000000"/>
                      <w:sz w:val="22"/>
                      <w:szCs w:val="22"/>
                      <w:lang w:val="es-MX" w:eastAsia="es-MX"/>
                    </w:rPr>
                  </w:rPrChange>
                </w:rPr>
                <w:t>1</w:t>
              </w:r>
            </w:ins>
          </w:p>
        </w:tc>
        <w:tc>
          <w:tcPr>
            <w:tcW w:w="1559" w:type="dxa"/>
            <w:tcBorders>
              <w:top w:val="nil"/>
              <w:left w:val="nil"/>
              <w:bottom w:val="single" w:sz="4" w:space="0" w:color="auto"/>
              <w:right w:val="single" w:sz="4" w:space="0" w:color="auto"/>
            </w:tcBorders>
            <w:shd w:val="clear" w:color="000000" w:fill="FABF8F"/>
            <w:noWrap/>
            <w:vAlign w:val="center"/>
            <w:hideMark/>
            <w:tcPrChange w:id="7076"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37BD6AA5" w14:textId="77777777" w:rsidR="009570F6" w:rsidRPr="009570F6" w:rsidRDefault="009570F6" w:rsidP="009570F6">
            <w:pPr>
              <w:jc w:val="left"/>
              <w:rPr>
                <w:ins w:id="7077" w:author="Erlie Hasam Morfin Zavalza" w:date="2014-11-22T22:03:00Z"/>
                <w:rFonts w:ascii="Calibri" w:hAnsi="Calibri"/>
                <w:color w:val="000000"/>
                <w:sz w:val="18"/>
                <w:szCs w:val="22"/>
                <w:lang w:val="es-MX" w:eastAsia="es-MX"/>
                <w:rPrChange w:id="7078" w:author="Erlie Hasam Morfin Zavalza" w:date="2014-11-22T22:03:00Z">
                  <w:rPr>
                    <w:ins w:id="7079" w:author="Erlie Hasam Morfin Zavalza" w:date="2014-11-22T22:03:00Z"/>
                    <w:rFonts w:ascii="Calibri" w:hAnsi="Calibri"/>
                    <w:color w:val="000000"/>
                    <w:sz w:val="22"/>
                    <w:szCs w:val="22"/>
                    <w:lang w:val="es-MX" w:eastAsia="es-MX"/>
                  </w:rPr>
                </w:rPrChange>
              </w:rPr>
            </w:pPr>
            <w:ins w:id="7080" w:author="Erlie Hasam Morfin Zavalza" w:date="2014-11-22T22:03:00Z">
              <w:r w:rsidRPr="009570F6">
                <w:rPr>
                  <w:rFonts w:ascii="Calibri" w:hAnsi="Calibri"/>
                  <w:color w:val="000000"/>
                  <w:sz w:val="18"/>
                  <w:szCs w:val="22"/>
                  <w:lang w:val="es-MX" w:eastAsia="es-MX"/>
                  <w:rPrChange w:id="7081" w:author="Erlie Hasam Morfin Zavalza" w:date="2014-11-22T22:03:00Z">
                    <w:rPr>
                      <w:rFonts w:ascii="Calibri" w:hAnsi="Calibri"/>
                      <w:color w:val="000000"/>
                      <w:sz w:val="22"/>
                      <w:szCs w:val="22"/>
                      <w:lang w:val="es-MX" w:eastAsia="es-MX"/>
                    </w:rPr>
                  </w:rPrChange>
                </w:rPr>
                <w:t>Depreciación 2015</w:t>
              </w:r>
            </w:ins>
          </w:p>
        </w:tc>
        <w:tc>
          <w:tcPr>
            <w:tcW w:w="1276" w:type="dxa"/>
            <w:tcBorders>
              <w:top w:val="nil"/>
              <w:left w:val="nil"/>
              <w:bottom w:val="single" w:sz="4" w:space="0" w:color="auto"/>
              <w:right w:val="single" w:sz="4" w:space="0" w:color="auto"/>
            </w:tcBorders>
            <w:shd w:val="clear" w:color="000000" w:fill="FABF8F"/>
            <w:noWrap/>
            <w:vAlign w:val="center"/>
            <w:hideMark/>
            <w:tcPrChange w:id="7082"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78B1115B" w14:textId="77777777" w:rsidR="009570F6" w:rsidRPr="009570F6" w:rsidRDefault="009570F6" w:rsidP="009570F6">
            <w:pPr>
              <w:jc w:val="left"/>
              <w:rPr>
                <w:ins w:id="7083" w:author="Erlie Hasam Morfin Zavalza" w:date="2014-11-22T22:03:00Z"/>
                <w:rFonts w:ascii="Calibri" w:hAnsi="Calibri"/>
                <w:color w:val="000000"/>
                <w:sz w:val="18"/>
                <w:szCs w:val="22"/>
                <w:lang w:val="es-MX" w:eastAsia="es-MX"/>
                <w:rPrChange w:id="7084" w:author="Erlie Hasam Morfin Zavalza" w:date="2014-11-22T22:03:00Z">
                  <w:rPr>
                    <w:ins w:id="7085" w:author="Erlie Hasam Morfin Zavalza" w:date="2014-11-22T22:03:00Z"/>
                    <w:rFonts w:ascii="Calibri" w:hAnsi="Calibri"/>
                    <w:color w:val="000000"/>
                    <w:sz w:val="22"/>
                    <w:szCs w:val="22"/>
                    <w:lang w:val="es-MX" w:eastAsia="es-MX"/>
                  </w:rPr>
                </w:rPrChange>
              </w:rPr>
            </w:pPr>
            <w:ins w:id="7086" w:author="Erlie Hasam Morfin Zavalza" w:date="2014-11-22T22:03:00Z">
              <w:r w:rsidRPr="009570F6">
                <w:rPr>
                  <w:rFonts w:ascii="Calibri" w:hAnsi="Calibri"/>
                  <w:color w:val="000000"/>
                  <w:sz w:val="18"/>
                  <w:szCs w:val="22"/>
                  <w:lang w:val="es-MX" w:eastAsia="es-MX"/>
                  <w:rPrChange w:id="7087"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088"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3BF3D2F5" w14:textId="77777777" w:rsidR="009570F6" w:rsidRPr="009570F6" w:rsidRDefault="009570F6" w:rsidP="009570F6">
            <w:pPr>
              <w:jc w:val="left"/>
              <w:rPr>
                <w:ins w:id="7089" w:author="Erlie Hasam Morfin Zavalza" w:date="2014-11-22T22:03:00Z"/>
                <w:rFonts w:ascii="Calibri" w:hAnsi="Calibri"/>
                <w:color w:val="000000"/>
                <w:sz w:val="18"/>
                <w:szCs w:val="22"/>
                <w:lang w:val="es-MX" w:eastAsia="es-MX"/>
                <w:rPrChange w:id="7090" w:author="Erlie Hasam Morfin Zavalza" w:date="2014-11-22T22:03:00Z">
                  <w:rPr>
                    <w:ins w:id="7091" w:author="Erlie Hasam Morfin Zavalza" w:date="2014-11-22T22:03:00Z"/>
                    <w:rFonts w:ascii="Calibri" w:hAnsi="Calibri"/>
                    <w:color w:val="000000"/>
                    <w:sz w:val="22"/>
                    <w:szCs w:val="22"/>
                    <w:lang w:val="es-MX" w:eastAsia="es-MX"/>
                  </w:rPr>
                </w:rPrChange>
              </w:rPr>
            </w:pPr>
            <w:ins w:id="7092" w:author="Erlie Hasam Morfin Zavalza" w:date="2014-11-22T22:03:00Z">
              <w:r w:rsidRPr="009570F6">
                <w:rPr>
                  <w:rFonts w:ascii="Calibri" w:hAnsi="Calibri"/>
                  <w:color w:val="000000"/>
                  <w:sz w:val="18"/>
                  <w:szCs w:val="22"/>
                  <w:lang w:val="es-MX" w:eastAsia="es-MX"/>
                  <w:rPrChange w:id="7093" w:author="Erlie Hasam Morfin Zavalza" w:date="2014-11-22T22:03:00Z">
                    <w:rPr>
                      <w:rFonts w:ascii="Calibri" w:hAnsi="Calibri"/>
                      <w:color w:val="000000"/>
                      <w:sz w:val="22"/>
                      <w:szCs w:val="22"/>
                      <w:lang w:val="es-MX" w:eastAsia="es-MX"/>
                    </w:rPr>
                  </w:rPrChange>
                </w:rPr>
                <w:t>$2,500.00</w:t>
              </w:r>
            </w:ins>
          </w:p>
        </w:tc>
        <w:tc>
          <w:tcPr>
            <w:tcW w:w="1899" w:type="dxa"/>
            <w:tcBorders>
              <w:top w:val="nil"/>
              <w:left w:val="nil"/>
              <w:bottom w:val="single" w:sz="4" w:space="0" w:color="auto"/>
              <w:right w:val="single" w:sz="4" w:space="0" w:color="auto"/>
            </w:tcBorders>
            <w:shd w:val="clear" w:color="000000" w:fill="FABF8F"/>
            <w:noWrap/>
            <w:vAlign w:val="center"/>
            <w:hideMark/>
            <w:tcPrChange w:id="7094"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13F0E76F" w14:textId="77777777" w:rsidR="009570F6" w:rsidRPr="009570F6" w:rsidRDefault="009570F6" w:rsidP="009570F6">
            <w:pPr>
              <w:jc w:val="left"/>
              <w:rPr>
                <w:ins w:id="7095" w:author="Erlie Hasam Morfin Zavalza" w:date="2014-11-22T22:03:00Z"/>
                <w:rFonts w:ascii="Calibri" w:hAnsi="Calibri"/>
                <w:color w:val="000000"/>
                <w:sz w:val="18"/>
                <w:szCs w:val="22"/>
                <w:lang w:val="es-MX" w:eastAsia="es-MX"/>
                <w:rPrChange w:id="7096" w:author="Erlie Hasam Morfin Zavalza" w:date="2014-11-22T22:03:00Z">
                  <w:rPr>
                    <w:ins w:id="7097" w:author="Erlie Hasam Morfin Zavalza" w:date="2014-11-22T22:03:00Z"/>
                    <w:rFonts w:ascii="Calibri" w:hAnsi="Calibri"/>
                    <w:color w:val="000000"/>
                    <w:sz w:val="22"/>
                    <w:szCs w:val="22"/>
                    <w:lang w:val="es-MX" w:eastAsia="es-MX"/>
                  </w:rPr>
                </w:rPrChange>
              </w:rPr>
            </w:pPr>
            <w:ins w:id="7098" w:author="Erlie Hasam Morfin Zavalza" w:date="2014-11-22T22:03:00Z">
              <w:r w:rsidRPr="009570F6">
                <w:rPr>
                  <w:rFonts w:ascii="Calibri" w:hAnsi="Calibri"/>
                  <w:color w:val="000000"/>
                  <w:sz w:val="18"/>
                  <w:szCs w:val="22"/>
                  <w:lang w:val="es-MX" w:eastAsia="es-MX"/>
                  <w:rPrChange w:id="7099" w:author="Erlie Hasam Morfin Zavalza" w:date="2014-11-22T22:03:00Z">
                    <w:rPr>
                      <w:rFonts w:ascii="Calibri" w:hAnsi="Calibri"/>
                      <w:color w:val="000000"/>
                      <w:sz w:val="22"/>
                      <w:szCs w:val="22"/>
                      <w:lang w:val="es-MX" w:eastAsia="es-MX"/>
                    </w:rPr>
                  </w:rPrChange>
                </w:rPr>
                <w:t>$30,000.00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100"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1BEB4C6B" w14:textId="77777777" w:rsidR="009570F6" w:rsidRPr="009570F6" w:rsidRDefault="009570F6" w:rsidP="009570F6">
            <w:pPr>
              <w:jc w:val="left"/>
              <w:rPr>
                <w:ins w:id="7101" w:author="Erlie Hasam Morfin Zavalza" w:date="2014-11-22T22:03:00Z"/>
                <w:rFonts w:ascii="Calibri" w:hAnsi="Calibri"/>
                <w:color w:val="000000"/>
                <w:sz w:val="18"/>
                <w:szCs w:val="22"/>
                <w:lang w:val="es-MX" w:eastAsia="es-MX"/>
                <w:rPrChange w:id="7102" w:author="Erlie Hasam Morfin Zavalza" w:date="2014-11-22T22:03:00Z">
                  <w:rPr>
                    <w:ins w:id="7103" w:author="Erlie Hasam Morfin Zavalza" w:date="2014-11-22T22:03:00Z"/>
                    <w:rFonts w:ascii="Calibri" w:hAnsi="Calibri"/>
                    <w:color w:val="000000"/>
                    <w:sz w:val="22"/>
                    <w:szCs w:val="22"/>
                    <w:lang w:val="es-MX" w:eastAsia="es-MX"/>
                  </w:rPr>
                </w:rPrChange>
              </w:rPr>
            </w:pPr>
            <w:ins w:id="7104" w:author="Erlie Hasam Morfin Zavalza" w:date="2014-11-22T22:03:00Z">
              <w:r w:rsidRPr="009570F6">
                <w:rPr>
                  <w:rFonts w:ascii="Calibri" w:hAnsi="Calibri"/>
                  <w:color w:val="000000"/>
                  <w:sz w:val="18"/>
                  <w:szCs w:val="22"/>
                  <w:lang w:val="es-MX" w:eastAsia="es-MX"/>
                  <w:rPrChange w:id="7105" w:author="Erlie Hasam Morfin Zavalza" w:date="2014-11-22T22:03:00Z">
                    <w:rPr>
                      <w:rFonts w:ascii="Calibri" w:hAnsi="Calibri"/>
                      <w:color w:val="000000"/>
                      <w:sz w:val="22"/>
                      <w:szCs w:val="22"/>
                      <w:lang w:val="es-MX" w:eastAsia="es-MX"/>
                    </w:rPr>
                  </w:rPrChange>
                </w:rPr>
                <w:t>$570,000.00</w:t>
              </w:r>
            </w:ins>
          </w:p>
        </w:tc>
      </w:tr>
      <w:tr w:rsidR="009570F6" w:rsidRPr="009570F6" w14:paraId="162FA004" w14:textId="77777777" w:rsidTr="00D56D24">
        <w:trPr>
          <w:trHeight w:val="300"/>
          <w:ins w:id="7106" w:author="Erlie Hasam Morfin Zavalza" w:date="2014-11-22T22:03:00Z"/>
          <w:trPrChange w:id="7107"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108"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0EF6E3E3" w14:textId="77777777" w:rsidR="009570F6" w:rsidRPr="009570F6" w:rsidRDefault="009570F6" w:rsidP="009570F6">
            <w:pPr>
              <w:jc w:val="left"/>
              <w:rPr>
                <w:ins w:id="7109" w:author="Erlie Hasam Morfin Zavalza" w:date="2014-11-22T22:03:00Z"/>
                <w:rFonts w:ascii="Calibri" w:hAnsi="Calibri"/>
                <w:color w:val="000000"/>
                <w:sz w:val="18"/>
                <w:szCs w:val="22"/>
                <w:lang w:val="es-MX" w:eastAsia="es-MX"/>
                <w:rPrChange w:id="7110" w:author="Erlie Hasam Morfin Zavalza" w:date="2014-11-22T22:03:00Z">
                  <w:rPr>
                    <w:ins w:id="7111" w:author="Erlie Hasam Morfin Zavalza" w:date="2014-11-22T22:03:00Z"/>
                    <w:rFonts w:ascii="Calibri" w:hAnsi="Calibri"/>
                    <w:color w:val="000000"/>
                    <w:sz w:val="22"/>
                    <w:szCs w:val="22"/>
                    <w:lang w:val="es-MX" w:eastAsia="es-MX"/>
                  </w:rPr>
                </w:rPrChange>
              </w:rPr>
            </w:pPr>
            <w:ins w:id="7112" w:author="Erlie Hasam Morfin Zavalza" w:date="2014-11-22T22:03:00Z">
              <w:r w:rsidRPr="009570F6">
                <w:rPr>
                  <w:rFonts w:ascii="Calibri" w:hAnsi="Calibri"/>
                  <w:color w:val="000000"/>
                  <w:sz w:val="18"/>
                  <w:szCs w:val="22"/>
                  <w:lang w:val="es-MX" w:eastAsia="es-MX"/>
                  <w:rPrChange w:id="7113" w:author="Erlie Hasam Morfin Zavalza" w:date="2014-11-22T22:03:00Z">
                    <w:rPr>
                      <w:rFonts w:ascii="Calibri" w:hAnsi="Calibri"/>
                      <w:color w:val="000000"/>
                      <w:sz w:val="22"/>
                      <w:szCs w:val="22"/>
                      <w:lang w:val="es-MX" w:eastAsia="es-MX"/>
                    </w:rPr>
                  </w:rPrChange>
                </w:rPr>
                <w:t>2</w:t>
              </w:r>
            </w:ins>
          </w:p>
        </w:tc>
        <w:tc>
          <w:tcPr>
            <w:tcW w:w="1559" w:type="dxa"/>
            <w:tcBorders>
              <w:top w:val="nil"/>
              <w:left w:val="nil"/>
              <w:bottom w:val="single" w:sz="4" w:space="0" w:color="auto"/>
              <w:right w:val="single" w:sz="4" w:space="0" w:color="auto"/>
            </w:tcBorders>
            <w:shd w:val="clear" w:color="000000" w:fill="FABF8F"/>
            <w:noWrap/>
            <w:vAlign w:val="center"/>
            <w:hideMark/>
            <w:tcPrChange w:id="7114"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30913709" w14:textId="77777777" w:rsidR="009570F6" w:rsidRPr="009570F6" w:rsidRDefault="009570F6" w:rsidP="009570F6">
            <w:pPr>
              <w:jc w:val="left"/>
              <w:rPr>
                <w:ins w:id="7115" w:author="Erlie Hasam Morfin Zavalza" w:date="2014-11-22T22:03:00Z"/>
                <w:rFonts w:ascii="Calibri" w:hAnsi="Calibri"/>
                <w:color w:val="000000"/>
                <w:sz w:val="18"/>
                <w:szCs w:val="22"/>
                <w:lang w:val="es-MX" w:eastAsia="es-MX"/>
                <w:rPrChange w:id="7116" w:author="Erlie Hasam Morfin Zavalza" w:date="2014-11-22T22:03:00Z">
                  <w:rPr>
                    <w:ins w:id="7117" w:author="Erlie Hasam Morfin Zavalza" w:date="2014-11-22T22:03:00Z"/>
                    <w:rFonts w:ascii="Calibri" w:hAnsi="Calibri"/>
                    <w:color w:val="000000"/>
                    <w:sz w:val="22"/>
                    <w:szCs w:val="22"/>
                    <w:lang w:val="es-MX" w:eastAsia="es-MX"/>
                  </w:rPr>
                </w:rPrChange>
              </w:rPr>
            </w:pPr>
            <w:ins w:id="7118" w:author="Erlie Hasam Morfin Zavalza" w:date="2014-11-22T22:03:00Z">
              <w:r w:rsidRPr="009570F6">
                <w:rPr>
                  <w:rFonts w:ascii="Calibri" w:hAnsi="Calibri"/>
                  <w:color w:val="000000"/>
                  <w:sz w:val="18"/>
                  <w:szCs w:val="22"/>
                  <w:lang w:val="es-MX" w:eastAsia="es-MX"/>
                  <w:rPrChange w:id="7119" w:author="Erlie Hasam Morfin Zavalza" w:date="2014-11-22T22:03:00Z">
                    <w:rPr>
                      <w:rFonts w:ascii="Calibri" w:hAnsi="Calibri"/>
                      <w:color w:val="000000"/>
                      <w:sz w:val="22"/>
                      <w:szCs w:val="22"/>
                      <w:lang w:val="es-MX" w:eastAsia="es-MX"/>
                    </w:rPr>
                  </w:rPrChange>
                </w:rPr>
                <w:t>Depreciación 2016</w:t>
              </w:r>
            </w:ins>
          </w:p>
        </w:tc>
        <w:tc>
          <w:tcPr>
            <w:tcW w:w="1276" w:type="dxa"/>
            <w:tcBorders>
              <w:top w:val="nil"/>
              <w:left w:val="nil"/>
              <w:bottom w:val="single" w:sz="4" w:space="0" w:color="auto"/>
              <w:right w:val="single" w:sz="4" w:space="0" w:color="auto"/>
            </w:tcBorders>
            <w:shd w:val="clear" w:color="000000" w:fill="FABF8F"/>
            <w:noWrap/>
            <w:vAlign w:val="center"/>
            <w:hideMark/>
            <w:tcPrChange w:id="7120"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4DF91741" w14:textId="77777777" w:rsidR="009570F6" w:rsidRPr="009570F6" w:rsidRDefault="009570F6" w:rsidP="009570F6">
            <w:pPr>
              <w:jc w:val="left"/>
              <w:rPr>
                <w:ins w:id="7121" w:author="Erlie Hasam Morfin Zavalza" w:date="2014-11-22T22:03:00Z"/>
                <w:rFonts w:ascii="Calibri" w:hAnsi="Calibri"/>
                <w:color w:val="000000"/>
                <w:sz w:val="18"/>
                <w:szCs w:val="22"/>
                <w:lang w:val="es-MX" w:eastAsia="es-MX"/>
                <w:rPrChange w:id="7122" w:author="Erlie Hasam Morfin Zavalza" w:date="2014-11-22T22:03:00Z">
                  <w:rPr>
                    <w:ins w:id="7123" w:author="Erlie Hasam Morfin Zavalza" w:date="2014-11-22T22:03:00Z"/>
                    <w:rFonts w:ascii="Calibri" w:hAnsi="Calibri"/>
                    <w:color w:val="000000"/>
                    <w:sz w:val="22"/>
                    <w:szCs w:val="22"/>
                    <w:lang w:val="es-MX" w:eastAsia="es-MX"/>
                  </w:rPr>
                </w:rPrChange>
              </w:rPr>
            </w:pPr>
            <w:ins w:id="7124" w:author="Erlie Hasam Morfin Zavalza" w:date="2014-11-22T22:03:00Z">
              <w:r w:rsidRPr="009570F6">
                <w:rPr>
                  <w:rFonts w:ascii="Calibri" w:hAnsi="Calibri"/>
                  <w:color w:val="000000"/>
                  <w:sz w:val="18"/>
                  <w:szCs w:val="22"/>
                  <w:lang w:val="es-MX" w:eastAsia="es-MX"/>
                  <w:rPrChange w:id="7125"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126"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67FE0149" w14:textId="77777777" w:rsidR="009570F6" w:rsidRPr="009570F6" w:rsidRDefault="009570F6" w:rsidP="009570F6">
            <w:pPr>
              <w:jc w:val="left"/>
              <w:rPr>
                <w:ins w:id="7127" w:author="Erlie Hasam Morfin Zavalza" w:date="2014-11-22T22:03:00Z"/>
                <w:rFonts w:ascii="Calibri" w:hAnsi="Calibri"/>
                <w:color w:val="000000"/>
                <w:sz w:val="18"/>
                <w:szCs w:val="22"/>
                <w:lang w:val="es-MX" w:eastAsia="es-MX"/>
                <w:rPrChange w:id="7128" w:author="Erlie Hasam Morfin Zavalza" w:date="2014-11-22T22:03:00Z">
                  <w:rPr>
                    <w:ins w:id="7129" w:author="Erlie Hasam Morfin Zavalza" w:date="2014-11-22T22:03:00Z"/>
                    <w:rFonts w:ascii="Calibri" w:hAnsi="Calibri"/>
                    <w:color w:val="000000"/>
                    <w:sz w:val="22"/>
                    <w:szCs w:val="22"/>
                    <w:lang w:val="es-MX" w:eastAsia="es-MX"/>
                  </w:rPr>
                </w:rPrChange>
              </w:rPr>
            </w:pPr>
            <w:ins w:id="7130" w:author="Erlie Hasam Morfin Zavalza" w:date="2014-11-22T22:03:00Z">
              <w:r w:rsidRPr="009570F6">
                <w:rPr>
                  <w:rFonts w:ascii="Calibri" w:hAnsi="Calibri"/>
                  <w:color w:val="000000"/>
                  <w:sz w:val="18"/>
                  <w:szCs w:val="22"/>
                  <w:lang w:val="es-MX" w:eastAsia="es-MX"/>
                  <w:rPrChange w:id="7131"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132"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16844435" w14:textId="77777777" w:rsidR="009570F6" w:rsidRPr="009570F6" w:rsidRDefault="009570F6" w:rsidP="009570F6">
            <w:pPr>
              <w:jc w:val="left"/>
              <w:rPr>
                <w:ins w:id="7133" w:author="Erlie Hasam Morfin Zavalza" w:date="2014-11-22T22:03:00Z"/>
                <w:rFonts w:ascii="Calibri" w:hAnsi="Calibri"/>
                <w:color w:val="000000"/>
                <w:sz w:val="18"/>
                <w:szCs w:val="22"/>
                <w:lang w:val="es-MX" w:eastAsia="es-MX"/>
                <w:rPrChange w:id="7134" w:author="Erlie Hasam Morfin Zavalza" w:date="2014-11-22T22:03:00Z">
                  <w:rPr>
                    <w:ins w:id="7135" w:author="Erlie Hasam Morfin Zavalza" w:date="2014-11-22T22:03:00Z"/>
                    <w:rFonts w:ascii="Calibri" w:hAnsi="Calibri"/>
                    <w:color w:val="000000"/>
                    <w:sz w:val="22"/>
                    <w:szCs w:val="22"/>
                    <w:lang w:val="es-MX" w:eastAsia="es-MX"/>
                  </w:rPr>
                </w:rPrChange>
              </w:rPr>
            </w:pPr>
            <w:ins w:id="7136" w:author="Erlie Hasam Morfin Zavalza" w:date="2014-11-22T22:03:00Z">
              <w:r w:rsidRPr="009570F6">
                <w:rPr>
                  <w:rFonts w:ascii="Calibri" w:hAnsi="Calibri"/>
                  <w:color w:val="000000"/>
                  <w:sz w:val="18"/>
                  <w:szCs w:val="22"/>
                  <w:lang w:val="es-MX" w:eastAsia="es-MX"/>
                  <w:rPrChange w:id="7137" w:author="Erlie Hasam Morfin Zavalza" w:date="2014-11-22T22:03:00Z">
                    <w:rPr>
                      <w:rFonts w:ascii="Calibri" w:hAnsi="Calibri"/>
                      <w:color w:val="000000"/>
                      <w:sz w:val="22"/>
                      <w:szCs w:val="22"/>
                      <w:lang w:val="es-MX" w:eastAsia="es-MX"/>
                    </w:rPr>
                  </w:rPrChange>
                </w:rPr>
                <w:t>$60,000.00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138"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6B39744D" w14:textId="77777777" w:rsidR="009570F6" w:rsidRPr="009570F6" w:rsidRDefault="009570F6" w:rsidP="009570F6">
            <w:pPr>
              <w:jc w:val="left"/>
              <w:rPr>
                <w:ins w:id="7139" w:author="Erlie Hasam Morfin Zavalza" w:date="2014-11-22T22:03:00Z"/>
                <w:rFonts w:ascii="Calibri" w:hAnsi="Calibri"/>
                <w:color w:val="000000"/>
                <w:sz w:val="18"/>
                <w:szCs w:val="22"/>
                <w:lang w:val="es-MX" w:eastAsia="es-MX"/>
                <w:rPrChange w:id="7140" w:author="Erlie Hasam Morfin Zavalza" w:date="2014-11-22T22:03:00Z">
                  <w:rPr>
                    <w:ins w:id="7141" w:author="Erlie Hasam Morfin Zavalza" w:date="2014-11-22T22:03:00Z"/>
                    <w:rFonts w:ascii="Calibri" w:hAnsi="Calibri"/>
                    <w:color w:val="000000"/>
                    <w:sz w:val="22"/>
                    <w:szCs w:val="22"/>
                    <w:lang w:val="es-MX" w:eastAsia="es-MX"/>
                  </w:rPr>
                </w:rPrChange>
              </w:rPr>
            </w:pPr>
            <w:ins w:id="7142" w:author="Erlie Hasam Morfin Zavalza" w:date="2014-11-22T22:03:00Z">
              <w:r w:rsidRPr="009570F6">
                <w:rPr>
                  <w:rFonts w:ascii="Calibri" w:hAnsi="Calibri"/>
                  <w:color w:val="000000"/>
                  <w:sz w:val="18"/>
                  <w:szCs w:val="22"/>
                  <w:lang w:val="es-MX" w:eastAsia="es-MX"/>
                  <w:rPrChange w:id="7143" w:author="Erlie Hasam Morfin Zavalza" w:date="2014-11-22T22:03:00Z">
                    <w:rPr>
                      <w:rFonts w:ascii="Calibri" w:hAnsi="Calibri"/>
                      <w:color w:val="000000"/>
                      <w:sz w:val="22"/>
                      <w:szCs w:val="22"/>
                      <w:lang w:val="es-MX" w:eastAsia="es-MX"/>
                    </w:rPr>
                  </w:rPrChange>
                </w:rPr>
                <w:t>$540,000.00</w:t>
              </w:r>
            </w:ins>
          </w:p>
        </w:tc>
      </w:tr>
      <w:tr w:rsidR="009570F6" w:rsidRPr="009570F6" w14:paraId="39B02FF1" w14:textId="77777777" w:rsidTr="00D56D24">
        <w:trPr>
          <w:trHeight w:val="300"/>
          <w:ins w:id="7144" w:author="Erlie Hasam Morfin Zavalza" w:date="2014-11-22T22:03:00Z"/>
          <w:trPrChange w:id="7145"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146"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3C1A7E9D" w14:textId="77777777" w:rsidR="009570F6" w:rsidRPr="009570F6" w:rsidRDefault="009570F6" w:rsidP="009570F6">
            <w:pPr>
              <w:jc w:val="left"/>
              <w:rPr>
                <w:ins w:id="7147" w:author="Erlie Hasam Morfin Zavalza" w:date="2014-11-22T22:03:00Z"/>
                <w:rFonts w:ascii="Calibri" w:hAnsi="Calibri"/>
                <w:color w:val="000000"/>
                <w:sz w:val="18"/>
                <w:szCs w:val="22"/>
                <w:lang w:val="es-MX" w:eastAsia="es-MX"/>
                <w:rPrChange w:id="7148" w:author="Erlie Hasam Morfin Zavalza" w:date="2014-11-22T22:03:00Z">
                  <w:rPr>
                    <w:ins w:id="7149" w:author="Erlie Hasam Morfin Zavalza" w:date="2014-11-22T22:03:00Z"/>
                    <w:rFonts w:ascii="Calibri" w:hAnsi="Calibri"/>
                    <w:color w:val="000000"/>
                    <w:sz w:val="22"/>
                    <w:szCs w:val="22"/>
                    <w:lang w:val="es-MX" w:eastAsia="es-MX"/>
                  </w:rPr>
                </w:rPrChange>
              </w:rPr>
            </w:pPr>
            <w:ins w:id="7150" w:author="Erlie Hasam Morfin Zavalza" w:date="2014-11-22T22:03:00Z">
              <w:r w:rsidRPr="009570F6">
                <w:rPr>
                  <w:rFonts w:ascii="Calibri" w:hAnsi="Calibri"/>
                  <w:color w:val="000000"/>
                  <w:sz w:val="18"/>
                  <w:szCs w:val="22"/>
                  <w:lang w:val="es-MX" w:eastAsia="es-MX"/>
                  <w:rPrChange w:id="7151" w:author="Erlie Hasam Morfin Zavalza" w:date="2014-11-22T22:03:00Z">
                    <w:rPr>
                      <w:rFonts w:ascii="Calibri" w:hAnsi="Calibri"/>
                      <w:color w:val="000000"/>
                      <w:sz w:val="22"/>
                      <w:szCs w:val="22"/>
                      <w:lang w:val="es-MX" w:eastAsia="es-MX"/>
                    </w:rPr>
                  </w:rPrChange>
                </w:rPr>
                <w:t>3</w:t>
              </w:r>
            </w:ins>
          </w:p>
        </w:tc>
        <w:tc>
          <w:tcPr>
            <w:tcW w:w="1559" w:type="dxa"/>
            <w:tcBorders>
              <w:top w:val="nil"/>
              <w:left w:val="nil"/>
              <w:bottom w:val="single" w:sz="4" w:space="0" w:color="auto"/>
              <w:right w:val="single" w:sz="4" w:space="0" w:color="auto"/>
            </w:tcBorders>
            <w:shd w:val="clear" w:color="000000" w:fill="FABF8F"/>
            <w:noWrap/>
            <w:vAlign w:val="center"/>
            <w:hideMark/>
            <w:tcPrChange w:id="7152"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5F78199C" w14:textId="77777777" w:rsidR="009570F6" w:rsidRPr="009570F6" w:rsidRDefault="009570F6" w:rsidP="009570F6">
            <w:pPr>
              <w:jc w:val="left"/>
              <w:rPr>
                <w:ins w:id="7153" w:author="Erlie Hasam Morfin Zavalza" w:date="2014-11-22T22:03:00Z"/>
                <w:rFonts w:ascii="Calibri" w:hAnsi="Calibri"/>
                <w:color w:val="000000"/>
                <w:sz w:val="18"/>
                <w:szCs w:val="22"/>
                <w:lang w:val="es-MX" w:eastAsia="es-MX"/>
                <w:rPrChange w:id="7154" w:author="Erlie Hasam Morfin Zavalza" w:date="2014-11-22T22:03:00Z">
                  <w:rPr>
                    <w:ins w:id="7155" w:author="Erlie Hasam Morfin Zavalza" w:date="2014-11-22T22:03:00Z"/>
                    <w:rFonts w:ascii="Calibri" w:hAnsi="Calibri"/>
                    <w:color w:val="000000"/>
                    <w:sz w:val="22"/>
                    <w:szCs w:val="22"/>
                    <w:lang w:val="es-MX" w:eastAsia="es-MX"/>
                  </w:rPr>
                </w:rPrChange>
              </w:rPr>
            </w:pPr>
            <w:ins w:id="7156" w:author="Erlie Hasam Morfin Zavalza" w:date="2014-11-22T22:03:00Z">
              <w:r w:rsidRPr="009570F6">
                <w:rPr>
                  <w:rFonts w:ascii="Calibri" w:hAnsi="Calibri"/>
                  <w:color w:val="000000"/>
                  <w:sz w:val="18"/>
                  <w:szCs w:val="22"/>
                  <w:lang w:val="es-MX" w:eastAsia="es-MX"/>
                  <w:rPrChange w:id="7157" w:author="Erlie Hasam Morfin Zavalza" w:date="2014-11-22T22:03:00Z">
                    <w:rPr>
                      <w:rFonts w:ascii="Calibri" w:hAnsi="Calibri"/>
                      <w:color w:val="000000"/>
                      <w:sz w:val="22"/>
                      <w:szCs w:val="22"/>
                      <w:lang w:val="es-MX" w:eastAsia="es-MX"/>
                    </w:rPr>
                  </w:rPrChange>
                </w:rPr>
                <w:t>Depreciación 2017</w:t>
              </w:r>
            </w:ins>
          </w:p>
        </w:tc>
        <w:tc>
          <w:tcPr>
            <w:tcW w:w="1276" w:type="dxa"/>
            <w:tcBorders>
              <w:top w:val="nil"/>
              <w:left w:val="nil"/>
              <w:bottom w:val="single" w:sz="4" w:space="0" w:color="auto"/>
              <w:right w:val="single" w:sz="4" w:space="0" w:color="auto"/>
            </w:tcBorders>
            <w:shd w:val="clear" w:color="000000" w:fill="FABF8F"/>
            <w:noWrap/>
            <w:vAlign w:val="center"/>
            <w:hideMark/>
            <w:tcPrChange w:id="7158"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1D7B67F1" w14:textId="77777777" w:rsidR="009570F6" w:rsidRPr="009570F6" w:rsidRDefault="009570F6" w:rsidP="009570F6">
            <w:pPr>
              <w:jc w:val="left"/>
              <w:rPr>
                <w:ins w:id="7159" w:author="Erlie Hasam Morfin Zavalza" w:date="2014-11-22T22:03:00Z"/>
                <w:rFonts w:ascii="Calibri" w:hAnsi="Calibri"/>
                <w:color w:val="000000"/>
                <w:sz w:val="18"/>
                <w:szCs w:val="22"/>
                <w:lang w:val="es-MX" w:eastAsia="es-MX"/>
                <w:rPrChange w:id="7160" w:author="Erlie Hasam Morfin Zavalza" w:date="2014-11-22T22:03:00Z">
                  <w:rPr>
                    <w:ins w:id="7161" w:author="Erlie Hasam Morfin Zavalza" w:date="2014-11-22T22:03:00Z"/>
                    <w:rFonts w:ascii="Calibri" w:hAnsi="Calibri"/>
                    <w:color w:val="000000"/>
                    <w:sz w:val="22"/>
                    <w:szCs w:val="22"/>
                    <w:lang w:val="es-MX" w:eastAsia="es-MX"/>
                  </w:rPr>
                </w:rPrChange>
              </w:rPr>
            </w:pPr>
            <w:ins w:id="7162" w:author="Erlie Hasam Morfin Zavalza" w:date="2014-11-22T22:03:00Z">
              <w:r w:rsidRPr="009570F6">
                <w:rPr>
                  <w:rFonts w:ascii="Calibri" w:hAnsi="Calibri"/>
                  <w:color w:val="000000"/>
                  <w:sz w:val="18"/>
                  <w:szCs w:val="22"/>
                  <w:lang w:val="es-MX" w:eastAsia="es-MX"/>
                  <w:rPrChange w:id="7163"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164"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224F3C1B" w14:textId="77777777" w:rsidR="009570F6" w:rsidRPr="009570F6" w:rsidRDefault="009570F6" w:rsidP="009570F6">
            <w:pPr>
              <w:jc w:val="left"/>
              <w:rPr>
                <w:ins w:id="7165" w:author="Erlie Hasam Morfin Zavalza" w:date="2014-11-22T22:03:00Z"/>
                <w:rFonts w:ascii="Calibri" w:hAnsi="Calibri"/>
                <w:color w:val="000000"/>
                <w:sz w:val="18"/>
                <w:szCs w:val="22"/>
                <w:lang w:val="es-MX" w:eastAsia="es-MX"/>
                <w:rPrChange w:id="7166" w:author="Erlie Hasam Morfin Zavalza" w:date="2014-11-22T22:03:00Z">
                  <w:rPr>
                    <w:ins w:id="7167" w:author="Erlie Hasam Morfin Zavalza" w:date="2014-11-22T22:03:00Z"/>
                    <w:rFonts w:ascii="Calibri" w:hAnsi="Calibri"/>
                    <w:color w:val="000000"/>
                    <w:sz w:val="22"/>
                    <w:szCs w:val="22"/>
                    <w:lang w:val="es-MX" w:eastAsia="es-MX"/>
                  </w:rPr>
                </w:rPrChange>
              </w:rPr>
            </w:pPr>
            <w:ins w:id="7168" w:author="Erlie Hasam Morfin Zavalza" w:date="2014-11-22T22:03:00Z">
              <w:r w:rsidRPr="009570F6">
                <w:rPr>
                  <w:rFonts w:ascii="Calibri" w:hAnsi="Calibri"/>
                  <w:color w:val="000000"/>
                  <w:sz w:val="18"/>
                  <w:szCs w:val="22"/>
                  <w:lang w:val="es-MX" w:eastAsia="es-MX"/>
                  <w:rPrChange w:id="7169"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170"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54C18A16" w14:textId="77777777" w:rsidR="009570F6" w:rsidRPr="009570F6" w:rsidRDefault="009570F6" w:rsidP="009570F6">
            <w:pPr>
              <w:jc w:val="left"/>
              <w:rPr>
                <w:ins w:id="7171" w:author="Erlie Hasam Morfin Zavalza" w:date="2014-11-22T22:03:00Z"/>
                <w:rFonts w:ascii="Calibri" w:hAnsi="Calibri"/>
                <w:color w:val="000000"/>
                <w:sz w:val="18"/>
                <w:szCs w:val="22"/>
                <w:lang w:val="es-MX" w:eastAsia="es-MX"/>
                <w:rPrChange w:id="7172" w:author="Erlie Hasam Morfin Zavalza" w:date="2014-11-22T22:03:00Z">
                  <w:rPr>
                    <w:ins w:id="7173" w:author="Erlie Hasam Morfin Zavalza" w:date="2014-11-22T22:03:00Z"/>
                    <w:rFonts w:ascii="Calibri" w:hAnsi="Calibri"/>
                    <w:color w:val="000000"/>
                    <w:sz w:val="22"/>
                    <w:szCs w:val="22"/>
                    <w:lang w:val="es-MX" w:eastAsia="es-MX"/>
                  </w:rPr>
                </w:rPrChange>
              </w:rPr>
            </w:pPr>
            <w:ins w:id="7174" w:author="Erlie Hasam Morfin Zavalza" w:date="2014-11-22T22:03:00Z">
              <w:r w:rsidRPr="009570F6">
                <w:rPr>
                  <w:rFonts w:ascii="Calibri" w:hAnsi="Calibri"/>
                  <w:color w:val="000000"/>
                  <w:sz w:val="18"/>
                  <w:szCs w:val="22"/>
                  <w:lang w:val="es-MX" w:eastAsia="es-MX"/>
                  <w:rPrChange w:id="7175" w:author="Erlie Hasam Morfin Zavalza" w:date="2014-11-22T22:03:00Z">
                    <w:rPr>
                      <w:rFonts w:ascii="Calibri" w:hAnsi="Calibri"/>
                      <w:color w:val="000000"/>
                      <w:sz w:val="22"/>
                      <w:szCs w:val="22"/>
                      <w:lang w:val="es-MX" w:eastAsia="es-MX"/>
                    </w:rPr>
                  </w:rPrChange>
                </w:rPr>
                <w:t>$90,000.00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176"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1FDB4343" w14:textId="77777777" w:rsidR="009570F6" w:rsidRPr="009570F6" w:rsidRDefault="009570F6" w:rsidP="009570F6">
            <w:pPr>
              <w:jc w:val="left"/>
              <w:rPr>
                <w:ins w:id="7177" w:author="Erlie Hasam Morfin Zavalza" w:date="2014-11-22T22:03:00Z"/>
                <w:rFonts w:ascii="Calibri" w:hAnsi="Calibri"/>
                <w:color w:val="000000"/>
                <w:sz w:val="18"/>
                <w:szCs w:val="22"/>
                <w:lang w:val="es-MX" w:eastAsia="es-MX"/>
                <w:rPrChange w:id="7178" w:author="Erlie Hasam Morfin Zavalza" w:date="2014-11-22T22:03:00Z">
                  <w:rPr>
                    <w:ins w:id="7179" w:author="Erlie Hasam Morfin Zavalza" w:date="2014-11-22T22:03:00Z"/>
                    <w:rFonts w:ascii="Calibri" w:hAnsi="Calibri"/>
                    <w:color w:val="000000"/>
                    <w:sz w:val="22"/>
                    <w:szCs w:val="22"/>
                    <w:lang w:val="es-MX" w:eastAsia="es-MX"/>
                  </w:rPr>
                </w:rPrChange>
              </w:rPr>
            </w:pPr>
            <w:ins w:id="7180" w:author="Erlie Hasam Morfin Zavalza" w:date="2014-11-22T22:03:00Z">
              <w:r w:rsidRPr="009570F6">
                <w:rPr>
                  <w:rFonts w:ascii="Calibri" w:hAnsi="Calibri"/>
                  <w:color w:val="000000"/>
                  <w:sz w:val="18"/>
                  <w:szCs w:val="22"/>
                  <w:lang w:val="es-MX" w:eastAsia="es-MX"/>
                  <w:rPrChange w:id="7181" w:author="Erlie Hasam Morfin Zavalza" w:date="2014-11-22T22:03:00Z">
                    <w:rPr>
                      <w:rFonts w:ascii="Calibri" w:hAnsi="Calibri"/>
                      <w:color w:val="000000"/>
                      <w:sz w:val="22"/>
                      <w:szCs w:val="22"/>
                      <w:lang w:val="es-MX" w:eastAsia="es-MX"/>
                    </w:rPr>
                  </w:rPrChange>
                </w:rPr>
                <w:t>$510,000.00</w:t>
              </w:r>
            </w:ins>
          </w:p>
        </w:tc>
      </w:tr>
      <w:tr w:rsidR="009570F6" w:rsidRPr="009570F6" w14:paraId="7178E7B6" w14:textId="77777777" w:rsidTr="00D56D24">
        <w:trPr>
          <w:trHeight w:val="300"/>
          <w:ins w:id="7182" w:author="Erlie Hasam Morfin Zavalza" w:date="2014-11-22T22:03:00Z"/>
          <w:trPrChange w:id="7183"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184"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372BF8C8" w14:textId="77777777" w:rsidR="009570F6" w:rsidRPr="009570F6" w:rsidRDefault="009570F6" w:rsidP="009570F6">
            <w:pPr>
              <w:jc w:val="left"/>
              <w:rPr>
                <w:ins w:id="7185" w:author="Erlie Hasam Morfin Zavalza" w:date="2014-11-22T22:03:00Z"/>
                <w:rFonts w:ascii="Calibri" w:hAnsi="Calibri"/>
                <w:color w:val="000000"/>
                <w:sz w:val="18"/>
                <w:szCs w:val="22"/>
                <w:lang w:val="es-MX" w:eastAsia="es-MX"/>
                <w:rPrChange w:id="7186" w:author="Erlie Hasam Morfin Zavalza" w:date="2014-11-22T22:03:00Z">
                  <w:rPr>
                    <w:ins w:id="7187" w:author="Erlie Hasam Morfin Zavalza" w:date="2014-11-22T22:03:00Z"/>
                    <w:rFonts w:ascii="Calibri" w:hAnsi="Calibri"/>
                    <w:color w:val="000000"/>
                    <w:sz w:val="22"/>
                    <w:szCs w:val="22"/>
                    <w:lang w:val="es-MX" w:eastAsia="es-MX"/>
                  </w:rPr>
                </w:rPrChange>
              </w:rPr>
            </w:pPr>
            <w:ins w:id="7188" w:author="Erlie Hasam Morfin Zavalza" w:date="2014-11-22T22:03:00Z">
              <w:r w:rsidRPr="009570F6">
                <w:rPr>
                  <w:rFonts w:ascii="Calibri" w:hAnsi="Calibri"/>
                  <w:color w:val="000000"/>
                  <w:sz w:val="18"/>
                  <w:szCs w:val="22"/>
                  <w:lang w:val="es-MX" w:eastAsia="es-MX"/>
                  <w:rPrChange w:id="7189" w:author="Erlie Hasam Morfin Zavalza" w:date="2014-11-22T22:03:00Z">
                    <w:rPr>
                      <w:rFonts w:ascii="Calibri" w:hAnsi="Calibri"/>
                      <w:color w:val="000000"/>
                      <w:sz w:val="22"/>
                      <w:szCs w:val="22"/>
                      <w:lang w:val="es-MX" w:eastAsia="es-MX"/>
                    </w:rPr>
                  </w:rPrChange>
                </w:rPr>
                <w:t>4</w:t>
              </w:r>
            </w:ins>
          </w:p>
        </w:tc>
        <w:tc>
          <w:tcPr>
            <w:tcW w:w="1559" w:type="dxa"/>
            <w:tcBorders>
              <w:top w:val="nil"/>
              <w:left w:val="nil"/>
              <w:bottom w:val="single" w:sz="4" w:space="0" w:color="auto"/>
              <w:right w:val="single" w:sz="4" w:space="0" w:color="auto"/>
            </w:tcBorders>
            <w:shd w:val="clear" w:color="000000" w:fill="FABF8F"/>
            <w:noWrap/>
            <w:vAlign w:val="center"/>
            <w:hideMark/>
            <w:tcPrChange w:id="7190"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2CF3EE65" w14:textId="77777777" w:rsidR="009570F6" w:rsidRPr="009570F6" w:rsidRDefault="009570F6" w:rsidP="009570F6">
            <w:pPr>
              <w:jc w:val="left"/>
              <w:rPr>
                <w:ins w:id="7191" w:author="Erlie Hasam Morfin Zavalza" w:date="2014-11-22T22:03:00Z"/>
                <w:rFonts w:ascii="Calibri" w:hAnsi="Calibri"/>
                <w:color w:val="000000"/>
                <w:sz w:val="18"/>
                <w:szCs w:val="22"/>
                <w:lang w:val="es-MX" w:eastAsia="es-MX"/>
                <w:rPrChange w:id="7192" w:author="Erlie Hasam Morfin Zavalza" w:date="2014-11-22T22:03:00Z">
                  <w:rPr>
                    <w:ins w:id="7193" w:author="Erlie Hasam Morfin Zavalza" w:date="2014-11-22T22:03:00Z"/>
                    <w:rFonts w:ascii="Calibri" w:hAnsi="Calibri"/>
                    <w:color w:val="000000"/>
                    <w:sz w:val="22"/>
                    <w:szCs w:val="22"/>
                    <w:lang w:val="es-MX" w:eastAsia="es-MX"/>
                  </w:rPr>
                </w:rPrChange>
              </w:rPr>
            </w:pPr>
            <w:ins w:id="7194" w:author="Erlie Hasam Morfin Zavalza" w:date="2014-11-22T22:03:00Z">
              <w:r w:rsidRPr="009570F6">
                <w:rPr>
                  <w:rFonts w:ascii="Calibri" w:hAnsi="Calibri"/>
                  <w:color w:val="000000"/>
                  <w:sz w:val="18"/>
                  <w:szCs w:val="22"/>
                  <w:lang w:val="es-MX" w:eastAsia="es-MX"/>
                  <w:rPrChange w:id="7195" w:author="Erlie Hasam Morfin Zavalza" w:date="2014-11-22T22:03:00Z">
                    <w:rPr>
                      <w:rFonts w:ascii="Calibri" w:hAnsi="Calibri"/>
                      <w:color w:val="000000"/>
                      <w:sz w:val="22"/>
                      <w:szCs w:val="22"/>
                      <w:lang w:val="es-MX" w:eastAsia="es-MX"/>
                    </w:rPr>
                  </w:rPrChange>
                </w:rPr>
                <w:t>Depreciación 2018</w:t>
              </w:r>
            </w:ins>
          </w:p>
        </w:tc>
        <w:tc>
          <w:tcPr>
            <w:tcW w:w="1276" w:type="dxa"/>
            <w:tcBorders>
              <w:top w:val="nil"/>
              <w:left w:val="nil"/>
              <w:bottom w:val="single" w:sz="4" w:space="0" w:color="auto"/>
              <w:right w:val="single" w:sz="4" w:space="0" w:color="auto"/>
            </w:tcBorders>
            <w:shd w:val="clear" w:color="000000" w:fill="FABF8F"/>
            <w:noWrap/>
            <w:vAlign w:val="center"/>
            <w:hideMark/>
            <w:tcPrChange w:id="7196"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250D5516" w14:textId="77777777" w:rsidR="009570F6" w:rsidRPr="009570F6" w:rsidRDefault="009570F6" w:rsidP="009570F6">
            <w:pPr>
              <w:jc w:val="left"/>
              <w:rPr>
                <w:ins w:id="7197" w:author="Erlie Hasam Morfin Zavalza" w:date="2014-11-22T22:03:00Z"/>
                <w:rFonts w:ascii="Calibri" w:hAnsi="Calibri"/>
                <w:color w:val="000000"/>
                <w:sz w:val="18"/>
                <w:szCs w:val="22"/>
                <w:lang w:val="es-MX" w:eastAsia="es-MX"/>
                <w:rPrChange w:id="7198" w:author="Erlie Hasam Morfin Zavalza" w:date="2014-11-22T22:03:00Z">
                  <w:rPr>
                    <w:ins w:id="7199" w:author="Erlie Hasam Morfin Zavalza" w:date="2014-11-22T22:03:00Z"/>
                    <w:rFonts w:ascii="Calibri" w:hAnsi="Calibri"/>
                    <w:color w:val="000000"/>
                    <w:sz w:val="22"/>
                    <w:szCs w:val="22"/>
                    <w:lang w:val="es-MX" w:eastAsia="es-MX"/>
                  </w:rPr>
                </w:rPrChange>
              </w:rPr>
            </w:pPr>
            <w:ins w:id="7200" w:author="Erlie Hasam Morfin Zavalza" w:date="2014-11-22T22:03:00Z">
              <w:r w:rsidRPr="009570F6">
                <w:rPr>
                  <w:rFonts w:ascii="Calibri" w:hAnsi="Calibri"/>
                  <w:color w:val="000000"/>
                  <w:sz w:val="18"/>
                  <w:szCs w:val="22"/>
                  <w:lang w:val="es-MX" w:eastAsia="es-MX"/>
                  <w:rPrChange w:id="7201"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202"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0B85EFE8" w14:textId="77777777" w:rsidR="009570F6" w:rsidRPr="009570F6" w:rsidRDefault="009570F6" w:rsidP="009570F6">
            <w:pPr>
              <w:jc w:val="left"/>
              <w:rPr>
                <w:ins w:id="7203" w:author="Erlie Hasam Morfin Zavalza" w:date="2014-11-22T22:03:00Z"/>
                <w:rFonts w:ascii="Calibri" w:hAnsi="Calibri"/>
                <w:color w:val="000000"/>
                <w:sz w:val="18"/>
                <w:szCs w:val="22"/>
                <w:lang w:val="es-MX" w:eastAsia="es-MX"/>
                <w:rPrChange w:id="7204" w:author="Erlie Hasam Morfin Zavalza" w:date="2014-11-22T22:03:00Z">
                  <w:rPr>
                    <w:ins w:id="7205" w:author="Erlie Hasam Morfin Zavalza" w:date="2014-11-22T22:03:00Z"/>
                    <w:rFonts w:ascii="Calibri" w:hAnsi="Calibri"/>
                    <w:color w:val="000000"/>
                    <w:sz w:val="22"/>
                    <w:szCs w:val="22"/>
                    <w:lang w:val="es-MX" w:eastAsia="es-MX"/>
                  </w:rPr>
                </w:rPrChange>
              </w:rPr>
            </w:pPr>
            <w:ins w:id="7206" w:author="Erlie Hasam Morfin Zavalza" w:date="2014-11-22T22:03:00Z">
              <w:r w:rsidRPr="009570F6">
                <w:rPr>
                  <w:rFonts w:ascii="Calibri" w:hAnsi="Calibri"/>
                  <w:color w:val="000000"/>
                  <w:sz w:val="18"/>
                  <w:szCs w:val="22"/>
                  <w:lang w:val="es-MX" w:eastAsia="es-MX"/>
                  <w:rPrChange w:id="7207"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208"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2C5152A0" w14:textId="77777777" w:rsidR="009570F6" w:rsidRPr="009570F6" w:rsidRDefault="009570F6" w:rsidP="009570F6">
            <w:pPr>
              <w:jc w:val="left"/>
              <w:rPr>
                <w:ins w:id="7209" w:author="Erlie Hasam Morfin Zavalza" w:date="2014-11-22T22:03:00Z"/>
                <w:rFonts w:ascii="Calibri" w:hAnsi="Calibri"/>
                <w:color w:val="000000"/>
                <w:sz w:val="18"/>
                <w:szCs w:val="22"/>
                <w:lang w:val="es-MX" w:eastAsia="es-MX"/>
                <w:rPrChange w:id="7210" w:author="Erlie Hasam Morfin Zavalza" w:date="2014-11-22T22:03:00Z">
                  <w:rPr>
                    <w:ins w:id="7211" w:author="Erlie Hasam Morfin Zavalza" w:date="2014-11-22T22:03:00Z"/>
                    <w:rFonts w:ascii="Calibri" w:hAnsi="Calibri"/>
                    <w:color w:val="000000"/>
                    <w:sz w:val="22"/>
                    <w:szCs w:val="22"/>
                    <w:lang w:val="es-MX" w:eastAsia="es-MX"/>
                  </w:rPr>
                </w:rPrChange>
              </w:rPr>
            </w:pPr>
            <w:ins w:id="7212" w:author="Erlie Hasam Morfin Zavalza" w:date="2014-11-22T22:03:00Z">
              <w:r w:rsidRPr="009570F6">
                <w:rPr>
                  <w:rFonts w:ascii="Calibri" w:hAnsi="Calibri"/>
                  <w:color w:val="000000"/>
                  <w:sz w:val="18"/>
                  <w:szCs w:val="22"/>
                  <w:lang w:val="es-MX" w:eastAsia="es-MX"/>
                  <w:rPrChange w:id="7213" w:author="Erlie Hasam Morfin Zavalza" w:date="2014-11-22T22:03:00Z">
                    <w:rPr>
                      <w:rFonts w:ascii="Calibri" w:hAnsi="Calibri"/>
                      <w:color w:val="000000"/>
                      <w:sz w:val="22"/>
                      <w:szCs w:val="22"/>
                      <w:lang w:val="es-MX" w:eastAsia="es-MX"/>
                    </w:rPr>
                  </w:rPrChange>
                </w:rPr>
                <w:t>$120,000.00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214"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46DB9892" w14:textId="77777777" w:rsidR="009570F6" w:rsidRPr="009570F6" w:rsidRDefault="009570F6" w:rsidP="009570F6">
            <w:pPr>
              <w:jc w:val="left"/>
              <w:rPr>
                <w:ins w:id="7215" w:author="Erlie Hasam Morfin Zavalza" w:date="2014-11-22T22:03:00Z"/>
                <w:rFonts w:ascii="Calibri" w:hAnsi="Calibri"/>
                <w:color w:val="000000"/>
                <w:sz w:val="18"/>
                <w:szCs w:val="22"/>
                <w:lang w:val="es-MX" w:eastAsia="es-MX"/>
                <w:rPrChange w:id="7216" w:author="Erlie Hasam Morfin Zavalza" w:date="2014-11-22T22:03:00Z">
                  <w:rPr>
                    <w:ins w:id="7217" w:author="Erlie Hasam Morfin Zavalza" w:date="2014-11-22T22:03:00Z"/>
                    <w:rFonts w:ascii="Calibri" w:hAnsi="Calibri"/>
                    <w:color w:val="000000"/>
                    <w:sz w:val="22"/>
                    <w:szCs w:val="22"/>
                    <w:lang w:val="es-MX" w:eastAsia="es-MX"/>
                  </w:rPr>
                </w:rPrChange>
              </w:rPr>
            </w:pPr>
            <w:ins w:id="7218" w:author="Erlie Hasam Morfin Zavalza" w:date="2014-11-22T22:03:00Z">
              <w:r w:rsidRPr="009570F6">
                <w:rPr>
                  <w:rFonts w:ascii="Calibri" w:hAnsi="Calibri"/>
                  <w:color w:val="000000"/>
                  <w:sz w:val="18"/>
                  <w:szCs w:val="22"/>
                  <w:lang w:val="es-MX" w:eastAsia="es-MX"/>
                  <w:rPrChange w:id="7219" w:author="Erlie Hasam Morfin Zavalza" w:date="2014-11-22T22:03:00Z">
                    <w:rPr>
                      <w:rFonts w:ascii="Calibri" w:hAnsi="Calibri"/>
                      <w:color w:val="000000"/>
                      <w:sz w:val="22"/>
                      <w:szCs w:val="22"/>
                      <w:lang w:val="es-MX" w:eastAsia="es-MX"/>
                    </w:rPr>
                  </w:rPrChange>
                </w:rPr>
                <w:t>$480,000.00</w:t>
              </w:r>
            </w:ins>
          </w:p>
        </w:tc>
      </w:tr>
      <w:tr w:rsidR="009570F6" w:rsidRPr="009570F6" w14:paraId="0D96263B" w14:textId="77777777" w:rsidTr="00D56D24">
        <w:trPr>
          <w:trHeight w:val="300"/>
          <w:ins w:id="7220" w:author="Erlie Hasam Morfin Zavalza" w:date="2014-11-22T22:03:00Z"/>
          <w:trPrChange w:id="7221"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222"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465E26AE" w14:textId="77777777" w:rsidR="009570F6" w:rsidRPr="009570F6" w:rsidRDefault="009570F6" w:rsidP="009570F6">
            <w:pPr>
              <w:jc w:val="left"/>
              <w:rPr>
                <w:ins w:id="7223" w:author="Erlie Hasam Morfin Zavalza" w:date="2014-11-22T22:03:00Z"/>
                <w:rFonts w:ascii="Calibri" w:hAnsi="Calibri"/>
                <w:color w:val="000000"/>
                <w:sz w:val="18"/>
                <w:szCs w:val="22"/>
                <w:lang w:val="es-MX" w:eastAsia="es-MX"/>
                <w:rPrChange w:id="7224" w:author="Erlie Hasam Morfin Zavalza" w:date="2014-11-22T22:03:00Z">
                  <w:rPr>
                    <w:ins w:id="7225" w:author="Erlie Hasam Morfin Zavalza" w:date="2014-11-22T22:03:00Z"/>
                    <w:rFonts w:ascii="Calibri" w:hAnsi="Calibri"/>
                    <w:color w:val="000000"/>
                    <w:sz w:val="22"/>
                    <w:szCs w:val="22"/>
                    <w:lang w:val="es-MX" w:eastAsia="es-MX"/>
                  </w:rPr>
                </w:rPrChange>
              </w:rPr>
            </w:pPr>
            <w:ins w:id="7226" w:author="Erlie Hasam Morfin Zavalza" w:date="2014-11-22T22:03:00Z">
              <w:r w:rsidRPr="009570F6">
                <w:rPr>
                  <w:rFonts w:ascii="Calibri" w:hAnsi="Calibri"/>
                  <w:color w:val="000000"/>
                  <w:sz w:val="18"/>
                  <w:szCs w:val="22"/>
                  <w:lang w:val="es-MX" w:eastAsia="es-MX"/>
                  <w:rPrChange w:id="7227" w:author="Erlie Hasam Morfin Zavalza" w:date="2014-11-22T22:03:00Z">
                    <w:rPr>
                      <w:rFonts w:ascii="Calibri" w:hAnsi="Calibri"/>
                      <w:color w:val="000000"/>
                      <w:sz w:val="22"/>
                      <w:szCs w:val="22"/>
                      <w:lang w:val="es-MX" w:eastAsia="es-MX"/>
                    </w:rPr>
                  </w:rPrChange>
                </w:rPr>
                <w:t>5</w:t>
              </w:r>
            </w:ins>
          </w:p>
        </w:tc>
        <w:tc>
          <w:tcPr>
            <w:tcW w:w="1559" w:type="dxa"/>
            <w:tcBorders>
              <w:top w:val="nil"/>
              <w:left w:val="nil"/>
              <w:bottom w:val="single" w:sz="4" w:space="0" w:color="auto"/>
              <w:right w:val="single" w:sz="4" w:space="0" w:color="auto"/>
            </w:tcBorders>
            <w:shd w:val="clear" w:color="000000" w:fill="FABF8F"/>
            <w:noWrap/>
            <w:vAlign w:val="center"/>
            <w:hideMark/>
            <w:tcPrChange w:id="7228"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24FEBAE7" w14:textId="77777777" w:rsidR="009570F6" w:rsidRPr="009570F6" w:rsidRDefault="009570F6" w:rsidP="009570F6">
            <w:pPr>
              <w:jc w:val="left"/>
              <w:rPr>
                <w:ins w:id="7229" w:author="Erlie Hasam Morfin Zavalza" w:date="2014-11-22T22:03:00Z"/>
                <w:rFonts w:ascii="Calibri" w:hAnsi="Calibri"/>
                <w:color w:val="000000"/>
                <w:sz w:val="18"/>
                <w:szCs w:val="22"/>
                <w:lang w:val="es-MX" w:eastAsia="es-MX"/>
                <w:rPrChange w:id="7230" w:author="Erlie Hasam Morfin Zavalza" w:date="2014-11-22T22:03:00Z">
                  <w:rPr>
                    <w:ins w:id="7231" w:author="Erlie Hasam Morfin Zavalza" w:date="2014-11-22T22:03:00Z"/>
                    <w:rFonts w:ascii="Calibri" w:hAnsi="Calibri"/>
                    <w:color w:val="000000"/>
                    <w:sz w:val="22"/>
                    <w:szCs w:val="22"/>
                    <w:lang w:val="es-MX" w:eastAsia="es-MX"/>
                  </w:rPr>
                </w:rPrChange>
              </w:rPr>
            </w:pPr>
            <w:ins w:id="7232" w:author="Erlie Hasam Morfin Zavalza" w:date="2014-11-22T22:03:00Z">
              <w:r w:rsidRPr="009570F6">
                <w:rPr>
                  <w:rFonts w:ascii="Calibri" w:hAnsi="Calibri"/>
                  <w:color w:val="000000"/>
                  <w:sz w:val="18"/>
                  <w:szCs w:val="22"/>
                  <w:lang w:val="es-MX" w:eastAsia="es-MX"/>
                  <w:rPrChange w:id="7233" w:author="Erlie Hasam Morfin Zavalza" w:date="2014-11-22T22:03:00Z">
                    <w:rPr>
                      <w:rFonts w:ascii="Calibri" w:hAnsi="Calibri"/>
                      <w:color w:val="000000"/>
                      <w:sz w:val="22"/>
                      <w:szCs w:val="22"/>
                      <w:lang w:val="es-MX" w:eastAsia="es-MX"/>
                    </w:rPr>
                  </w:rPrChange>
                </w:rPr>
                <w:t>Depreciación 2019</w:t>
              </w:r>
            </w:ins>
          </w:p>
        </w:tc>
        <w:tc>
          <w:tcPr>
            <w:tcW w:w="1276" w:type="dxa"/>
            <w:tcBorders>
              <w:top w:val="nil"/>
              <w:left w:val="nil"/>
              <w:bottom w:val="single" w:sz="4" w:space="0" w:color="auto"/>
              <w:right w:val="single" w:sz="4" w:space="0" w:color="auto"/>
            </w:tcBorders>
            <w:shd w:val="clear" w:color="000000" w:fill="FABF8F"/>
            <w:noWrap/>
            <w:vAlign w:val="center"/>
            <w:hideMark/>
            <w:tcPrChange w:id="7234"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5B54F3A7" w14:textId="77777777" w:rsidR="009570F6" w:rsidRPr="009570F6" w:rsidRDefault="009570F6" w:rsidP="009570F6">
            <w:pPr>
              <w:jc w:val="left"/>
              <w:rPr>
                <w:ins w:id="7235" w:author="Erlie Hasam Morfin Zavalza" w:date="2014-11-22T22:03:00Z"/>
                <w:rFonts w:ascii="Calibri" w:hAnsi="Calibri"/>
                <w:color w:val="000000"/>
                <w:sz w:val="18"/>
                <w:szCs w:val="22"/>
                <w:lang w:val="es-MX" w:eastAsia="es-MX"/>
                <w:rPrChange w:id="7236" w:author="Erlie Hasam Morfin Zavalza" w:date="2014-11-22T22:03:00Z">
                  <w:rPr>
                    <w:ins w:id="7237" w:author="Erlie Hasam Morfin Zavalza" w:date="2014-11-22T22:03:00Z"/>
                    <w:rFonts w:ascii="Calibri" w:hAnsi="Calibri"/>
                    <w:color w:val="000000"/>
                    <w:sz w:val="22"/>
                    <w:szCs w:val="22"/>
                    <w:lang w:val="es-MX" w:eastAsia="es-MX"/>
                  </w:rPr>
                </w:rPrChange>
              </w:rPr>
            </w:pPr>
            <w:ins w:id="7238" w:author="Erlie Hasam Morfin Zavalza" w:date="2014-11-22T22:03:00Z">
              <w:r w:rsidRPr="009570F6">
                <w:rPr>
                  <w:rFonts w:ascii="Calibri" w:hAnsi="Calibri"/>
                  <w:color w:val="000000"/>
                  <w:sz w:val="18"/>
                  <w:szCs w:val="22"/>
                  <w:lang w:val="es-MX" w:eastAsia="es-MX"/>
                  <w:rPrChange w:id="7239"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240"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65142F4C" w14:textId="77777777" w:rsidR="009570F6" w:rsidRPr="009570F6" w:rsidRDefault="009570F6" w:rsidP="009570F6">
            <w:pPr>
              <w:jc w:val="left"/>
              <w:rPr>
                <w:ins w:id="7241" w:author="Erlie Hasam Morfin Zavalza" w:date="2014-11-22T22:03:00Z"/>
                <w:rFonts w:ascii="Calibri" w:hAnsi="Calibri"/>
                <w:color w:val="000000"/>
                <w:sz w:val="18"/>
                <w:szCs w:val="22"/>
                <w:lang w:val="es-MX" w:eastAsia="es-MX"/>
                <w:rPrChange w:id="7242" w:author="Erlie Hasam Morfin Zavalza" w:date="2014-11-22T22:03:00Z">
                  <w:rPr>
                    <w:ins w:id="7243" w:author="Erlie Hasam Morfin Zavalza" w:date="2014-11-22T22:03:00Z"/>
                    <w:rFonts w:ascii="Calibri" w:hAnsi="Calibri"/>
                    <w:color w:val="000000"/>
                    <w:sz w:val="22"/>
                    <w:szCs w:val="22"/>
                    <w:lang w:val="es-MX" w:eastAsia="es-MX"/>
                  </w:rPr>
                </w:rPrChange>
              </w:rPr>
            </w:pPr>
            <w:ins w:id="7244" w:author="Erlie Hasam Morfin Zavalza" w:date="2014-11-22T22:03:00Z">
              <w:r w:rsidRPr="009570F6">
                <w:rPr>
                  <w:rFonts w:ascii="Calibri" w:hAnsi="Calibri"/>
                  <w:color w:val="000000"/>
                  <w:sz w:val="18"/>
                  <w:szCs w:val="22"/>
                  <w:lang w:val="es-MX" w:eastAsia="es-MX"/>
                  <w:rPrChange w:id="7245"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246"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52676A73" w14:textId="77777777" w:rsidR="009570F6" w:rsidRPr="009570F6" w:rsidRDefault="009570F6" w:rsidP="009570F6">
            <w:pPr>
              <w:jc w:val="left"/>
              <w:rPr>
                <w:ins w:id="7247" w:author="Erlie Hasam Morfin Zavalza" w:date="2014-11-22T22:03:00Z"/>
                <w:rFonts w:ascii="Calibri" w:hAnsi="Calibri"/>
                <w:color w:val="000000"/>
                <w:sz w:val="18"/>
                <w:szCs w:val="22"/>
                <w:lang w:val="es-MX" w:eastAsia="es-MX"/>
                <w:rPrChange w:id="7248" w:author="Erlie Hasam Morfin Zavalza" w:date="2014-11-22T22:03:00Z">
                  <w:rPr>
                    <w:ins w:id="7249" w:author="Erlie Hasam Morfin Zavalza" w:date="2014-11-22T22:03:00Z"/>
                    <w:rFonts w:ascii="Calibri" w:hAnsi="Calibri"/>
                    <w:color w:val="000000"/>
                    <w:sz w:val="22"/>
                    <w:szCs w:val="22"/>
                    <w:lang w:val="es-MX" w:eastAsia="es-MX"/>
                  </w:rPr>
                </w:rPrChange>
              </w:rPr>
            </w:pPr>
            <w:ins w:id="7250" w:author="Erlie Hasam Morfin Zavalza" w:date="2014-11-22T22:03:00Z">
              <w:r w:rsidRPr="009570F6">
                <w:rPr>
                  <w:rFonts w:ascii="Calibri" w:hAnsi="Calibri"/>
                  <w:color w:val="000000"/>
                  <w:sz w:val="18"/>
                  <w:szCs w:val="22"/>
                  <w:lang w:val="es-MX" w:eastAsia="es-MX"/>
                  <w:rPrChange w:id="7251" w:author="Erlie Hasam Morfin Zavalza" w:date="2014-11-22T22:03:00Z">
                    <w:rPr>
                      <w:rFonts w:ascii="Calibri" w:hAnsi="Calibri"/>
                      <w:color w:val="000000"/>
                      <w:sz w:val="22"/>
                      <w:szCs w:val="22"/>
                      <w:lang w:val="es-MX" w:eastAsia="es-MX"/>
                    </w:rPr>
                  </w:rPrChange>
                </w:rPr>
                <w:t>$150,000.00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252"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646B9092" w14:textId="77777777" w:rsidR="009570F6" w:rsidRPr="009570F6" w:rsidRDefault="009570F6" w:rsidP="009570F6">
            <w:pPr>
              <w:jc w:val="left"/>
              <w:rPr>
                <w:ins w:id="7253" w:author="Erlie Hasam Morfin Zavalza" w:date="2014-11-22T22:03:00Z"/>
                <w:rFonts w:ascii="Calibri" w:hAnsi="Calibri"/>
                <w:color w:val="000000"/>
                <w:sz w:val="18"/>
                <w:szCs w:val="22"/>
                <w:lang w:val="es-MX" w:eastAsia="es-MX"/>
                <w:rPrChange w:id="7254" w:author="Erlie Hasam Morfin Zavalza" w:date="2014-11-22T22:03:00Z">
                  <w:rPr>
                    <w:ins w:id="7255" w:author="Erlie Hasam Morfin Zavalza" w:date="2014-11-22T22:03:00Z"/>
                    <w:rFonts w:ascii="Calibri" w:hAnsi="Calibri"/>
                    <w:color w:val="000000"/>
                    <w:sz w:val="22"/>
                    <w:szCs w:val="22"/>
                    <w:lang w:val="es-MX" w:eastAsia="es-MX"/>
                  </w:rPr>
                </w:rPrChange>
              </w:rPr>
            </w:pPr>
            <w:ins w:id="7256" w:author="Erlie Hasam Morfin Zavalza" w:date="2014-11-22T22:03:00Z">
              <w:r w:rsidRPr="009570F6">
                <w:rPr>
                  <w:rFonts w:ascii="Calibri" w:hAnsi="Calibri"/>
                  <w:color w:val="000000"/>
                  <w:sz w:val="18"/>
                  <w:szCs w:val="22"/>
                  <w:lang w:val="es-MX" w:eastAsia="es-MX"/>
                  <w:rPrChange w:id="7257" w:author="Erlie Hasam Morfin Zavalza" w:date="2014-11-22T22:03:00Z">
                    <w:rPr>
                      <w:rFonts w:ascii="Calibri" w:hAnsi="Calibri"/>
                      <w:color w:val="000000"/>
                      <w:sz w:val="22"/>
                      <w:szCs w:val="22"/>
                      <w:lang w:val="es-MX" w:eastAsia="es-MX"/>
                    </w:rPr>
                  </w:rPrChange>
                </w:rPr>
                <w:t>$450,000.00</w:t>
              </w:r>
            </w:ins>
          </w:p>
        </w:tc>
      </w:tr>
      <w:tr w:rsidR="009570F6" w:rsidRPr="009570F6" w14:paraId="4376EDAB" w14:textId="77777777" w:rsidTr="00D56D24">
        <w:trPr>
          <w:trHeight w:val="300"/>
          <w:ins w:id="7258" w:author="Erlie Hasam Morfin Zavalza" w:date="2014-11-22T22:03:00Z"/>
          <w:trPrChange w:id="7259"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260"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54455C35" w14:textId="77777777" w:rsidR="009570F6" w:rsidRPr="009570F6" w:rsidRDefault="009570F6" w:rsidP="009570F6">
            <w:pPr>
              <w:jc w:val="left"/>
              <w:rPr>
                <w:ins w:id="7261" w:author="Erlie Hasam Morfin Zavalza" w:date="2014-11-22T22:03:00Z"/>
                <w:rFonts w:ascii="Calibri" w:hAnsi="Calibri"/>
                <w:color w:val="000000"/>
                <w:sz w:val="18"/>
                <w:szCs w:val="22"/>
                <w:lang w:val="es-MX" w:eastAsia="es-MX"/>
                <w:rPrChange w:id="7262" w:author="Erlie Hasam Morfin Zavalza" w:date="2014-11-22T22:03:00Z">
                  <w:rPr>
                    <w:ins w:id="7263" w:author="Erlie Hasam Morfin Zavalza" w:date="2014-11-22T22:03:00Z"/>
                    <w:rFonts w:ascii="Calibri" w:hAnsi="Calibri"/>
                    <w:color w:val="000000"/>
                    <w:sz w:val="22"/>
                    <w:szCs w:val="22"/>
                    <w:lang w:val="es-MX" w:eastAsia="es-MX"/>
                  </w:rPr>
                </w:rPrChange>
              </w:rPr>
            </w:pPr>
            <w:ins w:id="7264" w:author="Erlie Hasam Morfin Zavalza" w:date="2014-11-22T22:03:00Z">
              <w:r w:rsidRPr="009570F6">
                <w:rPr>
                  <w:rFonts w:ascii="Calibri" w:hAnsi="Calibri"/>
                  <w:color w:val="000000"/>
                  <w:sz w:val="18"/>
                  <w:szCs w:val="22"/>
                  <w:lang w:val="es-MX" w:eastAsia="es-MX"/>
                  <w:rPrChange w:id="7265" w:author="Erlie Hasam Morfin Zavalza" w:date="2014-11-22T22:03:00Z">
                    <w:rPr>
                      <w:rFonts w:ascii="Calibri" w:hAnsi="Calibri"/>
                      <w:color w:val="000000"/>
                      <w:sz w:val="22"/>
                      <w:szCs w:val="22"/>
                      <w:lang w:val="es-MX" w:eastAsia="es-MX"/>
                    </w:rPr>
                  </w:rPrChange>
                </w:rPr>
                <w:t>6</w:t>
              </w:r>
            </w:ins>
          </w:p>
        </w:tc>
        <w:tc>
          <w:tcPr>
            <w:tcW w:w="1559" w:type="dxa"/>
            <w:tcBorders>
              <w:top w:val="nil"/>
              <w:left w:val="nil"/>
              <w:bottom w:val="single" w:sz="4" w:space="0" w:color="auto"/>
              <w:right w:val="single" w:sz="4" w:space="0" w:color="auto"/>
            </w:tcBorders>
            <w:shd w:val="clear" w:color="000000" w:fill="FABF8F"/>
            <w:noWrap/>
            <w:vAlign w:val="center"/>
            <w:hideMark/>
            <w:tcPrChange w:id="7266"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03EF2EA1" w14:textId="77777777" w:rsidR="009570F6" w:rsidRPr="009570F6" w:rsidRDefault="009570F6" w:rsidP="009570F6">
            <w:pPr>
              <w:jc w:val="left"/>
              <w:rPr>
                <w:ins w:id="7267" w:author="Erlie Hasam Morfin Zavalza" w:date="2014-11-22T22:03:00Z"/>
                <w:rFonts w:ascii="Calibri" w:hAnsi="Calibri"/>
                <w:color w:val="000000"/>
                <w:sz w:val="18"/>
                <w:szCs w:val="22"/>
                <w:lang w:val="es-MX" w:eastAsia="es-MX"/>
                <w:rPrChange w:id="7268" w:author="Erlie Hasam Morfin Zavalza" w:date="2014-11-22T22:03:00Z">
                  <w:rPr>
                    <w:ins w:id="7269" w:author="Erlie Hasam Morfin Zavalza" w:date="2014-11-22T22:03:00Z"/>
                    <w:rFonts w:ascii="Calibri" w:hAnsi="Calibri"/>
                    <w:color w:val="000000"/>
                    <w:sz w:val="22"/>
                    <w:szCs w:val="22"/>
                    <w:lang w:val="es-MX" w:eastAsia="es-MX"/>
                  </w:rPr>
                </w:rPrChange>
              </w:rPr>
            </w:pPr>
            <w:ins w:id="7270" w:author="Erlie Hasam Morfin Zavalza" w:date="2014-11-22T22:03:00Z">
              <w:r w:rsidRPr="009570F6">
                <w:rPr>
                  <w:rFonts w:ascii="Calibri" w:hAnsi="Calibri"/>
                  <w:color w:val="000000"/>
                  <w:sz w:val="18"/>
                  <w:szCs w:val="22"/>
                  <w:lang w:val="es-MX" w:eastAsia="es-MX"/>
                  <w:rPrChange w:id="7271" w:author="Erlie Hasam Morfin Zavalza" w:date="2014-11-22T22:03:00Z">
                    <w:rPr>
                      <w:rFonts w:ascii="Calibri" w:hAnsi="Calibri"/>
                      <w:color w:val="000000"/>
                      <w:sz w:val="22"/>
                      <w:szCs w:val="22"/>
                      <w:lang w:val="es-MX" w:eastAsia="es-MX"/>
                    </w:rPr>
                  </w:rPrChange>
                </w:rPr>
                <w:t>Depreciación 2020</w:t>
              </w:r>
            </w:ins>
          </w:p>
        </w:tc>
        <w:tc>
          <w:tcPr>
            <w:tcW w:w="1276" w:type="dxa"/>
            <w:tcBorders>
              <w:top w:val="nil"/>
              <w:left w:val="nil"/>
              <w:bottom w:val="single" w:sz="4" w:space="0" w:color="auto"/>
              <w:right w:val="single" w:sz="4" w:space="0" w:color="auto"/>
            </w:tcBorders>
            <w:shd w:val="clear" w:color="000000" w:fill="FABF8F"/>
            <w:noWrap/>
            <w:vAlign w:val="center"/>
            <w:hideMark/>
            <w:tcPrChange w:id="7272"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09DC9402" w14:textId="77777777" w:rsidR="009570F6" w:rsidRPr="009570F6" w:rsidRDefault="009570F6" w:rsidP="009570F6">
            <w:pPr>
              <w:jc w:val="left"/>
              <w:rPr>
                <w:ins w:id="7273" w:author="Erlie Hasam Morfin Zavalza" w:date="2014-11-22T22:03:00Z"/>
                <w:rFonts w:ascii="Calibri" w:hAnsi="Calibri"/>
                <w:color w:val="000000"/>
                <w:sz w:val="18"/>
                <w:szCs w:val="22"/>
                <w:lang w:val="es-MX" w:eastAsia="es-MX"/>
                <w:rPrChange w:id="7274" w:author="Erlie Hasam Morfin Zavalza" w:date="2014-11-22T22:03:00Z">
                  <w:rPr>
                    <w:ins w:id="7275" w:author="Erlie Hasam Morfin Zavalza" w:date="2014-11-22T22:03:00Z"/>
                    <w:rFonts w:ascii="Calibri" w:hAnsi="Calibri"/>
                    <w:color w:val="000000"/>
                    <w:sz w:val="22"/>
                    <w:szCs w:val="22"/>
                    <w:lang w:val="es-MX" w:eastAsia="es-MX"/>
                  </w:rPr>
                </w:rPrChange>
              </w:rPr>
            </w:pPr>
            <w:ins w:id="7276" w:author="Erlie Hasam Morfin Zavalza" w:date="2014-11-22T22:03:00Z">
              <w:r w:rsidRPr="009570F6">
                <w:rPr>
                  <w:rFonts w:ascii="Calibri" w:hAnsi="Calibri"/>
                  <w:color w:val="000000"/>
                  <w:sz w:val="18"/>
                  <w:szCs w:val="22"/>
                  <w:lang w:val="es-MX" w:eastAsia="es-MX"/>
                  <w:rPrChange w:id="7277"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278"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6E26C912" w14:textId="77777777" w:rsidR="009570F6" w:rsidRPr="009570F6" w:rsidRDefault="009570F6" w:rsidP="009570F6">
            <w:pPr>
              <w:jc w:val="left"/>
              <w:rPr>
                <w:ins w:id="7279" w:author="Erlie Hasam Morfin Zavalza" w:date="2014-11-22T22:03:00Z"/>
                <w:rFonts w:ascii="Calibri" w:hAnsi="Calibri"/>
                <w:color w:val="000000"/>
                <w:sz w:val="18"/>
                <w:szCs w:val="22"/>
                <w:lang w:val="es-MX" w:eastAsia="es-MX"/>
                <w:rPrChange w:id="7280" w:author="Erlie Hasam Morfin Zavalza" w:date="2014-11-22T22:03:00Z">
                  <w:rPr>
                    <w:ins w:id="7281" w:author="Erlie Hasam Morfin Zavalza" w:date="2014-11-22T22:03:00Z"/>
                    <w:rFonts w:ascii="Calibri" w:hAnsi="Calibri"/>
                    <w:color w:val="000000"/>
                    <w:sz w:val="22"/>
                    <w:szCs w:val="22"/>
                    <w:lang w:val="es-MX" w:eastAsia="es-MX"/>
                  </w:rPr>
                </w:rPrChange>
              </w:rPr>
            </w:pPr>
            <w:ins w:id="7282" w:author="Erlie Hasam Morfin Zavalza" w:date="2014-11-22T22:03:00Z">
              <w:r w:rsidRPr="009570F6">
                <w:rPr>
                  <w:rFonts w:ascii="Calibri" w:hAnsi="Calibri"/>
                  <w:color w:val="000000"/>
                  <w:sz w:val="18"/>
                  <w:szCs w:val="22"/>
                  <w:lang w:val="es-MX" w:eastAsia="es-MX"/>
                  <w:rPrChange w:id="7283"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284"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60FCA828" w14:textId="77777777" w:rsidR="009570F6" w:rsidRPr="009570F6" w:rsidRDefault="009570F6" w:rsidP="009570F6">
            <w:pPr>
              <w:jc w:val="left"/>
              <w:rPr>
                <w:ins w:id="7285" w:author="Erlie Hasam Morfin Zavalza" w:date="2014-11-22T22:03:00Z"/>
                <w:rFonts w:ascii="Calibri" w:hAnsi="Calibri"/>
                <w:color w:val="000000"/>
                <w:sz w:val="18"/>
                <w:szCs w:val="22"/>
                <w:lang w:val="es-MX" w:eastAsia="es-MX"/>
                <w:rPrChange w:id="7286" w:author="Erlie Hasam Morfin Zavalza" w:date="2014-11-22T22:03:00Z">
                  <w:rPr>
                    <w:ins w:id="7287" w:author="Erlie Hasam Morfin Zavalza" w:date="2014-11-22T22:03:00Z"/>
                    <w:rFonts w:ascii="Calibri" w:hAnsi="Calibri"/>
                    <w:color w:val="000000"/>
                    <w:sz w:val="22"/>
                    <w:szCs w:val="22"/>
                    <w:lang w:val="es-MX" w:eastAsia="es-MX"/>
                  </w:rPr>
                </w:rPrChange>
              </w:rPr>
            </w:pPr>
            <w:ins w:id="7288" w:author="Erlie Hasam Morfin Zavalza" w:date="2014-11-22T22:03:00Z">
              <w:r w:rsidRPr="009570F6">
                <w:rPr>
                  <w:rFonts w:ascii="Calibri" w:hAnsi="Calibri"/>
                  <w:color w:val="000000"/>
                  <w:sz w:val="18"/>
                  <w:szCs w:val="22"/>
                  <w:lang w:val="es-MX" w:eastAsia="es-MX"/>
                  <w:rPrChange w:id="7289" w:author="Erlie Hasam Morfin Zavalza" w:date="2014-11-22T22:03:00Z">
                    <w:rPr>
                      <w:rFonts w:ascii="Calibri" w:hAnsi="Calibri"/>
                      <w:color w:val="000000"/>
                      <w:sz w:val="22"/>
                      <w:szCs w:val="22"/>
                      <w:lang w:val="es-MX" w:eastAsia="es-MX"/>
                    </w:rPr>
                  </w:rPrChange>
                </w:rPr>
                <w:t>$180,000.00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290"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57CBE0AB" w14:textId="77777777" w:rsidR="009570F6" w:rsidRPr="009570F6" w:rsidRDefault="009570F6" w:rsidP="009570F6">
            <w:pPr>
              <w:jc w:val="left"/>
              <w:rPr>
                <w:ins w:id="7291" w:author="Erlie Hasam Morfin Zavalza" w:date="2014-11-22T22:03:00Z"/>
                <w:rFonts w:ascii="Calibri" w:hAnsi="Calibri"/>
                <w:color w:val="000000"/>
                <w:sz w:val="18"/>
                <w:szCs w:val="22"/>
                <w:lang w:val="es-MX" w:eastAsia="es-MX"/>
                <w:rPrChange w:id="7292" w:author="Erlie Hasam Morfin Zavalza" w:date="2014-11-22T22:03:00Z">
                  <w:rPr>
                    <w:ins w:id="7293" w:author="Erlie Hasam Morfin Zavalza" w:date="2014-11-22T22:03:00Z"/>
                    <w:rFonts w:ascii="Calibri" w:hAnsi="Calibri"/>
                    <w:color w:val="000000"/>
                    <w:sz w:val="22"/>
                    <w:szCs w:val="22"/>
                    <w:lang w:val="es-MX" w:eastAsia="es-MX"/>
                  </w:rPr>
                </w:rPrChange>
              </w:rPr>
            </w:pPr>
            <w:ins w:id="7294" w:author="Erlie Hasam Morfin Zavalza" w:date="2014-11-22T22:03:00Z">
              <w:r w:rsidRPr="009570F6">
                <w:rPr>
                  <w:rFonts w:ascii="Calibri" w:hAnsi="Calibri"/>
                  <w:color w:val="000000"/>
                  <w:sz w:val="18"/>
                  <w:szCs w:val="22"/>
                  <w:lang w:val="es-MX" w:eastAsia="es-MX"/>
                  <w:rPrChange w:id="7295" w:author="Erlie Hasam Morfin Zavalza" w:date="2014-11-22T22:03:00Z">
                    <w:rPr>
                      <w:rFonts w:ascii="Calibri" w:hAnsi="Calibri"/>
                      <w:color w:val="000000"/>
                      <w:sz w:val="22"/>
                      <w:szCs w:val="22"/>
                      <w:lang w:val="es-MX" w:eastAsia="es-MX"/>
                    </w:rPr>
                  </w:rPrChange>
                </w:rPr>
                <w:t>$420,000.00</w:t>
              </w:r>
            </w:ins>
          </w:p>
        </w:tc>
      </w:tr>
      <w:tr w:rsidR="009570F6" w:rsidRPr="009570F6" w14:paraId="0E0D9F5D" w14:textId="77777777" w:rsidTr="00D56D24">
        <w:trPr>
          <w:trHeight w:val="300"/>
          <w:ins w:id="7296" w:author="Erlie Hasam Morfin Zavalza" w:date="2014-11-22T22:03:00Z"/>
          <w:trPrChange w:id="7297"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298"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44888207" w14:textId="77777777" w:rsidR="009570F6" w:rsidRPr="009570F6" w:rsidRDefault="009570F6" w:rsidP="009570F6">
            <w:pPr>
              <w:jc w:val="left"/>
              <w:rPr>
                <w:ins w:id="7299" w:author="Erlie Hasam Morfin Zavalza" w:date="2014-11-22T22:03:00Z"/>
                <w:rFonts w:ascii="Calibri" w:hAnsi="Calibri"/>
                <w:color w:val="000000"/>
                <w:sz w:val="18"/>
                <w:szCs w:val="22"/>
                <w:lang w:val="es-MX" w:eastAsia="es-MX"/>
                <w:rPrChange w:id="7300" w:author="Erlie Hasam Morfin Zavalza" w:date="2014-11-22T22:03:00Z">
                  <w:rPr>
                    <w:ins w:id="7301" w:author="Erlie Hasam Morfin Zavalza" w:date="2014-11-22T22:03:00Z"/>
                    <w:rFonts w:ascii="Calibri" w:hAnsi="Calibri"/>
                    <w:color w:val="000000"/>
                    <w:sz w:val="22"/>
                    <w:szCs w:val="22"/>
                    <w:lang w:val="es-MX" w:eastAsia="es-MX"/>
                  </w:rPr>
                </w:rPrChange>
              </w:rPr>
            </w:pPr>
            <w:ins w:id="7302" w:author="Erlie Hasam Morfin Zavalza" w:date="2014-11-22T22:03:00Z">
              <w:r w:rsidRPr="009570F6">
                <w:rPr>
                  <w:rFonts w:ascii="Calibri" w:hAnsi="Calibri"/>
                  <w:color w:val="000000"/>
                  <w:sz w:val="18"/>
                  <w:szCs w:val="22"/>
                  <w:lang w:val="es-MX" w:eastAsia="es-MX"/>
                  <w:rPrChange w:id="7303" w:author="Erlie Hasam Morfin Zavalza" w:date="2014-11-22T22:03:00Z">
                    <w:rPr>
                      <w:rFonts w:ascii="Calibri" w:hAnsi="Calibri"/>
                      <w:color w:val="000000"/>
                      <w:sz w:val="22"/>
                      <w:szCs w:val="22"/>
                      <w:lang w:val="es-MX" w:eastAsia="es-MX"/>
                    </w:rPr>
                  </w:rPrChange>
                </w:rPr>
                <w:t>7</w:t>
              </w:r>
            </w:ins>
          </w:p>
        </w:tc>
        <w:tc>
          <w:tcPr>
            <w:tcW w:w="1559" w:type="dxa"/>
            <w:tcBorders>
              <w:top w:val="nil"/>
              <w:left w:val="nil"/>
              <w:bottom w:val="single" w:sz="4" w:space="0" w:color="auto"/>
              <w:right w:val="single" w:sz="4" w:space="0" w:color="auto"/>
            </w:tcBorders>
            <w:shd w:val="clear" w:color="000000" w:fill="FABF8F"/>
            <w:noWrap/>
            <w:vAlign w:val="center"/>
            <w:hideMark/>
            <w:tcPrChange w:id="7304"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43F11644" w14:textId="77777777" w:rsidR="009570F6" w:rsidRPr="009570F6" w:rsidRDefault="009570F6" w:rsidP="009570F6">
            <w:pPr>
              <w:jc w:val="left"/>
              <w:rPr>
                <w:ins w:id="7305" w:author="Erlie Hasam Morfin Zavalza" w:date="2014-11-22T22:03:00Z"/>
                <w:rFonts w:ascii="Calibri" w:hAnsi="Calibri"/>
                <w:color w:val="000000"/>
                <w:sz w:val="18"/>
                <w:szCs w:val="22"/>
                <w:lang w:val="es-MX" w:eastAsia="es-MX"/>
                <w:rPrChange w:id="7306" w:author="Erlie Hasam Morfin Zavalza" w:date="2014-11-22T22:03:00Z">
                  <w:rPr>
                    <w:ins w:id="7307" w:author="Erlie Hasam Morfin Zavalza" w:date="2014-11-22T22:03:00Z"/>
                    <w:rFonts w:ascii="Calibri" w:hAnsi="Calibri"/>
                    <w:color w:val="000000"/>
                    <w:sz w:val="22"/>
                    <w:szCs w:val="22"/>
                    <w:lang w:val="es-MX" w:eastAsia="es-MX"/>
                  </w:rPr>
                </w:rPrChange>
              </w:rPr>
            </w:pPr>
            <w:ins w:id="7308" w:author="Erlie Hasam Morfin Zavalza" w:date="2014-11-22T22:03:00Z">
              <w:r w:rsidRPr="009570F6">
                <w:rPr>
                  <w:rFonts w:ascii="Calibri" w:hAnsi="Calibri"/>
                  <w:color w:val="000000"/>
                  <w:sz w:val="18"/>
                  <w:szCs w:val="22"/>
                  <w:lang w:val="es-MX" w:eastAsia="es-MX"/>
                  <w:rPrChange w:id="7309" w:author="Erlie Hasam Morfin Zavalza" w:date="2014-11-22T22:03:00Z">
                    <w:rPr>
                      <w:rFonts w:ascii="Calibri" w:hAnsi="Calibri"/>
                      <w:color w:val="000000"/>
                      <w:sz w:val="22"/>
                      <w:szCs w:val="22"/>
                      <w:lang w:val="es-MX" w:eastAsia="es-MX"/>
                    </w:rPr>
                  </w:rPrChange>
                </w:rPr>
                <w:t>Depreciación 2021</w:t>
              </w:r>
            </w:ins>
          </w:p>
        </w:tc>
        <w:tc>
          <w:tcPr>
            <w:tcW w:w="1276" w:type="dxa"/>
            <w:tcBorders>
              <w:top w:val="nil"/>
              <w:left w:val="nil"/>
              <w:bottom w:val="single" w:sz="4" w:space="0" w:color="auto"/>
              <w:right w:val="single" w:sz="4" w:space="0" w:color="auto"/>
            </w:tcBorders>
            <w:shd w:val="clear" w:color="000000" w:fill="FABF8F"/>
            <w:noWrap/>
            <w:vAlign w:val="center"/>
            <w:hideMark/>
            <w:tcPrChange w:id="7310"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12F012BC" w14:textId="77777777" w:rsidR="009570F6" w:rsidRPr="009570F6" w:rsidRDefault="009570F6" w:rsidP="009570F6">
            <w:pPr>
              <w:jc w:val="left"/>
              <w:rPr>
                <w:ins w:id="7311" w:author="Erlie Hasam Morfin Zavalza" w:date="2014-11-22T22:03:00Z"/>
                <w:rFonts w:ascii="Calibri" w:hAnsi="Calibri"/>
                <w:color w:val="000000"/>
                <w:sz w:val="18"/>
                <w:szCs w:val="22"/>
                <w:lang w:val="es-MX" w:eastAsia="es-MX"/>
                <w:rPrChange w:id="7312" w:author="Erlie Hasam Morfin Zavalza" w:date="2014-11-22T22:03:00Z">
                  <w:rPr>
                    <w:ins w:id="7313" w:author="Erlie Hasam Morfin Zavalza" w:date="2014-11-22T22:03:00Z"/>
                    <w:rFonts w:ascii="Calibri" w:hAnsi="Calibri"/>
                    <w:color w:val="000000"/>
                    <w:sz w:val="22"/>
                    <w:szCs w:val="22"/>
                    <w:lang w:val="es-MX" w:eastAsia="es-MX"/>
                  </w:rPr>
                </w:rPrChange>
              </w:rPr>
            </w:pPr>
            <w:ins w:id="7314" w:author="Erlie Hasam Morfin Zavalza" w:date="2014-11-22T22:03:00Z">
              <w:r w:rsidRPr="009570F6">
                <w:rPr>
                  <w:rFonts w:ascii="Calibri" w:hAnsi="Calibri"/>
                  <w:color w:val="000000"/>
                  <w:sz w:val="18"/>
                  <w:szCs w:val="22"/>
                  <w:lang w:val="es-MX" w:eastAsia="es-MX"/>
                  <w:rPrChange w:id="7315"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316"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1F0B7C95" w14:textId="77777777" w:rsidR="009570F6" w:rsidRPr="009570F6" w:rsidRDefault="009570F6" w:rsidP="009570F6">
            <w:pPr>
              <w:jc w:val="left"/>
              <w:rPr>
                <w:ins w:id="7317" w:author="Erlie Hasam Morfin Zavalza" w:date="2014-11-22T22:03:00Z"/>
                <w:rFonts w:ascii="Calibri" w:hAnsi="Calibri"/>
                <w:color w:val="000000"/>
                <w:sz w:val="18"/>
                <w:szCs w:val="22"/>
                <w:lang w:val="es-MX" w:eastAsia="es-MX"/>
                <w:rPrChange w:id="7318" w:author="Erlie Hasam Morfin Zavalza" w:date="2014-11-22T22:03:00Z">
                  <w:rPr>
                    <w:ins w:id="7319" w:author="Erlie Hasam Morfin Zavalza" w:date="2014-11-22T22:03:00Z"/>
                    <w:rFonts w:ascii="Calibri" w:hAnsi="Calibri"/>
                    <w:color w:val="000000"/>
                    <w:sz w:val="22"/>
                    <w:szCs w:val="22"/>
                    <w:lang w:val="es-MX" w:eastAsia="es-MX"/>
                  </w:rPr>
                </w:rPrChange>
              </w:rPr>
            </w:pPr>
            <w:ins w:id="7320" w:author="Erlie Hasam Morfin Zavalza" w:date="2014-11-22T22:03:00Z">
              <w:r w:rsidRPr="009570F6">
                <w:rPr>
                  <w:rFonts w:ascii="Calibri" w:hAnsi="Calibri"/>
                  <w:color w:val="000000"/>
                  <w:sz w:val="18"/>
                  <w:szCs w:val="22"/>
                  <w:lang w:val="es-MX" w:eastAsia="es-MX"/>
                  <w:rPrChange w:id="7321"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322"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16B72225" w14:textId="77777777" w:rsidR="009570F6" w:rsidRPr="009570F6" w:rsidRDefault="009570F6" w:rsidP="009570F6">
            <w:pPr>
              <w:jc w:val="left"/>
              <w:rPr>
                <w:ins w:id="7323" w:author="Erlie Hasam Morfin Zavalza" w:date="2014-11-22T22:03:00Z"/>
                <w:rFonts w:ascii="Calibri" w:hAnsi="Calibri"/>
                <w:color w:val="000000"/>
                <w:sz w:val="18"/>
                <w:szCs w:val="22"/>
                <w:lang w:val="es-MX" w:eastAsia="es-MX"/>
                <w:rPrChange w:id="7324" w:author="Erlie Hasam Morfin Zavalza" w:date="2014-11-22T22:03:00Z">
                  <w:rPr>
                    <w:ins w:id="7325" w:author="Erlie Hasam Morfin Zavalza" w:date="2014-11-22T22:03:00Z"/>
                    <w:rFonts w:ascii="Calibri" w:hAnsi="Calibri"/>
                    <w:color w:val="000000"/>
                    <w:sz w:val="22"/>
                    <w:szCs w:val="22"/>
                    <w:lang w:val="es-MX" w:eastAsia="es-MX"/>
                  </w:rPr>
                </w:rPrChange>
              </w:rPr>
            </w:pPr>
            <w:ins w:id="7326" w:author="Erlie Hasam Morfin Zavalza" w:date="2014-11-22T22:03:00Z">
              <w:r w:rsidRPr="009570F6">
                <w:rPr>
                  <w:rFonts w:ascii="Calibri" w:hAnsi="Calibri"/>
                  <w:color w:val="000000"/>
                  <w:sz w:val="18"/>
                  <w:szCs w:val="22"/>
                  <w:lang w:val="es-MX" w:eastAsia="es-MX"/>
                  <w:rPrChange w:id="7327" w:author="Erlie Hasam Morfin Zavalza" w:date="2014-11-22T22:03:00Z">
                    <w:rPr>
                      <w:rFonts w:ascii="Calibri" w:hAnsi="Calibri"/>
                      <w:color w:val="000000"/>
                      <w:sz w:val="22"/>
                      <w:szCs w:val="22"/>
                      <w:lang w:val="es-MX" w:eastAsia="es-MX"/>
                    </w:rPr>
                  </w:rPrChange>
                </w:rPr>
                <w:t>$210,000.00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328"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0AA599E5" w14:textId="77777777" w:rsidR="009570F6" w:rsidRPr="009570F6" w:rsidRDefault="009570F6" w:rsidP="009570F6">
            <w:pPr>
              <w:jc w:val="left"/>
              <w:rPr>
                <w:ins w:id="7329" w:author="Erlie Hasam Morfin Zavalza" w:date="2014-11-22T22:03:00Z"/>
                <w:rFonts w:ascii="Calibri" w:hAnsi="Calibri"/>
                <w:color w:val="000000"/>
                <w:sz w:val="18"/>
                <w:szCs w:val="22"/>
                <w:lang w:val="es-MX" w:eastAsia="es-MX"/>
                <w:rPrChange w:id="7330" w:author="Erlie Hasam Morfin Zavalza" w:date="2014-11-22T22:03:00Z">
                  <w:rPr>
                    <w:ins w:id="7331" w:author="Erlie Hasam Morfin Zavalza" w:date="2014-11-22T22:03:00Z"/>
                    <w:rFonts w:ascii="Calibri" w:hAnsi="Calibri"/>
                    <w:color w:val="000000"/>
                    <w:sz w:val="22"/>
                    <w:szCs w:val="22"/>
                    <w:lang w:val="es-MX" w:eastAsia="es-MX"/>
                  </w:rPr>
                </w:rPrChange>
              </w:rPr>
            </w:pPr>
            <w:ins w:id="7332" w:author="Erlie Hasam Morfin Zavalza" w:date="2014-11-22T22:03:00Z">
              <w:r w:rsidRPr="009570F6">
                <w:rPr>
                  <w:rFonts w:ascii="Calibri" w:hAnsi="Calibri"/>
                  <w:color w:val="000000"/>
                  <w:sz w:val="18"/>
                  <w:szCs w:val="22"/>
                  <w:lang w:val="es-MX" w:eastAsia="es-MX"/>
                  <w:rPrChange w:id="7333" w:author="Erlie Hasam Morfin Zavalza" w:date="2014-11-22T22:03:00Z">
                    <w:rPr>
                      <w:rFonts w:ascii="Calibri" w:hAnsi="Calibri"/>
                      <w:color w:val="000000"/>
                      <w:sz w:val="22"/>
                      <w:szCs w:val="22"/>
                      <w:lang w:val="es-MX" w:eastAsia="es-MX"/>
                    </w:rPr>
                  </w:rPrChange>
                </w:rPr>
                <w:t>$390,000.00</w:t>
              </w:r>
            </w:ins>
          </w:p>
        </w:tc>
      </w:tr>
      <w:tr w:rsidR="009570F6" w:rsidRPr="009570F6" w14:paraId="34A0E397" w14:textId="77777777" w:rsidTr="00D56D24">
        <w:trPr>
          <w:trHeight w:val="300"/>
          <w:ins w:id="7334" w:author="Erlie Hasam Morfin Zavalza" w:date="2014-11-22T22:03:00Z"/>
          <w:trPrChange w:id="7335"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336"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3BA77CF7" w14:textId="77777777" w:rsidR="009570F6" w:rsidRPr="009570F6" w:rsidRDefault="009570F6" w:rsidP="009570F6">
            <w:pPr>
              <w:jc w:val="left"/>
              <w:rPr>
                <w:ins w:id="7337" w:author="Erlie Hasam Morfin Zavalza" w:date="2014-11-22T22:03:00Z"/>
                <w:rFonts w:ascii="Calibri" w:hAnsi="Calibri"/>
                <w:color w:val="000000"/>
                <w:sz w:val="18"/>
                <w:szCs w:val="22"/>
                <w:lang w:val="es-MX" w:eastAsia="es-MX"/>
                <w:rPrChange w:id="7338" w:author="Erlie Hasam Morfin Zavalza" w:date="2014-11-22T22:03:00Z">
                  <w:rPr>
                    <w:ins w:id="7339" w:author="Erlie Hasam Morfin Zavalza" w:date="2014-11-22T22:03:00Z"/>
                    <w:rFonts w:ascii="Calibri" w:hAnsi="Calibri"/>
                    <w:color w:val="000000"/>
                    <w:sz w:val="22"/>
                    <w:szCs w:val="22"/>
                    <w:lang w:val="es-MX" w:eastAsia="es-MX"/>
                  </w:rPr>
                </w:rPrChange>
              </w:rPr>
            </w:pPr>
            <w:ins w:id="7340" w:author="Erlie Hasam Morfin Zavalza" w:date="2014-11-22T22:03:00Z">
              <w:r w:rsidRPr="009570F6">
                <w:rPr>
                  <w:rFonts w:ascii="Calibri" w:hAnsi="Calibri"/>
                  <w:color w:val="000000"/>
                  <w:sz w:val="18"/>
                  <w:szCs w:val="22"/>
                  <w:lang w:val="es-MX" w:eastAsia="es-MX"/>
                  <w:rPrChange w:id="7341" w:author="Erlie Hasam Morfin Zavalza" w:date="2014-11-22T22:03:00Z">
                    <w:rPr>
                      <w:rFonts w:ascii="Calibri" w:hAnsi="Calibri"/>
                      <w:color w:val="000000"/>
                      <w:sz w:val="22"/>
                      <w:szCs w:val="22"/>
                      <w:lang w:val="es-MX" w:eastAsia="es-MX"/>
                    </w:rPr>
                  </w:rPrChange>
                </w:rPr>
                <w:t>8</w:t>
              </w:r>
            </w:ins>
          </w:p>
        </w:tc>
        <w:tc>
          <w:tcPr>
            <w:tcW w:w="1559" w:type="dxa"/>
            <w:tcBorders>
              <w:top w:val="nil"/>
              <w:left w:val="nil"/>
              <w:bottom w:val="single" w:sz="4" w:space="0" w:color="auto"/>
              <w:right w:val="single" w:sz="4" w:space="0" w:color="auto"/>
            </w:tcBorders>
            <w:shd w:val="clear" w:color="000000" w:fill="FABF8F"/>
            <w:noWrap/>
            <w:vAlign w:val="center"/>
            <w:hideMark/>
            <w:tcPrChange w:id="7342"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2371E2D4" w14:textId="77777777" w:rsidR="009570F6" w:rsidRPr="009570F6" w:rsidRDefault="009570F6" w:rsidP="009570F6">
            <w:pPr>
              <w:jc w:val="left"/>
              <w:rPr>
                <w:ins w:id="7343" w:author="Erlie Hasam Morfin Zavalza" w:date="2014-11-22T22:03:00Z"/>
                <w:rFonts w:ascii="Calibri" w:hAnsi="Calibri"/>
                <w:color w:val="000000"/>
                <w:sz w:val="18"/>
                <w:szCs w:val="22"/>
                <w:lang w:val="es-MX" w:eastAsia="es-MX"/>
                <w:rPrChange w:id="7344" w:author="Erlie Hasam Morfin Zavalza" w:date="2014-11-22T22:03:00Z">
                  <w:rPr>
                    <w:ins w:id="7345" w:author="Erlie Hasam Morfin Zavalza" w:date="2014-11-22T22:03:00Z"/>
                    <w:rFonts w:ascii="Calibri" w:hAnsi="Calibri"/>
                    <w:color w:val="000000"/>
                    <w:sz w:val="22"/>
                    <w:szCs w:val="22"/>
                    <w:lang w:val="es-MX" w:eastAsia="es-MX"/>
                  </w:rPr>
                </w:rPrChange>
              </w:rPr>
            </w:pPr>
            <w:ins w:id="7346" w:author="Erlie Hasam Morfin Zavalza" w:date="2014-11-22T22:03:00Z">
              <w:r w:rsidRPr="009570F6">
                <w:rPr>
                  <w:rFonts w:ascii="Calibri" w:hAnsi="Calibri"/>
                  <w:color w:val="000000"/>
                  <w:sz w:val="18"/>
                  <w:szCs w:val="22"/>
                  <w:lang w:val="es-MX" w:eastAsia="es-MX"/>
                  <w:rPrChange w:id="7347" w:author="Erlie Hasam Morfin Zavalza" w:date="2014-11-22T22:03:00Z">
                    <w:rPr>
                      <w:rFonts w:ascii="Calibri" w:hAnsi="Calibri"/>
                      <w:color w:val="000000"/>
                      <w:sz w:val="22"/>
                      <w:szCs w:val="22"/>
                      <w:lang w:val="es-MX" w:eastAsia="es-MX"/>
                    </w:rPr>
                  </w:rPrChange>
                </w:rPr>
                <w:t>Depreciación 2022</w:t>
              </w:r>
            </w:ins>
          </w:p>
        </w:tc>
        <w:tc>
          <w:tcPr>
            <w:tcW w:w="1276" w:type="dxa"/>
            <w:tcBorders>
              <w:top w:val="nil"/>
              <w:left w:val="nil"/>
              <w:bottom w:val="single" w:sz="4" w:space="0" w:color="auto"/>
              <w:right w:val="single" w:sz="4" w:space="0" w:color="auto"/>
            </w:tcBorders>
            <w:shd w:val="clear" w:color="000000" w:fill="FABF8F"/>
            <w:noWrap/>
            <w:vAlign w:val="center"/>
            <w:hideMark/>
            <w:tcPrChange w:id="7348"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6317A359" w14:textId="77777777" w:rsidR="009570F6" w:rsidRPr="009570F6" w:rsidRDefault="009570F6" w:rsidP="009570F6">
            <w:pPr>
              <w:jc w:val="left"/>
              <w:rPr>
                <w:ins w:id="7349" w:author="Erlie Hasam Morfin Zavalza" w:date="2014-11-22T22:03:00Z"/>
                <w:rFonts w:ascii="Calibri" w:hAnsi="Calibri"/>
                <w:color w:val="000000"/>
                <w:sz w:val="18"/>
                <w:szCs w:val="22"/>
                <w:lang w:val="es-MX" w:eastAsia="es-MX"/>
                <w:rPrChange w:id="7350" w:author="Erlie Hasam Morfin Zavalza" w:date="2014-11-22T22:03:00Z">
                  <w:rPr>
                    <w:ins w:id="7351" w:author="Erlie Hasam Morfin Zavalza" w:date="2014-11-22T22:03:00Z"/>
                    <w:rFonts w:ascii="Calibri" w:hAnsi="Calibri"/>
                    <w:color w:val="000000"/>
                    <w:sz w:val="22"/>
                    <w:szCs w:val="22"/>
                    <w:lang w:val="es-MX" w:eastAsia="es-MX"/>
                  </w:rPr>
                </w:rPrChange>
              </w:rPr>
            </w:pPr>
            <w:ins w:id="7352" w:author="Erlie Hasam Morfin Zavalza" w:date="2014-11-22T22:03:00Z">
              <w:r w:rsidRPr="009570F6">
                <w:rPr>
                  <w:rFonts w:ascii="Calibri" w:hAnsi="Calibri"/>
                  <w:color w:val="000000"/>
                  <w:sz w:val="18"/>
                  <w:szCs w:val="22"/>
                  <w:lang w:val="es-MX" w:eastAsia="es-MX"/>
                  <w:rPrChange w:id="7353"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354"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1CE28059" w14:textId="77777777" w:rsidR="009570F6" w:rsidRPr="009570F6" w:rsidRDefault="009570F6" w:rsidP="009570F6">
            <w:pPr>
              <w:jc w:val="left"/>
              <w:rPr>
                <w:ins w:id="7355" w:author="Erlie Hasam Morfin Zavalza" w:date="2014-11-22T22:03:00Z"/>
                <w:rFonts w:ascii="Calibri" w:hAnsi="Calibri"/>
                <w:color w:val="000000"/>
                <w:sz w:val="18"/>
                <w:szCs w:val="22"/>
                <w:lang w:val="es-MX" w:eastAsia="es-MX"/>
                <w:rPrChange w:id="7356" w:author="Erlie Hasam Morfin Zavalza" w:date="2014-11-22T22:03:00Z">
                  <w:rPr>
                    <w:ins w:id="7357" w:author="Erlie Hasam Morfin Zavalza" w:date="2014-11-22T22:03:00Z"/>
                    <w:rFonts w:ascii="Calibri" w:hAnsi="Calibri"/>
                    <w:color w:val="000000"/>
                    <w:sz w:val="22"/>
                    <w:szCs w:val="22"/>
                    <w:lang w:val="es-MX" w:eastAsia="es-MX"/>
                  </w:rPr>
                </w:rPrChange>
              </w:rPr>
            </w:pPr>
            <w:ins w:id="7358" w:author="Erlie Hasam Morfin Zavalza" w:date="2014-11-22T22:03:00Z">
              <w:r w:rsidRPr="009570F6">
                <w:rPr>
                  <w:rFonts w:ascii="Calibri" w:hAnsi="Calibri"/>
                  <w:color w:val="000000"/>
                  <w:sz w:val="18"/>
                  <w:szCs w:val="22"/>
                  <w:lang w:val="es-MX" w:eastAsia="es-MX"/>
                  <w:rPrChange w:id="7359"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360"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3862A934" w14:textId="77777777" w:rsidR="009570F6" w:rsidRPr="009570F6" w:rsidRDefault="009570F6" w:rsidP="009570F6">
            <w:pPr>
              <w:jc w:val="left"/>
              <w:rPr>
                <w:ins w:id="7361" w:author="Erlie Hasam Morfin Zavalza" w:date="2014-11-22T22:03:00Z"/>
                <w:rFonts w:ascii="Calibri" w:hAnsi="Calibri"/>
                <w:color w:val="000000"/>
                <w:sz w:val="18"/>
                <w:szCs w:val="22"/>
                <w:lang w:val="es-MX" w:eastAsia="es-MX"/>
                <w:rPrChange w:id="7362" w:author="Erlie Hasam Morfin Zavalza" w:date="2014-11-22T22:03:00Z">
                  <w:rPr>
                    <w:ins w:id="7363" w:author="Erlie Hasam Morfin Zavalza" w:date="2014-11-22T22:03:00Z"/>
                    <w:rFonts w:ascii="Calibri" w:hAnsi="Calibri"/>
                    <w:color w:val="000000"/>
                    <w:sz w:val="22"/>
                    <w:szCs w:val="22"/>
                    <w:lang w:val="es-MX" w:eastAsia="es-MX"/>
                  </w:rPr>
                </w:rPrChange>
              </w:rPr>
            </w:pPr>
            <w:ins w:id="7364" w:author="Erlie Hasam Morfin Zavalza" w:date="2014-11-22T22:03:00Z">
              <w:r w:rsidRPr="009570F6">
                <w:rPr>
                  <w:rFonts w:ascii="Calibri" w:hAnsi="Calibri"/>
                  <w:color w:val="000000"/>
                  <w:sz w:val="18"/>
                  <w:szCs w:val="22"/>
                  <w:lang w:val="es-MX" w:eastAsia="es-MX"/>
                  <w:rPrChange w:id="7365" w:author="Erlie Hasam Morfin Zavalza" w:date="2014-11-22T22:03:00Z">
                    <w:rPr>
                      <w:rFonts w:ascii="Calibri" w:hAnsi="Calibri"/>
                      <w:color w:val="000000"/>
                      <w:sz w:val="22"/>
                      <w:szCs w:val="22"/>
                      <w:lang w:val="es-MX" w:eastAsia="es-MX"/>
                    </w:rPr>
                  </w:rPrChange>
                </w:rPr>
                <w:t>$240,000.00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366"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3C0205AF" w14:textId="77777777" w:rsidR="009570F6" w:rsidRPr="009570F6" w:rsidRDefault="009570F6" w:rsidP="009570F6">
            <w:pPr>
              <w:jc w:val="left"/>
              <w:rPr>
                <w:ins w:id="7367" w:author="Erlie Hasam Morfin Zavalza" w:date="2014-11-22T22:03:00Z"/>
                <w:rFonts w:ascii="Calibri" w:hAnsi="Calibri"/>
                <w:color w:val="000000"/>
                <w:sz w:val="18"/>
                <w:szCs w:val="22"/>
                <w:lang w:val="es-MX" w:eastAsia="es-MX"/>
                <w:rPrChange w:id="7368" w:author="Erlie Hasam Morfin Zavalza" w:date="2014-11-22T22:03:00Z">
                  <w:rPr>
                    <w:ins w:id="7369" w:author="Erlie Hasam Morfin Zavalza" w:date="2014-11-22T22:03:00Z"/>
                    <w:rFonts w:ascii="Calibri" w:hAnsi="Calibri"/>
                    <w:color w:val="000000"/>
                    <w:sz w:val="22"/>
                    <w:szCs w:val="22"/>
                    <w:lang w:val="es-MX" w:eastAsia="es-MX"/>
                  </w:rPr>
                </w:rPrChange>
              </w:rPr>
            </w:pPr>
            <w:ins w:id="7370" w:author="Erlie Hasam Morfin Zavalza" w:date="2014-11-22T22:03:00Z">
              <w:r w:rsidRPr="009570F6">
                <w:rPr>
                  <w:rFonts w:ascii="Calibri" w:hAnsi="Calibri"/>
                  <w:color w:val="000000"/>
                  <w:sz w:val="18"/>
                  <w:szCs w:val="22"/>
                  <w:lang w:val="es-MX" w:eastAsia="es-MX"/>
                  <w:rPrChange w:id="7371" w:author="Erlie Hasam Morfin Zavalza" w:date="2014-11-22T22:03:00Z">
                    <w:rPr>
                      <w:rFonts w:ascii="Calibri" w:hAnsi="Calibri"/>
                      <w:color w:val="000000"/>
                      <w:sz w:val="22"/>
                      <w:szCs w:val="22"/>
                      <w:lang w:val="es-MX" w:eastAsia="es-MX"/>
                    </w:rPr>
                  </w:rPrChange>
                </w:rPr>
                <w:t>$360,000.00</w:t>
              </w:r>
            </w:ins>
          </w:p>
        </w:tc>
      </w:tr>
      <w:tr w:rsidR="009570F6" w:rsidRPr="009570F6" w14:paraId="46F331F2" w14:textId="77777777" w:rsidTr="00D56D24">
        <w:trPr>
          <w:trHeight w:val="300"/>
          <w:ins w:id="7372" w:author="Erlie Hasam Morfin Zavalza" w:date="2014-11-22T22:03:00Z"/>
          <w:trPrChange w:id="7373"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374"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1B47E99B" w14:textId="77777777" w:rsidR="009570F6" w:rsidRPr="009570F6" w:rsidRDefault="009570F6" w:rsidP="009570F6">
            <w:pPr>
              <w:jc w:val="left"/>
              <w:rPr>
                <w:ins w:id="7375" w:author="Erlie Hasam Morfin Zavalza" w:date="2014-11-22T22:03:00Z"/>
                <w:rFonts w:ascii="Calibri" w:hAnsi="Calibri"/>
                <w:color w:val="000000"/>
                <w:sz w:val="18"/>
                <w:szCs w:val="22"/>
                <w:lang w:val="es-MX" w:eastAsia="es-MX"/>
                <w:rPrChange w:id="7376" w:author="Erlie Hasam Morfin Zavalza" w:date="2014-11-22T22:03:00Z">
                  <w:rPr>
                    <w:ins w:id="7377" w:author="Erlie Hasam Morfin Zavalza" w:date="2014-11-22T22:03:00Z"/>
                    <w:rFonts w:ascii="Calibri" w:hAnsi="Calibri"/>
                    <w:color w:val="000000"/>
                    <w:sz w:val="22"/>
                    <w:szCs w:val="22"/>
                    <w:lang w:val="es-MX" w:eastAsia="es-MX"/>
                  </w:rPr>
                </w:rPrChange>
              </w:rPr>
            </w:pPr>
            <w:ins w:id="7378" w:author="Erlie Hasam Morfin Zavalza" w:date="2014-11-22T22:03:00Z">
              <w:r w:rsidRPr="009570F6">
                <w:rPr>
                  <w:rFonts w:ascii="Calibri" w:hAnsi="Calibri"/>
                  <w:color w:val="000000"/>
                  <w:sz w:val="18"/>
                  <w:szCs w:val="22"/>
                  <w:lang w:val="es-MX" w:eastAsia="es-MX"/>
                  <w:rPrChange w:id="7379" w:author="Erlie Hasam Morfin Zavalza" w:date="2014-11-22T22:03:00Z">
                    <w:rPr>
                      <w:rFonts w:ascii="Calibri" w:hAnsi="Calibri"/>
                      <w:color w:val="000000"/>
                      <w:sz w:val="22"/>
                      <w:szCs w:val="22"/>
                      <w:lang w:val="es-MX" w:eastAsia="es-MX"/>
                    </w:rPr>
                  </w:rPrChange>
                </w:rPr>
                <w:t>9</w:t>
              </w:r>
            </w:ins>
          </w:p>
        </w:tc>
        <w:tc>
          <w:tcPr>
            <w:tcW w:w="1559" w:type="dxa"/>
            <w:tcBorders>
              <w:top w:val="nil"/>
              <w:left w:val="nil"/>
              <w:bottom w:val="single" w:sz="4" w:space="0" w:color="auto"/>
              <w:right w:val="single" w:sz="4" w:space="0" w:color="auto"/>
            </w:tcBorders>
            <w:shd w:val="clear" w:color="000000" w:fill="FABF8F"/>
            <w:noWrap/>
            <w:vAlign w:val="center"/>
            <w:hideMark/>
            <w:tcPrChange w:id="7380"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30D9994E" w14:textId="77777777" w:rsidR="009570F6" w:rsidRPr="009570F6" w:rsidRDefault="009570F6" w:rsidP="009570F6">
            <w:pPr>
              <w:jc w:val="left"/>
              <w:rPr>
                <w:ins w:id="7381" w:author="Erlie Hasam Morfin Zavalza" w:date="2014-11-22T22:03:00Z"/>
                <w:rFonts w:ascii="Calibri" w:hAnsi="Calibri"/>
                <w:color w:val="000000"/>
                <w:sz w:val="18"/>
                <w:szCs w:val="22"/>
                <w:lang w:val="es-MX" w:eastAsia="es-MX"/>
                <w:rPrChange w:id="7382" w:author="Erlie Hasam Morfin Zavalza" w:date="2014-11-22T22:03:00Z">
                  <w:rPr>
                    <w:ins w:id="7383" w:author="Erlie Hasam Morfin Zavalza" w:date="2014-11-22T22:03:00Z"/>
                    <w:rFonts w:ascii="Calibri" w:hAnsi="Calibri"/>
                    <w:color w:val="000000"/>
                    <w:sz w:val="22"/>
                    <w:szCs w:val="22"/>
                    <w:lang w:val="es-MX" w:eastAsia="es-MX"/>
                  </w:rPr>
                </w:rPrChange>
              </w:rPr>
            </w:pPr>
            <w:ins w:id="7384" w:author="Erlie Hasam Morfin Zavalza" w:date="2014-11-22T22:03:00Z">
              <w:r w:rsidRPr="009570F6">
                <w:rPr>
                  <w:rFonts w:ascii="Calibri" w:hAnsi="Calibri"/>
                  <w:color w:val="000000"/>
                  <w:sz w:val="18"/>
                  <w:szCs w:val="22"/>
                  <w:lang w:val="es-MX" w:eastAsia="es-MX"/>
                  <w:rPrChange w:id="7385" w:author="Erlie Hasam Morfin Zavalza" w:date="2014-11-22T22:03:00Z">
                    <w:rPr>
                      <w:rFonts w:ascii="Calibri" w:hAnsi="Calibri"/>
                      <w:color w:val="000000"/>
                      <w:sz w:val="22"/>
                      <w:szCs w:val="22"/>
                      <w:lang w:val="es-MX" w:eastAsia="es-MX"/>
                    </w:rPr>
                  </w:rPrChange>
                </w:rPr>
                <w:t>Depreciación 2023</w:t>
              </w:r>
            </w:ins>
          </w:p>
        </w:tc>
        <w:tc>
          <w:tcPr>
            <w:tcW w:w="1276" w:type="dxa"/>
            <w:tcBorders>
              <w:top w:val="nil"/>
              <w:left w:val="nil"/>
              <w:bottom w:val="single" w:sz="4" w:space="0" w:color="auto"/>
              <w:right w:val="single" w:sz="4" w:space="0" w:color="auto"/>
            </w:tcBorders>
            <w:shd w:val="clear" w:color="000000" w:fill="FABF8F"/>
            <w:noWrap/>
            <w:vAlign w:val="center"/>
            <w:hideMark/>
            <w:tcPrChange w:id="7386"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26DB0F71" w14:textId="77777777" w:rsidR="009570F6" w:rsidRPr="009570F6" w:rsidRDefault="009570F6" w:rsidP="009570F6">
            <w:pPr>
              <w:jc w:val="left"/>
              <w:rPr>
                <w:ins w:id="7387" w:author="Erlie Hasam Morfin Zavalza" w:date="2014-11-22T22:03:00Z"/>
                <w:rFonts w:ascii="Calibri" w:hAnsi="Calibri"/>
                <w:color w:val="000000"/>
                <w:sz w:val="18"/>
                <w:szCs w:val="22"/>
                <w:lang w:val="es-MX" w:eastAsia="es-MX"/>
                <w:rPrChange w:id="7388" w:author="Erlie Hasam Morfin Zavalza" w:date="2014-11-22T22:03:00Z">
                  <w:rPr>
                    <w:ins w:id="7389" w:author="Erlie Hasam Morfin Zavalza" w:date="2014-11-22T22:03:00Z"/>
                    <w:rFonts w:ascii="Calibri" w:hAnsi="Calibri"/>
                    <w:color w:val="000000"/>
                    <w:sz w:val="22"/>
                    <w:szCs w:val="22"/>
                    <w:lang w:val="es-MX" w:eastAsia="es-MX"/>
                  </w:rPr>
                </w:rPrChange>
              </w:rPr>
            </w:pPr>
            <w:ins w:id="7390" w:author="Erlie Hasam Morfin Zavalza" w:date="2014-11-22T22:03:00Z">
              <w:r w:rsidRPr="009570F6">
                <w:rPr>
                  <w:rFonts w:ascii="Calibri" w:hAnsi="Calibri"/>
                  <w:color w:val="000000"/>
                  <w:sz w:val="18"/>
                  <w:szCs w:val="22"/>
                  <w:lang w:val="es-MX" w:eastAsia="es-MX"/>
                  <w:rPrChange w:id="7391"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392"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3CEC2E2E" w14:textId="77777777" w:rsidR="009570F6" w:rsidRPr="009570F6" w:rsidRDefault="009570F6" w:rsidP="009570F6">
            <w:pPr>
              <w:jc w:val="left"/>
              <w:rPr>
                <w:ins w:id="7393" w:author="Erlie Hasam Morfin Zavalza" w:date="2014-11-22T22:03:00Z"/>
                <w:rFonts w:ascii="Calibri" w:hAnsi="Calibri"/>
                <w:color w:val="000000"/>
                <w:sz w:val="18"/>
                <w:szCs w:val="22"/>
                <w:lang w:val="es-MX" w:eastAsia="es-MX"/>
                <w:rPrChange w:id="7394" w:author="Erlie Hasam Morfin Zavalza" w:date="2014-11-22T22:03:00Z">
                  <w:rPr>
                    <w:ins w:id="7395" w:author="Erlie Hasam Morfin Zavalza" w:date="2014-11-22T22:03:00Z"/>
                    <w:rFonts w:ascii="Calibri" w:hAnsi="Calibri"/>
                    <w:color w:val="000000"/>
                    <w:sz w:val="22"/>
                    <w:szCs w:val="22"/>
                    <w:lang w:val="es-MX" w:eastAsia="es-MX"/>
                  </w:rPr>
                </w:rPrChange>
              </w:rPr>
            </w:pPr>
            <w:ins w:id="7396" w:author="Erlie Hasam Morfin Zavalza" w:date="2014-11-22T22:03:00Z">
              <w:r w:rsidRPr="009570F6">
                <w:rPr>
                  <w:rFonts w:ascii="Calibri" w:hAnsi="Calibri"/>
                  <w:color w:val="000000"/>
                  <w:sz w:val="18"/>
                  <w:szCs w:val="22"/>
                  <w:lang w:val="es-MX" w:eastAsia="es-MX"/>
                  <w:rPrChange w:id="7397"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398"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4BB4632B" w14:textId="77777777" w:rsidR="009570F6" w:rsidRPr="009570F6" w:rsidRDefault="009570F6" w:rsidP="009570F6">
            <w:pPr>
              <w:jc w:val="left"/>
              <w:rPr>
                <w:ins w:id="7399" w:author="Erlie Hasam Morfin Zavalza" w:date="2014-11-22T22:03:00Z"/>
                <w:rFonts w:ascii="Calibri" w:hAnsi="Calibri"/>
                <w:color w:val="000000"/>
                <w:sz w:val="18"/>
                <w:szCs w:val="22"/>
                <w:lang w:val="es-MX" w:eastAsia="es-MX"/>
                <w:rPrChange w:id="7400" w:author="Erlie Hasam Morfin Zavalza" w:date="2014-11-22T22:03:00Z">
                  <w:rPr>
                    <w:ins w:id="7401" w:author="Erlie Hasam Morfin Zavalza" w:date="2014-11-22T22:03:00Z"/>
                    <w:rFonts w:ascii="Calibri" w:hAnsi="Calibri"/>
                    <w:color w:val="000000"/>
                    <w:sz w:val="22"/>
                    <w:szCs w:val="22"/>
                    <w:lang w:val="es-MX" w:eastAsia="es-MX"/>
                  </w:rPr>
                </w:rPrChange>
              </w:rPr>
            </w:pPr>
            <w:ins w:id="7402" w:author="Erlie Hasam Morfin Zavalza" w:date="2014-11-22T22:03:00Z">
              <w:r w:rsidRPr="009570F6">
                <w:rPr>
                  <w:rFonts w:ascii="Calibri" w:hAnsi="Calibri"/>
                  <w:color w:val="000000"/>
                  <w:sz w:val="18"/>
                  <w:szCs w:val="22"/>
                  <w:lang w:val="es-MX" w:eastAsia="es-MX"/>
                  <w:rPrChange w:id="7403" w:author="Erlie Hasam Morfin Zavalza" w:date="2014-11-22T22:03:00Z">
                    <w:rPr>
                      <w:rFonts w:ascii="Calibri" w:hAnsi="Calibri"/>
                      <w:color w:val="000000"/>
                      <w:sz w:val="22"/>
                      <w:szCs w:val="22"/>
                      <w:lang w:val="es-MX" w:eastAsia="es-MX"/>
                    </w:rPr>
                  </w:rPrChange>
                </w:rPr>
                <w:t>$270,000.00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404"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624D34E5" w14:textId="77777777" w:rsidR="009570F6" w:rsidRPr="009570F6" w:rsidRDefault="009570F6" w:rsidP="009570F6">
            <w:pPr>
              <w:jc w:val="left"/>
              <w:rPr>
                <w:ins w:id="7405" w:author="Erlie Hasam Morfin Zavalza" w:date="2014-11-22T22:03:00Z"/>
                <w:rFonts w:ascii="Calibri" w:hAnsi="Calibri"/>
                <w:color w:val="000000"/>
                <w:sz w:val="18"/>
                <w:szCs w:val="22"/>
                <w:lang w:val="es-MX" w:eastAsia="es-MX"/>
                <w:rPrChange w:id="7406" w:author="Erlie Hasam Morfin Zavalza" w:date="2014-11-22T22:03:00Z">
                  <w:rPr>
                    <w:ins w:id="7407" w:author="Erlie Hasam Morfin Zavalza" w:date="2014-11-22T22:03:00Z"/>
                    <w:rFonts w:ascii="Calibri" w:hAnsi="Calibri"/>
                    <w:color w:val="000000"/>
                    <w:sz w:val="22"/>
                    <w:szCs w:val="22"/>
                    <w:lang w:val="es-MX" w:eastAsia="es-MX"/>
                  </w:rPr>
                </w:rPrChange>
              </w:rPr>
            </w:pPr>
            <w:ins w:id="7408" w:author="Erlie Hasam Morfin Zavalza" w:date="2014-11-22T22:03:00Z">
              <w:r w:rsidRPr="009570F6">
                <w:rPr>
                  <w:rFonts w:ascii="Calibri" w:hAnsi="Calibri"/>
                  <w:color w:val="000000"/>
                  <w:sz w:val="18"/>
                  <w:szCs w:val="22"/>
                  <w:lang w:val="es-MX" w:eastAsia="es-MX"/>
                  <w:rPrChange w:id="7409" w:author="Erlie Hasam Morfin Zavalza" w:date="2014-11-22T22:03:00Z">
                    <w:rPr>
                      <w:rFonts w:ascii="Calibri" w:hAnsi="Calibri"/>
                      <w:color w:val="000000"/>
                      <w:sz w:val="22"/>
                      <w:szCs w:val="22"/>
                      <w:lang w:val="es-MX" w:eastAsia="es-MX"/>
                    </w:rPr>
                  </w:rPrChange>
                </w:rPr>
                <w:t>$330,000.00</w:t>
              </w:r>
            </w:ins>
          </w:p>
        </w:tc>
      </w:tr>
      <w:tr w:rsidR="009570F6" w:rsidRPr="009570F6" w14:paraId="22AD7E9A" w14:textId="77777777" w:rsidTr="00D56D24">
        <w:trPr>
          <w:trHeight w:val="300"/>
          <w:ins w:id="7410" w:author="Erlie Hasam Morfin Zavalza" w:date="2014-11-22T22:03:00Z"/>
          <w:trPrChange w:id="7411" w:author="Erlie Hasam Morfin Zavalza" w:date="2014-11-22T22:04:00Z">
            <w:trPr>
              <w:trHeight w:val="300"/>
            </w:trPr>
          </w:trPrChange>
        </w:trPr>
        <w:tc>
          <w:tcPr>
            <w:tcW w:w="988" w:type="dxa"/>
            <w:tcBorders>
              <w:top w:val="nil"/>
              <w:left w:val="single" w:sz="4" w:space="0" w:color="auto"/>
              <w:bottom w:val="single" w:sz="4" w:space="0" w:color="auto"/>
              <w:right w:val="single" w:sz="4" w:space="0" w:color="auto"/>
            </w:tcBorders>
            <w:shd w:val="clear" w:color="000000" w:fill="FABF8F"/>
            <w:noWrap/>
            <w:vAlign w:val="center"/>
            <w:hideMark/>
            <w:tcPrChange w:id="7412" w:author="Erlie Hasam Morfin Zavalza" w:date="2014-11-22T22:04:00Z">
              <w:tcPr>
                <w:tcW w:w="1185"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7ACFFB4F" w14:textId="77777777" w:rsidR="009570F6" w:rsidRPr="009570F6" w:rsidRDefault="009570F6" w:rsidP="009570F6">
            <w:pPr>
              <w:jc w:val="left"/>
              <w:rPr>
                <w:ins w:id="7413" w:author="Erlie Hasam Morfin Zavalza" w:date="2014-11-22T22:03:00Z"/>
                <w:rFonts w:ascii="Calibri" w:hAnsi="Calibri"/>
                <w:color w:val="000000"/>
                <w:sz w:val="18"/>
                <w:szCs w:val="22"/>
                <w:lang w:val="es-MX" w:eastAsia="es-MX"/>
                <w:rPrChange w:id="7414" w:author="Erlie Hasam Morfin Zavalza" w:date="2014-11-22T22:03:00Z">
                  <w:rPr>
                    <w:ins w:id="7415" w:author="Erlie Hasam Morfin Zavalza" w:date="2014-11-22T22:03:00Z"/>
                    <w:rFonts w:ascii="Calibri" w:hAnsi="Calibri"/>
                    <w:color w:val="000000"/>
                    <w:sz w:val="22"/>
                    <w:szCs w:val="22"/>
                    <w:lang w:val="es-MX" w:eastAsia="es-MX"/>
                  </w:rPr>
                </w:rPrChange>
              </w:rPr>
            </w:pPr>
            <w:ins w:id="7416" w:author="Erlie Hasam Morfin Zavalza" w:date="2014-11-22T22:03:00Z">
              <w:r w:rsidRPr="009570F6">
                <w:rPr>
                  <w:rFonts w:ascii="Calibri" w:hAnsi="Calibri"/>
                  <w:color w:val="000000"/>
                  <w:sz w:val="18"/>
                  <w:szCs w:val="22"/>
                  <w:lang w:val="es-MX" w:eastAsia="es-MX"/>
                  <w:rPrChange w:id="7417" w:author="Erlie Hasam Morfin Zavalza" w:date="2014-11-22T22:03:00Z">
                    <w:rPr>
                      <w:rFonts w:ascii="Calibri" w:hAnsi="Calibri"/>
                      <w:color w:val="000000"/>
                      <w:sz w:val="22"/>
                      <w:szCs w:val="22"/>
                      <w:lang w:val="es-MX" w:eastAsia="es-MX"/>
                    </w:rPr>
                  </w:rPrChange>
                </w:rPr>
                <w:t>10</w:t>
              </w:r>
            </w:ins>
          </w:p>
        </w:tc>
        <w:tc>
          <w:tcPr>
            <w:tcW w:w="1559" w:type="dxa"/>
            <w:tcBorders>
              <w:top w:val="nil"/>
              <w:left w:val="nil"/>
              <w:bottom w:val="single" w:sz="4" w:space="0" w:color="auto"/>
              <w:right w:val="single" w:sz="4" w:space="0" w:color="auto"/>
            </w:tcBorders>
            <w:shd w:val="clear" w:color="000000" w:fill="FABF8F"/>
            <w:noWrap/>
            <w:vAlign w:val="center"/>
            <w:hideMark/>
            <w:tcPrChange w:id="7418" w:author="Erlie Hasam Morfin Zavalza" w:date="2014-11-22T22:04:00Z">
              <w:tcPr>
                <w:tcW w:w="2062" w:type="dxa"/>
                <w:tcBorders>
                  <w:top w:val="nil"/>
                  <w:left w:val="nil"/>
                  <w:bottom w:val="single" w:sz="4" w:space="0" w:color="auto"/>
                  <w:right w:val="single" w:sz="4" w:space="0" w:color="auto"/>
                </w:tcBorders>
                <w:shd w:val="clear" w:color="000000" w:fill="FABF8F"/>
                <w:noWrap/>
                <w:vAlign w:val="center"/>
                <w:hideMark/>
              </w:tcPr>
            </w:tcPrChange>
          </w:tcPr>
          <w:p w14:paraId="17E90335" w14:textId="77777777" w:rsidR="009570F6" w:rsidRPr="009570F6" w:rsidRDefault="009570F6" w:rsidP="009570F6">
            <w:pPr>
              <w:jc w:val="left"/>
              <w:rPr>
                <w:ins w:id="7419" w:author="Erlie Hasam Morfin Zavalza" w:date="2014-11-22T22:03:00Z"/>
                <w:rFonts w:ascii="Calibri" w:hAnsi="Calibri"/>
                <w:color w:val="000000"/>
                <w:sz w:val="18"/>
                <w:szCs w:val="22"/>
                <w:lang w:val="es-MX" w:eastAsia="es-MX"/>
                <w:rPrChange w:id="7420" w:author="Erlie Hasam Morfin Zavalza" w:date="2014-11-22T22:03:00Z">
                  <w:rPr>
                    <w:ins w:id="7421" w:author="Erlie Hasam Morfin Zavalza" w:date="2014-11-22T22:03:00Z"/>
                    <w:rFonts w:ascii="Calibri" w:hAnsi="Calibri"/>
                    <w:color w:val="000000"/>
                    <w:sz w:val="22"/>
                    <w:szCs w:val="22"/>
                    <w:lang w:val="es-MX" w:eastAsia="es-MX"/>
                  </w:rPr>
                </w:rPrChange>
              </w:rPr>
            </w:pPr>
            <w:ins w:id="7422" w:author="Erlie Hasam Morfin Zavalza" w:date="2014-11-22T22:03:00Z">
              <w:r w:rsidRPr="009570F6">
                <w:rPr>
                  <w:rFonts w:ascii="Calibri" w:hAnsi="Calibri"/>
                  <w:color w:val="000000"/>
                  <w:sz w:val="18"/>
                  <w:szCs w:val="22"/>
                  <w:lang w:val="es-MX" w:eastAsia="es-MX"/>
                  <w:rPrChange w:id="7423" w:author="Erlie Hasam Morfin Zavalza" w:date="2014-11-22T22:03:00Z">
                    <w:rPr>
                      <w:rFonts w:ascii="Calibri" w:hAnsi="Calibri"/>
                      <w:color w:val="000000"/>
                      <w:sz w:val="22"/>
                      <w:szCs w:val="22"/>
                      <w:lang w:val="es-MX" w:eastAsia="es-MX"/>
                    </w:rPr>
                  </w:rPrChange>
                </w:rPr>
                <w:t>Depreciación 2024</w:t>
              </w:r>
            </w:ins>
          </w:p>
        </w:tc>
        <w:tc>
          <w:tcPr>
            <w:tcW w:w="1276" w:type="dxa"/>
            <w:tcBorders>
              <w:top w:val="nil"/>
              <w:left w:val="nil"/>
              <w:bottom w:val="single" w:sz="4" w:space="0" w:color="auto"/>
              <w:right w:val="single" w:sz="4" w:space="0" w:color="auto"/>
            </w:tcBorders>
            <w:shd w:val="clear" w:color="000000" w:fill="FABF8F"/>
            <w:noWrap/>
            <w:vAlign w:val="center"/>
            <w:hideMark/>
            <w:tcPrChange w:id="7424" w:author="Erlie Hasam Morfin Zavalza" w:date="2014-11-22T22:04:00Z">
              <w:tcPr>
                <w:tcW w:w="2551" w:type="dxa"/>
                <w:tcBorders>
                  <w:top w:val="nil"/>
                  <w:left w:val="nil"/>
                  <w:bottom w:val="single" w:sz="4" w:space="0" w:color="auto"/>
                  <w:right w:val="single" w:sz="4" w:space="0" w:color="auto"/>
                </w:tcBorders>
                <w:shd w:val="clear" w:color="000000" w:fill="FABF8F"/>
                <w:noWrap/>
                <w:vAlign w:val="center"/>
                <w:hideMark/>
              </w:tcPr>
            </w:tcPrChange>
          </w:tcPr>
          <w:p w14:paraId="612CC552" w14:textId="77777777" w:rsidR="009570F6" w:rsidRPr="009570F6" w:rsidRDefault="009570F6" w:rsidP="009570F6">
            <w:pPr>
              <w:jc w:val="left"/>
              <w:rPr>
                <w:ins w:id="7425" w:author="Erlie Hasam Morfin Zavalza" w:date="2014-11-22T22:03:00Z"/>
                <w:rFonts w:ascii="Calibri" w:hAnsi="Calibri"/>
                <w:color w:val="000000"/>
                <w:sz w:val="18"/>
                <w:szCs w:val="22"/>
                <w:lang w:val="es-MX" w:eastAsia="es-MX"/>
                <w:rPrChange w:id="7426" w:author="Erlie Hasam Morfin Zavalza" w:date="2014-11-22T22:03:00Z">
                  <w:rPr>
                    <w:ins w:id="7427" w:author="Erlie Hasam Morfin Zavalza" w:date="2014-11-22T22:03:00Z"/>
                    <w:rFonts w:ascii="Calibri" w:hAnsi="Calibri"/>
                    <w:color w:val="000000"/>
                    <w:sz w:val="22"/>
                    <w:szCs w:val="22"/>
                    <w:lang w:val="es-MX" w:eastAsia="es-MX"/>
                  </w:rPr>
                </w:rPrChange>
              </w:rPr>
            </w:pPr>
            <w:ins w:id="7428" w:author="Erlie Hasam Morfin Zavalza" w:date="2014-11-22T22:03:00Z">
              <w:r w:rsidRPr="009570F6">
                <w:rPr>
                  <w:rFonts w:ascii="Calibri" w:hAnsi="Calibri"/>
                  <w:color w:val="000000"/>
                  <w:sz w:val="18"/>
                  <w:szCs w:val="22"/>
                  <w:lang w:val="es-MX" w:eastAsia="es-MX"/>
                  <w:rPrChange w:id="7429" w:author="Erlie Hasam Morfin Zavalza" w:date="2014-11-22T22:03:00Z">
                    <w:rPr>
                      <w:rFonts w:ascii="Calibri" w:hAnsi="Calibri"/>
                      <w:color w:val="000000"/>
                      <w:sz w:val="22"/>
                      <w:szCs w:val="22"/>
                      <w:lang w:val="es-MX" w:eastAsia="es-MX"/>
                    </w:rPr>
                  </w:rPrChange>
                </w:rPr>
                <w:t>$30,000.00</w:t>
              </w:r>
            </w:ins>
          </w:p>
        </w:tc>
        <w:tc>
          <w:tcPr>
            <w:tcW w:w="1470" w:type="dxa"/>
            <w:tcBorders>
              <w:top w:val="nil"/>
              <w:left w:val="nil"/>
              <w:bottom w:val="single" w:sz="4" w:space="0" w:color="auto"/>
              <w:right w:val="single" w:sz="4" w:space="0" w:color="auto"/>
            </w:tcBorders>
            <w:shd w:val="clear" w:color="000000" w:fill="FABF8F"/>
            <w:noWrap/>
            <w:vAlign w:val="center"/>
            <w:hideMark/>
            <w:tcPrChange w:id="7430" w:author="Erlie Hasam Morfin Zavalza" w:date="2014-11-22T22:04:00Z">
              <w:tcPr>
                <w:tcW w:w="2871" w:type="dxa"/>
                <w:tcBorders>
                  <w:top w:val="nil"/>
                  <w:left w:val="nil"/>
                  <w:bottom w:val="single" w:sz="4" w:space="0" w:color="auto"/>
                  <w:right w:val="single" w:sz="4" w:space="0" w:color="auto"/>
                </w:tcBorders>
                <w:shd w:val="clear" w:color="000000" w:fill="FABF8F"/>
                <w:noWrap/>
                <w:vAlign w:val="center"/>
                <w:hideMark/>
              </w:tcPr>
            </w:tcPrChange>
          </w:tcPr>
          <w:p w14:paraId="0D9AB60E" w14:textId="77777777" w:rsidR="009570F6" w:rsidRPr="009570F6" w:rsidRDefault="009570F6" w:rsidP="009570F6">
            <w:pPr>
              <w:jc w:val="left"/>
              <w:rPr>
                <w:ins w:id="7431" w:author="Erlie Hasam Morfin Zavalza" w:date="2014-11-22T22:03:00Z"/>
                <w:rFonts w:ascii="Calibri" w:hAnsi="Calibri"/>
                <w:color w:val="000000"/>
                <w:sz w:val="18"/>
                <w:szCs w:val="22"/>
                <w:lang w:val="es-MX" w:eastAsia="es-MX"/>
                <w:rPrChange w:id="7432" w:author="Erlie Hasam Morfin Zavalza" w:date="2014-11-22T22:03:00Z">
                  <w:rPr>
                    <w:ins w:id="7433" w:author="Erlie Hasam Morfin Zavalza" w:date="2014-11-22T22:03:00Z"/>
                    <w:rFonts w:ascii="Calibri" w:hAnsi="Calibri"/>
                    <w:color w:val="000000"/>
                    <w:sz w:val="22"/>
                    <w:szCs w:val="22"/>
                    <w:lang w:val="es-MX" w:eastAsia="es-MX"/>
                  </w:rPr>
                </w:rPrChange>
              </w:rPr>
            </w:pPr>
            <w:ins w:id="7434" w:author="Erlie Hasam Morfin Zavalza" w:date="2014-11-22T22:03:00Z">
              <w:r w:rsidRPr="009570F6">
                <w:rPr>
                  <w:rFonts w:ascii="Calibri" w:hAnsi="Calibri"/>
                  <w:color w:val="000000"/>
                  <w:sz w:val="18"/>
                  <w:szCs w:val="22"/>
                  <w:lang w:val="es-MX" w:eastAsia="es-MX"/>
                  <w:rPrChange w:id="7435" w:author="Erlie Hasam Morfin Zavalza" w:date="2014-11-22T22:03: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436" w:author="Erlie Hasam Morfin Zavalza" w:date="2014-11-22T22:04:00Z">
              <w:tcPr>
                <w:tcW w:w="3215" w:type="dxa"/>
                <w:tcBorders>
                  <w:top w:val="nil"/>
                  <w:left w:val="nil"/>
                  <w:bottom w:val="single" w:sz="4" w:space="0" w:color="auto"/>
                  <w:right w:val="single" w:sz="4" w:space="0" w:color="auto"/>
                </w:tcBorders>
                <w:shd w:val="clear" w:color="000000" w:fill="FABF8F"/>
                <w:noWrap/>
                <w:vAlign w:val="center"/>
                <w:hideMark/>
              </w:tcPr>
            </w:tcPrChange>
          </w:tcPr>
          <w:p w14:paraId="0346F3B5" w14:textId="77777777" w:rsidR="009570F6" w:rsidRPr="009570F6" w:rsidRDefault="009570F6" w:rsidP="009570F6">
            <w:pPr>
              <w:jc w:val="left"/>
              <w:rPr>
                <w:ins w:id="7437" w:author="Erlie Hasam Morfin Zavalza" w:date="2014-11-22T22:03:00Z"/>
                <w:rFonts w:ascii="Calibri" w:hAnsi="Calibri"/>
                <w:color w:val="000000"/>
                <w:sz w:val="18"/>
                <w:szCs w:val="22"/>
                <w:lang w:val="es-MX" w:eastAsia="es-MX"/>
                <w:rPrChange w:id="7438" w:author="Erlie Hasam Morfin Zavalza" w:date="2014-11-22T22:03:00Z">
                  <w:rPr>
                    <w:ins w:id="7439" w:author="Erlie Hasam Morfin Zavalza" w:date="2014-11-22T22:03:00Z"/>
                    <w:rFonts w:ascii="Calibri" w:hAnsi="Calibri"/>
                    <w:color w:val="000000"/>
                    <w:sz w:val="22"/>
                    <w:szCs w:val="22"/>
                    <w:lang w:val="es-MX" w:eastAsia="es-MX"/>
                  </w:rPr>
                </w:rPrChange>
              </w:rPr>
            </w:pPr>
            <w:ins w:id="7440" w:author="Erlie Hasam Morfin Zavalza" w:date="2014-11-22T22:03:00Z">
              <w:r w:rsidRPr="009570F6">
                <w:rPr>
                  <w:rFonts w:ascii="Calibri" w:hAnsi="Calibri"/>
                  <w:color w:val="000000"/>
                  <w:sz w:val="18"/>
                  <w:szCs w:val="22"/>
                  <w:lang w:val="es-MX" w:eastAsia="es-MX"/>
                  <w:rPrChange w:id="7441" w:author="Erlie Hasam Morfin Zavalza" w:date="2014-11-22T22:03:00Z">
                    <w:rPr>
                      <w:rFonts w:ascii="Calibri" w:hAnsi="Calibri"/>
                      <w:color w:val="000000"/>
                      <w:sz w:val="22"/>
                      <w:szCs w:val="22"/>
                      <w:lang w:val="es-MX" w:eastAsia="es-MX"/>
                    </w:rPr>
                  </w:rPrChange>
                </w:rPr>
                <w:t>$300,000.00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442" w:author="Erlie Hasam Morfin Zavalza" w:date="2014-11-22T22:04:00Z">
              <w:tcPr>
                <w:tcW w:w="2736" w:type="dxa"/>
                <w:tcBorders>
                  <w:top w:val="nil"/>
                  <w:left w:val="nil"/>
                  <w:bottom w:val="single" w:sz="4" w:space="0" w:color="auto"/>
                  <w:right w:val="single" w:sz="4" w:space="0" w:color="auto"/>
                </w:tcBorders>
                <w:shd w:val="clear" w:color="000000" w:fill="FABF8F"/>
                <w:noWrap/>
                <w:vAlign w:val="center"/>
                <w:hideMark/>
              </w:tcPr>
            </w:tcPrChange>
          </w:tcPr>
          <w:p w14:paraId="54001835" w14:textId="77777777" w:rsidR="009570F6" w:rsidRPr="009570F6" w:rsidRDefault="009570F6" w:rsidP="009570F6">
            <w:pPr>
              <w:jc w:val="left"/>
              <w:rPr>
                <w:ins w:id="7443" w:author="Erlie Hasam Morfin Zavalza" w:date="2014-11-22T22:03:00Z"/>
                <w:rFonts w:ascii="Calibri" w:hAnsi="Calibri"/>
                <w:color w:val="000000"/>
                <w:sz w:val="18"/>
                <w:szCs w:val="22"/>
                <w:lang w:val="es-MX" w:eastAsia="es-MX"/>
                <w:rPrChange w:id="7444" w:author="Erlie Hasam Morfin Zavalza" w:date="2014-11-22T22:03:00Z">
                  <w:rPr>
                    <w:ins w:id="7445" w:author="Erlie Hasam Morfin Zavalza" w:date="2014-11-22T22:03:00Z"/>
                    <w:rFonts w:ascii="Calibri" w:hAnsi="Calibri"/>
                    <w:color w:val="000000"/>
                    <w:sz w:val="22"/>
                    <w:szCs w:val="22"/>
                    <w:lang w:val="es-MX" w:eastAsia="es-MX"/>
                  </w:rPr>
                </w:rPrChange>
              </w:rPr>
            </w:pPr>
            <w:ins w:id="7446" w:author="Erlie Hasam Morfin Zavalza" w:date="2014-11-22T22:03:00Z">
              <w:r w:rsidRPr="009570F6">
                <w:rPr>
                  <w:rFonts w:ascii="Calibri" w:hAnsi="Calibri"/>
                  <w:color w:val="000000"/>
                  <w:sz w:val="18"/>
                  <w:szCs w:val="22"/>
                  <w:lang w:val="es-MX" w:eastAsia="es-MX"/>
                  <w:rPrChange w:id="7447" w:author="Erlie Hasam Morfin Zavalza" w:date="2014-11-22T22:03:00Z">
                    <w:rPr>
                      <w:rFonts w:ascii="Calibri" w:hAnsi="Calibri"/>
                      <w:color w:val="000000"/>
                      <w:sz w:val="22"/>
                      <w:szCs w:val="22"/>
                      <w:lang w:val="es-MX" w:eastAsia="es-MX"/>
                    </w:rPr>
                  </w:rPrChange>
                </w:rPr>
                <w:t>$300,000.00</w:t>
              </w:r>
            </w:ins>
          </w:p>
        </w:tc>
      </w:tr>
      <w:tr w:rsidR="009570F6" w:rsidRPr="009570F6" w14:paraId="3E858899" w14:textId="77777777" w:rsidTr="00D56D24">
        <w:trPr>
          <w:trHeight w:val="300"/>
          <w:ins w:id="7448" w:author="Erlie Hasam Morfin Zavalza" w:date="2014-11-22T22:03:00Z"/>
          <w:trPrChange w:id="7449" w:author="Erlie Hasam Morfin Zavalza" w:date="2014-11-22T22:04:00Z">
            <w:trPr>
              <w:trHeight w:val="300"/>
            </w:trPr>
          </w:trPrChange>
        </w:trPr>
        <w:tc>
          <w:tcPr>
            <w:tcW w:w="2547"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Change w:id="7450" w:author="Erlie Hasam Morfin Zavalza" w:date="2014-11-22T22:04:00Z">
              <w:tcPr>
                <w:tcW w:w="3247"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
            </w:tcPrChange>
          </w:tcPr>
          <w:p w14:paraId="74DEA026" w14:textId="77777777" w:rsidR="009570F6" w:rsidRPr="009570F6" w:rsidRDefault="009570F6" w:rsidP="009570F6">
            <w:pPr>
              <w:jc w:val="center"/>
              <w:rPr>
                <w:ins w:id="7451" w:author="Erlie Hasam Morfin Zavalza" w:date="2014-11-22T22:03:00Z"/>
                <w:rFonts w:ascii="Calibri" w:hAnsi="Calibri"/>
                <w:b/>
                <w:bCs/>
                <w:color w:val="000000"/>
                <w:sz w:val="18"/>
                <w:szCs w:val="22"/>
                <w:lang w:val="es-MX" w:eastAsia="es-MX"/>
                <w:rPrChange w:id="7452" w:author="Erlie Hasam Morfin Zavalza" w:date="2014-11-22T22:03:00Z">
                  <w:rPr>
                    <w:ins w:id="7453" w:author="Erlie Hasam Morfin Zavalza" w:date="2014-11-22T22:03:00Z"/>
                    <w:rFonts w:ascii="Calibri" w:hAnsi="Calibri"/>
                    <w:b/>
                    <w:bCs/>
                    <w:color w:val="000000"/>
                    <w:sz w:val="22"/>
                    <w:szCs w:val="22"/>
                    <w:lang w:val="es-MX" w:eastAsia="es-MX"/>
                  </w:rPr>
                </w:rPrChange>
              </w:rPr>
            </w:pPr>
            <w:ins w:id="7454" w:author="Erlie Hasam Morfin Zavalza" w:date="2014-11-22T22:03:00Z">
              <w:r w:rsidRPr="009570F6">
                <w:rPr>
                  <w:rFonts w:ascii="Calibri" w:hAnsi="Calibri"/>
                  <w:b/>
                  <w:bCs/>
                  <w:color w:val="000000"/>
                  <w:sz w:val="18"/>
                  <w:szCs w:val="22"/>
                  <w:lang w:val="es-MX" w:eastAsia="es-MX"/>
                  <w:rPrChange w:id="7455" w:author="Erlie Hasam Morfin Zavalza" w:date="2014-11-22T22:03:00Z">
                    <w:rPr>
                      <w:rFonts w:ascii="Calibri" w:hAnsi="Calibri"/>
                      <w:b/>
                      <w:bCs/>
                      <w:color w:val="000000"/>
                      <w:sz w:val="22"/>
                      <w:szCs w:val="22"/>
                      <w:lang w:val="es-MX" w:eastAsia="es-MX"/>
                    </w:rPr>
                  </w:rPrChange>
                </w:rPr>
                <w:t xml:space="preserve">IMPORTE DEPRECIABLE </w:t>
              </w:r>
            </w:ins>
          </w:p>
        </w:tc>
        <w:tc>
          <w:tcPr>
            <w:tcW w:w="1276" w:type="dxa"/>
            <w:tcBorders>
              <w:top w:val="nil"/>
              <w:left w:val="nil"/>
              <w:bottom w:val="single" w:sz="4" w:space="0" w:color="auto"/>
              <w:right w:val="single" w:sz="4" w:space="0" w:color="auto"/>
            </w:tcBorders>
            <w:shd w:val="clear" w:color="000000" w:fill="FFFF00"/>
            <w:noWrap/>
            <w:vAlign w:val="center"/>
            <w:hideMark/>
            <w:tcPrChange w:id="7456" w:author="Erlie Hasam Morfin Zavalza" w:date="2014-11-22T22:04:00Z">
              <w:tcPr>
                <w:tcW w:w="2551" w:type="dxa"/>
                <w:tcBorders>
                  <w:top w:val="nil"/>
                  <w:left w:val="nil"/>
                  <w:bottom w:val="single" w:sz="4" w:space="0" w:color="auto"/>
                  <w:right w:val="single" w:sz="4" w:space="0" w:color="auto"/>
                </w:tcBorders>
                <w:shd w:val="clear" w:color="000000" w:fill="FFFF00"/>
                <w:noWrap/>
                <w:vAlign w:val="center"/>
                <w:hideMark/>
              </w:tcPr>
            </w:tcPrChange>
          </w:tcPr>
          <w:p w14:paraId="1BB2D994" w14:textId="77777777" w:rsidR="009570F6" w:rsidRPr="009570F6" w:rsidRDefault="009570F6" w:rsidP="009570F6">
            <w:pPr>
              <w:jc w:val="left"/>
              <w:rPr>
                <w:ins w:id="7457" w:author="Erlie Hasam Morfin Zavalza" w:date="2014-11-22T22:03:00Z"/>
                <w:rFonts w:ascii="Calibri" w:hAnsi="Calibri"/>
                <w:b/>
                <w:bCs/>
                <w:color w:val="000000"/>
                <w:sz w:val="18"/>
                <w:szCs w:val="22"/>
                <w:lang w:val="es-MX" w:eastAsia="es-MX"/>
                <w:rPrChange w:id="7458" w:author="Erlie Hasam Morfin Zavalza" w:date="2014-11-22T22:03:00Z">
                  <w:rPr>
                    <w:ins w:id="7459" w:author="Erlie Hasam Morfin Zavalza" w:date="2014-11-22T22:03:00Z"/>
                    <w:rFonts w:ascii="Calibri" w:hAnsi="Calibri"/>
                    <w:b/>
                    <w:bCs/>
                    <w:color w:val="000000"/>
                    <w:sz w:val="22"/>
                    <w:szCs w:val="22"/>
                    <w:lang w:val="es-MX" w:eastAsia="es-MX"/>
                  </w:rPr>
                </w:rPrChange>
              </w:rPr>
            </w:pPr>
            <w:ins w:id="7460" w:author="Erlie Hasam Morfin Zavalza" w:date="2014-11-22T22:03:00Z">
              <w:r w:rsidRPr="009570F6">
                <w:rPr>
                  <w:rFonts w:ascii="Calibri" w:hAnsi="Calibri"/>
                  <w:b/>
                  <w:bCs/>
                  <w:color w:val="000000"/>
                  <w:sz w:val="18"/>
                  <w:szCs w:val="22"/>
                  <w:lang w:val="es-MX" w:eastAsia="es-MX"/>
                  <w:rPrChange w:id="7461" w:author="Erlie Hasam Morfin Zavalza" w:date="2014-11-22T22:03:00Z">
                    <w:rPr>
                      <w:rFonts w:ascii="Calibri" w:hAnsi="Calibri"/>
                      <w:b/>
                      <w:bCs/>
                      <w:color w:val="000000"/>
                      <w:sz w:val="22"/>
                      <w:szCs w:val="22"/>
                      <w:lang w:val="es-MX" w:eastAsia="es-MX"/>
                    </w:rPr>
                  </w:rPrChange>
                </w:rPr>
                <w:t>$300,000.00</w:t>
              </w:r>
            </w:ins>
          </w:p>
        </w:tc>
        <w:tc>
          <w:tcPr>
            <w:tcW w:w="1470" w:type="dxa"/>
            <w:tcBorders>
              <w:top w:val="nil"/>
              <w:left w:val="nil"/>
              <w:bottom w:val="nil"/>
              <w:right w:val="nil"/>
            </w:tcBorders>
            <w:shd w:val="clear" w:color="auto" w:fill="auto"/>
            <w:noWrap/>
            <w:vAlign w:val="center"/>
            <w:hideMark/>
            <w:tcPrChange w:id="7462" w:author="Erlie Hasam Morfin Zavalza" w:date="2014-11-22T22:04:00Z">
              <w:tcPr>
                <w:tcW w:w="2871" w:type="dxa"/>
                <w:tcBorders>
                  <w:top w:val="nil"/>
                  <w:left w:val="nil"/>
                  <w:bottom w:val="nil"/>
                  <w:right w:val="nil"/>
                </w:tcBorders>
                <w:shd w:val="clear" w:color="auto" w:fill="auto"/>
                <w:noWrap/>
                <w:vAlign w:val="center"/>
                <w:hideMark/>
              </w:tcPr>
            </w:tcPrChange>
          </w:tcPr>
          <w:p w14:paraId="3751BB56" w14:textId="77777777" w:rsidR="009570F6" w:rsidRPr="009570F6" w:rsidRDefault="009570F6" w:rsidP="009570F6">
            <w:pPr>
              <w:jc w:val="left"/>
              <w:rPr>
                <w:ins w:id="7463" w:author="Erlie Hasam Morfin Zavalza" w:date="2014-11-22T22:03:00Z"/>
                <w:rFonts w:ascii="Calibri" w:hAnsi="Calibri"/>
                <w:b/>
                <w:bCs/>
                <w:color w:val="000000"/>
                <w:sz w:val="18"/>
                <w:szCs w:val="22"/>
                <w:lang w:val="es-MX" w:eastAsia="es-MX"/>
                <w:rPrChange w:id="7464" w:author="Erlie Hasam Morfin Zavalza" w:date="2014-11-22T22:03:00Z">
                  <w:rPr>
                    <w:ins w:id="7465" w:author="Erlie Hasam Morfin Zavalza" w:date="2014-11-22T22:03:00Z"/>
                    <w:rFonts w:ascii="Calibri" w:hAnsi="Calibri"/>
                    <w:b/>
                    <w:bCs/>
                    <w:color w:val="000000"/>
                    <w:sz w:val="22"/>
                    <w:szCs w:val="22"/>
                    <w:lang w:val="es-MX" w:eastAsia="es-MX"/>
                  </w:rPr>
                </w:rPrChange>
              </w:rPr>
            </w:pPr>
          </w:p>
        </w:tc>
        <w:tc>
          <w:tcPr>
            <w:tcW w:w="1899" w:type="dxa"/>
            <w:tcBorders>
              <w:top w:val="nil"/>
              <w:left w:val="nil"/>
              <w:bottom w:val="nil"/>
              <w:right w:val="nil"/>
            </w:tcBorders>
            <w:shd w:val="clear" w:color="auto" w:fill="auto"/>
            <w:noWrap/>
            <w:vAlign w:val="center"/>
            <w:hideMark/>
            <w:tcPrChange w:id="7466" w:author="Erlie Hasam Morfin Zavalza" w:date="2014-11-22T22:04:00Z">
              <w:tcPr>
                <w:tcW w:w="3215" w:type="dxa"/>
                <w:tcBorders>
                  <w:top w:val="nil"/>
                  <w:left w:val="nil"/>
                  <w:bottom w:val="nil"/>
                  <w:right w:val="nil"/>
                </w:tcBorders>
                <w:shd w:val="clear" w:color="auto" w:fill="auto"/>
                <w:noWrap/>
                <w:vAlign w:val="center"/>
                <w:hideMark/>
              </w:tcPr>
            </w:tcPrChange>
          </w:tcPr>
          <w:p w14:paraId="558CB166" w14:textId="77777777" w:rsidR="009570F6" w:rsidRPr="009570F6" w:rsidRDefault="009570F6" w:rsidP="009570F6">
            <w:pPr>
              <w:jc w:val="left"/>
              <w:rPr>
                <w:ins w:id="7467" w:author="Erlie Hasam Morfin Zavalza" w:date="2014-11-22T22:03:00Z"/>
                <w:sz w:val="18"/>
                <w:lang w:val="es-MX" w:eastAsia="es-MX"/>
                <w:rPrChange w:id="7468" w:author="Erlie Hasam Morfin Zavalza" w:date="2014-11-22T22:03:00Z">
                  <w:rPr>
                    <w:ins w:id="7469" w:author="Erlie Hasam Morfin Zavalza" w:date="2014-11-22T22:03:00Z"/>
                    <w:sz w:val="20"/>
                    <w:lang w:val="es-MX" w:eastAsia="es-MX"/>
                  </w:rPr>
                </w:rPrChange>
              </w:rPr>
            </w:pPr>
          </w:p>
        </w:tc>
        <w:tc>
          <w:tcPr>
            <w:tcW w:w="1636" w:type="dxa"/>
            <w:tcBorders>
              <w:top w:val="nil"/>
              <w:left w:val="nil"/>
              <w:bottom w:val="nil"/>
              <w:right w:val="nil"/>
            </w:tcBorders>
            <w:shd w:val="clear" w:color="auto" w:fill="auto"/>
            <w:noWrap/>
            <w:vAlign w:val="center"/>
            <w:hideMark/>
            <w:tcPrChange w:id="7470" w:author="Erlie Hasam Morfin Zavalza" w:date="2014-11-22T22:04:00Z">
              <w:tcPr>
                <w:tcW w:w="2736" w:type="dxa"/>
                <w:tcBorders>
                  <w:top w:val="nil"/>
                  <w:left w:val="nil"/>
                  <w:bottom w:val="nil"/>
                  <w:right w:val="nil"/>
                </w:tcBorders>
                <w:shd w:val="clear" w:color="auto" w:fill="auto"/>
                <w:noWrap/>
                <w:vAlign w:val="center"/>
                <w:hideMark/>
              </w:tcPr>
            </w:tcPrChange>
          </w:tcPr>
          <w:p w14:paraId="117E8A1F" w14:textId="77777777" w:rsidR="009570F6" w:rsidRPr="009570F6" w:rsidRDefault="009570F6" w:rsidP="009570F6">
            <w:pPr>
              <w:jc w:val="left"/>
              <w:rPr>
                <w:ins w:id="7471" w:author="Erlie Hasam Morfin Zavalza" w:date="2014-11-22T22:03:00Z"/>
                <w:sz w:val="18"/>
                <w:lang w:val="es-MX" w:eastAsia="es-MX"/>
                <w:rPrChange w:id="7472" w:author="Erlie Hasam Morfin Zavalza" w:date="2014-11-22T22:03:00Z">
                  <w:rPr>
                    <w:ins w:id="7473" w:author="Erlie Hasam Morfin Zavalza" w:date="2014-11-22T22:03:00Z"/>
                    <w:sz w:val="20"/>
                    <w:lang w:val="es-MX" w:eastAsia="es-MX"/>
                  </w:rPr>
                </w:rPrChange>
              </w:rPr>
            </w:pPr>
          </w:p>
        </w:tc>
      </w:tr>
    </w:tbl>
    <w:p w14:paraId="5CCE7115" w14:textId="77777777" w:rsidR="009570F6" w:rsidRDefault="009570F6">
      <w:pPr>
        <w:rPr>
          <w:ins w:id="7474" w:author="Erlie Hasam Morfin Zavalza" w:date="2014-11-22T22:04:00Z"/>
          <w:lang w:val="es-MX"/>
        </w:rPr>
        <w:pPrChange w:id="7475" w:author="Erlie Hasam Morfin Zavalza" w:date="2014-11-22T21:50:00Z">
          <w:pPr>
            <w:pStyle w:val="Ttulo1"/>
          </w:pPr>
        </w:pPrChange>
      </w:pPr>
    </w:p>
    <w:tbl>
      <w:tblPr>
        <w:tblW w:w="0" w:type="auto"/>
        <w:tblLayout w:type="fixed"/>
        <w:tblCellMar>
          <w:left w:w="70" w:type="dxa"/>
          <w:right w:w="70" w:type="dxa"/>
        </w:tblCellMar>
        <w:tblLook w:val="04A0" w:firstRow="1" w:lastRow="0" w:firstColumn="1" w:lastColumn="0" w:noHBand="0" w:noVBand="1"/>
        <w:tblPrChange w:id="7476" w:author="Erlie Hasam Morfin Zavalza" w:date="2014-11-22T22:04:00Z">
          <w:tblPr>
            <w:tblW w:w="14621" w:type="dxa"/>
            <w:tblCellMar>
              <w:left w:w="70" w:type="dxa"/>
              <w:right w:w="70" w:type="dxa"/>
            </w:tblCellMar>
            <w:tblLook w:val="04A0" w:firstRow="1" w:lastRow="0" w:firstColumn="1" w:lastColumn="0" w:noHBand="0" w:noVBand="1"/>
          </w:tblPr>
        </w:tblPrChange>
      </w:tblPr>
      <w:tblGrid>
        <w:gridCol w:w="1129"/>
        <w:gridCol w:w="1560"/>
        <w:gridCol w:w="1275"/>
        <w:gridCol w:w="1329"/>
        <w:gridCol w:w="1899"/>
        <w:gridCol w:w="1636"/>
        <w:tblGridChange w:id="7477">
          <w:tblGrid>
            <w:gridCol w:w="784"/>
            <w:gridCol w:w="1265"/>
            <w:gridCol w:w="1534"/>
            <w:gridCol w:w="1710"/>
            <w:gridCol w:w="1899"/>
            <w:gridCol w:w="1636"/>
            <w:gridCol w:w="5793"/>
          </w:tblGrid>
        </w:tblGridChange>
      </w:tblGrid>
      <w:tr w:rsidR="00D56D24" w:rsidRPr="00D56D24" w14:paraId="70FEE585" w14:textId="77777777" w:rsidTr="00D56D24">
        <w:trPr>
          <w:trHeight w:val="300"/>
          <w:ins w:id="7478" w:author="Erlie Hasam Morfin Zavalza" w:date="2014-11-22T22:04:00Z"/>
          <w:trPrChange w:id="7479" w:author="Erlie Hasam Morfin Zavalza" w:date="2014-11-22T22:04:00Z">
            <w:trPr>
              <w:trHeight w:val="300"/>
            </w:trPr>
          </w:trPrChange>
        </w:trPr>
        <w:tc>
          <w:tcPr>
            <w:tcW w:w="8828" w:type="dxa"/>
            <w:gridSpan w:val="6"/>
            <w:tcBorders>
              <w:top w:val="single" w:sz="4" w:space="0" w:color="auto"/>
              <w:left w:val="single" w:sz="4" w:space="0" w:color="auto"/>
              <w:bottom w:val="single" w:sz="4" w:space="0" w:color="auto"/>
              <w:right w:val="single" w:sz="4" w:space="0" w:color="auto"/>
            </w:tcBorders>
            <w:shd w:val="clear" w:color="000000" w:fill="FFC000"/>
            <w:noWrap/>
            <w:vAlign w:val="center"/>
            <w:hideMark/>
            <w:tcPrChange w:id="7480" w:author="Erlie Hasam Morfin Zavalza" w:date="2014-11-22T22:04:00Z">
              <w:tcPr>
                <w:tcW w:w="14621" w:type="dxa"/>
                <w:gridSpan w:val="7"/>
                <w:tcBorders>
                  <w:top w:val="single" w:sz="4" w:space="0" w:color="auto"/>
                  <w:left w:val="single" w:sz="4" w:space="0" w:color="auto"/>
                  <w:bottom w:val="single" w:sz="4" w:space="0" w:color="auto"/>
                  <w:right w:val="single" w:sz="4" w:space="0" w:color="auto"/>
                </w:tcBorders>
                <w:shd w:val="clear" w:color="000000" w:fill="FFC000"/>
                <w:noWrap/>
                <w:vAlign w:val="center"/>
                <w:hideMark/>
              </w:tcPr>
            </w:tcPrChange>
          </w:tcPr>
          <w:p w14:paraId="43034F1D" w14:textId="77777777" w:rsidR="00D56D24" w:rsidRPr="00D56D24" w:rsidRDefault="00D56D24" w:rsidP="00D56D24">
            <w:pPr>
              <w:jc w:val="center"/>
              <w:rPr>
                <w:ins w:id="7481" w:author="Erlie Hasam Morfin Zavalza" w:date="2014-11-22T22:04:00Z"/>
                <w:rFonts w:ascii="Calibri" w:hAnsi="Calibri"/>
                <w:b/>
                <w:bCs/>
                <w:color w:val="000000"/>
                <w:sz w:val="18"/>
                <w:szCs w:val="22"/>
                <w:lang w:val="es-MX" w:eastAsia="es-MX"/>
                <w:rPrChange w:id="7482" w:author="Erlie Hasam Morfin Zavalza" w:date="2014-11-22T22:04:00Z">
                  <w:rPr>
                    <w:ins w:id="7483" w:author="Erlie Hasam Morfin Zavalza" w:date="2014-11-22T22:04:00Z"/>
                    <w:rFonts w:ascii="Calibri" w:hAnsi="Calibri"/>
                    <w:b/>
                    <w:bCs/>
                    <w:color w:val="000000"/>
                    <w:sz w:val="22"/>
                    <w:szCs w:val="22"/>
                    <w:lang w:val="es-MX" w:eastAsia="es-MX"/>
                  </w:rPr>
                </w:rPrChange>
              </w:rPr>
            </w:pPr>
            <w:ins w:id="7484" w:author="Erlie Hasam Morfin Zavalza" w:date="2014-11-22T22:04:00Z">
              <w:r w:rsidRPr="00D56D24">
                <w:rPr>
                  <w:rFonts w:ascii="Calibri" w:hAnsi="Calibri"/>
                  <w:b/>
                  <w:bCs/>
                  <w:color w:val="000000"/>
                  <w:sz w:val="18"/>
                  <w:szCs w:val="22"/>
                  <w:lang w:val="es-MX" w:eastAsia="es-MX"/>
                  <w:rPrChange w:id="7485" w:author="Erlie Hasam Morfin Zavalza" w:date="2014-11-22T22:04:00Z">
                    <w:rPr>
                      <w:rFonts w:ascii="Calibri" w:hAnsi="Calibri"/>
                      <w:b/>
                      <w:bCs/>
                      <w:color w:val="000000"/>
                      <w:sz w:val="22"/>
                      <w:szCs w:val="22"/>
                      <w:lang w:val="es-MX" w:eastAsia="es-MX"/>
                    </w:rPr>
                  </w:rPrChange>
                </w:rPr>
                <w:t>DEPRECIACIÓN DE SARTENES</w:t>
              </w:r>
            </w:ins>
          </w:p>
        </w:tc>
      </w:tr>
      <w:tr w:rsidR="00D56D24" w:rsidRPr="00D56D24" w14:paraId="7461CF7E" w14:textId="77777777" w:rsidTr="00D56D24">
        <w:tblPrEx>
          <w:tblPrExChange w:id="7486" w:author="Erlie Hasam Morfin Zavalza" w:date="2014-11-22T22:05:00Z">
            <w:tblPrEx>
              <w:tblW w:w="0" w:type="auto"/>
            </w:tblPrEx>
          </w:tblPrExChange>
        </w:tblPrEx>
        <w:trPr>
          <w:trHeight w:val="330"/>
          <w:ins w:id="7487" w:author="Erlie Hasam Morfin Zavalza" w:date="2014-11-22T22:04:00Z"/>
          <w:trPrChange w:id="7488" w:author="Erlie Hasam Morfin Zavalza" w:date="2014-11-22T22:05:00Z">
            <w:trPr>
              <w:gridAfter w:val="0"/>
              <w:trHeight w:val="330"/>
            </w:trPr>
          </w:trPrChange>
        </w:trPr>
        <w:tc>
          <w:tcPr>
            <w:tcW w:w="112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489" w:author="Erlie Hasam Morfin Zavalza" w:date="2014-11-22T22:05: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7DB82549" w14:textId="77777777" w:rsidR="00D56D24" w:rsidRPr="00D56D24" w:rsidRDefault="00D56D24" w:rsidP="00D56D24">
            <w:pPr>
              <w:jc w:val="center"/>
              <w:rPr>
                <w:ins w:id="7490" w:author="Erlie Hasam Morfin Zavalza" w:date="2014-11-22T22:04:00Z"/>
                <w:rFonts w:ascii="Arial Narrow" w:hAnsi="Arial Narrow"/>
                <w:b/>
                <w:bCs/>
                <w:color w:val="000000"/>
                <w:sz w:val="18"/>
                <w:szCs w:val="22"/>
                <w:lang w:val="es-MX" w:eastAsia="es-MX"/>
                <w:rPrChange w:id="7491" w:author="Erlie Hasam Morfin Zavalza" w:date="2014-11-22T22:04:00Z">
                  <w:rPr>
                    <w:ins w:id="7492" w:author="Erlie Hasam Morfin Zavalza" w:date="2014-11-22T22:04:00Z"/>
                    <w:rFonts w:ascii="Arial Narrow" w:hAnsi="Arial Narrow"/>
                    <w:b/>
                    <w:bCs/>
                    <w:color w:val="000000"/>
                    <w:sz w:val="22"/>
                    <w:szCs w:val="22"/>
                    <w:lang w:val="es-MX" w:eastAsia="es-MX"/>
                  </w:rPr>
                </w:rPrChange>
              </w:rPr>
            </w:pPr>
            <w:ins w:id="7493" w:author="Erlie Hasam Morfin Zavalza" w:date="2014-11-22T22:04:00Z">
              <w:r w:rsidRPr="00D56D24">
                <w:rPr>
                  <w:rFonts w:ascii="Arial Narrow" w:hAnsi="Arial Narrow"/>
                  <w:b/>
                  <w:bCs/>
                  <w:color w:val="000000"/>
                  <w:sz w:val="18"/>
                  <w:szCs w:val="22"/>
                  <w:lang w:val="es-MX" w:eastAsia="es-MX"/>
                  <w:rPrChange w:id="7494" w:author="Erlie Hasam Morfin Zavalza" w:date="2014-11-22T22:04:00Z">
                    <w:rPr>
                      <w:rFonts w:ascii="Arial Narrow" w:hAnsi="Arial Narrow"/>
                      <w:b/>
                      <w:bCs/>
                      <w:color w:val="000000"/>
                      <w:sz w:val="22"/>
                      <w:szCs w:val="22"/>
                      <w:lang w:val="es-MX" w:eastAsia="es-MX"/>
                    </w:rPr>
                  </w:rPrChange>
                </w:rPr>
                <w:t>PERIODOS</w:t>
              </w:r>
            </w:ins>
          </w:p>
        </w:tc>
        <w:tc>
          <w:tcPr>
            <w:tcW w:w="1560"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495" w:author="Erlie Hasam Morfin Zavalza" w:date="2014-11-22T22:05: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1C7B5908" w14:textId="77777777" w:rsidR="00D56D24" w:rsidRPr="00D56D24" w:rsidRDefault="00D56D24" w:rsidP="00D56D24">
            <w:pPr>
              <w:jc w:val="center"/>
              <w:rPr>
                <w:ins w:id="7496" w:author="Erlie Hasam Morfin Zavalza" w:date="2014-11-22T22:04:00Z"/>
                <w:rFonts w:ascii="Arial Narrow" w:hAnsi="Arial Narrow"/>
                <w:b/>
                <w:bCs/>
                <w:color w:val="000000"/>
                <w:sz w:val="18"/>
                <w:szCs w:val="22"/>
                <w:lang w:val="es-MX" w:eastAsia="es-MX"/>
                <w:rPrChange w:id="7497" w:author="Erlie Hasam Morfin Zavalza" w:date="2014-11-22T22:04:00Z">
                  <w:rPr>
                    <w:ins w:id="7498" w:author="Erlie Hasam Morfin Zavalza" w:date="2014-11-22T22:04:00Z"/>
                    <w:rFonts w:ascii="Arial Narrow" w:hAnsi="Arial Narrow"/>
                    <w:b/>
                    <w:bCs/>
                    <w:color w:val="000000"/>
                    <w:sz w:val="22"/>
                    <w:szCs w:val="22"/>
                    <w:lang w:val="es-MX" w:eastAsia="es-MX"/>
                  </w:rPr>
                </w:rPrChange>
              </w:rPr>
            </w:pPr>
            <w:ins w:id="7499" w:author="Erlie Hasam Morfin Zavalza" w:date="2014-11-22T22:04:00Z">
              <w:r w:rsidRPr="00D56D24">
                <w:rPr>
                  <w:rFonts w:ascii="Arial Narrow" w:hAnsi="Arial Narrow"/>
                  <w:b/>
                  <w:bCs/>
                  <w:color w:val="000000"/>
                  <w:sz w:val="18"/>
                  <w:szCs w:val="22"/>
                  <w:lang w:val="es-MX" w:eastAsia="es-MX"/>
                  <w:rPrChange w:id="7500" w:author="Erlie Hasam Morfin Zavalza" w:date="2014-11-22T22:04:00Z">
                    <w:rPr>
                      <w:rFonts w:ascii="Arial Narrow" w:hAnsi="Arial Narrow"/>
                      <w:b/>
                      <w:bCs/>
                      <w:color w:val="000000"/>
                      <w:sz w:val="22"/>
                      <w:szCs w:val="22"/>
                      <w:lang w:val="es-MX" w:eastAsia="es-MX"/>
                    </w:rPr>
                  </w:rPrChange>
                </w:rPr>
                <w:t>CONCEPTO</w:t>
              </w:r>
            </w:ins>
          </w:p>
        </w:tc>
        <w:tc>
          <w:tcPr>
            <w:tcW w:w="1275"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501" w:author="Erlie Hasam Morfin Zavalza" w:date="2014-11-22T22:05: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431356F5" w14:textId="77777777" w:rsidR="00D56D24" w:rsidRPr="00D56D24" w:rsidRDefault="00D56D24" w:rsidP="00D56D24">
            <w:pPr>
              <w:jc w:val="center"/>
              <w:rPr>
                <w:ins w:id="7502" w:author="Erlie Hasam Morfin Zavalza" w:date="2014-11-22T22:04:00Z"/>
                <w:rFonts w:ascii="Arial Narrow" w:hAnsi="Arial Narrow"/>
                <w:b/>
                <w:bCs/>
                <w:color w:val="000000"/>
                <w:sz w:val="18"/>
                <w:szCs w:val="22"/>
                <w:lang w:val="es-MX" w:eastAsia="es-MX"/>
                <w:rPrChange w:id="7503" w:author="Erlie Hasam Morfin Zavalza" w:date="2014-11-22T22:04:00Z">
                  <w:rPr>
                    <w:ins w:id="7504" w:author="Erlie Hasam Morfin Zavalza" w:date="2014-11-22T22:04:00Z"/>
                    <w:rFonts w:ascii="Arial Narrow" w:hAnsi="Arial Narrow"/>
                    <w:b/>
                    <w:bCs/>
                    <w:color w:val="000000"/>
                    <w:sz w:val="22"/>
                    <w:szCs w:val="22"/>
                    <w:lang w:val="es-MX" w:eastAsia="es-MX"/>
                  </w:rPr>
                </w:rPrChange>
              </w:rPr>
            </w:pPr>
            <w:ins w:id="7505" w:author="Erlie Hasam Morfin Zavalza" w:date="2014-11-22T22:04:00Z">
              <w:r w:rsidRPr="00D56D24">
                <w:rPr>
                  <w:rFonts w:ascii="Arial Narrow" w:hAnsi="Arial Narrow"/>
                  <w:b/>
                  <w:bCs/>
                  <w:color w:val="000000"/>
                  <w:sz w:val="18"/>
                  <w:szCs w:val="22"/>
                  <w:lang w:val="es-MX" w:eastAsia="es-MX"/>
                  <w:rPrChange w:id="7506" w:author="Erlie Hasam Morfin Zavalza" w:date="2014-11-22T22:04:00Z">
                    <w:rPr>
                      <w:rFonts w:ascii="Arial Narrow" w:hAnsi="Arial Narrow"/>
                      <w:b/>
                      <w:bCs/>
                      <w:color w:val="000000"/>
                      <w:sz w:val="22"/>
                      <w:szCs w:val="22"/>
                      <w:lang w:val="es-MX" w:eastAsia="es-MX"/>
                    </w:rPr>
                  </w:rPrChange>
                </w:rPr>
                <w:t>DEPRECIACIÓN ANUAL</w:t>
              </w:r>
            </w:ins>
          </w:p>
        </w:tc>
        <w:tc>
          <w:tcPr>
            <w:tcW w:w="132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507" w:author="Erlie Hasam Morfin Zavalza" w:date="2014-11-22T22:05: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57FBC0AE" w14:textId="77777777" w:rsidR="00D56D24" w:rsidRPr="00D56D24" w:rsidRDefault="00D56D24" w:rsidP="00D56D24">
            <w:pPr>
              <w:jc w:val="center"/>
              <w:rPr>
                <w:ins w:id="7508" w:author="Erlie Hasam Morfin Zavalza" w:date="2014-11-22T22:04:00Z"/>
                <w:rFonts w:ascii="Arial Narrow" w:hAnsi="Arial Narrow"/>
                <w:b/>
                <w:bCs/>
                <w:color w:val="000000"/>
                <w:sz w:val="18"/>
                <w:szCs w:val="22"/>
                <w:lang w:val="es-MX" w:eastAsia="es-MX"/>
                <w:rPrChange w:id="7509" w:author="Erlie Hasam Morfin Zavalza" w:date="2014-11-22T22:04:00Z">
                  <w:rPr>
                    <w:ins w:id="7510" w:author="Erlie Hasam Morfin Zavalza" w:date="2014-11-22T22:04:00Z"/>
                    <w:rFonts w:ascii="Arial Narrow" w:hAnsi="Arial Narrow"/>
                    <w:b/>
                    <w:bCs/>
                    <w:color w:val="000000"/>
                    <w:sz w:val="22"/>
                    <w:szCs w:val="22"/>
                    <w:lang w:val="es-MX" w:eastAsia="es-MX"/>
                  </w:rPr>
                </w:rPrChange>
              </w:rPr>
            </w:pPr>
            <w:ins w:id="7511" w:author="Erlie Hasam Morfin Zavalza" w:date="2014-11-22T22:04:00Z">
              <w:r w:rsidRPr="00D56D24">
                <w:rPr>
                  <w:rFonts w:ascii="Arial Narrow" w:hAnsi="Arial Narrow"/>
                  <w:b/>
                  <w:bCs/>
                  <w:color w:val="000000"/>
                  <w:sz w:val="18"/>
                  <w:szCs w:val="22"/>
                  <w:lang w:val="es-MX" w:eastAsia="es-MX"/>
                  <w:rPrChange w:id="7512" w:author="Erlie Hasam Morfin Zavalza" w:date="2014-11-22T22:04:00Z">
                    <w:rPr>
                      <w:rFonts w:ascii="Arial Narrow" w:hAnsi="Arial Narrow"/>
                      <w:b/>
                      <w:bCs/>
                      <w:color w:val="000000"/>
                      <w:sz w:val="22"/>
                      <w:szCs w:val="22"/>
                      <w:lang w:val="es-MX" w:eastAsia="es-MX"/>
                    </w:rPr>
                  </w:rPrChange>
                </w:rPr>
                <w:t>DEPRECIACIÓN MENSUAL</w:t>
              </w:r>
            </w:ins>
          </w:p>
        </w:tc>
        <w:tc>
          <w:tcPr>
            <w:tcW w:w="1899" w:type="dxa"/>
            <w:vMerge w:val="restart"/>
            <w:tcBorders>
              <w:top w:val="nil"/>
              <w:left w:val="single" w:sz="4" w:space="0" w:color="auto"/>
              <w:bottom w:val="single" w:sz="4" w:space="0" w:color="auto"/>
              <w:right w:val="single" w:sz="4" w:space="0" w:color="auto"/>
            </w:tcBorders>
            <w:shd w:val="clear" w:color="000000" w:fill="92D050"/>
            <w:noWrap/>
            <w:vAlign w:val="center"/>
            <w:hideMark/>
            <w:tcPrChange w:id="7513" w:author="Erlie Hasam Morfin Zavalza" w:date="2014-11-22T22:05:00Z">
              <w:tcPr>
                <w:tcW w:w="0" w:type="auto"/>
                <w:vMerge w:val="restart"/>
                <w:tcBorders>
                  <w:top w:val="nil"/>
                  <w:left w:val="single" w:sz="4" w:space="0" w:color="auto"/>
                  <w:bottom w:val="single" w:sz="4" w:space="0" w:color="auto"/>
                  <w:right w:val="single" w:sz="4" w:space="0" w:color="auto"/>
                </w:tcBorders>
                <w:shd w:val="clear" w:color="000000" w:fill="92D050"/>
                <w:noWrap/>
                <w:vAlign w:val="center"/>
                <w:hideMark/>
              </w:tcPr>
            </w:tcPrChange>
          </w:tcPr>
          <w:p w14:paraId="701BBE95" w14:textId="77777777" w:rsidR="00D56D24" w:rsidRPr="00D56D24" w:rsidRDefault="00D56D24" w:rsidP="00D56D24">
            <w:pPr>
              <w:jc w:val="center"/>
              <w:rPr>
                <w:ins w:id="7514" w:author="Erlie Hasam Morfin Zavalza" w:date="2014-11-22T22:04:00Z"/>
                <w:rFonts w:ascii="Arial Narrow" w:hAnsi="Arial Narrow"/>
                <w:b/>
                <w:bCs/>
                <w:color w:val="000000"/>
                <w:sz w:val="18"/>
                <w:szCs w:val="22"/>
                <w:lang w:val="es-MX" w:eastAsia="es-MX"/>
                <w:rPrChange w:id="7515" w:author="Erlie Hasam Morfin Zavalza" w:date="2014-11-22T22:04:00Z">
                  <w:rPr>
                    <w:ins w:id="7516" w:author="Erlie Hasam Morfin Zavalza" w:date="2014-11-22T22:04:00Z"/>
                    <w:rFonts w:ascii="Arial Narrow" w:hAnsi="Arial Narrow"/>
                    <w:b/>
                    <w:bCs/>
                    <w:color w:val="000000"/>
                    <w:sz w:val="22"/>
                    <w:szCs w:val="22"/>
                    <w:lang w:val="es-MX" w:eastAsia="es-MX"/>
                  </w:rPr>
                </w:rPrChange>
              </w:rPr>
            </w:pPr>
            <w:ins w:id="7517" w:author="Erlie Hasam Morfin Zavalza" w:date="2014-11-22T22:04:00Z">
              <w:r w:rsidRPr="00D56D24">
                <w:rPr>
                  <w:rFonts w:ascii="Arial Narrow" w:hAnsi="Arial Narrow"/>
                  <w:b/>
                  <w:bCs/>
                  <w:color w:val="000000"/>
                  <w:sz w:val="18"/>
                  <w:szCs w:val="22"/>
                  <w:lang w:val="es-MX" w:eastAsia="es-MX"/>
                  <w:rPrChange w:id="7518" w:author="Erlie Hasam Morfin Zavalza" w:date="2014-11-22T22:04:00Z">
                    <w:rPr>
                      <w:rFonts w:ascii="Arial Narrow" w:hAnsi="Arial Narrow"/>
                      <w:b/>
                      <w:bCs/>
                      <w:color w:val="000000"/>
                      <w:sz w:val="22"/>
                      <w:szCs w:val="22"/>
                      <w:lang w:val="es-MX" w:eastAsia="es-MX"/>
                    </w:rPr>
                  </w:rPrChange>
                </w:rPr>
                <w:t>DEPRECIACIÓN ACUMULADA</w:t>
              </w:r>
            </w:ins>
          </w:p>
        </w:tc>
        <w:tc>
          <w:tcPr>
            <w:tcW w:w="1636" w:type="dxa"/>
            <w:tcBorders>
              <w:top w:val="nil"/>
              <w:left w:val="nil"/>
              <w:bottom w:val="single" w:sz="4" w:space="0" w:color="auto"/>
              <w:right w:val="single" w:sz="4" w:space="0" w:color="auto"/>
            </w:tcBorders>
            <w:shd w:val="clear" w:color="000000" w:fill="92D050"/>
            <w:noWrap/>
            <w:vAlign w:val="center"/>
            <w:hideMark/>
            <w:tcPrChange w:id="7519" w:author="Erlie Hasam Morfin Zavalza" w:date="2014-11-22T22:05:00Z">
              <w:tcPr>
                <w:tcW w:w="0" w:type="auto"/>
                <w:tcBorders>
                  <w:top w:val="nil"/>
                  <w:left w:val="nil"/>
                  <w:bottom w:val="single" w:sz="4" w:space="0" w:color="auto"/>
                  <w:right w:val="single" w:sz="4" w:space="0" w:color="auto"/>
                </w:tcBorders>
                <w:shd w:val="clear" w:color="000000" w:fill="92D050"/>
                <w:noWrap/>
                <w:vAlign w:val="center"/>
                <w:hideMark/>
              </w:tcPr>
            </w:tcPrChange>
          </w:tcPr>
          <w:p w14:paraId="736B3F21" w14:textId="77777777" w:rsidR="00D56D24" w:rsidRPr="00D56D24" w:rsidRDefault="00D56D24" w:rsidP="00D56D24">
            <w:pPr>
              <w:jc w:val="center"/>
              <w:rPr>
                <w:ins w:id="7520" w:author="Erlie Hasam Morfin Zavalza" w:date="2014-11-22T22:04:00Z"/>
                <w:rFonts w:ascii="Arial Narrow" w:hAnsi="Arial Narrow"/>
                <w:b/>
                <w:bCs/>
                <w:color w:val="000000"/>
                <w:sz w:val="18"/>
                <w:szCs w:val="22"/>
                <w:lang w:val="es-MX" w:eastAsia="es-MX"/>
                <w:rPrChange w:id="7521" w:author="Erlie Hasam Morfin Zavalza" w:date="2014-11-22T22:04:00Z">
                  <w:rPr>
                    <w:ins w:id="7522" w:author="Erlie Hasam Morfin Zavalza" w:date="2014-11-22T22:04:00Z"/>
                    <w:rFonts w:ascii="Arial Narrow" w:hAnsi="Arial Narrow"/>
                    <w:b/>
                    <w:bCs/>
                    <w:color w:val="000000"/>
                    <w:sz w:val="22"/>
                    <w:szCs w:val="22"/>
                    <w:lang w:val="es-MX" w:eastAsia="es-MX"/>
                  </w:rPr>
                </w:rPrChange>
              </w:rPr>
            </w:pPr>
            <w:ins w:id="7523" w:author="Erlie Hasam Morfin Zavalza" w:date="2014-11-22T22:04:00Z">
              <w:r w:rsidRPr="00D56D24">
                <w:rPr>
                  <w:rFonts w:ascii="Arial Narrow" w:hAnsi="Arial Narrow"/>
                  <w:b/>
                  <w:bCs/>
                  <w:color w:val="000000"/>
                  <w:sz w:val="18"/>
                  <w:szCs w:val="22"/>
                  <w:lang w:val="es-MX" w:eastAsia="es-MX"/>
                  <w:rPrChange w:id="7524" w:author="Erlie Hasam Morfin Zavalza" w:date="2014-11-22T22:04:00Z">
                    <w:rPr>
                      <w:rFonts w:ascii="Arial Narrow" w:hAnsi="Arial Narrow"/>
                      <w:b/>
                      <w:bCs/>
                      <w:color w:val="000000"/>
                      <w:sz w:val="22"/>
                      <w:szCs w:val="22"/>
                      <w:lang w:val="es-MX" w:eastAsia="es-MX"/>
                    </w:rPr>
                  </w:rPrChange>
                </w:rPr>
                <w:t>VALOR NETO EN LIBROS</w:t>
              </w:r>
            </w:ins>
          </w:p>
        </w:tc>
      </w:tr>
      <w:tr w:rsidR="00D56D24" w:rsidRPr="00D56D24" w14:paraId="04CC428C" w14:textId="77777777" w:rsidTr="00D56D24">
        <w:tblPrEx>
          <w:tblPrExChange w:id="7525" w:author="Erlie Hasam Morfin Zavalza" w:date="2014-11-22T22:05:00Z">
            <w:tblPrEx>
              <w:tblW w:w="0" w:type="auto"/>
            </w:tblPrEx>
          </w:tblPrExChange>
        </w:tblPrEx>
        <w:trPr>
          <w:trHeight w:val="300"/>
          <w:ins w:id="7526" w:author="Erlie Hasam Morfin Zavalza" w:date="2014-11-22T22:04:00Z"/>
          <w:trPrChange w:id="7527" w:author="Erlie Hasam Morfin Zavalza" w:date="2014-11-22T22:05:00Z">
            <w:trPr>
              <w:gridAfter w:val="0"/>
              <w:trHeight w:val="300"/>
            </w:trPr>
          </w:trPrChange>
        </w:trPr>
        <w:tc>
          <w:tcPr>
            <w:tcW w:w="1129" w:type="dxa"/>
            <w:vMerge/>
            <w:tcBorders>
              <w:top w:val="nil"/>
              <w:left w:val="single" w:sz="4" w:space="0" w:color="auto"/>
              <w:bottom w:val="single" w:sz="4" w:space="0" w:color="auto"/>
              <w:right w:val="single" w:sz="4" w:space="0" w:color="auto"/>
            </w:tcBorders>
            <w:vAlign w:val="center"/>
            <w:hideMark/>
            <w:tcPrChange w:id="7528" w:author="Erlie Hasam Morfin Zavalza" w:date="2014-11-22T22:05:00Z">
              <w:tcPr>
                <w:tcW w:w="0" w:type="auto"/>
                <w:vMerge/>
                <w:tcBorders>
                  <w:top w:val="nil"/>
                  <w:left w:val="single" w:sz="4" w:space="0" w:color="auto"/>
                  <w:bottom w:val="single" w:sz="4" w:space="0" w:color="auto"/>
                  <w:right w:val="single" w:sz="4" w:space="0" w:color="auto"/>
                </w:tcBorders>
                <w:vAlign w:val="center"/>
                <w:hideMark/>
              </w:tcPr>
            </w:tcPrChange>
          </w:tcPr>
          <w:p w14:paraId="67621460" w14:textId="77777777" w:rsidR="00D56D24" w:rsidRPr="00D56D24" w:rsidRDefault="00D56D24" w:rsidP="00D56D24">
            <w:pPr>
              <w:jc w:val="left"/>
              <w:rPr>
                <w:ins w:id="7529" w:author="Erlie Hasam Morfin Zavalza" w:date="2014-11-22T22:04:00Z"/>
                <w:rFonts w:ascii="Arial Narrow" w:hAnsi="Arial Narrow"/>
                <w:b/>
                <w:bCs/>
                <w:color w:val="000000"/>
                <w:sz w:val="18"/>
                <w:szCs w:val="22"/>
                <w:lang w:val="es-MX" w:eastAsia="es-MX"/>
                <w:rPrChange w:id="7530" w:author="Erlie Hasam Morfin Zavalza" w:date="2014-11-22T22:04:00Z">
                  <w:rPr>
                    <w:ins w:id="7531" w:author="Erlie Hasam Morfin Zavalza" w:date="2014-11-22T22:04:00Z"/>
                    <w:rFonts w:ascii="Arial Narrow" w:hAnsi="Arial Narrow"/>
                    <w:b/>
                    <w:bCs/>
                    <w:color w:val="000000"/>
                    <w:sz w:val="22"/>
                    <w:szCs w:val="22"/>
                    <w:lang w:val="es-MX" w:eastAsia="es-MX"/>
                  </w:rPr>
                </w:rPrChange>
              </w:rPr>
            </w:pPr>
          </w:p>
        </w:tc>
        <w:tc>
          <w:tcPr>
            <w:tcW w:w="1560" w:type="dxa"/>
            <w:vMerge/>
            <w:tcBorders>
              <w:top w:val="nil"/>
              <w:left w:val="single" w:sz="4" w:space="0" w:color="auto"/>
              <w:bottom w:val="single" w:sz="4" w:space="0" w:color="auto"/>
              <w:right w:val="single" w:sz="4" w:space="0" w:color="auto"/>
            </w:tcBorders>
            <w:vAlign w:val="center"/>
            <w:hideMark/>
            <w:tcPrChange w:id="7532" w:author="Erlie Hasam Morfin Zavalza" w:date="2014-11-22T22:05:00Z">
              <w:tcPr>
                <w:tcW w:w="0" w:type="auto"/>
                <w:vMerge/>
                <w:tcBorders>
                  <w:top w:val="nil"/>
                  <w:left w:val="single" w:sz="4" w:space="0" w:color="auto"/>
                  <w:bottom w:val="single" w:sz="4" w:space="0" w:color="auto"/>
                  <w:right w:val="single" w:sz="4" w:space="0" w:color="auto"/>
                </w:tcBorders>
                <w:vAlign w:val="center"/>
                <w:hideMark/>
              </w:tcPr>
            </w:tcPrChange>
          </w:tcPr>
          <w:p w14:paraId="38B48D9A" w14:textId="77777777" w:rsidR="00D56D24" w:rsidRPr="00D56D24" w:rsidRDefault="00D56D24" w:rsidP="00D56D24">
            <w:pPr>
              <w:jc w:val="left"/>
              <w:rPr>
                <w:ins w:id="7533" w:author="Erlie Hasam Morfin Zavalza" w:date="2014-11-22T22:04:00Z"/>
                <w:rFonts w:ascii="Arial Narrow" w:hAnsi="Arial Narrow"/>
                <w:b/>
                <w:bCs/>
                <w:color w:val="000000"/>
                <w:sz w:val="18"/>
                <w:szCs w:val="22"/>
                <w:lang w:val="es-MX" w:eastAsia="es-MX"/>
                <w:rPrChange w:id="7534" w:author="Erlie Hasam Morfin Zavalza" w:date="2014-11-22T22:04:00Z">
                  <w:rPr>
                    <w:ins w:id="7535" w:author="Erlie Hasam Morfin Zavalza" w:date="2014-11-22T22:04:00Z"/>
                    <w:rFonts w:ascii="Arial Narrow" w:hAnsi="Arial Narrow"/>
                    <w:b/>
                    <w:bCs/>
                    <w:color w:val="000000"/>
                    <w:sz w:val="22"/>
                    <w:szCs w:val="22"/>
                    <w:lang w:val="es-MX" w:eastAsia="es-MX"/>
                  </w:rPr>
                </w:rPrChange>
              </w:rPr>
            </w:pPr>
          </w:p>
        </w:tc>
        <w:tc>
          <w:tcPr>
            <w:tcW w:w="1275" w:type="dxa"/>
            <w:vMerge/>
            <w:tcBorders>
              <w:top w:val="nil"/>
              <w:left w:val="single" w:sz="4" w:space="0" w:color="auto"/>
              <w:bottom w:val="single" w:sz="4" w:space="0" w:color="auto"/>
              <w:right w:val="single" w:sz="4" w:space="0" w:color="auto"/>
            </w:tcBorders>
            <w:vAlign w:val="center"/>
            <w:hideMark/>
            <w:tcPrChange w:id="7536" w:author="Erlie Hasam Morfin Zavalza" w:date="2014-11-22T22:05:00Z">
              <w:tcPr>
                <w:tcW w:w="0" w:type="auto"/>
                <w:vMerge/>
                <w:tcBorders>
                  <w:top w:val="nil"/>
                  <w:left w:val="single" w:sz="4" w:space="0" w:color="auto"/>
                  <w:bottom w:val="single" w:sz="4" w:space="0" w:color="auto"/>
                  <w:right w:val="single" w:sz="4" w:space="0" w:color="auto"/>
                </w:tcBorders>
                <w:vAlign w:val="center"/>
                <w:hideMark/>
              </w:tcPr>
            </w:tcPrChange>
          </w:tcPr>
          <w:p w14:paraId="01A927EA" w14:textId="77777777" w:rsidR="00D56D24" w:rsidRPr="00D56D24" w:rsidRDefault="00D56D24" w:rsidP="00D56D24">
            <w:pPr>
              <w:jc w:val="left"/>
              <w:rPr>
                <w:ins w:id="7537" w:author="Erlie Hasam Morfin Zavalza" w:date="2014-11-22T22:04:00Z"/>
                <w:rFonts w:ascii="Arial Narrow" w:hAnsi="Arial Narrow"/>
                <w:b/>
                <w:bCs/>
                <w:color w:val="000000"/>
                <w:sz w:val="18"/>
                <w:szCs w:val="22"/>
                <w:lang w:val="es-MX" w:eastAsia="es-MX"/>
                <w:rPrChange w:id="7538" w:author="Erlie Hasam Morfin Zavalza" w:date="2014-11-22T22:04:00Z">
                  <w:rPr>
                    <w:ins w:id="7539" w:author="Erlie Hasam Morfin Zavalza" w:date="2014-11-22T22:04:00Z"/>
                    <w:rFonts w:ascii="Arial Narrow" w:hAnsi="Arial Narrow"/>
                    <w:b/>
                    <w:bCs/>
                    <w:color w:val="000000"/>
                    <w:sz w:val="22"/>
                    <w:szCs w:val="22"/>
                    <w:lang w:val="es-MX" w:eastAsia="es-MX"/>
                  </w:rPr>
                </w:rPrChange>
              </w:rPr>
            </w:pPr>
          </w:p>
        </w:tc>
        <w:tc>
          <w:tcPr>
            <w:tcW w:w="1329" w:type="dxa"/>
            <w:vMerge/>
            <w:tcBorders>
              <w:top w:val="nil"/>
              <w:left w:val="single" w:sz="4" w:space="0" w:color="auto"/>
              <w:bottom w:val="single" w:sz="4" w:space="0" w:color="auto"/>
              <w:right w:val="single" w:sz="4" w:space="0" w:color="auto"/>
            </w:tcBorders>
            <w:vAlign w:val="center"/>
            <w:hideMark/>
            <w:tcPrChange w:id="7540" w:author="Erlie Hasam Morfin Zavalza" w:date="2014-11-22T22:05:00Z">
              <w:tcPr>
                <w:tcW w:w="0" w:type="auto"/>
                <w:vMerge/>
                <w:tcBorders>
                  <w:top w:val="nil"/>
                  <w:left w:val="single" w:sz="4" w:space="0" w:color="auto"/>
                  <w:bottom w:val="single" w:sz="4" w:space="0" w:color="auto"/>
                  <w:right w:val="single" w:sz="4" w:space="0" w:color="auto"/>
                </w:tcBorders>
                <w:vAlign w:val="center"/>
                <w:hideMark/>
              </w:tcPr>
            </w:tcPrChange>
          </w:tcPr>
          <w:p w14:paraId="516CDCC0" w14:textId="77777777" w:rsidR="00D56D24" w:rsidRPr="00D56D24" w:rsidRDefault="00D56D24" w:rsidP="00D56D24">
            <w:pPr>
              <w:jc w:val="left"/>
              <w:rPr>
                <w:ins w:id="7541" w:author="Erlie Hasam Morfin Zavalza" w:date="2014-11-22T22:04:00Z"/>
                <w:rFonts w:ascii="Arial Narrow" w:hAnsi="Arial Narrow"/>
                <w:b/>
                <w:bCs/>
                <w:color w:val="000000"/>
                <w:sz w:val="18"/>
                <w:szCs w:val="22"/>
                <w:lang w:val="es-MX" w:eastAsia="es-MX"/>
                <w:rPrChange w:id="7542" w:author="Erlie Hasam Morfin Zavalza" w:date="2014-11-22T22:04:00Z">
                  <w:rPr>
                    <w:ins w:id="7543" w:author="Erlie Hasam Morfin Zavalza" w:date="2014-11-22T22:04:00Z"/>
                    <w:rFonts w:ascii="Arial Narrow" w:hAnsi="Arial Narrow"/>
                    <w:b/>
                    <w:bCs/>
                    <w:color w:val="000000"/>
                    <w:sz w:val="22"/>
                    <w:szCs w:val="22"/>
                    <w:lang w:val="es-MX" w:eastAsia="es-MX"/>
                  </w:rPr>
                </w:rPrChange>
              </w:rPr>
            </w:pPr>
          </w:p>
        </w:tc>
        <w:tc>
          <w:tcPr>
            <w:tcW w:w="1899" w:type="dxa"/>
            <w:vMerge/>
            <w:tcBorders>
              <w:top w:val="nil"/>
              <w:left w:val="single" w:sz="4" w:space="0" w:color="auto"/>
              <w:bottom w:val="single" w:sz="4" w:space="0" w:color="auto"/>
              <w:right w:val="single" w:sz="4" w:space="0" w:color="auto"/>
            </w:tcBorders>
            <w:vAlign w:val="center"/>
            <w:hideMark/>
            <w:tcPrChange w:id="7544" w:author="Erlie Hasam Morfin Zavalza" w:date="2014-11-22T22:05:00Z">
              <w:tcPr>
                <w:tcW w:w="0" w:type="auto"/>
                <w:vMerge/>
                <w:tcBorders>
                  <w:top w:val="nil"/>
                  <w:left w:val="single" w:sz="4" w:space="0" w:color="auto"/>
                  <w:bottom w:val="single" w:sz="4" w:space="0" w:color="auto"/>
                  <w:right w:val="single" w:sz="4" w:space="0" w:color="auto"/>
                </w:tcBorders>
                <w:vAlign w:val="center"/>
                <w:hideMark/>
              </w:tcPr>
            </w:tcPrChange>
          </w:tcPr>
          <w:p w14:paraId="585D9A0D" w14:textId="77777777" w:rsidR="00D56D24" w:rsidRPr="00D56D24" w:rsidRDefault="00D56D24" w:rsidP="00D56D24">
            <w:pPr>
              <w:jc w:val="left"/>
              <w:rPr>
                <w:ins w:id="7545" w:author="Erlie Hasam Morfin Zavalza" w:date="2014-11-22T22:04:00Z"/>
                <w:rFonts w:ascii="Arial Narrow" w:hAnsi="Arial Narrow"/>
                <w:b/>
                <w:bCs/>
                <w:color w:val="000000"/>
                <w:sz w:val="18"/>
                <w:szCs w:val="22"/>
                <w:lang w:val="es-MX" w:eastAsia="es-MX"/>
                <w:rPrChange w:id="7546" w:author="Erlie Hasam Morfin Zavalza" w:date="2014-11-22T22:04:00Z">
                  <w:rPr>
                    <w:ins w:id="7547" w:author="Erlie Hasam Morfin Zavalza" w:date="2014-11-22T22:04:00Z"/>
                    <w:rFonts w:ascii="Arial Narrow" w:hAnsi="Arial Narrow"/>
                    <w:b/>
                    <w:bCs/>
                    <w:color w:val="000000"/>
                    <w:sz w:val="22"/>
                    <w:szCs w:val="22"/>
                    <w:lang w:val="es-MX" w:eastAsia="es-MX"/>
                  </w:rPr>
                </w:rPrChange>
              </w:rPr>
            </w:pPr>
          </w:p>
        </w:tc>
        <w:tc>
          <w:tcPr>
            <w:tcW w:w="1636" w:type="dxa"/>
            <w:tcBorders>
              <w:top w:val="nil"/>
              <w:left w:val="nil"/>
              <w:bottom w:val="single" w:sz="4" w:space="0" w:color="auto"/>
              <w:right w:val="single" w:sz="4" w:space="0" w:color="auto"/>
            </w:tcBorders>
            <w:shd w:val="clear" w:color="000000" w:fill="FABF8F"/>
            <w:noWrap/>
            <w:vAlign w:val="center"/>
            <w:hideMark/>
            <w:tcPrChange w:id="7548"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19EBC409" w14:textId="77777777" w:rsidR="00D56D24" w:rsidRPr="00D56D24" w:rsidRDefault="00D56D24" w:rsidP="00D56D24">
            <w:pPr>
              <w:jc w:val="left"/>
              <w:rPr>
                <w:ins w:id="7549" w:author="Erlie Hasam Morfin Zavalza" w:date="2014-11-22T22:04:00Z"/>
                <w:rFonts w:ascii="Calibri" w:hAnsi="Calibri"/>
                <w:color w:val="000000"/>
                <w:sz w:val="18"/>
                <w:szCs w:val="22"/>
                <w:lang w:val="es-MX" w:eastAsia="es-MX"/>
                <w:rPrChange w:id="7550" w:author="Erlie Hasam Morfin Zavalza" w:date="2014-11-22T22:04:00Z">
                  <w:rPr>
                    <w:ins w:id="7551" w:author="Erlie Hasam Morfin Zavalza" w:date="2014-11-22T22:04:00Z"/>
                    <w:rFonts w:ascii="Calibri" w:hAnsi="Calibri"/>
                    <w:color w:val="000000"/>
                    <w:sz w:val="22"/>
                    <w:szCs w:val="22"/>
                    <w:lang w:val="es-MX" w:eastAsia="es-MX"/>
                  </w:rPr>
                </w:rPrChange>
              </w:rPr>
            </w:pPr>
            <w:ins w:id="7552" w:author="Erlie Hasam Morfin Zavalza" w:date="2014-11-22T22:04:00Z">
              <w:r w:rsidRPr="00D56D24">
                <w:rPr>
                  <w:rFonts w:ascii="Calibri" w:hAnsi="Calibri"/>
                  <w:color w:val="000000"/>
                  <w:sz w:val="18"/>
                  <w:szCs w:val="22"/>
                  <w:lang w:val="es-MX" w:eastAsia="es-MX"/>
                  <w:rPrChange w:id="7553" w:author="Erlie Hasam Morfin Zavalza" w:date="2014-11-22T22:04:00Z">
                    <w:rPr>
                      <w:rFonts w:ascii="Calibri" w:hAnsi="Calibri"/>
                      <w:color w:val="000000"/>
                      <w:sz w:val="22"/>
                      <w:szCs w:val="22"/>
                      <w:lang w:val="es-MX" w:eastAsia="es-MX"/>
                    </w:rPr>
                  </w:rPrChange>
                </w:rPr>
                <w:t>$14,400.00</w:t>
              </w:r>
            </w:ins>
          </w:p>
        </w:tc>
      </w:tr>
      <w:tr w:rsidR="00D56D24" w:rsidRPr="00D56D24" w14:paraId="46A4A43A" w14:textId="77777777" w:rsidTr="00D56D24">
        <w:tblPrEx>
          <w:tblPrExChange w:id="7554" w:author="Erlie Hasam Morfin Zavalza" w:date="2014-11-22T22:05:00Z">
            <w:tblPrEx>
              <w:tblW w:w="0" w:type="auto"/>
            </w:tblPrEx>
          </w:tblPrExChange>
        </w:tblPrEx>
        <w:trPr>
          <w:trHeight w:val="300"/>
          <w:ins w:id="7555" w:author="Erlie Hasam Morfin Zavalza" w:date="2014-11-22T22:04:00Z"/>
          <w:trPrChange w:id="7556"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557"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2B21ADF5" w14:textId="77777777" w:rsidR="00D56D24" w:rsidRPr="00D56D24" w:rsidRDefault="00D56D24" w:rsidP="00D56D24">
            <w:pPr>
              <w:jc w:val="center"/>
              <w:rPr>
                <w:ins w:id="7558" w:author="Erlie Hasam Morfin Zavalza" w:date="2014-11-22T22:04:00Z"/>
                <w:rFonts w:ascii="Calibri" w:hAnsi="Calibri"/>
                <w:color w:val="000000"/>
                <w:sz w:val="18"/>
                <w:szCs w:val="22"/>
                <w:lang w:val="es-MX" w:eastAsia="es-MX"/>
                <w:rPrChange w:id="7559" w:author="Erlie Hasam Morfin Zavalza" w:date="2014-11-22T22:04:00Z">
                  <w:rPr>
                    <w:ins w:id="7560" w:author="Erlie Hasam Morfin Zavalza" w:date="2014-11-22T22:04:00Z"/>
                    <w:rFonts w:ascii="Calibri" w:hAnsi="Calibri"/>
                    <w:color w:val="000000"/>
                    <w:sz w:val="22"/>
                    <w:szCs w:val="22"/>
                    <w:lang w:val="es-MX" w:eastAsia="es-MX"/>
                  </w:rPr>
                </w:rPrChange>
              </w:rPr>
            </w:pPr>
            <w:ins w:id="7561" w:author="Erlie Hasam Morfin Zavalza" w:date="2014-11-22T22:04:00Z">
              <w:r w:rsidRPr="00D56D24">
                <w:rPr>
                  <w:rFonts w:ascii="Calibri" w:hAnsi="Calibri"/>
                  <w:color w:val="000000"/>
                  <w:sz w:val="18"/>
                  <w:szCs w:val="22"/>
                  <w:lang w:val="es-MX" w:eastAsia="es-MX"/>
                  <w:rPrChange w:id="7562" w:author="Erlie Hasam Morfin Zavalza" w:date="2014-11-22T22:04:00Z">
                    <w:rPr>
                      <w:rFonts w:ascii="Calibri" w:hAnsi="Calibri"/>
                      <w:color w:val="000000"/>
                      <w:sz w:val="22"/>
                      <w:szCs w:val="22"/>
                      <w:lang w:val="es-MX" w:eastAsia="es-MX"/>
                    </w:rPr>
                  </w:rPrChange>
                </w:rPr>
                <w:t>1</w:t>
              </w:r>
            </w:ins>
          </w:p>
        </w:tc>
        <w:tc>
          <w:tcPr>
            <w:tcW w:w="1560" w:type="dxa"/>
            <w:tcBorders>
              <w:top w:val="nil"/>
              <w:left w:val="nil"/>
              <w:bottom w:val="single" w:sz="4" w:space="0" w:color="auto"/>
              <w:right w:val="single" w:sz="4" w:space="0" w:color="auto"/>
            </w:tcBorders>
            <w:shd w:val="clear" w:color="000000" w:fill="FABF8F"/>
            <w:noWrap/>
            <w:vAlign w:val="center"/>
            <w:hideMark/>
            <w:tcPrChange w:id="7563"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461B5337" w14:textId="77777777" w:rsidR="00D56D24" w:rsidRPr="00D56D24" w:rsidRDefault="00D56D24" w:rsidP="00D56D24">
            <w:pPr>
              <w:jc w:val="center"/>
              <w:rPr>
                <w:ins w:id="7564" w:author="Erlie Hasam Morfin Zavalza" w:date="2014-11-22T22:04:00Z"/>
                <w:rFonts w:ascii="Calibri" w:hAnsi="Calibri"/>
                <w:color w:val="000000"/>
                <w:sz w:val="18"/>
                <w:szCs w:val="22"/>
                <w:lang w:val="es-MX" w:eastAsia="es-MX"/>
                <w:rPrChange w:id="7565" w:author="Erlie Hasam Morfin Zavalza" w:date="2014-11-22T22:04:00Z">
                  <w:rPr>
                    <w:ins w:id="7566" w:author="Erlie Hasam Morfin Zavalza" w:date="2014-11-22T22:04:00Z"/>
                    <w:rFonts w:ascii="Calibri" w:hAnsi="Calibri"/>
                    <w:color w:val="000000"/>
                    <w:sz w:val="22"/>
                    <w:szCs w:val="22"/>
                    <w:lang w:val="es-MX" w:eastAsia="es-MX"/>
                  </w:rPr>
                </w:rPrChange>
              </w:rPr>
            </w:pPr>
            <w:ins w:id="7567" w:author="Erlie Hasam Morfin Zavalza" w:date="2014-11-22T22:04:00Z">
              <w:r w:rsidRPr="00D56D24">
                <w:rPr>
                  <w:rFonts w:ascii="Calibri" w:hAnsi="Calibri"/>
                  <w:color w:val="000000"/>
                  <w:sz w:val="18"/>
                  <w:szCs w:val="22"/>
                  <w:lang w:val="es-MX" w:eastAsia="es-MX"/>
                  <w:rPrChange w:id="7568" w:author="Erlie Hasam Morfin Zavalza" w:date="2014-11-22T22:04:00Z">
                    <w:rPr>
                      <w:rFonts w:ascii="Calibri" w:hAnsi="Calibri"/>
                      <w:color w:val="000000"/>
                      <w:sz w:val="22"/>
                      <w:szCs w:val="22"/>
                      <w:lang w:val="es-MX" w:eastAsia="es-MX"/>
                    </w:rPr>
                  </w:rPrChange>
                </w:rPr>
                <w:t>Depreciación 2015</w:t>
              </w:r>
            </w:ins>
          </w:p>
        </w:tc>
        <w:tc>
          <w:tcPr>
            <w:tcW w:w="1275" w:type="dxa"/>
            <w:tcBorders>
              <w:top w:val="nil"/>
              <w:left w:val="nil"/>
              <w:bottom w:val="single" w:sz="4" w:space="0" w:color="auto"/>
              <w:right w:val="single" w:sz="4" w:space="0" w:color="auto"/>
            </w:tcBorders>
            <w:shd w:val="clear" w:color="000000" w:fill="FABF8F"/>
            <w:noWrap/>
            <w:vAlign w:val="center"/>
            <w:hideMark/>
            <w:tcPrChange w:id="7569"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21543C33" w14:textId="77777777" w:rsidR="00D56D24" w:rsidRPr="00D56D24" w:rsidRDefault="00D56D24" w:rsidP="00D56D24">
            <w:pPr>
              <w:jc w:val="left"/>
              <w:rPr>
                <w:ins w:id="7570" w:author="Erlie Hasam Morfin Zavalza" w:date="2014-11-22T22:04:00Z"/>
                <w:rFonts w:ascii="Calibri" w:hAnsi="Calibri"/>
                <w:color w:val="000000"/>
                <w:sz w:val="18"/>
                <w:szCs w:val="22"/>
                <w:lang w:val="es-MX" w:eastAsia="es-MX"/>
                <w:rPrChange w:id="7571" w:author="Erlie Hasam Morfin Zavalza" w:date="2014-11-22T22:04:00Z">
                  <w:rPr>
                    <w:ins w:id="7572" w:author="Erlie Hasam Morfin Zavalza" w:date="2014-11-22T22:04:00Z"/>
                    <w:rFonts w:ascii="Calibri" w:hAnsi="Calibri"/>
                    <w:color w:val="000000"/>
                    <w:sz w:val="22"/>
                    <w:szCs w:val="22"/>
                    <w:lang w:val="es-MX" w:eastAsia="es-MX"/>
                  </w:rPr>
                </w:rPrChange>
              </w:rPr>
            </w:pPr>
            <w:ins w:id="7573" w:author="Erlie Hasam Morfin Zavalza" w:date="2014-11-22T22:04:00Z">
              <w:r w:rsidRPr="00D56D24">
                <w:rPr>
                  <w:rFonts w:ascii="Calibri" w:hAnsi="Calibri"/>
                  <w:color w:val="000000"/>
                  <w:sz w:val="18"/>
                  <w:szCs w:val="22"/>
                  <w:lang w:val="es-MX" w:eastAsia="es-MX"/>
                  <w:rPrChange w:id="7574"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575"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3796347D" w14:textId="77777777" w:rsidR="00D56D24" w:rsidRPr="00D56D24" w:rsidRDefault="00D56D24" w:rsidP="00D56D24">
            <w:pPr>
              <w:jc w:val="left"/>
              <w:rPr>
                <w:ins w:id="7576" w:author="Erlie Hasam Morfin Zavalza" w:date="2014-11-22T22:04:00Z"/>
                <w:rFonts w:ascii="Calibri" w:hAnsi="Calibri"/>
                <w:color w:val="000000"/>
                <w:sz w:val="18"/>
                <w:szCs w:val="22"/>
                <w:lang w:val="es-MX" w:eastAsia="es-MX"/>
                <w:rPrChange w:id="7577" w:author="Erlie Hasam Morfin Zavalza" w:date="2014-11-22T22:04:00Z">
                  <w:rPr>
                    <w:ins w:id="7578" w:author="Erlie Hasam Morfin Zavalza" w:date="2014-11-22T22:04:00Z"/>
                    <w:rFonts w:ascii="Calibri" w:hAnsi="Calibri"/>
                    <w:color w:val="000000"/>
                    <w:sz w:val="22"/>
                    <w:szCs w:val="22"/>
                    <w:lang w:val="es-MX" w:eastAsia="es-MX"/>
                  </w:rPr>
                </w:rPrChange>
              </w:rPr>
            </w:pPr>
            <w:ins w:id="7579" w:author="Erlie Hasam Morfin Zavalza" w:date="2014-11-22T22:04:00Z">
              <w:r w:rsidRPr="00D56D24">
                <w:rPr>
                  <w:rFonts w:ascii="Calibri" w:hAnsi="Calibri"/>
                  <w:color w:val="000000"/>
                  <w:sz w:val="18"/>
                  <w:szCs w:val="22"/>
                  <w:lang w:val="es-MX" w:eastAsia="es-MX"/>
                  <w:rPrChange w:id="7580" w:author="Erlie Hasam Morfin Zavalza" w:date="2014-11-22T22:04:00Z">
                    <w:rPr>
                      <w:rFonts w:ascii="Calibri" w:hAnsi="Calibri"/>
                      <w:color w:val="000000"/>
                      <w:sz w:val="22"/>
                      <w:szCs w:val="22"/>
                      <w:lang w:val="es-MX" w:eastAsia="es-MX"/>
                    </w:rPr>
                  </w:rPrChange>
                </w:rPr>
                <w:t>$166.67</w:t>
              </w:r>
            </w:ins>
          </w:p>
        </w:tc>
        <w:tc>
          <w:tcPr>
            <w:tcW w:w="1899" w:type="dxa"/>
            <w:tcBorders>
              <w:top w:val="nil"/>
              <w:left w:val="nil"/>
              <w:bottom w:val="single" w:sz="4" w:space="0" w:color="auto"/>
              <w:right w:val="single" w:sz="4" w:space="0" w:color="auto"/>
            </w:tcBorders>
            <w:shd w:val="clear" w:color="000000" w:fill="FABF8F"/>
            <w:noWrap/>
            <w:vAlign w:val="center"/>
            <w:hideMark/>
            <w:tcPrChange w:id="7581"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18686F96" w14:textId="77777777" w:rsidR="00D56D24" w:rsidRPr="00D56D24" w:rsidRDefault="00D56D24" w:rsidP="00D56D24">
            <w:pPr>
              <w:jc w:val="left"/>
              <w:rPr>
                <w:ins w:id="7582" w:author="Erlie Hasam Morfin Zavalza" w:date="2014-11-22T22:04:00Z"/>
                <w:rFonts w:ascii="Calibri" w:hAnsi="Calibri"/>
                <w:color w:val="000000"/>
                <w:sz w:val="18"/>
                <w:szCs w:val="22"/>
                <w:lang w:val="es-MX" w:eastAsia="es-MX"/>
                <w:rPrChange w:id="7583" w:author="Erlie Hasam Morfin Zavalza" w:date="2014-11-22T22:04:00Z">
                  <w:rPr>
                    <w:ins w:id="7584" w:author="Erlie Hasam Morfin Zavalza" w:date="2014-11-22T22:04:00Z"/>
                    <w:rFonts w:ascii="Calibri" w:hAnsi="Calibri"/>
                    <w:color w:val="000000"/>
                    <w:sz w:val="22"/>
                    <w:szCs w:val="22"/>
                    <w:lang w:val="es-MX" w:eastAsia="es-MX"/>
                  </w:rPr>
                </w:rPrChange>
              </w:rPr>
            </w:pPr>
            <w:ins w:id="7585" w:author="Erlie Hasam Morfin Zavalza" w:date="2014-11-22T22:04:00Z">
              <w:r w:rsidRPr="00D56D24">
                <w:rPr>
                  <w:rFonts w:ascii="Calibri" w:hAnsi="Calibri"/>
                  <w:color w:val="000000"/>
                  <w:sz w:val="18"/>
                  <w:szCs w:val="22"/>
                  <w:lang w:val="es-MX" w:eastAsia="es-MX"/>
                  <w:rPrChange w:id="7586" w:author="Erlie Hasam Morfin Zavalza" w:date="2014-11-22T22:04:00Z">
                    <w:rPr>
                      <w:rFonts w:ascii="Calibri" w:hAnsi="Calibri"/>
                      <w:color w:val="000000"/>
                      <w:sz w:val="22"/>
                      <w:szCs w:val="22"/>
                      <w:lang w:val="es-MX" w:eastAsia="es-MX"/>
                    </w:rPr>
                  </w:rPrChange>
                </w:rPr>
                <w:t>$2,000.00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587"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798D8E9A" w14:textId="77777777" w:rsidR="00D56D24" w:rsidRPr="00D56D24" w:rsidRDefault="00D56D24" w:rsidP="00D56D24">
            <w:pPr>
              <w:jc w:val="left"/>
              <w:rPr>
                <w:ins w:id="7588" w:author="Erlie Hasam Morfin Zavalza" w:date="2014-11-22T22:04:00Z"/>
                <w:rFonts w:ascii="Calibri" w:hAnsi="Calibri"/>
                <w:color w:val="000000"/>
                <w:sz w:val="18"/>
                <w:szCs w:val="22"/>
                <w:lang w:val="es-MX" w:eastAsia="es-MX"/>
                <w:rPrChange w:id="7589" w:author="Erlie Hasam Morfin Zavalza" w:date="2014-11-22T22:04:00Z">
                  <w:rPr>
                    <w:ins w:id="7590" w:author="Erlie Hasam Morfin Zavalza" w:date="2014-11-22T22:04:00Z"/>
                    <w:rFonts w:ascii="Calibri" w:hAnsi="Calibri"/>
                    <w:color w:val="000000"/>
                    <w:sz w:val="22"/>
                    <w:szCs w:val="22"/>
                    <w:lang w:val="es-MX" w:eastAsia="es-MX"/>
                  </w:rPr>
                </w:rPrChange>
              </w:rPr>
            </w:pPr>
            <w:ins w:id="7591" w:author="Erlie Hasam Morfin Zavalza" w:date="2014-11-22T22:04:00Z">
              <w:r w:rsidRPr="00D56D24">
                <w:rPr>
                  <w:rFonts w:ascii="Calibri" w:hAnsi="Calibri"/>
                  <w:color w:val="000000"/>
                  <w:sz w:val="18"/>
                  <w:szCs w:val="22"/>
                  <w:lang w:val="es-MX" w:eastAsia="es-MX"/>
                  <w:rPrChange w:id="7592" w:author="Erlie Hasam Morfin Zavalza" w:date="2014-11-22T22:04:00Z">
                    <w:rPr>
                      <w:rFonts w:ascii="Calibri" w:hAnsi="Calibri"/>
                      <w:color w:val="000000"/>
                      <w:sz w:val="22"/>
                      <w:szCs w:val="22"/>
                      <w:lang w:val="es-MX" w:eastAsia="es-MX"/>
                    </w:rPr>
                  </w:rPrChange>
                </w:rPr>
                <w:t>$12,400.00</w:t>
              </w:r>
            </w:ins>
          </w:p>
        </w:tc>
      </w:tr>
      <w:tr w:rsidR="00D56D24" w:rsidRPr="00D56D24" w14:paraId="751D7F98" w14:textId="77777777" w:rsidTr="00D56D24">
        <w:tblPrEx>
          <w:tblPrExChange w:id="7593" w:author="Erlie Hasam Morfin Zavalza" w:date="2014-11-22T22:05:00Z">
            <w:tblPrEx>
              <w:tblW w:w="0" w:type="auto"/>
            </w:tblPrEx>
          </w:tblPrExChange>
        </w:tblPrEx>
        <w:trPr>
          <w:trHeight w:val="300"/>
          <w:ins w:id="7594" w:author="Erlie Hasam Morfin Zavalza" w:date="2014-11-22T22:04:00Z"/>
          <w:trPrChange w:id="7595"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596"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353D2FB2" w14:textId="77777777" w:rsidR="00D56D24" w:rsidRPr="00D56D24" w:rsidRDefault="00D56D24" w:rsidP="00D56D24">
            <w:pPr>
              <w:jc w:val="center"/>
              <w:rPr>
                <w:ins w:id="7597" w:author="Erlie Hasam Morfin Zavalza" w:date="2014-11-22T22:04:00Z"/>
                <w:rFonts w:ascii="Calibri" w:hAnsi="Calibri"/>
                <w:color w:val="000000"/>
                <w:sz w:val="18"/>
                <w:szCs w:val="22"/>
                <w:lang w:val="es-MX" w:eastAsia="es-MX"/>
                <w:rPrChange w:id="7598" w:author="Erlie Hasam Morfin Zavalza" w:date="2014-11-22T22:04:00Z">
                  <w:rPr>
                    <w:ins w:id="7599" w:author="Erlie Hasam Morfin Zavalza" w:date="2014-11-22T22:04:00Z"/>
                    <w:rFonts w:ascii="Calibri" w:hAnsi="Calibri"/>
                    <w:color w:val="000000"/>
                    <w:sz w:val="22"/>
                    <w:szCs w:val="22"/>
                    <w:lang w:val="es-MX" w:eastAsia="es-MX"/>
                  </w:rPr>
                </w:rPrChange>
              </w:rPr>
            </w:pPr>
            <w:ins w:id="7600" w:author="Erlie Hasam Morfin Zavalza" w:date="2014-11-22T22:04:00Z">
              <w:r w:rsidRPr="00D56D24">
                <w:rPr>
                  <w:rFonts w:ascii="Calibri" w:hAnsi="Calibri"/>
                  <w:color w:val="000000"/>
                  <w:sz w:val="18"/>
                  <w:szCs w:val="22"/>
                  <w:lang w:val="es-MX" w:eastAsia="es-MX"/>
                  <w:rPrChange w:id="7601" w:author="Erlie Hasam Morfin Zavalza" w:date="2014-11-22T22:04:00Z">
                    <w:rPr>
                      <w:rFonts w:ascii="Calibri" w:hAnsi="Calibri"/>
                      <w:color w:val="000000"/>
                      <w:sz w:val="22"/>
                      <w:szCs w:val="22"/>
                      <w:lang w:val="es-MX" w:eastAsia="es-MX"/>
                    </w:rPr>
                  </w:rPrChange>
                </w:rPr>
                <w:t>2</w:t>
              </w:r>
            </w:ins>
          </w:p>
        </w:tc>
        <w:tc>
          <w:tcPr>
            <w:tcW w:w="1560" w:type="dxa"/>
            <w:tcBorders>
              <w:top w:val="nil"/>
              <w:left w:val="nil"/>
              <w:bottom w:val="single" w:sz="4" w:space="0" w:color="auto"/>
              <w:right w:val="single" w:sz="4" w:space="0" w:color="auto"/>
            </w:tcBorders>
            <w:shd w:val="clear" w:color="000000" w:fill="FABF8F"/>
            <w:noWrap/>
            <w:vAlign w:val="center"/>
            <w:hideMark/>
            <w:tcPrChange w:id="7602"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075B855A" w14:textId="77777777" w:rsidR="00D56D24" w:rsidRPr="00D56D24" w:rsidRDefault="00D56D24" w:rsidP="00D56D24">
            <w:pPr>
              <w:jc w:val="center"/>
              <w:rPr>
                <w:ins w:id="7603" w:author="Erlie Hasam Morfin Zavalza" w:date="2014-11-22T22:04:00Z"/>
                <w:rFonts w:ascii="Calibri" w:hAnsi="Calibri"/>
                <w:color w:val="000000"/>
                <w:sz w:val="18"/>
                <w:szCs w:val="22"/>
                <w:lang w:val="es-MX" w:eastAsia="es-MX"/>
                <w:rPrChange w:id="7604" w:author="Erlie Hasam Morfin Zavalza" w:date="2014-11-22T22:04:00Z">
                  <w:rPr>
                    <w:ins w:id="7605" w:author="Erlie Hasam Morfin Zavalza" w:date="2014-11-22T22:04:00Z"/>
                    <w:rFonts w:ascii="Calibri" w:hAnsi="Calibri"/>
                    <w:color w:val="000000"/>
                    <w:sz w:val="22"/>
                    <w:szCs w:val="22"/>
                    <w:lang w:val="es-MX" w:eastAsia="es-MX"/>
                  </w:rPr>
                </w:rPrChange>
              </w:rPr>
            </w:pPr>
            <w:ins w:id="7606" w:author="Erlie Hasam Morfin Zavalza" w:date="2014-11-22T22:04:00Z">
              <w:r w:rsidRPr="00D56D24">
                <w:rPr>
                  <w:rFonts w:ascii="Calibri" w:hAnsi="Calibri"/>
                  <w:color w:val="000000"/>
                  <w:sz w:val="18"/>
                  <w:szCs w:val="22"/>
                  <w:lang w:val="es-MX" w:eastAsia="es-MX"/>
                  <w:rPrChange w:id="7607" w:author="Erlie Hasam Morfin Zavalza" w:date="2014-11-22T22:04:00Z">
                    <w:rPr>
                      <w:rFonts w:ascii="Calibri" w:hAnsi="Calibri"/>
                      <w:color w:val="000000"/>
                      <w:sz w:val="22"/>
                      <w:szCs w:val="22"/>
                      <w:lang w:val="es-MX" w:eastAsia="es-MX"/>
                    </w:rPr>
                  </w:rPrChange>
                </w:rPr>
                <w:t>Depreciación 2016</w:t>
              </w:r>
            </w:ins>
          </w:p>
        </w:tc>
        <w:tc>
          <w:tcPr>
            <w:tcW w:w="1275" w:type="dxa"/>
            <w:tcBorders>
              <w:top w:val="nil"/>
              <w:left w:val="nil"/>
              <w:bottom w:val="single" w:sz="4" w:space="0" w:color="auto"/>
              <w:right w:val="single" w:sz="4" w:space="0" w:color="auto"/>
            </w:tcBorders>
            <w:shd w:val="clear" w:color="000000" w:fill="FABF8F"/>
            <w:noWrap/>
            <w:vAlign w:val="center"/>
            <w:hideMark/>
            <w:tcPrChange w:id="7608"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5D177E53" w14:textId="77777777" w:rsidR="00D56D24" w:rsidRPr="00D56D24" w:rsidRDefault="00D56D24" w:rsidP="00D56D24">
            <w:pPr>
              <w:jc w:val="left"/>
              <w:rPr>
                <w:ins w:id="7609" w:author="Erlie Hasam Morfin Zavalza" w:date="2014-11-22T22:04:00Z"/>
                <w:rFonts w:ascii="Calibri" w:hAnsi="Calibri"/>
                <w:color w:val="000000"/>
                <w:sz w:val="18"/>
                <w:szCs w:val="22"/>
                <w:lang w:val="es-MX" w:eastAsia="es-MX"/>
                <w:rPrChange w:id="7610" w:author="Erlie Hasam Morfin Zavalza" w:date="2014-11-22T22:04:00Z">
                  <w:rPr>
                    <w:ins w:id="7611" w:author="Erlie Hasam Morfin Zavalza" w:date="2014-11-22T22:04:00Z"/>
                    <w:rFonts w:ascii="Calibri" w:hAnsi="Calibri"/>
                    <w:color w:val="000000"/>
                    <w:sz w:val="22"/>
                    <w:szCs w:val="22"/>
                    <w:lang w:val="es-MX" w:eastAsia="es-MX"/>
                  </w:rPr>
                </w:rPrChange>
              </w:rPr>
            </w:pPr>
            <w:ins w:id="7612" w:author="Erlie Hasam Morfin Zavalza" w:date="2014-11-22T22:04:00Z">
              <w:r w:rsidRPr="00D56D24">
                <w:rPr>
                  <w:rFonts w:ascii="Calibri" w:hAnsi="Calibri"/>
                  <w:color w:val="000000"/>
                  <w:sz w:val="18"/>
                  <w:szCs w:val="22"/>
                  <w:lang w:val="es-MX" w:eastAsia="es-MX"/>
                  <w:rPrChange w:id="7613"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614"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69560B92" w14:textId="77777777" w:rsidR="00D56D24" w:rsidRPr="00D56D24" w:rsidRDefault="00D56D24" w:rsidP="00D56D24">
            <w:pPr>
              <w:jc w:val="left"/>
              <w:rPr>
                <w:ins w:id="7615" w:author="Erlie Hasam Morfin Zavalza" w:date="2014-11-22T22:04:00Z"/>
                <w:rFonts w:ascii="Calibri" w:hAnsi="Calibri"/>
                <w:color w:val="000000"/>
                <w:sz w:val="18"/>
                <w:szCs w:val="22"/>
                <w:lang w:val="es-MX" w:eastAsia="es-MX"/>
                <w:rPrChange w:id="7616" w:author="Erlie Hasam Morfin Zavalza" w:date="2014-11-22T22:04:00Z">
                  <w:rPr>
                    <w:ins w:id="7617" w:author="Erlie Hasam Morfin Zavalza" w:date="2014-11-22T22:04:00Z"/>
                    <w:rFonts w:ascii="Calibri" w:hAnsi="Calibri"/>
                    <w:color w:val="000000"/>
                    <w:sz w:val="22"/>
                    <w:szCs w:val="22"/>
                    <w:lang w:val="es-MX" w:eastAsia="es-MX"/>
                  </w:rPr>
                </w:rPrChange>
              </w:rPr>
            </w:pPr>
            <w:ins w:id="7618" w:author="Erlie Hasam Morfin Zavalza" w:date="2014-11-22T22:04:00Z">
              <w:r w:rsidRPr="00D56D24">
                <w:rPr>
                  <w:rFonts w:ascii="Calibri" w:hAnsi="Calibri"/>
                  <w:color w:val="000000"/>
                  <w:sz w:val="18"/>
                  <w:szCs w:val="22"/>
                  <w:lang w:val="es-MX" w:eastAsia="es-MX"/>
                  <w:rPrChange w:id="7619" w:author="Erlie Hasam Morfin Zavalza" w:date="2014-11-22T22:04: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620"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2506BC94" w14:textId="77777777" w:rsidR="00D56D24" w:rsidRPr="00D56D24" w:rsidRDefault="00D56D24" w:rsidP="00D56D24">
            <w:pPr>
              <w:jc w:val="left"/>
              <w:rPr>
                <w:ins w:id="7621" w:author="Erlie Hasam Morfin Zavalza" w:date="2014-11-22T22:04:00Z"/>
                <w:rFonts w:ascii="Calibri" w:hAnsi="Calibri"/>
                <w:color w:val="000000"/>
                <w:sz w:val="18"/>
                <w:szCs w:val="22"/>
                <w:lang w:val="es-MX" w:eastAsia="es-MX"/>
                <w:rPrChange w:id="7622" w:author="Erlie Hasam Morfin Zavalza" w:date="2014-11-22T22:04:00Z">
                  <w:rPr>
                    <w:ins w:id="7623" w:author="Erlie Hasam Morfin Zavalza" w:date="2014-11-22T22:04:00Z"/>
                    <w:rFonts w:ascii="Calibri" w:hAnsi="Calibri"/>
                    <w:color w:val="000000"/>
                    <w:sz w:val="22"/>
                    <w:szCs w:val="22"/>
                    <w:lang w:val="es-MX" w:eastAsia="es-MX"/>
                  </w:rPr>
                </w:rPrChange>
              </w:rPr>
            </w:pPr>
            <w:ins w:id="7624" w:author="Erlie Hasam Morfin Zavalza" w:date="2014-11-22T22:04:00Z">
              <w:r w:rsidRPr="00D56D24">
                <w:rPr>
                  <w:rFonts w:ascii="Calibri" w:hAnsi="Calibri"/>
                  <w:color w:val="000000"/>
                  <w:sz w:val="18"/>
                  <w:szCs w:val="22"/>
                  <w:lang w:val="es-MX" w:eastAsia="es-MX"/>
                  <w:rPrChange w:id="7625" w:author="Erlie Hasam Morfin Zavalza" w:date="2014-11-22T22:04:00Z">
                    <w:rPr>
                      <w:rFonts w:ascii="Calibri" w:hAnsi="Calibri"/>
                      <w:color w:val="000000"/>
                      <w:sz w:val="22"/>
                      <w:szCs w:val="22"/>
                      <w:lang w:val="es-MX" w:eastAsia="es-MX"/>
                    </w:rPr>
                  </w:rPrChange>
                </w:rPr>
                <w:t>$4,000.00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626"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0E7D39C2" w14:textId="77777777" w:rsidR="00D56D24" w:rsidRPr="00D56D24" w:rsidRDefault="00D56D24" w:rsidP="00D56D24">
            <w:pPr>
              <w:jc w:val="left"/>
              <w:rPr>
                <w:ins w:id="7627" w:author="Erlie Hasam Morfin Zavalza" w:date="2014-11-22T22:04:00Z"/>
                <w:rFonts w:ascii="Calibri" w:hAnsi="Calibri"/>
                <w:color w:val="000000"/>
                <w:sz w:val="18"/>
                <w:szCs w:val="22"/>
                <w:lang w:val="es-MX" w:eastAsia="es-MX"/>
                <w:rPrChange w:id="7628" w:author="Erlie Hasam Morfin Zavalza" w:date="2014-11-22T22:04:00Z">
                  <w:rPr>
                    <w:ins w:id="7629" w:author="Erlie Hasam Morfin Zavalza" w:date="2014-11-22T22:04:00Z"/>
                    <w:rFonts w:ascii="Calibri" w:hAnsi="Calibri"/>
                    <w:color w:val="000000"/>
                    <w:sz w:val="22"/>
                    <w:szCs w:val="22"/>
                    <w:lang w:val="es-MX" w:eastAsia="es-MX"/>
                  </w:rPr>
                </w:rPrChange>
              </w:rPr>
            </w:pPr>
            <w:ins w:id="7630" w:author="Erlie Hasam Morfin Zavalza" w:date="2014-11-22T22:04:00Z">
              <w:r w:rsidRPr="00D56D24">
                <w:rPr>
                  <w:rFonts w:ascii="Calibri" w:hAnsi="Calibri"/>
                  <w:color w:val="000000"/>
                  <w:sz w:val="18"/>
                  <w:szCs w:val="22"/>
                  <w:lang w:val="es-MX" w:eastAsia="es-MX"/>
                  <w:rPrChange w:id="7631" w:author="Erlie Hasam Morfin Zavalza" w:date="2014-11-22T22:04:00Z">
                    <w:rPr>
                      <w:rFonts w:ascii="Calibri" w:hAnsi="Calibri"/>
                      <w:color w:val="000000"/>
                      <w:sz w:val="22"/>
                      <w:szCs w:val="22"/>
                      <w:lang w:val="es-MX" w:eastAsia="es-MX"/>
                    </w:rPr>
                  </w:rPrChange>
                </w:rPr>
                <w:t>$10,400.00</w:t>
              </w:r>
            </w:ins>
          </w:p>
        </w:tc>
      </w:tr>
      <w:tr w:rsidR="00D56D24" w:rsidRPr="00D56D24" w14:paraId="4A1870BA" w14:textId="77777777" w:rsidTr="00D56D24">
        <w:tblPrEx>
          <w:tblPrExChange w:id="7632" w:author="Erlie Hasam Morfin Zavalza" w:date="2014-11-22T22:05:00Z">
            <w:tblPrEx>
              <w:tblW w:w="0" w:type="auto"/>
            </w:tblPrEx>
          </w:tblPrExChange>
        </w:tblPrEx>
        <w:trPr>
          <w:trHeight w:val="300"/>
          <w:ins w:id="7633" w:author="Erlie Hasam Morfin Zavalza" w:date="2014-11-22T22:04:00Z"/>
          <w:trPrChange w:id="7634"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635"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07B4EC4C" w14:textId="77777777" w:rsidR="00D56D24" w:rsidRPr="00D56D24" w:rsidRDefault="00D56D24" w:rsidP="00D56D24">
            <w:pPr>
              <w:jc w:val="center"/>
              <w:rPr>
                <w:ins w:id="7636" w:author="Erlie Hasam Morfin Zavalza" w:date="2014-11-22T22:04:00Z"/>
                <w:rFonts w:ascii="Calibri" w:hAnsi="Calibri"/>
                <w:color w:val="000000"/>
                <w:sz w:val="18"/>
                <w:szCs w:val="22"/>
                <w:lang w:val="es-MX" w:eastAsia="es-MX"/>
                <w:rPrChange w:id="7637" w:author="Erlie Hasam Morfin Zavalza" w:date="2014-11-22T22:04:00Z">
                  <w:rPr>
                    <w:ins w:id="7638" w:author="Erlie Hasam Morfin Zavalza" w:date="2014-11-22T22:04:00Z"/>
                    <w:rFonts w:ascii="Calibri" w:hAnsi="Calibri"/>
                    <w:color w:val="000000"/>
                    <w:sz w:val="22"/>
                    <w:szCs w:val="22"/>
                    <w:lang w:val="es-MX" w:eastAsia="es-MX"/>
                  </w:rPr>
                </w:rPrChange>
              </w:rPr>
            </w:pPr>
            <w:ins w:id="7639" w:author="Erlie Hasam Morfin Zavalza" w:date="2014-11-22T22:04:00Z">
              <w:r w:rsidRPr="00D56D24">
                <w:rPr>
                  <w:rFonts w:ascii="Calibri" w:hAnsi="Calibri"/>
                  <w:color w:val="000000"/>
                  <w:sz w:val="18"/>
                  <w:szCs w:val="22"/>
                  <w:lang w:val="es-MX" w:eastAsia="es-MX"/>
                  <w:rPrChange w:id="7640" w:author="Erlie Hasam Morfin Zavalza" w:date="2014-11-22T22:04:00Z">
                    <w:rPr>
                      <w:rFonts w:ascii="Calibri" w:hAnsi="Calibri"/>
                      <w:color w:val="000000"/>
                      <w:sz w:val="22"/>
                      <w:szCs w:val="22"/>
                      <w:lang w:val="es-MX" w:eastAsia="es-MX"/>
                    </w:rPr>
                  </w:rPrChange>
                </w:rPr>
                <w:t>3</w:t>
              </w:r>
            </w:ins>
          </w:p>
        </w:tc>
        <w:tc>
          <w:tcPr>
            <w:tcW w:w="1560" w:type="dxa"/>
            <w:tcBorders>
              <w:top w:val="nil"/>
              <w:left w:val="nil"/>
              <w:bottom w:val="single" w:sz="4" w:space="0" w:color="auto"/>
              <w:right w:val="single" w:sz="4" w:space="0" w:color="auto"/>
            </w:tcBorders>
            <w:shd w:val="clear" w:color="000000" w:fill="FABF8F"/>
            <w:noWrap/>
            <w:vAlign w:val="center"/>
            <w:hideMark/>
            <w:tcPrChange w:id="7641"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42D9DFAC" w14:textId="77777777" w:rsidR="00D56D24" w:rsidRPr="00D56D24" w:rsidRDefault="00D56D24" w:rsidP="00D56D24">
            <w:pPr>
              <w:jc w:val="center"/>
              <w:rPr>
                <w:ins w:id="7642" w:author="Erlie Hasam Morfin Zavalza" w:date="2014-11-22T22:04:00Z"/>
                <w:rFonts w:ascii="Calibri" w:hAnsi="Calibri"/>
                <w:color w:val="000000"/>
                <w:sz w:val="18"/>
                <w:szCs w:val="22"/>
                <w:lang w:val="es-MX" w:eastAsia="es-MX"/>
                <w:rPrChange w:id="7643" w:author="Erlie Hasam Morfin Zavalza" w:date="2014-11-22T22:04:00Z">
                  <w:rPr>
                    <w:ins w:id="7644" w:author="Erlie Hasam Morfin Zavalza" w:date="2014-11-22T22:04:00Z"/>
                    <w:rFonts w:ascii="Calibri" w:hAnsi="Calibri"/>
                    <w:color w:val="000000"/>
                    <w:sz w:val="22"/>
                    <w:szCs w:val="22"/>
                    <w:lang w:val="es-MX" w:eastAsia="es-MX"/>
                  </w:rPr>
                </w:rPrChange>
              </w:rPr>
            </w:pPr>
            <w:ins w:id="7645" w:author="Erlie Hasam Morfin Zavalza" w:date="2014-11-22T22:04:00Z">
              <w:r w:rsidRPr="00D56D24">
                <w:rPr>
                  <w:rFonts w:ascii="Calibri" w:hAnsi="Calibri"/>
                  <w:color w:val="000000"/>
                  <w:sz w:val="18"/>
                  <w:szCs w:val="22"/>
                  <w:lang w:val="es-MX" w:eastAsia="es-MX"/>
                  <w:rPrChange w:id="7646" w:author="Erlie Hasam Morfin Zavalza" w:date="2014-11-22T22:04:00Z">
                    <w:rPr>
                      <w:rFonts w:ascii="Calibri" w:hAnsi="Calibri"/>
                      <w:color w:val="000000"/>
                      <w:sz w:val="22"/>
                      <w:szCs w:val="22"/>
                      <w:lang w:val="es-MX" w:eastAsia="es-MX"/>
                    </w:rPr>
                  </w:rPrChange>
                </w:rPr>
                <w:t>Depreciación 2017</w:t>
              </w:r>
            </w:ins>
          </w:p>
        </w:tc>
        <w:tc>
          <w:tcPr>
            <w:tcW w:w="1275" w:type="dxa"/>
            <w:tcBorders>
              <w:top w:val="nil"/>
              <w:left w:val="nil"/>
              <w:bottom w:val="single" w:sz="4" w:space="0" w:color="auto"/>
              <w:right w:val="single" w:sz="4" w:space="0" w:color="auto"/>
            </w:tcBorders>
            <w:shd w:val="clear" w:color="000000" w:fill="FABF8F"/>
            <w:noWrap/>
            <w:vAlign w:val="center"/>
            <w:hideMark/>
            <w:tcPrChange w:id="7647"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3B66AEF0" w14:textId="77777777" w:rsidR="00D56D24" w:rsidRPr="00D56D24" w:rsidRDefault="00D56D24" w:rsidP="00D56D24">
            <w:pPr>
              <w:jc w:val="left"/>
              <w:rPr>
                <w:ins w:id="7648" w:author="Erlie Hasam Morfin Zavalza" w:date="2014-11-22T22:04:00Z"/>
                <w:rFonts w:ascii="Calibri" w:hAnsi="Calibri"/>
                <w:color w:val="000000"/>
                <w:sz w:val="18"/>
                <w:szCs w:val="22"/>
                <w:lang w:val="es-MX" w:eastAsia="es-MX"/>
                <w:rPrChange w:id="7649" w:author="Erlie Hasam Morfin Zavalza" w:date="2014-11-22T22:04:00Z">
                  <w:rPr>
                    <w:ins w:id="7650" w:author="Erlie Hasam Morfin Zavalza" w:date="2014-11-22T22:04:00Z"/>
                    <w:rFonts w:ascii="Calibri" w:hAnsi="Calibri"/>
                    <w:color w:val="000000"/>
                    <w:sz w:val="22"/>
                    <w:szCs w:val="22"/>
                    <w:lang w:val="es-MX" w:eastAsia="es-MX"/>
                  </w:rPr>
                </w:rPrChange>
              </w:rPr>
            </w:pPr>
            <w:ins w:id="7651" w:author="Erlie Hasam Morfin Zavalza" w:date="2014-11-22T22:04:00Z">
              <w:r w:rsidRPr="00D56D24">
                <w:rPr>
                  <w:rFonts w:ascii="Calibri" w:hAnsi="Calibri"/>
                  <w:color w:val="000000"/>
                  <w:sz w:val="18"/>
                  <w:szCs w:val="22"/>
                  <w:lang w:val="es-MX" w:eastAsia="es-MX"/>
                  <w:rPrChange w:id="7652"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653"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6D5204C7" w14:textId="77777777" w:rsidR="00D56D24" w:rsidRPr="00D56D24" w:rsidRDefault="00D56D24" w:rsidP="00D56D24">
            <w:pPr>
              <w:jc w:val="left"/>
              <w:rPr>
                <w:ins w:id="7654" w:author="Erlie Hasam Morfin Zavalza" w:date="2014-11-22T22:04:00Z"/>
                <w:rFonts w:ascii="Calibri" w:hAnsi="Calibri"/>
                <w:color w:val="000000"/>
                <w:sz w:val="18"/>
                <w:szCs w:val="22"/>
                <w:lang w:val="es-MX" w:eastAsia="es-MX"/>
                <w:rPrChange w:id="7655" w:author="Erlie Hasam Morfin Zavalza" w:date="2014-11-22T22:04:00Z">
                  <w:rPr>
                    <w:ins w:id="7656" w:author="Erlie Hasam Morfin Zavalza" w:date="2014-11-22T22:04:00Z"/>
                    <w:rFonts w:ascii="Calibri" w:hAnsi="Calibri"/>
                    <w:color w:val="000000"/>
                    <w:sz w:val="22"/>
                    <w:szCs w:val="22"/>
                    <w:lang w:val="es-MX" w:eastAsia="es-MX"/>
                  </w:rPr>
                </w:rPrChange>
              </w:rPr>
            </w:pPr>
            <w:ins w:id="7657" w:author="Erlie Hasam Morfin Zavalza" w:date="2014-11-22T22:04:00Z">
              <w:r w:rsidRPr="00D56D24">
                <w:rPr>
                  <w:rFonts w:ascii="Calibri" w:hAnsi="Calibri"/>
                  <w:color w:val="000000"/>
                  <w:sz w:val="18"/>
                  <w:szCs w:val="22"/>
                  <w:lang w:val="es-MX" w:eastAsia="es-MX"/>
                  <w:rPrChange w:id="7658" w:author="Erlie Hasam Morfin Zavalza" w:date="2014-11-22T22:04: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659"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7E8E2D17" w14:textId="77777777" w:rsidR="00D56D24" w:rsidRPr="00D56D24" w:rsidRDefault="00D56D24" w:rsidP="00D56D24">
            <w:pPr>
              <w:jc w:val="left"/>
              <w:rPr>
                <w:ins w:id="7660" w:author="Erlie Hasam Morfin Zavalza" w:date="2014-11-22T22:04:00Z"/>
                <w:rFonts w:ascii="Calibri" w:hAnsi="Calibri"/>
                <w:color w:val="000000"/>
                <w:sz w:val="18"/>
                <w:szCs w:val="22"/>
                <w:lang w:val="es-MX" w:eastAsia="es-MX"/>
                <w:rPrChange w:id="7661" w:author="Erlie Hasam Morfin Zavalza" w:date="2014-11-22T22:04:00Z">
                  <w:rPr>
                    <w:ins w:id="7662" w:author="Erlie Hasam Morfin Zavalza" w:date="2014-11-22T22:04:00Z"/>
                    <w:rFonts w:ascii="Calibri" w:hAnsi="Calibri"/>
                    <w:color w:val="000000"/>
                    <w:sz w:val="22"/>
                    <w:szCs w:val="22"/>
                    <w:lang w:val="es-MX" w:eastAsia="es-MX"/>
                  </w:rPr>
                </w:rPrChange>
              </w:rPr>
            </w:pPr>
            <w:ins w:id="7663" w:author="Erlie Hasam Morfin Zavalza" w:date="2014-11-22T22:04:00Z">
              <w:r w:rsidRPr="00D56D24">
                <w:rPr>
                  <w:rFonts w:ascii="Calibri" w:hAnsi="Calibri"/>
                  <w:color w:val="000000"/>
                  <w:sz w:val="18"/>
                  <w:szCs w:val="22"/>
                  <w:lang w:val="es-MX" w:eastAsia="es-MX"/>
                  <w:rPrChange w:id="7664" w:author="Erlie Hasam Morfin Zavalza" w:date="2014-11-22T22:04:00Z">
                    <w:rPr>
                      <w:rFonts w:ascii="Calibri" w:hAnsi="Calibri"/>
                      <w:color w:val="000000"/>
                      <w:sz w:val="22"/>
                      <w:szCs w:val="22"/>
                      <w:lang w:val="es-MX" w:eastAsia="es-MX"/>
                    </w:rPr>
                  </w:rPrChange>
                </w:rPr>
                <w:t>$6,000.00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665"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2F64D3A7" w14:textId="77777777" w:rsidR="00D56D24" w:rsidRPr="00D56D24" w:rsidRDefault="00D56D24" w:rsidP="00D56D24">
            <w:pPr>
              <w:jc w:val="left"/>
              <w:rPr>
                <w:ins w:id="7666" w:author="Erlie Hasam Morfin Zavalza" w:date="2014-11-22T22:04:00Z"/>
                <w:rFonts w:ascii="Calibri" w:hAnsi="Calibri"/>
                <w:color w:val="000000"/>
                <w:sz w:val="18"/>
                <w:szCs w:val="22"/>
                <w:lang w:val="es-MX" w:eastAsia="es-MX"/>
                <w:rPrChange w:id="7667" w:author="Erlie Hasam Morfin Zavalza" w:date="2014-11-22T22:04:00Z">
                  <w:rPr>
                    <w:ins w:id="7668" w:author="Erlie Hasam Morfin Zavalza" w:date="2014-11-22T22:04:00Z"/>
                    <w:rFonts w:ascii="Calibri" w:hAnsi="Calibri"/>
                    <w:color w:val="000000"/>
                    <w:sz w:val="22"/>
                    <w:szCs w:val="22"/>
                    <w:lang w:val="es-MX" w:eastAsia="es-MX"/>
                  </w:rPr>
                </w:rPrChange>
              </w:rPr>
            </w:pPr>
            <w:ins w:id="7669" w:author="Erlie Hasam Morfin Zavalza" w:date="2014-11-22T22:04:00Z">
              <w:r w:rsidRPr="00D56D24">
                <w:rPr>
                  <w:rFonts w:ascii="Calibri" w:hAnsi="Calibri"/>
                  <w:color w:val="000000"/>
                  <w:sz w:val="18"/>
                  <w:szCs w:val="22"/>
                  <w:lang w:val="es-MX" w:eastAsia="es-MX"/>
                  <w:rPrChange w:id="7670" w:author="Erlie Hasam Morfin Zavalza" w:date="2014-11-22T22:04:00Z">
                    <w:rPr>
                      <w:rFonts w:ascii="Calibri" w:hAnsi="Calibri"/>
                      <w:color w:val="000000"/>
                      <w:sz w:val="22"/>
                      <w:szCs w:val="22"/>
                      <w:lang w:val="es-MX" w:eastAsia="es-MX"/>
                    </w:rPr>
                  </w:rPrChange>
                </w:rPr>
                <w:t>$8,400.00</w:t>
              </w:r>
            </w:ins>
          </w:p>
        </w:tc>
      </w:tr>
      <w:tr w:rsidR="00D56D24" w:rsidRPr="00D56D24" w14:paraId="702CD02F" w14:textId="77777777" w:rsidTr="00D56D24">
        <w:tblPrEx>
          <w:tblPrExChange w:id="7671" w:author="Erlie Hasam Morfin Zavalza" w:date="2014-11-22T22:05:00Z">
            <w:tblPrEx>
              <w:tblW w:w="0" w:type="auto"/>
            </w:tblPrEx>
          </w:tblPrExChange>
        </w:tblPrEx>
        <w:trPr>
          <w:trHeight w:val="300"/>
          <w:ins w:id="7672" w:author="Erlie Hasam Morfin Zavalza" w:date="2014-11-22T22:04:00Z"/>
          <w:trPrChange w:id="7673"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674"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26A97F37" w14:textId="77777777" w:rsidR="00D56D24" w:rsidRPr="00D56D24" w:rsidRDefault="00D56D24" w:rsidP="00D56D24">
            <w:pPr>
              <w:jc w:val="center"/>
              <w:rPr>
                <w:ins w:id="7675" w:author="Erlie Hasam Morfin Zavalza" w:date="2014-11-22T22:04:00Z"/>
                <w:rFonts w:ascii="Calibri" w:hAnsi="Calibri"/>
                <w:color w:val="000000"/>
                <w:sz w:val="18"/>
                <w:szCs w:val="22"/>
                <w:lang w:val="es-MX" w:eastAsia="es-MX"/>
                <w:rPrChange w:id="7676" w:author="Erlie Hasam Morfin Zavalza" w:date="2014-11-22T22:04:00Z">
                  <w:rPr>
                    <w:ins w:id="7677" w:author="Erlie Hasam Morfin Zavalza" w:date="2014-11-22T22:04:00Z"/>
                    <w:rFonts w:ascii="Calibri" w:hAnsi="Calibri"/>
                    <w:color w:val="000000"/>
                    <w:sz w:val="22"/>
                    <w:szCs w:val="22"/>
                    <w:lang w:val="es-MX" w:eastAsia="es-MX"/>
                  </w:rPr>
                </w:rPrChange>
              </w:rPr>
            </w:pPr>
            <w:ins w:id="7678" w:author="Erlie Hasam Morfin Zavalza" w:date="2014-11-22T22:04:00Z">
              <w:r w:rsidRPr="00D56D24">
                <w:rPr>
                  <w:rFonts w:ascii="Calibri" w:hAnsi="Calibri"/>
                  <w:color w:val="000000"/>
                  <w:sz w:val="18"/>
                  <w:szCs w:val="22"/>
                  <w:lang w:val="es-MX" w:eastAsia="es-MX"/>
                  <w:rPrChange w:id="7679" w:author="Erlie Hasam Morfin Zavalza" w:date="2014-11-22T22:04:00Z">
                    <w:rPr>
                      <w:rFonts w:ascii="Calibri" w:hAnsi="Calibri"/>
                      <w:color w:val="000000"/>
                      <w:sz w:val="22"/>
                      <w:szCs w:val="22"/>
                      <w:lang w:val="es-MX" w:eastAsia="es-MX"/>
                    </w:rPr>
                  </w:rPrChange>
                </w:rPr>
                <w:t>4</w:t>
              </w:r>
            </w:ins>
          </w:p>
        </w:tc>
        <w:tc>
          <w:tcPr>
            <w:tcW w:w="1560" w:type="dxa"/>
            <w:tcBorders>
              <w:top w:val="nil"/>
              <w:left w:val="nil"/>
              <w:bottom w:val="single" w:sz="4" w:space="0" w:color="auto"/>
              <w:right w:val="single" w:sz="4" w:space="0" w:color="auto"/>
            </w:tcBorders>
            <w:shd w:val="clear" w:color="000000" w:fill="FABF8F"/>
            <w:noWrap/>
            <w:vAlign w:val="center"/>
            <w:hideMark/>
            <w:tcPrChange w:id="7680"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4F822D2F" w14:textId="77777777" w:rsidR="00D56D24" w:rsidRPr="00D56D24" w:rsidRDefault="00D56D24" w:rsidP="00D56D24">
            <w:pPr>
              <w:jc w:val="center"/>
              <w:rPr>
                <w:ins w:id="7681" w:author="Erlie Hasam Morfin Zavalza" w:date="2014-11-22T22:04:00Z"/>
                <w:rFonts w:ascii="Calibri" w:hAnsi="Calibri"/>
                <w:color w:val="000000"/>
                <w:sz w:val="18"/>
                <w:szCs w:val="22"/>
                <w:lang w:val="es-MX" w:eastAsia="es-MX"/>
                <w:rPrChange w:id="7682" w:author="Erlie Hasam Morfin Zavalza" w:date="2014-11-22T22:04:00Z">
                  <w:rPr>
                    <w:ins w:id="7683" w:author="Erlie Hasam Morfin Zavalza" w:date="2014-11-22T22:04:00Z"/>
                    <w:rFonts w:ascii="Calibri" w:hAnsi="Calibri"/>
                    <w:color w:val="000000"/>
                    <w:sz w:val="22"/>
                    <w:szCs w:val="22"/>
                    <w:lang w:val="es-MX" w:eastAsia="es-MX"/>
                  </w:rPr>
                </w:rPrChange>
              </w:rPr>
            </w:pPr>
            <w:ins w:id="7684" w:author="Erlie Hasam Morfin Zavalza" w:date="2014-11-22T22:04:00Z">
              <w:r w:rsidRPr="00D56D24">
                <w:rPr>
                  <w:rFonts w:ascii="Calibri" w:hAnsi="Calibri"/>
                  <w:color w:val="000000"/>
                  <w:sz w:val="18"/>
                  <w:szCs w:val="22"/>
                  <w:lang w:val="es-MX" w:eastAsia="es-MX"/>
                  <w:rPrChange w:id="7685" w:author="Erlie Hasam Morfin Zavalza" w:date="2014-11-22T22:04:00Z">
                    <w:rPr>
                      <w:rFonts w:ascii="Calibri" w:hAnsi="Calibri"/>
                      <w:color w:val="000000"/>
                      <w:sz w:val="22"/>
                      <w:szCs w:val="22"/>
                      <w:lang w:val="es-MX" w:eastAsia="es-MX"/>
                    </w:rPr>
                  </w:rPrChange>
                </w:rPr>
                <w:t>Depreciación 2018</w:t>
              </w:r>
            </w:ins>
          </w:p>
        </w:tc>
        <w:tc>
          <w:tcPr>
            <w:tcW w:w="1275" w:type="dxa"/>
            <w:tcBorders>
              <w:top w:val="nil"/>
              <w:left w:val="nil"/>
              <w:bottom w:val="single" w:sz="4" w:space="0" w:color="auto"/>
              <w:right w:val="single" w:sz="4" w:space="0" w:color="auto"/>
            </w:tcBorders>
            <w:shd w:val="clear" w:color="000000" w:fill="FABF8F"/>
            <w:noWrap/>
            <w:vAlign w:val="center"/>
            <w:hideMark/>
            <w:tcPrChange w:id="7686"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500C337F" w14:textId="77777777" w:rsidR="00D56D24" w:rsidRPr="00D56D24" w:rsidRDefault="00D56D24" w:rsidP="00D56D24">
            <w:pPr>
              <w:jc w:val="left"/>
              <w:rPr>
                <w:ins w:id="7687" w:author="Erlie Hasam Morfin Zavalza" w:date="2014-11-22T22:04:00Z"/>
                <w:rFonts w:ascii="Calibri" w:hAnsi="Calibri"/>
                <w:color w:val="000000"/>
                <w:sz w:val="18"/>
                <w:szCs w:val="22"/>
                <w:lang w:val="es-MX" w:eastAsia="es-MX"/>
                <w:rPrChange w:id="7688" w:author="Erlie Hasam Morfin Zavalza" w:date="2014-11-22T22:04:00Z">
                  <w:rPr>
                    <w:ins w:id="7689" w:author="Erlie Hasam Morfin Zavalza" w:date="2014-11-22T22:04:00Z"/>
                    <w:rFonts w:ascii="Calibri" w:hAnsi="Calibri"/>
                    <w:color w:val="000000"/>
                    <w:sz w:val="22"/>
                    <w:szCs w:val="22"/>
                    <w:lang w:val="es-MX" w:eastAsia="es-MX"/>
                  </w:rPr>
                </w:rPrChange>
              </w:rPr>
            </w:pPr>
            <w:ins w:id="7690" w:author="Erlie Hasam Morfin Zavalza" w:date="2014-11-22T22:04:00Z">
              <w:r w:rsidRPr="00D56D24">
                <w:rPr>
                  <w:rFonts w:ascii="Calibri" w:hAnsi="Calibri"/>
                  <w:color w:val="000000"/>
                  <w:sz w:val="18"/>
                  <w:szCs w:val="22"/>
                  <w:lang w:val="es-MX" w:eastAsia="es-MX"/>
                  <w:rPrChange w:id="7691"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692"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7F207DA7" w14:textId="77777777" w:rsidR="00D56D24" w:rsidRPr="00D56D24" w:rsidRDefault="00D56D24" w:rsidP="00D56D24">
            <w:pPr>
              <w:jc w:val="left"/>
              <w:rPr>
                <w:ins w:id="7693" w:author="Erlie Hasam Morfin Zavalza" w:date="2014-11-22T22:04:00Z"/>
                <w:rFonts w:ascii="Calibri" w:hAnsi="Calibri"/>
                <w:color w:val="000000"/>
                <w:sz w:val="18"/>
                <w:szCs w:val="22"/>
                <w:lang w:val="es-MX" w:eastAsia="es-MX"/>
                <w:rPrChange w:id="7694" w:author="Erlie Hasam Morfin Zavalza" w:date="2014-11-22T22:04:00Z">
                  <w:rPr>
                    <w:ins w:id="7695" w:author="Erlie Hasam Morfin Zavalza" w:date="2014-11-22T22:04:00Z"/>
                    <w:rFonts w:ascii="Calibri" w:hAnsi="Calibri"/>
                    <w:color w:val="000000"/>
                    <w:sz w:val="22"/>
                    <w:szCs w:val="22"/>
                    <w:lang w:val="es-MX" w:eastAsia="es-MX"/>
                  </w:rPr>
                </w:rPrChange>
              </w:rPr>
            </w:pPr>
            <w:ins w:id="7696" w:author="Erlie Hasam Morfin Zavalza" w:date="2014-11-22T22:04:00Z">
              <w:r w:rsidRPr="00D56D24">
                <w:rPr>
                  <w:rFonts w:ascii="Calibri" w:hAnsi="Calibri"/>
                  <w:color w:val="000000"/>
                  <w:sz w:val="18"/>
                  <w:szCs w:val="22"/>
                  <w:lang w:val="es-MX" w:eastAsia="es-MX"/>
                  <w:rPrChange w:id="7697" w:author="Erlie Hasam Morfin Zavalza" w:date="2014-11-22T22:04: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698"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1C816CCD" w14:textId="77777777" w:rsidR="00D56D24" w:rsidRPr="00D56D24" w:rsidRDefault="00D56D24" w:rsidP="00D56D24">
            <w:pPr>
              <w:jc w:val="left"/>
              <w:rPr>
                <w:ins w:id="7699" w:author="Erlie Hasam Morfin Zavalza" w:date="2014-11-22T22:04:00Z"/>
                <w:rFonts w:ascii="Calibri" w:hAnsi="Calibri"/>
                <w:color w:val="000000"/>
                <w:sz w:val="18"/>
                <w:szCs w:val="22"/>
                <w:lang w:val="es-MX" w:eastAsia="es-MX"/>
                <w:rPrChange w:id="7700" w:author="Erlie Hasam Morfin Zavalza" w:date="2014-11-22T22:04:00Z">
                  <w:rPr>
                    <w:ins w:id="7701" w:author="Erlie Hasam Morfin Zavalza" w:date="2014-11-22T22:04:00Z"/>
                    <w:rFonts w:ascii="Calibri" w:hAnsi="Calibri"/>
                    <w:color w:val="000000"/>
                    <w:sz w:val="22"/>
                    <w:szCs w:val="22"/>
                    <w:lang w:val="es-MX" w:eastAsia="es-MX"/>
                  </w:rPr>
                </w:rPrChange>
              </w:rPr>
            </w:pPr>
            <w:ins w:id="7702" w:author="Erlie Hasam Morfin Zavalza" w:date="2014-11-22T22:04:00Z">
              <w:r w:rsidRPr="00D56D24">
                <w:rPr>
                  <w:rFonts w:ascii="Calibri" w:hAnsi="Calibri"/>
                  <w:color w:val="000000"/>
                  <w:sz w:val="18"/>
                  <w:szCs w:val="22"/>
                  <w:lang w:val="es-MX" w:eastAsia="es-MX"/>
                  <w:rPrChange w:id="7703" w:author="Erlie Hasam Morfin Zavalza" w:date="2014-11-22T22:04:00Z">
                    <w:rPr>
                      <w:rFonts w:ascii="Calibri" w:hAnsi="Calibri"/>
                      <w:color w:val="000000"/>
                      <w:sz w:val="22"/>
                      <w:szCs w:val="22"/>
                      <w:lang w:val="es-MX" w:eastAsia="es-MX"/>
                    </w:rPr>
                  </w:rPrChange>
                </w:rPr>
                <w:t>$8,000.00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704"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2C37B523" w14:textId="77777777" w:rsidR="00D56D24" w:rsidRPr="00D56D24" w:rsidRDefault="00D56D24" w:rsidP="00D56D24">
            <w:pPr>
              <w:jc w:val="left"/>
              <w:rPr>
                <w:ins w:id="7705" w:author="Erlie Hasam Morfin Zavalza" w:date="2014-11-22T22:04:00Z"/>
                <w:rFonts w:ascii="Calibri" w:hAnsi="Calibri"/>
                <w:color w:val="000000"/>
                <w:sz w:val="18"/>
                <w:szCs w:val="22"/>
                <w:lang w:val="es-MX" w:eastAsia="es-MX"/>
                <w:rPrChange w:id="7706" w:author="Erlie Hasam Morfin Zavalza" w:date="2014-11-22T22:04:00Z">
                  <w:rPr>
                    <w:ins w:id="7707" w:author="Erlie Hasam Morfin Zavalza" w:date="2014-11-22T22:04:00Z"/>
                    <w:rFonts w:ascii="Calibri" w:hAnsi="Calibri"/>
                    <w:color w:val="000000"/>
                    <w:sz w:val="22"/>
                    <w:szCs w:val="22"/>
                    <w:lang w:val="es-MX" w:eastAsia="es-MX"/>
                  </w:rPr>
                </w:rPrChange>
              </w:rPr>
            </w:pPr>
            <w:ins w:id="7708" w:author="Erlie Hasam Morfin Zavalza" w:date="2014-11-22T22:04:00Z">
              <w:r w:rsidRPr="00D56D24">
                <w:rPr>
                  <w:rFonts w:ascii="Calibri" w:hAnsi="Calibri"/>
                  <w:color w:val="000000"/>
                  <w:sz w:val="18"/>
                  <w:szCs w:val="22"/>
                  <w:lang w:val="es-MX" w:eastAsia="es-MX"/>
                  <w:rPrChange w:id="7709" w:author="Erlie Hasam Morfin Zavalza" w:date="2014-11-22T22:04:00Z">
                    <w:rPr>
                      <w:rFonts w:ascii="Calibri" w:hAnsi="Calibri"/>
                      <w:color w:val="000000"/>
                      <w:sz w:val="22"/>
                      <w:szCs w:val="22"/>
                      <w:lang w:val="es-MX" w:eastAsia="es-MX"/>
                    </w:rPr>
                  </w:rPrChange>
                </w:rPr>
                <w:t>$6,400.00</w:t>
              </w:r>
            </w:ins>
          </w:p>
        </w:tc>
      </w:tr>
      <w:tr w:rsidR="00D56D24" w:rsidRPr="00D56D24" w14:paraId="5C90AD9A" w14:textId="77777777" w:rsidTr="00D56D24">
        <w:tblPrEx>
          <w:tblPrExChange w:id="7710" w:author="Erlie Hasam Morfin Zavalza" w:date="2014-11-22T22:05:00Z">
            <w:tblPrEx>
              <w:tblW w:w="0" w:type="auto"/>
            </w:tblPrEx>
          </w:tblPrExChange>
        </w:tblPrEx>
        <w:trPr>
          <w:trHeight w:val="300"/>
          <w:ins w:id="7711" w:author="Erlie Hasam Morfin Zavalza" w:date="2014-11-22T22:04:00Z"/>
          <w:trPrChange w:id="7712"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713"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023B9E6D" w14:textId="77777777" w:rsidR="00D56D24" w:rsidRPr="00D56D24" w:rsidRDefault="00D56D24" w:rsidP="00D56D24">
            <w:pPr>
              <w:jc w:val="center"/>
              <w:rPr>
                <w:ins w:id="7714" w:author="Erlie Hasam Morfin Zavalza" w:date="2014-11-22T22:04:00Z"/>
                <w:rFonts w:ascii="Calibri" w:hAnsi="Calibri"/>
                <w:color w:val="000000"/>
                <w:sz w:val="18"/>
                <w:szCs w:val="22"/>
                <w:lang w:val="es-MX" w:eastAsia="es-MX"/>
                <w:rPrChange w:id="7715" w:author="Erlie Hasam Morfin Zavalza" w:date="2014-11-22T22:04:00Z">
                  <w:rPr>
                    <w:ins w:id="7716" w:author="Erlie Hasam Morfin Zavalza" w:date="2014-11-22T22:04:00Z"/>
                    <w:rFonts w:ascii="Calibri" w:hAnsi="Calibri"/>
                    <w:color w:val="000000"/>
                    <w:sz w:val="22"/>
                    <w:szCs w:val="22"/>
                    <w:lang w:val="es-MX" w:eastAsia="es-MX"/>
                  </w:rPr>
                </w:rPrChange>
              </w:rPr>
            </w:pPr>
            <w:ins w:id="7717" w:author="Erlie Hasam Morfin Zavalza" w:date="2014-11-22T22:04:00Z">
              <w:r w:rsidRPr="00D56D24">
                <w:rPr>
                  <w:rFonts w:ascii="Calibri" w:hAnsi="Calibri"/>
                  <w:color w:val="000000"/>
                  <w:sz w:val="18"/>
                  <w:szCs w:val="22"/>
                  <w:lang w:val="es-MX" w:eastAsia="es-MX"/>
                  <w:rPrChange w:id="7718" w:author="Erlie Hasam Morfin Zavalza" w:date="2014-11-22T22:04:00Z">
                    <w:rPr>
                      <w:rFonts w:ascii="Calibri" w:hAnsi="Calibri"/>
                      <w:color w:val="000000"/>
                      <w:sz w:val="22"/>
                      <w:szCs w:val="22"/>
                      <w:lang w:val="es-MX" w:eastAsia="es-MX"/>
                    </w:rPr>
                  </w:rPrChange>
                </w:rPr>
                <w:t>5</w:t>
              </w:r>
            </w:ins>
          </w:p>
        </w:tc>
        <w:tc>
          <w:tcPr>
            <w:tcW w:w="1560" w:type="dxa"/>
            <w:tcBorders>
              <w:top w:val="nil"/>
              <w:left w:val="nil"/>
              <w:bottom w:val="single" w:sz="4" w:space="0" w:color="auto"/>
              <w:right w:val="single" w:sz="4" w:space="0" w:color="auto"/>
            </w:tcBorders>
            <w:shd w:val="clear" w:color="000000" w:fill="FABF8F"/>
            <w:noWrap/>
            <w:vAlign w:val="center"/>
            <w:hideMark/>
            <w:tcPrChange w:id="7719"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44397F1C" w14:textId="77777777" w:rsidR="00D56D24" w:rsidRPr="00D56D24" w:rsidRDefault="00D56D24" w:rsidP="00D56D24">
            <w:pPr>
              <w:jc w:val="center"/>
              <w:rPr>
                <w:ins w:id="7720" w:author="Erlie Hasam Morfin Zavalza" w:date="2014-11-22T22:04:00Z"/>
                <w:rFonts w:ascii="Calibri" w:hAnsi="Calibri"/>
                <w:color w:val="000000"/>
                <w:sz w:val="18"/>
                <w:szCs w:val="22"/>
                <w:lang w:val="es-MX" w:eastAsia="es-MX"/>
                <w:rPrChange w:id="7721" w:author="Erlie Hasam Morfin Zavalza" w:date="2014-11-22T22:04:00Z">
                  <w:rPr>
                    <w:ins w:id="7722" w:author="Erlie Hasam Morfin Zavalza" w:date="2014-11-22T22:04:00Z"/>
                    <w:rFonts w:ascii="Calibri" w:hAnsi="Calibri"/>
                    <w:color w:val="000000"/>
                    <w:sz w:val="22"/>
                    <w:szCs w:val="22"/>
                    <w:lang w:val="es-MX" w:eastAsia="es-MX"/>
                  </w:rPr>
                </w:rPrChange>
              </w:rPr>
            </w:pPr>
            <w:ins w:id="7723" w:author="Erlie Hasam Morfin Zavalza" w:date="2014-11-22T22:04:00Z">
              <w:r w:rsidRPr="00D56D24">
                <w:rPr>
                  <w:rFonts w:ascii="Calibri" w:hAnsi="Calibri"/>
                  <w:color w:val="000000"/>
                  <w:sz w:val="18"/>
                  <w:szCs w:val="22"/>
                  <w:lang w:val="es-MX" w:eastAsia="es-MX"/>
                  <w:rPrChange w:id="7724" w:author="Erlie Hasam Morfin Zavalza" w:date="2014-11-22T22:04:00Z">
                    <w:rPr>
                      <w:rFonts w:ascii="Calibri" w:hAnsi="Calibri"/>
                      <w:color w:val="000000"/>
                      <w:sz w:val="22"/>
                      <w:szCs w:val="22"/>
                      <w:lang w:val="es-MX" w:eastAsia="es-MX"/>
                    </w:rPr>
                  </w:rPrChange>
                </w:rPr>
                <w:t>Depreciación 2019</w:t>
              </w:r>
            </w:ins>
          </w:p>
        </w:tc>
        <w:tc>
          <w:tcPr>
            <w:tcW w:w="1275" w:type="dxa"/>
            <w:tcBorders>
              <w:top w:val="nil"/>
              <w:left w:val="nil"/>
              <w:bottom w:val="single" w:sz="4" w:space="0" w:color="auto"/>
              <w:right w:val="single" w:sz="4" w:space="0" w:color="auto"/>
            </w:tcBorders>
            <w:shd w:val="clear" w:color="000000" w:fill="FABF8F"/>
            <w:noWrap/>
            <w:vAlign w:val="center"/>
            <w:hideMark/>
            <w:tcPrChange w:id="7725"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6CCE21E6" w14:textId="77777777" w:rsidR="00D56D24" w:rsidRPr="00D56D24" w:rsidRDefault="00D56D24" w:rsidP="00D56D24">
            <w:pPr>
              <w:jc w:val="left"/>
              <w:rPr>
                <w:ins w:id="7726" w:author="Erlie Hasam Morfin Zavalza" w:date="2014-11-22T22:04:00Z"/>
                <w:rFonts w:ascii="Calibri" w:hAnsi="Calibri"/>
                <w:color w:val="000000"/>
                <w:sz w:val="18"/>
                <w:szCs w:val="22"/>
                <w:lang w:val="es-MX" w:eastAsia="es-MX"/>
                <w:rPrChange w:id="7727" w:author="Erlie Hasam Morfin Zavalza" w:date="2014-11-22T22:04:00Z">
                  <w:rPr>
                    <w:ins w:id="7728" w:author="Erlie Hasam Morfin Zavalza" w:date="2014-11-22T22:04:00Z"/>
                    <w:rFonts w:ascii="Calibri" w:hAnsi="Calibri"/>
                    <w:color w:val="000000"/>
                    <w:sz w:val="22"/>
                    <w:szCs w:val="22"/>
                    <w:lang w:val="es-MX" w:eastAsia="es-MX"/>
                  </w:rPr>
                </w:rPrChange>
              </w:rPr>
            </w:pPr>
            <w:ins w:id="7729" w:author="Erlie Hasam Morfin Zavalza" w:date="2014-11-22T22:04:00Z">
              <w:r w:rsidRPr="00D56D24">
                <w:rPr>
                  <w:rFonts w:ascii="Calibri" w:hAnsi="Calibri"/>
                  <w:color w:val="000000"/>
                  <w:sz w:val="18"/>
                  <w:szCs w:val="22"/>
                  <w:lang w:val="es-MX" w:eastAsia="es-MX"/>
                  <w:rPrChange w:id="7730"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731"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3AF76566" w14:textId="77777777" w:rsidR="00D56D24" w:rsidRPr="00D56D24" w:rsidRDefault="00D56D24" w:rsidP="00D56D24">
            <w:pPr>
              <w:jc w:val="left"/>
              <w:rPr>
                <w:ins w:id="7732" w:author="Erlie Hasam Morfin Zavalza" w:date="2014-11-22T22:04:00Z"/>
                <w:rFonts w:ascii="Calibri" w:hAnsi="Calibri"/>
                <w:color w:val="000000"/>
                <w:sz w:val="18"/>
                <w:szCs w:val="22"/>
                <w:lang w:val="es-MX" w:eastAsia="es-MX"/>
                <w:rPrChange w:id="7733" w:author="Erlie Hasam Morfin Zavalza" w:date="2014-11-22T22:04:00Z">
                  <w:rPr>
                    <w:ins w:id="7734" w:author="Erlie Hasam Morfin Zavalza" w:date="2014-11-22T22:04:00Z"/>
                    <w:rFonts w:ascii="Calibri" w:hAnsi="Calibri"/>
                    <w:color w:val="000000"/>
                    <w:sz w:val="22"/>
                    <w:szCs w:val="22"/>
                    <w:lang w:val="es-MX" w:eastAsia="es-MX"/>
                  </w:rPr>
                </w:rPrChange>
              </w:rPr>
            </w:pPr>
            <w:ins w:id="7735" w:author="Erlie Hasam Morfin Zavalza" w:date="2014-11-22T22:04:00Z">
              <w:r w:rsidRPr="00D56D24">
                <w:rPr>
                  <w:rFonts w:ascii="Calibri" w:hAnsi="Calibri"/>
                  <w:color w:val="000000"/>
                  <w:sz w:val="18"/>
                  <w:szCs w:val="22"/>
                  <w:lang w:val="es-MX" w:eastAsia="es-MX"/>
                  <w:rPrChange w:id="7736" w:author="Erlie Hasam Morfin Zavalza" w:date="2014-11-22T22:04: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737"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3FF9C2CF" w14:textId="77777777" w:rsidR="00D56D24" w:rsidRPr="00D56D24" w:rsidRDefault="00D56D24" w:rsidP="00D56D24">
            <w:pPr>
              <w:jc w:val="left"/>
              <w:rPr>
                <w:ins w:id="7738" w:author="Erlie Hasam Morfin Zavalza" w:date="2014-11-22T22:04:00Z"/>
                <w:rFonts w:ascii="Calibri" w:hAnsi="Calibri"/>
                <w:color w:val="000000"/>
                <w:sz w:val="18"/>
                <w:szCs w:val="22"/>
                <w:lang w:val="es-MX" w:eastAsia="es-MX"/>
                <w:rPrChange w:id="7739" w:author="Erlie Hasam Morfin Zavalza" w:date="2014-11-22T22:04:00Z">
                  <w:rPr>
                    <w:ins w:id="7740" w:author="Erlie Hasam Morfin Zavalza" w:date="2014-11-22T22:04:00Z"/>
                    <w:rFonts w:ascii="Calibri" w:hAnsi="Calibri"/>
                    <w:color w:val="000000"/>
                    <w:sz w:val="22"/>
                    <w:szCs w:val="22"/>
                    <w:lang w:val="es-MX" w:eastAsia="es-MX"/>
                  </w:rPr>
                </w:rPrChange>
              </w:rPr>
            </w:pPr>
            <w:ins w:id="7741" w:author="Erlie Hasam Morfin Zavalza" w:date="2014-11-22T22:04:00Z">
              <w:r w:rsidRPr="00D56D24">
                <w:rPr>
                  <w:rFonts w:ascii="Calibri" w:hAnsi="Calibri"/>
                  <w:color w:val="000000"/>
                  <w:sz w:val="18"/>
                  <w:szCs w:val="22"/>
                  <w:lang w:val="es-MX" w:eastAsia="es-MX"/>
                  <w:rPrChange w:id="7742" w:author="Erlie Hasam Morfin Zavalza" w:date="2014-11-22T22:04:00Z">
                    <w:rPr>
                      <w:rFonts w:ascii="Calibri" w:hAnsi="Calibri"/>
                      <w:color w:val="000000"/>
                      <w:sz w:val="22"/>
                      <w:szCs w:val="22"/>
                      <w:lang w:val="es-MX" w:eastAsia="es-MX"/>
                    </w:rPr>
                  </w:rPrChange>
                </w:rPr>
                <w:t>$10,000.00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743"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6BB36759" w14:textId="77777777" w:rsidR="00D56D24" w:rsidRPr="00D56D24" w:rsidRDefault="00D56D24" w:rsidP="00D56D24">
            <w:pPr>
              <w:jc w:val="left"/>
              <w:rPr>
                <w:ins w:id="7744" w:author="Erlie Hasam Morfin Zavalza" w:date="2014-11-22T22:04:00Z"/>
                <w:rFonts w:ascii="Calibri" w:hAnsi="Calibri"/>
                <w:color w:val="000000"/>
                <w:sz w:val="18"/>
                <w:szCs w:val="22"/>
                <w:lang w:val="es-MX" w:eastAsia="es-MX"/>
                <w:rPrChange w:id="7745" w:author="Erlie Hasam Morfin Zavalza" w:date="2014-11-22T22:04:00Z">
                  <w:rPr>
                    <w:ins w:id="7746" w:author="Erlie Hasam Morfin Zavalza" w:date="2014-11-22T22:04:00Z"/>
                    <w:rFonts w:ascii="Calibri" w:hAnsi="Calibri"/>
                    <w:color w:val="000000"/>
                    <w:sz w:val="22"/>
                    <w:szCs w:val="22"/>
                    <w:lang w:val="es-MX" w:eastAsia="es-MX"/>
                  </w:rPr>
                </w:rPrChange>
              </w:rPr>
            </w:pPr>
            <w:ins w:id="7747" w:author="Erlie Hasam Morfin Zavalza" w:date="2014-11-22T22:04:00Z">
              <w:r w:rsidRPr="00D56D24">
                <w:rPr>
                  <w:rFonts w:ascii="Calibri" w:hAnsi="Calibri"/>
                  <w:color w:val="000000"/>
                  <w:sz w:val="18"/>
                  <w:szCs w:val="22"/>
                  <w:lang w:val="es-MX" w:eastAsia="es-MX"/>
                  <w:rPrChange w:id="7748" w:author="Erlie Hasam Morfin Zavalza" w:date="2014-11-22T22:04:00Z">
                    <w:rPr>
                      <w:rFonts w:ascii="Calibri" w:hAnsi="Calibri"/>
                      <w:color w:val="000000"/>
                      <w:sz w:val="22"/>
                      <w:szCs w:val="22"/>
                      <w:lang w:val="es-MX" w:eastAsia="es-MX"/>
                    </w:rPr>
                  </w:rPrChange>
                </w:rPr>
                <w:t>$4,400.00</w:t>
              </w:r>
            </w:ins>
          </w:p>
        </w:tc>
      </w:tr>
      <w:tr w:rsidR="00D56D24" w:rsidRPr="00D56D24" w14:paraId="4FD46741" w14:textId="77777777" w:rsidTr="00D56D24">
        <w:tblPrEx>
          <w:tblPrExChange w:id="7749" w:author="Erlie Hasam Morfin Zavalza" w:date="2014-11-22T22:05:00Z">
            <w:tblPrEx>
              <w:tblW w:w="0" w:type="auto"/>
            </w:tblPrEx>
          </w:tblPrExChange>
        </w:tblPrEx>
        <w:trPr>
          <w:trHeight w:val="300"/>
          <w:ins w:id="7750" w:author="Erlie Hasam Morfin Zavalza" w:date="2014-11-22T22:04:00Z"/>
          <w:trPrChange w:id="7751" w:author="Erlie Hasam Morfin Zavalza" w:date="2014-11-22T22:05:00Z">
            <w:trPr>
              <w:gridAfter w:val="0"/>
              <w:trHeight w:val="300"/>
            </w:trPr>
          </w:trPrChange>
        </w:trPr>
        <w:tc>
          <w:tcPr>
            <w:tcW w:w="1129" w:type="dxa"/>
            <w:tcBorders>
              <w:top w:val="nil"/>
              <w:left w:val="single" w:sz="4" w:space="0" w:color="auto"/>
              <w:bottom w:val="single" w:sz="4" w:space="0" w:color="auto"/>
              <w:right w:val="single" w:sz="4" w:space="0" w:color="auto"/>
            </w:tcBorders>
            <w:shd w:val="clear" w:color="000000" w:fill="FABF8F"/>
            <w:noWrap/>
            <w:vAlign w:val="center"/>
            <w:hideMark/>
            <w:tcPrChange w:id="7752" w:author="Erlie Hasam Morfin Zavalza" w:date="2014-11-22T22:05:00Z">
              <w:tcPr>
                <w:tcW w:w="0" w:type="auto"/>
                <w:tcBorders>
                  <w:top w:val="nil"/>
                  <w:left w:val="single" w:sz="4" w:space="0" w:color="auto"/>
                  <w:bottom w:val="single" w:sz="4" w:space="0" w:color="auto"/>
                  <w:right w:val="single" w:sz="4" w:space="0" w:color="auto"/>
                </w:tcBorders>
                <w:shd w:val="clear" w:color="000000" w:fill="FABF8F"/>
                <w:noWrap/>
                <w:vAlign w:val="center"/>
                <w:hideMark/>
              </w:tcPr>
            </w:tcPrChange>
          </w:tcPr>
          <w:p w14:paraId="3560D8EB" w14:textId="77777777" w:rsidR="00D56D24" w:rsidRPr="00D56D24" w:rsidRDefault="00D56D24" w:rsidP="00D56D24">
            <w:pPr>
              <w:jc w:val="center"/>
              <w:rPr>
                <w:ins w:id="7753" w:author="Erlie Hasam Morfin Zavalza" w:date="2014-11-22T22:04:00Z"/>
                <w:rFonts w:ascii="Calibri" w:hAnsi="Calibri"/>
                <w:color w:val="000000"/>
                <w:sz w:val="18"/>
                <w:szCs w:val="22"/>
                <w:lang w:val="es-MX" w:eastAsia="es-MX"/>
                <w:rPrChange w:id="7754" w:author="Erlie Hasam Morfin Zavalza" w:date="2014-11-22T22:04:00Z">
                  <w:rPr>
                    <w:ins w:id="7755" w:author="Erlie Hasam Morfin Zavalza" w:date="2014-11-22T22:04:00Z"/>
                    <w:rFonts w:ascii="Calibri" w:hAnsi="Calibri"/>
                    <w:color w:val="000000"/>
                    <w:sz w:val="22"/>
                    <w:szCs w:val="22"/>
                    <w:lang w:val="es-MX" w:eastAsia="es-MX"/>
                  </w:rPr>
                </w:rPrChange>
              </w:rPr>
            </w:pPr>
            <w:ins w:id="7756" w:author="Erlie Hasam Morfin Zavalza" w:date="2014-11-22T22:04:00Z">
              <w:r w:rsidRPr="00D56D24">
                <w:rPr>
                  <w:rFonts w:ascii="Calibri" w:hAnsi="Calibri"/>
                  <w:color w:val="000000"/>
                  <w:sz w:val="18"/>
                  <w:szCs w:val="22"/>
                  <w:lang w:val="es-MX" w:eastAsia="es-MX"/>
                  <w:rPrChange w:id="7757" w:author="Erlie Hasam Morfin Zavalza" w:date="2014-11-22T22:04:00Z">
                    <w:rPr>
                      <w:rFonts w:ascii="Calibri" w:hAnsi="Calibri"/>
                      <w:color w:val="000000"/>
                      <w:sz w:val="22"/>
                      <w:szCs w:val="22"/>
                      <w:lang w:val="es-MX" w:eastAsia="es-MX"/>
                    </w:rPr>
                  </w:rPrChange>
                </w:rPr>
                <w:t>6</w:t>
              </w:r>
            </w:ins>
          </w:p>
        </w:tc>
        <w:tc>
          <w:tcPr>
            <w:tcW w:w="1560" w:type="dxa"/>
            <w:tcBorders>
              <w:top w:val="nil"/>
              <w:left w:val="nil"/>
              <w:bottom w:val="single" w:sz="4" w:space="0" w:color="auto"/>
              <w:right w:val="single" w:sz="4" w:space="0" w:color="auto"/>
            </w:tcBorders>
            <w:shd w:val="clear" w:color="000000" w:fill="FABF8F"/>
            <w:noWrap/>
            <w:vAlign w:val="center"/>
            <w:hideMark/>
            <w:tcPrChange w:id="7758"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5F6E7F65" w14:textId="77777777" w:rsidR="00D56D24" w:rsidRPr="00D56D24" w:rsidRDefault="00D56D24" w:rsidP="00D56D24">
            <w:pPr>
              <w:jc w:val="center"/>
              <w:rPr>
                <w:ins w:id="7759" w:author="Erlie Hasam Morfin Zavalza" w:date="2014-11-22T22:04:00Z"/>
                <w:rFonts w:ascii="Calibri" w:hAnsi="Calibri"/>
                <w:color w:val="000000"/>
                <w:sz w:val="18"/>
                <w:szCs w:val="22"/>
                <w:lang w:val="es-MX" w:eastAsia="es-MX"/>
                <w:rPrChange w:id="7760" w:author="Erlie Hasam Morfin Zavalza" w:date="2014-11-22T22:04:00Z">
                  <w:rPr>
                    <w:ins w:id="7761" w:author="Erlie Hasam Morfin Zavalza" w:date="2014-11-22T22:04:00Z"/>
                    <w:rFonts w:ascii="Calibri" w:hAnsi="Calibri"/>
                    <w:color w:val="000000"/>
                    <w:sz w:val="22"/>
                    <w:szCs w:val="22"/>
                    <w:lang w:val="es-MX" w:eastAsia="es-MX"/>
                  </w:rPr>
                </w:rPrChange>
              </w:rPr>
            </w:pPr>
            <w:ins w:id="7762" w:author="Erlie Hasam Morfin Zavalza" w:date="2014-11-22T22:04:00Z">
              <w:r w:rsidRPr="00D56D24">
                <w:rPr>
                  <w:rFonts w:ascii="Calibri" w:hAnsi="Calibri"/>
                  <w:color w:val="000000"/>
                  <w:sz w:val="18"/>
                  <w:szCs w:val="22"/>
                  <w:lang w:val="es-MX" w:eastAsia="es-MX"/>
                  <w:rPrChange w:id="7763" w:author="Erlie Hasam Morfin Zavalza" w:date="2014-11-22T22:04:00Z">
                    <w:rPr>
                      <w:rFonts w:ascii="Calibri" w:hAnsi="Calibri"/>
                      <w:color w:val="000000"/>
                      <w:sz w:val="22"/>
                      <w:szCs w:val="22"/>
                      <w:lang w:val="es-MX" w:eastAsia="es-MX"/>
                    </w:rPr>
                  </w:rPrChange>
                </w:rPr>
                <w:t>Depreciación 2020</w:t>
              </w:r>
            </w:ins>
          </w:p>
        </w:tc>
        <w:tc>
          <w:tcPr>
            <w:tcW w:w="1275" w:type="dxa"/>
            <w:tcBorders>
              <w:top w:val="nil"/>
              <w:left w:val="nil"/>
              <w:bottom w:val="single" w:sz="4" w:space="0" w:color="auto"/>
              <w:right w:val="single" w:sz="4" w:space="0" w:color="auto"/>
            </w:tcBorders>
            <w:shd w:val="clear" w:color="000000" w:fill="FABF8F"/>
            <w:noWrap/>
            <w:vAlign w:val="center"/>
            <w:hideMark/>
            <w:tcPrChange w:id="7764"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2D1A1F3B" w14:textId="77777777" w:rsidR="00D56D24" w:rsidRPr="00D56D24" w:rsidRDefault="00D56D24" w:rsidP="00D56D24">
            <w:pPr>
              <w:jc w:val="left"/>
              <w:rPr>
                <w:ins w:id="7765" w:author="Erlie Hasam Morfin Zavalza" w:date="2014-11-22T22:04:00Z"/>
                <w:rFonts w:ascii="Calibri" w:hAnsi="Calibri"/>
                <w:color w:val="000000"/>
                <w:sz w:val="18"/>
                <w:szCs w:val="22"/>
                <w:lang w:val="es-MX" w:eastAsia="es-MX"/>
                <w:rPrChange w:id="7766" w:author="Erlie Hasam Morfin Zavalza" w:date="2014-11-22T22:04:00Z">
                  <w:rPr>
                    <w:ins w:id="7767" w:author="Erlie Hasam Morfin Zavalza" w:date="2014-11-22T22:04:00Z"/>
                    <w:rFonts w:ascii="Calibri" w:hAnsi="Calibri"/>
                    <w:color w:val="000000"/>
                    <w:sz w:val="22"/>
                    <w:szCs w:val="22"/>
                    <w:lang w:val="es-MX" w:eastAsia="es-MX"/>
                  </w:rPr>
                </w:rPrChange>
              </w:rPr>
            </w:pPr>
            <w:ins w:id="7768" w:author="Erlie Hasam Morfin Zavalza" w:date="2014-11-22T22:04:00Z">
              <w:r w:rsidRPr="00D56D24">
                <w:rPr>
                  <w:rFonts w:ascii="Calibri" w:hAnsi="Calibri"/>
                  <w:color w:val="000000"/>
                  <w:sz w:val="18"/>
                  <w:szCs w:val="22"/>
                  <w:lang w:val="es-MX" w:eastAsia="es-MX"/>
                  <w:rPrChange w:id="7769" w:author="Erlie Hasam Morfin Zavalza" w:date="2014-11-22T22:04:00Z">
                    <w:rPr>
                      <w:rFonts w:ascii="Calibri" w:hAnsi="Calibri"/>
                      <w:color w:val="000000"/>
                      <w:sz w:val="22"/>
                      <w:szCs w:val="22"/>
                      <w:lang w:val="es-MX" w:eastAsia="es-MX"/>
                    </w:rPr>
                  </w:rPrChange>
                </w:rPr>
                <w:t>$2,000.00</w:t>
              </w:r>
            </w:ins>
          </w:p>
        </w:tc>
        <w:tc>
          <w:tcPr>
            <w:tcW w:w="1329" w:type="dxa"/>
            <w:tcBorders>
              <w:top w:val="nil"/>
              <w:left w:val="nil"/>
              <w:bottom w:val="single" w:sz="4" w:space="0" w:color="auto"/>
              <w:right w:val="single" w:sz="4" w:space="0" w:color="auto"/>
            </w:tcBorders>
            <w:shd w:val="clear" w:color="000000" w:fill="FABF8F"/>
            <w:noWrap/>
            <w:vAlign w:val="center"/>
            <w:hideMark/>
            <w:tcPrChange w:id="7770"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5E2CF698" w14:textId="77777777" w:rsidR="00D56D24" w:rsidRPr="00D56D24" w:rsidRDefault="00D56D24" w:rsidP="00D56D24">
            <w:pPr>
              <w:jc w:val="left"/>
              <w:rPr>
                <w:ins w:id="7771" w:author="Erlie Hasam Morfin Zavalza" w:date="2014-11-22T22:04:00Z"/>
                <w:rFonts w:ascii="Calibri" w:hAnsi="Calibri"/>
                <w:color w:val="000000"/>
                <w:sz w:val="18"/>
                <w:szCs w:val="22"/>
                <w:lang w:val="es-MX" w:eastAsia="es-MX"/>
                <w:rPrChange w:id="7772" w:author="Erlie Hasam Morfin Zavalza" w:date="2014-11-22T22:04:00Z">
                  <w:rPr>
                    <w:ins w:id="7773" w:author="Erlie Hasam Morfin Zavalza" w:date="2014-11-22T22:04:00Z"/>
                    <w:rFonts w:ascii="Calibri" w:hAnsi="Calibri"/>
                    <w:color w:val="000000"/>
                    <w:sz w:val="22"/>
                    <w:szCs w:val="22"/>
                    <w:lang w:val="es-MX" w:eastAsia="es-MX"/>
                  </w:rPr>
                </w:rPrChange>
              </w:rPr>
            </w:pPr>
            <w:ins w:id="7774" w:author="Erlie Hasam Morfin Zavalza" w:date="2014-11-22T22:04:00Z">
              <w:r w:rsidRPr="00D56D24">
                <w:rPr>
                  <w:rFonts w:ascii="Calibri" w:hAnsi="Calibri"/>
                  <w:color w:val="000000"/>
                  <w:sz w:val="18"/>
                  <w:szCs w:val="22"/>
                  <w:lang w:val="es-MX" w:eastAsia="es-MX"/>
                  <w:rPrChange w:id="7775" w:author="Erlie Hasam Morfin Zavalza" w:date="2014-11-22T22:04:00Z">
                    <w:rPr>
                      <w:rFonts w:ascii="Calibri" w:hAnsi="Calibri"/>
                      <w:color w:val="000000"/>
                      <w:sz w:val="22"/>
                      <w:szCs w:val="22"/>
                      <w:lang w:val="es-MX" w:eastAsia="es-MX"/>
                    </w:rPr>
                  </w:rPrChange>
                </w:rPr>
                <w:t> </w:t>
              </w:r>
            </w:ins>
          </w:p>
        </w:tc>
        <w:tc>
          <w:tcPr>
            <w:tcW w:w="1899" w:type="dxa"/>
            <w:tcBorders>
              <w:top w:val="nil"/>
              <w:left w:val="nil"/>
              <w:bottom w:val="single" w:sz="4" w:space="0" w:color="auto"/>
              <w:right w:val="single" w:sz="4" w:space="0" w:color="auto"/>
            </w:tcBorders>
            <w:shd w:val="clear" w:color="000000" w:fill="FABF8F"/>
            <w:noWrap/>
            <w:vAlign w:val="center"/>
            <w:hideMark/>
            <w:tcPrChange w:id="7776"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7DFD0F17" w14:textId="77777777" w:rsidR="00D56D24" w:rsidRPr="00D56D24" w:rsidRDefault="00D56D24" w:rsidP="00D56D24">
            <w:pPr>
              <w:jc w:val="left"/>
              <w:rPr>
                <w:ins w:id="7777" w:author="Erlie Hasam Morfin Zavalza" w:date="2014-11-22T22:04:00Z"/>
                <w:rFonts w:ascii="Calibri" w:hAnsi="Calibri"/>
                <w:color w:val="000000"/>
                <w:sz w:val="18"/>
                <w:szCs w:val="22"/>
                <w:lang w:val="es-MX" w:eastAsia="es-MX"/>
                <w:rPrChange w:id="7778" w:author="Erlie Hasam Morfin Zavalza" w:date="2014-11-22T22:04:00Z">
                  <w:rPr>
                    <w:ins w:id="7779" w:author="Erlie Hasam Morfin Zavalza" w:date="2014-11-22T22:04:00Z"/>
                    <w:rFonts w:ascii="Calibri" w:hAnsi="Calibri"/>
                    <w:color w:val="000000"/>
                    <w:sz w:val="22"/>
                    <w:szCs w:val="22"/>
                    <w:lang w:val="es-MX" w:eastAsia="es-MX"/>
                  </w:rPr>
                </w:rPrChange>
              </w:rPr>
            </w:pPr>
            <w:ins w:id="7780" w:author="Erlie Hasam Morfin Zavalza" w:date="2014-11-22T22:04:00Z">
              <w:r w:rsidRPr="00D56D24">
                <w:rPr>
                  <w:rFonts w:ascii="Calibri" w:hAnsi="Calibri"/>
                  <w:color w:val="000000"/>
                  <w:sz w:val="18"/>
                  <w:szCs w:val="22"/>
                  <w:lang w:val="es-MX" w:eastAsia="es-MX"/>
                  <w:rPrChange w:id="7781" w:author="Erlie Hasam Morfin Zavalza" w:date="2014-11-22T22:04:00Z">
                    <w:rPr>
                      <w:rFonts w:ascii="Calibri" w:hAnsi="Calibri"/>
                      <w:color w:val="000000"/>
                      <w:sz w:val="22"/>
                      <w:szCs w:val="22"/>
                      <w:lang w:val="es-MX" w:eastAsia="es-MX"/>
                    </w:rPr>
                  </w:rPrChange>
                </w:rPr>
                <w:t>$12,000.00</w:t>
              </w:r>
            </w:ins>
          </w:p>
        </w:tc>
        <w:tc>
          <w:tcPr>
            <w:tcW w:w="1636" w:type="dxa"/>
            <w:tcBorders>
              <w:top w:val="nil"/>
              <w:left w:val="nil"/>
              <w:bottom w:val="single" w:sz="4" w:space="0" w:color="auto"/>
              <w:right w:val="single" w:sz="4" w:space="0" w:color="auto"/>
            </w:tcBorders>
            <w:shd w:val="clear" w:color="000000" w:fill="FABF8F"/>
            <w:noWrap/>
            <w:vAlign w:val="center"/>
            <w:hideMark/>
            <w:tcPrChange w:id="7782" w:author="Erlie Hasam Morfin Zavalza" w:date="2014-11-22T22:05:00Z">
              <w:tcPr>
                <w:tcW w:w="0" w:type="auto"/>
                <w:tcBorders>
                  <w:top w:val="nil"/>
                  <w:left w:val="nil"/>
                  <w:bottom w:val="single" w:sz="4" w:space="0" w:color="auto"/>
                  <w:right w:val="single" w:sz="4" w:space="0" w:color="auto"/>
                </w:tcBorders>
                <w:shd w:val="clear" w:color="000000" w:fill="FABF8F"/>
                <w:noWrap/>
                <w:vAlign w:val="center"/>
                <w:hideMark/>
              </w:tcPr>
            </w:tcPrChange>
          </w:tcPr>
          <w:p w14:paraId="7038D871" w14:textId="77777777" w:rsidR="00D56D24" w:rsidRPr="00D56D24" w:rsidRDefault="00D56D24" w:rsidP="00D56D24">
            <w:pPr>
              <w:jc w:val="left"/>
              <w:rPr>
                <w:ins w:id="7783" w:author="Erlie Hasam Morfin Zavalza" w:date="2014-11-22T22:04:00Z"/>
                <w:rFonts w:ascii="Calibri" w:hAnsi="Calibri"/>
                <w:color w:val="000000"/>
                <w:sz w:val="18"/>
                <w:szCs w:val="22"/>
                <w:lang w:val="es-MX" w:eastAsia="es-MX"/>
                <w:rPrChange w:id="7784" w:author="Erlie Hasam Morfin Zavalza" w:date="2014-11-22T22:04:00Z">
                  <w:rPr>
                    <w:ins w:id="7785" w:author="Erlie Hasam Morfin Zavalza" w:date="2014-11-22T22:04:00Z"/>
                    <w:rFonts w:ascii="Calibri" w:hAnsi="Calibri"/>
                    <w:color w:val="000000"/>
                    <w:sz w:val="22"/>
                    <w:szCs w:val="22"/>
                    <w:lang w:val="es-MX" w:eastAsia="es-MX"/>
                  </w:rPr>
                </w:rPrChange>
              </w:rPr>
            </w:pPr>
            <w:ins w:id="7786" w:author="Erlie Hasam Morfin Zavalza" w:date="2014-11-22T22:04:00Z">
              <w:r w:rsidRPr="00D56D24">
                <w:rPr>
                  <w:rFonts w:ascii="Calibri" w:hAnsi="Calibri"/>
                  <w:color w:val="000000"/>
                  <w:sz w:val="18"/>
                  <w:szCs w:val="22"/>
                  <w:lang w:val="es-MX" w:eastAsia="es-MX"/>
                  <w:rPrChange w:id="7787" w:author="Erlie Hasam Morfin Zavalza" w:date="2014-11-22T22:04:00Z">
                    <w:rPr>
                      <w:rFonts w:ascii="Calibri" w:hAnsi="Calibri"/>
                      <w:color w:val="000000"/>
                      <w:sz w:val="22"/>
                      <w:szCs w:val="22"/>
                      <w:lang w:val="es-MX" w:eastAsia="es-MX"/>
                    </w:rPr>
                  </w:rPrChange>
                </w:rPr>
                <w:t>$2,400.00</w:t>
              </w:r>
            </w:ins>
          </w:p>
        </w:tc>
      </w:tr>
      <w:tr w:rsidR="00D56D24" w:rsidRPr="00D56D24" w14:paraId="44A13080" w14:textId="77777777" w:rsidTr="00D56D24">
        <w:tblPrEx>
          <w:tblPrExChange w:id="7788" w:author="Erlie Hasam Morfin Zavalza" w:date="2014-11-22T22:05:00Z">
            <w:tblPrEx>
              <w:tblW w:w="0" w:type="auto"/>
              <w:tblLayout w:type="fixed"/>
            </w:tblPrEx>
          </w:tblPrExChange>
        </w:tblPrEx>
        <w:trPr>
          <w:trHeight w:val="300"/>
          <w:ins w:id="7789" w:author="Erlie Hasam Morfin Zavalza" w:date="2014-11-22T22:04:00Z"/>
          <w:trPrChange w:id="7790" w:author="Erlie Hasam Morfin Zavalza" w:date="2014-11-22T22:05:00Z">
            <w:trPr>
              <w:gridAfter w:val="0"/>
              <w:trHeight w:val="300"/>
            </w:trPr>
          </w:trPrChange>
        </w:trPr>
        <w:tc>
          <w:tcPr>
            <w:tcW w:w="2689"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Change w:id="7791" w:author="Erlie Hasam Morfin Zavalza" w:date="2014-11-22T22:05:00Z">
              <w:tcPr>
                <w:tcW w:w="2049"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
            </w:tcPrChange>
          </w:tcPr>
          <w:p w14:paraId="2289FA5D" w14:textId="77777777" w:rsidR="00D56D24" w:rsidRPr="00D56D24" w:rsidRDefault="00D56D24" w:rsidP="00D56D24">
            <w:pPr>
              <w:jc w:val="center"/>
              <w:rPr>
                <w:ins w:id="7792" w:author="Erlie Hasam Morfin Zavalza" w:date="2014-11-22T22:04:00Z"/>
                <w:rFonts w:ascii="Calibri" w:hAnsi="Calibri"/>
                <w:b/>
                <w:bCs/>
                <w:color w:val="000000"/>
                <w:sz w:val="18"/>
                <w:szCs w:val="22"/>
                <w:lang w:val="es-MX" w:eastAsia="es-MX"/>
                <w:rPrChange w:id="7793" w:author="Erlie Hasam Morfin Zavalza" w:date="2014-11-22T22:04:00Z">
                  <w:rPr>
                    <w:ins w:id="7794" w:author="Erlie Hasam Morfin Zavalza" w:date="2014-11-22T22:04:00Z"/>
                    <w:rFonts w:ascii="Calibri" w:hAnsi="Calibri"/>
                    <w:b/>
                    <w:bCs/>
                    <w:color w:val="000000"/>
                    <w:sz w:val="22"/>
                    <w:szCs w:val="22"/>
                    <w:lang w:val="es-MX" w:eastAsia="es-MX"/>
                  </w:rPr>
                </w:rPrChange>
              </w:rPr>
            </w:pPr>
            <w:ins w:id="7795" w:author="Erlie Hasam Morfin Zavalza" w:date="2014-11-22T22:04:00Z">
              <w:r w:rsidRPr="00D56D24">
                <w:rPr>
                  <w:rFonts w:ascii="Calibri" w:hAnsi="Calibri"/>
                  <w:b/>
                  <w:bCs/>
                  <w:color w:val="000000"/>
                  <w:sz w:val="18"/>
                  <w:szCs w:val="22"/>
                  <w:lang w:val="es-MX" w:eastAsia="es-MX"/>
                  <w:rPrChange w:id="7796" w:author="Erlie Hasam Morfin Zavalza" w:date="2014-11-22T22:04:00Z">
                    <w:rPr>
                      <w:rFonts w:ascii="Calibri" w:hAnsi="Calibri"/>
                      <w:b/>
                      <w:bCs/>
                      <w:color w:val="000000"/>
                      <w:sz w:val="22"/>
                      <w:szCs w:val="22"/>
                      <w:lang w:val="es-MX" w:eastAsia="es-MX"/>
                    </w:rPr>
                  </w:rPrChange>
                </w:rPr>
                <w:t xml:space="preserve">IMPORTE DEPRECIABLE </w:t>
              </w:r>
            </w:ins>
          </w:p>
        </w:tc>
        <w:tc>
          <w:tcPr>
            <w:tcW w:w="1275" w:type="dxa"/>
            <w:tcBorders>
              <w:top w:val="nil"/>
              <w:left w:val="nil"/>
              <w:bottom w:val="single" w:sz="4" w:space="0" w:color="auto"/>
              <w:right w:val="single" w:sz="4" w:space="0" w:color="auto"/>
            </w:tcBorders>
            <w:shd w:val="clear" w:color="000000" w:fill="FFFF00"/>
            <w:noWrap/>
            <w:vAlign w:val="center"/>
            <w:hideMark/>
            <w:tcPrChange w:id="7797" w:author="Erlie Hasam Morfin Zavalza" w:date="2014-11-22T22:05:00Z">
              <w:tcPr>
                <w:tcW w:w="1534" w:type="dxa"/>
                <w:tcBorders>
                  <w:top w:val="nil"/>
                  <w:left w:val="nil"/>
                  <w:bottom w:val="single" w:sz="4" w:space="0" w:color="auto"/>
                  <w:right w:val="single" w:sz="4" w:space="0" w:color="auto"/>
                </w:tcBorders>
                <w:shd w:val="clear" w:color="000000" w:fill="FFFF00"/>
                <w:noWrap/>
                <w:vAlign w:val="center"/>
                <w:hideMark/>
              </w:tcPr>
            </w:tcPrChange>
          </w:tcPr>
          <w:p w14:paraId="22567BC8" w14:textId="77777777" w:rsidR="00D56D24" w:rsidRPr="00D56D24" w:rsidRDefault="00D56D24" w:rsidP="00D56D24">
            <w:pPr>
              <w:jc w:val="left"/>
              <w:rPr>
                <w:ins w:id="7798" w:author="Erlie Hasam Morfin Zavalza" w:date="2014-11-22T22:04:00Z"/>
                <w:rFonts w:ascii="Calibri" w:hAnsi="Calibri"/>
                <w:b/>
                <w:bCs/>
                <w:color w:val="000000"/>
                <w:sz w:val="18"/>
                <w:szCs w:val="22"/>
                <w:lang w:val="es-MX" w:eastAsia="es-MX"/>
                <w:rPrChange w:id="7799" w:author="Erlie Hasam Morfin Zavalza" w:date="2014-11-22T22:04:00Z">
                  <w:rPr>
                    <w:ins w:id="7800" w:author="Erlie Hasam Morfin Zavalza" w:date="2014-11-22T22:04:00Z"/>
                    <w:rFonts w:ascii="Calibri" w:hAnsi="Calibri"/>
                    <w:b/>
                    <w:bCs/>
                    <w:color w:val="000000"/>
                    <w:sz w:val="22"/>
                    <w:szCs w:val="22"/>
                    <w:lang w:val="es-MX" w:eastAsia="es-MX"/>
                  </w:rPr>
                </w:rPrChange>
              </w:rPr>
            </w:pPr>
            <w:ins w:id="7801" w:author="Erlie Hasam Morfin Zavalza" w:date="2014-11-22T22:04:00Z">
              <w:r w:rsidRPr="00D56D24">
                <w:rPr>
                  <w:rFonts w:ascii="Calibri" w:hAnsi="Calibri"/>
                  <w:b/>
                  <w:bCs/>
                  <w:color w:val="000000"/>
                  <w:sz w:val="18"/>
                  <w:szCs w:val="22"/>
                  <w:lang w:val="es-MX" w:eastAsia="es-MX"/>
                  <w:rPrChange w:id="7802" w:author="Erlie Hasam Morfin Zavalza" w:date="2014-11-22T22:04:00Z">
                    <w:rPr>
                      <w:rFonts w:ascii="Calibri" w:hAnsi="Calibri"/>
                      <w:b/>
                      <w:bCs/>
                      <w:color w:val="000000"/>
                      <w:sz w:val="22"/>
                      <w:szCs w:val="22"/>
                      <w:lang w:val="es-MX" w:eastAsia="es-MX"/>
                    </w:rPr>
                  </w:rPrChange>
                </w:rPr>
                <w:t>$12,000.00</w:t>
              </w:r>
            </w:ins>
          </w:p>
        </w:tc>
        <w:tc>
          <w:tcPr>
            <w:tcW w:w="1329" w:type="dxa"/>
            <w:tcBorders>
              <w:top w:val="nil"/>
              <w:left w:val="nil"/>
              <w:bottom w:val="nil"/>
              <w:right w:val="nil"/>
            </w:tcBorders>
            <w:shd w:val="clear" w:color="auto" w:fill="auto"/>
            <w:noWrap/>
            <w:vAlign w:val="center"/>
            <w:hideMark/>
            <w:tcPrChange w:id="7803" w:author="Erlie Hasam Morfin Zavalza" w:date="2014-11-22T22:05:00Z">
              <w:tcPr>
                <w:tcW w:w="1710" w:type="dxa"/>
                <w:tcBorders>
                  <w:top w:val="nil"/>
                  <w:left w:val="nil"/>
                  <w:bottom w:val="nil"/>
                  <w:right w:val="nil"/>
                </w:tcBorders>
                <w:shd w:val="clear" w:color="auto" w:fill="auto"/>
                <w:noWrap/>
                <w:vAlign w:val="center"/>
                <w:hideMark/>
              </w:tcPr>
            </w:tcPrChange>
          </w:tcPr>
          <w:p w14:paraId="6AD771C2" w14:textId="77777777" w:rsidR="00D56D24" w:rsidRPr="00D56D24" w:rsidRDefault="00D56D24" w:rsidP="00D56D24">
            <w:pPr>
              <w:jc w:val="left"/>
              <w:rPr>
                <w:ins w:id="7804" w:author="Erlie Hasam Morfin Zavalza" w:date="2014-11-22T22:04:00Z"/>
                <w:rFonts w:ascii="Calibri" w:hAnsi="Calibri"/>
                <w:b/>
                <w:bCs/>
                <w:color w:val="000000"/>
                <w:sz w:val="18"/>
                <w:szCs w:val="22"/>
                <w:lang w:val="es-MX" w:eastAsia="es-MX"/>
                <w:rPrChange w:id="7805" w:author="Erlie Hasam Morfin Zavalza" w:date="2014-11-22T22:04:00Z">
                  <w:rPr>
                    <w:ins w:id="7806" w:author="Erlie Hasam Morfin Zavalza" w:date="2014-11-22T22:04:00Z"/>
                    <w:rFonts w:ascii="Calibri" w:hAnsi="Calibri"/>
                    <w:b/>
                    <w:bCs/>
                    <w:color w:val="000000"/>
                    <w:sz w:val="22"/>
                    <w:szCs w:val="22"/>
                    <w:lang w:val="es-MX" w:eastAsia="es-MX"/>
                  </w:rPr>
                </w:rPrChange>
              </w:rPr>
            </w:pPr>
          </w:p>
        </w:tc>
        <w:tc>
          <w:tcPr>
            <w:tcW w:w="1899" w:type="dxa"/>
            <w:tcBorders>
              <w:top w:val="nil"/>
              <w:left w:val="nil"/>
              <w:bottom w:val="nil"/>
              <w:right w:val="nil"/>
            </w:tcBorders>
            <w:shd w:val="clear" w:color="auto" w:fill="auto"/>
            <w:noWrap/>
            <w:vAlign w:val="center"/>
            <w:hideMark/>
            <w:tcPrChange w:id="7807" w:author="Erlie Hasam Morfin Zavalza" w:date="2014-11-22T22:05:00Z">
              <w:tcPr>
                <w:tcW w:w="1899" w:type="dxa"/>
                <w:tcBorders>
                  <w:top w:val="nil"/>
                  <w:left w:val="nil"/>
                  <w:bottom w:val="nil"/>
                  <w:right w:val="nil"/>
                </w:tcBorders>
                <w:shd w:val="clear" w:color="auto" w:fill="auto"/>
                <w:noWrap/>
                <w:vAlign w:val="center"/>
                <w:hideMark/>
              </w:tcPr>
            </w:tcPrChange>
          </w:tcPr>
          <w:p w14:paraId="663411F7" w14:textId="77777777" w:rsidR="00D56D24" w:rsidRPr="00D56D24" w:rsidRDefault="00D56D24" w:rsidP="00D56D24">
            <w:pPr>
              <w:jc w:val="left"/>
              <w:rPr>
                <w:ins w:id="7808" w:author="Erlie Hasam Morfin Zavalza" w:date="2014-11-22T22:04:00Z"/>
                <w:sz w:val="18"/>
                <w:lang w:val="es-MX" w:eastAsia="es-MX"/>
                <w:rPrChange w:id="7809" w:author="Erlie Hasam Morfin Zavalza" w:date="2014-11-22T22:04:00Z">
                  <w:rPr>
                    <w:ins w:id="7810" w:author="Erlie Hasam Morfin Zavalza" w:date="2014-11-22T22:04:00Z"/>
                    <w:sz w:val="20"/>
                    <w:lang w:val="es-MX" w:eastAsia="es-MX"/>
                  </w:rPr>
                </w:rPrChange>
              </w:rPr>
            </w:pPr>
          </w:p>
        </w:tc>
        <w:tc>
          <w:tcPr>
            <w:tcW w:w="1636" w:type="dxa"/>
            <w:tcBorders>
              <w:top w:val="nil"/>
              <w:left w:val="nil"/>
              <w:bottom w:val="nil"/>
              <w:right w:val="nil"/>
            </w:tcBorders>
            <w:shd w:val="clear" w:color="auto" w:fill="auto"/>
            <w:noWrap/>
            <w:vAlign w:val="center"/>
            <w:hideMark/>
            <w:tcPrChange w:id="7811" w:author="Erlie Hasam Morfin Zavalza" w:date="2014-11-22T22:05:00Z">
              <w:tcPr>
                <w:tcW w:w="1636" w:type="dxa"/>
                <w:tcBorders>
                  <w:top w:val="nil"/>
                  <w:left w:val="nil"/>
                  <w:bottom w:val="nil"/>
                  <w:right w:val="nil"/>
                </w:tcBorders>
                <w:shd w:val="clear" w:color="auto" w:fill="auto"/>
                <w:noWrap/>
                <w:vAlign w:val="center"/>
                <w:hideMark/>
              </w:tcPr>
            </w:tcPrChange>
          </w:tcPr>
          <w:p w14:paraId="76A21F8C" w14:textId="77777777" w:rsidR="00D56D24" w:rsidRPr="00D56D24" w:rsidRDefault="00D56D24" w:rsidP="00D56D24">
            <w:pPr>
              <w:jc w:val="left"/>
              <w:rPr>
                <w:ins w:id="7812" w:author="Erlie Hasam Morfin Zavalza" w:date="2014-11-22T22:04:00Z"/>
                <w:sz w:val="18"/>
                <w:lang w:val="es-MX" w:eastAsia="es-MX"/>
                <w:rPrChange w:id="7813" w:author="Erlie Hasam Morfin Zavalza" w:date="2014-11-22T22:04:00Z">
                  <w:rPr>
                    <w:ins w:id="7814" w:author="Erlie Hasam Morfin Zavalza" w:date="2014-11-22T22:04:00Z"/>
                    <w:sz w:val="20"/>
                    <w:lang w:val="es-MX" w:eastAsia="es-MX"/>
                  </w:rPr>
                </w:rPrChange>
              </w:rPr>
            </w:pPr>
          </w:p>
        </w:tc>
      </w:tr>
    </w:tbl>
    <w:p w14:paraId="49390B06" w14:textId="77777777" w:rsidR="00D56D24" w:rsidRDefault="00D56D24">
      <w:pPr>
        <w:rPr>
          <w:ins w:id="7815" w:author="Erlie Hasam Morfin Zavalza" w:date="2014-11-22T22:05:00Z"/>
          <w:lang w:val="es-MX"/>
        </w:rPr>
        <w:pPrChange w:id="7816" w:author="Erlie Hasam Morfin Zavalza" w:date="2014-11-22T21:50:00Z">
          <w:pPr>
            <w:pStyle w:val="Ttulo1"/>
          </w:pPr>
        </w:pPrChange>
      </w:pPr>
    </w:p>
    <w:tbl>
      <w:tblPr>
        <w:tblW w:w="0" w:type="auto"/>
        <w:tblCellMar>
          <w:left w:w="70" w:type="dxa"/>
          <w:right w:w="70" w:type="dxa"/>
        </w:tblCellMar>
        <w:tblLook w:val="04A0" w:firstRow="1" w:lastRow="0" w:firstColumn="1" w:lastColumn="0" w:noHBand="0" w:noVBand="1"/>
        <w:tblPrChange w:id="7817" w:author="Erlie Hasam Morfin Zavalza" w:date="2014-11-22T22:06:00Z">
          <w:tblPr>
            <w:tblW w:w="12201" w:type="dxa"/>
            <w:tblCellMar>
              <w:left w:w="70" w:type="dxa"/>
              <w:right w:w="70" w:type="dxa"/>
            </w:tblCellMar>
            <w:tblLook w:val="04A0" w:firstRow="1" w:lastRow="0" w:firstColumn="1" w:lastColumn="0" w:noHBand="0" w:noVBand="1"/>
          </w:tblPr>
        </w:tblPrChange>
      </w:tblPr>
      <w:tblGrid>
        <w:gridCol w:w="2689"/>
        <w:gridCol w:w="1254"/>
        <w:gridCol w:w="1254"/>
        <w:gridCol w:w="1254"/>
        <w:gridCol w:w="1254"/>
        <w:tblGridChange w:id="7818">
          <w:tblGrid>
            <w:gridCol w:w="4397"/>
            <w:gridCol w:w="1951"/>
            <w:gridCol w:w="1951"/>
            <w:gridCol w:w="1951"/>
            <w:gridCol w:w="1951"/>
          </w:tblGrid>
        </w:tblGridChange>
      </w:tblGrid>
      <w:tr w:rsidR="00D56D24" w:rsidRPr="00D56D24" w14:paraId="021E04A4" w14:textId="77777777" w:rsidTr="00D56D24">
        <w:trPr>
          <w:trHeight w:val="315"/>
          <w:ins w:id="7819" w:author="Erlie Hasam Morfin Zavalza" w:date="2014-11-22T22:06:00Z"/>
          <w:trPrChange w:id="7820" w:author="Erlie Hasam Morfin Zavalza" w:date="2014-11-22T22:06:00Z">
            <w:trPr>
              <w:trHeight w:val="315"/>
            </w:trPr>
          </w:trPrChange>
        </w:trPr>
        <w:tc>
          <w:tcPr>
            <w:tcW w:w="0" w:type="auto"/>
            <w:gridSpan w:val="5"/>
            <w:tcBorders>
              <w:top w:val="single" w:sz="4" w:space="0" w:color="auto"/>
              <w:left w:val="single" w:sz="4" w:space="0" w:color="auto"/>
              <w:bottom w:val="single" w:sz="4" w:space="0" w:color="auto"/>
              <w:right w:val="single" w:sz="4" w:space="0" w:color="auto"/>
            </w:tcBorders>
            <w:shd w:val="clear" w:color="000000" w:fill="00B0F0"/>
            <w:noWrap/>
            <w:vAlign w:val="center"/>
            <w:hideMark/>
            <w:tcPrChange w:id="7821" w:author="Erlie Hasam Morfin Zavalza" w:date="2014-11-22T22:06:00Z">
              <w:tcPr>
                <w:tcW w:w="12201" w:type="dxa"/>
                <w:gridSpan w:val="5"/>
                <w:tcBorders>
                  <w:top w:val="single" w:sz="4" w:space="0" w:color="auto"/>
                  <w:left w:val="single" w:sz="4" w:space="0" w:color="auto"/>
                  <w:bottom w:val="single" w:sz="4" w:space="0" w:color="auto"/>
                  <w:right w:val="single" w:sz="4" w:space="0" w:color="auto"/>
                </w:tcBorders>
                <w:shd w:val="clear" w:color="000000" w:fill="00B0F0"/>
                <w:noWrap/>
                <w:vAlign w:val="center"/>
                <w:hideMark/>
              </w:tcPr>
            </w:tcPrChange>
          </w:tcPr>
          <w:p w14:paraId="1620C479" w14:textId="77777777" w:rsidR="00D56D24" w:rsidRPr="00D56D24" w:rsidRDefault="00D56D24" w:rsidP="00D56D24">
            <w:pPr>
              <w:jc w:val="center"/>
              <w:rPr>
                <w:ins w:id="7822" w:author="Erlie Hasam Morfin Zavalza" w:date="2014-11-22T22:06:00Z"/>
                <w:rFonts w:ascii="Calibri" w:hAnsi="Calibri"/>
                <w:b/>
                <w:bCs/>
                <w:color w:val="000000"/>
                <w:szCs w:val="24"/>
                <w:lang w:val="es-MX" w:eastAsia="es-MX"/>
              </w:rPr>
            </w:pPr>
            <w:ins w:id="7823" w:author="Erlie Hasam Morfin Zavalza" w:date="2014-11-22T22:06:00Z">
              <w:r w:rsidRPr="00D56D24">
                <w:rPr>
                  <w:rFonts w:ascii="Calibri" w:hAnsi="Calibri"/>
                  <w:b/>
                  <w:bCs/>
                  <w:color w:val="000000"/>
                  <w:szCs w:val="24"/>
                  <w:lang w:val="es-MX" w:eastAsia="es-MX"/>
                </w:rPr>
                <w:t>Depreciación Anual Total</w:t>
              </w:r>
            </w:ins>
          </w:p>
        </w:tc>
      </w:tr>
      <w:tr w:rsidR="00D56D24" w:rsidRPr="00D56D24" w14:paraId="52710831" w14:textId="77777777" w:rsidTr="00D56D24">
        <w:trPr>
          <w:trHeight w:val="300"/>
          <w:ins w:id="7824" w:author="Erlie Hasam Morfin Zavalza" w:date="2014-11-22T22:06:00Z"/>
          <w:trPrChange w:id="7825" w:author="Erlie Hasam Morfin Zavalza" w:date="2014-11-22T22:06:00Z">
            <w:trPr>
              <w:trHeight w:val="300"/>
            </w:trPr>
          </w:trPrChange>
        </w:trPr>
        <w:tc>
          <w:tcPr>
            <w:tcW w:w="0" w:type="auto"/>
            <w:tcBorders>
              <w:top w:val="nil"/>
              <w:left w:val="single" w:sz="4" w:space="0" w:color="auto"/>
              <w:bottom w:val="single" w:sz="4" w:space="0" w:color="auto"/>
              <w:right w:val="single" w:sz="4" w:space="0" w:color="auto"/>
            </w:tcBorders>
            <w:shd w:val="clear" w:color="000000" w:fill="FABF8F"/>
            <w:noWrap/>
            <w:vAlign w:val="center"/>
            <w:hideMark/>
            <w:tcPrChange w:id="7826" w:author="Erlie Hasam Morfin Zavalza" w:date="2014-11-22T22:06:00Z">
              <w:tcPr>
                <w:tcW w:w="4397" w:type="dxa"/>
                <w:tcBorders>
                  <w:top w:val="nil"/>
                  <w:left w:val="single" w:sz="4" w:space="0" w:color="auto"/>
                  <w:bottom w:val="single" w:sz="4" w:space="0" w:color="auto"/>
                  <w:right w:val="single" w:sz="4" w:space="0" w:color="auto"/>
                </w:tcBorders>
                <w:shd w:val="clear" w:color="000000" w:fill="FABF8F"/>
                <w:noWrap/>
                <w:vAlign w:val="center"/>
                <w:hideMark/>
              </w:tcPr>
            </w:tcPrChange>
          </w:tcPr>
          <w:p w14:paraId="54A4C146" w14:textId="77777777" w:rsidR="00D56D24" w:rsidRPr="00D56D24" w:rsidRDefault="00D56D24" w:rsidP="00D56D24">
            <w:pPr>
              <w:jc w:val="left"/>
              <w:rPr>
                <w:ins w:id="7827" w:author="Erlie Hasam Morfin Zavalza" w:date="2014-11-22T22:06:00Z"/>
                <w:rFonts w:ascii="Calibri" w:hAnsi="Calibri"/>
                <w:b/>
                <w:bCs/>
                <w:color w:val="000000"/>
                <w:sz w:val="22"/>
                <w:szCs w:val="22"/>
                <w:lang w:val="es-MX" w:eastAsia="es-MX"/>
              </w:rPr>
            </w:pPr>
            <w:ins w:id="7828" w:author="Erlie Hasam Morfin Zavalza" w:date="2014-11-22T22:06:00Z">
              <w:r w:rsidRPr="00D56D24">
                <w:rPr>
                  <w:rFonts w:ascii="Calibri" w:hAnsi="Calibri"/>
                  <w:b/>
                  <w:bCs/>
                  <w:color w:val="000000"/>
                  <w:sz w:val="22"/>
                  <w:szCs w:val="22"/>
                  <w:lang w:val="es-MX" w:eastAsia="es-MX"/>
                </w:rPr>
                <w:t>Año 2015</w:t>
              </w:r>
            </w:ins>
          </w:p>
        </w:tc>
        <w:tc>
          <w:tcPr>
            <w:tcW w:w="0" w:type="auto"/>
            <w:tcBorders>
              <w:top w:val="nil"/>
              <w:left w:val="nil"/>
              <w:bottom w:val="single" w:sz="4" w:space="0" w:color="auto"/>
              <w:right w:val="single" w:sz="4" w:space="0" w:color="auto"/>
            </w:tcBorders>
            <w:shd w:val="clear" w:color="000000" w:fill="FABF8F"/>
            <w:noWrap/>
            <w:vAlign w:val="center"/>
            <w:hideMark/>
            <w:tcPrChange w:id="7829" w:author="Erlie Hasam Morfin Zavalza" w:date="2014-11-22T22:06:00Z">
              <w:tcPr>
                <w:tcW w:w="1951" w:type="dxa"/>
                <w:tcBorders>
                  <w:top w:val="nil"/>
                  <w:left w:val="nil"/>
                  <w:bottom w:val="single" w:sz="4" w:space="0" w:color="auto"/>
                  <w:right w:val="single" w:sz="4" w:space="0" w:color="auto"/>
                </w:tcBorders>
                <w:shd w:val="clear" w:color="000000" w:fill="FABF8F"/>
                <w:noWrap/>
                <w:vAlign w:val="center"/>
                <w:hideMark/>
              </w:tcPr>
            </w:tcPrChange>
          </w:tcPr>
          <w:p w14:paraId="4F976F07" w14:textId="77777777" w:rsidR="00D56D24" w:rsidRPr="00D56D24" w:rsidRDefault="00D56D24" w:rsidP="00D56D24">
            <w:pPr>
              <w:jc w:val="center"/>
              <w:rPr>
                <w:ins w:id="7830" w:author="Erlie Hasam Morfin Zavalza" w:date="2014-11-22T22:06:00Z"/>
                <w:rFonts w:ascii="Calibri" w:hAnsi="Calibri"/>
                <w:b/>
                <w:bCs/>
                <w:color w:val="000000"/>
                <w:sz w:val="22"/>
                <w:szCs w:val="22"/>
                <w:lang w:val="es-MX" w:eastAsia="es-MX"/>
              </w:rPr>
            </w:pPr>
            <w:ins w:id="7831" w:author="Erlie Hasam Morfin Zavalza" w:date="2014-11-22T22:06:00Z">
              <w:r w:rsidRPr="00D56D24">
                <w:rPr>
                  <w:rFonts w:ascii="Calibri" w:hAnsi="Calibri"/>
                  <w:b/>
                  <w:bCs/>
                  <w:color w:val="000000"/>
                  <w:sz w:val="22"/>
                  <w:szCs w:val="22"/>
                  <w:lang w:val="es-MX" w:eastAsia="es-MX"/>
                </w:rPr>
                <w:t>Año 2016</w:t>
              </w:r>
            </w:ins>
          </w:p>
        </w:tc>
        <w:tc>
          <w:tcPr>
            <w:tcW w:w="0" w:type="auto"/>
            <w:tcBorders>
              <w:top w:val="nil"/>
              <w:left w:val="nil"/>
              <w:bottom w:val="single" w:sz="4" w:space="0" w:color="auto"/>
              <w:right w:val="single" w:sz="4" w:space="0" w:color="auto"/>
            </w:tcBorders>
            <w:shd w:val="clear" w:color="000000" w:fill="FABF8F"/>
            <w:noWrap/>
            <w:vAlign w:val="center"/>
            <w:hideMark/>
            <w:tcPrChange w:id="7832" w:author="Erlie Hasam Morfin Zavalza" w:date="2014-11-22T22:06:00Z">
              <w:tcPr>
                <w:tcW w:w="1951" w:type="dxa"/>
                <w:tcBorders>
                  <w:top w:val="nil"/>
                  <w:left w:val="nil"/>
                  <w:bottom w:val="single" w:sz="4" w:space="0" w:color="auto"/>
                  <w:right w:val="single" w:sz="4" w:space="0" w:color="auto"/>
                </w:tcBorders>
                <w:shd w:val="clear" w:color="000000" w:fill="FABF8F"/>
                <w:noWrap/>
                <w:vAlign w:val="center"/>
                <w:hideMark/>
              </w:tcPr>
            </w:tcPrChange>
          </w:tcPr>
          <w:p w14:paraId="7F8B2CCA" w14:textId="77777777" w:rsidR="00D56D24" w:rsidRPr="00D56D24" w:rsidRDefault="00D56D24" w:rsidP="00D56D24">
            <w:pPr>
              <w:jc w:val="center"/>
              <w:rPr>
                <w:ins w:id="7833" w:author="Erlie Hasam Morfin Zavalza" w:date="2014-11-22T22:06:00Z"/>
                <w:rFonts w:ascii="Calibri" w:hAnsi="Calibri"/>
                <w:b/>
                <w:bCs/>
                <w:color w:val="000000"/>
                <w:sz w:val="22"/>
                <w:szCs w:val="22"/>
                <w:lang w:val="es-MX" w:eastAsia="es-MX"/>
              </w:rPr>
            </w:pPr>
            <w:ins w:id="7834" w:author="Erlie Hasam Morfin Zavalza" w:date="2014-11-22T22:06:00Z">
              <w:r w:rsidRPr="00D56D24">
                <w:rPr>
                  <w:rFonts w:ascii="Calibri" w:hAnsi="Calibri"/>
                  <w:b/>
                  <w:bCs/>
                  <w:color w:val="000000"/>
                  <w:sz w:val="22"/>
                  <w:szCs w:val="22"/>
                  <w:lang w:val="es-MX" w:eastAsia="es-MX"/>
                </w:rPr>
                <w:t>Año 2017</w:t>
              </w:r>
            </w:ins>
          </w:p>
        </w:tc>
        <w:tc>
          <w:tcPr>
            <w:tcW w:w="0" w:type="auto"/>
            <w:tcBorders>
              <w:top w:val="nil"/>
              <w:left w:val="nil"/>
              <w:bottom w:val="single" w:sz="4" w:space="0" w:color="auto"/>
              <w:right w:val="single" w:sz="4" w:space="0" w:color="auto"/>
            </w:tcBorders>
            <w:shd w:val="clear" w:color="000000" w:fill="FABF8F"/>
            <w:noWrap/>
            <w:vAlign w:val="center"/>
            <w:hideMark/>
            <w:tcPrChange w:id="7835" w:author="Erlie Hasam Morfin Zavalza" w:date="2014-11-22T22:06:00Z">
              <w:tcPr>
                <w:tcW w:w="1951" w:type="dxa"/>
                <w:tcBorders>
                  <w:top w:val="nil"/>
                  <w:left w:val="nil"/>
                  <w:bottom w:val="single" w:sz="4" w:space="0" w:color="auto"/>
                  <w:right w:val="single" w:sz="4" w:space="0" w:color="auto"/>
                </w:tcBorders>
                <w:shd w:val="clear" w:color="000000" w:fill="FABF8F"/>
                <w:noWrap/>
                <w:vAlign w:val="center"/>
                <w:hideMark/>
              </w:tcPr>
            </w:tcPrChange>
          </w:tcPr>
          <w:p w14:paraId="19424C01" w14:textId="77777777" w:rsidR="00D56D24" w:rsidRPr="00D56D24" w:rsidRDefault="00D56D24" w:rsidP="00D56D24">
            <w:pPr>
              <w:jc w:val="center"/>
              <w:rPr>
                <w:ins w:id="7836" w:author="Erlie Hasam Morfin Zavalza" w:date="2014-11-22T22:06:00Z"/>
                <w:rFonts w:ascii="Calibri" w:hAnsi="Calibri"/>
                <w:b/>
                <w:bCs/>
                <w:color w:val="000000"/>
                <w:sz w:val="22"/>
                <w:szCs w:val="22"/>
                <w:lang w:val="es-MX" w:eastAsia="es-MX"/>
              </w:rPr>
            </w:pPr>
            <w:ins w:id="7837" w:author="Erlie Hasam Morfin Zavalza" w:date="2014-11-22T22:06:00Z">
              <w:r w:rsidRPr="00D56D24">
                <w:rPr>
                  <w:rFonts w:ascii="Calibri" w:hAnsi="Calibri"/>
                  <w:b/>
                  <w:bCs/>
                  <w:color w:val="000000"/>
                  <w:sz w:val="22"/>
                  <w:szCs w:val="22"/>
                  <w:lang w:val="es-MX" w:eastAsia="es-MX"/>
                </w:rPr>
                <w:t>Año 2018</w:t>
              </w:r>
            </w:ins>
          </w:p>
        </w:tc>
        <w:tc>
          <w:tcPr>
            <w:tcW w:w="0" w:type="auto"/>
            <w:tcBorders>
              <w:top w:val="nil"/>
              <w:left w:val="nil"/>
              <w:bottom w:val="single" w:sz="4" w:space="0" w:color="auto"/>
              <w:right w:val="single" w:sz="4" w:space="0" w:color="auto"/>
            </w:tcBorders>
            <w:shd w:val="clear" w:color="000000" w:fill="FABF8F"/>
            <w:noWrap/>
            <w:vAlign w:val="center"/>
            <w:hideMark/>
            <w:tcPrChange w:id="7838" w:author="Erlie Hasam Morfin Zavalza" w:date="2014-11-22T22:06:00Z">
              <w:tcPr>
                <w:tcW w:w="1951" w:type="dxa"/>
                <w:tcBorders>
                  <w:top w:val="nil"/>
                  <w:left w:val="nil"/>
                  <w:bottom w:val="single" w:sz="4" w:space="0" w:color="auto"/>
                  <w:right w:val="single" w:sz="4" w:space="0" w:color="auto"/>
                </w:tcBorders>
                <w:shd w:val="clear" w:color="000000" w:fill="FABF8F"/>
                <w:noWrap/>
                <w:vAlign w:val="center"/>
                <w:hideMark/>
              </w:tcPr>
            </w:tcPrChange>
          </w:tcPr>
          <w:p w14:paraId="1F6A7757" w14:textId="77777777" w:rsidR="00D56D24" w:rsidRPr="00D56D24" w:rsidRDefault="00D56D24" w:rsidP="00D56D24">
            <w:pPr>
              <w:jc w:val="center"/>
              <w:rPr>
                <w:ins w:id="7839" w:author="Erlie Hasam Morfin Zavalza" w:date="2014-11-22T22:06:00Z"/>
                <w:rFonts w:ascii="Calibri" w:hAnsi="Calibri"/>
                <w:b/>
                <w:bCs/>
                <w:color w:val="000000"/>
                <w:sz w:val="22"/>
                <w:szCs w:val="22"/>
                <w:lang w:val="es-MX" w:eastAsia="es-MX"/>
              </w:rPr>
            </w:pPr>
            <w:ins w:id="7840" w:author="Erlie Hasam Morfin Zavalza" w:date="2014-11-22T22:06:00Z">
              <w:r w:rsidRPr="00D56D24">
                <w:rPr>
                  <w:rFonts w:ascii="Calibri" w:hAnsi="Calibri"/>
                  <w:b/>
                  <w:bCs/>
                  <w:color w:val="000000"/>
                  <w:sz w:val="22"/>
                  <w:szCs w:val="22"/>
                  <w:lang w:val="es-MX" w:eastAsia="es-MX"/>
                </w:rPr>
                <w:t>Año 2019</w:t>
              </w:r>
            </w:ins>
          </w:p>
        </w:tc>
      </w:tr>
      <w:tr w:rsidR="00D56D24" w:rsidRPr="00D56D24" w14:paraId="7FC87351" w14:textId="77777777" w:rsidTr="00D56D24">
        <w:trPr>
          <w:trHeight w:val="300"/>
          <w:ins w:id="7841" w:author="Erlie Hasam Morfin Zavalza" w:date="2014-11-22T22:06:00Z"/>
          <w:trPrChange w:id="7842" w:author="Erlie Hasam Morfin Zavalza" w:date="2014-11-22T22:06:00Z">
            <w:trPr>
              <w:trHeight w:val="300"/>
            </w:trPr>
          </w:trPrChange>
        </w:trPr>
        <w:tc>
          <w:tcPr>
            <w:tcW w:w="0" w:type="auto"/>
            <w:tcBorders>
              <w:top w:val="nil"/>
              <w:left w:val="single" w:sz="4" w:space="0" w:color="auto"/>
              <w:bottom w:val="single" w:sz="4" w:space="0" w:color="auto"/>
              <w:right w:val="single" w:sz="4" w:space="0" w:color="auto"/>
            </w:tcBorders>
            <w:shd w:val="clear" w:color="000000" w:fill="FDE9D9"/>
            <w:noWrap/>
            <w:vAlign w:val="center"/>
            <w:hideMark/>
            <w:tcPrChange w:id="7843" w:author="Erlie Hasam Morfin Zavalza" w:date="2014-11-22T22:06:00Z">
              <w:tcPr>
                <w:tcW w:w="4397" w:type="dxa"/>
                <w:tcBorders>
                  <w:top w:val="nil"/>
                  <w:left w:val="single" w:sz="4" w:space="0" w:color="auto"/>
                  <w:bottom w:val="single" w:sz="4" w:space="0" w:color="auto"/>
                  <w:right w:val="single" w:sz="4" w:space="0" w:color="auto"/>
                </w:tcBorders>
                <w:shd w:val="clear" w:color="000000" w:fill="FDE9D9"/>
                <w:noWrap/>
                <w:vAlign w:val="center"/>
                <w:hideMark/>
              </w:tcPr>
            </w:tcPrChange>
          </w:tcPr>
          <w:p w14:paraId="5554137F" w14:textId="77777777" w:rsidR="00D56D24" w:rsidRPr="00D56D24" w:rsidRDefault="00D56D24" w:rsidP="00D56D24">
            <w:pPr>
              <w:jc w:val="left"/>
              <w:rPr>
                <w:ins w:id="7844" w:author="Erlie Hasam Morfin Zavalza" w:date="2014-11-22T22:06:00Z"/>
                <w:rFonts w:ascii="Calibri" w:hAnsi="Calibri"/>
                <w:color w:val="000000"/>
                <w:sz w:val="22"/>
                <w:szCs w:val="22"/>
                <w:lang w:val="es-MX" w:eastAsia="es-MX"/>
              </w:rPr>
            </w:pPr>
            <w:ins w:id="7845" w:author="Erlie Hasam Morfin Zavalza" w:date="2014-11-22T22:06:00Z">
              <w:r w:rsidRPr="00D56D24">
                <w:rPr>
                  <w:rFonts w:ascii="Calibri" w:hAnsi="Calibri"/>
                  <w:color w:val="000000"/>
                  <w:sz w:val="22"/>
                  <w:szCs w:val="22"/>
                  <w:lang w:val="es-MX" w:eastAsia="es-MX"/>
                </w:rPr>
                <w:t>$140,166.67</w:t>
              </w:r>
            </w:ins>
          </w:p>
        </w:tc>
        <w:tc>
          <w:tcPr>
            <w:tcW w:w="0" w:type="auto"/>
            <w:tcBorders>
              <w:top w:val="nil"/>
              <w:left w:val="nil"/>
              <w:bottom w:val="single" w:sz="4" w:space="0" w:color="auto"/>
              <w:right w:val="single" w:sz="4" w:space="0" w:color="auto"/>
            </w:tcBorders>
            <w:shd w:val="clear" w:color="000000" w:fill="FDE9D9"/>
            <w:noWrap/>
            <w:vAlign w:val="center"/>
            <w:hideMark/>
            <w:tcPrChange w:id="7846" w:author="Erlie Hasam Morfin Zavalza" w:date="2014-11-22T22:06:00Z">
              <w:tcPr>
                <w:tcW w:w="1951" w:type="dxa"/>
                <w:tcBorders>
                  <w:top w:val="nil"/>
                  <w:left w:val="nil"/>
                  <w:bottom w:val="single" w:sz="4" w:space="0" w:color="auto"/>
                  <w:right w:val="single" w:sz="4" w:space="0" w:color="auto"/>
                </w:tcBorders>
                <w:shd w:val="clear" w:color="000000" w:fill="FDE9D9"/>
                <w:noWrap/>
                <w:vAlign w:val="center"/>
                <w:hideMark/>
              </w:tcPr>
            </w:tcPrChange>
          </w:tcPr>
          <w:p w14:paraId="157CC4DC" w14:textId="77777777" w:rsidR="00D56D24" w:rsidRPr="00D56D24" w:rsidRDefault="00D56D24" w:rsidP="00D56D24">
            <w:pPr>
              <w:jc w:val="left"/>
              <w:rPr>
                <w:ins w:id="7847" w:author="Erlie Hasam Morfin Zavalza" w:date="2014-11-22T22:06:00Z"/>
                <w:rFonts w:ascii="Calibri" w:hAnsi="Calibri"/>
                <w:color w:val="000000"/>
                <w:sz w:val="22"/>
                <w:szCs w:val="22"/>
                <w:lang w:val="es-MX" w:eastAsia="es-MX"/>
              </w:rPr>
            </w:pPr>
            <w:ins w:id="7848" w:author="Erlie Hasam Morfin Zavalza" w:date="2014-11-22T22:06:00Z">
              <w:r w:rsidRPr="00D56D24">
                <w:rPr>
                  <w:rFonts w:ascii="Calibri" w:hAnsi="Calibri"/>
                  <w:color w:val="000000"/>
                  <w:sz w:val="22"/>
                  <w:szCs w:val="22"/>
                  <w:lang w:val="es-MX" w:eastAsia="es-MX"/>
                </w:rPr>
                <w:t>$140,166.67</w:t>
              </w:r>
            </w:ins>
          </w:p>
        </w:tc>
        <w:tc>
          <w:tcPr>
            <w:tcW w:w="0" w:type="auto"/>
            <w:tcBorders>
              <w:top w:val="nil"/>
              <w:left w:val="nil"/>
              <w:bottom w:val="single" w:sz="4" w:space="0" w:color="auto"/>
              <w:right w:val="single" w:sz="4" w:space="0" w:color="auto"/>
            </w:tcBorders>
            <w:shd w:val="clear" w:color="000000" w:fill="FDE9D9"/>
            <w:noWrap/>
            <w:vAlign w:val="center"/>
            <w:hideMark/>
            <w:tcPrChange w:id="7849" w:author="Erlie Hasam Morfin Zavalza" w:date="2014-11-22T22:06:00Z">
              <w:tcPr>
                <w:tcW w:w="1951" w:type="dxa"/>
                <w:tcBorders>
                  <w:top w:val="nil"/>
                  <w:left w:val="nil"/>
                  <w:bottom w:val="single" w:sz="4" w:space="0" w:color="auto"/>
                  <w:right w:val="single" w:sz="4" w:space="0" w:color="auto"/>
                </w:tcBorders>
                <w:shd w:val="clear" w:color="000000" w:fill="FDE9D9"/>
                <w:noWrap/>
                <w:vAlign w:val="center"/>
                <w:hideMark/>
              </w:tcPr>
            </w:tcPrChange>
          </w:tcPr>
          <w:p w14:paraId="6E98D79A" w14:textId="77777777" w:rsidR="00D56D24" w:rsidRPr="00D56D24" w:rsidRDefault="00D56D24" w:rsidP="00D56D24">
            <w:pPr>
              <w:jc w:val="left"/>
              <w:rPr>
                <w:ins w:id="7850" w:author="Erlie Hasam Morfin Zavalza" w:date="2014-11-22T22:06:00Z"/>
                <w:rFonts w:ascii="Calibri" w:hAnsi="Calibri"/>
                <w:color w:val="000000"/>
                <w:sz w:val="22"/>
                <w:szCs w:val="22"/>
                <w:lang w:val="es-MX" w:eastAsia="es-MX"/>
              </w:rPr>
            </w:pPr>
            <w:ins w:id="7851" w:author="Erlie Hasam Morfin Zavalza" w:date="2014-11-22T22:06:00Z">
              <w:r w:rsidRPr="00D56D24">
                <w:rPr>
                  <w:rFonts w:ascii="Calibri" w:hAnsi="Calibri"/>
                  <w:color w:val="000000"/>
                  <w:sz w:val="22"/>
                  <w:szCs w:val="22"/>
                  <w:lang w:val="es-MX" w:eastAsia="es-MX"/>
                </w:rPr>
                <w:t>$123,666.67</w:t>
              </w:r>
            </w:ins>
          </w:p>
        </w:tc>
        <w:tc>
          <w:tcPr>
            <w:tcW w:w="0" w:type="auto"/>
            <w:tcBorders>
              <w:top w:val="nil"/>
              <w:left w:val="nil"/>
              <w:bottom w:val="single" w:sz="4" w:space="0" w:color="auto"/>
              <w:right w:val="single" w:sz="4" w:space="0" w:color="auto"/>
            </w:tcBorders>
            <w:shd w:val="clear" w:color="000000" w:fill="FDE9D9"/>
            <w:noWrap/>
            <w:vAlign w:val="center"/>
            <w:hideMark/>
            <w:tcPrChange w:id="7852" w:author="Erlie Hasam Morfin Zavalza" w:date="2014-11-22T22:06:00Z">
              <w:tcPr>
                <w:tcW w:w="1951" w:type="dxa"/>
                <w:tcBorders>
                  <w:top w:val="nil"/>
                  <w:left w:val="nil"/>
                  <w:bottom w:val="single" w:sz="4" w:space="0" w:color="auto"/>
                  <w:right w:val="single" w:sz="4" w:space="0" w:color="auto"/>
                </w:tcBorders>
                <w:shd w:val="clear" w:color="000000" w:fill="FDE9D9"/>
                <w:noWrap/>
                <w:vAlign w:val="center"/>
                <w:hideMark/>
              </w:tcPr>
            </w:tcPrChange>
          </w:tcPr>
          <w:p w14:paraId="78942B2C" w14:textId="77777777" w:rsidR="00D56D24" w:rsidRPr="00D56D24" w:rsidRDefault="00D56D24" w:rsidP="00D56D24">
            <w:pPr>
              <w:jc w:val="left"/>
              <w:rPr>
                <w:ins w:id="7853" w:author="Erlie Hasam Morfin Zavalza" w:date="2014-11-22T22:06:00Z"/>
                <w:rFonts w:ascii="Calibri" w:hAnsi="Calibri"/>
                <w:color w:val="000000"/>
                <w:sz w:val="22"/>
                <w:szCs w:val="22"/>
                <w:lang w:val="es-MX" w:eastAsia="es-MX"/>
              </w:rPr>
            </w:pPr>
            <w:ins w:id="7854" w:author="Erlie Hasam Morfin Zavalza" w:date="2014-11-22T22:06:00Z">
              <w:r w:rsidRPr="00D56D24">
                <w:rPr>
                  <w:rFonts w:ascii="Calibri" w:hAnsi="Calibri"/>
                  <w:color w:val="000000"/>
                  <w:sz w:val="22"/>
                  <w:szCs w:val="22"/>
                  <w:lang w:val="es-MX" w:eastAsia="es-MX"/>
                </w:rPr>
                <w:t>$123,666.67</w:t>
              </w:r>
            </w:ins>
          </w:p>
        </w:tc>
        <w:tc>
          <w:tcPr>
            <w:tcW w:w="0" w:type="auto"/>
            <w:tcBorders>
              <w:top w:val="nil"/>
              <w:left w:val="nil"/>
              <w:bottom w:val="single" w:sz="4" w:space="0" w:color="auto"/>
              <w:right w:val="single" w:sz="4" w:space="0" w:color="auto"/>
            </w:tcBorders>
            <w:shd w:val="clear" w:color="000000" w:fill="FDE9D9"/>
            <w:noWrap/>
            <w:vAlign w:val="center"/>
            <w:hideMark/>
            <w:tcPrChange w:id="7855" w:author="Erlie Hasam Morfin Zavalza" w:date="2014-11-22T22:06:00Z">
              <w:tcPr>
                <w:tcW w:w="1951" w:type="dxa"/>
                <w:tcBorders>
                  <w:top w:val="nil"/>
                  <w:left w:val="nil"/>
                  <w:bottom w:val="single" w:sz="4" w:space="0" w:color="auto"/>
                  <w:right w:val="single" w:sz="4" w:space="0" w:color="auto"/>
                </w:tcBorders>
                <w:shd w:val="clear" w:color="000000" w:fill="FDE9D9"/>
                <w:noWrap/>
                <w:vAlign w:val="center"/>
                <w:hideMark/>
              </w:tcPr>
            </w:tcPrChange>
          </w:tcPr>
          <w:p w14:paraId="67493D7B" w14:textId="77777777" w:rsidR="00D56D24" w:rsidRPr="00D56D24" w:rsidRDefault="00D56D24" w:rsidP="00D56D24">
            <w:pPr>
              <w:jc w:val="left"/>
              <w:rPr>
                <w:ins w:id="7856" w:author="Erlie Hasam Morfin Zavalza" w:date="2014-11-22T22:06:00Z"/>
                <w:rFonts w:ascii="Calibri" w:hAnsi="Calibri"/>
                <w:color w:val="000000"/>
                <w:sz w:val="22"/>
                <w:szCs w:val="22"/>
                <w:lang w:val="es-MX" w:eastAsia="es-MX"/>
              </w:rPr>
            </w:pPr>
            <w:ins w:id="7857" w:author="Erlie Hasam Morfin Zavalza" w:date="2014-11-22T22:06:00Z">
              <w:r w:rsidRPr="00D56D24">
                <w:rPr>
                  <w:rFonts w:ascii="Calibri" w:hAnsi="Calibri"/>
                  <w:color w:val="000000"/>
                  <w:sz w:val="22"/>
                  <w:szCs w:val="22"/>
                  <w:lang w:val="es-MX" w:eastAsia="es-MX"/>
                </w:rPr>
                <w:t>$123,666.67</w:t>
              </w:r>
            </w:ins>
          </w:p>
        </w:tc>
      </w:tr>
      <w:tr w:rsidR="00D56D24" w:rsidRPr="00D56D24" w14:paraId="5C74B0C6" w14:textId="77777777" w:rsidTr="00D56D24">
        <w:trPr>
          <w:trHeight w:val="300"/>
          <w:ins w:id="7858" w:author="Erlie Hasam Morfin Zavalza" w:date="2014-11-22T22:06:00Z"/>
          <w:trPrChange w:id="7859" w:author="Erlie Hasam Morfin Zavalza" w:date="2014-11-22T22:06:00Z">
            <w:trPr>
              <w:trHeight w:val="300"/>
            </w:trPr>
          </w:trPrChange>
        </w:trPr>
        <w:tc>
          <w:tcPr>
            <w:tcW w:w="0" w:type="auto"/>
            <w:tcBorders>
              <w:top w:val="nil"/>
              <w:left w:val="single" w:sz="4" w:space="0" w:color="auto"/>
              <w:bottom w:val="single" w:sz="4" w:space="0" w:color="auto"/>
              <w:right w:val="single" w:sz="4" w:space="0" w:color="auto"/>
            </w:tcBorders>
            <w:shd w:val="clear" w:color="000000" w:fill="DA9694"/>
            <w:noWrap/>
            <w:vAlign w:val="center"/>
            <w:hideMark/>
            <w:tcPrChange w:id="7860" w:author="Erlie Hasam Morfin Zavalza" w:date="2014-11-22T22:06:00Z">
              <w:tcPr>
                <w:tcW w:w="4397" w:type="dxa"/>
                <w:tcBorders>
                  <w:top w:val="nil"/>
                  <w:left w:val="single" w:sz="4" w:space="0" w:color="auto"/>
                  <w:bottom w:val="single" w:sz="4" w:space="0" w:color="auto"/>
                  <w:right w:val="single" w:sz="4" w:space="0" w:color="auto"/>
                </w:tcBorders>
                <w:shd w:val="clear" w:color="000000" w:fill="DA9694"/>
                <w:noWrap/>
                <w:vAlign w:val="center"/>
                <w:hideMark/>
              </w:tcPr>
            </w:tcPrChange>
          </w:tcPr>
          <w:p w14:paraId="47FCF03F" w14:textId="77777777" w:rsidR="00D56D24" w:rsidRPr="00D56D24" w:rsidRDefault="00D56D24" w:rsidP="00D56D24">
            <w:pPr>
              <w:jc w:val="left"/>
              <w:rPr>
                <w:ins w:id="7861" w:author="Erlie Hasam Morfin Zavalza" w:date="2014-11-22T22:06:00Z"/>
                <w:rFonts w:ascii="Calibri" w:hAnsi="Calibri"/>
                <w:b/>
                <w:bCs/>
                <w:color w:val="000000"/>
                <w:sz w:val="22"/>
                <w:szCs w:val="22"/>
                <w:lang w:val="es-MX" w:eastAsia="es-MX"/>
              </w:rPr>
            </w:pPr>
            <w:ins w:id="7862" w:author="Erlie Hasam Morfin Zavalza" w:date="2014-11-22T22:06:00Z">
              <w:r w:rsidRPr="00D56D24">
                <w:rPr>
                  <w:rFonts w:ascii="Calibri" w:hAnsi="Calibri"/>
                  <w:b/>
                  <w:bCs/>
                  <w:color w:val="000000"/>
                  <w:sz w:val="22"/>
                  <w:szCs w:val="22"/>
                  <w:lang w:val="es-MX" w:eastAsia="es-MX"/>
                </w:rPr>
                <w:t>Depreciación Mensual Total</w:t>
              </w:r>
            </w:ins>
          </w:p>
        </w:tc>
        <w:tc>
          <w:tcPr>
            <w:tcW w:w="0" w:type="auto"/>
            <w:tcBorders>
              <w:top w:val="nil"/>
              <w:left w:val="nil"/>
              <w:bottom w:val="single" w:sz="4" w:space="0" w:color="auto"/>
              <w:right w:val="single" w:sz="4" w:space="0" w:color="auto"/>
            </w:tcBorders>
            <w:shd w:val="clear" w:color="000000" w:fill="DA9694"/>
            <w:noWrap/>
            <w:vAlign w:val="center"/>
            <w:hideMark/>
            <w:tcPrChange w:id="7863" w:author="Erlie Hasam Morfin Zavalza" w:date="2014-11-22T22:06:00Z">
              <w:tcPr>
                <w:tcW w:w="1951" w:type="dxa"/>
                <w:tcBorders>
                  <w:top w:val="nil"/>
                  <w:left w:val="nil"/>
                  <w:bottom w:val="single" w:sz="4" w:space="0" w:color="auto"/>
                  <w:right w:val="single" w:sz="4" w:space="0" w:color="auto"/>
                </w:tcBorders>
                <w:shd w:val="clear" w:color="000000" w:fill="DA9694"/>
                <w:noWrap/>
                <w:vAlign w:val="center"/>
                <w:hideMark/>
              </w:tcPr>
            </w:tcPrChange>
          </w:tcPr>
          <w:p w14:paraId="4D998A9C" w14:textId="77777777" w:rsidR="00D56D24" w:rsidRPr="00D56D24" w:rsidRDefault="00D56D24" w:rsidP="00D56D24">
            <w:pPr>
              <w:jc w:val="left"/>
              <w:rPr>
                <w:ins w:id="7864" w:author="Erlie Hasam Morfin Zavalza" w:date="2014-11-22T22:06:00Z"/>
                <w:rFonts w:ascii="Calibri" w:hAnsi="Calibri"/>
                <w:b/>
                <w:bCs/>
                <w:color w:val="000000"/>
                <w:sz w:val="22"/>
                <w:szCs w:val="22"/>
                <w:lang w:val="es-MX" w:eastAsia="es-MX"/>
              </w:rPr>
            </w:pPr>
            <w:ins w:id="7865" w:author="Erlie Hasam Morfin Zavalza" w:date="2014-11-22T22:06:00Z">
              <w:r w:rsidRPr="00D56D24">
                <w:rPr>
                  <w:rFonts w:ascii="Calibri" w:hAnsi="Calibri"/>
                  <w:b/>
                  <w:bCs/>
                  <w:color w:val="000000"/>
                  <w:sz w:val="22"/>
                  <w:szCs w:val="22"/>
                  <w:lang w:val="es-MX" w:eastAsia="es-MX"/>
                </w:rPr>
                <w:t>$11,680.56</w:t>
              </w:r>
            </w:ins>
          </w:p>
        </w:tc>
        <w:tc>
          <w:tcPr>
            <w:tcW w:w="0" w:type="auto"/>
            <w:tcBorders>
              <w:top w:val="nil"/>
              <w:left w:val="nil"/>
              <w:bottom w:val="nil"/>
              <w:right w:val="nil"/>
            </w:tcBorders>
            <w:shd w:val="clear" w:color="auto" w:fill="auto"/>
            <w:noWrap/>
            <w:vAlign w:val="center"/>
            <w:hideMark/>
            <w:tcPrChange w:id="7866" w:author="Erlie Hasam Morfin Zavalza" w:date="2014-11-22T22:06:00Z">
              <w:tcPr>
                <w:tcW w:w="1951" w:type="dxa"/>
                <w:tcBorders>
                  <w:top w:val="nil"/>
                  <w:left w:val="nil"/>
                  <w:bottom w:val="nil"/>
                  <w:right w:val="nil"/>
                </w:tcBorders>
                <w:shd w:val="clear" w:color="auto" w:fill="auto"/>
                <w:noWrap/>
                <w:vAlign w:val="center"/>
                <w:hideMark/>
              </w:tcPr>
            </w:tcPrChange>
          </w:tcPr>
          <w:p w14:paraId="166767D4" w14:textId="77777777" w:rsidR="00D56D24" w:rsidRPr="00D56D24" w:rsidRDefault="00D56D24" w:rsidP="00D56D24">
            <w:pPr>
              <w:jc w:val="left"/>
              <w:rPr>
                <w:ins w:id="7867" w:author="Erlie Hasam Morfin Zavalza" w:date="2014-11-22T22:06:00Z"/>
                <w:rFonts w:ascii="Calibri" w:hAnsi="Calibri"/>
                <w:b/>
                <w:bCs/>
                <w:color w:val="000000"/>
                <w:sz w:val="22"/>
                <w:szCs w:val="22"/>
                <w:lang w:val="es-MX" w:eastAsia="es-MX"/>
              </w:rPr>
            </w:pPr>
          </w:p>
        </w:tc>
        <w:tc>
          <w:tcPr>
            <w:tcW w:w="0" w:type="auto"/>
            <w:tcBorders>
              <w:top w:val="nil"/>
              <w:left w:val="nil"/>
              <w:bottom w:val="nil"/>
              <w:right w:val="nil"/>
            </w:tcBorders>
            <w:shd w:val="clear" w:color="auto" w:fill="auto"/>
            <w:noWrap/>
            <w:vAlign w:val="center"/>
            <w:hideMark/>
            <w:tcPrChange w:id="7868" w:author="Erlie Hasam Morfin Zavalza" w:date="2014-11-22T22:06:00Z">
              <w:tcPr>
                <w:tcW w:w="1951" w:type="dxa"/>
                <w:tcBorders>
                  <w:top w:val="nil"/>
                  <w:left w:val="nil"/>
                  <w:bottom w:val="nil"/>
                  <w:right w:val="nil"/>
                </w:tcBorders>
                <w:shd w:val="clear" w:color="auto" w:fill="auto"/>
                <w:noWrap/>
                <w:vAlign w:val="center"/>
                <w:hideMark/>
              </w:tcPr>
            </w:tcPrChange>
          </w:tcPr>
          <w:p w14:paraId="1806EBBC" w14:textId="77777777" w:rsidR="00D56D24" w:rsidRPr="00D56D24" w:rsidRDefault="00D56D24" w:rsidP="00D56D24">
            <w:pPr>
              <w:jc w:val="left"/>
              <w:rPr>
                <w:ins w:id="7869" w:author="Erlie Hasam Morfin Zavalza" w:date="2014-11-22T22:06:00Z"/>
                <w:sz w:val="20"/>
                <w:lang w:val="es-MX" w:eastAsia="es-MX"/>
              </w:rPr>
            </w:pPr>
          </w:p>
        </w:tc>
        <w:tc>
          <w:tcPr>
            <w:tcW w:w="0" w:type="auto"/>
            <w:tcBorders>
              <w:top w:val="nil"/>
              <w:left w:val="nil"/>
              <w:bottom w:val="nil"/>
              <w:right w:val="nil"/>
            </w:tcBorders>
            <w:shd w:val="clear" w:color="auto" w:fill="auto"/>
            <w:noWrap/>
            <w:vAlign w:val="center"/>
            <w:hideMark/>
            <w:tcPrChange w:id="7870" w:author="Erlie Hasam Morfin Zavalza" w:date="2014-11-22T22:06:00Z">
              <w:tcPr>
                <w:tcW w:w="1951" w:type="dxa"/>
                <w:tcBorders>
                  <w:top w:val="nil"/>
                  <w:left w:val="nil"/>
                  <w:bottom w:val="nil"/>
                  <w:right w:val="nil"/>
                </w:tcBorders>
                <w:shd w:val="clear" w:color="auto" w:fill="auto"/>
                <w:noWrap/>
                <w:vAlign w:val="center"/>
                <w:hideMark/>
              </w:tcPr>
            </w:tcPrChange>
          </w:tcPr>
          <w:p w14:paraId="5C8E5C38" w14:textId="77777777" w:rsidR="00D56D24" w:rsidRPr="00D56D24" w:rsidRDefault="00D56D24" w:rsidP="00D56D24">
            <w:pPr>
              <w:jc w:val="left"/>
              <w:rPr>
                <w:ins w:id="7871" w:author="Erlie Hasam Morfin Zavalza" w:date="2014-11-22T22:06:00Z"/>
                <w:sz w:val="20"/>
                <w:lang w:val="es-MX" w:eastAsia="es-MX"/>
              </w:rPr>
            </w:pPr>
          </w:p>
        </w:tc>
      </w:tr>
    </w:tbl>
    <w:p w14:paraId="67B29C4C" w14:textId="77777777" w:rsidR="00D56D24" w:rsidRPr="002D6DCA" w:rsidRDefault="00D56D24">
      <w:pPr>
        <w:rPr>
          <w:ins w:id="7872" w:author="Erlie Hasam Morfin Zavalza" w:date="2014-11-14T00:58:00Z"/>
          <w:lang w:val="es-MX"/>
          <w:rPrChange w:id="7873" w:author="Erlie Hasam Morfin Zavalza" w:date="2014-11-22T21:50:00Z">
            <w:rPr>
              <w:ins w:id="7874" w:author="Erlie Hasam Morfin Zavalza" w:date="2014-11-14T00:58:00Z"/>
            </w:rPr>
          </w:rPrChange>
        </w:rPr>
        <w:pPrChange w:id="7875" w:author="Erlie Hasam Morfin Zavalza" w:date="2014-11-22T21:50:00Z">
          <w:pPr>
            <w:pStyle w:val="Ttulo1"/>
          </w:pPr>
        </w:pPrChange>
      </w:pPr>
    </w:p>
    <w:p w14:paraId="5F359142" w14:textId="081C40BE" w:rsidR="00AE1C5A" w:rsidRDefault="00AE1C5A" w:rsidP="00AE1C5A">
      <w:pPr>
        <w:pStyle w:val="Ttulo1"/>
        <w:rPr>
          <w:ins w:id="7876" w:author="Erlie Hasam Morfin Zavalza" w:date="2014-11-09T01:27:00Z"/>
        </w:rPr>
      </w:pPr>
      <w:ins w:id="7877" w:author="Erlie Hasam Morfin Zavalza" w:date="2014-11-09T01:27:00Z">
        <w:r>
          <w:lastRenderedPageBreak/>
          <w:t>ESTUDIO ORGANIZACIONAL</w:t>
        </w:r>
      </w:ins>
    </w:p>
    <w:p w14:paraId="25127515" w14:textId="03D4635B" w:rsidR="00AE1C5A" w:rsidRDefault="00EA5B15" w:rsidP="00AE1C5A">
      <w:pPr>
        <w:pStyle w:val="Ttulo2"/>
        <w:rPr>
          <w:ins w:id="7878" w:author="Erlie Hasam Morfin Zavalza" w:date="2014-11-09T22:34:00Z"/>
        </w:rPr>
      </w:pPr>
      <w:ins w:id="7879" w:author="Miguel Angel Ortúzar" w:date="2014-11-23T19:07:00Z">
        <w:r>
          <w:rPr>
            <w:noProof/>
          </w:rPr>
          <w:pict w14:anchorId="091F9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7pt;margin-top:34.4pt;width:442.5pt;height:194.6pt;z-index:251658252;mso-position-horizontal-relative:text;mso-position-vertical-relative:text">
              <v:imagedata r:id="rId47" o:title="TERMINDAO"/>
              <w10:wrap type="square"/>
            </v:shape>
          </w:pict>
        </w:r>
      </w:ins>
      <w:ins w:id="7880" w:author="Erlie Hasam Morfin Zavalza" w:date="2014-11-09T01:27:00Z">
        <w:r w:rsidR="00AE1C5A">
          <w:t xml:space="preserve">ORGANIGRAMA </w:t>
        </w:r>
      </w:ins>
    </w:p>
    <w:p w14:paraId="71B160F2" w14:textId="3325CE69" w:rsidR="00FA4408" w:rsidRPr="00FA4408" w:rsidRDefault="00C44941">
      <w:pPr>
        <w:jc w:val="left"/>
        <w:rPr>
          <w:ins w:id="7881" w:author="Erlie Hasam Morfin Zavalza" w:date="2014-11-09T01:27:00Z"/>
          <w:rPrChange w:id="7882" w:author="Erlie Hasam Morfin Zavalza" w:date="2014-11-09T22:34:00Z">
            <w:rPr>
              <w:ins w:id="7883" w:author="Erlie Hasam Morfin Zavalza" w:date="2014-11-09T01:27:00Z"/>
            </w:rPr>
          </w:rPrChange>
        </w:rPr>
        <w:pPrChange w:id="7884" w:author="Erlie Hasam Morfin Zavalza" w:date="2014-11-09T22:35:00Z">
          <w:pPr>
            <w:pStyle w:val="Ttulo2"/>
          </w:pPr>
        </w:pPrChange>
      </w:pPr>
      <w:ins w:id="7885" w:author="Erlie Hasam Morfin Zavalza" w:date="2014-11-09T23:53:00Z">
        <w:del w:id="7886" w:author="Miguel Angel Ortúzar" w:date="2014-11-23T19:06:00Z">
          <w:r>
            <w:rPr>
              <w:noProof/>
              <w:lang w:val="es-MX" w:eastAsia="es-MX"/>
            </w:rPr>
            <w:drawing>
              <wp:anchor distT="0" distB="0" distL="114300" distR="114300" simplePos="0" relativeHeight="251658251" behindDoc="0" locked="0" layoutInCell="1" allowOverlap="1" wp14:anchorId="58DC459D" wp14:editId="1225C53C">
                <wp:simplePos x="0" y="0"/>
                <wp:positionH relativeFrom="margin">
                  <wp:align>center</wp:align>
                </wp:positionH>
                <wp:positionV relativeFrom="paragraph">
                  <wp:posOffset>217805</wp:posOffset>
                </wp:positionV>
                <wp:extent cx="5934075" cy="2273935"/>
                <wp:effectExtent l="0" t="0" r="9525" b="0"/>
                <wp:wrapSquare wrapText="bothSides"/>
                <wp:docPr id="205" name="Imagen 205" descr="organi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ganigram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273935"/>
                        </a:xfrm>
                        <a:prstGeom prst="rect">
                          <a:avLst/>
                        </a:prstGeom>
                        <a:noFill/>
                      </pic:spPr>
                    </pic:pic>
                  </a:graphicData>
                </a:graphic>
                <wp14:sizeRelH relativeFrom="page">
                  <wp14:pctWidth>0</wp14:pctWidth>
                </wp14:sizeRelH>
                <wp14:sizeRelV relativeFrom="page">
                  <wp14:pctHeight>0</wp14:pctHeight>
                </wp14:sizeRelV>
              </wp:anchor>
            </w:drawing>
          </w:r>
        </w:del>
      </w:ins>
    </w:p>
    <w:p w14:paraId="502273E1" w14:textId="77777777" w:rsidR="00AE1C5A" w:rsidRDefault="00AE1C5A" w:rsidP="00AE1C5A">
      <w:pPr>
        <w:pStyle w:val="Ttulo2"/>
        <w:rPr>
          <w:ins w:id="7887" w:author="Erlie Hasam Morfin Zavalza" w:date="2014-11-10T00:22:00Z"/>
        </w:rPr>
      </w:pPr>
      <w:ins w:id="7888" w:author="Erlie Hasam Morfin Zavalza" w:date="2014-11-09T01:27:00Z">
        <w:r>
          <w:t>FUNCIONES Y RESPONSABILIDADES</w:t>
        </w:r>
      </w:ins>
    </w:p>
    <w:tbl>
      <w:tblPr>
        <w:tblStyle w:val="Tabladecuadrcula5oscu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5782B"/>
        <w:tblLook w:val="04A0" w:firstRow="1" w:lastRow="0" w:firstColumn="1" w:lastColumn="0" w:noHBand="0" w:noVBand="1"/>
        <w:tblPrChange w:id="7889" w:author="Erlie Hasam Morfin Zavalza" w:date="2014-11-20T15:04:00Z">
          <w:tblPr>
            <w:tblStyle w:val="Tabladecuadrcula5oscu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5782B"/>
            <w:tblLook w:val="04A0" w:firstRow="1" w:lastRow="0" w:firstColumn="1" w:lastColumn="0" w:noHBand="0" w:noVBand="1"/>
          </w:tblPr>
        </w:tblPrChange>
      </w:tblPr>
      <w:tblGrid>
        <w:gridCol w:w="2257"/>
        <w:gridCol w:w="6571"/>
        <w:tblGridChange w:id="7890">
          <w:tblGrid>
            <w:gridCol w:w="2257"/>
            <w:gridCol w:w="6571"/>
          </w:tblGrid>
        </w:tblGridChange>
      </w:tblGrid>
      <w:tr w:rsidR="00BB6080" w:rsidRPr="00BB6080" w14:paraId="6007959F" w14:textId="77777777" w:rsidTr="008D7D92">
        <w:trPr>
          <w:cnfStyle w:val="100000000000" w:firstRow="1" w:lastRow="0" w:firstColumn="0" w:lastColumn="0" w:oddVBand="0" w:evenVBand="0" w:oddHBand="0" w:evenHBand="0" w:firstRowFirstColumn="0" w:firstRowLastColumn="0" w:lastRowFirstColumn="0" w:lastRowLastColumn="0"/>
          <w:ins w:id="7891" w:author="Erlie Hasam Morfin Zavalza" w:date="2014-11-10T00:22:00Z"/>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left w:val="none" w:sz="0" w:space="0" w:color="auto"/>
              <w:right w:val="none" w:sz="0" w:space="0" w:color="auto"/>
            </w:tcBorders>
            <w:shd w:val="clear" w:color="auto" w:fill="F5782B"/>
            <w:tcPrChange w:id="7892" w:author="Erlie Hasam Morfin Zavalza" w:date="2014-11-20T15:04:00Z">
              <w:tcPr>
                <w:tcW w:w="2337" w:type="dxa"/>
                <w:shd w:val="clear" w:color="auto" w:fill="F5782B"/>
              </w:tcPr>
            </w:tcPrChange>
          </w:tcPr>
          <w:p w14:paraId="6777EF98" w14:textId="77777777" w:rsidR="00A13831" w:rsidRPr="00BB6080" w:rsidRDefault="00A13831" w:rsidP="00F36C75">
            <w:pPr>
              <w:cnfStyle w:val="101000000000" w:firstRow="1" w:lastRow="0" w:firstColumn="1" w:lastColumn="0" w:oddVBand="0" w:evenVBand="0" w:oddHBand="0" w:evenHBand="0" w:firstRowFirstColumn="0" w:firstRowLastColumn="0" w:lastRowFirstColumn="0" w:lastRowLastColumn="0"/>
              <w:rPr>
                <w:ins w:id="7893" w:author="Erlie Hasam Morfin Zavalza" w:date="2014-11-10T00:22:00Z"/>
                <w:color w:val="auto"/>
                <w:rPrChange w:id="7894" w:author="Erlie Hasam Morfin Zavalza" w:date="2014-11-10T19:16:00Z">
                  <w:rPr>
                    <w:ins w:id="7895" w:author="Erlie Hasam Morfin Zavalza" w:date="2014-11-10T00:22:00Z"/>
                  </w:rPr>
                </w:rPrChange>
              </w:rPr>
            </w:pPr>
            <w:ins w:id="7896" w:author="Erlie Hasam Morfin Zavalza" w:date="2014-11-10T00:22:00Z">
              <w:r w:rsidRPr="00BB6080">
                <w:t>Nombre del cargo</w:t>
              </w:r>
            </w:ins>
          </w:p>
        </w:tc>
        <w:tc>
          <w:tcPr>
            <w:tcW w:w="7013" w:type="dxa"/>
            <w:tcBorders>
              <w:top w:val="none" w:sz="0" w:space="0" w:color="auto"/>
              <w:left w:val="none" w:sz="0" w:space="0" w:color="auto"/>
              <w:right w:val="none" w:sz="0" w:space="0" w:color="auto"/>
            </w:tcBorders>
            <w:shd w:val="clear" w:color="auto" w:fill="F5782B"/>
            <w:tcPrChange w:id="7897" w:author="Erlie Hasam Morfin Zavalza" w:date="2014-11-20T15:04:00Z">
              <w:tcPr>
                <w:tcW w:w="7013" w:type="dxa"/>
                <w:shd w:val="clear" w:color="auto" w:fill="F5782B"/>
              </w:tcPr>
            </w:tcPrChange>
          </w:tcPr>
          <w:p w14:paraId="7F2F98D8" w14:textId="77777777" w:rsidR="00A13831" w:rsidRPr="00BB6080" w:rsidRDefault="00A13831" w:rsidP="00F36C75">
            <w:pPr>
              <w:cnfStyle w:val="100000000000" w:firstRow="1" w:lastRow="0" w:firstColumn="0" w:lastColumn="0" w:oddVBand="0" w:evenVBand="0" w:oddHBand="0" w:evenHBand="0" w:firstRowFirstColumn="0" w:firstRowLastColumn="0" w:lastRowFirstColumn="0" w:lastRowLastColumn="0"/>
              <w:rPr>
                <w:ins w:id="7898" w:author="Erlie Hasam Morfin Zavalza" w:date="2014-11-10T00:22:00Z"/>
                <w:color w:val="auto"/>
                <w:rPrChange w:id="7899" w:author="Erlie Hasam Morfin Zavalza" w:date="2014-11-10T19:16:00Z">
                  <w:rPr>
                    <w:ins w:id="7900" w:author="Erlie Hasam Morfin Zavalza" w:date="2014-11-10T00:22:00Z"/>
                  </w:rPr>
                </w:rPrChange>
              </w:rPr>
            </w:pPr>
            <w:ins w:id="7901" w:author="Erlie Hasam Morfin Zavalza" w:date="2014-11-10T00:22:00Z">
              <w:r w:rsidRPr="00BB6080">
                <w:t>Gerente General/Administrador</w:t>
              </w:r>
            </w:ins>
          </w:p>
        </w:tc>
      </w:tr>
      <w:tr w:rsidR="00BB6080" w:rsidRPr="00BB6080" w14:paraId="23E79403" w14:textId="77777777" w:rsidTr="008D7D92">
        <w:trPr>
          <w:cnfStyle w:val="000000100000" w:firstRow="0" w:lastRow="0" w:firstColumn="0" w:lastColumn="0" w:oddVBand="0" w:evenVBand="0" w:oddHBand="1" w:evenHBand="0" w:firstRowFirstColumn="0" w:firstRowLastColumn="0" w:lastRowFirstColumn="0" w:lastRowLastColumn="0"/>
          <w:ins w:id="7902" w:author="Erlie Hasam Morfin Zavalza" w:date="2014-11-10T00:22: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tcBorders>
            <w:shd w:val="clear" w:color="auto" w:fill="F5782B"/>
            <w:tcPrChange w:id="7903" w:author="Erlie Hasam Morfin Zavalza" w:date="2014-11-20T15:04:00Z">
              <w:tcPr>
                <w:tcW w:w="2337" w:type="dxa"/>
                <w:shd w:val="clear" w:color="auto" w:fill="F5782B"/>
              </w:tcPr>
            </w:tcPrChange>
          </w:tcPr>
          <w:p w14:paraId="1E03D80B" w14:textId="77777777" w:rsidR="00A13831" w:rsidRPr="00BB6080" w:rsidRDefault="00A13831" w:rsidP="00F36C75">
            <w:pPr>
              <w:cnfStyle w:val="001000100000" w:firstRow="0" w:lastRow="0" w:firstColumn="1" w:lastColumn="0" w:oddVBand="0" w:evenVBand="0" w:oddHBand="1" w:evenHBand="0" w:firstRowFirstColumn="0" w:firstRowLastColumn="0" w:lastRowFirstColumn="0" w:lastRowLastColumn="0"/>
              <w:rPr>
                <w:ins w:id="7904" w:author="Erlie Hasam Morfin Zavalza" w:date="2014-11-10T00:22:00Z"/>
                <w:color w:val="auto"/>
                <w:rPrChange w:id="7905" w:author="Erlie Hasam Morfin Zavalza" w:date="2014-11-10T19:16:00Z">
                  <w:rPr>
                    <w:ins w:id="7906" w:author="Erlie Hasam Morfin Zavalza" w:date="2014-11-10T00:22:00Z"/>
                  </w:rPr>
                </w:rPrChange>
              </w:rPr>
            </w:pPr>
            <w:ins w:id="7907" w:author="Erlie Hasam Morfin Zavalza" w:date="2014-11-10T00:22:00Z">
              <w:r w:rsidRPr="00BB6080">
                <w:t>Posición en el organigrama</w:t>
              </w:r>
            </w:ins>
          </w:p>
        </w:tc>
        <w:tc>
          <w:tcPr>
            <w:tcW w:w="7013" w:type="dxa"/>
            <w:shd w:val="clear" w:color="auto" w:fill="F5782B"/>
            <w:tcPrChange w:id="7908" w:author="Erlie Hasam Morfin Zavalza" w:date="2014-11-20T15:04:00Z">
              <w:tcPr>
                <w:tcW w:w="7013" w:type="dxa"/>
                <w:shd w:val="clear" w:color="auto" w:fill="F5782B"/>
              </w:tcPr>
            </w:tcPrChange>
          </w:tcPr>
          <w:p w14:paraId="1483EB53" w14:textId="77777777" w:rsidR="00A13831" w:rsidRPr="00BB6080" w:rsidRDefault="00A13831" w:rsidP="00F36C75">
            <w:pPr>
              <w:cnfStyle w:val="000000100000" w:firstRow="0" w:lastRow="0" w:firstColumn="0" w:lastColumn="0" w:oddVBand="0" w:evenVBand="0" w:oddHBand="1" w:evenHBand="0" w:firstRowFirstColumn="0" w:firstRowLastColumn="0" w:lastRowFirstColumn="0" w:lastRowLastColumn="0"/>
              <w:rPr>
                <w:ins w:id="7909" w:author="Erlie Hasam Morfin Zavalza" w:date="2014-11-10T00:22:00Z"/>
              </w:rPr>
            </w:pPr>
            <w:ins w:id="7910" w:author="Erlie Hasam Morfin Zavalza" w:date="2014-11-10T00:22:00Z">
              <w:r w:rsidRPr="00BB6080">
                <w:t xml:space="preserve">Es de nivel superior de la escala jerárquica </w:t>
              </w:r>
            </w:ins>
          </w:p>
        </w:tc>
      </w:tr>
      <w:tr w:rsidR="00BB6080" w:rsidRPr="00BB6080" w14:paraId="0936493B" w14:textId="77777777" w:rsidTr="008D7D92">
        <w:trPr>
          <w:ins w:id="7911" w:author="Erlie Hasam Morfin Zavalza" w:date="2014-11-10T00:22: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bottom w:val="none" w:sz="0" w:space="0" w:color="auto"/>
            </w:tcBorders>
            <w:shd w:val="clear" w:color="auto" w:fill="F5782B"/>
            <w:tcPrChange w:id="7912" w:author="Erlie Hasam Morfin Zavalza" w:date="2014-11-20T15:04:00Z">
              <w:tcPr>
                <w:tcW w:w="2337" w:type="dxa"/>
                <w:shd w:val="clear" w:color="auto" w:fill="F5782B"/>
              </w:tcPr>
            </w:tcPrChange>
          </w:tcPr>
          <w:p w14:paraId="06260E29" w14:textId="77777777" w:rsidR="00A13831" w:rsidRPr="00BB6080" w:rsidRDefault="00A13831" w:rsidP="00F36C75">
            <w:pPr>
              <w:rPr>
                <w:ins w:id="7913" w:author="Erlie Hasam Morfin Zavalza" w:date="2014-11-10T00:22:00Z"/>
                <w:color w:val="auto"/>
                <w:rPrChange w:id="7914" w:author="Erlie Hasam Morfin Zavalza" w:date="2014-11-10T19:16:00Z">
                  <w:rPr>
                    <w:ins w:id="7915" w:author="Erlie Hasam Morfin Zavalza" w:date="2014-11-10T00:22:00Z"/>
                  </w:rPr>
                </w:rPrChange>
              </w:rPr>
            </w:pPr>
            <w:ins w:id="7916" w:author="Erlie Hasam Morfin Zavalza" w:date="2014-11-10T00:22:00Z">
              <w:r w:rsidRPr="00BB6080">
                <w:t>Tareas y obligaciones:</w:t>
              </w:r>
            </w:ins>
          </w:p>
        </w:tc>
        <w:tc>
          <w:tcPr>
            <w:tcW w:w="7013" w:type="dxa"/>
            <w:shd w:val="clear" w:color="auto" w:fill="F5782B"/>
            <w:tcPrChange w:id="7917" w:author="Erlie Hasam Morfin Zavalza" w:date="2014-11-20T15:04:00Z">
              <w:tcPr>
                <w:tcW w:w="7013" w:type="dxa"/>
                <w:shd w:val="clear" w:color="auto" w:fill="F5782B"/>
              </w:tcPr>
            </w:tcPrChange>
          </w:tcPr>
          <w:p w14:paraId="7CF9F0EA"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18" w:author="Erlie Hasam Morfin Zavalza" w:date="2014-11-10T00:22:00Z"/>
              </w:rPr>
            </w:pPr>
            <w:ins w:id="7919" w:author="Erlie Hasam Morfin Zavalza" w:date="2014-11-10T00:22:00Z">
              <w:r w:rsidRPr="00BB6080">
                <w:t>Dirigir, planificar, controlar y organizar recursos necesarios de la empresa.</w:t>
              </w:r>
            </w:ins>
          </w:p>
          <w:p w14:paraId="1B9C3FCA"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20" w:author="Erlie Hasam Morfin Zavalza" w:date="2014-11-10T00:22:00Z"/>
              </w:rPr>
            </w:pPr>
            <w:ins w:id="7921" w:author="Erlie Hasam Morfin Zavalza" w:date="2014-11-10T00:22:00Z">
              <w:r w:rsidRPr="00BB6080">
                <w:t>Supervisión de todas las áreas de la empresa.</w:t>
              </w:r>
            </w:ins>
          </w:p>
          <w:p w14:paraId="5447E8BF"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22" w:author="Erlie Hasam Morfin Zavalza" w:date="2014-11-10T00:22:00Z"/>
              </w:rPr>
            </w:pPr>
            <w:ins w:id="7923" w:author="Erlie Hasam Morfin Zavalza" w:date="2014-11-10T00:22:00Z">
              <w:r w:rsidRPr="00BB6080">
                <w:t>Desarrollar técnicas de ventas.</w:t>
              </w:r>
            </w:ins>
          </w:p>
          <w:p w14:paraId="65B8C259"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24" w:author="Erlie Hasam Morfin Zavalza" w:date="2014-11-10T00:22:00Z"/>
              </w:rPr>
            </w:pPr>
            <w:ins w:id="7925" w:author="Erlie Hasam Morfin Zavalza" w:date="2014-11-10T00:22:00Z">
              <w:r w:rsidRPr="00BB6080">
                <w:t>Toma decisiones estratégicas competentes a las necesidades de la empresa.</w:t>
              </w:r>
            </w:ins>
          </w:p>
          <w:p w14:paraId="7C04BDCD"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26" w:author="Erlie Hasam Morfin Zavalza" w:date="2014-11-10T00:22:00Z"/>
              </w:rPr>
            </w:pPr>
            <w:ins w:id="7927" w:author="Erlie Hasam Morfin Zavalza" w:date="2014-11-10T00:22:00Z">
              <w:r w:rsidRPr="00BB6080">
                <w:t>Contra personal.</w:t>
              </w:r>
            </w:ins>
          </w:p>
          <w:p w14:paraId="5CF249C5"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28" w:author="Erlie Hasam Morfin Zavalza" w:date="2014-11-10T00:22:00Z"/>
              </w:rPr>
            </w:pPr>
            <w:ins w:id="7929" w:author="Erlie Hasam Morfin Zavalza" w:date="2014-11-10T00:22:00Z">
              <w:r w:rsidRPr="00BB6080">
                <w:t>Capacita a personal.</w:t>
              </w:r>
            </w:ins>
          </w:p>
          <w:p w14:paraId="560504C6"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30" w:author="Erlie Hasam Morfin Zavalza" w:date="2014-11-10T00:22:00Z"/>
              </w:rPr>
            </w:pPr>
            <w:ins w:id="7931" w:author="Erlie Hasam Morfin Zavalza" w:date="2014-11-10T00:22:00Z">
              <w:r w:rsidRPr="00BB6080">
                <w:t>Crea políticas de ventas.</w:t>
              </w:r>
            </w:ins>
          </w:p>
          <w:p w14:paraId="04B75B4D" w14:textId="649871A9" w:rsidR="00A13831" w:rsidRPr="00BB6080" w:rsidRDefault="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7932" w:author="Erlie Hasam Morfin Zavalza" w:date="2014-11-10T00:22:00Z"/>
              </w:rPr>
              <w:pPrChange w:id="7933" w:author="Erlie Hasam Morfin Zavalza" w:date="2014-11-10T00:37:00Z">
                <w:pPr>
                  <w:pStyle w:val="Prrafodelista"/>
                  <w:cnfStyle w:val="000000000000" w:firstRow="0" w:lastRow="0" w:firstColumn="0" w:lastColumn="0" w:oddVBand="0" w:evenVBand="0" w:oddHBand="0" w:evenHBand="0" w:firstRowFirstColumn="0" w:firstRowLastColumn="0" w:lastRowFirstColumn="0" w:lastRowLastColumn="0"/>
                </w:pPr>
              </w:pPrChange>
            </w:pPr>
            <w:ins w:id="7934" w:author="Erlie Hasam Morfin Zavalza" w:date="2014-11-10T00:22:00Z">
              <w:r w:rsidRPr="00BB6080">
                <w:t>Crea convenios con proveedores.</w:t>
              </w:r>
            </w:ins>
          </w:p>
        </w:tc>
      </w:tr>
    </w:tbl>
    <w:p w14:paraId="2A4430B8" w14:textId="6DD624F7" w:rsidR="00A13831" w:rsidRDefault="00A13831" w:rsidP="00A13831">
      <w:pPr>
        <w:rPr>
          <w:ins w:id="7935" w:author="Erlie Hasam Morfin Zavalza" w:date="2014-11-10T00:21:00Z"/>
          <w:u w:val="single"/>
        </w:rPr>
      </w:pPr>
    </w:p>
    <w:tbl>
      <w:tblPr>
        <w:tblStyle w:val="Tablade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70C0"/>
        <w:tblLook w:val="04A0" w:firstRow="1" w:lastRow="0" w:firstColumn="1" w:lastColumn="0" w:noHBand="0" w:noVBand="1"/>
        <w:tblPrChange w:id="7936" w:author="Erlie Hasam Morfin Zavalza" w:date="2014-11-10T19:16:00Z">
          <w:tblPr>
            <w:tblStyle w:val="Tabladecuadrcula5oscura-nfasis2"/>
            <w:tblW w:w="0" w:type="auto"/>
            <w:shd w:val="clear" w:color="auto" w:fill="0070C0"/>
            <w:tblLook w:val="04A0" w:firstRow="1" w:lastRow="0" w:firstColumn="1" w:lastColumn="0" w:noHBand="0" w:noVBand="1"/>
          </w:tblPr>
        </w:tblPrChange>
      </w:tblPr>
      <w:tblGrid>
        <w:gridCol w:w="2268"/>
        <w:gridCol w:w="6560"/>
        <w:tblGridChange w:id="7937">
          <w:tblGrid>
            <w:gridCol w:w="2268"/>
            <w:gridCol w:w="6560"/>
          </w:tblGrid>
        </w:tblGridChange>
      </w:tblGrid>
      <w:tr w:rsidR="00BB6080" w:rsidRPr="00BB6080" w14:paraId="4B75FAE7" w14:textId="77777777" w:rsidTr="00BB6080">
        <w:trPr>
          <w:cnfStyle w:val="100000000000" w:firstRow="1" w:lastRow="0" w:firstColumn="0" w:lastColumn="0" w:oddVBand="0" w:evenVBand="0" w:oddHBand="0" w:evenHBand="0" w:firstRowFirstColumn="0" w:firstRowLastColumn="0" w:lastRowFirstColumn="0" w:lastRowLastColumn="0"/>
          <w:ins w:id="7938" w:author="Erlie Hasam Morfin Zavalza" w:date="2014-11-10T00:21:00Z"/>
          <w:del w:id="7939" w:author="Miguel Angel Ortúzar" w:date="2014-11-23T19:08: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right w:val="none" w:sz="0" w:space="0" w:color="auto"/>
            </w:tcBorders>
            <w:shd w:val="clear" w:color="auto" w:fill="0070C0"/>
            <w:tcPrChange w:id="7940" w:author="Erlie Hasam Morfin Zavalza" w:date="2014-11-10T19:16:00Z">
              <w:tcPr>
                <w:tcW w:w="2268" w:type="dxa"/>
                <w:shd w:val="clear" w:color="auto" w:fill="0070C0"/>
              </w:tcPr>
            </w:tcPrChange>
          </w:tcPr>
          <w:p w14:paraId="150DBECA" w14:textId="4DF7C2CE" w:rsidR="00A13831" w:rsidRPr="00BB6080" w:rsidRDefault="00A13831" w:rsidP="00F36C75">
            <w:pPr>
              <w:cnfStyle w:val="101000000000" w:firstRow="1" w:lastRow="0" w:firstColumn="1" w:lastColumn="0" w:oddVBand="0" w:evenVBand="0" w:oddHBand="0" w:evenHBand="0" w:firstRowFirstColumn="0" w:firstRowLastColumn="0" w:lastRowFirstColumn="0" w:lastRowLastColumn="0"/>
              <w:rPr>
                <w:ins w:id="7941" w:author="Erlie Hasam Morfin Zavalza" w:date="2014-11-10T00:21:00Z"/>
                <w:del w:id="7942" w:author="Miguel Angel Ortúzar" w:date="2014-11-23T19:08:00Z"/>
                <w:color w:val="auto"/>
                <w:rPrChange w:id="7943" w:author="Erlie Hasam Morfin Zavalza" w:date="2014-11-10T19:16:00Z">
                  <w:rPr>
                    <w:ins w:id="7944" w:author="Erlie Hasam Morfin Zavalza" w:date="2014-11-10T00:21:00Z"/>
                    <w:del w:id="7945" w:author="Miguel Angel Ortúzar" w:date="2014-11-23T19:08:00Z"/>
                    <w:u w:val="single"/>
                  </w:rPr>
                </w:rPrChange>
              </w:rPr>
            </w:pPr>
            <w:ins w:id="7946" w:author="Erlie Hasam Morfin Zavalza" w:date="2014-11-10T00:21:00Z">
              <w:del w:id="7947" w:author="Miguel Angel Ortúzar" w:date="2014-11-23T19:08:00Z">
                <w:r w:rsidRPr="00BB6080">
                  <w:rPr>
                    <w:rPrChange w:id="7948" w:author="Erlie Hasam Morfin Zavalza" w:date="2014-11-10T19:16:00Z">
                      <w:rPr>
                        <w:u w:val="single"/>
                      </w:rPr>
                    </w:rPrChange>
                  </w:rPr>
                  <w:delText>Nombre del cargo</w:delText>
                </w:r>
              </w:del>
            </w:ins>
          </w:p>
        </w:tc>
        <w:tc>
          <w:tcPr>
            <w:tcW w:w="6560" w:type="dxa"/>
            <w:tcBorders>
              <w:top w:val="none" w:sz="0" w:space="0" w:color="auto"/>
              <w:left w:val="none" w:sz="0" w:space="0" w:color="auto"/>
              <w:right w:val="none" w:sz="0" w:space="0" w:color="auto"/>
            </w:tcBorders>
            <w:shd w:val="clear" w:color="auto" w:fill="0070C0"/>
            <w:tcPrChange w:id="7949" w:author="Erlie Hasam Morfin Zavalza" w:date="2014-11-10T19:16:00Z">
              <w:tcPr>
                <w:tcW w:w="6560" w:type="dxa"/>
                <w:shd w:val="clear" w:color="auto" w:fill="0070C0"/>
              </w:tcPr>
            </w:tcPrChange>
          </w:tcPr>
          <w:p w14:paraId="4B5D0AD9" w14:textId="5A7E0176" w:rsidR="00A13831" w:rsidRPr="00BB6080" w:rsidRDefault="00A13831" w:rsidP="00F36C75">
            <w:pPr>
              <w:cnfStyle w:val="100000000000" w:firstRow="1" w:lastRow="0" w:firstColumn="0" w:lastColumn="0" w:oddVBand="0" w:evenVBand="0" w:oddHBand="0" w:evenHBand="0" w:firstRowFirstColumn="0" w:firstRowLastColumn="0" w:lastRowFirstColumn="0" w:lastRowLastColumn="0"/>
              <w:rPr>
                <w:ins w:id="7950" w:author="Erlie Hasam Morfin Zavalza" w:date="2014-11-10T00:21:00Z"/>
                <w:del w:id="7951" w:author="Miguel Angel Ortúzar" w:date="2014-11-23T19:08:00Z"/>
                <w:color w:val="auto"/>
                <w:rPrChange w:id="7952" w:author="Erlie Hasam Morfin Zavalza" w:date="2014-11-10T19:16:00Z">
                  <w:rPr>
                    <w:ins w:id="7953" w:author="Erlie Hasam Morfin Zavalza" w:date="2014-11-10T00:21:00Z"/>
                    <w:del w:id="7954" w:author="Miguel Angel Ortúzar" w:date="2014-11-23T19:08:00Z"/>
                    <w:u w:val="single"/>
                  </w:rPr>
                </w:rPrChange>
              </w:rPr>
            </w:pPr>
            <w:ins w:id="7955" w:author="Erlie Hasam Morfin Zavalza" w:date="2014-11-10T00:21:00Z">
              <w:del w:id="7956" w:author="Miguel Angel Ortúzar" w:date="2014-11-23T19:08:00Z">
                <w:r w:rsidRPr="00BB6080">
                  <w:rPr>
                    <w:rPrChange w:id="7957" w:author="Erlie Hasam Morfin Zavalza" w:date="2014-11-10T19:16:00Z">
                      <w:rPr>
                        <w:u w:val="single"/>
                      </w:rPr>
                    </w:rPrChange>
                  </w:rPr>
                  <w:delText>Encargado de cocina</w:delText>
                </w:r>
              </w:del>
            </w:ins>
            <w:ins w:id="7958" w:author="Erlie Hasam Morfin Zavalza" w:date="2014-11-10T00:23:00Z">
              <w:del w:id="7959" w:author="Miguel Angel Ortúzar" w:date="2014-11-23T19:08:00Z">
                <w:r w:rsidRPr="00BB6080">
                  <w:delText>/</w:delText>
                </w:r>
              </w:del>
            </w:ins>
            <w:ins w:id="7960" w:author="Erlie Hasam Morfin Zavalza" w:date="2014-11-10T00:30:00Z">
              <w:del w:id="7961" w:author="Miguel Angel Ortúzar" w:date="2014-11-23T19:08:00Z">
                <w:r w:rsidRPr="00BB6080">
                  <w:delText>p</w:delText>
                </w:r>
              </w:del>
            </w:ins>
            <w:ins w:id="7962" w:author="Erlie Hasam Morfin Zavalza" w:date="2014-11-10T00:23:00Z">
              <w:del w:id="7963" w:author="Miguel Angel Ortúzar" w:date="2014-11-23T19:08:00Z">
                <w:r w:rsidRPr="00BB6080">
                  <w:delText>roducción</w:delText>
                </w:r>
              </w:del>
            </w:ins>
          </w:p>
        </w:tc>
      </w:tr>
      <w:tr w:rsidR="00BB6080" w:rsidRPr="00BB6080" w14:paraId="1FD17F59" w14:textId="77777777" w:rsidTr="00BB6080">
        <w:trPr>
          <w:cnfStyle w:val="000000100000" w:firstRow="0" w:lastRow="0" w:firstColumn="0" w:lastColumn="0" w:oddVBand="0" w:evenVBand="0" w:oddHBand="1" w:evenHBand="0" w:firstRowFirstColumn="0" w:firstRowLastColumn="0" w:lastRowFirstColumn="0" w:lastRowLastColumn="0"/>
          <w:ins w:id="7964" w:author="Erlie Hasam Morfin Zavalza" w:date="2014-11-10T00:21:00Z"/>
          <w:del w:id="7965" w:author="Miguel Angel Ortúzar" w:date="2014-11-23T19:08:00Z"/>
        </w:trPr>
        <w:tc>
          <w:tcPr>
            <w:cnfStyle w:val="001000000000" w:firstRow="0" w:lastRow="0" w:firstColumn="1" w:lastColumn="0" w:oddVBand="0" w:evenVBand="0" w:oddHBand="0" w:evenHBand="0" w:firstRowFirstColumn="0" w:firstRowLastColumn="0" w:lastRowFirstColumn="0" w:lastRowLastColumn="0"/>
            <w:tcW w:w="2268" w:type="dxa"/>
            <w:tcBorders>
              <w:left w:val="none" w:sz="0" w:space="0" w:color="auto"/>
            </w:tcBorders>
            <w:shd w:val="clear" w:color="auto" w:fill="0070C0"/>
            <w:tcPrChange w:id="7966" w:author="Erlie Hasam Morfin Zavalza" w:date="2014-11-10T19:16:00Z">
              <w:tcPr>
                <w:tcW w:w="2268" w:type="dxa"/>
                <w:shd w:val="clear" w:color="auto" w:fill="0070C0"/>
              </w:tcPr>
            </w:tcPrChange>
          </w:tcPr>
          <w:p w14:paraId="0827421E" w14:textId="59085A5F" w:rsidR="00A13831" w:rsidRPr="00BB6080" w:rsidRDefault="00A13831" w:rsidP="00F36C75">
            <w:pPr>
              <w:cnfStyle w:val="001000100000" w:firstRow="0" w:lastRow="0" w:firstColumn="1" w:lastColumn="0" w:oddVBand="0" w:evenVBand="0" w:oddHBand="1" w:evenHBand="0" w:firstRowFirstColumn="0" w:firstRowLastColumn="0" w:lastRowFirstColumn="0" w:lastRowLastColumn="0"/>
              <w:rPr>
                <w:ins w:id="7967" w:author="Erlie Hasam Morfin Zavalza" w:date="2014-11-10T00:21:00Z"/>
                <w:del w:id="7968" w:author="Miguel Angel Ortúzar" w:date="2014-11-23T19:08:00Z"/>
                <w:color w:val="auto"/>
                <w:rPrChange w:id="7969" w:author="Erlie Hasam Morfin Zavalza" w:date="2014-11-10T19:16:00Z">
                  <w:rPr>
                    <w:ins w:id="7970" w:author="Erlie Hasam Morfin Zavalza" w:date="2014-11-10T00:21:00Z"/>
                    <w:del w:id="7971" w:author="Miguel Angel Ortúzar" w:date="2014-11-23T19:08:00Z"/>
                    <w:u w:val="single"/>
                  </w:rPr>
                </w:rPrChange>
              </w:rPr>
            </w:pPr>
            <w:ins w:id="7972" w:author="Erlie Hasam Morfin Zavalza" w:date="2014-11-10T00:21:00Z">
              <w:del w:id="7973" w:author="Miguel Angel Ortúzar" w:date="2014-11-23T19:08:00Z">
                <w:r w:rsidRPr="00BB6080">
                  <w:rPr>
                    <w:rPrChange w:id="7974" w:author="Erlie Hasam Morfin Zavalza" w:date="2014-11-10T19:16:00Z">
                      <w:rPr>
                        <w:u w:val="single"/>
                      </w:rPr>
                    </w:rPrChange>
                  </w:rPr>
                  <w:delText>Posición en el organigrama</w:delText>
                </w:r>
              </w:del>
            </w:ins>
          </w:p>
        </w:tc>
        <w:tc>
          <w:tcPr>
            <w:tcW w:w="6560" w:type="dxa"/>
            <w:shd w:val="clear" w:color="auto" w:fill="0070C0"/>
            <w:tcPrChange w:id="7975" w:author="Erlie Hasam Morfin Zavalza" w:date="2014-11-10T19:16:00Z">
              <w:tcPr>
                <w:tcW w:w="6560" w:type="dxa"/>
                <w:shd w:val="clear" w:color="auto" w:fill="0070C0"/>
              </w:tcPr>
            </w:tcPrChange>
          </w:tcPr>
          <w:p w14:paraId="65203656" w14:textId="33B139CA" w:rsidR="00A13831" w:rsidRPr="00BB6080" w:rsidRDefault="00A13831" w:rsidP="00F36C75">
            <w:pPr>
              <w:cnfStyle w:val="000000100000" w:firstRow="0" w:lastRow="0" w:firstColumn="0" w:lastColumn="0" w:oddVBand="0" w:evenVBand="0" w:oddHBand="1" w:evenHBand="0" w:firstRowFirstColumn="0" w:firstRowLastColumn="0" w:lastRowFirstColumn="0" w:lastRowLastColumn="0"/>
              <w:rPr>
                <w:ins w:id="7976" w:author="Erlie Hasam Morfin Zavalza" w:date="2014-11-10T00:21:00Z"/>
                <w:del w:id="7977" w:author="Miguel Angel Ortúzar" w:date="2014-11-23T19:08:00Z"/>
                <w:rPrChange w:id="7978" w:author="Erlie Hasam Morfin Zavalza" w:date="2014-11-10T19:16:00Z">
                  <w:rPr>
                    <w:ins w:id="7979" w:author="Erlie Hasam Morfin Zavalza" w:date="2014-11-10T00:21:00Z"/>
                    <w:del w:id="7980" w:author="Miguel Angel Ortúzar" w:date="2014-11-23T19:08:00Z"/>
                    <w:u w:val="single"/>
                  </w:rPr>
                </w:rPrChange>
              </w:rPr>
            </w:pPr>
            <w:ins w:id="7981" w:author="Erlie Hasam Morfin Zavalza" w:date="2014-11-10T00:21:00Z">
              <w:del w:id="7982" w:author="Miguel Angel Ortúzar" w:date="2014-11-23T19:08:00Z">
                <w:r w:rsidRPr="00BB6080">
                  <w:rPr>
                    <w:rPrChange w:id="7983" w:author="Erlie Hasam Morfin Zavalza" w:date="2014-11-10T19:16:00Z">
                      <w:rPr>
                        <w:u w:val="single"/>
                      </w:rPr>
                    </w:rPrChange>
                  </w:rPr>
                  <w:delText>Este cargo se encuentra en nivel medio en la escala jerárquica de esta empresa, esto quiere decir que es capaz de tomar sus propias decisiones y tener personal a cargo.</w:delText>
                </w:r>
              </w:del>
            </w:ins>
          </w:p>
        </w:tc>
      </w:tr>
      <w:tr w:rsidR="00BB6080" w:rsidRPr="00BB6080" w14:paraId="431C4C70" w14:textId="77777777" w:rsidTr="00BB6080">
        <w:trPr>
          <w:ins w:id="7984" w:author="Erlie Hasam Morfin Zavalza" w:date="2014-11-10T00:21:00Z"/>
          <w:del w:id="7985" w:author="Miguel Angel Ortúzar" w:date="2014-11-23T19:08:00Z"/>
        </w:trPr>
        <w:tc>
          <w:tcPr>
            <w:cnfStyle w:val="001000000000" w:firstRow="0" w:lastRow="0" w:firstColumn="1" w:lastColumn="0" w:oddVBand="0" w:evenVBand="0" w:oddHBand="0" w:evenHBand="0" w:firstRowFirstColumn="0" w:firstRowLastColumn="0" w:lastRowFirstColumn="0" w:lastRowLastColumn="0"/>
            <w:tcW w:w="2268" w:type="dxa"/>
            <w:tcBorders>
              <w:left w:val="none" w:sz="0" w:space="0" w:color="auto"/>
              <w:bottom w:val="none" w:sz="0" w:space="0" w:color="auto"/>
            </w:tcBorders>
            <w:shd w:val="clear" w:color="auto" w:fill="0070C0"/>
            <w:tcPrChange w:id="7986" w:author="Erlie Hasam Morfin Zavalza" w:date="2014-11-10T19:16:00Z">
              <w:tcPr>
                <w:tcW w:w="2268" w:type="dxa"/>
                <w:shd w:val="clear" w:color="auto" w:fill="0070C0"/>
              </w:tcPr>
            </w:tcPrChange>
          </w:tcPr>
          <w:p w14:paraId="430F47B5" w14:textId="035D02BA" w:rsidR="00A13831" w:rsidRPr="00BB6080" w:rsidRDefault="00A13831" w:rsidP="00F36C75">
            <w:pPr>
              <w:rPr>
                <w:ins w:id="7987" w:author="Erlie Hasam Morfin Zavalza" w:date="2014-11-10T00:21:00Z"/>
                <w:del w:id="7988" w:author="Miguel Angel Ortúzar" w:date="2014-11-23T19:08:00Z"/>
                <w:color w:val="auto"/>
                <w:rPrChange w:id="7989" w:author="Erlie Hasam Morfin Zavalza" w:date="2014-11-10T19:16:00Z">
                  <w:rPr>
                    <w:ins w:id="7990" w:author="Erlie Hasam Morfin Zavalza" w:date="2014-11-10T00:21:00Z"/>
                    <w:del w:id="7991" w:author="Miguel Angel Ortúzar" w:date="2014-11-23T19:08:00Z"/>
                    <w:u w:val="single"/>
                  </w:rPr>
                </w:rPrChange>
              </w:rPr>
            </w:pPr>
            <w:ins w:id="7992" w:author="Erlie Hasam Morfin Zavalza" w:date="2014-11-10T00:21:00Z">
              <w:del w:id="7993" w:author="Miguel Angel Ortúzar" w:date="2014-11-23T19:08:00Z">
                <w:r w:rsidRPr="00BB6080">
                  <w:rPr>
                    <w:rPrChange w:id="7994" w:author="Erlie Hasam Morfin Zavalza" w:date="2014-11-10T19:16:00Z">
                      <w:rPr>
                        <w:u w:val="single"/>
                      </w:rPr>
                    </w:rPrChange>
                  </w:rPr>
                  <w:delText>Tareas y obligaciones:</w:delText>
                </w:r>
              </w:del>
            </w:ins>
          </w:p>
        </w:tc>
        <w:tc>
          <w:tcPr>
            <w:tcW w:w="6560" w:type="dxa"/>
            <w:shd w:val="clear" w:color="auto" w:fill="0070C0"/>
            <w:tcPrChange w:id="7995" w:author="Erlie Hasam Morfin Zavalza" w:date="2014-11-10T19:16:00Z">
              <w:tcPr>
                <w:tcW w:w="6560" w:type="dxa"/>
                <w:shd w:val="clear" w:color="auto" w:fill="0070C0"/>
              </w:tcPr>
            </w:tcPrChange>
          </w:tcPr>
          <w:p w14:paraId="3C3EC472" w14:textId="2B378E51" w:rsidR="00A13831" w:rsidRPr="00BB6080" w:rsidRDefault="00A13831" w:rsidP="00F36C75">
            <w:pPr>
              <w:cnfStyle w:val="000000000000" w:firstRow="0" w:lastRow="0" w:firstColumn="0" w:lastColumn="0" w:oddVBand="0" w:evenVBand="0" w:oddHBand="0" w:evenHBand="0" w:firstRowFirstColumn="0" w:firstRowLastColumn="0" w:lastRowFirstColumn="0" w:lastRowLastColumn="0"/>
              <w:rPr>
                <w:ins w:id="7996" w:author="Erlie Hasam Morfin Zavalza" w:date="2014-11-10T00:21:00Z"/>
                <w:del w:id="7997" w:author="Miguel Angel Ortúzar" w:date="2014-11-23T19:08:00Z"/>
                <w:rPrChange w:id="7998" w:author="Erlie Hasam Morfin Zavalza" w:date="2014-11-10T19:16:00Z">
                  <w:rPr>
                    <w:ins w:id="7999" w:author="Erlie Hasam Morfin Zavalza" w:date="2014-11-10T00:21:00Z"/>
                    <w:del w:id="8000" w:author="Miguel Angel Ortúzar" w:date="2014-11-23T19:08:00Z"/>
                    <w:u w:val="single"/>
                  </w:rPr>
                </w:rPrChange>
              </w:rPr>
            </w:pPr>
            <w:ins w:id="8001" w:author="Erlie Hasam Morfin Zavalza" w:date="2014-11-10T00:21:00Z">
              <w:del w:id="8002" w:author="Miguel Angel Ortúzar" w:date="2014-11-23T19:08:00Z">
                <w:r w:rsidRPr="00BB6080">
                  <w:rPr>
                    <w:rPrChange w:id="8003" w:author="Erlie Hasam Morfin Zavalza" w:date="2014-11-10T19:16:00Z">
                      <w:rPr>
                        <w:u w:val="single"/>
                      </w:rPr>
                    </w:rPrChange>
                  </w:rPr>
                  <w:delText>La persona que ocupe este cargo tendrá que ser responsable, proactivo, y mantener las instalaciones en perfectas condiciones para que el personal pueda realizar sus tareas, a su vez tendrá que encargarse de la supervisión del personal de cocina y encargado del control de calidad de todos los productos, a tendrá que realizar inventarios de materia primas 2 veces por mes para lograr tener una rotación de producto.</w:delText>
                </w:r>
              </w:del>
            </w:ins>
          </w:p>
          <w:p w14:paraId="4F030D26" w14:textId="4AC29B2B" w:rsidR="00A13831" w:rsidRPr="00BB6080" w:rsidRDefault="00A13831" w:rsidP="00F36C75">
            <w:pPr>
              <w:cnfStyle w:val="000000000000" w:firstRow="0" w:lastRow="0" w:firstColumn="0" w:lastColumn="0" w:oddVBand="0" w:evenVBand="0" w:oddHBand="0" w:evenHBand="0" w:firstRowFirstColumn="0" w:firstRowLastColumn="0" w:lastRowFirstColumn="0" w:lastRowLastColumn="0"/>
              <w:rPr>
                <w:ins w:id="8004" w:author="Erlie Hasam Morfin Zavalza" w:date="2014-11-10T00:21:00Z"/>
                <w:del w:id="8005" w:author="Miguel Angel Ortúzar" w:date="2014-11-23T19:08:00Z"/>
                <w:rPrChange w:id="8006" w:author="Erlie Hasam Morfin Zavalza" w:date="2014-11-10T19:16:00Z">
                  <w:rPr>
                    <w:ins w:id="8007" w:author="Erlie Hasam Morfin Zavalza" w:date="2014-11-10T00:21:00Z"/>
                    <w:del w:id="8008" w:author="Miguel Angel Ortúzar" w:date="2014-11-23T19:08:00Z"/>
                    <w:u w:val="single"/>
                  </w:rPr>
                </w:rPrChange>
              </w:rPr>
            </w:pPr>
            <w:ins w:id="8009" w:author="Erlie Hasam Morfin Zavalza" w:date="2014-11-10T00:21:00Z">
              <w:del w:id="8010" w:author="Miguel Angel Ortúzar" w:date="2014-11-23T19:08:00Z">
                <w:r w:rsidRPr="00BB6080">
                  <w:rPr>
                    <w:rPrChange w:id="8011" w:author="Erlie Hasam Morfin Zavalza" w:date="2014-11-10T19:16:00Z">
                      <w:rPr>
                        <w:u w:val="single"/>
                      </w:rPr>
                    </w:rPrChange>
                  </w:rPr>
                  <w:delText>Coordina las actividades de producción con su ayudante para preparar el proceso de producción y monitorearlo.</w:delText>
                </w:r>
              </w:del>
            </w:ins>
          </w:p>
        </w:tc>
      </w:tr>
    </w:tbl>
    <w:p w14:paraId="2FAD322A" w14:textId="77777777" w:rsidR="00A13831" w:rsidRDefault="00A13831" w:rsidP="00A13831">
      <w:pPr>
        <w:rPr>
          <w:ins w:id="8012" w:author="Miguel Angel Ortúzar" w:date="2014-11-23T19:08:00Z"/>
        </w:rPr>
      </w:pPr>
    </w:p>
    <w:p w14:paraId="54F01658" w14:textId="72DD95D9" w:rsidR="00CF3733" w:rsidRDefault="00CF3733" w:rsidP="00A13831">
      <w:pPr>
        <w:rPr>
          <w:ins w:id="8013" w:author="Miguel Angel Ortúzar" w:date="2014-11-23T19:08:00Z"/>
        </w:rPr>
      </w:pPr>
    </w:p>
    <w:p w14:paraId="57264979" w14:textId="77777777" w:rsidR="00CF3733" w:rsidRDefault="00CF3733" w:rsidP="00A13831">
      <w:pPr>
        <w:rPr>
          <w:ins w:id="8014" w:author="Miguel Angel Ortúzar" w:date="2014-11-23T19:08:00Z"/>
        </w:rPr>
      </w:pPr>
    </w:p>
    <w:p w14:paraId="3135C2DA" w14:textId="77777777" w:rsidR="00CF3733" w:rsidRDefault="00CF3733" w:rsidP="00A13831">
      <w:pPr>
        <w:rPr>
          <w:ins w:id="8015" w:author="Miguel Angel Ortúzar" w:date="2014-11-23T19:08:00Z"/>
        </w:rPr>
      </w:pPr>
    </w:p>
    <w:p w14:paraId="5E4507D4" w14:textId="77777777" w:rsidR="00CF3733" w:rsidRDefault="00CF3733" w:rsidP="00A13831">
      <w:pPr>
        <w:rPr>
          <w:ins w:id="8016" w:author="Miguel Angel Ortúzar" w:date="2014-11-23T19:08:00Z"/>
        </w:rPr>
      </w:pPr>
    </w:p>
    <w:p w14:paraId="3F277B91" w14:textId="77777777" w:rsidR="00CF3733" w:rsidRDefault="00CF3733" w:rsidP="00A13831">
      <w:pPr>
        <w:rPr>
          <w:ins w:id="8017" w:author="Miguel Angel Ortúzar" w:date="2014-11-23T19:08:00Z"/>
        </w:rPr>
      </w:pPr>
    </w:p>
    <w:p w14:paraId="250907D7" w14:textId="77777777" w:rsidR="00CF3733" w:rsidRPr="00A13831" w:rsidRDefault="00CF3733" w:rsidP="00A13831">
      <w:pPr>
        <w:rPr>
          <w:ins w:id="8018" w:author="Erlie Hasam Morfin Zavalza" w:date="2014-11-10T00:21:00Z"/>
          <w:rPrChange w:id="8019" w:author="Erlie Hasam Morfin Zavalza" w:date="2014-11-10T00:21:00Z">
            <w:rPr>
              <w:ins w:id="8020" w:author="Erlie Hasam Morfin Zavalza" w:date="2014-11-10T00:21:00Z"/>
              <w:u w:val="single"/>
            </w:rPr>
          </w:rPrChange>
        </w:rPr>
      </w:pPr>
    </w:p>
    <w:tbl>
      <w:tblPr>
        <w:tblStyle w:val="Tablade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D9532" w:themeFill="accent6" w:themeFillShade="BF"/>
        <w:tblLook w:val="04A0" w:firstRow="1" w:lastRow="0" w:firstColumn="1" w:lastColumn="0" w:noHBand="0" w:noVBand="1"/>
        <w:tblPrChange w:id="8021" w:author="Erlie Hasam Morfin Zavalza" w:date="2014-11-10T19:17:00Z">
          <w:tblPr>
            <w:tblStyle w:val="Tabladecuadrcula5oscura-nfasis2"/>
            <w:tblW w:w="0" w:type="auto"/>
            <w:shd w:val="clear" w:color="auto" w:fill="7D9532" w:themeFill="accent6" w:themeFillShade="BF"/>
            <w:tblLook w:val="04A0" w:firstRow="1" w:lastRow="0" w:firstColumn="1" w:lastColumn="0" w:noHBand="0" w:noVBand="1"/>
          </w:tblPr>
        </w:tblPrChange>
      </w:tblPr>
      <w:tblGrid>
        <w:gridCol w:w="2264"/>
        <w:gridCol w:w="6564"/>
        <w:tblGridChange w:id="8022">
          <w:tblGrid>
            <w:gridCol w:w="2264"/>
            <w:gridCol w:w="6564"/>
          </w:tblGrid>
        </w:tblGridChange>
      </w:tblGrid>
      <w:tr w:rsidR="00BB6080" w:rsidRPr="00BB6080" w14:paraId="7656EB2E" w14:textId="77777777" w:rsidTr="00BB6080">
        <w:trPr>
          <w:cnfStyle w:val="100000000000" w:firstRow="1" w:lastRow="0" w:firstColumn="0" w:lastColumn="0" w:oddVBand="0" w:evenVBand="0" w:oddHBand="0" w:evenHBand="0" w:firstRowFirstColumn="0" w:firstRowLastColumn="0" w:lastRowFirstColumn="0" w:lastRowLastColumn="0"/>
          <w:ins w:id="8023" w:author="Erlie Hasam Morfin Zavalza" w:date="2014-11-10T00:23:00Z"/>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left w:val="none" w:sz="0" w:space="0" w:color="auto"/>
              <w:right w:val="none" w:sz="0" w:space="0" w:color="auto"/>
            </w:tcBorders>
            <w:shd w:val="clear" w:color="auto" w:fill="7D9532" w:themeFill="accent6" w:themeFillShade="BF"/>
            <w:tcPrChange w:id="8024" w:author="Erlie Hasam Morfin Zavalza" w:date="2014-11-10T19:17:00Z">
              <w:tcPr>
                <w:tcW w:w="2337" w:type="dxa"/>
                <w:shd w:val="clear" w:color="auto" w:fill="7D9532" w:themeFill="accent6" w:themeFillShade="BF"/>
              </w:tcPr>
            </w:tcPrChange>
          </w:tcPr>
          <w:p w14:paraId="26DCF69A" w14:textId="77777777" w:rsidR="00A13831" w:rsidRPr="00BB6080" w:rsidRDefault="00A13831" w:rsidP="00F36C75">
            <w:pPr>
              <w:cnfStyle w:val="101000000000" w:firstRow="1" w:lastRow="0" w:firstColumn="1" w:lastColumn="0" w:oddVBand="0" w:evenVBand="0" w:oddHBand="0" w:evenHBand="0" w:firstRowFirstColumn="0" w:firstRowLastColumn="0" w:lastRowFirstColumn="0" w:lastRowLastColumn="0"/>
              <w:rPr>
                <w:ins w:id="8025" w:author="Erlie Hasam Morfin Zavalza" w:date="2014-11-10T00:23:00Z"/>
                <w:color w:val="auto"/>
                <w:rPrChange w:id="8026" w:author="Erlie Hasam Morfin Zavalza" w:date="2014-11-10T19:16:00Z">
                  <w:rPr>
                    <w:ins w:id="8027" w:author="Erlie Hasam Morfin Zavalza" w:date="2014-11-10T00:23:00Z"/>
                  </w:rPr>
                </w:rPrChange>
              </w:rPr>
            </w:pPr>
            <w:ins w:id="8028" w:author="Erlie Hasam Morfin Zavalza" w:date="2014-11-10T00:23:00Z">
              <w:r w:rsidRPr="00BB6080">
                <w:t>Nombre del cargo</w:t>
              </w:r>
            </w:ins>
          </w:p>
        </w:tc>
        <w:tc>
          <w:tcPr>
            <w:tcW w:w="7013" w:type="dxa"/>
            <w:tcBorders>
              <w:top w:val="none" w:sz="0" w:space="0" w:color="auto"/>
              <w:left w:val="none" w:sz="0" w:space="0" w:color="auto"/>
              <w:right w:val="none" w:sz="0" w:space="0" w:color="auto"/>
            </w:tcBorders>
            <w:shd w:val="clear" w:color="auto" w:fill="7D9532" w:themeFill="accent6" w:themeFillShade="BF"/>
            <w:tcPrChange w:id="8029" w:author="Erlie Hasam Morfin Zavalza" w:date="2014-11-10T19:17:00Z">
              <w:tcPr>
                <w:tcW w:w="7013" w:type="dxa"/>
                <w:shd w:val="clear" w:color="auto" w:fill="7D9532" w:themeFill="accent6" w:themeFillShade="BF"/>
              </w:tcPr>
            </w:tcPrChange>
          </w:tcPr>
          <w:p w14:paraId="05ED2952" w14:textId="1C97B8D4" w:rsidR="00A13831" w:rsidRPr="00BB6080" w:rsidRDefault="00A13831" w:rsidP="00F36C75">
            <w:pPr>
              <w:cnfStyle w:val="100000000000" w:firstRow="1" w:lastRow="0" w:firstColumn="0" w:lastColumn="0" w:oddVBand="0" w:evenVBand="0" w:oddHBand="0" w:evenHBand="0" w:firstRowFirstColumn="0" w:firstRowLastColumn="0" w:lastRowFirstColumn="0" w:lastRowLastColumn="0"/>
              <w:rPr>
                <w:ins w:id="8030" w:author="Erlie Hasam Morfin Zavalza" w:date="2014-11-10T00:23:00Z"/>
                <w:color w:val="auto"/>
                <w:rPrChange w:id="8031" w:author="Erlie Hasam Morfin Zavalza" w:date="2014-11-10T19:16:00Z">
                  <w:rPr>
                    <w:ins w:id="8032" w:author="Erlie Hasam Morfin Zavalza" w:date="2014-11-10T00:23:00Z"/>
                  </w:rPr>
                </w:rPrChange>
              </w:rPr>
            </w:pPr>
            <w:ins w:id="8033" w:author="Erlie Hasam Morfin Zavalza" w:date="2014-11-10T00:23:00Z">
              <w:del w:id="8034" w:author="Miguel Angel Ortúzar" w:date="2014-11-23T19:08:00Z">
                <w:r w:rsidRPr="00BB6080">
                  <w:delText xml:space="preserve">Ayudante de </w:delText>
                </w:r>
              </w:del>
            </w:ins>
            <w:ins w:id="8035" w:author="Erlie Hasam Morfin Zavalza" w:date="2014-11-23T20:44:00Z">
              <w:r w:rsidR="00096164">
                <w:t>C</w:t>
              </w:r>
            </w:ins>
            <w:ins w:id="8036" w:author="Erlie Hasam Morfin Zavalza" w:date="2014-11-10T00:23:00Z">
              <w:r w:rsidRPr="00BB6080">
                <w:t>ocina</w:t>
              </w:r>
            </w:ins>
          </w:p>
        </w:tc>
      </w:tr>
      <w:tr w:rsidR="00BB6080" w:rsidRPr="00BB6080" w14:paraId="3D2CEF01" w14:textId="77777777" w:rsidTr="00BB6080">
        <w:trPr>
          <w:cnfStyle w:val="000000100000" w:firstRow="0" w:lastRow="0" w:firstColumn="0" w:lastColumn="0" w:oddVBand="0" w:evenVBand="0" w:oddHBand="1" w:evenHBand="0" w:firstRowFirstColumn="0" w:firstRowLastColumn="0" w:lastRowFirstColumn="0" w:lastRowLastColumn="0"/>
          <w:ins w:id="8037" w:author="Erlie Hasam Morfin Zavalza" w:date="2014-11-10T00:23: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tcBorders>
            <w:shd w:val="clear" w:color="auto" w:fill="7D9532" w:themeFill="accent6" w:themeFillShade="BF"/>
            <w:tcPrChange w:id="8038" w:author="Erlie Hasam Morfin Zavalza" w:date="2014-11-10T19:17:00Z">
              <w:tcPr>
                <w:tcW w:w="2337" w:type="dxa"/>
                <w:shd w:val="clear" w:color="auto" w:fill="7D9532" w:themeFill="accent6" w:themeFillShade="BF"/>
              </w:tcPr>
            </w:tcPrChange>
          </w:tcPr>
          <w:p w14:paraId="7F892CFB" w14:textId="77777777" w:rsidR="00A13831" w:rsidRPr="00BB6080" w:rsidRDefault="00A13831" w:rsidP="00F36C75">
            <w:pPr>
              <w:cnfStyle w:val="001000100000" w:firstRow="0" w:lastRow="0" w:firstColumn="1" w:lastColumn="0" w:oddVBand="0" w:evenVBand="0" w:oddHBand="1" w:evenHBand="0" w:firstRowFirstColumn="0" w:firstRowLastColumn="0" w:lastRowFirstColumn="0" w:lastRowLastColumn="0"/>
              <w:rPr>
                <w:ins w:id="8039" w:author="Erlie Hasam Morfin Zavalza" w:date="2014-11-10T00:23:00Z"/>
                <w:color w:val="auto"/>
                <w:rPrChange w:id="8040" w:author="Erlie Hasam Morfin Zavalza" w:date="2014-11-10T19:16:00Z">
                  <w:rPr>
                    <w:ins w:id="8041" w:author="Erlie Hasam Morfin Zavalza" w:date="2014-11-10T00:23:00Z"/>
                  </w:rPr>
                </w:rPrChange>
              </w:rPr>
            </w:pPr>
            <w:ins w:id="8042" w:author="Erlie Hasam Morfin Zavalza" w:date="2014-11-10T00:23:00Z">
              <w:r w:rsidRPr="00BB6080">
                <w:t>Posición en el organigrama</w:t>
              </w:r>
            </w:ins>
          </w:p>
        </w:tc>
        <w:tc>
          <w:tcPr>
            <w:tcW w:w="7013" w:type="dxa"/>
            <w:shd w:val="clear" w:color="auto" w:fill="7D9532" w:themeFill="accent6" w:themeFillShade="BF"/>
            <w:tcPrChange w:id="8043" w:author="Erlie Hasam Morfin Zavalza" w:date="2014-11-10T19:17:00Z">
              <w:tcPr>
                <w:tcW w:w="7013" w:type="dxa"/>
                <w:shd w:val="clear" w:color="auto" w:fill="7D9532" w:themeFill="accent6" w:themeFillShade="BF"/>
              </w:tcPr>
            </w:tcPrChange>
          </w:tcPr>
          <w:p w14:paraId="4C8FA154" w14:textId="77777777" w:rsidR="00A13831" w:rsidRPr="00BB6080" w:rsidRDefault="00A13831" w:rsidP="00F36C75">
            <w:pPr>
              <w:cnfStyle w:val="000000100000" w:firstRow="0" w:lastRow="0" w:firstColumn="0" w:lastColumn="0" w:oddVBand="0" w:evenVBand="0" w:oddHBand="1" w:evenHBand="0" w:firstRowFirstColumn="0" w:firstRowLastColumn="0" w:lastRowFirstColumn="0" w:lastRowLastColumn="0"/>
              <w:rPr>
                <w:ins w:id="8044" w:author="Erlie Hasam Morfin Zavalza" w:date="2014-11-10T00:23:00Z"/>
              </w:rPr>
            </w:pPr>
            <w:ins w:id="8045" w:author="Erlie Hasam Morfin Zavalza" w:date="2014-11-10T00:23:00Z">
              <w:r w:rsidRPr="00BB6080">
                <w:t>Este cargo es de bajo nivel jerárquico, más conocido como nivel operacional.</w:t>
              </w:r>
            </w:ins>
          </w:p>
        </w:tc>
      </w:tr>
      <w:tr w:rsidR="00BB6080" w:rsidRPr="00BB6080" w14:paraId="3995D51D" w14:textId="77777777" w:rsidTr="00BB6080">
        <w:trPr>
          <w:ins w:id="8046" w:author="Erlie Hasam Morfin Zavalza" w:date="2014-11-10T00:23: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bottom w:val="none" w:sz="0" w:space="0" w:color="auto"/>
            </w:tcBorders>
            <w:shd w:val="clear" w:color="auto" w:fill="7D9532" w:themeFill="accent6" w:themeFillShade="BF"/>
            <w:tcPrChange w:id="8047" w:author="Erlie Hasam Morfin Zavalza" w:date="2014-11-10T19:17:00Z">
              <w:tcPr>
                <w:tcW w:w="2337" w:type="dxa"/>
                <w:shd w:val="clear" w:color="auto" w:fill="7D9532" w:themeFill="accent6" w:themeFillShade="BF"/>
              </w:tcPr>
            </w:tcPrChange>
          </w:tcPr>
          <w:p w14:paraId="7FD9CAE2" w14:textId="77777777" w:rsidR="00A13831" w:rsidRPr="00BB6080" w:rsidRDefault="00A13831" w:rsidP="00F36C75">
            <w:pPr>
              <w:rPr>
                <w:ins w:id="8048" w:author="Erlie Hasam Morfin Zavalza" w:date="2014-11-10T00:23:00Z"/>
                <w:color w:val="auto"/>
                <w:rPrChange w:id="8049" w:author="Erlie Hasam Morfin Zavalza" w:date="2014-11-10T19:16:00Z">
                  <w:rPr>
                    <w:ins w:id="8050" w:author="Erlie Hasam Morfin Zavalza" w:date="2014-11-10T00:23:00Z"/>
                  </w:rPr>
                </w:rPrChange>
              </w:rPr>
            </w:pPr>
            <w:ins w:id="8051" w:author="Erlie Hasam Morfin Zavalza" w:date="2014-11-10T00:23:00Z">
              <w:r w:rsidRPr="00BB6080">
                <w:t>Tareas y obligaciones:</w:t>
              </w:r>
            </w:ins>
          </w:p>
        </w:tc>
        <w:tc>
          <w:tcPr>
            <w:tcW w:w="7013" w:type="dxa"/>
            <w:shd w:val="clear" w:color="auto" w:fill="7D9532" w:themeFill="accent6" w:themeFillShade="BF"/>
            <w:tcPrChange w:id="8052" w:author="Erlie Hasam Morfin Zavalza" w:date="2014-11-10T19:17:00Z">
              <w:tcPr>
                <w:tcW w:w="7013" w:type="dxa"/>
                <w:shd w:val="clear" w:color="auto" w:fill="7D9532" w:themeFill="accent6" w:themeFillShade="BF"/>
              </w:tcPr>
            </w:tcPrChange>
          </w:tcPr>
          <w:p w14:paraId="614931EA" w14:textId="77777777" w:rsidR="00A13831" w:rsidRPr="00BB6080" w:rsidRDefault="00A13831" w:rsidP="00F36C75">
            <w:pPr>
              <w:cnfStyle w:val="000000000000" w:firstRow="0" w:lastRow="0" w:firstColumn="0" w:lastColumn="0" w:oddVBand="0" w:evenVBand="0" w:oddHBand="0" w:evenHBand="0" w:firstRowFirstColumn="0" w:firstRowLastColumn="0" w:lastRowFirstColumn="0" w:lastRowLastColumn="0"/>
              <w:rPr>
                <w:ins w:id="8053" w:author="Erlie Hasam Morfin Zavalza" w:date="2014-11-10T00:23:00Z"/>
              </w:rPr>
            </w:pPr>
            <w:ins w:id="8054" w:author="Erlie Hasam Morfin Zavalza" w:date="2014-11-10T00:23:00Z">
              <w:r w:rsidRPr="00BB6080">
                <w:t>La persona encarga de este puesto, tiene que utilizar todos los recursos necesarios que tenga disponible la empresa para la creación y confección de empanadas, sus principales tareas son:</w:t>
              </w:r>
            </w:ins>
          </w:p>
          <w:p w14:paraId="500CDAEA" w14:textId="62C5B612"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055" w:author="Erlie Hasam Morfin Zavalza" w:date="2014-11-10T00:23:00Z"/>
              </w:rPr>
            </w:pPr>
            <w:ins w:id="8056" w:author="Erlie Hasam Morfin Zavalza" w:date="2014-11-10T00:24:00Z">
              <w:r w:rsidRPr="00BB6080">
                <w:t>Preparar</w:t>
              </w:r>
              <w:r w:rsidRPr="00BB6080" w:rsidDel="00E1132F">
                <w:t>,</w:t>
              </w:r>
            </w:ins>
            <w:ins w:id="8057" w:author="Erlie Hasam Morfin Zavalza" w:date="2014-11-10T00:23:00Z">
              <w:r w:rsidRPr="00BB6080">
                <w:t xml:space="preserve"> cocinar, y crear empanas.</w:t>
              </w:r>
            </w:ins>
          </w:p>
          <w:p w14:paraId="183714FB"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058" w:author="Erlie Hasam Morfin Zavalza" w:date="2014-11-10T00:23:00Z"/>
              </w:rPr>
            </w:pPr>
            <w:ins w:id="8059" w:author="Erlie Hasam Morfin Zavalza" w:date="2014-11-10T00:23:00Z">
              <w:r w:rsidRPr="00BB6080">
                <w:t>Preparar o procesar materia prima.</w:t>
              </w:r>
            </w:ins>
          </w:p>
          <w:p w14:paraId="142CB016"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060" w:author="Erlie Hasam Morfin Zavalza" w:date="2014-11-10T00:23:00Z"/>
              </w:rPr>
            </w:pPr>
            <w:ins w:id="8061" w:author="Erlie Hasam Morfin Zavalza" w:date="2014-11-10T00:23:00Z">
              <w:r w:rsidRPr="00BB6080">
                <w:t>Orden y limpieza de maquinarias.</w:t>
              </w:r>
            </w:ins>
          </w:p>
          <w:p w14:paraId="76586E8C" w14:textId="5BAECAE2" w:rsidR="00A13831" w:rsidRPr="00BB6080" w:rsidRDefault="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062" w:author="Erlie Hasam Morfin Zavalza" w:date="2014-11-10T00:23:00Z"/>
              </w:rPr>
              <w:pPrChange w:id="8063" w:author="Erlie Hasam Morfin Zavalza" w:date="2014-11-10T00:24:00Z">
                <w:pPr>
                  <w:pStyle w:val="Prrafodelista"/>
                  <w:cnfStyle w:val="000000000000" w:firstRow="0" w:lastRow="0" w:firstColumn="0" w:lastColumn="0" w:oddVBand="0" w:evenVBand="0" w:oddHBand="0" w:evenHBand="0" w:firstRowFirstColumn="0" w:firstRowLastColumn="0" w:lastRowFirstColumn="0" w:lastRowLastColumn="0"/>
                </w:pPr>
              </w:pPrChange>
            </w:pPr>
            <w:ins w:id="8064" w:author="Erlie Hasam Morfin Zavalza" w:date="2014-11-10T00:23:00Z">
              <w:r w:rsidRPr="00BB6080">
                <w:t>Orden y limpieza de cocina y utensilios de producción</w:t>
              </w:r>
            </w:ins>
            <w:ins w:id="8065" w:author="Erlie Hasam Morfin Zavalza" w:date="2014-11-10T00:24:00Z">
              <w:r w:rsidRPr="00BB6080">
                <w:t>.</w:t>
              </w:r>
            </w:ins>
          </w:p>
        </w:tc>
      </w:tr>
    </w:tbl>
    <w:p w14:paraId="226A480E" w14:textId="77777777" w:rsidR="00A13831" w:rsidRPr="00A13831" w:rsidRDefault="00A13831" w:rsidP="00A13831">
      <w:pPr>
        <w:rPr>
          <w:ins w:id="8066" w:author="Erlie Hasam Morfin Zavalza" w:date="2014-11-10T00:21:00Z"/>
        </w:rPr>
      </w:pPr>
    </w:p>
    <w:tbl>
      <w:tblPr>
        <w:tblStyle w:val="Tabladecuadrcula5oscura-nfasis2"/>
        <w:tblpPr w:leftFromText="141" w:rightFromText="141" w:vertAnchor="text" w:horzAnchor="margin" w:tblpYSpec="inside"/>
        <w:tblW w:w="0" w:type="auto"/>
        <w:tblLook w:val="04A0" w:firstRow="1" w:lastRow="0" w:firstColumn="1" w:lastColumn="0" w:noHBand="0" w:noVBand="1"/>
        <w:tblPrChange w:id="8067" w:author="Erlie Hasam Morfin Zavalza" w:date="2014-11-10T19:17:00Z">
          <w:tblPr>
            <w:tblStyle w:val="Tabladecuadrcula5oscura-nfasis2"/>
            <w:tblpPr w:leftFromText="141" w:rightFromText="141" w:vertAnchor="text" w:horzAnchor="margin" w:tblpYSpec="inside"/>
            <w:tblW w:w="0" w:type="auto"/>
            <w:tblLook w:val="04A0" w:firstRow="1" w:lastRow="0" w:firstColumn="1" w:lastColumn="0" w:noHBand="0" w:noVBand="1"/>
          </w:tblPr>
        </w:tblPrChange>
      </w:tblPr>
      <w:tblGrid>
        <w:gridCol w:w="2261"/>
        <w:gridCol w:w="6554"/>
        <w:tblGridChange w:id="8068">
          <w:tblGrid>
            <w:gridCol w:w="2261"/>
            <w:gridCol w:w="6554"/>
          </w:tblGrid>
        </w:tblGridChange>
      </w:tblGrid>
      <w:tr w:rsidR="00BB6080" w:rsidRPr="00BB6080" w14:paraId="4A90069F" w14:textId="77777777" w:rsidTr="00BB6080">
        <w:trPr>
          <w:cnfStyle w:val="100000000000" w:firstRow="1" w:lastRow="0" w:firstColumn="0" w:lastColumn="0" w:oddVBand="0" w:evenVBand="0" w:oddHBand="0" w:evenHBand="0" w:firstRowFirstColumn="0" w:firstRowLastColumn="0" w:lastRowFirstColumn="0" w:lastRowLastColumn="0"/>
          <w:trHeight w:val="306"/>
          <w:ins w:id="8069" w:author="Erlie Hasam Morfin Zavalza" w:date="2014-11-10T00:24:00Z"/>
          <w:del w:id="8070" w:author="Miguel Angel Ortúzar" w:date="2014-11-23T19:08:00Z"/>
          <w:trPrChange w:id="8071" w:author="Erlie Hasam Morfin Zavalza" w:date="2014-11-10T19:17:00Z">
            <w:trPr>
              <w:trHeight w:val="306"/>
            </w:trPr>
          </w:trPrChange>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0070C0"/>
            <w:tcPrChange w:id="8072" w:author="Erlie Hasam Morfin Zavalza" w:date="2014-11-10T19:17:00Z">
              <w:tcPr>
                <w:tcW w:w="2261" w:type="dxa"/>
                <w:shd w:val="clear" w:color="auto" w:fill="0070C0"/>
              </w:tcPr>
            </w:tcPrChange>
          </w:tcPr>
          <w:p w14:paraId="76059ED3" w14:textId="13F9EDD0" w:rsidR="00A13831" w:rsidRPr="00BB6080" w:rsidRDefault="00A13831" w:rsidP="00A13831">
            <w:pPr>
              <w:cnfStyle w:val="101000000000" w:firstRow="1" w:lastRow="0" w:firstColumn="1" w:lastColumn="0" w:oddVBand="0" w:evenVBand="0" w:oddHBand="0" w:evenHBand="0" w:firstRowFirstColumn="0" w:firstRowLastColumn="0" w:lastRowFirstColumn="0" w:lastRowLastColumn="0"/>
              <w:rPr>
                <w:ins w:id="8073" w:author="Erlie Hasam Morfin Zavalza" w:date="2014-11-10T00:24:00Z"/>
                <w:del w:id="8074" w:author="Miguel Angel Ortúzar" w:date="2014-11-23T19:08:00Z"/>
                <w:color w:val="auto"/>
                <w:rPrChange w:id="8075" w:author="Erlie Hasam Morfin Zavalza" w:date="2014-11-10T19:17:00Z">
                  <w:rPr>
                    <w:ins w:id="8076" w:author="Erlie Hasam Morfin Zavalza" w:date="2014-11-10T00:24:00Z"/>
                    <w:del w:id="8077" w:author="Miguel Angel Ortúzar" w:date="2014-11-23T19:08:00Z"/>
                  </w:rPr>
                </w:rPrChange>
              </w:rPr>
            </w:pPr>
            <w:ins w:id="8078" w:author="Erlie Hasam Morfin Zavalza" w:date="2014-11-10T00:24:00Z">
              <w:del w:id="8079" w:author="Miguel Angel Ortúzar" w:date="2014-11-23T19:08:00Z">
                <w:r w:rsidRPr="00BB6080">
                  <w:delText>Nombre del cargo</w:delText>
                </w:r>
              </w:del>
            </w:ins>
          </w:p>
        </w:tc>
        <w:tc>
          <w:tcPr>
            <w:tcW w:w="6554" w:type="dxa"/>
            <w:tcBorders>
              <w:top w:val="single" w:sz="4" w:space="0" w:color="auto"/>
              <w:left w:val="single" w:sz="4" w:space="0" w:color="auto"/>
              <w:bottom w:val="single" w:sz="4" w:space="0" w:color="auto"/>
              <w:right w:val="single" w:sz="4" w:space="0" w:color="auto"/>
            </w:tcBorders>
            <w:shd w:val="clear" w:color="auto" w:fill="0070C0"/>
            <w:tcPrChange w:id="8080" w:author="Erlie Hasam Morfin Zavalza" w:date="2014-11-10T19:17:00Z">
              <w:tcPr>
                <w:tcW w:w="6554" w:type="dxa"/>
                <w:shd w:val="clear" w:color="auto" w:fill="0070C0"/>
              </w:tcPr>
            </w:tcPrChange>
          </w:tcPr>
          <w:p w14:paraId="50AAFBF0" w14:textId="029A3154" w:rsidR="00A13831" w:rsidRPr="00BB6080" w:rsidRDefault="00A13831" w:rsidP="00A13831">
            <w:pPr>
              <w:cnfStyle w:val="100000000000" w:firstRow="1" w:lastRow="0" w:firstColumn="0" w:lastColumn="0" w:oddVBand="0" w:evenVBand="0" w:oddHBand="0" w:evenHBand="0" w:firstRowFirstColumn="0" w:firstRowLastColumn="0" w:lastRowFirstColumn="0" w:lastRowLastColumn="0"/>
              <w:rPr>
                <w:ins w:id="8081" w:author="Erlie Hasam Morfin Zavalza" w:date="2014-11-10T00:24:00Z"/>
                <w:del w:id="8082" w:author="Miguel Angel Ortúzar" w:date="2014-11-23T19:08:00Z"/>
                <w:color w:val="auto"/>
                <w:rPrChange w:id="8083" w:author="Erlie Hasam Morfin Zavalza" w:date="2014-11-10T19:17:00Z">
                  <w:rPr>
                    <w:ins w:id="8084" w:author="Erlie Hasam Morfin Zavalza" w:date="2014-11-10T00:24:00Z"/>
                    <w:del w:id="8085" w:author="Miguel Angel Ortúzar" w:date="2014-11-23T19:08:00Z"/>
                  </w:rPr>
                </w:rPrChange>
              </w:rPr>
            </w:pPr>
            <w:ins w:id="8086" w:author="Erlie Hasam Morfin Zavalza" w:date="2014-11-10T00:24:00Z">
              <w:del w:id="8087" w:author="Miguel Angel Ortúzar" w:date="2014-11-23T19:08:00Z">
                <w:r w:rsidRPr="00BB6080">
                  <w:delText>Encargado de finanzas</w:delText>
                </w:r>
              </w:del>
            </w:ins>
          </w:p>
        </w:tc>
      </w:tr>
      <w:tr w:rsidR="00BB6080" w:rsidRPr="00BB6080" w14:paraId="47034595" w14:textId="77777777" w:rsidTr="00BB6080">
        <w:trPr>
          <w:cnfStyle w:val="000000100000" w:firstRow="0" w:lastRow="0" w:firstColumn="0" w:lastColumn="0" w:oddVBand="0" w:evenVBand="0" w:oddHBand="1" w:evenHBand="0" w:firstRowFirstColumn="0" w:firstRowLastColumn="0" w:lastRowFirstColumn="0" w:lastRowLastColumn="0"/>
          <w:trHeight w:val="921"/>
          <w:ins w:id="8088" w:author="Erlie Hasam Morfin Zavalza" w:date="2014-11-10T00:24:00Z"/>
          <w:del w:id="8089" w:author="Miguel Angel Ortúzar" w:date="2014-11-23T19:08:00Z"/>
          <w:trPrChange w:id="8090" w:author="Erlie Hasam Morfin Zavalza" w:date="2014-11-10T19:17:00Z">
            <w:trPr>
              <w:trHeight w:val="921"/>
            </w:trPr>
          </w:trPrChange>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0070C0"/>
            <w:tcPrChange w:id="8091" w:author="Erlie Hasam Morfin Zavalza" w:date="2014-11-10T19:17:00Z">
              <w:tcPr>
                <w:tcW w:w="2261" w:type="dxa"/>
                <w:shd w:val="clear" w:color="auto" w:fill="0070C0"/>
              </w:tcPr>
            </w:tcPrChange>
          </w:tcPr>
          <w:p w14:paraId="125AD2D6" w14:textId="4F9AC310" w:rsidR="00A13831" w:rsidRPr="00BB6080" w:rsidRDefault="00A13831" w:rsidP="00A13831">
            <w:pPr>
              <w:cnfStyle w:val="001000100000" w:firstRow="0" w:lastRow="0" w:firstColumn="1" w:lastColumn="0" w:oddVBand="0" w:evenVBand="0" w:oddHBand="1" w:evenHBand="0" w:firstRowFirstColumn="0" w:firstRowLastColumn="0" w:lastRowFirstColumn="0" w:lastRowLastColumn="0"/>
              <w:rPr>
                <w:ins w:id="8092" w:author="Erlie Hasam Morfin Zavalza" w:date="2014-11-10T00:24:00Z"/>
                <w:del w:id="8093" w:author="Miguel Angel Ortúzar" w:date="2014-11-23T19:08:00Z"/>
                <w:color w:val="auto"/>
                <w:rPrChange w:id="8094" w:author="Erlie Hasam Morfin Zavalza" w:date="2014-11-10T19:17:00Z">
                  <w:rPr>
                    <w:ins w:id="8095" w:author="Erlie Hasam Morfin Zavalza" w:date="2014-11-10T00:24:00Z"/>
                    <w:del w:id="8096" w:author="Miguel Angel Ortúzar" w:date="2014-11-23T19:08:00Z"/>
                  </w:rPr>
                </w:rPrChange>
              </w:rPr>
            </w:pPr>
            <w:ins w:id="8097" w:author="Erlie Hasam Morfin Zavalza" w:date="2014-11-10T00:24:00Z">
              <w:del w:id="8098" w:author="Miguel Angel Ortúzar" w:date="2014-11-23T19:08:00Z">
                <w:r w:rsidRPr="00BB6080">
                  <w:delText>Posición en el organigrama</w:delText>
                </w:r>
              </w:del>
            </w:ins>
          </w:p>
        </w:tc>
        <w:tc>
          <w:tcPr>
            <w:tcW w:w="6554" w:type="dxa"/>
            <w:tcBorders>
              <w:top w:val="single" w:sz="4" w:space="0" w:color="auto"/>
              <w:left w:val="single" w:sz="4" w:space="0" w:color="auto"/>
              <w:bottom w:val="single" w:sz="4" w:space="0" w:color="auto"/>
              <w:right w:val="single" w:sz="4" w:space="0" w:color="auto"/>
            </w:tcBorders>
            <w:shd w:val="clear" w:color="auto" w:fill="0070C0"/>
            <w:tcPrChange w:id="8099" w:author="Erlie Hasam Morfin Zavalza" w:date="2014-11-10T19:17:00Z">
              <w:tcPr>
                <w:tcW w:w="6554" w:type="dxa"/>
                <w:shd w:val="clear" w:color="auto" w:fill="0070C0"/>
              </w:tcPr>
            </w:tcPrChange>
          </w:tcPr>
          <w:p w14:paraId="415723C0" w14:textId="71DA3DF8" w:rsidR="00A13831" w:rsidRPr="00BB6080" w:rsidRDefault="00A13831" w:rsidP="00A13831">
            <w:pPr>
              <w:cnfStyle w:val="000000100000" w:firstRow="0" w:lastRow="0" w:firstColumn="0" w:lastColumn="0" w:oddVBand="0" w:evenVBand="0" w:oddHBand="1" w:evenHBand="0" w:firstRowFirstColumn="0" w:firstRowLastColumn="0" w:lastRowFirstColumn="0" w:lastRowLastColumn="0"/>
              <w:rPr>
                <w:ins w:id="8100" w:author="Erlie Hasam Morfin Zavalza" w:date="2014-11-10T00:24:00Z"/>
                <w:del w:id="8101" w:author="Miguel Angel Ortúzar" w:date="2014-11-23T19:08:00Z"/>
              </w:rPr>
            </w:pPr>
            <w:ins w:id="8102" w:author="Erlie Hasam Morfin Zavalza" w:date="2014-11-10T00:24:00Z">
              <w:del w:id="8103" w:author="Miguel Angel Ortúzar" w:date="2014-11-23T19:08:00Z">
                <w:r w:rsidRPr="00BB6080">
                  <w:delText>Este cargo se encuentra en nivel medio en la escala jerárquica de esta empresa, esto quiere decir que es capaz de tomar sus propias decisiones y tener personal a cargo.</w:delText>
                </w:r>
              </w:del>
            </w:ins>
          </w:p>
        </w:tc>
      </w:tr>
      <w:tr w:rsidR="00BB6080" w:rsidRPr="00BB6080" w14:paraId="57A5C836" w14:textId="77777777" w:rsidTr="00BB6080">
        <w:trPr>
          <w:trHeight w:val="2459"/>
          <w:ins w:id="8104" w:author="Erlie Hasam Morfin Zavalza" w:date="2014-11-10T00:24:00Z"/>
          <w:del w:id="8105" w:author="Miguel Angel Ortúzar" w:date="2014-11-23T19:08:00Z"/>
          <w:trPrChange w:id="8106" w:author="Erlie Hasam Morfin Zavalza" w:date="2014-11-10T19:17:00Z">
            <w:trPr>
              <w:trHeight w:val="2459"/>
            </w:trPr>
          </w:trPrChange>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0070C0"/>
            <w:tcPrChange w:id="8107" w:author="Erlie Hasam Morfin Zavalza" w:date="2014-11-10T19:17:00Z">
              <w:tcPr>
                <w:tcW w:w="2261" w:type="dxa"/>
                <w:shd w:val="clear" w:color="auto" w:fill="0070C0"/>
              </w:tcPr>
            </w:tcPrChange>
          </w:tcPr>
          <w:p w14:paraId="63912DE2" w14:textId="1575A508" w:rsidR="00A13831" w:rsidRPr="00BB6080" w:rsidRDefault="00A13831" w:rsidP="00A13831">
            <w:pPr>
              <w:rPr>
                <w:ins w:id="8108" w:author="Erlie Hasam Morfin Zavalza" w:date="2014-11-10T00:24:00Z"/>
                <w:del w:id="8109" w:author="Miguel Angel Ortúzar" w:date="2014-11-23T19:08:00Z"/>
                <w:color w:val="auto"/>
                <w:rPrChange w:id="8110" w:author="Erlie Hasam Morfin Zavalza" w:date="2014-11-10T19:17:00Z">
                  <w:rPr>
                    <w:ins w:id="8111" w:author="Erlie Hasam Morfin Zavalza" w:date="2014-11-10T00:24:00Z"/>
                    <w:del w:id="8112" w:author="Miguel Angel Ortúzar" w:date="2014-11-23T19:08:00Z"/>
                  </w:rPr>
                </w:rPrChange>
              </w:rPr>
            </w:pPr>
            <w:ins w:id="8113" w:author="Erlie Hasam Morfin Zavalza" w:date="2014-11-10T00:24:00Z">
              <w:del w:id="8114" w:author="Miguel Angel Ortúzar" w:date="2014-11-23T19:08:00Z">
                <w:r w:rsidRPr="00BB6080">
                  <w:delText>Tareas y obligaciones:</w:delText>
                </w:r>
              </w:del>
            </w:ins>
          </w:p>
        </w:tc>
        <w:tc>
          <w:tcPr>
            <w:tcW w:w="6554" w:type="dxa"/>
            <w:tcBorders>
              <w:top w:val="single" w:sz="4" w:space="0" w:color="auto"/>
              <w:left w:val="single" w:sz="4" w:space="0" w:color="auto"/>
              <w:bottom w:val="single" w:sz="4" w:space="0" w:color="auto"/>
              <w:right w:val="single" w:sz="4" w:space="0" w:color="auto"/>
            </w:tcBorders>
            <w:shd w:val="clear" w:color="auto" w:fill="0070C0"/>
            <w:tcPrChange w:id="8115" w:author="Erlie Hasam Morfin Zavalza" w:date="2014-11-10T19:17:00Z">
              <w:tcPr>
                <w:tcW w:w="6554" w:type="dxa"/>
                <w:shd w:val="clear" w:color="auto" w:fill="0070C0"/>
              </w:tcPr>
            </w:tcPrChange>
          </w:tcPr>
          <w:p w14:paraId="539A1F40" w14:textId="718880C9" w:rsidR="00A13831" w:rsidRPr="00BB6080" w:rsidRDefault="00A13831" w:rsidP="00A13831">
            <w:pPr>
              <w:cnfStyle w:val="000000000000" w:firstRow="0" w:lastRow="0" w:firstColumn="0" w:lastColumn="0" w:oddVBand="0" w:evenVBand="0" w:oddHBand="0" w:evenHBand="0" w:firstRowFirstColumn="0" w:firstRowLastColumn="0" w:lastRowFirstColumn="0" w:lastRowLastColumn="0"/>
              <w:rPr>
                <w:ins w:id="8116" w:author="Erlie Hasam Morfin Zavalza" w:date="2014-11-10T00:24:00Z"/>
                <w:del w:id="8117" w:author="Miguel Angel Ortúzar" w:date="2014-11-23T19:08:00Z"/>
              </w:rPr>
            </w:pPr>
            <w:ins w:id="8118" w:author="Erlie Hasam Morfin Zavalza" w:date="2014-11-10T00:24:00Z">
              <w:del w:id="8119" w:author="Miguel Angel Ortúzar" w:date="2014-11-23T19:08:00Z">
                <w:r w:rsidRPr="00BB6080">
                  <w:delText>La persona que ocupe este cargo tendrá que ser proactivo, responsable y tener nociones básicas de contabilidad y de administración, la cual será la encargada de mantener y administrar los recursos económicos, a su vez tendrá la obligación de realizar pagos de trabajadores y a proveedores y tendrá que hacer evaluaciones de costo para la compra de materias primas.</w:delText>
                </w:r>
              </w:del>
            </w:ins>
          </w:p>
          <w:p w14:paraId="5AADC685" w14:textId="4FD48CC1" w:rsidR="00BB6080" w:rsidRPr="00BB6080" w:rsidRDefault="00A13831" w:rsidP="00A13831">
            <w:pPr>
              <w:cnfStyle w:val="000000000000" w:firstRow="0" w:lastRow="0" w:firstColumn="0" w:lastColumn="0" w:oddVBand="0" w:evenVBand="0" w:oddHBand="0" w:evenHBand="0" w:firstRowFirstColumn="0" w:firstRowLastColumn="0" w:lastRowFirstColumn="0" w:lastRowLastColumn="0"/>
              <w:rPr>
                <w:ins w:id="8120" w:author="Erlie Hasam Morfin Zavalza" w:date="2014-11-10T00:24:00Z"/>
                <w:del w:id="8121" w:author="Miguel Angel Ortúzar" w:date="2014-11-23T19:08:00Z"/>
              </w:rPr>
            </w:pPr>
            <w:ins w:id="8122" w:author="Erlie Hasam Morfin Zavalza" w:date="2014-11-10T00:24:00Z">
              <w:del w:id="8123" w:author="Miguel Angel Ortúzar" w:date="2014-11-23T19:08:00Z">
                <w:r w:rsidRPr="00BB6080">
                  <w:delText>Presentar los resultados del ejercicio y la información para la toma de decisiones a los inversionistas periódicamente.</w:delText>
                </w:r>
              </w:del>
            </w:ins>
          </w:p>
        </w:tc>
      </w:tr>
    </w:tbl>
    <w:tbl>
      <w:tblPr>
        <w:tblStyle w:val="Tablade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D9532" w:themeFill="accent6" w:themeFillShade="BF"/>
        <w:tblLook w:val="04A0" w:firstRow="1" w:lastRow="0" w:firstColumn="1" w:lastColumn="0" w:noHBand="0" w:noVBand="1"/>
        <w:tblPrChange w:id="8124" w:author="Erlie Hasam Morfin Zavalza" w:date="2014-11-10T19:17:00Z">
          <w:tblPr>
            <w:tblStyle w:val="Tabladecuadrcula5oscura-nfasis2"/>
            <w:tblW w:w="0" w:type="auto"/>
            <w:shd w:val="clear" w:color="auto" w:fill="7D9532" w:themeFill="accent6" w:themeFillShade="BF"/>
            <w:tblLook w:val="04A0" w:firstRow="1" w:lastRow="0" w:firstColumn="1" w:lastColumn="0" w:noHBand="0" w:noVBand="1"/>
          </w:tblPr>
        </w:tblPrChange>
      </w:tblPr>
      <w:tblGrid>
        <w:gridCol w:w="2260"/>
        <w:gridCol w:w="6568"/>
        <w:tblGridChange w:id="8125">
          <w:tblGrid>
            <w:gridCol w:w="2260"/>
            <w:gridCol w:w="6568"/>
          </w:tblGrid>
        </w:tblGridChange>
      </w:tblGrid>
      <w:tr w:rsidR="00BB6080" w:rsidRPr="00BB6080" w14:paraId="0129EEE9" w14:textId="77777777" w:rsidTr="00BB6080">
        <w:trPr>
          <w:cnfStyle w:val="100000000000" w:firstRow="1" w:lastRow="0" w:firstColumn="0" w:lastColumn="0" w:oddVBand="0" w:evenVBand="0" w:oddHBand="0" w:evenHBand="0" w:firstRowFirstColumn="0" w:firstRowLastColumn="0" w:lastRowFirstColumn="0" w:lastRowLastColumn="0"/>
          <w:ins w:id="8126" w:author="Erlie Hasam Morfin Zavalza" w:date="2014-11-10T00:25:00Z"/>
        </w:trPr>
        <w:tc>
          <w:tcPr>
            <w:cnfStyle w:val="001000000000" w:firstRow="0" w:lastRow="0" w:firstColumn="1" w:lastColumn="0" w:oddVBand="0" w:evenVBand="0" w:oddHBand="0" w:evenHBand="0" w:firstRowFirstColumn="0" w:firstRowLastColumn="0" w:lastRowFirstColumn="0" w:lastRowLastColumn="0"/>
            <w:tcW w:w="2260" w:type="dxa"/>
            <w:tcBorders>
              <w:top w:val="none" w:sz="0" w:space="0" w:color="auto"/>
              <w:left w:val="none" w:sz="0" w:space="0" w:color="auto"/>
              <w:right w:val="none" w:sz="0" w:space="0" w:color="auto"/>
            </w:tcBorders>
            <w:shd w:val="clear" w:color="auto" w:fill="7D9532" w:themeFill="accent6" w:themeFillShade="BF"/>
            <w:tcPrChange w:id="8127" w:author="Erlie Hasam Morfin Zavalza" w:date="2014-11-10T19:17:00Z">
              <w:tcPr>
                <w:tcW w:w="2260" w:type="dxa"/>
                <w:shd w:val="clear" w:color="auto" w:fill="7D9532" w:themeFill="accent6" w:themeFillShade="BF"/>
              </w:tcPr>
            </w:tcPrChange>
          </w:tcPr>
          <w:p w14:paraId="59FBE961" w14:textId="77777777" w:rsidR="00A13831" w:rsidRPr="00BB6080" w:rsidRDefault="00A13831" w:rsidP="00F36C75">
            <w:pPr>
              <w:cnfStyle w:val="101000000000" w:firstRow="1" w:lastRow="0" w:firstColumn="1" w:lastColumn="0" w:oddVBand="0" w:evenVBand="0" w:oddHBand="0" w:evenHBand="0" w:firstRowFirstColumn="0" w:firstRowLastColumn="0" w:lastRowFirstColumn="0" w:lastRowLastColumn="0"/>
              <w:rPr>
                <w:ins w:id="8128" w:author="Erlie Hasam Morfin Zavalza" w:date="2014-11-10T00:25:00Z"/>
                <w:color w:val="auto"/>
                <w:rPrChange w:id="8129" w:author="Erlie Hasam Morfin Zavalza" w:date="2014-11-10T19:17:00Z">
                  <w:rPr>
                    <w:ins w:id="8130" w:author="Erlie Hasam Morfin Zavalza" w:date="2014-11-10T00:25:00Z"/>
                  </w:rPr>
                </w:rPrChange>
              </w:rPr>
            </w:pPr>
            <w:ins w:id="8131" w:author="Erlie Hasam Morfin Zavalza" w:date="2014-11-10T00:25:00Z">
              <w:r w:rsidRPr="00BB6080">
                <w:t>Nombre del cargo</w:t>
              </w:r>
            </w:ins>
          </w:p>
        </w:tc>
        <w:tc>
          <w:tcPr>
            <w:tcW w:w="6568" w:type="dxa"/>
            <w:tcBorders>
              <w:top w:val="none" w:sz="0" w:space="0" w:color="auto"/>
              <w:left w:val="none" w:sz="0" w:space="0" w:color="auto"/>
              <w:right w:val="none" w:sz="0" w:space="0" w:color="auto"/>
            </w:tcBorders>
            <w:shd w:val="clear" w:color="auto" w:fill="7D9532" w:themeFill="accent6" w:themeFillShade="BF"/>
            <w:tcPrChange w:id="8132" w:author="Erlie Hasam Morfin Zavalza" w:date="2014-11-10T19:17:00Z">
              <w:tcPr>
                <w:tcW w:w="6568" w:type="dxa"/>
                <w:shd w:val="clear" w:color="auto" w:fill="7D9532" w:themeFill="accent6" w:themeFillShade="BF"/>
              </w:tcPr>
            </w:tcPrChange>
          </w:tcPr>
          <w:p w14:paraId="3035206E" w14:textId="77777777" w:rsidR="00A13831" w:rsidRPr="00BB6080" w:rsidRDefault="00A13831" w:rsidP="00F36C75">
            <w:pPr>
              <w:cnfStyle w:val="100000000000" w:firstRow="1" w:lastRow="0" w:firstColumn="0" w:lastColumn="0" w:oddVBand="0" w:evenVBand="0" w:oddHBand="0" w:evenHBand="0" w:firstRowFirstColumn="0" w:firstRowLastColumn="0" w:lastRowFirstColumn="0" w:lastRowLastColumn="0"/>
              <w:rPr>
                <w:ins w:id="8133" w:author="Erlie Hasam Morfin Zavalza" w:date="2014-11-10T00:25:00Z"/>
                <w:color w:val="auto"/>
                <w:rPrChange w:id="8134" w:author="Erlie Hasam Morfin Zavalza" w:date="2014-11-10T19:17:00Z">
                  <w:rPr>
                    <w:ins w:id="8135" w:author="Erlie Hasam Morfin Zavalza" w:date="2014-11-10T00:25:00Z"/>
                  </w:rPr>
                </w:rPrChange>
              </w:rPr>
            </w:pPr>
            <w:ins w:id="8136" w:author="Erlie Hasam Morfin Zavalza" w:date="2014-11-10T00:25:00Z">
              <w:r w:rsidRPr="00BB6080">
                <w:t>Contador</w:t>
              </w:r>
            </w:ins>
          </w:p>
        </w:tc>
      </w:tr>
      <w:tr w:rsidR="00BB6080" w:rsidRPr="00BB6080" w14:paraId="2891696A" w14:textId="77777777" w:rsidTr="00BB6080">
        <w:trPr>
          <w:cnfStyle w:val="000000100000" w:firstRow="0" w:lastRow="0" w:firstColumn="0" w:lastColumn="0" w:oddVBand="0" w:evenVBand="0" w:oddHBand="1" w:evenHBand="0" w:firstRowFirstColumn="0" w:firstRowLastColumn="0" w:lastRowFirstColumn="0" w:lastRowLastColumn="0"/>
          <w:ins w:id="8137" w:author="Erlie Hasam Morfin Zavalza" w:date="2014-11-10T00:25:00Z"/>
        </w:trPr>
        <w:tc>
          <w:tcPr>
            <w:cnfStyle w:val="001000000000" w:firstRow="0" w:lastRow="0" w:firstColumn="1" w:lastColumn="0" w:oddVBand="0" w:evenVBand="0" w:oddHBand="0" w:evenHBand="0" w:firstRowFirstColumn="0" w:firstRowLastColumn="0" w:lastRowFirstColumn="0" w:lastRowLastColumn="0"/>
            <w:tcW w:w="2260" w:type="dxa"/>
            <w:tcBorders>
              <w:left w:val="none" w:sz="0" w:space="0" w:color="auto"/>
            </w:tcBorders>
            <w:shd w:val="clear" w:color="auto" w:fill="7D9532" w:themeFill="accent6" w:themeFillShade="BF"/>
            <w:tcPrChange w:id="8138" w:author="Erlie Hasam Morfin Zavalza" w:date="2014-11-10T19:17:00Z">
              <w:tcPr>
                <w:tcW w:w="2260" w:type="dxa"/>
                <w:shd w:val="clear" w:color="auto" w:fill="7D9532" w:themeFill="accent6" w:themeFillShade="BF"/>
              </w:tcPr>
            </w:tcPrChange>
          </w:tcPr>
          <w:p w14:paraId="40BF170B" w14:textId="77777777" w:rsidR="00A13831" w:rsidRPr="00BB6080" w:rsidRDefault="00A13831" w:rsidP="00F36C75">
            <w:pPr>
              <w:cnfStyle w:val="001000100000" w:firstRow="0" w:lastRow="0" w:firstColumn="1" w:lastColumn="0" w:oddVBand="0" w:evenVBand="0" w:oddHBand="1" w:evenHBand="0" w:firstRowFirstColumn="0" w:firstRowLastColumn="0" w:lastRowFirstColumn="0" w:lastRowLastColumn="0"/>
              <w:rPr>
                <w:ins w:id="8139" w:author="Erlie Hasam Morfin Zavalza" w:date="2014-11-10T00:25:00Z"/>
                <w:color w:val="auto"/>
                <w:rPrChange w:id="8140" w:author="Erlie Hasam Morfin Zavalza" w:date="2014-11-10T19:17:00Z">
                  <w:rPr>
                    <w:ins w:id="8141" w:author="Erlie Hasam Morfin Zavalza" w:date="2014-11-10T00:25:00Z"/>
                  </w:rPr>
                </w:rPrChange>
              </w:rPr>
            </w:pPr>
            <w:ins w:id="8142" w:author="Erlie Hasam Morfin Zavalza" w:date="2014-11-10T00:25:00Z">
              <w:r w:rsidRPr="00BB6080">
                <w:t>Posición en el organigrama</w:t>
              </w:r>
            </w:ins>
          </w:p>
        </w:tc>
        <w:tc>
          <w:tcPr>
            <w:tcW w:w="6568" w:type="dxa"/>
            <w:shd w:val="clear" w:color="auto" w:fill="7D9532" w:themeFill="accent6" w:themeFillShade="BF"/>
            <w:tcPrChange w:id="8143" w:author="Erlie Hasam Morfin Zavalza" w:date="2014-11-10T19:17:00Z">
              <w:tcPr>
                <w:tcW w:w="6568" w:type="dxa"/>
                <w:shd w:val="clear" w:color="auto" w:fill="7D9532" w:themeFill="accent6" w:themeFillShade="BF"/>
              </w:tcPr>
            </w:tcPrChange>
          </w:tcPr>
          <w:p w14:paraId="7DE3D5E3" w14:textId="77777777" w:rsidR="00A13831" w:rsidRPr="00BB6080" w:rsidRDefault="00A13831" w:rsidP="00F36C75">
            <w:pPr>
              <w:cnfStyle w:val="000000100000" w:firstRow="0" w:lastRow="0" w:firstColumn="0" w:lastColumn="0" w:oddVBand="0" w:evenVBand="0" w:oddHBand="1" w:evenHBand="0" w:firstRowFirstColumn="0" w:firstRowLastColumn="0" w:lastRowFirstColumn="0" w:lastRowLastColumn="0"/>
              <w:rPr>
                <w:ins w:id="8144" w:author="Erlie Hasam Morfin Zavalza" w:date="2014-11-10T00:25:00Z"/>
              </w:rPr>
            </w:pPr>
            <w:ins w:id="8145" w:author="Erlie Hasam Morfin Zavalza" w:date="2014-11-10T00:25:00Z">
              <w:r w:rsidRPr="00BB6080">
                <w:t>Es de nivel operacional pero a su vez trabaja como staff o asesor dentro de la empresa</w:t>
              </w:r>
            </w:ins>
          </w:p>
        </w:tc>
      </w:tr>
      <w:tr w:rsidR="00BB6080" w:rsidRPr="00BB6080" w14:paraId="39EB8BC8" w14:textId="77777777" w:rsidTr="00BB6080">
        <w:trPr>
          <w:ins w:id="8146" w:author="Erlie Hasam Morfin Zavalza" w:date="2014-11-10T00:25:00Z"/>
        </w:trPr>
        <w:tc>
          <w:tcPr>
            <w:cnfStyle w:val="001000000000" w:firstRow="0" w:lastRow="0" w:firstColumn="1" w:lastColumn="0" w:oddVBand="0" w:evenVBand="0" w:oddHBand="0" w:evenHBand="0" w:firstRowFirstColumn="0" w:firstRowLastColumn="0" w:lastRowFirstColumn="0" w:lastRowLastColumn="0"/>
            <w:tcW w:w="2260" w:type="dxa"/>
            <w:tcBorders>
              <w:left w:val="none" w:sz="0" w:space="0" w:color="auto"/>
              <w:bottom w:val="none" w:sz="0" w:space="0" w:color="auto"/>
            </w:tcBorders>
            <w:shd w:val="clear" w:color="auto" w:fill="7D9532" w:themeFill="accent6" w:themeFillShade="BF"/>
            <w:tcPrChange w:id="8147" w:author="Erlie Hasam Morfin Zavalza" w:date="2014-11-10T19:17:00Z">
              <w:tcPr>
                <w:tcW w:w="2260" w:type="dxa"/>
                <w:shd w:val="clear" w:color="auto" w:fill="7D9532" w:themeFill="accent6" w:themeFillShade="BF"/>
              </w:tcPr>
            </w:tcPrChange>
          </w:tcPr>
          <w:p w14:paraId="6D85DC66" w14:textId="77777777" w:rsidR="00A13831" w:rsidRPr="00BB6080" w:rsidRDefault="00A13831" w:rsidP="00F36C75">
            <w:pPr>
              <w:rPr>
                <w:ins w:id="8148" w:author="Erlie Hasam Morfin Zavalza" w:date="2014-11-10T00:25:00Z"/>
                <w:color w:val="auto"/>
                <w:rPrChange w:id="8149" w:author="Erlie Hasam Morfin Zavalza" w:date="2014-11-10T19:17:00Z">
                  <w:rPr>
                    <w:ins w:id="8150" w:author="Erlie Hasam Morfin Zavalza" w:date="2014-11-10T00:25:00Z"/>
                  </w:rPr>
                </w:rPrChange>
              </w:rPr>
            </w:pPr>
            <w:ins w:id="8151" w:author="Erlie Hasam Morfin Zavalza" w:date="2014-11-10T00:25:00Z">
              <w:r w:rsidRPr="00BB6080">
                <w:t>Tareas y obligaciones:</w:t>
              </w:r>
            </w:ins>
          </w:p>
        </w:tc>
        <w:tc>
          <w:tcPr>
            <w:tcW w:w="6568" w:type="dxa"/>
            <w:shd w:val="clear" w:color="auto" w:fill="7D9532" w:themeFill="accent6" w:themeFillShade="BF"/>
            <w:tcPrChange w:id="8152" w:author="Erlie Hasam Morfin Zavalza" w:date="2014-11-10T19:17:00Z">
              <w:tcPr>
                <w:tcW w:w="6568" w:type="dxa"/>
                <w:shd w:val="clear" w:color="auto" w:fill="7D9532" w:themeFill="accent6" w:themeFillShade="BF"/>
              </w:tcPr>
            </w:tcPrChange>
          </w:tcPr>
          <w:p w14:paraId="43652D8A" w14:textId="77777777" w:rsidR="00A13831" w:rsidRPr="00BB6080" w:rsidRDefault="00A13831" w:rsidP="00F36C75">
            <w:pPr>
              <w:cnfStyle w:val="000000000000" w:firstRow="0" w:lastRow="0" w:firstColumn="0" w:lastColumn="0" w:oddVBand="0" w:evenVBand="0" w:oddHBand="0" w:evenHBand="0" w:firstRowFirstColumn="0" w:firstRowLastColumn="0" w:lastRowFirstColumn="0" w:lastRowLastColumn="0"/>
              <w:rPr>
                <w:ins w:id="8153" w:author="Erlie Hasam Morfin Zavalza" w:date="2014-11-10T00:25:00Z"/>
              </w:rPr>
            </w:pPr>
            <w:ins w:id="8154" w:author="Erlie Hasam Morfin Zavalza" w:date="2014-11-10T00:25:00Z">
              <w:r w:rsidRPr="00BB6080">
                <w:t>La persona encarga de este puesto tendrá como principales tareas:</w:t>
              </w:r>
            </w:ins>
          </w:p>
          <w:p w14:paraId="1B90E3F9"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55" w:author="Erlie Hasam Morfin Zavalza" w:date="2014-11-10T00:25:00Z"/>
              </w:rPr>
            </w:pPr>
            <w:ins w:id="8156" w:author="Erlie Hasam Morfin Zavalza" w:date="2014-11-10T00:25:00Z">
              <w:r w:rsidRPr="00BB6080">
                <w:t>Crear contratos de trabajos.</w:t>
              </w:r>
            </w:ins>
          </w:p>
          <w:p w14:paraId="20867CF5"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57" w:author="Erlie Hasam Morfin Zavalza" w:date="2014-11-10T00:25:00Z"/>
              </w:rPr>
            </w:pPr>
            <w:ins w:id="8158" w:author="Erlie Hasam Morfin Zavalza" w:date="2014-11-10T00:25:00Z">
              <w:r w:rsidRPr="00BB6080">
                <w:t>Crear balance general y Estado de Resultados.</w:t>
              </w:r>
            </w:ins>
          </w:p>
          <w:p w14:paraId="62749101"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59" w:author="Erlie Hasam Morfin Zavalza" w:date="2014-11-10T00:25:00Z"/>
              </w:rPr>
            </w:pPr>
            <w:ins w:id="8160" w:author="Erlie Hasam Morfin Zavalza" w:date="2014-11-10T00:25:00Z">
              <w:r w:rsidRPr="00BB6080">
                <w:t>Libro diario.</w:t>
              </w:r>
            </w:ins>
          </w:p>
          <w:p w14:paraId="2CEBB093"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61" w:author="Erlie Hasam Morfin Zavalza" w:date="2014-11-10T00:26:00Z"/>
              </w:rPr>
            </w:pPr>
            <w:ins w:id="8162" w:author="Erlie Hasam Morfin Zavalza" w:date="2014-11-10T00:25:00Z">
              <w:r w:rsidRPr="00BB6080">
                <w:t>Realizar pagos de IVA.</w:t>
              </w:r>
            </w:ins>
          </w:p>
          <w:p w14:paraId="1A3AF947" w14:textId="7777777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63" w:author="Erlie Hasam Morfin Zavalza" w:date="2014-11-10T00:26:00Z"/>
              </w:rPr>
            </w:pPr>
            <w:ins w:id="8164" w:author="Erlie Hasam Morfin Zavalza" w:date="2014-11-10T00:26:00Z">
              <w:r w:rsidRPr="00BB6080">
                <w:t>Declarar y pagar impuestos.</w:t>
              </w:r>
            </w:ins>
          </w:p>
          <w:p w14:paraId="6379D436" w14:textId="3D5E70F7"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65" w:author="Erlie Hasam Morfin Zavalza" w:date="2014-11-10T00:25:00Z"/>
              </w:rPr>
            </w:pPr>
            <w:ins w:id="8166" w:author="Erlie Hasam Morfin Zavalza" w:date="2014-11-10T00:26:00Z">
              <w:r w:rsidRPr="00BB6080">
                <w:t>Realizar la Contabilidad Administrativa.</w:t>
              </w:r>
            </w:ins>
          </w:p>
          <w:p w14:paraId="1C5E56BE" w14:textId="2E0F40F0"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167" w:author="Erlie Hasam Morfin Zavalza" w:date="2014-11-10T00:26:00Z"/>
              </w:rPr>
            </w:pPr>
            <w:ins w:id="8168" w:author="Erlie Hasam Morfin Zavalza" w:date="2014-11-10T00:25:00Z">
              <w:r w:rsidRPr="00BB6080">
                <w:t xml:space="preserve">Realizar todas las tareas y </w:t>
              </w:r>
            </w:ins>
            <w:ins w:id="8169" w:author="Erlie Hasam Morfin Zavalza" w:date="2014-11-10T00:26:00Z">
              <w:r w:rsidRPr="00BB6080">
                <w:t xml:space="preserve">demás </w:t>
              </w:r>
            </w:ins>
            <w:ins w:id="8170" w:author="Erlie Hasam Morfin Zavalza" w:date="2014-11-10T00:25:00Z">
              <w:r w:rsidRPr="00BB6080">
                <w:t>obligación competentes de un contador.</w:t>
              </w:r>
            </w:ins>
          </w:p>
          <w:p w14:paraId="68E1CFBE" w14:textId="77777777" w:rsidR="00A13831" w:rsidRPr="00BB6080" w:rsidRDefault="00A13831">
            <w:pPr>
              <w:pStyle w:val="Prrafodelista"/>
              <w:jc w:val="left"/>
              <w:cnfStyle w:val="000000000000" w:firstRow="0" w:lastRow="0" w:firstColumn="0" w:lastColumn="0" w:oddVBand="0" w:evenVBand="0" w:oddHBand="0" w:evenHBand="0" w:firstRowFirstColumn="0" w:firstRowLastColumn="0" w:lastRowFirstColumn="0" w:lastRowLastColumn="0"/>
              <w:rPr>
                <w:ins w:id="8171" w:author="Erlie Hasam Morfin Zavalza" w:date="2014-11-10T00:25:00Z"/>
              </w:rPr>
              <w:pPrChange w:id="8172" w:author="Erlie Hasam Morfin Zavalza" w:date="2014-11-10T00:26:00Z">
                <w:pPr>
                  <w:pStyle w:val="Prrafodelista"/>
                  <w:numPr>
                    <w:numId w:val="81"/>
                  </w:numPr>
                  <w:ind w:hanging="360"/>
                  <w:jc w:val="left"/>
                  <w:cnfStyle w:val="000000000000" w:firstRow="0" w:lastRow="0" w:firstColumn="0" w:lastColumn="0" w:oddVBand="0" w:evenVBand="0" w:oddHBand="0" w:evenHBand="0" w:firstRowFirstColumn="0" w:firstRowLastColumn="0" w:lastRowFirstColumn="0" w:lastRowLastColumn="0"/>
                </w:pPr>
              </w:pPrChange>
            </w:pPr>
          </w:p>
        </w:tc>
      </w:tr>
    </w:tbl>
    <w:p w14:paraId="625B0FE9" w14:textId="53CEF707" w:rsidR="00A13831" w:rsidRPr="00A13831" w:rsidRDefault="00A13831" w:rsidP="00A13831">
      <w:pPr>
        <w:rPr>
          <w:ins w:id="8173" w:author="Erlie Hasam Morfin Zavalza" w:date="2014-11-10T00:21:00Z"/>
        </w:rPr>
      </w:pPr>
    </w:p>
    <w:tbl>
      <w:tblPr>
        <w:tblStyle w:val="Tablade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D9532" w:themeFill="accent6" w:themeFillShade="BF"/>
        <w:tblLook w:val="04A0" w:firstRow="1" w:lastRow="0" w:firstColumn="1" w:lastColumn="0" w:noHBand="0" w:noVBand="1"/>
        <w:tblPrChange w:id="8174" w:author="Erlie Hasam Morfin Zavalza" w:date="2014-11-10T19:17:00Z">
          <w:tblPr>
            <w:tblStyle w:val="Tabladecuadrcula5oscura-nfasis2"/>
            <w:tblW w:w="0" w:type="auto"/>
            <w:shd w:val="clear" w:color="auto" w:fill="7D9532" w:themeFill="accent6" w:themeFillShade="BF"/>
            <w:tblLook w:val="04A0" w:firstRow="1" w:lastRow="0" w:firstColumn="1" w:lastColumn="0" w:noHBand="0" w:noVBand="1"/>
          </w:tblPr>
        </w:tblPrChange>
      </w:tblPr>
      <w:tblGrid>
        <w:gridCol w:w="2264"/>
        <w:gridCol w:w="6564"/>
        <w:tblGridChange w:id="8175">
          <w:tblGrid>
            <w:gridCol w:w="2264"/>
            <w:gridCol w:w="6564"/>
          </w:tblGrid>
        </w:tblGridChange>
      </w:tblGrid>
      <w:tr w:rsidR="00BB6080" w:rsidRPr="00BB6080" w14:paraId="3CB829D0" w14:textId="77777777" w:rsidTr="00BB6080">
        <w:trPr>
          <w:cnfStyle w:val="100000000000" w:firstRow="1" w:lastRow="0" w:firstColumn="0" w:lastColumn="0" w:oddVBand="0" w:evenVBand="0" w:oddHBand="0" w:evenHBand="0" w:firstRowFirstColumn="0" w:firstRowLastColumn="0" w:lastRowFirstColumn="0" w:lastRowLastColumn="0"/>
          <w:ins w:id="8176" w:author="Erlie Hasam Morfin Zavalza" w:date="2014-11-10T00:27:00Z"/>
          <w:del w:id="8177"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left w:val="none" w:sz="0" w:space="0" w:color="auto"/>
              <w:right w:val="none" w:sz="0" w:space="0" w:color="auto"/>
            </w:tcBorders>
            <w:shd w:val="clear" w:color="auto" w:fill="7D9532" w:themeFill="accent6" w:themeFillShade="BF"/>
            <w:tcPrChange w:id="8178" w:author="Erlie Hasam Morfin Zavalza" w:date="2014-11-10T19:17:00Z">
              <w:tcPr>
                <w:tcW w:w="2337" w:type="dxa"/>
                <w:shd w:val="clear" w:color="auto" w:fill="7D9532" w:themeFill="accent6" w:themeFillShade="BF"/>
              </w:tcPr>
            </w:tcPrChange>
          </w:tcPr>
          <w:p w14:paraId="34DAD756" w14:textId="117AE9C4" w:rsidR="00A13831" w:rsidRPr="00BB6080" w:rsidRDefault="00A13831" w:rsidP="00F36C75">
            <w:pPr>
              <w:cnfStyle w:val="101000000000" w:firstRow="1" w:lastRow="0" w:firstColumn="1" w:lastColumn="0" w:oddVBand="0" w:evenVBand="0" w:oddHBand="0" w:evenHBand="0" w:firstRowFirstColumn="0" w:firstRowLastColumn="0" w:lastRowFirstColumn="0" w:lastRowLastColumn="0"/>
              <w:rPr>
                <w:ins w:id="8179" w:author="Erlie Hasam Morfin Zavalza" w:date="2014-11-10T00:27:00Z"/>
                <w:del w:id="8180" w:author="Miguel Angel Ortúzar" w:date="2014-11-23T19:09:00Z"/>
                <w:color w:val="auto"/>
                <w:rPrChange w:id="8181" w:author="Erlie Hasam Morfin Zavalza" w:date="2014-11-10T19:17:00Z">
                  <w:rPr>
                    <w:ins w:id="8182" w:author="Erlie Hasam Morfin Zavalza" w:date="2014-11-10T00:27:00Z"/>
                    <w:del w:id="8183" w:author="Miguel Angel Ortúzar" w:date="2014-11-23T19:09:00Z"/>
                  </w:rPr>
                </w:rPrChange>
              </w:rPr>
            </w:pPr>
            <w:ins w:id="8184" w:author="Erlie Hasam Morfin Zavalza" w:date="2014-11-10T00:27:00Z">
              <w:del w:id="8185" w:author="Miguel Angel Ortúzar" w:date="2014-11-23T19:08:00Z">
                <w:r w:rsidRPr="00BB6080">
                  <w:delText>Nombre del cargo</w:delText>
                </w:r>
              </w:del>
            </w:ins>
          </w:p>
        </w:tc>
        <w:tc>
          <w:tcPr>
            <w:tcW w:w="7013" w:type="dxa"/>
            <w:tcBorders>
              <w:top w:val="none" w:sz="0" w:space="0" w:color="auto"/>
              <w:left w:val="none" w:sz="0" w:space="0" w:color="auto"/>
              <w:right w:val="none" w:sz="0" w:space="0" w:color="auto"/>
            </w:tcBorders>
            <w:shd w:val="clear" w:color="auto" w:fill="7D9532" w:themeFill="accent6" w:themeFillShade="BF"/>
            <w:tcPrChange w:id="8186" w:author="Erlie Hasam Morfin Zavalza" w:date="2014-11-10T19:17:00Z">
              <w:tcPr>
                <w:tcW w:w="7013" w:type="dxa"/>
                <w:shd w:val="clear" w:color="auto" w:fill="7D9532" w:themeFill="accent6" w:themeFillShade="BF"/>
              </w:tcPr>
            </w:tcPrChange>
          </w:tcPr>
          <w:p w14:paraId="4A83C8B8" w14:textId="098F9E22" w:rsidR="00A13831" w:rsidRPr="00BB6080" w:rsidRDefault="00A13831" w:rsidP="00F36C75">
            <w:pPr>
              <w:cnfStyle w:val="100000000000" w:firstRow="1" w:lastRow="0" w:firstColumn="0" w:lastColumn="0" w:oddVBand="0" w:evenVBand="0" w:oddHBand="0" w:evenHBand="0" w:firstRowFirstColumn="0" w:firstRowLastColumn="0" w:lastRowFirstColumn="0" w:lastRowLastColumn="0"/>
              <w:rPr>
                <w:ins w:id="8187" w:author="Erlie Hasam Morfin Zavalza" w:date="2014-11-10T00:27:00Z"/>
                <w:del w:id="8188" w:author="Miguel Angel Ortúzar" w:date="2014-11-23T19:09:00Z"/>
                <w:color w:val="auto"/>
                <w:rPrChange w:id="8189" w:author="Erlie Hasam Morfin Zavalza" w:date="2014-11-10T19:17:00Z">
                  <w:rPr>
                    <w:ins w:id="8190" w:author="Erlie Hasam Morfin Zavalza" w:date="2014-11-10T00:27:00Z"/>
                    <w:del w:id="8191" w:author="Miguel Angel Ortúzar" w:date="2014-11-23T19:09:00Z"/>
                  </w:rPr>
                </w:rPrChange>
              </w:rPr>
            </w:pPr>
            <w:ins w:id="8192" w:author="Erlie Hasam Morfin Zavalza" w:date="2014-11-10T00:27:00Z">
              <w:del w:id="8193" w:author="Miguel Angel Ortúzar" w:date="2014-11-23T19:08:00Z">
                <w:r w:rsidRPr="00BB6080">
                  <w:delText>Cajero/Vendedor</w:delText>
                </w:r>
              </w:del>
            </w:ins>
          </w:p>
        </w:tc>
      </w:tr>
      <w:tr w:rsidR="00BB6080" w:rsidRPr="00BB6080" w14:paraId="383BB433" w14:textId="77777777" w:rsidTr="00BB6080">
        <w:trPr>
          <w:cnfStyle w:val="000000100000" w:firstRow="0" w:lastRow="0" w:firstColumn="0" w:lastColumn="0" w:oddVBand="0" w:evenVBand="0" w:oddHBand="1" w:evenHBand="0" w:firstRowFirstColumn="0" w:firstRowLastColumn="0" w:lastRowFirstColumn="0" w:lastRowLastColumn="0"/>
          <w:ins w:id="8194" w:author="Erlie Hasam Morfin Zavalza" w:date="2014-11-10T00:27:00Z"/>
          <w:del w:id="8195"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tcBorders>
            <w:shd w:val="clear" w:color="auto" w:fill="7D9532" w:themeFill="accent6" w:themeFillShade="BF"/>
            <w:tcPrChange w:id="8196" w:author="Erlie Hasam Morfin Zavalza" w:date="2014-11-10T19:17:00Z">
              <w:tcPr>
                <w:tcW w:w="2337" w:type="dxa"/>
                <w:shd w:val="clear" w:color="auto" w:fill="7D9532" w:themeFill="accent6" w:themeFillShade="BF"/>
              </w:tcPr>
            </w:tcPrChange>
          </w:tcPr>
          <w:p w14:paraId="0028EAC8" w14:textId="49D2D90F" w:rsidR="00A13831" w:rsidRPr="00BB6080" w:rsidRDefault="00A13831" w:rsidP="00F36C75">
            <w:pPr>
              <w:cnfStyle w:val="001000100000" w:firstRow="0" w:lastRow="0" w:firstColumn="1" w:lastColumn="0" w:oddVBand="0" w:evenVBand="0" w:oddHBand="1" w:evenHBand="0" w:firstRowFirstColumn="0" w:firstRowLastColumn="0" w:lastRowFirstColumn="0" w:lastRowLastColumn="0"/>
              <w:rPr>
                <w:ins w:id="8197" w:author="Erlie Hasam Morfin Zavalza" w:date="2014-11-10T00:27:00Z"/>
                <w:del w:id="8198" w:author="Miguel Angel Ortúzar" w:date="2014-11-23T19:09:00Z"/>
                <w:color w:val="auto"/>
                <w:rPrChange w:id="8199" w:author="Erlie Hasam Morfin Zavalza" w:date="2014-11-10T19:17:00Z">
                  <w:rPr>
                    <w:ins w:id="8200" w:author="Erlie Hasam Morfin Zavalza" w:date="2014-11-10T00:27:00Z"/>
                    <w:del w:id="8201" w:author="Miguel Angel Ortúzar" w:date="2014-11-23T19:09:00Z"/>
                  </w:rPr>
                </w:rPrChange>
              </w:rPr>
            </w:pPr>
            <w:ins w:id="8202" w:author="Erlie Hasam Morfin Zavalza" w:date="2014-11-10T00:27:00Z">
              <w:del w:id="8203" w:author="Miguel Angel Ortúzar" w:date="2014-11-23T19:08:00Z">
                <w:r w:rsidRPr="00BB6080">
                  <w:delText>Posición en el organigrama</w:delText>
                </w:r>
              </w:del>
            </w:ins>
          </w:p>
        </w:tc>
        <w:tc>
          <w:tcPr>
            <w:tcW w:w="7013" w:type="dxa"/>
            <w:shd w:val="clear" w:color="auto" w:fill="7D9532" w:themeFill="accent6" w:themeFillShade="BF"/>
            <w:tcPrChange w:id="8204" w:author="Erlie Hasam Morfin Zavalza" w:date="2014-11-10T19:17:00Z">
              <w:tcPr>
                <w:tcW w:w="7013" w:type="dxa"/>
                <w:shd w:val="clear" w:color="auto" w:fill="7D9532" w:themeFill="accent6" w:themeFillShade="BF"/>
              </w:tcPr>
            </w:tcPrChange>
          </w:tcPr>
          <w:p w14:paraId="3CC3A272" w14:textId="37A6408D" w:rsidR="00A13831" w:rsidRPr="00BB6080" w:rsidRDefault="00A13831" w:rsidP="00F36C75">
            <w:pPr>
              <w:cnfStyle w:val="000000100000" w:firstRow="0" w:lastRow="0" w:firstColumn="0" w:lastColumn="0" w:oddVBand="0" w:evenVBand="0" w:oddHBand="1" w:evenHBand="0" w:firstRowFirstColumn="0" w:firstRowLastColumn="0" w:lastRowFirstColumn="0" w:lastRowLastColumn="0"/>
              <w:rPr>
                <w:ins w:id="8205" w:author="Erlie Hasam Morfin Zavalza" w:date="2014-11-10T00:27:00Z"/>
                <w:del w:id="8206" w:author="Miguel Angel Ortúzar" w:date="2014-11-23T19:09:00Z"/>
              </w:rPr>
            </w:pPr>
            <w:ins w:id="8207" w:author="Erlie Hasam Morfin Zavalza" w:date="2014-11-10T00:27:00Z">
              <w:del w:id="8208" w:author="Miguel Angel Ortúzar" w:date="2014-11-23T19:08:00Z">
                <w:r w:rsidRPr="00BB6080">
                  <w:delText>Es de nivel operacional</w:delText>
                </w:r>
              </w:del>
            </w:ins>
          </w:p>
        </w:tc>
      </w:tr>
      <w:tr w:rsidR="00BB6080" w:rsidRPr="00BB6080" w14:paraId="21D5A25A" w14:textId="77777777" w:rsidTr="00BB6080">
        <w:trPr>
          <w:ins w:id="8209" w:author="Erlie Hasam Morfin Zavalza" w:date="2014-11-10T00:27:00Z"/>
          <w:del w:id="8210"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337" w:type="dxa"/>
            <w:tcBorders>
              <w:left w:val="none" w:sz="0" w:space="0" w:color="auto"/>
              <w:bottom w:val="none" w:sz="0" w:space="0" w:color="auto"/>
            </w:tcBorders>
            <w:shd w:val="clear" w:color="auto" w:fill="7D9532" w:themeFill="accent6" w:themeFillShade="BF"/>
            <w:tcPrChange w:id="8211" w:author="Erlie Hasam Morfin Zavalza" w:date="2014-11-10T19:17:00Z">
              <w:tcPr>
                <w:tcW w:w="2337" w:type="dxa"/>
                <w:shd w:val="clear" w:color="auto" w:fill="7D9532" w:themeFill="accent6" w:themeFillShade="BF"/>
              </w:tcPr>
            </w:tcPrChange>
          </w:tcPr>
          <w:p w14:paraId="657CE703" w14:textId="5AC89771" w:rsidR="00A13831" w:rsidRPr="00BB6080" w:rsidRDefault="00A13831" w:rsidP="00F36C75">
            <w:pPr>
              <w:rPr>
                <w:ins w:id="8212" w:author="Erlie Hasam Morfin Zavalza" w:date="2014-11-10T00:27:00Z"/>
                <w:del w:id="8213" w:author="Miguel Angel Ortúzar" w:date="2014-11-23T19:09:00Z"/>
                <w:color w:val="auto"/>
                <w:rPrChange w:id="8214" w:author="Erlie Hasam Morfin Zavalza" w:date="2014-11-10T19:17:00Z">
                  <w:rPr>
                    <w:ins w:id="8215" w:author="Erlie Hasam Morfin Zavalza" w:date="2014-11-10T00:27:00Z"/>
                    <w:del w:id="8216" w:author="Miguel Angel Ortúzar" w:date="2014-11-23T19:09:00Z"/>
                  </w:rPr>
                </w:rPrChange>
              </w:rPr>
            </w:pPr>
            <w:ins w:id="8217" w:author="Erlie Hasam Morfin Zavalza" w:date="2014-11-10T00:27:00Z">
              <w:del w:id="8218" w:author="Miguel Angel Ortúzar" w:date="2014-11-23T19:08:00Z">
                <w:r w:rsidRPr="00BB6080">
                  <w:delText>Tareas y obligaciones:</w:delText>
                </w:r>
              </w:del>
            </w:ins>
          </w:p>
        </w:tc>
        <w:tc>
          <w:tcPr>
            <w:tcW w:w="7013" w:type="dxa"/>
            <w:shd w:val="clear" w:color="auto" w:fill="7D9532" w:themeFill="accent6" w:themeFillShade="BF"/>
            <w:tcPrChange w:id="8219" w:author="Erlie Hasam Morfin Zavalza" w:date="2014-11-10T19:17:00Z">
              <w:tcPr>
                <w:tcW w:w="7013" w:type="dxa"/>
                <w:shd w:val="clear" w:color="auto" w:fill="7D9532" w:themeFill="accent6" w:themeFillShade="BF"/>
              </w:tcPr>
            </w:tcPrChange>
          </w:tcPr>
          <w:p w14:paraId="03B739CE" w14:textId="6BF18DBC"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220" w:author="Erlie Hasam Morfin Zavalza" w:date="2014-11-10T00:27:00Z"/>
                <w:del w:id="8221" w:author="Miguel Angel Ortúzar" w:date="2014-11-23T19:08:00Z"/>
              </w:rPr>
            </w:pPr>
            <w:ins w:id="8222" w:author="Erlie Hasam Morfin Zavalza" w:date="2014-11-10T00:27:00Z">
              <w:del w:id="8223" w:author="Miguel Angel Ortúzar" w:date="2014-11-23T19:08:00Z">
                <w:r w:rsidRPr="00BB6080">
                  <w:delText>Mantener cuadrados los ingresos y egresos.</w:delText>
                </w:r>
              </w:del>
            </w:ins>
          </w:p>
          <w:p w14:paraId="273153E7" w14:textId="5C300A56"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224" w:author="Erlie Hasam Morfin Zavalza" w:date="2014-11-10T00:27:00Z"/>
                <w:del w:id="8225" w:author="Miguel Angel Ortúzar" w:date="2014-11-23T19:08:00Z"/>
              </w:rPr>
            </w:pPr>
            <w:ins w:id="8226" w:author="Erlie Hasam Morfin Zavalza" w:date="2014-11-10T00:27:00Z">
              <w:del w:id="8227" w:author="Miguel Angel Ortúzar" w:date="2014-11-23T19:08:00Z">
                <w:r w:rsidRPr="00BB6080">
                  <w:delText>Tomar pedidos y órdenes a clientes y entregarlos a cocina.</w:delText>
                </w:r>
              </w:del>
            </w:ins>
          </w:p>
          <w:p w14:paraId="2A6C8402" w14:textId="149FD9A8"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228" w:author="Erlie Hasam Morfin Zavalza" w:date="2014-11-10T00:27:00Z"/>
                <w:del w:id="8229" w:author="Miguel Angel Ortúzar" w:date="2014-11-23T19:08:00Z"/>
              </w:rPr>
            </w:pPr>
            <w:ins w:id="8230" w:author="Erlie Hasam Morfin Zavalza" w:date="2014-11-10T00:27:00Z">
              <w:del w:id="8231" w:author="Miguel Angel Ortúzar" w:date="2014-11-23T19:08:00Z">
                <w:r w:rsidRPr="00BB6080">
                  <w:delText>Tomar pedidos del servicio de entrega a domicilio.</w:delText>
                </w:r>
              </w:del>
            </w:ins>
          </w:p>
          <w:p w14:paraId="20111852" w14:textId="35711006"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232" w:author="Erlie Hasam Morfin Zavalza" w:date="2014-11-10T00:27:00Z"/>
                <w:del w:id="8233" w:author="Miguel Angel Ortúzar" w:date="2014-11-23T19:08:00Z"/>
              </w:rPr>
            </w:pPr>
            <w:ins w:id="8234" w:author="Erlie Hasam Morfin Zavalza" w:date="2014-11-10T00:27:00Z">
              <w:del w:id="8235" w:author="Miguel Angel Ortúzar" w:date="2014-11-23T19:08:00Z">
                <w:r w:rsidRPr="00BB6080">
                  <w:delText>Encargado de manejar redes sociales para tener mejor contacto con nuestros clientes.</w:delText>
                </w:r>
              </w:del>
            </w:ins>
          </w:p>
          <w:p w14:paraId="4ADEC23A" w14:textId="5921B5FA" w:rsidR="00A13831" w:rsidRPr="00BB6080" w:rsidRDefault="00A13831" w:rsidP="00F36C75">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236" w:author="Erlie Hasam Morfin Zavalza" w:date="2014-11-10T00:27:00Z"/>
                <w:del w:id="8237" w:author="Miguel Angel Ortúzar" w:date="2014-11-23T19:08:00Z"/>
              </w:rPr>
            </w:pPr>
            <w:ins w:id="8238" w:author="Erlie Hasam Morfin Zavalza" w:date="2014-11-10T00:27:00Z">
              <w:del w:id="8239" w:author="Miguel Angel Ortúzar" w:date="2014-11-23T19:08:00Z">
                <w:r w:rsidRPr="00BB6080">
                  <w:delText>Encarga del correo electrónico o email para contestar pedidos cotizaciones, etc.</w:delText>
                </w:r>
              </w:del>
            </w:ins>
          </w:p>
          <w:p w14:paraId="5ECE0D00" w14:textId="7D4F2211" w:rsidR="00A13831" w:rsidRPr="00BB6080" w:rsidRDefault="00A13831" w:rsidP="00F36C75">
            <w:pPr>
              <w:cnfStyle w:val="000000000000" w:firstRow="0" w:lastRow="0" w:firstColumn="0" w:lastColumn="0" w:oddVBand="0" w:evenVBand="0" w:oddHBand="0" w:evenHBand="0" w:firstRowFirstColumn="0" w:firstRowLastColumn="0" w:lastRowFirstColumn="0" w:lastRowLastColumn="0"/>
              <w:rPr>
                <w:ins w:id="8240" w:author="Erlie Hasam Morfin Zavalza" w:date="2014-11-10T00:27:00Z"/>
                <w:del w:id="8241" w:author="Miguel Angel Ortúzar" w:date="2014-11-23T19:09:00Z"/>
              </w:rPr>
            </w:pPr>
          </w:p>
        </w:tc>
      </w:tr>
    </w:tbl>
    <w:p w14:paraId="5A7E3AC7" w14:textId="77777777" w:rsidR="00A13831" w:rsidRDefault="00A13831" w:rsidP="00A13831">
      <w:pPr>
        <w:rPr>
          <w:ins w:id="8242" w:author="Erlie Hasam Morfin Zavalza" w:date="2014-11-10T00:43:00Z"/>
        </w:rPr>
      </w:pPr>
    </w:p>
    <w:p w14:paraId="4CEDF2EB" w14:textId="77777777" w:rsidR="00923E64" w:rsidRPr="00A13831" w:rsidRDefault="00923E64" w:rsidP="00A13831">
      <w:pPr>
        <w:rPr>
          <w:ins w:id="8243" w:author="Erlie Hasam Morfin Zavalza" w:date="2014-11-10T00:21:00Z"/>
        </w:rPr>
      </w:pPr>
    </w:p>
    <w:tbl>
      <w:tblPr>
        <w:tblStyle w:val="Tabladecuadrcula5oscura-nfasis2"/>
        <w:tblpPr w:leftFromText="141" w:rightFromText="141" w:vertAnchor="text" w:horzAnchor="margin"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70C0"/>
        <w:tblLook w:val="04A0" w:firstRow="1" w:lastRow="0" w:firstColumn="1" w:lastColumn="0" w:noHBand="0" w:noVBand="1"/>
      </w:tblPr>
      <w:tblGrid>
        <w:gridCol w:w="2267"/>
        <w:gridCol w:w="6561"/>
      </w:tblGrid>
      <w:tr w:rsidR="00BB6080" w:rsidRPr="00BB6080" w14:paraId="56D8FB00" w14:textId="77777777" w:rsidTr="00BB6080">
        <w:trPr>
          <w:cnfStyle w:val="100000000000" w:firstRow="1" w:lastRow="0" w:firstColumn="0" w:lastColumn="0" w:oddVBand="0" w:evenVBand="0" w:oddHBand="0" w:evenHBand="0" w:firstRowFirstColumn="0" w:firstRowLastColumn="0" w:lastRowFirstColumn="0" w:lastRowLastColumn="0"/>
          <w:ins w:id="8244" w:author="Erlie Hasam Morfin Zavalza" w:date="2014-11-10T00:27:00Z"/>
          <w:del w:id="8245"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267" w:type="dxa"/>
            <w:shd w:val="clear" w:color="auto" w:fill="0070C0"/>
          </w:tcPr>
          <w:p w14:paraId="3531BE7B" w14:textId="07A0252A" w:rsidR="00A13831" w:rsidRPr="00BB6080" w:rsidRDefault="00A13831" w:rsidP="00A13831">
            <w:pPr>
              <w:rPr>
                <w:ins w:id="8246" w:author="Erlie Hasam Morfin Zavalza" w:date="2014-11-10T00:27:00Z"/>
                <w:del w:id="8247" w:author="Miguel Angel Ortúzar" w:date="2014-11-23T19:09:00Z"/>
                <w:color w:val="auto"/>
                <w:rPrChange w:id="8248" w:author="Erlie Hasam Morfin Zavalza" w:date="2014-11-10T19:17:00Z">
                  <w:rPr>
                    <w:ins w:id="8249" w:author="Erlie Hasam Morfin Zavalza" w:date="2014-11-10T00:27:00Z"/>
                    <w:del w:id="8250" w:author="Miguel Angel Ortúzar" w:date="2014-11-23T19:09:00Z"/>
                  </w:rPr>
                </w:rPrChange>
              </w:rPr>
            </w:pPr>
            <w:ins w:id="8251" w:author="Erlie Hasam Morfin Zavalza" w:date="2014-11-10T00:27:00Z">
              <w:del w:id="8252" w:author="Miguel Angel Ortúzar" w:date="2014-11-23T19:09:00Z">
                <w:r w:rsidRPr="00BB6080">
                  <w:delText>Nombre del cargo</w:delText>
                </w:r>
              </w:del>
            </w:ins>
          </w:p>
        </w:tc>
        <w:tc>
          <w:tcPr>
            <w:tcW w:w="6561" w:type="dxa"/>
            <w:shd w:val="clear" w:color="auto" w:fill="0070C0"/>
          </w:tcPr>
          <w:p w14:paraId="50653CC4" w14:textId="181BB697" w:rsidR="00A13831" w:rsidRPr="00BB6080" w:rsidRDefault="00A13831" w:rsidP="00A13831">
            <w:pPr>
              <w:cnfStyle w:val="100000000000" w:firstRow="1" w:lastRow="0" w:firstColumn="0" w:lastColumn="0" w:oddVBand="0" w:evenVBand="0" w:oddHBand="0" w:evenHBand="0" w:firstRowFirstColumn="0" w:firstRowLastColumn="0" w:lastRowFirstColumn="0" w:lastRowLastColumn="0"/>
              <w:rPr>
                <w:ins w:id="8253" w:author="Erlie Hasam Morfin Zavalza" w:date="2014-11-10T00:27:00Z"/>
                <w:del w:id="8254" w:author="Miguel Angel Ortúzar" w:date="2014-11-23T19:09:00Z"/>
                <w:color w:val="auto"/>
                <w:rPrChange w:id="8255" w:author="Erlie Hasam Morfin Zavalza" w:date="2014-11-10T19:17:00Z">
                  <w:rPr>
                    <w:ins w:id="8256" w:author="Erlie Hasam Morfin Zavalza" w:date="2014-11-10T00:27:00Z"/>
                    <w:del w:id="8257" w:author="Miguel Angel Ortúzar" w:date="2014-11-23T19:09:00Z"/>
                  </w:rPr>
                </w:rPrChange>
              </w:rPr>
            </w:pPr>
            <w:ins w:id="8258" w:author="Erlie Hasam Morfin Zavalza" w:date="2014-11-10T00:27:00Z">
              <w:del w:id="8259" w:author="Miguel Angel Ortúzar" w:date="2014-11-23T19:09:00Z">
                <w:r w:rsidRPr="00BB6080">
                  <w:delText xml:space="preserve">Encargado de </w:delText>
                </w:r>
              </w:del>
            </w:ins>
            <w:ins w:id="8260" w:author="Erlie Hasam Morfin Zavalza" w:date="2014-11-10T00:34:00Z">
              <w:del w:id="8261" w:author="Miguel Angel Ortúzar" w:date="2014-11-23T19:09:00Z">
                <w:r w:rsidR="00923E64" w:rsidRPr="00BB6080">
                  <w:delText>adquisiciones</w:delText>
                </w:r>
              </w:del>
            </w:ins>
          </w:p>
        </w:tc>
      </w:tr>
      <w:tr w:rsidR="00BB6080" w:rsidRPr="00BB6080" w14:paraId="0679F1A6" w14:textId="77777777" w:rsidTr="00BB6080">
        <w:trPr>
          <w:cnfStyle w:val="000000100000" w:firstRow="0" w:lastRow="0" w:firstColumn="0" w:lastColumn="0" w:oddVBand="0" w:evenVBand="0" w:oddHBand="1" w:evenHBand="0" w:firstRowFirstColumn="0" w:firstRowLastColumn="0" w:lastRowFirstColumn="0" w:lastRowLastColumn="0"/>
          <w:ins w:id="8262" w:author="Erlie Hasam Morfin Zavalza" w:date="2014-11-10T00:27:00Z"/>
          <w:del w:id="8263"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267" w:type="dxa"/>
            <w:shd w:val="clear" w:color="auto" w:fill="0070C0"/>
          </w:tcPr>
          <w:p w14:paraId="5D2219FF" w14:textId="4D6DCA75" w:rsidR="00A13831" w:rsidRPr="00BB6080" w:rsidRDefault="00A13831" w:rsidP="00A13831">
            <w:pPr>
              <w:rPr>
                <w:ins w:id="8264" w:author="Erlie Hasam Morfin Zavalza" w:date="2014-11-10T00:27:00Z"/>
                <w:del w:id="8265" w:author="Miguel Angel Ortúzar" w:date="2014-11-23T19:09:00Z"/>
                <w:color w:val="auto"/>
                <w:rPrChange w:id="8266" w:author="Erlie Hasam Morfin Zavalza" w:date="2014-11-10T19:17:00Z">
                  <w:rPr>
                    <w:ins w:id="8267" w:author="Erlie Hasam Morfin Zavalza" w:date="2014-11-10T00:27:00Z"/>
                    <w:del w:id="8268" w:author="Miguel Angel Ortúzar" w:date="2014-11-23T19:09:00Z"/>
                  </w:rPr>
                </w:rPrChange>
              </w:rPr>
            </w:pPr>
            <w:ins w:id="8269" w:author="Erlie Hasam Morfin Zavalza" w:date="2014-11-10T00:27:00Z">
              <w:del w:id="8270" w:author="Miguel Angel Ortúzar" w:date="2014-11-23T19:09:00Z">
                <w:r w:rsidRPr="00BB6080">
                  <w:delText>Posición en el organigrama</w:delText>
                </w:r>
              </w:del>
            </w:ins>
          </w:p>
        </w:tc>
        <w:tc>
          <w:tcPr>
            <w:tcW w:w="6561" w:type="dxa"/>
            <w:shd w:val="clear" w:color="auto" w:fill="0070C0"/>
          </w:tcPr>
          <w:p w14:paraId="004C342A" w14:textId="0769D11E" w:rsidR="00A13831" w:rsidRPr="00BB6080" w:rsidRDefault="00A13831" w:rsidP="00A13831">
            <w:pPr>
              <w:cnfStyle w:val="000000100000" w:firstRow="0" w:lastRow="0" w:firstColumn="0" w:lastColumn="0" w:oddVBand="0" w:evenVBand="0" w:oddHBand="1" w:evenHBand="0" w:firstRowFirstColumn="0" w:firstRowLastColumn="0" w:lastRowFirstColumn="0" w:lastRowLastColumn="0"/>
              <w:rPr>
                <w:ins w:id="8271" w:author="Erlie Hasam Morfin Zavalza" w:date="2014-11-10T00:27:00Z"/>
                <w:del w:id="8272" w:author="Miguel Angel Ortúzar" w:date="2014-11-23T19:09:00Z"/>
              </w:rPr>
            </w:pPr>
            <w:ins w:id="8273" w:author="Erlie Hasam Morfin Zavalza" w:date="2014-11-10T00:27:00Z">
              <w:del w:id="8274" w:author="Miguel Angel Ortúzar" w:date="2014-11-23T19:09:00Z">
                <w:r w:rsidRPr="00BB6080">
                  <w:delText>Este cargo se encuentra en nivel medio en la escala jerárquica de esta empresa, esto quiere decir que es capaz de tomar sus propias decisiones y tener personal a cargo.</w:delText>
                </w:r>
              </w:del>
            </w:ins>
          </w:p>
        </w:tc>
      </w:tr>
      <w:tr w:rsidR="00BB6080" w:rsidRPr="00BB6080" w14:paraId="731F3ECF" w14:textId="77777777" w:rsidTr="00BB6080">
        <w:trPr>
          <w:ins w:id="8275" w:author="Erlie Hasam Morfin Zavalza" w:date="2014-11-10T00:27:00Z"/>
          <w:del w:id="8276" w:author="Miguel Angel Ortúzar" w:date="2014-11-23T19:09:00Z"/>
        </w:trPr>
        <w:tc>
          <w:tcPr>
            <w:cnfStyle w:val="001000000000" w:firstRow="0" w:lastRow="0" w:firstColumn="1" w:lastColumn="0" w:oddVBand="0" w:evenVBand="0" w:oddHBand="0" w:evenHBand="0" w:firstRowFirstColumn="0" w:firstRowLastColumn="0" w:lastRowFirstColumn="0" w:lastRowLastColumn="0"/>
            <w:tcW w:w="2267" w:type="dxa"/>
            <w:shd w:val="clear" w:color="auto" w:fill="0070C0"/>
          </w:tcPr>
          <w:p w14:paraId="0F381E3D" w14:textId="37AD7475" w:rsidR="00A13831" w:rsidRPr="00BB6080" w:rsidRDefault="00A13831" w:rsidP="00A13831">
            <w:pPr>
              <w:rPr>
                <w:ins w:id="8277" w:author="Erlie Hasam Morfin Zavalza" w:date="2014-11-10T00:27:00Z"/>
                <w:del w:id="8278" w:author="Miguel Angel Ortúzar" w:date="2014-11-23T19:09:00Z"/>
                <w:color w:val="auto"/>
                <w:rPrChange w:id="8279" w:author="Erlie Hasam Morfin Zavalza" w:date="2014-11-10T19:17:00Z">
                  <w:rPr>
                    <w:ins w:id="8280" w:author="Erlie Hasam Morfin Zavalza" w:date="2014-11-10T00:27:00Z"/>
                    <w:del w:id="8281" w:author="Miguel Angel Ortúzar" w:date="2014-11-23T19:09:00Z"/>
                  </w:rPr>
                </w:rPrChange>
              </w:rPr>
            </w:pPr>
            <w:ins w:id="8282" w:author="Erlie Hasam Morfin Zavalza" w:date="2014-11-10T00:27:00Z">
              <w:del w:id="8283" w:author="Miguel Angel Ortúzar" w:date="2014-11-23T19:09:00Z">
                <w:r w:rsidRPr="00BB6080">
                  <w:delText>Tareas y obligaciones:</w:delText>
                </w:r>
              </w:del>
            </w:ins>
          </w:p>
        </w:tc>
        <w:tc>
          <w:tcPr>
            <w:tcW w:w="6561" w:type="dxa"/>
            <w:shd w:val="clear" w:color="auto" w:fill="0070C0"/>
          </w:tcPr>
          <w:p w14:paraId="76ECBD18" w14:textId="4A4FC675" w:rsidR="00A13831" w:rsidRPr="00BB6080" w:rsidRDefault="00A13831" w:rsidP="00A13831">
            <w:pPr>
              <w:cnfStyle w:val="000000000000" w:firstRow="0" w:lastRow="0" w:firstColumn="0" w:lastColumn="0" w:oddVBand="0" w:evenVBand="0" w:oddHBand="0" w:evenHBand="0" w:firstRowFirstColumn="0" w:firstRowLastColumn="0" w:lastRowFirstColumn="0" w:lastRowLastColumn="0"/>
              <w:rPr>
                <w:ins w:id="8284" w:author="Erlie Hasam Morfin Zavalza" w:date="2014-11-10T00:27:00Z"/>
                <w:del w:id="8285" w:author="Miguel Angel Ortúzar" w:date="2014-11-23T19:09:00Z"/>
              </w:rPr>
            </w:pPr>
            <w:ins w:id="8286" w:author="Erlie Hasam Morfin Zavalza" w:date="2014-11-10T00:27:00Z">
              <w:del w:id="8287" w:author="Miguel Angel Ortúzar" w:date="2014-11-23T19:09:00Z">
                <w:r w:rsidRPr="00BB6080">
                  <w:delText>La persona que ocupe este puesto tendrá que planificar y controlar los inventarios y el stock de materias primas y productos de venta, esta persona funcionara paralelamente con el departamento de producción o cocina, tendrá tareas de supervisión de todo el personal  de almacenaje de materias primas.</w:delText>
                </w:r>
              </w:del>
            </w:ins>
          </w:p>
        </w:tc>
      </w:tr>
    </w:tbl>
    <w:p w14:paraId="5782DC6C" w14:textId="77777777" w:rsidR="00A13831" w:rsidRPr="00A13831" w:rsidRDefault="00A13831" w:rsidP="00A13831">
      <w:pPr>
        <w:rPr>
          <w:ins w:id="8288" w:author="Erlie Hasam Morfin Zavalza" w:date="2014-11-10T00:21:00Z"/>
        </w:rPr>
      </w:pPr>
    </w:p>
    <w:tbl>
      <w:tblPr>
        <w:tblStyle w:val="Tabladecuadrcula5oscura-nfasis2"/>
        <w:tblpPr w:leftFromText="141" w:rightFromText="141" w:vertAnchor="text" w:horzAnchor="margin" w:tblpY="55"/>
        <w:tblW w:w="0" w:type="auto"/>
        <w:shd w:val="clear" w:color="auto" w:fill="7D9532" w:themeFill="accent6" w:themeFillShade="BF"/>
        <w:tblLook w:val="04A0" w:firstRow="1" w:lastRow="0" w:firstColumn="1" w:lastColumn="0" w:noHBand="0" w:noVBand="1"/>
      </w:tblPr>
      <w:tblGrid>
        <w:gridCol w:w="2262"/>
        <w:gridCol w:w="6566"/>
      </w:tblGrid>
      <w:tr w:rsidR="00923E64" w:rsidRPr="00923E64" w14:paraId="7ADB039A" w14:textId="77777777" w:rsidTr="00923E64">
        <w:trPr>
          <w:cnfStyle w:val="100000000000" w:firstRow="1" w:lastRow="0" w:firstColumn="0" w:lastColumn="0" w:oddVBand="0" w:evenVBand="0" w:oddHBand="0" w:evenHBand="0" w:firstRowFirstColumn="0" w:firstRowLastColumn="0" w:lastRowFirstColumn="0" w:lastRowLastColumn="0"/>
          <w:ins w:id="8289" w:author="Erlie Hasam Morfin Zavalza" w:date="2014-11-10T00:28:00Z"/>
        </w:trPr>
        <w:tc>
          <w:tcPr>
            <w:cnfStyle w:val="001000000000" w:firstRow="0" w:lastRow="0" w:firstColumn="1" w:lastColumn="0" w:oddVBand="0" w:evenVBand="0" w:oddHBand="0" w:evenHBand="0" w:firstRowFirstColumn="0" w:firstRowLastColumn="0" w:lastRowFirstColumn="0" w:lastRowLastColumn="0"/>
            <w:tcW w:w="2262" w:type="dxa"/>
            <w:shd w:val="clear" w:color="auto" w:fill="7D9532" w:themeFill="accent6" w:themeFillShade="BF"/>
          </w:tcPr>
          <w:p w14:paraId="428EE823" w14:textId="77777777" w:rsidR="00A13831" w:rsidRPr="00923E64" w:rsidRDefault="00A13831" w:rsidP="00A13831">
            <w:pPr>
              <w:rPr>
                <w:ins w:id="8290" w:author="Erlie Hasam Morfin Zavalza" w:date="2014-11-10T00:28:00Z"/>
                <w:color w:val="auto"/>
                <w:rPrChange w:id="8291" w:author="Erlie Hasam Morfin Zavalza" w:date="2014-11-10T00:45:00Z">
                  <w:rPr>
                    <w:ins w:id="8292" w:author="Erlie Hasam Morfin Zavalza" w:date="2014-11-10T00:28:00Z"/>
                  </w:rPr>
                </w:rPrChange>
              </w:rPr>
            </w:pPr>
            <w:ins w:id="8293" w:author="Erlie Hasam Morfin Zavalza" w:date="2014-11-10T00:28:00Z">
              <w:r w:rsidRPr="00923E64">
                <w:t>Nombre del cargo</w:t>
              </w:r>
            </w:ins>
          </w:p>
        </w:tc>
        <w:tc>
          <w:tcPr>
            <w:tcW w:w="6566" w:type="dxa"/>
            <w:shd w:val="clear" w:color="auto" w:fill="7D9532" w:themeFill="accent6" w:themeFillShade="BF"/>
          </w:tcPr>
          <w:p w14:paraId="7F6C5A8E" w14:textId="53A58FFA" w:rsidR="00A13831" w:rsidRPr="00923E64" w:rsidRDefault="00096164" w:rsidP="00A13831">
            <w:pPr>
              <w:cnfStyle w:val="100000000000" w:firstRow="1" w:lastRow="0" w:firstColumn="0" w:lastColumn="0" w:oddVBand="0" w:evenVBand="0" w:oddHBand="0" w:evenHBand="0" w:firstRowFirstColumn="0" w:firstRowLastColumn="0" w:lastRowFirstColumn="0" w:lastRowLastColumn="0"/>
              <w:rPr>
                <w:ins w:id="8294" w:author="Erlie Hasam Morfin Zavalza" w:date="2014-11-10T00:28:00Z"/>
                <w:color w:val="auto"/>
                <w:rPrChange w:id="8295" w:author="Erlie Hasam Morfin Zavalza" w:date="2014-11-10T00:45:00Z">
                  <w:rPr>
                    <w:ins w:id="8296" w:author="Erlie Hasam Morfin Zavalza" w:date="2014-11-10T00:28:00Z"/>
                  </w:rPr>
                </w:rPrChange>
              </w:rPr>
            </w:pPr>
            <w:ins w:id="8297" w:author="Miguel Angel Ortúzar" w:date="2014-11-23T19:10:00Z">
              <w:r>
                <w:t>Delivery</w:t>
              </w:r>
            </w:ins>
            <w:ins w:id="8298" w:author="Erlie Hasam Morfin Zavalza" w:date="2014-11-10T00:28:00Z">
              <w:del w:id="8299" w:author="Miguel Angel Ortúzar" w:date="2014-11-23T19:10:00Z">
                <w:r w:rsidR="00A13831" w:rsidRPr="00923E64">
                  <w:delText>Almacenaje / abastecimiento</w:delText>
                </w:r>
              </w:del>
            </w:ins>
          </w:p>
        </w:tc>
      </w:tr>
      <w:tr w:rsidR="00923E64" w:rsidRPr="00923E64" w14:paraId="35B4AAC3" w14:textId="77777777" w:rsidTr="00923E64">
        <w:trPr>
          <w:cnfStyle w:val="000000100000" w:firstRow="0" w:lastRow="0" w:firstColumn="0" w:lastColumn="0" w:oddVBand="0" w:evenVBand="0" w:oddHBand="1" w:evenHBand="0" w:firstRowFirstColumn="0" w:firstRowLastColumn="0" w:lastRowFirstColumn="0" w:lastRowLastColumn="0"/>
          <w:ins w:id="8300" w:author="Erlie Hasam Morfin Zavalza" w:date="2014-11-10T00:28:00Z"/>
        </w:trPr>
        <w:tc>
          <w:tcPr>
            <w:cnfStyle w:val="001000000000" w:firstRow="0" w:lastRow="0" w:firstColumn="1" w:lastColumn="0" w:oddVBand="0" w:evenVBand="0" w:oddHBand="0" w:evenHBand="0" w:firstRowFirstColumn="0" w:firstRowLastColumn="0" w:lastRowFirstColumn="0" w:lastRowLastColumn="0"/>
            <w:tcW w:w="2262" w:type="dxa"/>
            <w:shd w:val="clear" w:color="auto" w:fill="7D9532" w:themeFill="accent6" w:themeFillShade="BF"/>
          </w:tcPr>
          <w:p w14:paraId="3F261B43" w14:textId="77777777" w:rsidR="00A13831" w:rsidRPr="00923E64" w:rsidRDefault="00A13831" w:rsidP="00A13831">
            <w:pPr>
              <w:rPr>
                <w:ins w:id="8301" w:author="Erlie Hasam Morfin Zavalza" w:date="2014-11-10T00:28:00Z"/>
                <w:color w:val="auto"/>
                <w:rPrChange w:id="8302" w:author="Erlie Hasam Morfin Zavalza" w:date="2014-11-10T00:45:00Z">
                  <w:rPr>
                    <w:ins w:id="8303" w:author="Erlie Hasam Morfin Zavalza" w:date="2014-11-10T00:28:00Z"/>
                  </w:rPr>
                </w:rPrChange>
              </w:rPr>
            </w:pPr>
            <w:ins w:id="8304" w:author="Erlie Hasam Morfin Zavalza" w:date="2014-11-10T00:28:00Z">
              <w:r w:rsidRPr="00923E64">
                <w:t>Posición en el organigrama</w:t>
              </w:r>
            </w:ins>
          </w:p>
        </w:tc>
        <w:tc>
          <w:tcPr>
            <w:tcW w:w="6566" w:type="dxa"/>
            <w:shd w:val="clear" w:color="auto" w:fill="7D9532" w:themeFill="accent6" w:themeFillShade="BF"/>
          </w:tcPr>
          <w:p w14:paraId="33F0BDF8" w14:textId="77777777" w:rsidR="00A13831" w:rsidRPr="00923E64" w:rsidRDefault="00A13831" w:rsidP="00A13831">
            <w:pPr>
              <w:cnfStyle w:val="000000100000" w:firstRow="0" w:lastRow="0" w:firstColumn="0" w:lastColumn="0" w:oddVBand="0" w:evenVBand="0" w:oddHBand="1" w:evenHBand="0" w:firstRowFirstColumn="0" w:firstRowLastColumn="0" w:lastRowFirstColumn="0" w:lastRowLastColumn="0"/>
              <w:rPr>
                <w:ins w:id="8305" w:author="Erlie Hasam Morfin Zavalza" w:date="2014-11-10T00:28:00Z"/>
              </w:rPr>
            </w:pPr>
            <w:ins w:id="8306" w:author="Erlie Hasam Morfin Zavalza" w:date="2014-11-10T00:28:00Z">
              <w:r w:rsidRPr="00923E64">
                <w:t xml:space="preserve">Es de nivel operacional </w:t>
              </w:r>
            </w:ins>
          </w:p>
        </w:tc>
      </w:tr>
      <w:tr w:rsidR="00923E64" w:rsidRPr="00923E64" w14:paraId="74262698" w14:textId="77777777" w:rsidTr="00923E64">
        <w:trPr>
          <w:ins w:id="8307" w:author="Erlie Hasam Morfin Zavalza" w:date="2014-11-10T00:28:00Z"/>
        </w:trPr>
        <w:tc>
          <w:tcPr>
            <w:cnfStyle w:val="001000000000" w:firstRow="0" w:lastRow="0" w:firstColumn="1" w:lastColumn="0" w:oddVBand="0" w:evenVBand="0" w:oddHBand="0" w:evenHBand="0" w:firstRowFirstColumn="0" w:firstRowLastColumn="0" w:lastRowFirstColumn="0" w:lastRowLastColumn="0"/>
            <w:tcW w:w="2262" w:type="dxa"/>
            <w:shd w:val="clear" w:color="auto" w:fill="7D9532" w:themeFill="accent6" w:themeFillShade="BF"/>
          </w:tcPr>
          <w:p w14:paraId="6F07C23E" w14:textId="77777777" w:rsidR="00A13831" w:rsidRPr="00923E64" w:rsidRDefault="00A13831" w:rsidP="00A13831">
            <w:pPr>
              <w:rPr>
                <w:ins w:id="8308" w:author="Erlie Hasam Morfin Zavalza" w:date="2014-11-10T00:28:00Z"/>
                <w:color w:val="auto"/>
                <w:rPrChange w:id="8309" w:author="Erlie Hasam Morfin Zavalza" w:date="2014-11-10T00:45:00Z">
                  <w:rPr>
                    <w:ins w:id="8310" w:author="Erlie Hasam Morfin Zavalza" w:date="2014-11-10T00:28:00Z"/>
                  </w:rPr>
                </w:rPrChange>
              </w:rPr>
            </w:pPr>
            <w:ins w:id="8311" w:author="Erlie Hasam Morfin Zavalza" w:date="2014-11-10T00:28:00Z">
              <w:r w:rsidRPr="00923E64">
                <w:t>Tareas y obligaciones:</w:t>
              </w:r>
            </w:ins>
          </w:p>
        </w:tc>
        <w:tc>
          <w:tcPr>
            <w:tcW w:w="6566" w:type="dxa"/>
            <w:shd w:val="clear" w:color="auto" w:fill="7D9532" w:themeFill="accent6" w:themeFillShade="BF"/>
          </w:tcPr>
          <w:p w14:paraId="17B3C8B3" w14:textId="77777777" w:rsidR="00A13831" w:rsidRPr="00923E64"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12" w:author="Erlie Hasam Morfin Zavalza" w:date="2014-11-10T00:28:00Z"/>
              </w:rPr>
            </w:pPr>
            <w:ins w:id="8313" w:author="Erlie Hasam Morfin Zavalza" w:date="2014-11-10T00:28:00Z">
              <w:r w:rsidRPr="00923E64">
                <w:t>Orden y limpieza de bodega.</w:t>
              </w:r>
            </w:ins>
          </w:p>
          <w:p w14:paraId="67273E63" w14:textId="77777777" w:rsidR="00A13831" w:rsidRPr="00923E64"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14" w:author="Erlie Hasam Morfin Zavalza" w:date="2014-11-10T00:28:00Z"/>
              </w:rPr>
            </w:pPr>
            <w:ins w:id="8315" w:author="Erlie Hasam Morfin Zavalza" w:date="2014-11-10T00:28:00Z">
              <w:r w:rsidRPr="00923E64">
                <w:t>Debe recibir los pedidos y ordenarlos en la bodega.</w:t>
              </w:r>
            </w:ins>
          </w:p>
          <w:p w14:paraId="6791411E" w14:textId="77777777" w:rsidR="00A13831" w:rsidRPr="00923E64"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16" w:author="Erlie Hasam Morfin Zavalza" w:date="2014-11-10T00:28:00Z"/>
              </w:rPr>
            </w:pPr>
            <w:ins w:id="8317" w:author="Erlie Hasam Morfin Zavalza" w:date="2014-11-10T00:28:00Z">
              <w:r w:rsidRPr="00923E64">
                <w:t>Mantener a mano todos los productos que cocina necesite.</w:t>
              </w:r>
            </w:ins>
          </w:p>
          <w:p w14:paraId="4A7BFDFB" w14:textId="77777777" w:rsidR="00A13831" w:rsidRPr="00923E64"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18" w:author="Erlie Hasam Morfin Zavalza" w:date="2014-11-10T00:28:00Z"/>
              </w:rPr>
            </w:pPr>
            <w:ins w:id="8319" w:author="Erlie Hasam Morfin Zavalza" w:date="2014-11-10T00:28:00Z">
              <w:r w:rsidRPr="00923E64">
                <w:t>Encargado de servicio de entrega a domicilio.</w:t>
              </w:r>
            </w:ins>
          </w:p>
          <w:p w14:paraId="3E86EB5B" w14:textId="77777777" w:rsidR="00A13831" w:rsidRDefault="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20" w:author="Miguel Angel Ortúzar" w:date="2014-11-23T19:10:00Z"/>
              </w:rPr>
              <w:pPrChange w:id="8321" w:author="Erlie Hasam Morfin Zavalza" w:date="2014-11-10T00:36:00Z">
                <w:pPr>
                  <w:pStyle w:val="Prrafodelista"/>
                  <w:framePr w:hSpace="141" w:wrap="around" w:vAnchor="text" w:hAnchor="margin" w:y="55"/>
                  <w:cnfStyle w:val="000000000000" w:firstRow="0" w:lastRow="0" w:firstColumn="0" w:lastColumn="0" w:oddVBand="0" w:evenVBand="0" w:oddHBand="0" w:evenHBand="0" w:firstRowFirstColumn="0" w:firstRowLastColumn="0" w:lastRowFirstColumn="0" w:lastRowLastColumn="0"/>
                </w:pPr>
              </w:pPrChange>
            </w:pPr>
            <w:ins w:id="8322" w:author="Erlie Hasam Morfin Zavalza" w:date="2014-11-10T00:28:00Z">
              <w:r w:rsidRPr="00923E64">
                <w:t>Mantener orden de vehículos para la entra de los pedidos.</w:t>
              </w:r>
            </w:ins>
          </w:p>
          <w:p w14:paraId="40D9873E" w14:textId="3F0408DD" w:rsidR="00A13831" w:rsidRPr="00923E64" w:rsidRDefault="00CF3733">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23" w:author="Erlie Hasam Morfin Zavalza" w:date="2014-11-10T00:28:00Z"/>
              </w:rPr>
              <w:pPrChange w:id="8324" w:author="Erlie Hasam Morfin Zavalza" w:date="2014-11-10T00:36:00Z">
                <w:pPr>
                  <w:pStyle w:val="Prrafodelista"/>
                  <w:framePr w:hSpace="141" w:wrap="around" w:vAnchor="text" w:hAnchor="margin" w:y="55"/>
                  <w:cnfStyle w:val="000000000000" w:firstRow="0" w:lastRow="0" w:firstColumn="0" w:lastColumn="0" w:oddVBand="0" w:evenVBand="0" w:oddHBand="0" w:evenHBand="0" w:firstRowFirstColumn="0" w:firstRowLastColumn="0" w:lastRowFirstColumn="0" w:lastRowLastColumn="0"/>
                </w:pPr>
              </w:pPrChange>
            </w:pPr>
            <w:ins w:id="8325" w:author="Miguel Angel Ortúzar" w:date="2014-11-23T19:11:00Z">
              <w:r>
                <w:t>Realizar despachos</w:t>
              </w:r>
            </w:ins>
            <w:ins w:id="8326" w:author="Miguel Angel Ortúzar" w:date="2014-11-23T19:12:00Z">
              <w:r>
                <w:t xml:space="preserve"> </w:t>
              </w:r>
            </w:ins>
            <w:ins w:id="8327" w:author="Miguel Angel Ortúzar" w:date="2014-11-23T19:11:00Z">
              <w:r>
                <w:t xml:space="preserve">de los productos </w:t>
              </w:r>
            </w:ins>
            <w:ins w:id="8328" w:author="Miguel Angel Ortúzar" w:date="2014-11-23T19:12:00Z">
              <w:r>
                <w:t xml:space="preserve">terminados </w:t>
              </w:r>
            </w:ins>
          </w:p>
        </w:tc>
      </w:tr>
    </w:tbl>
    <w:p w14:paraId="524EF9F1" w14:textId="77777777" w:rsidR="00A13831" w:rsidRPr="00A13831" w:rsidRDefault="00A13831" w:rsidP="00A13831">
      <w:pPr>
        <w:rPr>
          <w:ins w:id="8329" w:author="Miguel Angel Ortúzar" w:date="2014-11-23T19:09:00Z"/>
        </w:rPr>
      </w:pPr>
    </w:p>
    <w:p w14:paraId="7193D9B6" w14:textId="2CA90A43" w:rsidR="00CF3733" w:rsidRDefault="00CF3733" w:rsidP="00A13831">
      <w:pPr>
        <w:rPr>
          <w:ins w:id="8330" w:author="Miguel Angel Ortúzar" w:date="2014-11-23T19:09:00Z"/>
        </w:rPr>
      </w:pPr>
    </w:p>
    <w:p w14:paraId="627B3B91" w14:textId="77777777" w:rsidR="00CF3733" w:rsidRPr="00A13831" w:rsidRDefault="00CF3733" w:rsidP="00A13831">
      <w:pPr>
        <w:rPr>
          <w:ins w:id="8331" w:author="Erlie Hasam Morfin Zavalza" w:date="2014-11-10T00:21:00Z"/>
        </w:rPr>
      </w:pPr>
    </w:p>
    <w:tbl>
      <w:tblPr>
        <w:tblStyle w:val="Tabladecuadrcula5oscura-nfasis2"/>
        <w:tblpPr w:leftFromText="141" w:rightFromText="141" w:vertAnchor="text" w:horzAnchor="margin" w:tblpY="19"/>
        <w:tblW w:w="8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70C0"/>
        <w:tblLook w:val="04A0" w:firstRow="1" w:lastRow="0" w:firstColumn="1" w:lastColumn="0" w:noHBand="0" w:noVBand="1"/>
        <w:tblPrChange w:id="8332" w:author="Erlie Hasam Morfin Zavalza" w:date="2014-11-10T19:18:00Z">
          <w:tblPr>
            <w:tblStyle w:val="Tabladecuadrcula5oscura-nfasis2"/>
            <w:tblpPr w:leftFromText="141" w:rightFromText="141" w:vertAnchor="text" w:horzAnchor="margin" w:tblpY="19"/>
            <w:tblW w:w="8840" w:type="dxa"/>
            <w:shd w:val="clear" w:color="auto" w:fill="0070C0"/>
            <w:tblLook w:val="04A0" w:firstRow="1" w:lastRow="0" w:firstColumn="1" w:lastColumn="0" w:noHBand="0" w:noVBand="1"/>
          </w:tblPr>
        </w:tblPrChange>
      </w:tblPr>
      <w:tblGrid>
        <w:gridCol w:w="2264"/>
        <w:gridCol w:w="6576"/>
        <w:tblGridChange w:id="8333">
          <w:tblGrid>
            <w:gridCol w:w="2264"/>
            <w:gridCol w:w="6576"/>
          </w:tblGrid>
        </w:tblGridChange>
      </w:tblGrid>
      <w:tr w:rsidR="00BB6080" w:rsidRPr="00BB6080" w14:paraId="5FE57915" w14:textId="77777777" w:rsidTr="00BB6080">
        <w:trPr>
          <w:cnfStyle w:val="100000000000" w:firstRow="1" w:lastRow="0" w:firstColumn="0" w:lastColumn="0" w:oddVBand="0" w:evenVBand="0" w:oddHBand="0" w:evenHBand="0" w:firstRowFirstColumn="0" w:firstRowLastColumn="0" w:lastRowFirstColumn="0" w:lastRowLastColumn="0"/>
          <w:trHeight w:val="234"/>
          <w:ins w:id="8334" w:author="Erlie Hasam Morfin Zavalza" w:date="2014-11-10T00:29:00Z"/>
          <w:del w:id="8335" w:author="Miguel Angel Ortúzar" w:date="2014-11-23T19:10:00Z"/>
          <w:trPrChange w:id="8336" w:author="Erlie Hasam Morfin Zavalza" w:date="2014-11-10T19:18:00Z">
            <w:trPr>
              <w:trHeight w:val="234"/>
            </w:trPr>
          </w:trPrChange>
        </w:trPr>
        <w:tc>
          <w:tcPr>
            <w:cnfStyle w:val="001000000000" w:firstRow="0" w:lastRow="0" w:firstColumn="1" w:lastColumn="0" w:oddVBand="0" w:evenVBand="0" w:oddHBand="0" w:evenHBand="0" w:firstRowFirstColumn="0" w:firstRowLastColumn="0" w:lastRowFirstColumn="0" w:lastRowLastColumn="0"/>
            <w:tcW w:w="2264" w:type="dxa"/>
            <w:tcBorders>
              <w:top w:val="none" w:sz="0" w:space="0" w:color="auto"/>
              <w:left w:val="none" w:sz="0" w:space="0" w:color="auto"/>
              <w:right w:val="none" w:sz="0" w:space="0" w:color="auto"/>
            </w:tcBorders>
            <w:shd w:val="clear" w:color="auto" w:fill="0070C0"/>
            <w:tcPrChange w:id="8337" w:author="Erlie Hasam Morfin Zavalza" w:date="2014-11-10T19:18:00Z">
              <w:tcPr>
                <w:tcW w:w="2264" w:type="dxa"/>
                <w:shd w:val="clear" w:color="auto" w:fill="0070C0"/>
              </w:tcPr>
            </w:tcPrChange>
          </w:tcPr>
          <w:p w14:paraId="4112B773" w14:textId="4878F4CF" w:rsidR="00A13831" w:rsidRPr="00BB6080" w:rsidRDefault="00A13831" w:rsidP="00A13831">
            <w:pPr>
              <w:cnfStyle w:val="101000000000" w:firstRow="1" w:lastRow="0" w:firstColumn="1" w:lastColumn="0" w:oddVBand="0" w:evenVBand="0" w:oddHBand="0" w:evenHBand="0" w:firstRowFirstColumn="0" w:firstRowLastColumn="0" w:lastRowFirstColumn="0" w:lastRowLastColumn="0"/>
              <w:rPr>
                <w:ins w:id="8338" w:author="Erlie Hasam Morfin Zavalza" w:date="2014-11-10T00:29:00Z"/>
                <w:del w:id="8339" w:author="Miguel Angel Ortúzar" w:date="2014-11-23T19:10:00Z"/>
                <w:color w:val="auto"/>
                <w:rPrChange w:id="8340" w:author="Erlie Hasam Morfin Zavalza" w:date="2014-11-10T19:18:00Z">
                  <w:rPr>
                    <w:ins w:id="8341" w:author="Erlie Hasam Morfin Zavalza" w:date="2014-11-10T00:29:00Z"/>
                    <w:del w:id="8342" w:author="Miguel Angel Ortúzar" w:date="2014-11-23T19:10:00Z"/>
                  </w:rPr>
                </w:rPrChange>
              </w:rPr>
            </w:pPr>
            <w:ins w:id="8343" w:author="Erlie Hasam Morfin Zavalza" w:date="2014-11-10T00:29:00Z">
              <w:del w:id="8344" w:author="Miguel Angel Ortúzar" w:date="2014-11-23T19:09:00Z">
                <w:r w:rsidRPr="00BB6080">
                  <w:delText>Nombre del cargo</w:delText>
                </w:r>
              </w:del>
            </w:ins>
          </w:p>
        </w:tc>
        <w:tc>
          <w:tcPr>
            <w:tcW w:w="6576" w:type="dxa"/>
            <w:tcBorders>
              <w:top w:val="none" w:sz="0" w:space="0" w:color="auto"/>
              <w:left w:val="none" w:sz="0" w:space="0" w:color="auto"/>
              <w:right w:val="none" w:sz="0" w:space="0" w:color="auto"/>
            </w:tcBorders>
            <w:shd w:val="clear" w:color="auto" w:fill="0070C0"/>
            <w:tcPrChange w:id="8345" w:author="Erlie Hasam Morfin Zavalza" w:date="2014-11-10T19:18:00Z">
              <w:tcPr>
                <w:tcW w:w="6576" w:type="dxa"/>
                <w:shd w:val="clear" w:color="auto" w:fill="0070C0"/>
              </w:tcPr>
            </w:tcPrChange>
          </w:tcPr>
          <w:p w14:paraId="06149D5C" w14:textId="3DE8D4A6" w:rsidR="00A13831" w:rsidRPr="00BB6080" w:rsidRDefault="00A13831" w:rsidP="00A13831">
            <w:pPr>
              <w:cnfStyle w:val="100000000000" w:firstRow="1" w:lastRow="0" w:firstColumn="0" w:lastColumn="0" w:oddVBand="0" w:evenVBand="0" w:oddHBand="0" w:evenHBand="0" w:firstRowFirstColumn="0" w:firstRowLastColumn="0" w:lastRowFirstColumn="0" w:lastRowLastColumn="0"/>
              <w:rPr>
                <w:ins w:id="8346" w:author="Erlie Hasam Morfin Zavalza" w:date="2014-11-10T00:29:00Z"/>
                <w:del w:id="8347" w:author="Miguel Angel Ortúzar" w:date="2014-11-23T19:10:00Z"/>
                <w:color w:val="auto"/>
                <w:rPrChange w:id="8348" w:author="Erlie Hasam Morfin Zavalza" w:date="2014-11-10T19:18:00Z">
                  <w:rPr>
                    <w:ins w:id="8349" w:author="Erlie Hasam Morfin Zavalza" w:date="2014-11-10T00:29:00Z"/>
                    <w:del w:id="8350" w:author="Miguel Angel Ortúzar" w:date="2014-11-23T19:10:00Z"/>
                  </w:rPr>
                </w:rPrChange>
              </w:rPr>
            </w:pPr>
            <w:ins w:id="8351" w:author="Erlie Hasam Morfin Zavalza" w:date="2014-11-10T00:29:00Z">
              <w:del w:id="8352" w:author="Miguel Angel Ortúzar" w:date="2014-11-23T19:09:00Z">
                <w:r w:rsidRPr="00BB6080">
                  <w:delText>Encargado de salón</w:delText>
                </w:r>
              </w:del>
            </w:ins>
          </w:p>
        </w:tc>
      </w:tr>
      <w:tr w:rsidR="00BB6080" w:rsidRPr="00BB6080" w14:paraId="76DCF66B" w14:textId="77777777" w:rsidTr="00BB6080">
        <w:trPr>
          <w:cnfStyle w:val="000000100000" w:firstRow="0" w:lastRow="0" w:firstColumn="0" w:lastColumn="0" w:oddVBand="0" w:evenVBand="0" w:oddHBand="1" w:evenHBand="0" w:firstRowFirstColumn="0" w:firstRowLastColumn="0" w:lastRowFirstColumn="0" w:lastRowLastColumn="0"/>
          <w:trHeight w:val="469"/>
          <w:ins w:id="8353" w:author="Erlie Hasam Morfin Zavalza" w:date="2014-11-10T00:29:00Z"/>
          <w:del w:id="8354" w:author="Miguel Angel Ortúzar" w:date="2014-11-23T19:10:00Z"/>
          <w:trPrChange w:id="8355" w:author="Erlie Hasam Morfin Zavalza" w:date="2014-11-10T19:18:00Z">
            <w:trPr>
              <w:trHeight w:val="469"/>
            </w:trPr>
          </w:trPrChange>
        </w:trPr>
        <w:tc>
          <w:tcPr>
            <w:cnfStyle w:val="001000000000" w:firstRow="0" w:lastRow="0" w:firstColumn="1" w:lastColumn="0" w:oddVBand="0" w:evenVBand="0" w:oddHBand="0" w:evenHBand="0" w:firstRowFirstColumn="0" w:firstRowLastColumn="0" w:lastRowFirstColumn="0" w:lastRowLastColumn="0"/>
            <w:tcW w:w="2264" w:type="dxa"/>
            <w:tcBorders>
              <w:left w:val="none" w:sz="0" w:space="0" w:color="auto"/>
            </w:tcBorders>
            <w:shd w:val="clear" w:color="auto" w:fill="0070C0"/>
            <w:tcPrChange w:id="8356" w:author="Erlie Hasam Morfin Zavalza" w:date="2014-11-10T19:18:00Z">
              <w:tcPr>
                <w:tcW w:w="2264" w:type="dxa"/>
                <w:shd w:val="clear" w:color="auto" w:fill="0070C0"/>
              </w:tcPr>
            </w:tcPrChange>
          </w:tcPr>
          <w:p w14:paraId="01631058" w14:textId="7ECC2FF2" w:rsidR="00A13831" w:rsidRPr="00BB6080" w:rsidRDefault="00A13831" w:rsidP="00A13831">
            <w:pPr>
              <w:cnfStyle w:val="001000100000" w:firstRow="0" w:lastRow="0" w:firstColumn="1" w:lastColumn="0" w:oddVBand="0" w:evenVBand="0" w:oddHBand="1" w:evenHBand="0" w:firstRowFirstColumn="0" w:firstRowLastColumn="0" w:lastRowFirstColumn="0" w:lastRowLastColumn="0"/>
              <w:rPr>
                <w:ins w:id="8357" w:author="Erlie Hasam Morfin Zavalza" w:date="2014-11-10T00:29:00Z"/>
                <w:del w:id="8358" w:author="Miguel Angel Ortúzar" w:date="2014-11-23T19:10:00Z"/>
                <w:color w:val="auto"/>
                <w:rPrChange w:id="8359" w:author="Erlie Hasam Morfin Zavalza" w:date="2014-11-10T19:18:00Z">
                  <w:rPr>
                    <w:ins w:id="8360" w:author="Erlie Hasam Morfin Zavalza" w:date="2014-11-10T00:29:00Z"/>
                    <w:del w:id="8361" w:author="Miguel Angel Ortúzar" w:date="2014-11-23T19:10:00Z"/>
                  </w:rPr>
                </w:rPrChange>
              </w:rPr>
            </w:pPr>
            <w:ins w:id="8362" w:author="Erlie Hasam Morfin Zavalza" w:date="2014-11-10T00:29:00Z">
              <w:del w:id="8363" w:author="Miguel Angel Ortúzar" w:date="2014-11-23T19:09:00Z">
                <w:r w:rsidRPr="00BB6080">
                  <w:delText>Posición en el organigrama</w:delText>
                </w:r>
              </w:del>
            </w:ins>
          </w:p>
        </w:tc>
        <w:tc>
          <w:tcPr>
            <w:tcW w:w="6576" w:type="dxa"/>
            <w:shd w:val="clear" w:color="auto" w:fill="0070C0"/>
            <w:tcPrChange w:id="8364" w:author="Erlie Hasam Morfin Zavalza" w:date="2014-11-10T19:18:00Z">
              <w:tcPr>
                <w:tcW w:w="6576" w:type="dxa"/>
                <w:shd w:val="clear" w:color="auto" w:fill="0070C0"/>
              </w:tcPr>
            </w:tcPrChange>
          </w:tcPr>
          <w:p w14:paraId="5076C128" w14:textId="2A100BDA" w:rsidR="00A13831" w:rsidRPr="00BB6080" w:rsidRDefault="00A13831" w:rsidP="00A13831">
            <w:pPr>
              <w:cnfStyle w:val="000000100000" w:firstRow="0" w:lastRow="0" w:firstColumn="0" w:lastColumn="0" w:oddVBand="0" w:evenVBand="0" w:oddHBand="1" w:evenHBand="0" w:firstRowFirstColumn="0" w:firstRowLastColumn="0" w:lastRowFirstColumn="0" w:lastRowLastColumn="0"/>
              <w:rPr>
                <w:ins w:id="8365" w:author="Erlie Hasam Morfin Zavalza" w:date="2014-11-10T00:29:00Z"/>
                <w:del w:id="8366" w:author="Miguel Angel Ortúzar" w:date="2014-11-23T19:10:00Z"/>
              </w:rPr>
            </w:pPr>
            <w:ins w:id="8367" w:author="Erlie Hasam Morfin Zavalza" w:date="2014-11-10T00:29:00Z">
              <w:del w:id="8368" w:author="Miguel Angel Ortúzar" w:date="2014-11-23T19:09:00Z">
                <w:r w:rsidRPr="00BB6080">
                  <w:delText>Es de nivel medio</w:delText>
                </w:r>
              </w:del>
            </w:ins>
          </w:p>
        </w:tc>
      </w:tr>
      <w:tr w:rsidR="00BB6080" w:rsidRPr="00BB6080" w14:paraId="1D62764F" w14:textId="77777777" w:rsidTr="00BB6080">
        <w:trPr>
          <w:trHeight w:val="1650"/>
          <w:ins w:id="8369" w:author="Erlie Hasam Morfin Zavalza" w:date="2014-11-10T00:29:00Z"/>
          <w:del w:id="8370" w:author="Miguel Angel Ortúzar" w:date="2014-11-23T19:10:00Z"/>
          <w:trPrChange w:id="8371" w:author="Erlie Hasam Morfin Zavalza" w:date="2014-11-10T19:18:00Z">
            <w:trPr>
              <w:trHeight w:val="1650"/>
            </w:trPr>
          </w:trPrChange>
        </w:trPr>
        <w:tc>
          <w:tcPr>
            <w:cnfStyle w:val="001000000000" w:firstRow="0" w:lastRow="0" w:firstColumn="1" w:lastColumn="0" w:oddVBand="0" w:evenVBand="0" w:oddHBand="0" w:evenHBand="0" w:firstRowFirstColumn="0" w:firstRowLastColumn="0" w:lastRowFirstColumn="0" w:lastRowLastColumn="0"/>
            <w:tcW w:w="2264" w:type="dxa"/>
            <w:tcBorders>
              <w:left w:val="none" w:sz="0" w:space="0" w:color="auto"/>
              <w:bottom w:val="none" w:sz="0" w:space="0" w:color="auto"/>
            </w:tcBorders>
            <w:shd w:val="clear" w:color="auto" w:fill="0070C0"/>
            <w:tcPrChange w:id="8372" w:author="Erlie Hasam Morfin Zavalza" w:date="2014-11-10T19:18:00Z">
              <w:tcPr>
                <w:tcW w:w="2264" w:type="dxa"/>
                <w:shd w:val="clear" w:color="auto" w:fill="0070C0"/>
              </w:tcPr>
            </w:tcPrChange>
          </w:tcPr>
          <w:p w14:paraId="15E658D7" w14:textId="1DAA5FD1" w:rsidR="00A13831" w:rsidRPr="00BB6080" w:rsidRDefault="00A13831" w:rsidP="00A13831">
            <w:pPr>
              <w:rPr>
                <w:ins w:id="8373" w:author="Erlie Hasam Morfin Zavalza" w:date="2014-11-10T00:29:00Z"/>
                <w:del w:id="8374" w:author="Miguel Angel Ortúzar" w:date="2014-11-23T19:10:00Z"/>
                <w:color w:val="auto"/>
                <w:rPrChange w:id="8375" w:author="Erlie Hasam Morfin Zavalza" w:date="2014-11-10T19:18:00Z">
                  <w:rPr>
                    <w:ins w:id="8376" w:author="Erlie Hasam Morfin Zavalza" w:date="2014-11-10T00:29:00Z"/>
                    <w:del w:id="8377" w:author="Miguel Angel Ortúzar" w:date="2014-11-23T19:10:00Z"/>
                  </w:rPr>
                </w:rPrChange>
              </w:rPr>
            </w:pPr>
            <w:ins w:id="8378" w:author="Erlie Hasam Morfin Zavalza" w:date="2014-11-10T00:29:00Z">
              <w:del w:id="8379" w:author="Miguel Angel Ortúzar" w:date="2014-11-23T19:09:00Z">
                <w:r w:rsidRPr="00BB6080">
                  <w:delText>Tareas y obligaciones:</w:delText>
                </w:r>
              </w:del>
            </w:ins>
          </w:p>
        </w:tc>
        <w:tc>
          <w:tcPr>
            <w:tcW w:w="6576" w:type="dxa"/>
            <w:shd w:val="clear" w:color="auto" w:fill="0070C0"/>
            <w:tcPrChange w:id="8380" w:author="Erlie Hasam Morfin Zavalza" w:date="2014-11-10T19:18:00Z">
              <w:tcPr>
                <w:tcW w:w="6576" w:type="dxa"/>
                <w:shd w:val="clear" w:color="auto" w:fill="0070C0"/>
              </w:tcPr>
            </w:tcPrChange>
          </w:tcPr>
          <w:p w14:paraId="40EAEE39" w14:textId="7691AB28" w:rsidR="00A13831" w:rsidRPr="00BB6080"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81" w:author="Erlie Hasam Morfin Zavalza" w:date="2014-11-10T00:29:00Z"/>
                <w:del w:id="8382" w:author="Miguel Angel Ortúzar" w:date="2014-11-23T19:09:00Z"/>
              </w:rPr>
            </w:pPr>
            <w:ins w:id="8383" w:author="Erlie Hasam Morfin Zavalza" w:date="2014-11-10T00:29:00Z">
              <w:del w:id="8384" w:author="Miguel Angel Ortúzar" w:date="2014-11-23T19:09:00Z">
                <w:r w:rsidRPr="00BB6080">
                  <w:delText>Supervisión de garzones.</w:delText>
                </w:r>
              </w:del>
            </w:ins>
          </w:p>
          <w:p w14:paraId="0FC1CA71" w14:textId="79B25A70" w:rsidR="00A13831" w:rsidRPr="00BB6080"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85" w:author="Erlie Hasam Morfin Zavalza" w:date="2014-11-10T00:29:00Z"/>
                <w:del w:id="8386" w:author="Miguel Angel Ortúzar" w:date="2014-11-23T19:09:00Z"/>
              </w:rPr>
            </w:pPr>
            <w:ins w:id="8387" w:author="Erlie Hasam Morfin Zavalza" w:date="2014-11-10T00:29:00Z">
              <w:del w:id="8388" w:author="Miguel Angel Ortúzar" w:date="2014-11-23T19:09:00Z">
                <w:r w:rsidRPr="00BB6080">
                  <w:delText>Dirigir y controlar a los garzones.</w:delText>
                </w:r>
              </w:del>
            </w:ins>
          </w:p>
          <w:p w14:paraId="187FFA57" w14:textId="41CC1BBF" w:rsidR="00A13831" w:rsidRPr="00BB6080"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89" w:author="Erlie Hasam Morfin Zavalza" w:date="2014-11-10T00:29:00Z"/>
                <w:del w:id="8390" w:author="Miguel Angel Ortúzar" w:date="2014-11-23T19:09:00Z"/>
              </w:rPr>
            </w:pPr>
            <w:ins w:id="8391" w:author="Erlie Hasam Morfin Zavalza" w:date="2014-11-10T00:29:00Z">
              <w:del w:id="8392" w:author="Miguel Angel Ortúzar" w:date="2014-11-23T19:09:00Z">
                <w:r w:rsidRPr="00BB6080">
                  <w:delText>Mantener orden en los salones.</w:delText>
                </w:r>
              </w:del>
            </w:ins>
          </w:p>
          <w:p w14:paraId="00B3924F" w14:textId="21AB2F75" w:rsidR="00A13831" w:rsidRPr="00BB6080"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93" w:author="Erlie Hasam Morfin Zavalza" w:date="2014-11-10T00:29:00Z"/>
                <w:del w:id="8394" w:author="Miguel Angel Ortúzar" w:date="2014-11-23T19:09:00Z"/>
              </w:rPr>
            </w:pPr>
            <w:ins w:id="8395" w:author="Erlie Hasam Morfin Zavalza" w:date="2014-11-10T00:29:00Z">
              <w:del w:id="8396" w:author="Miguel Angel Ortúzar" w:date="2014-11-23T19:09:00Z">
                <w:r w:rsidRPr="00BB6080">
                  <w:delText>Mantener distribución de mesas.</w:delText>
                </w:r>
              </w:del>
            </w:ins>
          </w:p>
          <w:p w14:paraId="040084BE" w14:textId="55E50F84" w:rsidR="00A13831" w:rsidRPr="00BB6080" w:rsidRDefault="00A13831" w:rsidP="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397" w:author="Erlie Hasam Morfin Zavalza" w:date="2014-11-10T00:29:00Z"/>
                <w:del w:id="8398" w:author="Miguel Angel Ortúzar" w:date="2014-11-23T19:09:00Z"/>
              </w:rPr>
            </w:pPr>
            <w:ins w:id="8399" w:author="Erlie Hasam Morfin Zavalza" w:date="2014-11-10T00:29:00Z">
              <w:del w:id="8400" w:author="Miguel Angel Ortúzar" w:date="2014-11-23T19:09:00Z">
                <w:r w:rsidRPr="00BB6080">
                  <w:delText>Control de tienes de pedidos.</w:delText>
                </w:r>
              </w:del>
            </w:ins>
          </w:p>
          <w:p w14:paraId="3771A20C" w14:textId="0CAE9681" w:rsidR="00923E64" w:rsidRPr="00BB6080" w:rsidRDefault="00A13831">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01" w:author="Erlie Hasam Morfin Zavalza" w:date="2014-11-10T00:29:00Z"/>
                <w:del w:id="8402" w:author="Miguel Angel Ortúzar" w:date="2014-11-23T19:10:00Z"/>
              </w:rPr>
              <w:pPrChange w:id="8403" w:author="Erlie Hasam Morfin Zavalza" w:date="2014-11-10T00:36:00Z">
                <w:pPr>
                  <w:pStyle w:val="Prrafodelista"/>
                  <w:framePr w:hSpace="141" w:wrap="around" w:vAnchor="text" w:hAnchor="margin" w:y="19"/>
                  <w:cnfStyle w:val="000000000000" w:firstRow="0" w:lastRow="0" w:firstColumn="0" w:lastColumn="0" w:oddVBand="0" w:evenVBand="0" w:oddHBand="0" w:evenHBand="0" w:firstRowFirstColumn="0" w:firstRowLastColumn="0" w:lastRowFirstColumn="0" w:lastRowLastColumn="0"/>
                </w:pPr>
              </w:pPrChange>
            </w:pPr>
            <w:ins w:id="8404" w:author="Erlie Hasam Morfin Zavalza" w:date="2014-11-10T00:29:00Z">
              <w:del w:id="8405" w:author="Miguel Angel Ortúzar" w:date="2014-11-23T19:09:00Z">
                <w:r w:rsidRPr="00BB6080">
                  <w:delText>Encargado de recibir a los clientes.</w:delText>
                </w:r>
              </w:del>
            </w:ins>
          </w:p>
        </w:tc>
      </w:tr>
    </w:tbl>
    <w:p w14:paraId="3AD7832B" w14:textId="77777777" w:rsidR="00A13831" w:rsidRPr="00A13831" w:rsidRDefault="00A13831" w:rsidP="00A13831">
      <w:pPr>
        <w:rPr>
          <w:ins w:id="8406" w:author="Erlie Hasam Morfin Zavalza" w:date="2014-11-10T00:21:00Z"/>
        </w:rPr>
      </w:pPr>
    </w:p>
    <w:tbl>
      <w:tblPr>
        <w:tblStyle w:val="Tabladecuadrcula5oscura-nfasis2"/>
        <w:tblpPr w:leftFromText="141" w:rightFromText="141" w:vertAnchor="text" w:horzAnchor="margin"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D9532" w:themeFill="accent6" w:themeFillShade="BF"/>
        <w:tblLook w:val="04A0" w:firstRow="1" w:lastRow="0" w:firstColumn="1" w:lastColumn="0" w:noHBand="0" w:noVBand="1"/>
        <w:tblPrChange w:id="8407" w:author="Erlie Hasam Morfin Zavalza" w:date="2014-11-10T19:18:00Z">
          <w:tblPr>
            <w:tblStyle w:val="Tabladecuadrcula5oscura-nfasis2"/>
            <w:tblpPr w:leftFromText="141" w:rightFromText="141" w:vertAnchor="text" w:horzAnchor="margin" w:tblpY="92"/>
            <w:tblW w:w="0" w:type="auto"/>
            <w:shd w:val="clear" w:color="auto" w:fill="7D9532" w:themeFill="accent6" w:themeFillShade="BF"/>
            <w:tblLook w:val="04A0" w:firstRow="1" w:lastRow="0" w:firstColumn="1" w:lastColumn="0" w:noHBand="0" w:noVBand="1"/>
          </w:tblPr>
        </w:tblPrChange>
      </w:tblPr>
      <w:tblGrid>
        <w:gridCol w:w="2263"/>
        <w:gridCol w:w="6565"/>
        <w:tblGridChange w:id="8408">
          <w:tblGrid>
            <w:gridCol w:w="2263"/>
            <w:gridCol w:w="6565"/>
          </w:tblGrid>
        </w:tblGridChange>
      </w:tblGrid>
      <w:tr w:rsidR="00BB6080" w:rsidRPr="00BB6080" w14:paraId="155A768B" w14:textId="77777777" w:rsidTr="00BB6080">
        <w:trPr>
          <w:cnfStyle w:val="100000000000" w:firstRow="1" w:lastRow="0" w:firstColumn="0" w:lastColumn="0" w:oddVBand="0" w:evenVBand="0" w:oddHBand="0" w:evenHBand="0" w:firstRowFirstColumn="0" w:firstRowLastColumn="0" w:lastRowFirstColumn="0" w:lastRowLastColumn="0"/>
          <w:ins w:id="8409" w:author="Erlie Hasam Morfin Zavalza" w:date="2014-11-10T00:36:00Z"/>
          <w:del w:id="8410" w:author="Miguel Angel Ortúzar" w:date="2014-11-23T19:10:00Z"/>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right w:val="none" w:sz="0" w:space="0" w:color="auto"/>
            </w:tcBorders>
            <w:shd w:val="clear" w:color="auto" w:fill="7D9532" w:themeFill="accent6" w:themeFillShade="BF"/>
            <w:tcPrChange w:id="8411" w:author="Erlie Hasam Morfin Zavalza" w:date="2014-11-10T19:18:00Z">
              <w:tcPr>
                <w:tcW w:w="2263" w:type="dxa"/>
                <w:shd w:val="clear" w:color="auto" w:fill="7D9532" w:themeFill="accent6" w:themeFillShade="BF"/>
              </w:tcPr>
            </w:tcPrChange>
          </w:tcPr>
          <w:p w14:paraId="6E1484BA" w14:textId="6CD8914E" w:rsidR="00923E64" w:rsidRPr="00BB6080" w:rsidRDefault="00923E64" w:rsidP="00923E64">
            <w:pPr>
              <w:cnfStyle w:val="101000000000" w:firstRow="1" w:lastRow="0" w:firstColumn="1" w:lastColumn="0" w:oddVBand="0" w:evenVBand="0" w:oddHBand="0" w:evenHBand="0" w:firstRowFirstColumn="0" w:firstRowLastColumn="0" w:lastRowFirstColumn="0" w:lastRowLastColumn="0"/>
              <w:rPr>
                <w:ins w:id="8412" w:author="Erlie Hasam Morfin Zavalza" w:date="2014-11-10T00:36:00Z"/>
                <w:del w:id="8413" w:author="Miguel Angel Ortúzar" w:date="2014-11-23T19:10:00Z"/>
                <w:color w:val="auto"/>
                <w:rPrChange w:id="8414" w:author="Erlie Hasam Morfin Zavalza" w:date="2014-11-10T19:18:00Z">
                  <w:rPr>
                    <w:ins w:id="8415" w:author="Erlie Hasam Morfin Zavalza" w:date="2014-11-10T00:36:00Z"/>
                    <w:del w:id="8416" w:author="Miguel Angel Ortúzar" w:date="2014-11-23T19:10:00Z"/>
                  </w:rPr>
                </w:rPrChange>
              </w:rPr>
            </w:pPr>
            <w:ins w:id="8417" w:author="Erlie Hasam Morfin Zavalza" w:date="2014-11-10T00:36:00Z">
              <w:del w:id="8418" w:author="Miguel Angel Ortúzar" w:date="2014-11-23T19:09:00Z">
                <w:r w:rsidRPr="00BB6080">
                  <w:delText>Nombre del cargo</w:delText>
                </w:r>
              </w:del>
            </w:ins>
          </w:p>
        </w:tc>
        <w:tc>
          <w:tcPr>
            <w:tcW w:w="6565" w:type="dxa"/>
            <w:tcBorders>
              <w:top w:val="none" w:sz="0" w:space="0" w:color="auto"/>
              <w:left w:val="none" w:sz="0" w:space="0" w:color="auto"/>
              <w:right w:val="none" w:sz="0" w:space="0" w:color="auto"/>
            </w:tcBorders>
            <w:shd w:val="clear" w:color="auto" w:fill="7D9532" w:themeFill="accent6" w:themeFillShade="BF"/>
            <w:tcPrChange w:id="8419" w:author="Erlie Hasam Morfin Zavalza" w:date="2014-11-10T19:18:00Z">
              <w:tcPr>
                <w:tcW w:w="6565" w:type="dxa"/>
                <w:shd w:val="clear" w:color="auto" w:fill="7D9532" w:themeFill="accent6" w:themeFillShade="BF"/>
              </w:tcPr>
            </w:tcPrChange>
          </w:tcPr>
          <w:p w14:paraId="2434B6ED" w14:textId="240897A0" w:rsidR="00923E64" w:rsidRPr="00BB6080" w:rsidRDefault="00923E64" w:rsidP="00923E64">
            <w:pPr>
              <w:cnfStyle w:val="100000000000" w:firstRow="1" w:lastRow="0" w:firstColumn="0" w:lastColumn="0" w:oddVBand="0" w:evenVBand="0" w:oddHBand="0" w:evenHBand="0" w:firstRowFirstColumn="0" w:firstRowLastColumn="0" w:lastRowFirstColumn="0" w:lastRowLastColumn="0"/>
              <w:rPr>
                <w:ins w:id="8420" w:author="Erlie Hasam Morfin Zavalza" w:date="2014-11-10T00:36:00Z"/>
                <w:del w:id="8421" w:author="Miguel Angel Ortúzar" w:date="2014-11-23T19:10:00Z"/>
                <w:color w:val="auto"/>
                <w:rPrChange w:id="8422" w:author="Erlie Hasam Morfin Zavalza" w:date="2014-11-10T19:18:00Z">
                  <w:rPr>
                    <w:ins w:id="8423" w:author="Erlie Hasam Morfin Zavalza" w:date="2014-11-10T00:36:00Z"/>
                    <w:del w:id="8424" w:author="Miguel Angel Ortúzar" w:date="2014-11-23T19:10:00Z"/>
                  </w:rPr>
                </w:rPrChange>
              </w:rPr>
            </w:pPr>
            <w:ins w:id="8425" w:author="Erlie Hasam Morfin Zavalza" w:date="2014-11-10T00:36:00Z">
              <w:del w:id="8426" w:author="Miguel Angel Ortúzar" w:date="2014-11-23T19:09:00Z">
                <w:r w:rsidRPr="00BB6080">
                  <w:delText>Garzón</w:delText>
                </w:r>
              </w:del>
            </w:ins>
          </w:p>
        </w:tc>
      </w:tr>
      <w:tr w:rsidR="00BB6080" w:rsidRPr="00BB6080" w14:paraId="6B1E98B0" w14:textId="77777777" w:rsidTr="00BB6080">
        <w:trPr>
          <w:cnfStyle w:val="000000100000" w:firstRow="0" w:lastRow="0" w:firstColumn="0" w:lastColumn="0" w:oddVBand="0" w:evenVBand="0" w:oddHBand="1" w:evenHBand="0" w:firstRowFirstColumn="0" w:firstRowLastColumn="0" w:lastRowFirstColumn="0" w:lastRowLastColumn="0"/>
          <w:ins w:id="8427" w:author="Erlie Hasam Morfin Zavalza" w:date="2014-11-10T00:36:00Z"/>
          <w:del w:id="8428" w:author="Miguel Angel Ortúzar" w:date="2014-11-23T19:10:00Z"/>
        </w:trPr>
        <w:tc>
          <w:tcPr>
            <w:cnfStyle w:val="001000000000" w:firstRow="0" w:lastRow="0" w:firstColumn="1" w:lastColumn="0" w:oddVBand="0" w:evenVBand="0" w:oddHBand="0" w:evenHBand="0" w:firstRowFirstColumn="0" w:firstRowLastColumn="0" w:lastRowFirstColumn="0" w:lastRowLastColumn="0"/>
            <w:tcW w:w="2263" w:type="dxa"/>
            <w:tcBorders>
              <w:left w:val="none" w:sz="0" w:space="0" w:color="auto"/>
            </w:tcBorders>
            <w:shd w:val="clear" w:color="auto" w:fill="7D9532" w:themeFill="accent6" w:themeFillShade="BF"/>
            <w:tcPrChange w:id="8429" w:author="Erlie Hasam Morfin Zavalza" w:date="2014-11-10T19:18:00Z">
              <w:tcPr>
                <w:tcW w:w="2263" w:type="dxa"/>
                <w:shd w:val="clear" w:color="auto" w:fill="7D9532" w:themeFill="accent6" w:themeFillShade="BF"/>
              </w:tcPr>
            </w:tcPrChange>
          </w:tcPr>
          <w:p w14:paraId="4A82812C" w14:textId="616A9A93" w:rsidR="00923E64" w:rsidRPr="00BB6080" w:rsidRDefault="00923E64" w:rsidP="00923E64">
            <w:pPr>
              <w:cnfStyle w:val="001000100000" w:firstRow="0" w:lastRow="0" w:firstColumn="1" w:lastColumn="0" w:oddVBand="0" w:evenVBand="0" w:oddHBand="1" w:evenHBand="0" w:firstRowFirstColumn="0" w:firstRowLastColumn="0" w:lastRowFirstColumn="0" w:lastRowLastColumn="0"/>
              <w:rPr>
                <w:ins w:id="8430" w:author="Erlie Hasam Morfin Zavalza" w:date="2014-11-10T00:36:00Z"/>
                <w:del w:id="8431" w:author="Miguel Angel Ortúzar" w:date="2014-11-23T19:10:00Z"/>
                <w:color w:val="auto"/>
                <w:rPrChange w:id="8432" w:author="Erlie Hasam Morfin Zavalza" w:date="2014-11-10T19:18:00Z">
                  <w:rPr>
                    <w:ins w:id="8433" w:author="Erlie Hasam Morfin Zavalza" w:date="2014-11-10T00:36:00Z"/>
                    <w:del w:id="8434" w:author="Miguel Angel Ortúzar" w:date="2014-11-23T19:10:00Z"/>
                  </w:rPr>
                </w:rPrChange>
              </w:rPr>
            </w:pPr>
            <w:ins w:id="8435" w:author="Erlie Hasam Morfin Zavalza" w:date="2014-11-10T00:36:00Z">
              <w:del w:id="8436" w:author="Miguel Angel Ortúzar" w:date="2014-11-23T19:09:00Z">
                <w:r w:rsidRPr="00BB6080">
                  <w:delText>Posición en el organigrama</w:delText>
                </w:r>
              </w:del>
            </w:ins>
          </w:p>
        </w:tc>
        <w:tc>
          <w:tcPr>
            <w:tcW w:w="6565" w:type="dxa"/>
            <w:shd w:val="clear" w:color="auto" w:fill="7D9532" w:themeFill="accent6" w:themeFillShade="BF"/>
            <w:tcPrChange w:id="8437" w:author="Erlie Hasam Morfin Zavalza" w:date="2014-11-10T19:18:00Z">
              <w:tcPr>
                <w:tcW w:w="6565" w:type="dxa"/>
                <w:shd w:val="clear" w:color="auto" w:fill="7D9532" w:themeFill="accent6" w:themeFillShade="BF"/>
              </w:tcPr>
            </w:tcPrChange>
          </w:tcPr>
          <w:p w14:paraId="0BA24430" w14:textId="3A5065E9" w:rsidR="00923E64" w:rsidRPr="00BB6080" w:rsidRDefault="00923E64" w:rsidP="00923E64">
            <w:pPr>
              <w:cnfStyle w:val="000000100000" w:firstRow="0" w:lastRow="0" w:firstColumn="0" w:lastColumn="0" w:oddVBand="0" w:evenVBand="0" w:oddHBand="1" w:evenHBand="0" w:firstRowFirstColumn="0" w:firstRowLastColumn="0" w:lastRowFirstColumn="0" w:lastRowLastColumn="0"/>
              <w:rPr>
                <w:ins w:id="8438" w:author="Erlie Hasam Morfin Zavalza" w:date="2014-11-10T00:36:00Z"/>
                <w:del w:id="8439" w:author="Miguel Angel Ortúzar" w:date="2014-11-23T19:10:00Z"/>
              </w:rPr>
            </w:pPr>
            <w:ins w:id="8440" w:author="Erlie Hasam Morfin Zavalza" w:date="2014-11-10T00:36:00Z">
              <w:del w:id="8441" w:author="Miguel Angel Ortúzar" w:date="2014-11-23T19:09:00Z">
                <w:r w:rsidRPr="00BB6080">
                  <w:delText xml:space="preserve">Es de nivel operacional </w:delText>
                </w:r>
              </w:del>
            </w:ins>
          </w:p>
        </w:tc>
      </w:tr>
      <w:tr w:rsidR="00BB6080" w:rsidRPr="00BB6080" w14:paraId="4EA66E80" w14:textId="77777777" w:rsidTr="00BB6080">
        <w:trPr>
          <w:ins w:id="8442" w:author="Erlie Hasam Morfin Zavalza" w:date="2014-11-10T00:36:00Z"/>
          <w:del w:id="8443" w:author="Miguel Angel Ortúzar" w:date="2014-11-23T19:10:00Z"/>
        </w:trPr>
        <w:tc>
          <w:tcPr>
            <w:cnfStyle w:val="001000000000" w:firstRow="0" w:lastRow="0" w:firstColumn="1" w:lastColumn="0" w:oddVBand="0" w:evenVBand="0" w:oddHBand="0" w:evenHBand="0" w:firstRowFirstColumn="0" w:firstRowLastColumn="0" w:lastRowFirstColumn="0" w:lastRowLastColumn="0"/>
            <w:tcW w:w="2263" w:type="dxa"/>
            <w:tcBorders>
              <w:left w:val="none" w:sz="0" w:space="0" w:color="auto"/>
              <w:bottom w:val="none" w:sz="0" w:space="0" w:color="auto"/>
            </w:tcBorders>
            <w:shd w:val="clear" w:color="auto" w:fill="7D9532" w:themeFill="accent6" w:themeFillShade="BF"/>
            <w:tcPrChange w:id="8444" w:author="Erlie Hasam Morfin Zavalza" w:date="2014-11-10T19:18:00Z">
              <w:tcPr>
                <w:tcW w:w="2263" w:type="dxa"/>
                <w:shd w:val="clear" w:color="auto" w:fill="7D9532" w:themeFill="accent6" w:themeFillShade="BF"/>
              </w:tcPr>
            </w:tcPrChange>
          </w:tcPr>
          <w:p w14:paraId="0FD47B12" w14:textId="2259905F" w:rsidR="00923E64" w:rsidRPr="00BB6080" w:rsidRDefault="00923E64" w:rsidP="00923E64">
            <w:pPr>
              <w:rPr>
                <w:ins w:id="8445" w:author="Erlie Hasam Morfin Zavalza" w:date="2014-11-10T00:36:00Z"/>
                <w:del w:id="8446" w:author="Miguel Angel Ortúzar" w:date="2014-11-23T19:10:00Z"/>
                <w:color w:val="auto"/>
                <w:rPrChange w:id="8447" w:author="Erlie Hasam Morfin Zavalza" w:date="2014-11-10T19:18:00Z">
                  <w:rPr>
                    <w:ins w:id="8448" w:author="Erlie Hasam Morfin Zavalza" w:date="2014-11-10T00:36:00Z"/>
                    <w:del w:id="8449" w:author="Miguel Angel Ortúzar" w:date="2014-11-23T19:10:00Z"/>
                  </w:rPr>
                </w:rPrChange>
              </w:rPr>
            </w:pPr>
            <w:ins w:id="8450" w:author="Erlie Hasam Morfin Zavalza" w:date="2014-11-10T00:36:00Z">
              <w:del w:id="8451" w:author="Miguel Angel Ortúzar" w:date="2014-11-23T19:09:00Z">
                <w:r w:rsidRPr="00BB6080">
                  <w:delText>Tareas y obligaciones:</w:delText>
                </w:r>
              </w:del>
            </w:ins>
          </w:p>
        </w:tc>
        <w:tc>
          <w:tcPr>
            <w:tcW w:w="6565" w:type="dxa"/>
            <w:shd w:val="clear" w:color="auto" w:fill="7D9532" w:themeFill="accent6" w:themeFillShade="BF"/>
            <w:tcPrChange w:id="8452" w:author="Erlie Hasam Morfin Zavalza" w:date="2014-11-10T19:18:00Z">
              <w:tcPr>
                <w:tcW w:w="6565" w:type="dxa"/>
                <w:shd w:val="clear" w:color="auto" w:fill="7D9532" w:themeFill="accent6" w:themeFillShade="BF"/>
              </w:tcPr>
            </w:tcPrChange>
          </w:tcPr>
          <w:p w14:paraId="65822100" w14:textId="7C007F9B"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53" w:author="Erlie Hasam Morfin Zavalza" w:date="2014-11-10T00:36:00Z"/>
                <w:del w:id="8454" w:author="Miguel Angel Ortúzar" w:date="2014-11-23T19:09:00Z"/>
              </w:rPr>
            </w:pPr>
            <w:ins w:id="8455" w:author="Erlie Hasam Morfin Zavalza" w:date="2014-11-10T00:36:00Z">
              <w:del w:id="8456" w:author="Miguel Angel Ortúzar" w:date="2014-11-23T19:09:00Z">
                <w:r w:rsidRPr="00BB6080">
                  <w:delText>Ordenar salones.</w:delText>
                </w:r>
              </w:del>
            </w:ins>
          </w:p>
          <w:p w14:paraId="4C38F76F" w14:textId="51267244"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57" w:author="Erlie Hasam Morfin Zavalza" w:date="2014-11-10T00:36:00Z"/>
                <w:del w:id="8458" w:author="Miguel Angel Ortúzar" w:date="2014-11-23T19:09:00Z"/>
              </w:rPr>
            </w:pPr>
            <w:ins w:id="8459" w:author="Erlie Hasam Morfin Zavalza" w:date="2014-11-10T00:36:00Z">
              <w:del w:id="8460" w:author="Miguel Angel Ortúzar" w:date="2014-11-23T19:09:00Z">
                <w:r w:rsidRPr="00BB6080">
                  <w:delText>Llevar pedidos a la mesa.</w:delText>
                </w:r>
              </w:del>
            </w:ins>
          </w:p>
          <w:p w14:paraId="40792F85" w14:textId="083E48AD"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61" w:author="Erlie Hasam Morfin Zavalza" w:date="2014-11-10T00:36:00Z"/>
                <w:del w:id="8462" w:author="Miguel Angel Ortúzar" w:date="2014-11-23T19:09:00Z"/>
              </w:rPr>
            </w:pPr>
            <w:ins w:id="8463" w:author="Erlie Hasam Morfin Zavalza" w:date="2014-11-10T00:36:00Z">
              <w:del w:id="8464" w:author="Miguel Angel Ortúzar" w:date="2014-11-23T19:09:00Z">
                <w:r w:rsidRPr="00BB6080">
                  <w:delText>Llevar cuenta.</w:delText>
                </w:r>
              </w:del>
            </w:ins>
          </w:p>
          <w:p w14:paraId="0420E520" w14:textId="60E43ED4"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65" w:author="Erlie Hasam Morfin Zavalza" w:date="2014-11-10T00:36:00Z"/>
                <w:del w:id="8466" w:author="Miguel Angel Ortúzar" w:date="2014-11-23T19:09:00Z"/>
              </w:rPr>
            </w:pPr>
            <w:ins w:id="8467" w:author="Erlie Hasam Morfin Zavalza" w:date="2014-11-10T00:36:00Z">
              <w:del w:id="8468" w:author="Miguel Angel Ortúzar" w:date="2014-11-23T19:09:00Z">
                <w:r w:rsidRPr="00BB6080">
                  <w:delText>Tomar pedidos en mesa.</w:delText>
                </w:r>
              </w:del>
            </w:ins>
          </w:p>
          <w:p w14:paraId="7D02AE00" w14:textId="75BF9E74"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69" w:author="Erlie Hasam Morfin Zavalza" w:date="2014-11-10T00:36:00Z"/>
                <w:del w:id="8470" w:author="Miguel Angel Ortúzar" w:date="2014-11-23T19:09:00Z"/>
              </w:rPr>
            </w:pPr>
            <w:ins w:id="8471" w:author="Erlie Hasam Morfin Zavalza" w:date="2014-11-10T00:36:00Z">
              <w:del w:id="8472" w:author="Miguel Angel Ortúzar" w:date="2014-11-23T19:09:00Z">
                <w:r w:rsidRPr="00BB6080">
                  <w:delText>Orden y limpieza de salones y lugar de acceso al público.</w:delText>
                </w:r>
              </w:del>
            </w:ins>
          </w:p>
          <w:p w14:paraId="6ADA2ABC" w14:textId="6732D57A" w:rsidR="00923E64" w:rsidRPr="00BB6080" w:rsidRDefault="00923E64" w:rsidP="00923E64">
            <w:pPr>
              <w:pStyle w:val="Prrafodelista"/>
              <w:numPr>
                <w:ilvl w:val="0"/>
                <w:numId w:val="81"/>
              </w:numPr>
              <w:jc w:val="left"/>
              <w:cnfStyle w:val="000000000000" w:firstRow="0" w:lastRow="0" w:firstColumn="0" w:lastColumn="0" w:oddVBand="0" w:evenVBand="0" w:oddHBand="0" w:evenHBand="0" w:firstRowFirstColumn="0" w:firstRowLastColumn="0" w:lastRowFirstColumn="0" w:lastRowLastColumn="0"/>
              <w:rPr>
                <w:ins w:id="8473" w:author="Erlie Hasam Morfin Zavalza" w:date="2014-11-10T00:36:00Z"/>
                <w:del w:id="8474" w:author="Miguel Angel Ortúzar" w:date="2014-11-23T19:10:00Z"/>
              </w:rPr>
            </w:pPr>
            <w:ins w:id="8475" w:author="Erlie Hasam Morfin Zavalza" w:date="2014-11-10T00:36:00Z">
              <w:del w:id="8476" w:author="Miguel Angel Ortúzar" w:date="2014-11-23T19:09:00Z">
                <w:r w:rsidRPr="00BB6080">
                  <w:delText>Montar y desmontar mesas.</w:delText>
                </w:r>
              </w:del>
            </w:ins>
          </w:p>
        </w:tc>
      </w:tr>
    </w:tbl>
    <w:p w14:paraId="6798AF3E" w14:textId="083718E1" w:rsidR="00923E64" w:rsidDel="00923E64" w:rsidRDefault="00923E64">
      <w:pPr>
        <w:pStyle w:val="Ttulo1"/>
        <w:rPr>
          <w:del w:id="8477" w:author="Erlie Hasam Morfin Zavalza" w:date="2014-11-10T00:36:00Z"/>
        </w:rPr>
      </w:pPr>
    </w:p>
    <w:p w14:paraId="7F549D12" w14:textId="61E9F63F" w:rsidR="00DD187F" w:rsidRPr="00DD187F" w:rsidRDefault="00622BD5">
      <w:pPr>
        <w:pStyle w:val="Ttulo1"/>
        <w:rPr>
          <w:ins w:id="8478" w:author="Erlie Hasam Morfin Zavalza" w:date="2014-11-05T15:06:00Z"/>
        </w:rPr>
        <w:pPrChange w:id="8479" w:author="Erlie Hasam Morfin Zavalza" w:date="2014-11-06T00:51:00Z">
          <w:pPr>
            <w:ind w:left="426" w:hanging="426"/>
          </w:pPr>
        </w:pPrChange>
      </w:pPr>
      <w:ins w:id="8480" w:author="Erlie Hasam Morfin Zavalza" w:date="2014-11-07T22:39:00Z">
        <w:r>
          <w:t xml:space="preserve"> </w:t>
        </w:r>
      </w:ins>
      <w:ins w:id="8481" w:author="Erlie Hasam Morfin Zavalza" w:date="2014-11-02T01:41:00Z">
        <w:r w:rsidR="008E494A">
          <w:t>ESTUDIO DE MERCADO</w:t>
        </w:r>
      </w:ins>
    </w:p>
    <w:p w14:paraId="38B4E18A" w14:textId="77777777" w:rsidR="00783D6A" w:rsidRDefault="00783D6A">
      <w:pPr>
        <w:pStyle w:val="Ttulo2"/>
        <w:rPr>
          <w:ins w:id="8482" w:author="Erlie Hasam Morfin Zavalza" w:date="2014-11-05T17:25:00Z"/>
        </w:rPr>
        <w:pPrChange w:id="8483" w:author="Erlie Hasam Morfin Zavalza" w:date="2014-11-05T17:30:00Z">
          <w:pPr>
            <w:pStyle w:val="Ttulo3"/>
          </w:pPr>
        </w:pPrChange>
      </w:pPr>
      <w:ins w:id="8484" w:author="Erlie Hasam Morfin Zavalza" w:date="2014-11-05T17:25:00Z">
        <w:r>
          <w:t>MERCADO META O DESTINATARIOS DEL PROYECTO</w:t>
        </w:r>
      </w:ins>
    </w:p>
    <w:p w14:paraId="0E3D3AA3" w14:textId="78430D8F" w:rsidR="00783D6A" w:rsidRDefault="00783D6A" w:rsidP="00783D6A">
      <w:pPr>
        <w:rPr>
          <w:ins w:id="8485" w:author="Erlie Hasam Morfin Zavalza" w:date="2014-11-05T17:25:00Z"/>
        </w:rPr>
      </w:pPr>
      <w:ins w:id="8486" w:author="Erlie Hasam Morfin Zavalza" w:date="2014-11-05T17:25:00Z">
        <w:r>
          <w:t xml:space="preserve">Nuestro mercado meta son las familias </w:t>
        </w:r>
      </w:ins>
      <w:ins w:id="8487" w:author="Erlie Hasam Morfin Zavalza" w:date="2014-11-05T17:26:00Z">
        <w:r>
          <w:t xml:space="preserve">y grupos de </w:t>
        </w:r>
      </w:ins>
      <w:ins w:id="8488" w:author="Erlie Hasam Morfin Zavalza" w:date="2014-11-05T17:27:00Z">
        <w:r>
          <w:t>jóvenes</w:t>
        </w:r>
      </w:ins>
      <w:ins w:id="8489" w:author="Erlie Hasam Morfin Zavalza" w:date="2014-11-05T17:26:00Z">
        <w:r>
          <w:t xml:space="preserve"> </w:t>
        </w:r>
      </w:ins>
      <w:ins w:id="8490" w:author="Erlie Hasam Morfin Zavalza" w:date="2014-11-05T17:25:00Z">
        <w:r>
          <w:t>principalmente, ambos que sean de clase media y alta, que tengan ingresos medios o suficientes para disfrutar de nuestras empanadas en la comodidad de nuestras instalaciones, que se encuentren en la localidad de Llolleo y sus alrededores dentro la comuna de San Antonio.</w:t>
        </w:r>
      </w:ins>
    </w:p>
    <w:p w14:paraId="5DFF27F9" w14:textId="77777777" w:rsidR="00783D6A" w:rsidRDefault="00783D6A" w:rsidP="00783D6A">
      <w:pPr>
        <w:rPr>
          <w:ins w:id="8491" w:author="Erlie Hasam Morfin Zavalza" w:date="2014-11-05T17:25:00Z"/>
        </w:rPr>
      </w:pPr>
      <w:ins w:id="8492" w:author="Erlie Hasam Morfin Zavalza" w:date="2014-11-05T17:25:00Z">
        <w:r>
          <w:t>Hacemos nuestras empanadas especiales para clientes especiales, por ello también tenemos alcancé sobre personas vegetarianas que forman parte de nuestro mercado en menor medida.</w:t>
        </w:r>
      </w:ins>
    </w:p>
    <w:p w14:paraId="20AD7478" w14:textId="77777777" w:rsidR="00783D6A" w:rsidRDefault="00783D6A" w:rsidP="00783D6A">
      <w:pPr>
        <w:rPr>
          <w:ins w:id="8493" w:author="Erlie Hasam Morfin Zavalza" w:date="2014-11-05T17:25:00Z"/>
        </w:rPr>
      </w:pPr>
      <w:ins w:id="8494" w:author="Erlie Hasam Morfin Zavalza" w:date="2014-11-05T17:25:00Z">
        <w:r>
          <w:t>A medida que se dé a conocer el producto trataremos de hacerlo disponible para dependencias u organizaciones públicas y privadas que promuevan el consumo de empanadas en reuniones y eventos formales, para tratar de ofrecerles nuestras empanadas de cóctel.</w:t>
        </w:r>
      </w:ins>
    </w:p>
    <w:p w14:paraId="3959E07B" w14:textId="77777777" w:rsidR="00783D6A" w:rsidRPr="00783816" w:rsidRDefault="00783D6A" w:rsidP="00783D6A">
      <w:pPr>
        <w:rPr>
          <w:ins w:id="8495" w:author="Erlie Hasam Morfin Zavalza" w:date="2014-11-05T17:25:00Z"/>
        </w:rPr>
      </w:pPr>
      <w:ins w:id="8496" w:author="Erlie Hasam Morfin Zavalza" w:date="2014-11-05T17:25:00Z">
        <w:r>
          <w:t xml:space="preserve">Nuestra empanadas son para  </w:t>
        </w:r>
        <w:r w:rsidRPr="00783816">
          <w:t xml:space="preserve">las personas que tengan una dieta normal </w:t>
        </w:r>
        <w:r>
          <w:t xml:space="preserve">o estricta, personas que busquen un espacio </w:t>
        </w:r>
        <w:r w:rsidRPr="00783816">
          <w:t xml:space="preserve"> para compartir en familia, ya sea como aperitivo, entrada en reuniones familiares o simplemente comer algo en un tiempo corto o di</w:t>
        </w:r>
        <w:r>
          <w:t>sfrutando de un grato agradable.</w:t>
        </w:r>
      </w:ins>
    </w:p>
    <w:p w14:paraId="4805B410" w14:textId="346026BF" w:rsidR="00783D6A" w:rsidRDefault="00783D6A" w:rsidP="00783D6A">
      <w:pPr>
        <w:rPr>
          <w:ins w:id="8497" w:author="Erlie Hasam Morfin Zavalza" w:date="2014-11-06T03:05:00Z"/>
          <w:lang w:val="es-MX"/>
        </w:rPr>
      </w:pPr>
      <w:ins w:id="8498" w:author="Erlie Hasam Morfin Zavalza" w:date="2014-11-05T17:25:00Z">
        <w:r>
          <w:rPr>
            <w:lang w:val="es-MX"/>
          </w:rPr>
          <w:t>Están hechas para las personas que están dispuestas a pagar el precio de productos innovadores, de calidad y sabor superior en el espacio más apropiado para disfrutar y compartir o donde prefiera que se las hagamos llegar.</w:t>
        </w:r>
      </w:ins>
    </w:p>
    <w:p w14:paraId="1CC6A05B" w14:textId="0749BF0F" w:rsidR="002D2E49" w:rsidRDefault="002D2E49" w:rsidP="00783D6A">
      <w:pPr>
        <w:rPr>
          <w:ins w:id="8499" w:author="Erlie Hasam Morfin Zavalza" w:date="2014-11-06T03:06:00Z"/>
          <w:lang w:val="es-MX"/>
        </w:rPr>
      </w:pPr>
      <w:ins w:id="8500" w:author="Erlie Hasam Morfin Zavalza" w:date="2014-11-06T03:05:00Z">
        <w:r>
          <w:rPr>
            <w:lang w:val="es-MX"/>
          </w:rPr>
          <w:t xml:space="preserve">Tendremos relación con consumidores individuales (B2C) y consumidores institucionales </w:t>
        </w:r>
      </w:ins>
      <w:ins w:id="8501" w:author="Erlie Hasam Morfin Zavalza" w:date="2014-11-06T03:06:00Z">
        <w:r>
          <w:rPr>
            <w:lang w:val="es-MX"/>
          </w:rPr>
          <w:t xml:space="preserve">(B2B) </w:t>
        </w:r>
      </w:ins>
      <w:ins w:id="8502" w:author="Erlie Hasam Morfin Zavalza" w:date="2014-11-06T03:05:00Z">
        <w:r>
          <w:rPr>
            <w:lang w:val="es-MX"/>
          </w:rPr>
          <w:t>para el caso por ejemplo de la municipalidad y otras dependencias p</w:t>
        </w:r>
      </w:ins>
      <w:ins w:id="8503" w:author="Erlie Hasam Morfin Zavalza" w:date="2014-11-06T03:06:00Z">
        <w:r>
          <w:rPr>
            <w:lang w:val="es-MX"/>
          </w:rPr>
          <w:t>úblicas y privadas.</w:t>
        </w:r>
      </w:ins>
    </w:p>
    <w:p w14:paraId="3F6C2F52" w14:textId="702A8089" w:rsidR="00783D6A" w:rsidRDefault="00783D6A">
      <w:pPr>
        <w:pStyle w:val="Ttulo2"/>
        <w:rPr>
          <w:ins w:id="8504" w:author="Erlie Hasam Morfin Zavalza" w:date="2014-11-05T17:30:00Z"/>
        </w:rPr>
        <w:pPrChange w:id="8505" w:author="Erlie Hasam Morfin Zavalza" w:date="2014-11-05T17:30:00Z">
          <w:pPr/>
        </w:pPrChange>
      </w:pPr>
      <w:ins w:id="8506" w:author="Erlie Hasam Morfin Zavalza" w:date="2014-11-05T17:30:00Z">
        <w:r>
          <w:t>VARIABLES A ESTUDIAR</w:t>
        </w:r>
      </w:ins>
    </w:p>
    <w:p w14:paraId="462E100C" w14:textId="748960CC" w:rsidR="00783D6A" w:rsidRDefault="00212758">
      <w:pPr>
        <w:pStyle w:val="Prrafodelista"/>
        <w:numPr>
          <w:ilvl w:val="0"/>
          <w:numId w:val="64"/>
        </w:numPr>
        <w:rPr>
          <w:ins w:id="8507" w:author="Erlie Hasam Morfin Zavalza" w:date="2014-11-05T17:36:00Z"/>
          <w:lang w:val="es-MX"/>
        </w:rPr>
        <w:pPrChange w:id="8508" w:author="Erlie Hasam Morfin Zavalza" w:date="2014-11-05T17:31:00Z">
          <w:pPr/>
        </w:pPrChange>
      </w:pPr>
      <w:ins w:id="8509" w:author="Erlie Hasam Morfin Zavalza" w:date="2014-11-05T17:35:00Z">
        <w:r>
          <w:rPr>
            <w:lang w:val="es-MX"/>
          </w:rPr>
          <w:t xml:space="preserve">Magnitud y </w:t>
        </w:r>
      </w:ins>
      <w:ins w:id="8510" w:author="Erlie Hasam Morfin Zavalza" w:date="2014-11-05T17:36:00Z">
        <w:r>
          <w:rPr>
            <w:lang w:val="es-MX"/>
          </w:rPr>
          <w:t>p</w:t>
        </w:r>
      </w:ins>
      <w:ins w:id="8511" w:author="Erlie Hasam Morfin Zavalza" w:date="2014-11-05T17:35:00Z">
        <w:r>
          <w:rPr>
            <w:lang w:val="es-MX"/>
          </w:rPr>
          <w:t xml:space="preserve">recio de la </w:t>
        </w:r>
      </w:ins>
      <w:ins w:id="8512" w:author="Erlie Hasam Morfin Zavalza" w:date="2014-11-05T17:36:00Z">
        <w:r>
          <w:rPr>
            <w:lang w:val="es-MX"/>
          </w:rPr>
          <w:t>c</w:t>
        </w:r>
      </w:ins>
      <w:ins w:id="8513" w:author="Erlie Hasam Morfin Zavalza" w:date="2014-11-05T17:34:00Z">
        <w:r>
          <w:rPr>
            <w:lang w:val="es-MX"/>
          </w:rPr>
          <w:t xml:space="preserve">ompetencia </w:t>
        </w:r>
      </w:ins>
      <w:ins w:id="8514" w:author="Erlie Hasam Morfin Zavalza" w:date="2014-11-05T17:36:00Z">
        <w:r>
          <w:rPr>
            <w:lang w:val="es-MX"/>
          </w:rPr>
          <w:t>d</w:t>
        </w:r>
      </w:ins>
      <w:ins w:id="8515" w:author="Erlie Hasam Morfin Zavalza" w:date="2014-11-05T17:34:00Z">
        <w:r>
          <w:rPr>
            <w:lang w:val="es-MX"/>
          </w:rPr>
          <w:t xml:space="preserve">irecta </w:t>
        </w:r>
      </w:ins>
    </w:p>
    <w:p w14:paraId="55537515" w14:textId="7DBF93F2" w:rsidR="00212758" w:rsidRDefault="00212758">
      <w:pPr>
        <w:pStyle w:val="Prrafodelista"/>
        <w:numPr>
          <w:ilvl w:val="0"/>
          <w:numId w:val="64"/>
        </w:numPr>
        <w:rPr>
          <w:ins w:id="8516" w:author="Erlie Hasam Morfin Zavalza" w:date="2014-11-05T17:37:00Z"/>
          <w:lang w:val="es-MX"/>
        </w:rPr>
        <w:pPrChange w:id="8517" w:author="Erlie Hasam Morfin Zavalza" w:date="2014-11-05T17:31:00Z">
          <w:pPr/>
        </w:pPrChange>
      </w:pPr>
      <w:ins w:id="8518" w:author="Erlie Hasam Morfin Zavalza" w:date="2014-11-05T17:36:00Z">
        <w:r>
          <w:rPr>
            <w:lang w:val="es-MX"/>
          </w:rPr>
          <w:t>Productos sustitutos</w:t>
        </w:r>
      </w:ins>
    </w:p>
    <w:p w14:paraId="2A18307D" w14:textId="30E7C038" w:rsidR="00212758" w:rsidRDefault="00212758">
      <w:pPr>
        <w:pStyle w:val="Prrafodelista"/>
        <w:numPr>
          <w:ilvl w:val="0"/>
          <w:numId w:val="64"/>
        </w:numPr>
        <w:rPr>
          <w:ins w:id="8519" w:author="Erlie Hasam Morfin Zavalza" w:date="2014-11-05T17:39:00Z"/>
          <w:lang w:val="es-MX"/>
        </w:rPr>
        <w:pPrChange w:id="8520" w:author="Erlie Hasam Morfin Zavalza" w:date="2014-11-05T17:37:00Z">
          <w:pPr/>
        </w:pPrChange>
      </w:pPr>
      <w:ins w:id="8521" w:author="Erlie Hasam Morfin Zavalza" w:date="2014-11-05T17:37:00Z">
        <w:r>
          <w:rPr>
            <w:lang w:val="es-MX"/>
          </w:rPr>
          <w:t>Hábitos de consumo de empanadas</w:t>
        </w:r>
      </w:ins>
    </w:p>
    <w:p w14:paraId="254694F7" w14:textId="3CCC2955" w:rsidR="006E09D6" w:rsidRPr="006E09D6" w:rsidRDefault="006E09D6">
      <w:pPr>
        <w:pStyle w:val="Prrafodelista"/>
        <w:numPr>
          <w:ilvl w:val="0"/>
          <w:numId w:val="64"/>
        </w:numPr>
        <w:rPr>
          <w:ins w:id="8522" w:author="Erlie Hasam Morfin Zavalza" w:date="2014-11-05T17:34:00Z"/>
          <w:lang w:val="es-MX"/>
        </w:rPr>
        <w:pPrChange w:id="8523" w:author="Erlie Hasam Morfin Zavalza" w:date="2014-11-05T17:40:00Z">
          <w:pPr/>
        </w:pPrChange>
      </w:pPr>
      <w:ins w:id="8524" w:author="Erlie Hasam Morfin Zavalza" w:date="2014-11-05T17:39:00Z">
        <w:r>
          <w:rPr>
            <w:lang w:val="es-MX"/>
          </w:rPr>
          <w:t>Lugar de preferencia de consumo</w:t>
        </w:r>
      </w:ins>
    </w:p>
    <w:p w14:paraId="0759A7A9" w14:textId="0961CFCC" w:rsidR="00212758" w:rsidRDefault="00212758">
      <w:pPr>
        <w:pStyle w:val="Prrafodelista"/>
        <w:numPr>
          <w:ilvl w:val="0"/>
          <w:numId w:val="64"/>
        </w:numPr>
        <w:rPr>
          <w:ins w:id="8525" w:author="Erlie Hasam Morfin Zavalza" w:date="2014-11-05T17:35:00Z"/>
          <w:lang w:val="es-MX"/>
        </w:rPr>
        <w:pPrChange w:id="8526" w:author="Erlie Hasam Morfin Zavalza" w:date="2014-11-05T17:31:00Z">
          <w:pPr/>
        </w:pPrChange>
      </w:pPr>
      <w:ins w:id="8527" w:author="Erlie Hasam Morfin Zavalza" w:date="2014-11-05T17:35:00Z">
        <w:r>
          <w:rPr>
            <w:lang w:val="es-MX"/>
          </w:rPr>
          <w:t>Gustos y preferencias sobre consumo de empanadas</w:t>
        </w:r>
      </w:ins>
    </w:p>
    <w:p w14:paraId="1D8F8EC5" w14:textId="6894F1AF" w:rsidR="00212758" w:rsidRDefault="00212758">
      <w:pPr>
        <w:pStyle w:val="Prrafodelista"/>
        <w:numPr>
          <w:ilvl w:val="0"/>
          <w:numId w:val="64"/>
        </w:numPr>
        <w:rPr>
          <w:ins w:id="8528" w:author="Erlie Hasam Morfin Zavalza" w:date="2014-11-05T17:36:00Z"/>
          <w:lang w:val="es-MX"/>
        </w:rPr>
        <w:pPrChange w:id="8529" w:author="Erlie Hasam Morfin Zavalza" w:date="2014-11-05T17:36:00Z">
          <w:pPr/>
        </w:pPrChange>
      </w:pPr>
      <w:ins w:id="8530" w:author="Erlie Hasam Morfin Zavalza" w:date="2014-11-05T17:35:00Z">
        <w:r w:rsidRPr="00212758">
          <w:rPr>
            <w:lang w:val="es-MX"/>
          </w:rPr>
          <w:t>Precios dispuestos a pagar</w:t>
        </w:r>
      </w:ins>
    </w:p>
    <w:p w14:paraId="6B95B02F" w14:textId="5736A86F" w:rsidR="00212758" w:rsidRDefault="00212758">
      <w:pPr>
        <w:pStyle w:val="Prrafodelista"/>
        <w:numPr>
          <w:ilvl w:val="0"/>
          <w:numId w:val="64"/>
        </w:numPr>
        <w:rPr>
          <w:ins w:id="8531" w:author="Erlie Hasam Morfin Zavalza" w:date="2014-11-05T17:37:00Z"/>
          <w:lang w:val="es-MX"/>
        </w:rPr>
        <w:pPrChange w:id="8532" w:author="Erlie Hasam Morfin Zavalza" w:date="2014-11-05T17:36:00Z">
          <w:pPr/>
        </w:pPrChange>
      </w:pPr>
      <w:ins w:id="8533" w:author="Erlie Hasam Morfin Zavalza" w:date="2014-11-05T17:37:00Z">
        <w:r>
          <w:rPr>
            <w:lang w:val="es-MX"/>
          </w:rPr>
          <w:t>Cantidades de empanadas que consumen</w:t>
        </w:r>
      </w:ins>
    </w:p>
    <w:p w14:paraId="45C5FAE3" w14:textId="646CCFA5" w:rsidR="00212758" w:rsidRDefault="00212758">
      <w:pPr>
        <w:pStyle w:val="Prrafodelista"/>
        <w:numPr>
          <w:ilvl w:val="0"/>
          <w:numId w:val="64"/>
        </w:numPr>
        <w:rPr>
          <w:ins w:id="8534" w:author="Erlie Hasam Morfin Zavalza" w:date="2014-11-05T17:38:00Z"/>
          <w:lang w:val="es-MX"/>
        </w:rPr>
        <w:pPrChange w:id="8535" w:author="Erlie Hasam Morfin Zavalza" w:date="2014-11-05T17:36:00Z">
          <w:pPr/>
        </w:pPrChange>
      </w:pPr>
      <w:ins w:id="8536" w:author="Erlie Hasam Morfin Zavalza" w:date="2014-11-05T17:38:00Z">
        <w:r>
          <w:rPr>
            <w:lang w:val="es-MX"/>
          </w:rPr>
          <w:t>Atributos del producto</w:t>
        </w:r>
      </w:ins>
    </w:p>
    <w:p w14:paraId="3589040A" w14:textId="51CE9E4F" w:rsidR="00212758" w:rsidRDefault="00212758">
      <w:pPr>
        <w:pStyle w:val="Prrafodelista"/>
        <w:numPr>
          <w:ilvl w:val="0"/>
          <w:numId w:val="64"/>
        </w:numPr>
        <w:rPr>
          <w:ins w:id="8537" w:author="Erlie Hasam Morfin Zavalza" w:date="2014-11-06T22:51:00Z"/>
          <w:lang w:val="es-MX"/>
        </w:rPr>
        <w:pPrChange w:id="8538" w:author="Erlie Hasam Morfin Zavalza" w:date="2014-11-05T17:36:00Z">
          <w:pPr/>
        </w:pPrChange>
      </w:pPr>
      <w:ins w:id="8539" w:author="Erlie Hasam Morfin Zavalza" w:date="2014-11-05T17:38:00Z">
        <w:r>
          <w:rPr>
            <w:lang w:val="es-MX"/>
          </w:rPr>
          <w:t>Demanda del producto</w:t>
        </w:r>
      </w:ins>
    </w:p>
    <w:p w14:paraId="12F48C6A" w14:textId="3B953115" w:rsidR="000D5B69" w:rsidRDefault="000D5B69">
      <w:pPr>
        <w:pStyle w:val="Prrafodelista"/>
        <w:numPr>
          <w:ilvl w:val="0"/>
          <w:numId w:val="64"/>
        </w:numPr>
        <w:rPr>
          <w:ins w:id="8540" w:author="Erlie Hasam Morfin Zavalza" w:date="2014-11-06T22:51:00Z"/>
          <w:lang w:val="es-MX"/>
        </w:rPr>
        <w:pPrChange w:id="8541" w:author="Erlie Hasam Morfin Zavalza" w:date="2014-11-05T17:36:00Z">
          <w:pPr/>
        </w:pPrChange>
      </w:pPr>
      <w:ins w:id="8542" w:author="Erlie Hasam Morfin Zavalza" w:date="2014-11-06T22:51:00Z">
        <w:r>
          <w:rPr>
            <w:lang w:val="es-MX"/>
          </w:rPr>
          <w:t>PIB Percapita</w:t>
        </w:r>
      </w:ins>
    </w:p>
    <w:p w14:paraId="6AD9AB80" w14:textId="3A7D66BA" w:rsidR="000D5B69" w:rsidRDefault="000D5B69">
      <w:pPr>
        <w:pStyle w:val="Prrafodelista"/>
        <w:numPr>
          <w:ilvl w:val="0"/>
          <w:numId w:val="64"/>
        </w:numPr>
        <w:rPr>
          <w:ins w:id="8543" w:author="Erlie Hasam Morfin Zavalza" w:date="2014-11-06T22:52:00Z"/>
          <w:lang w:val="es-MX"/>
        </w:rPr>
        <w:pPrChange w:id="8544" w:author="Erlie Hasam Morfin Zavalza" w:date="2014-11-05T17:36:00Z">
          <w:pPr/>
        </w:pPrChange>
      </w:pPr>
      <w:ins w:id="8545" w:author="Erlie Hasam Morfin Zavalza" w:date="2014-11-06T22:52:00Z">
        <w:r>
          <w:rPr>
            <w:lang w:val="es-MX"/>
          </w:rPr>
          <w:t>Crecimiento Económico</w:t>
        </w:r>
      </w:ins>
    </w:p>
    <w:p w14:paraId="2E0615C1" w14:textId="37D8E4E7" w:rsidR="000D5B69" w:rsidRDefault="000D5B69">
      <w:pPr>
        <w:pStyle w:val="Prrafodelista"/>
        <w:numPr>
          <w:ilvl w:val="0"/>
          <w:numId w:val="64"/>
        </w:numPr>
        <w:rPr>
          <w:ins w:id="8546" w:author="Erlie Hasam Morfin Zavalza" w:date="2014-11-06T22:52:00Z"/>
          <w:lang w:val="es-MX"/>
        </w:rPr>
        <w:pPrChange w:id="8547" w:author="Erlie Hasam Morfin Zavalza" w:date="2014-11-05T17:36:00Z">
          <w:pPr/>
        </w:pPrChange>
      </w:pPr>
      <w:ins w:id="8548" w:author="Erlie Hasam Morfin Zavalza" w:date="2014-11-06T22:52:00Z">
        <w:r>
          <w:rPr>
            <w:lang w:val="es-MX"/>
          </w:rPr>
          <w:t>Población</w:t>
        </w:r>
      </w:ins>
    </w:p>
    <w:p w14:paraId="1296A231" w14:textId="63C56116" w:rsidR="000D5B69" w:rsidRPr="00212758" w:rsidRDefault="000D5B69">
      <w:pPr>
        <w:pStyle w:val="Prrafodelista"/>
        <w:numPr>
          <w:ilvl w:val="0"/>
          <w:numId w:val="64"/>
        </w:numPr>
        <w:rPr>
          <w:ins w:id="8549" w:author="Erlie Hasam Morfin Zavalza" w:date="2014-11-05T17:25:00Z"/>
          <w:lang w:val="es-MX"/>
        </w:rPr>
        <w:pPrChange w:id="8550" w:author="Erlie Hasam Morfin Zavalza" w:date="2014-11-05T17:36:00Z">
          <w:pPr/>
        </w:pPrChange>
      </w:pPr>
      <w:ins w:id="8551" w:author="Erlie Hasam Morfin Zavalza" w:date="2014-11-06T22:52:00Z">
        <w:r>
          <w:rPr>
            <w:lang w:val="es-MX"/>
          </w:rPr>
          <w:t>Índice de Precios al consumidor</w:t>
        </w:r>
      </w:ins>
    </w:p>
    <w:p w14:paraId="39D362E7" w14:textId="74A7CF53" w:rsidR="00A86AA5" w:rsidRDefault="00A86AA5">
      <w:pPr>
        <w:pStyle w:val="Ttulo2"/>
        <w:rPr>
          <w:ins w:id="8552" w:author="Miguel Angel Ortúzar" w:date="2014-11-23T19:43:00Z"/>
        </w:rPr>
        <w:pPrChange w:id="8553" w:author="Erlie Hasam Morfin Zavalza" w:date="2014-11-06T00:52:00Z">
          <w:pPr>
            <w:ind w:left="426" w:hanging="426"/>
          </w:pPr>
        </w:pPrChange>
      </w:pPr>
      <w:ins w:id="8554" w:author="Erlie Hasam Morfin Zavalza" w:date="2014-11-05T15:06:00Z">
        <w:r>
          <w:lastRenderedPageBreak/>
          <w:t>ANALISIS HISTÓRICO DEL MERCADO</w:t>
        </w:r>
      </w:ins>
    </w:p>
    <w:p w14:paraId="247F3050" w14:textId="6596A54E" w:rsidR="00D4372B" w:rsidRDefault="00D4372B">
      <w:pPr>
        <w:rPr>
          <w:ins w:id="8555" w:author="Miguel Angel Ortúzar" w:date="2014-11-23T19:45:00Z"/>
          <w:lang w:val="es-MX"/>
        </w:rPr>
        <w:pPrChange w:id="8556" w:author="Miguel Angel Ortúzar" w:date="2014-11-23T19:43:00Z">
          <w:pPr>
            <w:ind w:left="426" w:hanging="426"/>
          </w:pPr>
        </w:pPrChange>
      </w:pPr>
    </w:p>
    <w:p w14:paraId="40C1CB07" w14:textId="61F63BDB" w:rsidR="00D4372B" w:rsidRDefault="00096164">
      <w:pPr>
        <w:rPr>
          <w:ins w:id="8557" w:author="Miguel Angel Ortúzar" w:date="2014-11-23T19:56:00Z"/>
          <w:lang w:val="es-MX"/>
        </w:rPr>
        <w:pPrChange w:id="8558" w:author="Miguel Angel Ortúzar" w:date="2014-11-23T19:43:00Z">
          <w:pPr>
            <w:ind w:left="426" w:hanging="426"/>
          </w:pPr>
        </w:pPrChange>
      </w:pPr>
      <w:ins w:id="8559" w:author="Erlie Hasam Morfin Zavalza" w:date="2014-11-23T20:44:00Z">
        <w:r>
          <w:rPr>
            <w:lang w:val="es-MX"/>
          </w:rPr>
          <w:t>E</w:t>
        </w:r>
      </w:ins>
      <w:ins w:id="8560" w:author="Miguel Angel Ortúzar" w:date="2014-11-23T19:45:00Z">
        <w:del w:id="8561" w:author="Erlie Hasam Morfin Zavalza" w:date="2014-11-23T20:44:00Z">
          <w:r w:rsidR="00D4372B" w:rsidDel="00096164">
            <w:rPr>
              <w:lang w:val="es-MX"/>
            </w:rPr>
            <w:delText>e</w:delText>
          </w:r>
        </w:del>
        <w:r w:rsidR="00D4372B">
          <w:rPr>
            <w:lang w:val="es-MX"/>
          </w:rPr>
          <w:t xml:space="preserve">l mercado de la empana en la localidad de </w:t>
        </w:r>
      </w:ins>
      <w:ins w:id="8562" w:author="Erlie Hasam Morfin Zavalza" w:date="2014-11-23T20:44:00Z">
        <w:r>
          <w:rPr>
            <w:lang w:val="es-MX"/>
          </w:rPr>
          <w:t>S</w:t>
        </w:r>
      </w:ins>
      <w:ins w:id="8563" w:author="Miguel Angel Ortúzar" w:date="2014-11-23T19:45:00Z">
        <w:del w:id="8564" w:author="Erlie Hasam Morfin Zavalza" w:date="2014-11-23T20:44:00Z">
          <w:r w:rsidR="00D4372B" w:rsidDel="00096164">
            <w:rPr>
              <w:lang w:val="es-MX"/>
            </w:rPr>
            <w:delText>s</w:delText>
          </w:r>
        </w:del>
        <w:r w:rsidR="00D4372B">
          <w:rPr>
            <w:lang w:val="es-MX"/>
          </w:rPr>
          <w:t xml:space="preserve">an </w:t>
        </w:r>
      </w:ins>
      <w:ins w:id="8565" w:author="Erlie Hasam Morfin Zavalza" w:date="2014-11-23T20:44:00Z">
        <w:r>
          <w:rPr>
            <w:lang w:val="es-MX"/>
          </w:rPr>
          <w:t>A</w:t>
        </w:r>
      </w:ins>
      <w:ins w:id="8566" w:author="Miguel Angel Ortúzar" w:date="2014-11-23T19:45:00Z">
        <w:del w:id="8567" w:author="Erlie Hasam Morfin Zavalza" w:date="2014-11-23T20:44:00Z">
          <w:r w:rsidR="00D4372B" w:rsidDel="00096164">
            <w:rPr>
              <w:lang w:val="es-MX"/>
            </w:rPr>
            <w:delText>a</w:delText>
          </w:r>
        </w:del>
        <w:r w:rsidR="00D4372B">
          <w:rPr>
            <w:lang w:val="es-MX"/>
          </w:rPr>
          <w:t xml:space="preserve">ntonio específicamente en </w:t>
        </w:r>
      </w:ins>
      <w:ins w:id="8568" w:author="Erlie Hasam Morfin Zavalza" w:date="2014-11-23T20:44:00Z">
        <w:r>
          <w:rPr>
            <w:lang w:val="es-MX"/>
          </w:rPr>
          <w:t>L</w:t>
        </w:r>
      </w:ins>
      <w:ins w:id="8569" w:author="Miguel Angel Ortúzar" w:date="2014-11-23T19:45:00Z">
        <w:del w:id="8570" w:author="Erlie Hasam Morfin Zavalza" w:date="2014-11-23T20:44:00Z">
          <w:r w:rsidR="00D4372B" w:rsidDel="00096164">
            <w:rPr>
              <w:lang w:val="es-MX"/>
            </w:rPr>
            <w:delText>l</w:delText>
          </w:r>
        </w:del>
        <w:r w:rsidR="00D4372B">
          <w:rPr>
            <w:lang w:val="es-MX"/>
          </w:rPr>
          <w:t>lolleo, no ha tenido un camb</w:t>
        </w:r>
      </w:ins>
      <w:ins w:id="8571" w:author="Miguel Angel Ortúzar" w:date="2014-11-23T19:47:00Z">
        <w:r w:rsidR="00D4372B">
          <w:rPr>
            <w:lang w:val="es-MX"/>
          </w:rPr>
          <w:t xml:space="preserve">io notable a lo paso de los años, ya que se pueden encontrar hasta la fecha los mismos productores de este producto, un producto de una calidad media baja, a un precio acorde al producto, no presentan grandes </w:t>
        </w:r>
      </w:ins>
      <w:ins w:id="8572" w:author="Miguel Angel Ortúzar" w:date="2014-11-23T19:49:00Z">
        <w:r w:rsidR="00D4372B">
          <w:rPr>
            <w:lang w:val="es-MX"/>
          </w:rPr>
          <w:t xml:space="preserve">variedades de sabores y texturas, que sobresalga de la empanada de pino, estas empresas principalmente </w:t>
        </w:r>
      </w:ins>
      <w:ins w:id="8573" w:author="Miguel Angel Ortúzar" w:date="2014-11-23T19:50:00Z">
        <w:r w:rsidR="00D4372B">
          <w:rPr>
            <w:lang w:val="es-MX"/>
          </w:rPr>
          <w:t>panaderías</w:t>
        </w:r>
      </w:ins>
      <w:ins w:id="8574" w:author="Miguel Angel Ortúzar" w:date="2014-11-23T19:49:00Z">
        <w:r w:rsidR="00D4372B">
          <w:rPr>
            <w:lang w:val="es-MX"/>
          </w:rPr>
          <w:t>,</w:t>
        </w:r>
      </w:ins>
      <w:ins w:id="8575" w:author="Miguel Angel Ortúzar" w:date="2014-11-23T19:50:00Z">
        <w:r w:rsidR="00D4372B">
          <w:rPr>
            <w:lang w:val="es-MX"/>
          </w:rPr>
          <w:t xml:space="preserve"> no entregan un producto de calidad superior o una empanada gourmet la cual entrega variaciones en sabores texturas y formas, en cuanto a los clientes, son fieles compradores de este producto en donde con el paso de los años</w:t>
        </w:r>
      </w:ins>
      <w:ins w:id="8576" w:author="Miguel Angel Ortúzar" w:date="2014-11-23T19:52:00Z">
        <w:r w:rsidR="00D4372B">
          <w:rPr>
            <w:lang w:val="es-MX"/>
          </w:rPr>
          <w:t xml:space="preserve"> ha ido </w:t>
        </w:r>
      </w:ins>
      <w:ins w:id="8577" w:author="Miguel Angel Ortúzar" w:date="2014-11-23T19:50:00Z">
        <w:r w:rsidR="00D4372B">
          <w:rPr>
            <w:lang w:val="es-MX"/>
          </w:rPr>
          <w:t xml:space="preserve"> incremen</w:t>
        </w:r>
      </w:ins>
      <w:ins w:id="8578" w:author="Miguel Angel Ortúzar" w:date="2014-11-23T19:52:00Z">
        <w:r w:rsidR="00D4372B">
          <w:rPr>
            <w:lang w:val="es-MX"/>
          </w:rPr>
          <w:t xml:space="preserve">tando </w:t>
        </w:r>
      </w:ins>
      <w:ins w:id="8579" w:author="Miguel Angel Ortúzar" w:date="2014-11-23T19:50:00Z">
        <w:r w:rsidR="00D4372B">
          <w:rPr>
            <w:lang w:val="es-MX"/>
          </w:rPr>
          <w:t>su poder adquisitivo</w:t>
        </w:r>
      </w:ins>
      <w:ins w:id="8580" w:author="Miguel Angel Ortúzar" w:date="2014-11-23T19:52:00Z">
        <w:r w:rsidR="00D4372B">
          <w:rPr>
            <w:lang w:val="es-MX"/>
          </w:rPr>
          <w:t xml:space="preserve">, lo cual hace que sea una persona con  objetivos y necesidades distintas, donde no solo busca una producto </w:t>
        </w:r>
      </w:ins>
      <w:ins w:id="8581" w:author="Miguel Angel Ortúzar" w:date="2014-11-23T19:53:00Z">
        <w:r w:rsidR="00D4372B">
          <w:rPr>
            <w:lang w:val="es-MX"/>
          </w:rPr>
          <w:t>rápido</w:t>
        </w:r>
      </w:ins>
      <w:ins w:id="8582" w:author="Miguel Angel Ortúzar" w:date="2014-11-23T19:52:00Z">
        <w:r w:rsidR="00D4372B">
          <w:rPr>
            <w:lang w:val="es-MX"/>
          </w:rPr>
          <w:t xml:space="preserve"> </w:t>
        </w:r>
      </w:ins>
      <w:ins w:id="8583" w:author="Miguel Angel Ortúzar" w:date="2014-11-23T19:53:00Z">
        <w:r w:rsidR="00D4372B">
          <w:rPr>
            <w:lang w:val="es-MX"/>
          </w:rPr>
          <w:t xml:space="preserve">y que cumple las necesidades básicas. Ahora busca productos con personalidad, diseños, mezcla de sabores, </w:t>
        </w:r>
      </w:ins>
      <w:ins w:id="8584" w:author="Miguel Angel Ortúzar" w:date="2014-11-23T19:55:00Z">
        <w:r w:rsidR="007D3D6B">
          <w:rPr>
            <w:lang w:val="es-MX"/>
          </w:rPr>
          <w:t>para generar una nueva experiencia al momento de comprar</w:t>
        </w:r>
      </w:ins>
      <w:ins w:id="8585" w:author="Miguel Angel Ortúzar" w:date="2014-11-23T19:56:00Z">
        <w:r w:rsidR="007D3D6B">
          <w:rPr>
            <w:lang w:val="es-MX"/>
          </w:rPr>
          <w:t>.</w:t>
        </w:r>
      </w:ins>
    </w:p>
    <w:p w14:paraId="142BB691" w14:textId="6422C3ED" w:rsidR="007D3D6B" w:rsidRDefault="007D3D6B">
      <w:pPr>
        <w:rPr>
          <w:ins w:id="8586" w:author="Miguel Angel Ortúzar" w:date="2014-11-23T20:02:00Z"/>
          <w:lang w:val="es-MX"/>
        </w:rPr>
        <w:pPrChange w:id="8587" w:author="Miguel Angel Ortúzar" w:date="2014-11-23T19:43:00Z">
          <w:pPr>
            <w:ind w:left="426" w:hanging="426"/>
          </w:pPr>
        </w:pPrChange>
      </w:pPr>
      <w:ins w:id="8588" w:author="Miguel Angel Ortúzar" w:date="2014-11-23T19:58:00Z">
        <w:r>
          <w:rPr>
            <w:lang w:val="es-MX"/>
          </w:rPr>
          <w:t xml:space="preserve">San Antonio es una ciudad puerto donde la calidad de vida de las personas no </w:t>
        </w:r>
      </w:ins>
      <w:ins w:id="8589" w:author="Miguel Angel Ortúzar" w:date="2014-11-23T19:59:00Z">
        <w:r>
          <w:rPr>
            <w:lang w:val="es-MX"/>
          </w:rPr>
          <w:t>es</w:t>
        </w:r>
      </w:ins>
      <w:ins w:id="8590" w:author="Miguel Angel Ortúzar" w:date="2014-11-23T19:58:00Z">
        <w:r>
          <w:rPr>
            <w:lang w:val="es-MX"/>
          </w:rPr>
          <w:t xml:space="preserve"> de lo mejor, pero con el paso de los años han ido mejorando las condi</w:t>
        </w:r>
      </w:ins>
      <w:ins w:id="8591" w:author="Miguel Angel Ortúzar" w:date="2014-11-23T19:59:00Z">
        <w:r>
          <w:rPr>
            <w:lang w:val="es-MX"/>
          </w:rPr>
          <w:t>ci</w:t>
        </w:r>
      </w:ins>
      <w:ins w:id="8592" w:author="Miguel Angel Ortúzar" w:date="2014-11-23T19:58:00Z">
        <w:r>
          <w:rPr>
            <w:lang w:val="es-MX"/>
          </w:rPr>
          <w:t>ones de todos los ciudadanos</w:t>
        </w:r>
      </w:ins>
      <w:ins w:id="8593" w:author="Miguel Angel Ortúzar" w:date="2014-11-23T20:00:00Z">
        <w:r>
          <w:rPr>
            <w:lang w:val="es-MX"/>
          </w:rPr>
          <w:t>, en donde hace unos años atrás salir a comer fuera de la casa era algo casi imposible</w:t>
        </w:r>
      </w:ins>
      <w:ins w:id="8594" w:author="Miguel Angel Ortúzar" w:date="2014-11-23T20:02:00Z">
        <w:r>
          <w:rPr>
            <w:lang w:val="es-MX"/>
          </w:rPr>
          <w:t xml:space="preserve">, hoy en dia se ve una realidad distinta. </w:t>
        </w:r>
      </w:ins>
    </w:p>
    <w:p w14:paraId="3AC2F44B" w14:textId="3BBA0A10" w:rsidR="007D3D6B" w:rsidRPr="00D4372B" w:rsidRDefault="007D3D6B">
      <w:pPr>
        <w:rPr>
          <w:ins w:id="8595" w:author="Erlie Hasam Morfin Zavalza" w:date="2014-11-06T23:19:00Z"/>
          <w:lang w:val="es-MX"/>
          <w:rPrChange w:id="8596" w:author="Miguel Angel Ortúzar" w:date="2014-11-23T19:43:00Z">
            <w:rPr>
              <w:ins w:id="8597" w:author="Erlie Hasam Morfin Zavalza" w:date="2014-11-06T23:19:00Z"/>
            </w:rPr>
          </w:rPrChange>
        </w:rPr>
        <w:pPrChange w:id="8598" w:author="Miguel Angel Ortúzar" w:date="2014-11-23T19:43:00Z">
          <w:pPr>
            <w:ind w:left="426" w:hanging="426"/>
          </w:pPr>
        </w:pPrChange>
      </w:pPr>
      <w:ins w:id="8599" w:author="Miguel Angel Ortúzar" w:date="2014-11-23T20:02:00Z">
        <w:r>
          <w:rPr>
            <w:lang w:val="es-MX"/>
          </w:rPr>
          <w:t xml:space="preserve">En cuanto a los proveedores, han </w:t>
        </w:r>
      </w:ins>
      <w:ins w:id="8600" w:author="Miguel Angel Ortúzar" w:date="2014-11-23T20:04:00Z">
        <w:r w:rsidR="00BA7C3E">
          <w:rPr>
            <w:lang w:val="es-MX"/>
          </w:rPr>
          <w:t>incrementado</w:t>
        </w:r>
      </w:ins>
      <w:ins w:id="8601" w:author="Miguel Angel Ortúzar" w:date="2014-11-23T20:02:00Z">
        <w:r>
          <w:rPr>
            <w:lang w:val="es-MX"/>
          </w:rPr>
          <w:t xml:space="preserve"> con la llegada de nuevas empresas a la cuidad, </w:t>
        </w:r>
      </w:ins>
      <w:ins w:id="8602" w:author="Erlie Hasam Morfin Zavalza" w:date="2014-11-23T20:44:00Z">
        <w:r w:rsidR="00096164">
          <w:rPr>
            <w:lang w:val="es-MX"/>
          </w:rPr>
          <w:t>H</w:t>
        </w:r>
      </w:ins>
      <w:ins w:id="8603" w:author="Miguel Angel Ortúzar" w:date="2014-11-23T20:02:00Z">
        <w:del w:id="8604" w:author="Erlie Hasam Morfin Zavalza" w:date="2014-11-23T20:44:00Z">
          <w:r w:rsidDel="00096164">
            <w:rPr>
              <w:lang w:val="es-MX"/>
            </w:rPr>
            <w:delText>h</w:delText>
          </w:r>
        </w:del>
        <w:r>
          <w:rPr>
            <w:lang w:val="es-MX"/>
          </w:rPr>
          <w:t xml:space="preserve">iper </w:t>
        </w:r>
      </w:ins>
      <w:ins w:id="8605" w:author="Miguel Angel Ortúzar" w:date="2014-11-23T20:03:00Z">
        <w:r>
          <w:rPr>
            <w:lang w:val="es-MX"/>
          </w:rPr>
          <w:t>líder</w:t>
        </w:r>
      </w:ins>
      <w:ins w:id="8606" w:author="Miguel Angel Ortúzar" w:date="2014-11-23T20:02:00Z">
        <w:r>
          <w:rPr>
            <w:lang w:val="es-MX"/>
          </w:rPr>
          <w:t>,</w:t>
        </w:r>
      </w:ins>
      <w:ins w:id="8607" w:author="Miguel Angel Ortúzar" w:date="2014-11-23T20:03:00Z">
        <w:r>
          <w:rPr>
            <w:lang w:val="es-MX"/>
          </w:rPr>
          <w:t xml:space="preserve"> </w:t>
        </w:r>
      </w:ins>
      <w:ins w:id="8608" w:author="Erlie Hasam Morfin Zavalza" w:date="2014-11-23T20:44:00Z">
        <w:r w:rsidR="00096164">
          <w:rPr>
            <w:lang w:val="es-MX"/>
          </w:rPr>
          <w:t>T</w:t>
        </w:r>
      </w:ins>
      <w:ins w:id="8609" w:author="Miguel Angel Ortúzar" w:date="2014-11-23T20:03:00Z">
        <w:del w:id="8610" w:author="Erlie Hasam Morfin Zavalza" w:date="2014-11-23T20:44:00Z">
          <w:r w:rsidDel="00096164">
            <w:rPr>
              <w:lang w:val="es-MX"/>
            </w:rPr>
            <w:delText>t</w:delText>
          </w:r>
        </w:del>
        <w:r>
          <w:rPr>
            <w:lang w:val="es-MX"/>
          </w:rPr>
          <w:t xml:space="preserve">ottus, </w:t>
        </w:r>
      </w:ins>
      <w:ins w:id="8611" w:author="Erlie Hasam Morfin Zavalza" w:date="2014-11-23T20:44:00Z">
        <w:r w:rsidR="00096164">
          <w:rPr>
            <w:lang w:val="es-MX"/>
          </w:rPr>
          <w:t>S</w:t>
        </w:r>
      </w:ins>
      <w:ins w:id="8612" w:author="Miguel Angel Ortúzar" w:date="2014-11-23T20:03:00Z">
        <w:del w:id="8613" w:author="Erlie Hasam Morfin Zavalza" w:date="2014-11-23T20:44:00Z">
          <w:r w:rsidDel="00096164">
            <w:rPr>
              <w:lang w:val="es-MX"/>
            </w:rPr>
            <w:delText>s</w:delText>
          </w:r>
        </w:del>
        <w:r>
          <w:rPr>
            <w:lang w:val="es-MX"/>
          </w:rPr>
          <w:t xml:space="preserve">anta Isabel, </w:t>
        </w:r>
      </w:ins>
      <w:ins w:id="8614" w:author="Erlie Hasam Morfin Zavalza" w:date="2014-11-23T20:44:00Z">
        <w:r w:rsidR="00096164">
          <w:rPr>
            <w:lang w:val="es-MX"/>
          </w:rPr>
          <w:t>U</w:t>
        </w:r>
      </w:ins>
      <w:ins w:id="8615" w:author="Miguel Angel Ortúzar" w:date="2014-11-23T20:03:00Z">
        <w:del w:id="8616" w:author="Erlie Hasam Morfin Zavalza" w:date="2014-11-23T20:44:00Z">
          <w:r w:rsidDel="00096164">
            <w:rPr>
              <w:lang w:val="es-MX"/>
            </w:rPr>
            <w:delText>u</w:delText>
          </w:r>
        </w:del>
        <w:r>
          <w:rPr>
            <w:lang w:val="es-MX"/>
          </w:rPr>
          <w:t xml:space="preserve">nimark, y proveedores de </w:t>
        </w:r>
      </w:ins>
      <w:ins w:id="8617" w:author="Miguel Angel Ortúzar" w:date="2014-11-23T20:04:00Z">
        <w:r w:rsidR="00BA7C3E">
          <w:rPr>
            <w:lang w:val="es-MX"/>
          </w:rPr>
          <w:t xml:space="preserve">abarrotes nivel mayoristas de llegan de </w:t>
        </w:r>
      </w:ins>
      <w:ins w:id="8618" w:author="Miguel Angel Ortúzar" w:date="2014-11-23T20:05:00Z">
        <w:r w:rsidR="00BA7C3E">
          <w:rPr>
            <w:lang w:val="es-MX"/>
          </w:rPr>
          <w:t>Santiago</w:t>
        </w:r>
      </w:ins>
      <w:ins w:id="8619" w:author="Miguel Angel Ortúzar" w:date="2014-11-23T20:04:00Z">
        <w:r w:rsidR="00BA7C3E">
          <w:rPr>
            <w:lang w:val="es-MX"/>
          </w:rPr>
          <w:t xml:space="preserve"> </w:t>
        </w:r>
      </w:ins>
      <w:ins w:id="8620" w:author="Miguel Angel Ortúzar" w:date="2014-11-23T20:05:00Z">
        <w:r w:rsidR="00BA7C3E">
          <w:rPr>
            <w:lang w:val="es-MX"/>
          </w:rPr>
          <w:t xml:space="preserve">y de sus alrededores. </w:t>
        </w:r>
      </w:ins>
    </w:p>
    <w:p w14:paraId="17AC0EF3" w14:textId="71F65A54" w:rsidR="00E63265" w:rsidRDefault="00E63265">
      <w:pPr>
        <w:pStyle w:val="Ttulo3"/>
        <w:rPr>
          <w:ins w:id="8621" w:author="Erlie Hasam Morfin Zavalza" w:date="2014-11-06T23:24:00Z"/>
          <w:lang w:val="es-MX"/>
        </w:rPr>
        <w:pPrChange w:id="8622" w:author="Erlie Hasam Morfin Zavalza" w:date="2014-11-07T14:17:00Z">
          <w:pPr>
            <w:ind w:left="426" w:hanging="426"/>
          </w:pPr>
        </w:pPrChange>
      </w:pPr>
      <w:commentRangeStart w:id="8623"/>
      <w:ins w:id="8624" w:author="Erlie Hasam Morfin Zavalza" w:date="2014-11-06T23:19:00Z">
        <w:r>
          <w:rPr>
            <w:lang w:val="es-MX"/>
          </w:rPr>
          <w:t>DESCRIPCIÓN PASADA DEL MERCADO</w:t>
        </w:r>
      </w:ins>
      <w:commentRangeEnd w:id="8623"/>
      <w:ins w:id="8625" w:author="Erlie Hasam Morfin Zavalza" w:date="2014-11-06T23:20:00Z">
        <w:r>
          <w:rPr>
            <w:rStyle w:val="Refdecomentario"/>
            <w:rFonts w:ascii="Times New Roman" w:eastAsia="Times New Roman" w:hAnsi="Times New Roman" w:cs="Times New Roman"/>
            <w:b w:val="0"/>
            <w:caps w:val="0"/>
            <w:color w:val="auto"/>
          </w:rPr>
          <w:commentReference w:id="8623"/>
        </w:r>
      </w:ins>
    </w:p>
    <w:p w14:paraId="46B3920A" w14:textId="77777777" w:rsidR="00E63265" w:rsidRPr="00E63265" w:rsidRDefault="00E63265">
      <w:pPr>
        <w:rPr>
          <w:ins w:id="8626" w:author="Erlie Hasam Morfin Zavalza" w:date="2014-11-06T21:06:00Z"/>
          <w:lang w:val="es-MX"/>
          <w:rPrChange w:id="8627" w:author="Erlie Hasam Morfin Zavalza" w:date="2014-11-06T23:24:00Z">
            <w:rPr>
              <w:ins w:id="8628" w:author="Erlie Hasam Morfin Zavalza" w:date="2014-11-06T21:06:00Z"/>
            </w:rPr>
          </w:rPrChange>
        </w:rPr>
        <w:pPrChange w:id="8629" w:author="Erlie Hasam Morfin Zavalza" w:date="2014-11-06T23:24:00Z">
          <w:pPr>
            <w:ind w:left="426" w:hanging="426"/>
          </w:pPr>
        </w:pPrChange>
      </w:pPr>
    </w:p>
    <w:p w14:paraId="5482AD8B" w14:textId="46487C7C" w:rsidR="0019003F" w:rsidRDefault="00123E7C">
      <w:pPr>
        <w:pStyle w:val="Ttulo3"/>
        <w:rPr>
          <w:ins w:id="8630" w:author="Erlie Hasam Morfin Zavalza" w:date="2014-11-06T23:24:00Z"/>
        </w:rPr>
        <w:pPrChange w:id="8631" w:author="Erlie Hasam Morfin Zavalza" w:date="2014-11-07T14:17:00Z">
          <w:pPr>
            <w:pStyle w:val="Ttulo2"/>
          </w:pPr>
        </w:pPrChange>
      </w:pPr>
      <w:ins w:id="8632" w:author="Erlie Hasam Morfin Zavalza" w:date="2014-11-06T22:39:00Z">
        <w:r>
          <w:t xml:space="preserve">ESTADÍSTICAS </w:t>
        </w:r>
      </w:ins>
      <w:ins w:id="8633" w:author="Erlie Hasam Morfin Zavalza" w:date="2014-11-06T22:00:00Z">
        <w:r w:rsidR="0019003F">
          <w:t>ECON</w:t>
        </w:r>
        <w:r w:rsidR="00AE756B">
          <w:t xml:space="preserve">ÓMICAS </w:t>
        </w:r>
      </w:ins>
      <w:ins w:id="8634" w:author="Erlie Hasam Morfin Zavalza" w:date="2014-11-06T22:40:00Z">
        <w:r>
          <w:t>HISTORICAS</w:t>
        </w:r>
      </w:ins>
    </w:p>
    <w:tbl>
      <w:tblPr>
        <w:tblStyle w:val="Tablade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635" w:author="Erlie Hasam Morfin Zavalza" w:date="2014-11-06T23:33:00Z">
          <w:tblPr>
            <w:tblStyle w:val="Tabladecuadrcula5oscura-nfasis2"/>
            <w:tblW w:w="0" w:type="auto"/>
            <w:tblLook w:val="04A0" w:firstRow="1" w:lastRow="0" w:firstColumn="1" w:lastColumn="0" w:noHBand="0" w:noVBand="1"/>
          </w:tblPr>
        </w:tblPrChange>
      </w:tblPr>
      <w:tblGrid>
        <w:gridCol w:w="1169"/>
        <w:gridCol w:w="1617"/>
        <w:gridCol w:w="1670"/>
        <w:gridCol w:w="1142"/>
        <w:gridCol w:w="1127"/>
        <w:gridCol w:w="1051"/>
        <w:gridCol w:w="1052"/>
        <w:tblGridChange w:id="8636">
          <w:tblGrid>
            <w:gridCol w:w="1169"/>
            <w:gridCol w:w="21"/>
            <w:gridCol w:w="1523"/>
            <w:gridCol w:w="73"/>
            <w:gridCol w:w="1517"/>
            <w:gridCol w:w="153"/>
            <w:gridCol w:w="1006"/>
            <w:gridCol w:w="136"/>
            <w:gridCol w:w="1023"/>
            <w:gridCol w:w="104"/>
            <w:gridCol w:w="999"/>
            <w:gridCol w:w="52"/>
            <w:gridCol w:w="1052"/>
          </w:tblGrid>
        </w:tblGridChange>
      </w:tblGrid>
      <w:tr w:rsidR="00C751BA" w14:paraId="2375F203" w14:textId="77777777" w:rsidTr="00C751BA">
        <w:trPr>
          <w:cnfStyle w:val="100000000000" w:firstRow="1" w:lastRow="0" w:firstColumn="0" w:lastColumn="0" w:oddVBand="0" w:evenVBand="0" w:oddHBand="0" w:evenHBand="0" w:firstRowFirstColumn="0" w:firstRowLastColumn="0" w:lastRowFirstColumn="0" w:lastRowLastColumn="0"/>
          <w:ins w:id="8637" w:author="Erlie Hasam Morfin Zavalza" w:date="2014-11-06T23:25:00Z"/>
        </w:trPr>
        <w:tc>
          <w:tcPr>
            <w:cnfStyle w:val="001000000000" w:firstRow="0" w:lastRow="0" w:firstColumn="1" w:lastColumn="0" w:oddVBand="0" w:evenVBand="0" w:oddHBand="0" w:evenHBand="0" w:firstRowFirstColumn="0" w:firstRowLastColumn="0" w:lastRowFirstColumn="0" w:lastRowLastColumn="0"/>
            <w:tcW w:w="1190" w:type="dxa"/>
            <w:tcBorders>
              <w:top w:val="none" w:sz="0" w:space="0" w:color="auto"/>
              <w:left w:val="none" w:sz="0" w:space="0" w:color="auto"/>
              <w:right w:val="none" w:sz="0" w:space="0" w:color="auto"/>
            </w:tcBorders>
            <w:tcPrChange w:id="8638" w:author="Erlie Hasam Morfin Zavalza" w:date="2014-11-06T23:33:00Z">
              <w:tcPr>
                <w:tcW w:w="1190" w:type="dxa"/>
              </w:tcPr>
            </w:tcPrChange>
          </w:tcPr>
          <w:p w14:paraId="2F33CAB6" w14:textId="5BA60BC9" w:rsidR="00E63265" w:rsidRDefault="00E63265" w:rsidP="00E63265">
            <w:pPr>
              <w:cnfStyle w:val="101000000000" w:firstRow="1" w:lastRow="0" w:firstColumn="1" w:lastColumn="0" w:oddVBand="0" w:evenVBand="0" w:oddHBand="0" w:evenHBand="0" w:firstRowFirstColumn="0" w:firstRowLastColumn="0" w:lastRowFirstColumn="0" w:lastRowLastColumn="0"/>
              <w:rPr>
                <w:ins w:id="8639" w:author="Erlie Hasam Morfin Zavalza" w:date="2014-11-06T23:25:00Z"/>
              </w:rPr>
            </w:pPr>
            <w:ins w:id="8640" w:author="Erlie Hasam Morfin Zavalza" w:date="2014-11-06T23:25:00Z">
              <w:r>
                <w:t>AÑO:</w:t>
              </w:r>
            </w:ins>
          </w:p>
        </w:tc>
        <w:tc>
          <w:tcPr>
            <w:tcW w:w="1523" w:type="dxa"/>
            <w:tcBorders>
              <w:top w:val="none" w:sz="0" w:space="0" w:color="auto"/>
              <w:left w:val="none" w:sz="0" w:space="0" w:color="auto"/>
              <w:right w:val="none" w:sz="0" w:space="0" w:color="auto"/>
            </w:tcBorders>
            <w:tcPrChange w:id="8641" w:author="Erlie Hasam Morfin Zavalza" w:date="2014-11-06T23:33:00Z">
              <w:tcPr>
                <w:tcW w:w="1523" w:type="dxa"/>
                <w:gridSpan w:val="3"/>
              </w:tcPr>
            </w:tcPrChange>
          </w:tcPr>
          <w:p w14:paraId="70F46E3F" w14:textId="7BB4D17A" w:rsidR="00E63265" w:rsidRDefault="00E63265" w:rsidP="00E63265">
            <w:pPr>
              <w:cnfStyle w:val="100000000000" w:firstRow="1" w:lastRow="0" w:firstColumn="0" w:lastColumn="0" w:oddVBand="0" w:evenVBand="0" w:oddHBand="0" w:evenHBand="0" w:firstRowFirstColumn="0" w:firstRowLastColumn="0" w:lastRowFirstColumn="0" w:lastRowLastColumn="0"/>
              <w:rPr>
                <w:ins w:id="8642" w:author="Erlie Hasam Morfin Zavalza" w:date="2014-11-06T23:25:00Z"/>
              </w:rPr>
            </w:pPr>
            <w:ins w:id="8643" w:author="Erlie Hasam Morfin Zavalza" w:date="2014-11-06T23:26:00Z">
              <w:r>
                <w:t>PIB PERCÁPITA</w:t>
              </w:r>
            </w:ins>
          </w:p>
        </w:tc>
        <w:tc>
          <w:tcPr>
            <w:tcW w:w="1590" w:type="dxa"/>
            <w:tcBorders>
              <w:top w:val="none" w:sz="0" w:space="0" w:color="auto"/>
              <w:left w:val="none" w:sz="0" w:space="0" w:color="auto"/>
              <w:right w:val="none" w:sz="0" w:space="0" w:color="auto"/>
            </w:tcBorders>
            <w:tcPrChange w:id="8644" w:author="Erlie Hasam Morfin Zavalza" w:date="2014-11-06T23:33:00Z">
              <w:tcPr>
                <w:tcW w:w="1590" w:type="dxa"/>
                <w:gridSpan w:val="2"/>
              </w:tcPr>
            </w:tcPrChange>
          </w:tcPr>
          <w:p w14:paraId="65DFC72C" w14:textId="77777777" w:rsidR="00E63265" w:rsidRDefault="00E63265" w:rsidP="00E63265">
            <w:pPr>
              <w:cnfStyle w:val="100000000000" w:firstRow="1" w:lastRow="0" w:firstColumn="0" w:lastColumn="0" w:oddVBand="0" w:evenVBand="0" w:oddHBand="0" w:evenHBand="0" w:firstRowFirstColumn="0" w:firstRowLastColumn="0" w:lastRowFirstColumn="0" w:lastRowLastColumn="0"/>
              <w:rPr>
                <w:ins w:id="8645" w:author="Erlie Hasam Morfin Zavalza" w:date="2014-11-06T23:27:00Z"/>
              </w:rPr>
            </w:pPr>
            <w:ins w:id="8646" w:author="Erlie Hasam Morfin Zavalza" w:date="2014-11-06T23:27:00Z">
              <w:r>
                <w:t>POBLACIÓN</w:t>
              </w:r>
            </w:ins>
          </w:p>
          <w:p w14:paraId="6C3667B0" w14:textId="2AA22B99" w:rsidR="00E63265" w:rsidRDefault="00E63265" w:rsidP="00E63265">
            <w:pPr>
              <w:cnfStyle w:val="100000000000" w:firstRow="1" w:lastRow="0" w:firstColumn="0" w:lastColumn="0" w:oddVBand="0" w:evenVBand="0" w:oddHBand="0" w:evenHBand="0" w:firstRowFirstColumn="0" w:firstRowLastColumn="0" w:lastRowFirstColumn="0" w:lastRowLastColumn="0"/>
              <w:rPr>
                <w:ins w:id="8647" w:author="Erlie Hasam Morfin Zavalza" w:date="2014-11-06T23:25:00Z"/>
              </w:rPr>
            </w:pPr>
            <w:ins w:id="8648" w:author="Erlie Hasam Morfin Zavalza" w:date="2014-11-06T23:27:00Z">
              <w:r>
                <w:t>V REGION</w:t>
              </w:r>
            </w:ins>
          </w:p>
        </w:tc>
        <w:tc>
          <w:tcPr>
            <w:tcW w:w="1159" w:type="dxa"/>
            <w:tcBorders>
              <w:top w:val="none" w:sz="0" w:space="0" w:color="auto"/>
              <w:left w:val="none" w:sz="0" w:space="0" w:color="auto"/>
              <w:right w:val="none" w:sz="0" w:space="0" w:color="auto"/>
            </w:tcBorders>
            <w:tcPrChange w:id="8649" w:author="Erlie Hasam Morfin Zavalza" w:date="2014-11-06T23:33:00Z">
              <w:tcPr>
                <w:tcW w:w="1159" w:type="dxa"/>
                <w:gridSpan w:val="2"/>
              </w:tcPr>
            </w:tcPrChange>
          </w:tcPr>
          <w:p w14:paraId="7E34AE10" w14:textId="498D7FA7" w:rsidR="00E63265" w:rsidRDefault="00C751BA" w:rsidP="00E63265">
            <w:pPr>
              <w:cnfStyle w:val="100000000000" w:firstRow="1" w:lastRow="0" w:firstColumn="0" w:lastColumn="0" w:oddVBand="0" w:evenVBand="0" w:oddHBand="0" w:evenHBand="0" w:firstRowFirstColumn="0" w:firstRowLastColumn="0" w:lastRowFirstColumn="0" w:lastRowLastColumn="0"/>
              <w:rPr>
                <w:ins w:id="8650" w:author="Erlie Hasam Morfin Zavalza" w:date="2014-11-06T23:25:00Z"/>
              </w:rPr>
            </w:pPr>
            <w:ins w:id="8651" w:author="Erlie Hasam Morfin Zavalza" w:date="2014-11-06T23:34:00Z">
              <w:r>
                <w:t xml:space="preserve">   </w:t>
              </w:r>
            </w:ins>
            <w:ins w:id="8652" w:author="Erlie Hasam Morfin Zavalza" w:date="2014-11-06T23:27:00Z">
              <w:r w:rsidR="00E63265">
                <w:t>IPC</w:t>
              </w:r>
            </w:ins>
          </w:p>
        </w:tc>
        <w:tc>
          <w:tcPr>
            <w:tcW w:w="1159" w:type="dxa"/>
            <w:tcBorders>
              <w:top w:val="none" w:sz="0" w:space="0" w:color="auto"/>
              <w:left w:val="none" w:sz="0" w:space="0" w:color="auto"/>
              <w:right w:val="none" w:sz="0" w:space="0" w:color="auto"/>
            </w:tcBorders>
            <w:tcPrChange w:id="8653" w:author="Erlie Hasam Morfin Zavalza" w:date="2014-11-06T23:33:00Z">
              <w:tcPr>
                <w:tcW w:w="1159" w:type="dxa"/>
                <w:gridSpan w:val="2"/>
              </w:tcPr>
            </w:tcPrChange>
          </w:tcPr>
          <w:p w14:paraId="4606A801" w14:textId="66042F0A" w:rsidR="00E63265" w:rsidRDefault="00C751BA" w:rsidP="00E63265">
            <w:pPr>
              <w:cnfStyle w:val="100000000000" w:firstRow="1" w:lastRow="0" w:firstColumn="0" w:lastColumn="0" w:oddVBand="0" w:evenVBand="0" w:oddHBand="0" w:evenHBand="0" w:firstRowFirstColumn="0" w:firstRowLastColumn="0" w:lastRowFirstColumn="0" w:lastRowLastColumn="0"/>
              <w:rPr>
                <w:ins w:id="8654" w:author="Erlie Hasam Morfin Zavalza" w:date="2014-11-06T23:25:00Z"/>
              </w:rPr>
            </w:pPr>
            <w:ins w:id="8655" w:author="Erlie Hasam Morfin Zavalza" w:date="2014-11-06T23:34:00Z">
              <w:r>
                <w:t xml:space="preserve">    </w:t>
              </w:r>
            </w:ins>
            <w:ins w:id="8656" w:author="Erlie Hasam Morfin Zavalza" w:date="2014-11-06T23:27:00Z">
              <w:r w:rsidR="00E63265">
                <w:t>PIB</w:t>
              </w:r>
            </w:ins>
          </w:p>
        </w:tc>
        <w:tc>
          <w:tcPr>
            <w:tcW w:w="1103" w:type="dxa"/>
            <w:tcBorders>
              <w:top w:val="none" w:sz="0" w:space="0" w:color="auto"/>
              <w:left w:val="none" w:sz="0" w:space="0" w:color="auto"/>
              <w:right w:val="none" w:sz="0" w:space="0" w:color="auto"/>
            </w:tcBorders>
            <w:tcPrChange w:id="8657" w:author="Erlie Hasam Morfin Zavalza" w:date="2014-11-06T23:33:00Z">
              <w:tcPr>
                <w:tcW w:w="1103" w:type="dxa"/>
                <w:gridSpan w:val="2"/>
              </w:tcPr>
            </w:tcPrChange>
          </w:tcPr>
          <w:p w14:paraId="08680283" w14:textId="77777777" w:rsidR="00E63265" w:rsidRDefault="00E63265" w:rsidP="00E63265">
            <w:pPr>
              <w:cnfStyle w:val="100000000000" w:firstRow="1" w:lastRow="0" w:firstColumn="0" w:lastColumn="0" w:oddVBand="0" w:evenVBand="0" w:oddHBand="0" w:evenHBand="0" w:firstRowFirstColumn="0" w:firstRowLastColumn="0" w:lastRowFirstColumn="0" w:lastRowLastColumn="0"/>
              <w:rPr>
                <w:ins w:id="8658" w:author="Erlie Hasam Morfin Zavalza" w:date="2014-11-06T23:25:00Z"/>
              </w:rPr>
            </w:pPr>
          </w:p>
        </w:tc>
        <w:tc>
          <w:tcPr>
            <w:tcW w:w="1104" w:type="dxa"/>
            <w:tcBorders>
              <w:top w:val="none" w:sz="0" w:space="0" w:color="auto"/>
              <w:left w:val="none" w:sz="0" w:space="0" w:color="auto"/>
              <w:right w:val="none" w:sz="0" w:space="0" w:color="auto"/>
            </w:tcBorders>
            <w:tcPrChange w:id="8659" w:author="Erlie Hasam Morfin Zavalza" w:date="2014-11-06T23:33:00Z">
              <w:tcPr>
                <w:tcW w:w="1104" w:type="dxa"/>
              </w:tcPr>
            </w:tcPrChange>
          </w:tcPr>
          <w:p w14:paraId="19350E65" w14:textId="77777777" w:rsidR="00E63265" w:rsidRDefault="00E63265" w:rsidP="00E63265">
            <w:pPr>
              <w:cnfStyle w:val="100000000000" w:firstRow="1" w:lastRow="0" w:firstColumn="0" w:lastColumn="0" w:oddVBand="0" w:evenVBand="0" w:oddHBand="0" w:evenHBand="0" w:firstRowFirstColumn="0" w:firstRowLastColumn="0" w:lastRowFirstColumn="0" w:lastRowLastColumn="0"/>
              <w:rPr>
                <w:ins w:id="8660" w:author="Erlie Hasam Morfin Zavalza" w:date="2014-11-06T23:25:00Z"/>
              </w:rPr>
            </w:pPr>
          </w:p>
        </w:tc>
      </w:tr>
      <w:tr w:rsidR="00C751BA" w14:paraId="78E8DE97" w14:textId="77777777" w:rsidTr="00C751BA">
        <w:tblPrEx>
          <w:tblPrExChange w:id="8661" w:author="Erlie Hasam Morfin Zavalza" w:date="2014-11-06T23:33: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662" w:author="Erlie Hasam Morfin Zavalza" w:date="2014-11-06T23:32:00Z"/>
        </w:trPr>
        <w:tc>
          <w:tcPr>
            <w:cnfStyle w:val="001000000000" w:firstRow="0" w:lastRow="0" w:firstColumn="1" w:lastColumn="0" w:oddVBand="0" w:evenVBand="0" w:oddHBand="0" w:evenHBand="0" w:firstRowFirstColumn="0" w:firstRowLastColumn="0" w:lastRowFirstColumn="0" w:lastRowLastColumn="0"/>
            <w:tcW w:w="1190" w:type="dxa"/>
            <w:tcBorders>
              <w:left w:val="none" w:sz="0" w:space="0" w:color="auto"/>
            </w:tcBorders>
            <w:tcPrChange w:id="8663" w:author="Erlie Hasam Morfin Zavalza" w:date="2014-11-06T23:33:00Z">
              <w:tcPr>
                <w:tcW w:w="1190" w:type="dxa"/>
                <w:gridSpan w:val="2"/>
              </w:tcPr>
            </w:tcPrChange>
          </w:tcPr>
          <w:p w14:paraId="039F371E" w14:textId="18B04E41" w:rsidR="00C751BA" w:rsidRDefault="00C751BA" w:rsidP="00C751BA">
            <w:pPr>
              <w:cnfStyle w:val="001000100000" w:firstRow="0" w:lastRow="0" w:firstColumn="1" w:lastColumn="0" w:oddVBand="0" w:evenVBand="0" w:oddHBand="1" w:evenHBand="0" w:firstRowFirstColumn="0" w:firstRowLastColumn="0" w:lastRowFirstColumn="0" w:lastRowLastColumn="0"/>
              <w:rPr>
                <w:ins w:id="8664" w:author="Erlie Hasam Morfin Zavalza" w:date="2014-11-06T23:32:00Z"/>
              </w:rPr>
            </w:pPr>
            <w:ins w:id="8665" w:author="Erlie Hasam Morfin Zavalza" w:date="2014-11-06T23:33:00Z">
              <w:r>
                <w:t>2009</w:t>
              </w:r>
            </w:ins>
          </w:p>
        </w:tc>
        <w:tc>
          <w:tcPr>
            <w:tcW w:w="1523" w:type="dxa"/>
            <w:tcPrChange w:id="8666" w:author="Erlie Hasam Morfin Zavalza" w:date="2014-11-06T23:33:00Z">
              <w:tcPr>
                <w:tcW w:w="1523" w:type="dxa"/>
              </w:tcPr>
            </w:tcPrChange>
          </w:tcPr>
          <w:p w14:paraId="0E12310D"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667" w:author="Erlie Hasam Morfin Zavalza" w:date="2014-11-06T23:32:00Z"/>
              </w:rPr>
            </w:pPr>
          </w:p>
        </w:tc>
        <w:tc>
          <w:tcPr>
            <w:tcW w:w="1590" w:type="dxa"/>
            <w:tcPrChange w:id="8668" w:author="Erlie Hasam Morfin Zavalza" w:date="2014-11-06T23:33:00Z">
              <w:tcPr>
                <w:tcW w:w="1590" w:type="dxa"/>
                <w:gridSpan w:val="2"/>
              </w:tcPr>
            </w:tcPrChange>
          </w:tcPr>
          <w:p w14:paraId="6AF06735"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669" w:author="Erlie Hasam Morfin Zavalza" w:date="2014-11-06T23:32:00Z"/>
              </w:rPr>
            </w:pPr>
          </w:p>
        </w:tc>
        <w:tc>
          <w:tcPr>
            <w:tcW w:w="1159" w:type="dxa"/>
            <w:tcPrChange w:id="8670" w:author="Erlie Hasam Morfin Zavalza" w:date="2014-11-06T23:33:00Z">
              <w:tcPr>
                <w:tcW w:w="1159" w:type="dxa"/>
                <w:gridSpan w:val="2"/>
              </w:tcPr>
            </w:tcPrChange>
          </w:tcPr>
          <w:p w14:paraId="23B451E5" w14:textId="18EF9491" w:rsidR="00C751BA" w:rsidRDefault="00C751BA" w:rsidP="00C751BA">
            <w:pPr>
              <w:cnfStyle w:val="000000100000" w:firstRow="0" w:lastRow="0" w:firstColumn="0" w:lastColumn="0" w:oddVBand="0" w:evenVBand="0" w:oddHBand="1" w:evenHBand="0" w:firstRowFirstColumn="0" w:firstRowLastColumn="0" w:lastRowFirstColumn="0" w:lastRowLastColumn="0"/>
              <w:rPr>
                <w:ins w:id="8671" w:author="Erlie Hasam Morfin Zavalza" w:date="2014-11-06T23:32:00Z"/>
              </w:rPr>
            </w:pPr>
            <w:ins w:id="8672" w:author="Erlie Hasam Morfin Zavalza" w:date="2014-11-06T23:33:00Z">
              <w:r w:rsidRPr="00C751BA">
                <w:rPr>
                  <w:rPrChange w:id="8673" w:author="Erlie Hasam Morfin Zavalza" w:date="2014-11-06T23:33:00Z">
                    <w:rPr>
                      <w:rFonts w:ascii="Verdana" w:hAnsi="Verdana" w:cs="Arial"/>
                      <w:sz w:val="18"/>
                      <w:szCs w:val="18"/>
                    </w:rPr>
                  </w:rPrChange>
                </w:rPr>
                <w:t>100.00</w:t>
              </w:r>
            </w:ins>
          </w:p>
        </w:tc>
        <w:tc>
          <w:tcPr>
            <w:tcW w:w="1159" w:type="dxa"/>
            <w:tcPrChange w:id="8674" w:author="Erlie Hasam Morfin Zavalza" w:date="2014-11-06T23:33:00Z">
              <w:tcPr>
                <w:tcW w:w="1159" w:type="dxa"/>
                <w:gridSpan w:val="2"/>
              </w:tcPr>
            </w:tcPrChange>
          </w:tcPr>
          <w:p w14:paraId="57B6788F"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675" w:author="Erlie Hasam Morfin Zavalza" w:date="2014-11-06T23:32:00Z"/>
              </w:rPr>
            </w:pPr>
          </w:p>
        </w:tc>
        <w:tc>
          <w:tcPr>
            <w:tcW w:w="1103" w:type="dxa"/>
            <w:tcPrChange w:id="8676" w:author="Erlie Hasam Morfin Zavalza" w:date="2014-11-06T23:33:00Z">
              <w:tcPr>
                <w:tcW w:w="1103" w:type="dxa"/>
                <w:gridSpan w:val="2"/>
              </w:tcPr>
            </w:tcPrChange>
          </w:tcPr>
          <w:p w14:paraId="0E3BF2E6"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677" w:author="Erlie Hasam Morfin Zavalza" w:date="2014-11-06T23:32:00Z"/>
              </w:rPr>
            </w:pPr>
          </w:p>
        </w:tc>
        <w:tc>
          <w:tcPr>
            <w:tcW w:w="1104" w:type="dxa"/>
            <w:tcPrChange w:id="8678" w:author="Erlie Hasam Morfin Zavalza" w:date="2014-11-06T23:33:00Z">
              <w:tcPr>
                <w:tcW w:w="1104" w:type="dxa"/>
                <w:gridSpan w:val="2"/>
              </w:tcPr>
            </w:tcPrChange>
          </w:tcPr>
          <w:p w14:paraId="2CE21914"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679" w:author="Erlie Hasam Morfin Zavalza" w:date="2014-11-06T23:32:00Z"/>
              </w:rPr>
            </w:pPr>
          </w:p>
        </w:tc>
      </w:tr>
      <w:tr w:rsidR="00C751BA" w14:paraId="3F1FDAAE" w14:textId="77777777" w:rsidTr="00C751BA">
        <w:tblPrEx>
          <w:tblPrExChange w:id="8680" w:author="Erlie Hasam Morfin Zavalza" w:date="2014-11-06T23:33: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681" w:author="Erlie Hasam Morfin Zavalza" w:date="2014-11-06T23:25:00Z"/>
        </w:trPr>
        <w:tc>
          <w:tcPr>
            <w:cnfStyle w:val="001000000000" w:firstRow="0" w:lastRow="0" w:firstColumn="1" w:lastColumn="0" w:oddVBand="0" w:evenVBand="0" w:oddHBand="0" w:evenHBand="0" w:firstRowFirstColumn="0" w:firstRowLastColumn="0" w:lastRowFirstColumn="0" w:lastRowLastColumn="0"/>
            <w:tcW w:w="1190" w:type="dxa"/>
            <w:tcBorders>
              <w:left w:val="none" w:sz="0" w:space="0" w:color="auto"/>
            </w:tcBorders>
            <w:tcPrChange w:id="8682" w:author="Erlie Hasam Morfin Zavalza" w:date="2014-11-06T23:33:00Z">
              <w:tcPr>
                <w:tcW w:w="1190" w:type="dxa"/>
                <w:gridSpan w:val="2"/>
              </w:tcPr>
            </w:tcPrChange>
          </w:tcPr>
          <w:p w14:paraId="7ED23534" w14:textId="6459DD0E" w:rsidR="00C751BA" w:rsidRDefault="00C751BA" w:rsidP="00C751BA">
            <w:pPr>
              <w:rPr>
                <w:ins w:id="8683" w:author="Erlie Hasam Morfin Zavalza" w:date="2014-11-06T23:25:00Z"/>
              </w:rPr>
            </w:pPr>
            <w:ins w:id="8684" w:author="Erlie Hasam Morfin Zavalza" w:date="2014-11-06T23:30:00Z">
              <w:r>
                <w:t>2010</w:t>
              </w:r>
            </w:ins>
          </w:p>
        </w:tc>
        <w:tc>
          <w:tcPr>
            <w:tcW w:w="1523" w:type="dxa"/>
            <w:tcPrChange w:id="8685" w:author="Erlie Hasam Morfin Zavalza" w:date="2014-11-06T23:33:00Z">
              <w:tcPr>
                <w:tcW w:w="1523" w:type="dxa"/>
              </w:tcPr>
            </w:tcPrChange>
          </w:tcPr>
          <w:p w14:paraId="614FFD1B"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686" w:author="Erlie Hasam Morfin Zavalza" w:date="2014-11-06T23:25:00Z"/>
              </w:rPr>
            </w:pPr>
          </w:p>
        </w:tc>
        <w:tc>
          <w:tcPr>
            <w:tcW w:w="1590" w:type="dxa"/>
            <w:tcPrChange w:id="8687" w:author="Erlie Hasam Morfin Zavalza" w:date="2014-11-06T23:33:00Z">
              <w:tcPr>
                <w:tcW w:w="1590" w:type="dxa"/>
                <w:gridSpan w:val="2"/>
              </w:tcPr>
            </w:tcPrChange>
          </w:tcPr>
          <w:p w14:paraId="54ADE054"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688" w:author="Erlie Hasam Morfin Zavalza" w:date="2014-11-06T23:25:00Z"/>
              </w:rPr>
            </w:pPr>
          </w:p>
        </w:tc>
        <w:tc>
          <w:tcPr>
            <w:tcW w:w="1159" w:type="dxa"/>
            <w:tcPrChange w:id="8689" w:author="Erlie Hasam Morfin Zavalza" w:date="2014-11-06T23:33:00Z">
              <w:tcPr>
                <w:tcW w:w="1159" w:type="dxa"/>
                <w:gridSpan w:val="2"/>
                <w:tcBorders>
                  <w:top w:val="nil"/>
                  <w:left w:val="single" w:sz="4" w:space="0" w:color="808080"/>
                  <w:bottom w:val="nil"/>
                  <w:right w:val="single" w:sz="4" w:space="0" w:color="808080"/>
                </w:tcBorders>
                <w:shd w:val="clear" w:color="auto" w:fill="auto"/>
                <w:vAlign w:val="bottom"/>
              </w:tcPr>
            </w:tcPrChange>
          </w:tcPr>
          <w:p w14:paraId="2D83E975" w14:textId="3A233526" w:rsidR="00C751BA" w:rsidRDefault="00C751BA" w:rsidP="00C751BA">
            <w:pPr>
              <w:cnfStyle w:val="000000000000" w:firstRow="0" w:lastRow="0" w:firstColumn="0" w:lastColumn="0" w:oddVBand="0" w:evenVBand="0" w:oddHBand="0" w:evenHBand="0" w:firstRowFirstColumn="0" w:firstRowLastColumn="0" w:lastRowFirstColumn="0" w:lastRowLastColumn="0"/>
              <w:rPr>
                <w:ins w:id="8690" w:author="Erlie Hasam Morfin Zavalza" w:date="2014-11-06T23:25:00Z"/>
              </w:rPr>
            </w:pPr>
            <w:ins w:id="8691" w:author="Erlie Hasam Morfin Zavalza" w:date="2014-11-06T23:33:00Z">
              <w:r w:rsidRPr="00C751BA">
                <w:rPr>
                  <w:rPrChange w:id="8692" w:author="Erlie Hasam Morfin Zavalza" w:date="2014-11-06T23:33:00Z">
                    <w:rPr>
                      <w:rFonts w:ascii="Verdana" w:hAnsi="Verdana" w:cs="Arial"/>
                      <w:sz w:val="18"/>
                      <w:szCs w:val="18"/>
                    </w:rPr>
                  </w:rPrChange>
                </w:rPr>
                <w:t>101.41</w:t>
              </w:r>
            </w:ins>
          </w:p>
        </w:tc>
        <w:tc>
          <w:tcPr>
            <w:tcW w:w="1159" w:type="dxa"/>
            <w:tcPrChange w:id="8693" w:author="Erlie Hasam Morfin Zavalza" w:date="2014-11-06T23:33:00Z">
              <w:tcPr>
                <w:tcW w:w="1159" w:type="dxa"/>
                <w:gridSpan w:val="2"/>
              </w:tcPr>
            </w:tcPrChange>
          </w:tcPr>
          <w:p w14:paraId="389FF968"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694" w:author="Erlie Hasam Morfin Zavalza" w:date="2014-11-06T23:25:00Z"/>
              </w:rPr>
            </w:pPr>
          </w:p>
        </w:tc>
        <w:tc>
          <w:tcPr>
            <w:tcW w:w="1103" w:type="dxa"/>
            <w:tcPrChange w:id="8695" w:author="Erlie Hasam Morfin Zavalza" w:date="2014-11-06T23:33:00Z">
              <w:tcPr>
                <w:tcW w:w="1103" w:type="dxa"/>
                <w:gridSpan w:val="2"/>
              </w:tcPr>
            </w:tcPrChange>
          </w:tcPr>
          <w:p w14:paraId="6C2FE4B1"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696" w:author="Erlie Hasam Morfin Zavalza" w:date="2014-11-06T23:25:00Z"/>
              </w:rPr>
            </w:pPr>
          </w:p>
        </w:tc>
        <w:tc>
          <w:tcPr>
            <w:tcW w:w="1104" w:type="dxa"/>
            <w:tcPrChange w:id="8697" w:author="Erlie Hasam Morfin Zavalza" w:date="2014-11-06T23:33:00Z">
              <w:tcPr>
                <w:tcW w:w="1104" w:type="dxa"/>
                <w:gridSpan w:val="2"/>
              </w:tcPr>
            </w:tcPrChange>
          </w:tcPr>
          <w:p w14:paraId="0465594F"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698" w:author="Erlie Hasam Morfin Zavalza" w:date="2014-11-06T23:25:00Z"/>
              </w:rPr>
            </w:pPr>
          </w:p>
        </w:tc>
      </w:tr>
      <w:tr w:rsidR="00C751BA" w14:paraId="59433BDB" w14:textId="77777777" w:rsidTr="00C751BA">
        <w:tblPrEx>
          <w:tblPrExChange w:id="8699" w:author="Erlie Hasam Morfin Zavalza" w:date="2014-11-06T23:33: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700" w:author="Erlie Hasam Morfin Zavalza" w:date="2014-11-06T23:25:00Z"/>
        </w:trPr>
        <w:tc>
          <w:tcPr>
            <w:cnfStyle w:val="001000000000" w:firstRow="0" w:lastRow="0" w:firstColumn="1" w:lastColumn="0" w:oddVBand="0" w:evenVBand="0" w:oddHBand="0" w:evenHBand="0" w:firstRowFirstColumn="0" w:firstRowLastColumn="0" w:lastRowFirstColumn="0" w:lastRowLastColumn="0"/>
            <w:tcW w:w="1190" w:type="dxa"/>
            <w:tcBorders>
              <w:left w:val="none" w:sz="0" w:space="0" w:color="auto"/>
            </w:tcBorders>
            <w:tcPrChange w:id="8701" w:author="Erlie Hasam Morfin Zavalza" w:date="2014-11-06T23:33:00Z">
              <w:tcPr>
                <w:tcW w:w="1190" w:type="dxa"/>
                <w:gridSpan w:val="2"/>
              </w:tcPr>
            </w:tcPrChange>
          </w:tcPr>
          <w:p w14:paraId="44151AC7" w14:textId="66823E9F" w:rsidR="00C751BA" w:rsidRDefault="00C751BA" w:rsidP="00C751BA">
            <w:pPr>
              <w:cnfStyle w:val="001000100000" w:firstRow="0" w:lastRow="0" w:firstColumn="1" w:lastColumn="0" w:oddVBand="0" w:evenVBand="0" w:oddHBand="1" w:evenHBand="0" w:firstRowFirstColumn="0" w:firstRowLastColumn="0" w:lastRowFirstColumn="0" w:lastRowLastColumn="0"/>
              <w:rPr>
                <w:ins w:id="8702" w:author="Erlie Hasam Morfin Zavalza" w:date="2014-11-06T23:25:00Z"/>
              </w:rPr>
            </w:pPr>
            <w:ins w:id="8703" w:author="Erlie Hasam Morfin Zavalza" w:date="2014-11-06T23:30:00Z">
              <w:r>
                <w:t>2011</w:t>
              </w:r>
            </w:ins>
          </w:p>
        </w:tc>
        <w:tc>
          <w:tcPr>
            <w:tcW w:w="1523" w:type="dxa"/>
            <w:tcPrChange w:id="8704" w:author="Erlie Hasam Morfin Zavalza" w:date="2014-11-06T23:33:00Z">
              <w:tcPr>
                <w:tcW w:w="1523" w:type="dxa"/>
              </w:tcPr>
            </w:tcPrChange>
          </w:tcPr>
          <w:p w14:paraId="78B12EC3"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05" w:author="Erlie Hasam Morfin Zavalza" w:date="2014-11-06T23:25:00Z"/>
              </w:rPr>
            </w:pPr>
          </w:p>
        </w:tc>
        <w:tc>
          <w:tcPr>
            <w:tcW w:w="1590" w:type="dxa"/>
            <w:tcPrChange w:id="8706" w:author="Erlie Hasam Morfin Zavalza" w:date="2014-11-06T23:33:00Z">
              <w:tcPr>
                <w:tcW w:w="1590" w:type="dxa"/>
                <w:gridSpan w:val="2"/>
              </w:tcPr>
            </w:tcPrChange>
          </w:tcPr>
          <w:p w14:paraId="405BF350"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07" w:author="Erlie Hasam Morfin Zavalza" w:date="2014-11-06T23:25:00Z"/>
              </w:rPr>
            </w:pPr>
          </w:p>
        </w:tc>
        <w:tc>
          <w:tcPr>
            <w:tcW w:w="1159" w:type="dxa"/>
            <w:tcPrChange w:id="8708" w:author="Erlie Hasam Morfin Zavalza" w:date="2014-11-06T23:33:00Z">
              <w:tcPr>
                <w:tcW w:w="1159" w:type="dxa"/>
                <w:gridSpan w:val="2"/>
                <w:tcBorders>
                  <w:top w:val="nil"/>
                  <w:left w:val="single" w:sz="4" w:space="0" w:color="808080"/>
                  <w:bottom w:val="nil"/>
                  <w:right w:val="single" w:sz="4" w:space="0" w:color="808080"/>
                </w:tcBorders>
                <w:shd w:val="clear" w:color="000000" w:fill="DDD9C4"/>
                <w:vAlign w:val="bottom"/>
              </w:tcPr>
            </w:tcPrChange>
          </w:tcPr>
          <w:p w14:paraId="2292234C" w14:textId="73BACEAA" w:rsidR="00C751BA" w:rsidRDefault="00C751BA" w:rsidP="00C751BA">
            <w:pPr>
              <w:cnfStyle w:val="000000100000" w:firstRow="0" w:lastRow="0" w:firstColumn="0" w:lastColumn="0" w:oddVBand="0" w:evenVBand="0" w:oddHBand="1" w:evenHBand="0" w:firstRowFirstColumn="0" w:firstRowLastColumn="0" w:lastRowFirstColumn="0" w:lastRowLastColumn="0"/>
              <w:rPr>
                <w:ins w:id="8709" w:author="Erlie Hasam Morfin Zavalza" w:date="2014-11-06T23:25:00Z"/>
              </w:rPr>
            </w:pPr>
            <w:ins w:id="8710" w:author="Erlie Hasam Morfin Zavalza" w:date="2014-11-06T23:33:00Z">
              <w:r w:rsidRPr="00C751BA">
                <w:rPr>
                  <w:rPrChange w:id="8711" w:author="Erlie Hasam Morfin Zavalza" w:date="2014-11-06T23:33:00Z">
                    <w:rPr>
                      <w:rFonts w:ascii="Verdana" w:hAnsi="Verdana" w:cs="Arial"/>
                      <w:sz w:val="18"/>
                      <w:szCs w:val="18"/>
                    </w:rPr>
                  </w:rPrChange>
                </w:rPr>
                <w:t>104.80</w:t>
              </w:r>
            </w:ins>
          </w:p>
        </w:tc>
        <w:tc>
          <w:tcPr>
            <w:tcW w:w="1159" w:type="dxa"/>
            <w:tcPrChange w:id="8712" w:author="Erlie Hasam Morfin Zavalza" w:date="2014-11-06T23:33:00Z">
              <w:tcPr>
                <w:tcW w:w="1159" w:type="dxa"/>
                <w:gridSpan w:val="2"/>
              </w:tcPr>
            </w:tcPrChange>
          </w:tcPr>
          <w:p w14:paraId="5B60EF47"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13" w:author="Erlie Hasam Morfin Zavalza" w:date="2014-11-06T23:25:00Z"/>
              </w:rPr>
            </w:pPr>
          </w:p>
        </w:tc>
        <w:tc>
          <w:tcPr>
            <w:tcW w:w="1103" w:type="dxa"/>
            <w:tcPrChange w:id="8714" w:author="Erlie Hasam Morfin Zavalza" w:date="2014-11-06T23:33:00Z">
              <w:tcPr>
                <w:tcW w:w="1103" w:type="dxa"/>
                <w:gridSpan w:val="2"/>
              </w:tcPr>
            </w:tcPrChange>
          </w:tcPr>
          <w:p w14:paraId="30C85A60"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15" w:author="Erlie Hasam Morfin Zavalza" w:date="2014-11-06T23:25:00Z"/>
              </w:rPr>
            </w:pPr>
          </w:p>
        </w:tc>
        <w:tc>
          <w:tcPr>
            <w:tcW w:w="1104" w:type="dxa"/>
            <w:tcPrChange w:id="8716" w:author="Erlie Hasam Morfin Zavalza" w:date="2014-11-06T23:33:00Z">
              <w:tcPr>
                <w:tcW w:w="1104" w:type="dxa"/>
                <w:gridSpan w:val="2"/>
              </w:tcPr>
            </w:tcPrChange>
          </w:tcPr>
          <w:p w14:paraId="113FD7B7"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17" w:author="Erlie Hasam Morfin Zavalza" w:date="2014-11-06T23:25:00Z"/>
              </w:rPr>
            </w:pPr>
          </w:p>
        </w:tc>
      </w:tr>
      <w:tr w:rsidR="00C751BA" w14:paraId="19995615" w14:textId="77777777" w:rsidTr="00C751BA">
        <w:tblPrEx>
          <w:tblPrExChange w:id="8718" w:author="Erlie Hasam Morfin Zavalza" w:date="2014-11-06T23:33: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719" w:author="Erlie Hasam Morfin Zavalza" w:date="2014-11-06T23:25:00Z"/>
        </w:trPr>
        <w:tc>
          <w:tcPr>
            <w:cnfStyle w:val="001000000000" w:firstRow="0" w:lastRow="0" w:firstColumn="1" w:lastColumn="0" w:oddVBand="0" w:evenVBand="0" w:oddHBand="0" w:evenHBand="0" w:firstRowFirstColumn="0" w:firstRowLastColumn="0" w:lastRowFirstColumn="0" w:lastRowLastColumn="0"/>
            <w:tcW w:w="1190" w:type="dxa"/>
            <w:tcBorders>
              <w:left w:val="none" w:sz="0" w:space="0" w:color="auto"/>
            </w:tcBorders>
            <w:tcPrChange w:id="8720" w:author="Erlie Hasam Morfin Zavalza" w:date="2014-11-06T23:33:00Z">
              <w:tcPr>
                <w:tcW w:w="1190" w:type="dxa"/>
                <w:gridSpan w:val="2"/>
              </w:tcPr>
            </w:tcPrChange>
          </w:tcPr>
          <w:p w14:paraId="035C1921" w14:textId="2DA9401D" w:rsidR="00C751BA" w:rsidRDefault="00C751BA" w:rsidP="00C751BA">
            <w:pPr>
              <w:rPr>
                <w:ins w:id="8721" w:author="Erlie Hasam Morfin Zavalza" w:date="2014-11-06T23:25:00Z"/>
              </w:rPr>
            </w:pPr>
            <w:ins w:id="8722" w:author="Erlie Hasam Morfin Zavalza" w:date="2014-11-06T23:30:00Z">
              <w:r>
                <w:t>2012</w:t>
              </w:r>
            </w:ins>
          </w:p>
        </w:tc>
        <w:tc>
          <w:tcPr>
            <w:tcW w:w="1523" w:type="dxa"/>
            <w:tcPrChange w:id="8723" w:author="Erlie Hasam Morfin Zavalza" w:date="2014-11-06T23:33:00Z">
              <w:tcPr>
                <w:tcW w:w="1523" w:type="dxa"/>
              </w:tcPr>
            </w:tcPrChange>
          </w:tcPr>
          <w:p w14:paraId="7F3CAEEC"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724" w:author="Erlie Hasam Morfin Zavalza" w:date="2014-11-06T23:25:00Z"/>
              </w:rPr>
            </w:pPr>
          </w:p>
        </w:tc>
        <w:tc>
          <w:tcPr>
            <w:tcW w:w="1590" w:type="dxa"/>
            <w:tcPrChange w:id="8725" w:author="Erlie Hasam Morfin Zavalza" w:date="2014-11-06T23:33:00Z">
              <w:tcPr>
                <w:tcW w:w="1590" w:type="dxa"/>
                <w:gridSpan w:val="2"/>
              </w:tcPr>
            </w:tcPrChange>
          </w:tcPr>
          <w:p w14:paraId="560F8CD1"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726" w:author="Erlie Hasam Morfin Zavalza" w:date="2014-11-06T23:25:00Z"/>
              </w:rPr>
            </w:pPr>
          </w:p>
        </w:tc>
        <w:tc>
          <w:tcPr>
            <w:tcW w:w="1159" w:type="dxa"/>
            <w:tcPrChange w:id="8727" w:author="Erlie Hasam Morfin Zavalza" w:date="2014-11-06T23:33:00Z">
              <w:tcPr>
                <w:tcW w:w="1159" w:type="dxa"/>
                <w:gridSpan w:val="2"/>
                <w:tcBorders>
                  <w:top w:val="nil"/>
                  <w:left w:val="single" w:sz="4" w:space="0" w:color="808080"/>
                  <w:bottom w:val="nil"/>
                  <w:right w:val="single" w:sz="4" w:space="0" w:color="808080"/>
                </w:tcBorders>
                <w:shd w:val="clear" w:color="auto" w:fill="auto"/>
                <w:vAlign w:val="bottom"/>
              </w:tcPr>
            </w:tcPrChange>
          </w:tcPr>
          <w:p w14:paraId="2D9A1C26" w14:textId="6097441F" w:rsidR="00C751BA" w:rsidRDefault="00C751BA" w:rsidP="00C751BA">
            <w:pPr>
              <w:cnfStyle w:val="000000000000" w:firstRow="0" w:lastRow="0" w:firstColumn="0" w:lastColumn="0" w:oddVBand="0" w:evenVBand="0" w:oddHBand="0" w:evenHBand="0" w:firstRowFirstColumn="0" w:firstRowLastColumn="0" w:lastRowFirstColumn="0" w:lastRowLastColumn="0"/>
              <w:rPr>
                <w:ins w:id="8728" w:author="Erlie Hasam Morfin Zavalza" w:date="2014-11-06T23:25:00Z"/>
              </w:rPr>
            </w:pPr>
            <w:ins w:id="8729" w:author="Erlie Hasam Morfin Zavalza" w:date="2014-11-06T23:33:00Z">
              <w:r w:rsidRPr="00C751BA">
                <w:rPr>
                  <w:rPrChange w:id="8730" w:author="Erlie Hasam Morfin Zavalza" w:date="2014-11-06T23:33:00Z">
                    <w:rPr>
                      <w:rFonts w:ascii="Verdana" w:hAnsi="Verdana" w:cs="Arial"/>
                      <w:sz w:val="18"/>
                      <w:szCs w:val="18"/>
                    </w:rPr>
                  </w:rPrChange>
                </w:rPr>
                <w:t>107.95</w:t>
              </w:r>
            </w:ins>
          </w:p>
        </w:tc>
        <w:tc>
          <w:tcPr>
            <w:tcW w:w="1159" w:type="dxa"/>
            <w:tcPrChange w:id="8731" w:author="Erlie Hasam Morfin Zavalza" w:date="2014-11-06T23:33:00Z">
              <w:tcPr>
                <w:tcW w:w="1159" w:type="dxa"/>
                <w:gridSpan w:val="2"/>
              </w:tcPr>
            </w:tcPrChange>
          </w:tcPr>
          <w:p w14:paraId="0C3698B4"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732" w:author="Erlie Hasam Morfin Zavalza" w:date="2014-11-06T23:25:00Z"/>
              </w:rPr>
            </w:pPr>
          </w:p>
        </w:tc>
        <w:tc>
          <w:tcPr>
            <w:tcW w:w="1103" w:type="dxa"/>
            <w:tcPrChange w:id="8733" w:author="Erlie Hasam Morfin Zavalza" w:date="2014-11-06T23:33:00Z">
              <w:tcPr>
                <w:tcW w:w="1103" w:type="dxa"/>
                <w:gridSpan w:val="2"/>
              </w:tcPr>
            </w:tcPrChange>
          </w:tcPr>
          <w:p w14:paraId="258CDC07"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734" w:author="Erlie Hasam Morfin Zavalza" w:date="2014-11-06T23:25:00Z"/>
              </w:rPr>
            </w:pPr>
          </w:p>
        </w:tc>
        <w:tc>
          <w:tcPr>
            <w:tcW w:w="1104" w:type="dxa"/>
            <w:tcPrChange w:id="8735" w:author="Erlie Hasam Morfin Zavalza" w:date="2014-11-06T23:33:00Z">
              <w:tcPr>
                <w:tcW w:w="1104" w:type="dxa"/>
                <w:gridSpan w:val="2"/>
              </w:tcPr>
            </w:tcPrChange>
          </w:tcPr>
          <w:p w14:paraId="27E1B995" w14:textId="77777777" w:rsidR="00C751BA" w:rsidRDefault="00C751BA" w:rsidP="00C751BA">
            <w:pPr>
              <w:cnfStyle w:val="000000000000" w:firstRow="0" w:lastRow="0" w:firstColumn="0" w:lastColumn="0" w:oddVBand="0" w:evenVBand="0" w:oddHBand="0" w:evenHBand="0" w:firstRowFirstColumn="0" w:firstRowLastColumn="0" w:lastRowFirstColumn="0" w:lastRowLastColumn="0"/>
              <w:rPr>
                <w:ins w:id="8736" w:author="Erlie Hasam Morfin Zavalza" w:date="2014-11-06T23:25:00Z"/>
              </w:rPr>
            </w:pPr>
          </w:p>
        </w:tc>
      </w:tr>
      <w:tr w:rsidR="00C751BA" w14:paraId="04D0DD2C" w14:textId="77777777" w:rsidTr="00C751BA">
        <w:tblPrEx>
          <w:tblPrExChange w:id="8737" w:author="Erlie Hasam Morfin Zavalza" w:date="2014-11-06T23:33: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738" w:author="Erlie Hasam Morfin Zavalza" w:date="2014-11-06T23:25:00Z"/>
        </w:trPr>
        <w:tc>
          <w:tcPr>
            <w:cnfStyle w:val="001000000000" w:firstRow="0" w:lastRow="0" w:firstColumn="1" w:lastColumn="0" w:oddVBand="0" w:evenVBand="0" w:oddHBand="0" w:evenHBand="0" w:firstRowFirstColumn="0" w:firstRowLastColumn="0" w:lastRowFirstColumn="0" w:lastRowLastColumn="0"/>
            <w:tcW w:w="1190" w:type="dxa"/>
            <w:tcBorders>
              <w:left w:val="none" w:sz="0" w:space="0" w:color="auto"/>
              <w:bottom w:val="none" w:sz="0" w:space="0" w:color="auto"/>
            </w:tcBorders>
            <w:tcPrChange w:id="8739" w:author="Erlie Hasam Morfin Zavalza" w:date="2014-11-06T23:33:00Z">
              <w:tcPr>
                <w:tcW w:w="1190" w:type="dxa"/>
                <w:gridSpan w:val="2"/>
              </w:tcPr>
            </w:tcPrChange>
          </w:tcPr>
          <w:p w14:paraId="2A882C03" w14:textId="510D7705" w:rsidR="00C751BA" w:rsidRDefault="00C751BA" w:rsidP="00C751BA">
            <w:pPr>
              <w:cnfStyle w:val="001000100000" w:firstRow="0" w:lastRow="0" w:firstColumn="1" w:lastColumn="0" w:oddVBand="0" w:evenVBand="0" w:oddHBand="1" w:evenHBand="0" w:firstRowFirstColumn="0" w:firstRowLastColumn="0" w:lastRowFirstColumn="0" w:lastRowLastColumn="0"/>
              <w:rPr>
                <w:ins w:id="8740" w:author="Erlie Hasam Morfin Zavalza" w:date="2014-11-06T23:25:00Z"/>
              </w:rPr>
            </w:pPr>
            <w:ins w:id="8741" w:author="Erlie Hasam Morfin Zavalza" w:date="2014-11-06T23:31:00Z">
              <w:r>
                <w:t>2013</w:t>
              </w:r>
            </w:ins>
          </w:p>
        </w:tc>
        <w:tc>
          <w:tcPr>
            <w:tcW w:w="1523" w:type="dxa"/>
            <w:tcPrChange w:id="8742" w:author="Erlie Hasam Morfin Zavalza" w:date="2014-11-06T23:33:00Z">
              <w:tcPr>
                <w:tcW w:w="1523" w:type="dxa"/>
              </w:tcPr>
            </w:tcPrChange>
          </w:tcPr>
          <w:p w14:paraId="450D3466"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43" w:author="Erlie Hasam Morfin Zavalza" w:date="2014-11-06T23:25:00Z"/>
              </w:rPr>
            </w:pPr>
          </w:p>
        </w:tc>
        <w:tc>
          <w:tcPr>
            <w:tcW w:w="1590" w:type="dxa"/>
            <w:tcPrChange w:id="8744" w:author="Erlie Hasam Morfin Zavalza" w:date="2014-11-06T23:33:00Z">
              <w:tcPr>
                <w:tcW w:w="1590" w:type="dxa"/>
                <w:gridSpan w:val="2"/>
              </w:tcPr>
            </w:tcPrChange>
          </w:tcPr>
          <w:p w14:paraId="26A00792"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45" w:author="Erlie Hasam Morfin Zavalza" w:date="2014-11-06T23:25:00Z"/>
              </w:rPr>
            </w:pPr>
          </w:p>
        </w:tc>
        <w:tc>
          <w:tcPr>
            <w:tcW w:w="1159" w:type="dxa"/>
            <w:tcPrChange w:id="8746" w:author="Erlie Hasam Morfin Zavalza" w:date="2014-11-06T23:33:00Z">
              <w:tcPr>
                <w:tcW w:w="1159" w:type="dxa"/>
                <w:gridSpan w:val="2"/>
                <w:tcBorders>
                  <w:top w:val="nil"/>
                  <w:left w:val="single" w:sz="4" w:space="0" w:color="808080"/>
                  <w:bottom w:val="nil"/>
                  <w:right w:val="single" w:sz="4" w:space="0" w:color="808080"/>
                </w:tcBorders>
                <w:shd w:val="clear" w:color="000000" w:fill="DDD9C4"/>
                <w:vAlign w:val="bottom"/>
              </w:tcPr>
            </w:tcPrChange>
          </w:tcPr>
          <w:p w14:paraId="644F2FB3" w14:textId="261D368D" w:rsidR="00C751BA" w:rsidRDefault="00C751BA" w:rsidP="00C751BA">
            <w:pPr>
              <w:cnfStyle w:val="000000100000" w:firstRow="0" w:lastRow="0" w:firstColumn="0" w:lastColumn="0" w:oddVBand="0" w:evenVBand="0" w:oddHBand="1" w:evenHBand="0" w:firstRowFirstColumn="0" w:firstRowLastColumn="0" w:lastRowFirstColumn="0" w:lastRowLastColumn="0"/>
              <w:rPr>
                <w:ins w:id="8747" w:author="Erlie Hasam Morfin Zavalza" w:date="2014-11-06T23:25:00Z"/>
              </w:rPr>
            </w:pPr>
            <w:ins w:id="8748" w:author="Erlie Hasam Morfin Zavalza" w:date="2014-11-06T23:33:00Z">
              <w:r w:rsidRPr="00C751BA">
                <w:rPr>
                  <w:rPrChange w:id="8749" w:author="Erlie Hasam Morfin Zavalza" w:date="2014-11-06T23:33:00Z">
                    <w:rPr>
                      <w:rFonts w:ascii="Verdana" w:hAnsi="Verdana" w:cs="Arial"/>
                      <w:sz w:val="18"/>
                      <w:szCs w:val="18"/>
                    </w:rPr>
                  </w:rPrChange>
                </w:rPr>
                <w:t>109.88</w:t>
              </w:r>
            </w:ins>
          </w:p>
        </w:tc>
        <w:tc>
          <w:tcPr>
            <w:tcW w:w="1159" w:type="dxa"/>
            <w:tcPrChange w:id="8750" w:author="Erlie Hasam Morfin Zavalza" w:date="2014-11-06T23:33:00Z">
              <w:tcPr>
                <w:tcW w:w="1159" w:type="dxa"/>
                <w:gridSpan w:val="2"/>
              </w:tcPr>
            </w:tcPrChange>
          </w:tcPr>
          <w:p w14:paraId="4CE5C0B1"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51" w:author="Erlie Hasam Morfin Zavalza" w:date="2014-11-06T23:25:00Z"/>
              </w:rPr>
            </w:pPr>
          </w:p>
        </w:tc>
        <w:tc>
          <w:tcPr>
            <w:tcW w:w="1103" w:type="dxa"/>
            <w:tcPrChange w:id="8752" w:author="Erlie Hasam Morfin Zavalza" w:date="2014-11-06T23:33:00Z">
              <w:tcPr>
                <w:tcW w:w="1103" w:type="dxa"/>
                <w:gridSpan w:val="2"/>
              </w:tcPr>
            </w:tcPrChange>
          </w:tcPr>
          <w:p w14:paraId="251E17E6"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53" w:author="Erlie Hasam Morfin Zavalza" w:date="2014-11-06T23:25:00Z"/>
              </w:rPr>
            </w:pPr>
          </w:p>
        </w:tc>
        <w:tc>
          <w:tcPr>
            <w:tcW w:w="1104" w:type="dxa"/>
            <w:tcPrChange w:id="8754" w:author="Erlie Hasam Morfin Zavalza" w:date="2014-11-06T23:33:00Z">
              <w:tcPr>
                <w:tcW w:w="1104" w:type="dxa"/>
                <w:gridSpan w:val="2"/>
              </w:tcPr>
            </w:tcPrChange>
          </w:tcPr>
          <w:p w14:paraId="0E87A4FB" w14:textId="77777777" w:rsidR="00C751BA" w:rsidRDefault="00C751BA" w:rsidP="00C751BA">
            <w:pPr>
              <w:cnfStyle w:val="000000100000" w:firstRow="0" w:lastRow="0" w:firstColumn="0" w:lastColumn="0" w:oddVBand="0" w:evenVBand="0" w:oddHBand="1" w:evenHBand="0" w:firstRowFirstColumn="0" w:firstRowLastColumn="0" w:lastRowFirstColumn="0" w:lastRowLastColumn="0"/>
              <w:rPr>
                <w:ins w:id="8755" w:author="Erlie Hasam Morfin Zavalza" w:date="2014-11-06T23:25:00Z"/>
              </w:rPr>
            </w:pPr>
          </w:p>
        </w:tc>
      </w:tr>
    </w:tbl>
    <w:p w14:paraId="12F43A69" w14:textId="77777777" w:rsidR="00E63265" w:rsidRPr="00E63265" w:rsidRDefault="00E63265">
      <w:pPr>
        <w:rPr>
          <w:ins w:id="8756" w:author="Erlie Hasam Morfin Zavalza" w:date="2014-11-06T22:00:00Z"/>
          <w:rPrChange w:id="8757" w:author="Erlie Hasam Morfin Zavalza" w:date="2014-11-06T23:24:00Z">
            <w:rPr>
              <w:ins w:id="8758" w:author="Erlie Hasam Morfin Zavalza" w:date="2014-11-06T22:00:00Z"/>
            </w:rPr>
          </w:rPrChange>
        </w:rPr>
        <w:pPrChange w:id="8759" w:author="Erlie Hasam Morfin Zavalza" w:date="2014-11-06T23:24:00Z">
          <w:pPr>
            <w:pStyle w:val="Ttulo2"/>
          </w:pPr>
        </w:pPrChange>
      </w:pPr>
    </w:p>
    <w:p w14:paraId="7348369F" w14:textId="3448A156" w:rsidR="006D71D2" w:rsidRDefault="006D71D2">
      <w:pPr>
        <w:rPr>
          <w:ins w:id="8760" w:author="Erlie Hasam Morfin Zavalza" w:date="2014-11-06T21:07:00Z"/>
        </w:rPr>
        <w:pPrChange w:id="8761" w:author="Erlie Hasam Morfin Zavalza" w:date="2014-11-06T21:07:00Z">
          <w:pPr>
            <w:pStyle w:val="Ttulo2"/>
          </w:pPr>
        </w:pPrChange>
      </w:pPr>
      <w:ins w:id="8762" w:author="Erlie Hasam Morfin Zavalza" w:date="2014-11-06T21:06:00Z">
        <w:r w:rsidRPr="006D71D2">
          <w:t xml:space="preserve">Chile ha sido una de las economías de más rápido crecimiento en Latinoamérica en la última década, pero la crisis internacional ha golpeado sus puertas y desde 2013 se observa una desaceleración gradual de su actividad económica. Después del auge observado entre el 2010 y 2012, </w:t>
        </w:r>
        <w:r w:rsidRPr="0019003F">
          <w:rPr>
            <w:b/>
            <w:rPrChange w:id="8763" w:author="Erlie Hasam Morfin Zavalza" w:date="2014-11-06T21:53:00Z">
              <w:rPr>
                <w:b w:val="0"/>
                <w:caps w:val="0"/>
              </w:rPr>
            </w:rPrChange>
          </w:rPr>
          <w:t>el crecimiento del PIB se redujo al 2,2% en el primer semestre de 2014</w:t>
        </w:r>
      </w:ins>
      <w:ins w:id="8764" w:author="Erlie Hasam Morfin Zavalza" w:date="2014-11-06T21:53:00Z">
        <w:r w:rsidR="0019003F">
          <w:t>.</w:t>
        </w:r>
      </w:ins>
    </w:p>
    <w:p w14:paraId="2AA25AA6" w14:textId="64011462" w:rsidR="0019003F" w:rsidRDefault="006D71D2">
      <w:pPr>
        <w:rPr>
          <w:ins w:id="8765" w:author="Erlie Hasam Morfin Zavalza" w:date="2014-11-06T22:00:00Z"/>
        </w:rPr>
        <w:pPrChange w:id="8766" w:author="Erlie Hasam Morfin Zavalza" w:date="2014-11-06T21:58:00Z">
          <w:pPr>
            <w:ind w:left="426" w:hanging="426"/>
          </w:pPr>
        </w:pPrChange>
      </w:pPr>
      <w:ins w:id="8767" w:author="Erlie Hasam Morfin Zavalza" w:date="2014-11-06T21:06:00Z">
        <w:r w:rsidRPr="006D71D2">
          <w:t>La reforma tributaria  aprobada en septiembre de 2014 tiene como objetivo aumentar los ingresos fiscales en 3 puntos porcentuales del PIB para financiar el gasto adicional en educación y reducir la brecha fiscal. El elemento principal de la reforma es la eliminación del Fondo de Utilidades Tributarias (FUT), que es utilizado por las empresas para  aplazar el pago de impuestos sobre los beneficios que se retienen para las inversiones</w:t>
        </w:r>
      </w:ins>
      <w:ins w:id="8768" w:author="Erlie Hasam Morfin Zavalza" w:date="2014-11-06T21:08:00Z">
        <w:r>
          <w:t>.</w:t>
        </w:r>
      </w:ins>
    </w:p>
    <w:p w14:paraId="456F28F2" w14:textId="77777777" w:rsidR="0019003F" w:rsidRPr="003C1C66" w:rsidRDefault="0019003F" w:rsidP="0019003F">
      <w:pPr>
        <w:rPr>
          <w:ins w:id="8769" w:author="Erlie Hasam Morfin Zavalza" w:date="2014-11-06T22:00:00Z"/>
        </w:rPr>
      </w:pPr>
      <w:ins w:id="8770" w:author="Erlie Hasam Morfin Zavalza" w:date="2014-11-06T22:00:00Z">
        <w:r>
          <w:lastRenderedPageBreak/>
          <w:t>A</w:t>
        </w:r>
        <w:r w:rsidRPr="006D71D2">
          <w:t xml:space="preserve"> pesar del fuerte crecimiento durante los últimos 20 años, el ingreso per cápita del país todavía tiene que converger con el de las naciones de altos ingresos (en 2012 el ingreso per cápita de US$ 21.990 estaba todavía muy por debajo del promedio de US $30,036 de los países de la OCDE). </w:t>
        </w:r>
      </w:ins>
    </w:p>
    <w:p w14:paraId="5AA368DF" w14:textId="77777777" w:rsidR="0019003F" w:rsidRPr="003C1C66" w:rsidRDefault="0019003F" w:rsidP="0019003F">
      <w:pPr>
        <w:rPr>
          <w:ins w:id="8771" w:author="Erlie Hasam Morfin Zavalza" w:date="2014-11-06T22:00:00Z"/>
        </w:rPr>
      </w:pPr>
      <w:ins w:id="8772" w:author="Erlie Hasam Morfin Zavalza" w:date="2014-11-06T22:00:00Z">
        <w:r>
          <w:t>A</w:t>
        </w:r>
        <w:r w:rsidRPr="006D71D2">
          <w:t xml:space="preserve"> pesar del fuerte crecimiento durante los últimos 20 años, el ingreso per cápita del país todavía tiene que converger con el de las naciones de altos ingresos (en 2012 el ingreso per cápita de US$ 21.990 estaba todavía muy por debajo del promedio de US $30,036 de los países de la OCDE). </w:t>
        </w:r>
      </w:ins>
    </w:p>
    <w:p w14:paraId="487631A0" w14:textId="1C065E05" w:rsidR="008041AA" w:rsidRDefault="00EA5B15">
      <w:pPr>
        <w:rPr>
          <w:ins w:id="8773" w:author="Erlie Hasam Morfin Zavalza" w:date="2014-11-06T21:58:00Z"/>
        </w:rPr>
        <w:pPrChange w:id="8774" w:author="Erlie Hasam Morfin Zavalza" w:date="2014-11-06T21:58:00Z">
          <w:pPr>
            <w:ind w:left="426" w:hanging="426"/>
          </w:pPr>
        </w:pPrChange>
      </w:pPr>
      <w:customXmlInsRangeStart w:id="8775" w:author="Erlie Hasam Morfin Zavalza" w:date="2014-11-06T22:04:00Z"/>
      <w:sdt>
        <w:sdtPr>
          <w:id w:val="-1993873453"/>
          <w:citation/>
        </w:sdtPr>
        <w:sdtEndPr/>
        <w:sdtContent>
          <w:customXmlInsRangeEnd w:id="8775"/>
          <w:ins w:id="8776" w:author="Erlie Hasam Morfin Zavalza" w:date="2014-11-06T22:04:00Z">
            <w:r w:rsidR="0019003F">
              <w:fldChar w:fldCharType="begin"/>
            </w:r>
            <w:r w:rsidR="0019003F">
              <w:rPr>
                <w:lang w:val="es-MX"/>
              </w:rPr>
              <w:instrText xml:space="preserve"> CITATION Ban14 \l 2058 </w:instrText>
            </w:r>
          </w:ins>
          <w:r w:rsidR="0019003F">
            <w:fldChar w:fldCharType="separate"/>
          </w:r>
          <w:ins w:id="8777" w:author="Erlie Hasam Morfin Zavalza" w:date="2014-11-06T22:04:00Z">
            <w:r w:rsidR="0019003F" w:rsidRPr="0019003F">
              <w:rPr>
                <w:noProof/>
                <w:lang w:val="es-MX"/>
                <w:rPrChange w:id="8778" w:author="Erlie Hasam Morfin Zavalza" w:date="2014-11-06T22:04:00Z">
                  <w:rPr/>
                </w:rPrChange>
              </w:rPr>
              <w:t>(Banco Mundial, s.f.)</w:t>
            </w:r>
            <w:r w:rsidR="0019003F">
              <w:fldChar w:fldCharType="end"/>
            </w:r>
          </w:ins>
          <w:customXmlInsRangeStart w:id="8779" w:author="Erlie Hasam Morfin Zavalza" w:date="2014-11-06T22:04:00Z"/>
        </w:sdtContent>
      </w:sdt>
      <w:customXmlInsRangeEnd w:id="8779"/>
    </w:p>
    <w:p w14:paraId="3AF1D98F" w14:textId="77777777" w:rsidR="00A86AA5" w:rsidRDefault="00A86AA5">
      <w:pPr>
        <w:pStyle w:val="Ttulo2"/>
        <w:rPr>
          <w:ins w:id="8780" w:author="Erlie Hasam Morfin Zavalza" w:date="2014-11-05T15:07:00Z"/>
        </w:rPr>
        <w:pPrChange w:id="8781" w:author="Erlie Hasam Morfin Zavalza" w:date="2014-11-05T15:09:00Z">
          <w:pPr>
            <w:ind w:left="426" w:hanging="426"/>
          </w:pPr>
        </w:pPrChange>
      </w:pPr>
      <w:ins w:id="8782" w:author="Erlie Hasam Morfin Zavalza" w:date="2014-11-05T15:06:00Z">
        <w:r>
          <w:t>ANÁLISIS DE LA SITUACIÓN VIGENTE</w:t>
        </w:r>
      </w:ins>
      <w:ins w:id="8783" w:author="Erlie Hasam Morfin Zavalza" w:date="2014-11-05T15:07:00Z">
        <w:r w:rsidRPr="00A86AA5">
          <w:t xml:space="preserve"> </w:t>
        </w:r>
      </w:ins>
    </w:p>
    <w:p w14:paraId="60AE5D05" w14:textId="6B341EE2" w:rsidR="00A86AA5" w:rsidRDefault="00A86AA5">
      <w:pPr>
        <w:pStyle w:val="Ttulo3"/>
        <w:rPr>
          <w:ins w:id="8784" w:author="Erlie Hasam Morfin Zavalza" w:date="2014-11-06T00:52:00Z"/>
        </w:rPr>
        <w:pPrChange w:id="8785" w:author="Erlie Hasam Morfin Zavalza" w:date="2014-11-07T14:17:00Z">
          <w:pPr>
            <w:ind w:left="426" w:hanging="426"/>
          </w:pPr>
        </w:pPrChange>
      </w:pPr>
      <w:ins w:id="8786" w:author="Erlie Hasam Morfin Zavalza" w:date="2014-11-05T15:07:00Z">
        <w:r>
          <w:t>ESTRUCTURA Y CARACTERÍSTICAS DEL MERCADO</w:t>
        </w:r>
      </w:ins>
    </w:p>
    <w:p w14:paraId="4C5874EA" w14:textId="38ED16C7" w:rsidR="00C35830" w:rsidRDefault="00C35830">
      <w:pPr>
        <w:rPr>
          <w:ins w:id="8787" w:author="Erlie Hasam Morfin Zavalza" w:date="2014-11-06T00:55:00Z"/>
        </w:rPr>
        <w:pPrChange w:id="8788" w:author="Erlie Hasam Morfin Zavalza" w:date="2014-11-06T00:52:00Z">
          <w:pPr>
            <w:ind w:left="426" w:hanging="426"/>
          </w:pPr>
        </w:pPrChange>
      </w:pPr>
      <w:ins w:id="8789" w:author="Erlie Hasam Morfin Zavalza" w:date="2014-11-06T00:52:00Z">
        <w:r>
          <w:t xml:space="preserve">Nuestro producto forma parte de un mercado de competencia perfecta en el cual nos encontramos que hay muchos competidores pero con productos no </w:t>
        </w:r>
      </w:ins>
      <w:ins w:id="8790" w:author="Erlie Hasam Morfin Zavalza" w:date="2014-11-06T01:00:00Z">
        <w:r>
          <w:t>diferenciables, es</w:t>
        </w:r>
      </w:ins>
      <w:ins w:id="8791" w:author="Erlie Hasam Morfin Zavalza" w:date="2014-11-06T00:53:00Z">
        <w:r>
          <w:t xml:space="preserve"> decir las empanadas que ellos venden son de </w:t>
        </w:r>
      </w:ins>
      <w:ins w:id="8792" w:author="Erlie Hasam Morfin Zavalza" w:date="2014-11-06T01:00:00Z">
        <w:r>
          <w:t>características</w:t>
        </w:r>
      </w:ins>
      <w:ins w:id="8793" w:author="Erlie Hasam Morfin Zavalza" w:date="2014-11-06T00:54:00Z">
        <w:r>
          <w:t xml:space="preserve"> similares y de precios similares, aun as</w:t>
        </w:r>
      </w:ins>
      <w:ins w:id="8794" w:author="Erlie Hasam Morfin Zavalza" w:date="2014-11-06T00:55:00Z">
        <w:r>
          <w:t xml:space="preserve">í lo que buscamos es una estrategia de diferenciación que nos permita con nuestra nueva empanada tomar una ventaja competitiva y entregar mayor valor al cliente a </w:t>
        </w:r>
      </w:ins>
      <w:ins w:id="8795" w:author="Erlie Hasam Morfin Zavalza" w:date="2014-11-06T01:00:00Z">
        <w:r>
          <w:t>través</w:t>
        </w:r>
      </w:ins>
      <w:ins w:id="8796" w:author="Erlie Hasam Morfin Zavalza" w:date="2014-11-06T00:55:00Z">
        <w:r>
          <w:t xml:space="preserve"> de nuestro producto.</w:t>
        </w:r>
      </w:ins>
    </w:p>
    <w:p w14:paraId="1A3FC62A" w14:textId="6F4D6747" w:rsidR="00C35830" w:rsidRDefault="00C35830">
      <w:pPr>
        <w:rPr>
          <w:ins w:id="8797" w:author="Erlie Hasam Morfin Zavalza" w:date="2014-11-06T01:02:00Z"/>
        </w:rPr>
        <w:pPrChange w:id="8798" w:author="Erlie Hasam Morfin Zavalza" w:date="2014-11-06T00:52:00Z">
          <w:pPr>
            <w:ind w:left="426" w:hanging="426"/>
          </w:pPr>
        </w:pPrChange>
      </w:pPr>
      <w:ins w:id="8799" w:author="Erlie Hasam Morfin Zavalza" w:date="2014-11-06T00:56:00Z">
        <w:r>
          <w:t xml:space="preserve">No obstante, sabemos que para entrar en este mercado de las empanadas no hay grandes barreras de entrada, como inversiones </w:t>
        </w:r>
      </w:ins>
      <w:ins w:id="8800" w:author="Erlie Hasam Morfin Zavalza" w:date="2014-11-06T01:00:00Z">
        <w:r>
          <w:t>elevadas, no</w:t>
        </w:r>
      </w:ins>
      <w:ins w:id="8801" w:author="Erlie Hasam Morfin Zavalza" w:date="2014-11-06T00:58:00Z">
        <w:r>
          <w:t xml:space="preserve"> se requiere de mucha experiencia para producir empanadas y venderlas, no hay </w:t>
        </w:r>
      </w:ins>
      <w:ins w:id="8802" w:author="Erlie Hasam Morfin Zavalza" w:date="2014-11-06T00:56:00Z">
        <w:r>
          <w:t>requerimientos de recursos elevados, no hay muchas empresas posicionadas por lo cual es</w:t>
        </w:r>
      </w:ins>
      <w:ins w:id="8803" w:author="Erlie Hasam Morfin Zavalza" w:date="2014-11-06T00:58:00Z">
        <w:r>
          <w:t xml:space="preserve"> </w:t>
        </w:r>
      </w:ins>
      <w:ins w:id="8804" w:author="Erlie Hasam Morfin Zavalza" w:date="2014-11-06T01:00:00Z">
        <w:r>
          <w:t>fácil</w:t>
        </w:r>
      </w:ins>
      <w:ins w:id="8805" w:author="Erlie Hasam Morfin Zavalza" w:date="2014-11-06T00:56:00Z">
        <w:r>
          <w:t xml:space="preserve"> entrar al mercado, </w:t>
        </w:r>
      </w:ins>
      <w:ins w:id="8806" w:author="Erlie Hasam Morfin Zavalza" w:date="2014-11-06T01:00:00Z">
        <w:r>
          <w:t>también</w:t>
        </w:r>
      </w:ins>
      <w:ins w:id="8807" w:author="Erlie Hasam Morfin Zavalza" w:date="2014-11-06T00:56:00Z">
        <w:r>
          <w:t xml:space="preserve"> sabemos que no hay altas</w:t>
        </w:r>
      </w:ins>
      <w:ins w:id="8808" w:author="Erlie Hasam Morfin Zavalza" w:date="2014-11-06T00:59:00Z">
        <w:r>
          <w:t xml:space="preserve">, no se requieren procedimientos de fabricación tan complejos o </w:t>
        </w:r>
      </w:ins>
      <w:ins w:id="8809" w:author="Erlie Hasam Morfin Zavalza" w:date="2014-11-06T01:00:00Z">
        <w:r>
          <w:t xml:space="preserve">tecnológicamente </w:t>
        </w:r>
      </w:ins>
      <w:ins w:id="8810" w:author="Erlie Hasam Morfin Zavalza" w:date="2014-11-06T01:01:00Z">
        <w:r w:rsidR="00100DC1">
          <w:t>avanzados, también</w:t>
        </w:r>
      </w:ins>
      <w:ins w:id="8811" w:author="Erlie Hasam Morfin Zavalza" w:date="2014-11-06T01:00:00Z">
        <w:r w:rsidR="00100DC1">
          <w:t xml:space="preserve"> sabemos que no es tan </w:t>
        </w:r>
      </w:ins>
      <w:ins w:id="8812" w:author="Erlie Hasam Morfin Zavalza" w:date="2014-11-06T01:01:00Z">
        <w:r w:rsidR="00100DC1">
          <w:t>fácil</w:t>
        </w:r>
      </w:ins>
      <w:ins w:id="8813" w:author="Erlie Hasam Morfin Zavalza" w:date="2014-11-06T01:00:00Z">
        <w:r w:rsidR="00100DC1">
          <w:t xml:space="preserve"> el llegar a posicionarse a menos que haya innovaci</w:t>
        </w:r>
      </w:ins>
      <w:ins w:id="8814" w:author="Erlie Hasam Morfin Zavalza" w:date="2014-11-06T01:01:00Z">
        <w:r w:rsidR="00100DC1">
          <w:t xml:space="preserve">ón o elevadas inversiones para diferenciarse, para alcanzar precios inferiores a los de la competencia habría que asumir una economía de escala para la venta masiva de empanadas, </w:t>
        </w:r>
      </w:ins>
      <w:ins w:id="8815" w:author="Erlie Hasam Morfin Zavalza" w:date="2014-11-06T01:02:00Z">
        <w:r w:rsidR="00100DC1">
          <w:t>más</w:t>
        </w:r>
      </w:ins>
      <w:ins w:id="8816" w:author="Erlie Hasam Morfin Zavalza" w:date="2014-11-06T01:01:00Z">
        <w:r w:rsidR="00100DC1">
          <w:t xml:space="preserve"> sin embargo son escasas las empresas a nivel nacional que utilizan ese modelo, y a nivel local son pocos los competidores, por lo que se puede decir que las barreras de entrada </w:t>
        </w:r>
      </w:ins>
      <w:ins w:id="8817" w:author="Erlie Hasam Morfin Zavalza" w:date="2014-11-06T01:02:00Z">
        <w:r w:rsidR="00100DC1">
          <w:t>actualmente</w:t>
        </w:r>
      </w:ins>
      <w:ins w:id="8818" w:author="Erlie Hasam Morfin Zavalza" w:date="2014-11-06T01:01:00Z">
        <w:r w:rsidR="00100DC1">
          <w:t xml:space="preserve"> </w:t>
        </w:r>
      </w:ins>
      <w:ins w:id="8819" w:author="Erlie Hasam Morfin Zavalza" w:date="2014-11-06T01:02:00Z">
        <w:r w:rsidR="00100DC1">
          <w:t>son bajas.</w:t>
        </w:r>
      </w:ins>
    </w:p>
    <w:p w14:paraId="5A685338" w14:textId="284D4BE4" w:rsidR="00100DC1" w:rsidRDefault="00100DC1">
      <w:pPr>
        <w:rPr>
          <w:ins w:id="8820" w:author="Erlie Hasam Morfin Zavalza" w:date="2014-11-06T01:04:00Z"/>
        </w:rPr>
        <w:pPrChange w:id="8821" w:author="Erlie Hasam Morfin Zavalza" w:date="2014-11-06T00:52:00Z">
          <w:pPr>
            <w:ind w:left="426" w:hanging="426"/>
          </w:pPr>
        </w:pPrChange>
      </w:pPr>
      <w:ins w:id="8822" w:author="Erlie Hasam Morfin Zavalza" w:date="2014-11-06T01:02:00Z">
        <w:r>
          <w:t xml:space="preserve">Es por ello que nosotros buscamos aprovechar esa oportunidad para ser </w:t>
        </w:r>
      </w:ins>
      <w:ins w:id="8823" w:author="Erlie Hasam Morfin Zavalza" w:date="2014-11-06T01:04:00Z">
        <w:r>
          <w:t>líderes</w:t>
        </w:r>
      </w:ins>
      <w:ins w:id="8824" w:author="Erlie Hasam Morfin Zavalza" w:date="2014-11-06T01:02:00Z">
        <w:r>
          <w:t xml:space="preserve"> en el mercado con las innovaciones que le incorporemos a nuestro producto, el combinarlo con un servicio especial de pedidos, entrega de empanadas a domicilio y atenci</w:t>
        </w:r>
      </w:ins>
      <w:ins w:id="8825" w:author="Erlie Hasam Morfin Zavalza" w:date="2014-11-06T01:03:00Z">
        <w:r>
          <w:t>ón personalizada en el restaurant o fábrica.</w:t>
        </w:r>
      </w:ins>
    </w:p>
    <w:p w14:paraId="00DC8E57" w14:textId="2C4D98DC" w:rsidR="00100DC1" w:rsidRDefault="00100DC1">
      <w:pPr>
        <w:rPr>
          <w:ins w:id="8826" w:author="Erlie Hasam Morfin Zavalza" w:date="2014-11-06T01:08:00Z"/>
        </w:rPr>
        <w:pPrChange w:id="8827" w:author="Erlie Hasam Morfin Zavalza" w:date="2014-11-06T00:52:00Z">
          <w:pPr>
            <w:ind w:left="426" w:hanging="426"/>
          </w:pPr>
        </w:pPrChange>
      </w:pPr>
      <w:ins w:id="8828" w:author="Erlie Hasam Morfin Zavalza" w:date="2014-11-06T01:04:00Z">
        <w:r>
          <w:t xml:space="preserve">Sabemos también que no se tienen altas barreras de salida para el negocio puesto a que se puede lograr </w:t>
        </w:r>
      </w:ins>
      <w:ins w:id="8829" w:author="Erlie Hasam Morfin Zavalza" w:date="2014-11-06T01:08:00Z">
        <w:r>
          <w:t>deshacerse</w:t>
        </w:r>
      </w:ins>
      <w:ins w:id="8830" w:author="Erlie Hasam Morfin Zavalza" w:date="2014-11-06T01:04:00Z">
        <w:r>
          <w:t xml:space="preserve"> del equipo para la producción y los ingredientes con facilida</w:t>
        </w:r>
      </w:ins>
      <w:ins w:id="8831" w:author="Erlie Hasam Morfin Zavalza" w:date="2014-11-06T01:05:00Z">
        <w:r>
          <w:t>d</w:t>
        </w:r>
      </w:ins>
      <w:ins w:id="8832" w:author="Erlie Hasam Morfin Zavalza" w:date="2014-11-06T01:04:00Z">
        <w:r>
          <w:t>, buscando empresas con productos similares que usen tecnolog</w:t>
        </w:r>
      </w:ins>
      <w:ins w:id="8833" w:author="Erlie Hasam Morfin Zavalza" w:date="2014-11-06T01:05:00Z">
        <w:r>
          <w:t xml:space="preserve">ía similar y tratando de vender lo que no necesitemos, sabemos que la sociedad no se opone a que nuestro producto se retire del mercado porque hay opciones para satisfacer su necesidad aunque con menores beneficios, y por </w:t>
        </w:r>
      </w:ins>
      <w:ins w:id="8834" w:author="Erlie Hasam Morfin Zavalza" w:date="2014-11-06T01:07:00Z">
        <w:r>
          <w:t>último</w:t>
        </w:r>
      </w:ins>
      <w:ins w:id="8835" w:author="Erlie Hasam Morfin Zavalza" w:date="2014-11-06T01:05:00Z">
        <w:r>
          <w:t xml:space="preserve"> el gobierno no imponer restricciones para </w:t>
        </w:r>
      </w:ins>
      <w:ins w:id="8836" w:author="Erlie Hasam Morfin Zavalza" w:date="2014-11-06T01:07:00Z">
        <w:r>
          <w:t xml:space="preserve">evitar </w:t>
        </w:r>
      </w:ins>
      <w:ins w:id="8837" w:author="Erlie Hasam Morfin Zavalza" w:date="2014-11-06T01:05:00Z">
        <w:r>
          <w:t>retirar un negocio de nuestra naturaleza</w:t>
        </w:r>
      </w:ins>
      <w:ins w:id="8838" w:author="Erlie Hasam Morfin Zavalza" w:date="2014-11-06T01:07:00Z">
        <w:r>
          <w:t xml:space="preserve"> a menos que sean nuestros clientes potenciales y nuestro producto fuera el único que pudieran adquirir</w:t>
        </w:r>
      </w:ins>
      <w:ins w:id="8839" w:author="Erlie Hasam Morfin Zavalza" w:date="2014-11-06T01:05:00Z">
        <w:r>
          <w:t>.</w:t>
        </w:r>
      </w:ins>
    </w:p>
    <w:p w14:paraId="0E92E669" w14:textId="76462C1F" w:rsidR="00100DC1" w:rsidRDefault="00100DC1">
      <w:pPr>
        <w:rPr>
          <w:ins w:id="8840" w:author="Erlie Hasam Morfin Zavalza" w:date="2014-11-06T02:18:00Z"/>
        </w:rPr>
        <w:pPrChange w:id="8841" w:author="Erlie Hasam Morfin Zavalza" w:date="2014-11-06T00:52:00Z">
          <w:pPr>
            <w:ind w:left="426" w:hanging="426"/>
          </w:pPr>
        </w:pPrChange>
      </w:pPr>
      <w:ins w:id="8842" w:author="Erlie Hasam Morfin Zavalza" w:date="2014-11-06T01:08:00Z">
        <w:r>
          <w:lastRenderedPageBreak/>
          <w:t>Nuestras empanadas y demás productos complementarios son tipos de bienes normales en los cuales sabemos que a medida que el ingreso</w:t>
        </w:r>
      </w:ins>
      <w:ins w:id="8843" w:author="Erlie Hasam Morfin Zavalza" w:date="2014-11-06T01:09:00Z">
        <w:r>
          <w:t xml:space="preserve"> per cápita de las familias aumente y la economía mejore las familias consumirán </w:t>
        </w:r>
      </w:ins>
      <w:ins w:id="8844" w:author="Erlie Hasam Morfin Zavalza" w:date="2014-11-06T01:10:00Z">
        <w:r>
          <w:t>más</w:t>
        </w:r>
      </w:ins>
      <w:ins w:id="8845" w:author="Erlie Hasam Morfin Zavalza" w:date="2014-11-06T01:09:00Z">
        <w:r>
          <w:t xml:space="preserve"> nuestros productos lo cual nos dice que estamos ante un bien que puede aumentar su demanda con facilidad.</w:t>
        </w:r>
      </w:ins>
    </w:p>
    <w:p w14:paraId="0F4FF089" w14:textId="3FCE6AE0" w:rsidR="004D2421" w:rsidRDefault="004D2421">
      <w:pPr>
        <w:rPr>
          <w:ins w:id="8846" w:author="Erlie Hasam Morfin Zavalza" w:date="2014-11-06T02:18:00Z"/>
        </w:rPr>
        <w:pPrChange w:id="8847" w:author="Erlie Hasam Morfin Zavalza" w:date="2014-11-06T00:52:00Z">
          <w:pPr>
            <w:ind w:left="426" w:hanging="426"/>
          </w:pPr>
        </w:pPrChange>
      </w:pPr>
    </w:p>
    <w:p w14:paraId="14F2C078" w14:textId="77777777" w:rsidR="004D2421" w:rsidRDefault="004D2421">
      <w:pPr>
        <w:rPr>
          <w:ins w:id="8848" w:author="Erlie Hasam Morfin Zavalza" w:date="2014-11-06T02:18:00Z"/>
        </w:rPr>
        <w:pPrChange w:id="8849" w:author="Erlie Hasam Morfin Zavalza" w:date="2014-11-06T00:52:00Z">
          <w:pPr>
            <w:ind w:left="426" w:hanging="426"/>
          </w:pPr>
        </w:pPrChange>
      </w:pPr>
    </w:p>
    <w:p w14:paraId="6EA0FDAC" w14:textId="77777777" w:rsidR="004D2421" w:rsidRDefault="004D2421">
      <w:pPr>
        <w:rPr>
          <w:ins w:id="8850" w:author="Erlie Hasam Morfin Zavalza" w:date="2014-11-06T02:18:00Z"/>
        </w:rPr>
        <w:pPrChange w:id="8851" w:author="Erlie Hasam Morfin Zavalza" w:date="2014-11-06T00:52:00Z">
          <w:pPr>
            <w:ind w:left="426" w:hanging="426"/>
          </w:pPr>
        </w:pPrChange>
      </w:pPr>
    </w:p>
    <w:p w14:paraId="688988E7" w14:textId="77777777" w:rsidR="004D2421" w:rsidRPr="00C35830" w:rsidRDefault="004D2421">
      <w:pPr>
        <w:rPr>
          <w:ins w:id="8852" w:author="Erlie Hasam Morfin Zavalza" w:date="2014-11-05T15:20:00Z"/>
        </w:rPr>
        <w:pPrChange w:id="8853" w:author="Erlie Hasam Morfin Zavalza" w:date="2014-11-06T00:52:00Z">
          <w:pPr>
            <w:ind w:left="426" w:hanging="426"/>
          </w:pPr>
        </w:pPrChange>
      </w:pPr>
    </w:p>
    <w:p w14:paraId="0FAA5D0B" w14:textId="77777777" w:rsidR="007B0EB6" w:rsidRDefault="007B0EB6">
      <w:pPr>
        <w:pStyle w:val="Ttulo3"/>
        <w:rPr>
          <w:ins w:id="8854" w:author="Erlie Hasam Morfin Zavalza" w:date="2014-11-06T20:28:00Z"/>
          <w:lang w:val="es-MX"/>
        </w:rPr>
      </w:pPr>
      <w:ins w:id="8855" w:author="Erlie Hasam Morfin Zavalza" w:date="2014-11-06T20:28:00Z">
        <w:r>
          <w:rPr>
            <w:lang w:val="es-MX"/>
          </w:rPr>
          <w:t>ENCUESTA</w:t>
        </w:r>
      </w:ins>
    </w:p>
    <w:p w14:paraId="15C020D4" w14:textId="77777777" w:rsidR="007B0EB6" w:rsidRPr="00B03977" w:rsidRDefault="007B0EB6" w:rsidP="007B0EB6">
      <w:pPr>
        <w:rPr>
          <w:ins w:id="8856" w:author="Erlie Hasam Morfin Zavalza" w:date="2014-11-06T20:28:00Z"/>
          <w:rFonts w:ascii="Century Gothic" w:eastAsiaTheme="majorEastAsia" w:hAnsi="Century Gothic" w:cstheme="majorBidi"/>
          <w:caps/>
          <w:color w:val="0070C0"/>
          <w:szCs w:val="24"/>
          <w:lang w:val="es-MX"/>
        </w:rPr>
      </w:pPr>
      <w:ins w:id="8857" w:author="Erlie Hasam Morfin Zavalza" w:date="2014-11-06T20:28:00Z">
        <w:r w:rsidRPr="00B03977">
          <w:rPr>
            <w:lang w:val="es-MX"/>
          </w:rPr>
          <w:t>La encuesta va dirigida a los clientes existentes de Restaurante Top-Ten y a los consumidores dentro de la Ciudad de San Antonio que buscan una empanada nueva con mayores atributos y beneficios. Dentro de esta población consideraremos la opinión de  jóvenes, estudiantes, trabajadores, padres de familia, organizaciones públicas y privadas.</w:t>
        </w:r>
      </w:ins>
    </w:p>
    <w:p w14:paraId="06B8107A" w14:textId="63A33978" w:rsidR="007B0EB6" w:rsidRDefault="007B0EB6" w:rsidP="007B0EB6">
      <w:pPr>
        <w:rPr>
          <w:ins w:id="8858" w:author="Erlie Hasam Morfin Zavalza" w:date="2014-11-06T20:28:00Z"/>
          <w:lang w:val="es-MX"/>
        </w:rPr>
      </w:pPr>
      <w:ins w:id="8859" w:author="Erlie Hasam Morfin Zavalza" w:date="2014-11-06T20:28:00Z">
        <w:r w:rsidRPr="005E0041">
          <w:rPr>
            <w:lang w:val="es-MX"/>
          </w:rPr>
          <w:t xml:space="preserve">Se pretende aplicar la encuesta  a un máximo de  </w:t>
        </w:r>
        <w:r>
          <w:rPr>
            <w:lang w:val="es-MX"/>
          </w:rPr>
          <w:t>50</w:t>
        </w:r>
        <w:r w:rsidRPr="005E0041">
          <w:rPr>
            <w:lang w:val="es-MX"/>
          </w:rPr>
          <w:t xml:space="preserve"> personas de las cuales 30 serán aplicadas a clientes en el Restaurante Top-Ten y </w:t>
        </w:r>
        <w:r>
          <w:rPr>
            <w:lang w:val="es-MX"/>
          </w:rPr>
          <w:t>20</w:t>
        </w:r>
        <w:r w:rsidRPr="005E0041">
          <w:rPr>
            <w:lang w:val="es-MX"/>
          </w:rPr>
          <w:t xml:space="preserve"> a los demás consumidores externos</w:t>
        </w:r>
        <w:r>
          <w:rPr>
            <w:lang w:val="es-MX"/>
          </w:rPr>
          <w:t>, se utilizará el formulario de google para la aplicación virtual</w:t>
        </w:r>
      </w:ins>
      <w:ins w:id="8860" w:author="Erlie Hasam Morfin Zavalza" w:date="2014-11-09T20:24:00Z">
        <w:r w:rsidR="00B254C2">
          <w:rPr>
            <w:lang w:val="es-MX"/>
          </w:rPr>
          <w:t xml:space="preserve"> y encuestas físicas</w:t>
        </w:r>
      </w:ins>
      <w:ins w:id="8861" w:author="Erlie Hasam Morfin Zavalza" w:date="2014-11-06T20:28:00Z">
        <w:r>
          <w:rPr>
            <w:lang w:val="es-MX"/>
          </w:rPr>
          <w:t>.</w:t>
        </w:r>
      </w:ins>
    </w:p>
    <w:p w14:paraId="5E5CD948" w14:textId="77777777" w:rsidR="007B0EB6" w:rsidRPr="00B03977" w:rsidRDefault="007B0EB6" w:rsidP="007B0EB6">
      <w:pPr>
        <w:rPr>
          <w:ins w:id="8862" w:author="Erlie Hasam Morfin Zavalza" w:date="2014-11-06T20:28:00Z"/>
          <w:lang w:val="es-MX"/>
        </w:rPr>
      </w:pPr>
      <w:ins w:id="8863" w:author="Erlie Hasam Morfin Zavalza" w:date="2014-11-06T20:28:00Z">
        <w:r>
          <w:rPr>
            <w:lang w:val="es-MX"/>
          </w:rPr>
          <w:t>A continuación se presenta el formato del cuestionario utilizado para la aplicación de encuestas a la población seleccionada:</w:t>
        </w:r>
      </w:ins>
    </w:p>
    <w:p w14:paraId="1168BBE3" w14:textId="77777777" w:rsidR="00B254C2" w:rsidRDefault="00B254C2" w:rsidP="007B0EB6">
      <w:pPr>
        <w:rPr>
          <w:ins w:id="8864" w:author="Erlie Hasam Morfin Zavalza" w:date="2014-11-09T20:23:00Z"/>
          <w:b/>
          <w:lang w:val="es-MX"/>
        </w:rPr>
      </w:pPr>
    </w:p>
    <w:p w14:paraId="2B088B81" w14:textId="77777777" w:rsidR="007B0EB6" w:rsidRPr="00B03977" w:rsidRDefault="007B0EB6" w:rsidP="007B0EB6">
      <w:pPr>
        <w:rPr>
          <w:ins w:id="8865" w:author="Erlie Hasam Morfin Zavalza" w:date="2014-11-06T20:28:00Z"/>
          <w:lang w:val="es-MX"/>
        </w:rPr>
      </w:pPr>
      <w:ins w:id="8866" w:author="Erlie Hasam Morfin Zavalza" w:date="2014-11-06T20:28:00Z">
        <w:r w:rsidRPr="00B03977">
          <w:rPr>
            <w:b/>
            <w:lang w:val="es-MX"/>
          </w:rPr>
          <w:t>PRIMERA PARTE</w:t>
        </w:r>
      </w:ins>
    </w:p>
    <w:p w14:paraId="01DCA05F" w14:textId="77777777" w:rsidR="007B0EB6" w:rsidRPr="00B03977" w:rsidRDefault="007B0EB6" w:rsidP="007B0EB6">
      <w:pPr>
        <w:rPr>
          <w:ins w:id="8867" w:author="Erlie Hasam Morfin Zavalza" w:date="2014-11-06T20:28:00Z"/>
          <w:lang w:val="es-MX"/>
        </w:rPr>
      </w:pPr>
      <w:ins w:id="8868" w:author="Erlie Hasam Morfin Zavalza" w:date="2014-11-06T20:28:00Z">
        <w:r>
          <w:rPr>
            <w:lang w:val="es-MX"/>
          </w:rPr>
          <w:t>Datos Personales</w:t>
        </w:r>
      </w:ins>
    </w:p>
    <w:tbl>
      <w:tblPr>
        <w:tblW w:w="9353" w:type="dxa"/>
        <w:tblInd w:w="-6" w:type="dxa"/>
        <w:tblLayout w:type="fixed"/>
        <w:tblCellMar>
          <w:left w:w="0" w:type="dxa"/>
          <w:right w:w="0" w:type="dxa"/>
        </w:tblCellMar>
        <w:tblLook w:val="01E0" w:firstRow="1" w:lastRow="1" w:firstColumn="1" w:lastColumn="1" w:noHBand="0" w:noVBand="0"/>
      </w:tblPr>
      <w:tblGrid>
        <w:gridCol w:w="1697"/>
        <w:gridCol w:w="7656"/>
      </w:tblGrid>
      <w:tr w:rsidR="007B0EB6" w14:paraId="6AFA6271" w14:textId="77777777" w:rsidTr="006B721E">
        <w:trPr>
          <w:trHeight w:hRule="exact" w:val="1563"/>
          <w:ins w:id="8869" w:author="Erlie Hasam Morfin Zavalza" w:date="2014-11-06T20:28:00Z"/>
        </w:trPr>
        <w:tc>
          <w:tcPr>
            <w:tcW w:w="1697" w:type="dxa"/>
            <w:tcBorders>
              <w:top w:val="single" w:sz="5" w:space="0" w:color="000000"/>
              <w:left w:val="single" w:sz="5" w:space="0" w:color="000000"/>
              <w:bottom w:val="single" w:sz="5" w:space="0" w:color="000000"/>
              <w:right w:val="single" w:sz="5" w:space="0" w:color="000000"/>
            </w:tcBorders>
            <w:shd w:val="clear" w:color="auto" w:fill="EBEBEB"/>
          </w:tcPr>
          <w:p w14:paraId="0800FB16" w14:textId="77777777" w:rsidR="007B0EB6" w:rsidRDefault="007B0EB6" w:rsidP="006B721E">
            <w:pPr>
              <w:spacing w:before="5" w:line="100" w:lineRule="exact"/>
              <w:rPr>
                <w:ins w:id="8870" w:author="Erlie Hasam Morfin Zavalza" w:date="2014-11-06T20:28:00Z"/>
                <w:sz w:val="10"/>
                <w:szCs w:val="10"/>
              </w:rPr>
            </w:pPr>
          </w:p>
          <w:p w14:paraId="28AD32AB" w14:textId="77777777" w:rsidR="007B0EB6" w:rsidRDefault="007B0EB6" w:rsidP="006B721E">
            <w:pPr>
              <w:spacing w:line="200" w:lineRule="exact"/>
              <w:rPr>
                <w:ins w:id="8871" w:author="Erlie Hasam Morfin Zavalza" w:date="2014-11-06T20:28:00Z"/>
              </w:rPr>
            </w:pPr>
          </w:p>
          <w:p w14:paraId="177D9305" w14:textId="77777777" w:rsidR="007B0EB6" w:rsidRDefault="007B0EB6" w:rsidP="006B721E">
            <w:pPr>
              <w:spacing w:line="360" w:lineRule="auto"/>
              <w:ind w:left="370" w:right="373"/>
              <w:jc w:val="center"/>
              <w:rPr>
                <w:ins w:id="8872" w:author="Erlie Hasam Morfin Zavalza" w:date="2014-11-06T20:28:00Z"/>
                <w:rFonts w:ascii="Arial" w:eastAsia="Arial" w:hAnsi="Arial" w:cs="Arial"/>
                <w:sz w:val="18"/>
                <w:szCs w:val="18"/>
              </w:rPr>
            </w:pPr>
            <w:ins w:id="8873" w:author="Erlie Hasam Morfin Zavalza" w:date="2014-11-06T20:28:00Z">
              <w:r>
                <w:rPr>
                  <w:rFonts w:ascii="Arial" w:eastAsia="Arial" w:hAnsi="Arial" w:cs="Arial"/>
                  <w:b/>
                  <w:sz w:val="18"/>
                  <w:szCs w:val="18"/>
                </w:rPr>
                <w:t>N</w:t>
              </w:r>
              <w:r>
                <w:rPr>
                  <w:rFonts w:ascii="Arial" w:eastAsia="Arial" w:hAnsi="Arial" w:cs="Arial"/>
                  <w:b/>
                  <w:spacing w:val="-1"/>
                  <w:sz w:val="18"/>
                  <w:szCs w:val="18"/>
                </w:rPr>
                <w:t>O</w:t>
              </w:r>
              <w:r>
                <w:rPr>
                  <w:rFonts w:ascii="Arial" w:eastAsia="Arial" w:hAnsi="Arial" w:cs="Arial"/>
                  <w:b/>
                  <w:spacing w:val="1"/>
                  <w:sz w:val="18"/>
                  <w:szCs w:val="18"/>
                </w:rPr>
                <w:t>M</w:t>
              </w:r>
              <w:r>
                <w:rPr>
                  <w:rFonts w:ascii="Arial" w:eastAsia="Arial" w:hAnsi="Arial" w:cs="Arial"/>
                  <w:b/>
                  <w:sz w:val="18"/>
                  <w:szCs w:val="18"/>
                </w:rPr>
                <w:t>B</w:t>
              </w:r>
              <w:r>
                <w:rPr>
                  <w:rFonts w:ascii="Arial" w:eastAsia="Arial" w:hAnsi="Arial" w:cs="Arial"/>
                  <w:b/>
                  <w:spacing w:val="-1"/>
                  <w:sz w:val="18"/>
                  <w:szCs w:val="18"/>
                </w:rPr>
                <w:t>R</w:t>
              </w:r>
              <w:r>
                <w:rPr>
                  <w:rFonts w:ascii="Arial" w:eastAsia="Arial" w:hAnsi="Arial" w:cs="Arial"/>
                  <w:b/>
                  <w:sz w:val="18"/>
                  <w:szCs w:val="18"/>
                </w:rPr>
                <w:t>E: E</w:t>
              </w:r>
              <w:r>
                <w:rPr>
                  <w:rFonts w:ascii="Arial" w:eastAsia="Arial" w:hAnsi="Arial" w:cs="Arial"/>
                  <w:b/>
                  <w:spacing w:val="1"/>
                  <w:sz w:val="18"/>
                  <w:szCs w:val="18"/>
                </w:rPr>
                <w:t>sc</w:t>
              </w:r>
              <w:r>
                <w:rPr>
                  <w:rFonts w:ascii="Arial" w:eastAsia="Arial" w:hAnsi="Arial" w:cs="Arial"/>
                  <w:b/>
                  <w:sz w:val="18"/>
                  <w:szCs w:val="18"/>
                </w:rPr>
                <w:t>riba</w:t>
              </w:r>
              <w:r>
                <w:rPr>
                  <w:rFonts w:ascii="Arial" w:eastAsia="Arial" w:hAnsi="Arial" w:cs="Arial"/>
                  <w:b/>
                  <w:spacing w:val="2"/>
                  <w:sz w:val="18"/>
                  <w:szCs w:val="18"/>
                </w:rPr>
                <w:t xml:space="preserve"> </w:t>
              </w:r>
              <w:r>
                <w:rPr>
                  <w:rFonts w:ascii="Arial" w:eastAsia="Arial" w:hAnsi="Arial" w:cs="Arial"/>
                  <w:b/>
                  <w:spacing w:val="-2"/>
                  <w:sz w:val="18"/>
                  <w:szCs w:val="18"/>
                </w:rPr>
                <w:t>s</w:t>
              </w:r>
              <w:r>
                <w:rPr>
                  <w:rFonts w:ascii="Arial" w:eastAsia="Arial" w:hAnsi="Arial" w:cs="Arial"/>
                  <w:b/>
                  <w:sz w:val="18"/>
                  <w:szCs w:val="18"/>
                </w:rPr>
                <w:t>u n</w:t>
              </w:r>
              <w:r>
                <w:rPr>
                  <w:rFonts w:ascii="Arial" w:eastAsia="Arial" w:hAnsi="Arial" w:cs="Arial"/>
                  <w:b/>
                  <w:spacing w:val="1"/>
                  <w:sz w:val="18"/>
                  <w:szCs w:val="18"/>
                </w:rPr>
                <w:t>om</w:t>
              </w:r>
              <w:r>
                <w:rPr>
                  <w:rFonts w:ascii="Arial" w:eastAsia="Arial" w:hAnsi="Arial" w:cs="Arial"/>
                  <w:b/>
                  <w:sz w:val="18"/>
                  <w:szCs w:val="18"/>
                </w:rPr>
                <w:t xml:space="preserve">bre </w:t>
              </w:r>
              <w:r>
                <w:rPr>
                  <w:rFonts w:ascii="Arial" w:eastAsia="Arial" w:hAnsi="Arial" w:cs="Arial"/>
                  <w:b/>
                  <w:spacing w:val="1"/>
                  <w:sz w:val="18"/>
                  <w:szCs w:val="18"/>
                </w:rPr>
                <w:t>c</w:t>
              </w:r>
              <w:r>
                <w:rPr>
                  <w:rFonts w:ascii="Arial" w:eastAsia="Arial" w:hAnsi="Arial" w:cs="Arial"/>
                  <w:b/>
                  <w:sz w:val="18"/>
                  <w:szCs w:val="18"/>
                </w:rPr>
                <w:t>o</w:t>
              </w:r>
              <w:r>
                <w:rPr>
                  <w:rFonts w:ascii="Arial" w:eastAsia="Arial" w:hAnsi="Arial" w:cs="Arial"/>
                  <w:b/>
                  <w:spacing w:val="1"/>
                  <w:sz w:val="18"/>
                  <w:szCs w:val="18"/>
                </w:rPr>
                <w:t>m</w:t>
              </w:r>
              <w:r>
                <w:rPr>
                  <w:rFonts w:ascii="Arial" w:eastAsia="Arial" w:hAnsi="Arial" w:cs="Arial"/>
                  <w:b/>
                  <w:sz w:val="18"/>
                  <w:szCs w:val="18"/>
                </w:rPr>
                <w:t>p</w:t>
              </w:r>
              <w:r>
                <w:rPr>
                  <w:rFonts w:ascii="Arial" w:eastAsia="Arial" w:hAnsi="Arial" w:cs="Arial"/>
                  <w:b/>
                  <w:spacing w:val="1"/>
                  <w:sz w:val="18"/>
                  <w:szCs w:val="18"/>
                </w:rPr>
                <w:t>le</w:t>
              </w:r>
              <w:r>
                <w:rPr>
                  <w:rFonts w:ascii="Arial" w:eastAsia="Arial" w:hAnsi="Arial" w:cs="Arial"/>
                  <w:b/>
                  <w:spacing w:val="-2"/>
                  <w:sz w:val="18"/>
                  <w:szCs w:val="18"/>
                </w:rPr>
                <w:t>t</w:t>
              </w:r>
              <w:r>
                <w:rPr>
                  <w:rFonts w:ascii="Arial" w:eastAsia="Arial" w:hAnsi="Arial" w:cs="Arial"/>
                  <w:b/>
                  <w:sz w:val="18"/>
                  <w:szCs w:val="18"/>
                </w:rPr>
                <w:t>o</w:t>
              </w:r>
            </w:ins>
          </w:p>
        </w:tc>
        <w:tc>
          <w:tcPr>
            <w:tcW w:w="7656" w:type="dxa"/>
            <w:tcBorders>
              <w:top w:val="single" w:sz="5" w:space="0" w:color="000000"/>
              <w:left w:val="single" w:sz="5" w:space="0" w:color="000000"/>
              <w:bottom w:val="single" w:sz="5" w:space="0" w:color="000000"/>
              <w:right w:val="single" w:sz="5" w:space="0" w:color="000000"/>
            </w:tcBorders>
            <w:shd w:val="clear" w:color="auto" w:fill="EBEBEB"/>
          </w:tcPr>
          <w:p w14:paraId="477DE74B" w14:textId="77777777" w:rsidR="007B0EB6" w:rsidRDefault="007B0EB6" w:rsidP="006B721E">
            <w:pPr>
              <w:spacing w:line="200" w:lineRule="exact"/>
              <w:rPr>
                <w:ins w:id="8874" w:author="Erlie Hasam Morfin Zavalza" w:date="2014-11-06T20:28:00Z"/>
              </w:rPr>
            </w:pPr>
          </w:p>
          <w:p w14:paraId="441EFA7B" w14:textId="77777777" w:rsidR="007B0EB6" w:rsidRDefault="007B0EB6" w:rsidP="006B721E">
            <w:pPr>
              <w:spacing w:line="200" w:lineRule="exact"/>
              <w:rPr>
                <w:ins w:id="8875" w:author="Erlie Hasam Morfin Zavalza" w:date="2014-11-06T20:28:00Z"/>
              </w:rPr>
            </w:pPr>
          </w:p>
          <w:p w14:paraId="737C14C0" w14:textId="77777777" w:rsidR="007B0EB6" w:rsidRDefault="007B0EB6" w:rsidP="006B721E">
            <w:pPr>
              <w:spacing w:before="15" w:line="200" w:lineRule="exact"/>
              <w:rPr>
                <w:ins w:id="8876" w:author="Erlie Hasam Morfin Zavalza" w:date="2014-11-06T20:28:00Z"/>
              </w:rPr>
            </w:pPr>
          </w:p>
          <w:p w14:paraId="7A35024E" w14:textId="77777777" w:rsidR="007B0EB6" w:rsidRDefault="007B0EB6" w:rsidP="006B721E">
            <w:pPr>
              <w:tabs>
                <w:tab w:val="left" w:pos="7020"/>
              </w:tabs>
              <w:ind w:left="533" w:right="538"/>
              <w:jc w:val="center"/>
              <w:rPr>
                <w:ins w:id="8877" w:author="Erlie Hasam Morfin Zavalza" w:date="2014-11-06T20:28:00Z"/>
                <w:rFonts w:ascii="Arial" w:eastAsia="Arial" w:hAnsi="Arial" w:cs="Arial"/>
                <w:sz w:val="18"/>
                <w:szCs w:val="18"/>
              </w:rPr>
            </w:pPr>
            <w:ins w:id="8878" w:author="Erlie Hasam Morfin Zavalza" w:date="2014-11-06T20:28:00Z">
              <w:r>
                <w:rPr>
                  <w:rFonts w:ascii="Arial" w:eastAsia="Arial" w:hAnsi="Arial" w:cs="Arial"/>
                  <w:b/>
                  <w:sz w:val="18"/>
                  <w:szCs w:val="18"/>
                  <w:u w:val="single" w:color="000000"/>
                </w:rPr>
                <w:t xml:space="preserve"> </w:t>
              </w:r>
              <w:r>
                <w:rPr>
                  <w:rFonts w:ascii="Arial" w:eastAsia="Arial" w:hAnsi="Arial" w:cs="Arial"/>
                  <w:b/>
                  <w:sz w:val="18"/>
                  <w:szCs w:val="18"/>
                  <w:u w:val="single" w:color="000000"/>
                </w:rPr>
                <w:tab/>
              </w:r>
            </w:ins>
          </w:p>
          <w:p w14:paraId="5EA67494" w14:textId="77777777" w:rsidR="007B0EB6" w:rsidRDefault="007B0EB6" w:rsidP="006B721E">
            <w:pPr>
              <w:spacing w:before="10" w:line="100" w:lineRule="exact"/>
              <w:rPr>
                <w:ins w:id="8879" w:author="Erlie Hasam Morfin Zavalza" w:date="2014-11-06T20:28:00Z"/>
                <w:sz w:val="10"/>
                <w:szCs w:val="10"/>
              </w:rPr>
            </w:pPr>
          </w:p>
          <w:p w14:paraId="32D3308D" w14:textId="77777777" w:rsidR="007B0EB6" w:rsidRDefault="007B0EB6" w:rsidP="006B721E">
            <w:pPr>
              <w:ind w:left="1111" w:right="1111"/>
              <w:jc w:val="center"/>
              <w:rPr>
                <w:ins w:id="8880" w:author="Erlie Hasam Morfin Zavalza" w:date="2014-11-06T20:28:00Z"/>
                <w:rFonts w:ascii="Arial" w:eastAsia="Arial" w:hAnsi="Arial" w:cs="Arial"/>
                <w:sz w:val="18"/>
                <w:szCs w:val="18"/>
              </w:rPr>
            </w:pPr>
            <w:ins w:id="8881" w:author="Erlie Hasam Morfin Zavalza" w:date="2014-11-06T20:28:00Z">
              <w:r>
                <w:rPr>
                  <w:rFonts w:ascii="Arial" w:eastAsia="Arial" w:hAnsi="Arial" w:cs="Arial"/>
                  <w:sz w:val="18"/>
                  <w:szCs w:val="18"/>
                </w:rPr>
                <w:t>A</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id</w:t>
              </w:r>
              <w:r>
                <w:rPr>
                  <w:rFonts w:ascii="Arial" w:eastAsia="Arial" w:hAnsi="Arial" w:cs="Arial"/>
                  <w:sz w:val="18"/>
                  <w:szCs w:val="18"/>
                </w:rPr>
                <w:t>o</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n</w:t>
              </w:r>
              <w:r>
                <w:rPr>
                  <w:rFonts w:ascii="Arial" w:eastAsia="Arial" w:hAnsi="Arial" w:cs="Arial"/>
                  <w:sz w:val="18"/>
                  <w:szCs w:val="18"/>
                </w:rPr>
                <w:t xml:space="preserve">o            </w:t>
              </w:r>
              <w:r>
                <w:rPr>
                  <w:rFonts w:ascii="Arial" w:eastAsia="Arial" w:hAnsi="Arial" w:cs="Arial"/>
                  <w:spacing w:val="2"/>
                  <w:sz w:val="18"/>
                  <w:szCs w:val="18"/>
                </w:rPr>
                <w:t xml:space="preserve"> </w:t>
              </w:r>
              <w:r>
                <w:rPr>
                  <w:rFonts w:ascii="Arial" w:eastAsia="Arial" w:hAnsi="Arial" w:cs="Arial"/>
                  <w:sz w:val="18"/>
                  <w:szCs w:val="18"/>
                </w:rPr>
                <w:t>A</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l</w:t>
              </w:r>
              <w:r>
                <w:rPr>
                  <w:rFonts w:ascii="Arial" w:eastAsia="Arial" w:hAnsi="Arial" w:cs="Arial"/>
                  <w:spacing w:val="4"/>
                  <w:sz w:val="18"/>
                  <w:szCs w:val="18"/>
                </w:rPr>
                <w:t>l</w:t>
              </w:r>
              <w:r>
                <w:rPr>
                  <w:rFonts w:ascii="Arial" w:eastAsia="Arial" w:hAnsi="Arial" w:cs="Arial"/>
                  <w:spacing w:val="-2"/>
                  <w:sz w:val="18"/>
                  <w:szCs w:val="18"/>
                </w:rPr>
                <w:t>i</w:t>
              </w:r>
              <w:r>
                <w:rPr>
                  <w:rFonts w:ascii="Arial" w:eastAsia="Arial" w:hAnsi="Arial" w:cs="Arial"/>
                  <w:spacing w:val="1"/>
                  <w:sz w:val="18"/>
                  <w:szCs w:val="18"/>
                </w:rPr>
                <w:t>d</w:t>
              </w:r>
              <w:r>
                <w:rPr>
                  <w:rFonts w:ascii="Arial" w:eastAsia="Arial" w:hAnsi="Arial" w:cs="Arial"/>
                  <w:sz w:val="18"/>
                  <w:szCs w:val="18"/>
                </w:rPr>
                <w:t>o</w:t>
              </w:r>
              <w:r>
                <w:rPr>
                  <w:rFonts w:ascii="Arial" w:eastAsia="Arial" w:hAnsi="Arial" w:cs="Arial"/>
                  <w:spacing w:val="1"/>
                  <w:sz w:val="18"/>
                  <w:szCs w:val="18"/>
                </w:rPr>
                <w:t xml:space="preserve"> </w:t>
              </w:r>
              <w:r>
                <w:rPr>
                  <w:rFonts w:ascii="Arial" w:eastAsia="Arial" w:hAnsi="Arial" w:cs="Arial"/>
                  <w:spacing w:val="-3"/>
                  <w:sz w:val="18"/>
                  <w:szCs w:val="18"/>
                </w:rPr>
                <w:t>M</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n</w:t>
              </w:r>
              <w:r>
                <w:rPr>
                  <w:rFonts w:ascii="Arial" w:eastAsia="Arial" w:hAnsi="Arial" w:cs="Arial"/>
                  <w:sz w:val="18"/>
                  <w:szCs w:val="18"/>
                </w:rPr>
                <w:t xml:space="preserve">o                      </w:t>
              </w:r>
              <w:r>
                <w:rPr>
                  <w:rFonts w:ascii="Arial" w:eastAsia="Arial" w:hAnsi="Arial" w:cs="Arial"/>
                  <w:spacing w:val="8"/>
                  <w:sz w:val="18"/>
                  <w:szCs w:val="18"/>
                </w:rPr>
                <w:t xml:space="preserve"> </w:t>
              </w:r>
              <w:r>
                <w:rPr>
                  <w:rFonts w:ascii="Arial" w:eastAsia="Arial" w:hAnsi="Arial" w:cs="Arial"/>
                  <w:sz w:val="18"/>
                  <w:szCs w:val="18"/>
                </w:rPr>
                <w:t>N</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b</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(S)</w:t>
              </w:r>
            </w:ins>
          </w:p>
        </w:tc>
      </w:tr>
      <w:tr w:rsidR="007B0EB6" w14:paraId="14BF9E2F" w14:textId="77777777" w:rsidTr="006B721E">
        <w:trPr>
          <w:trHeight w:hRule="exact" w:val="698"/>
          <w:ins w:id="8882" w:author="Erlie Hasam Morfin Zavalza" w:date="2014-11-06T20:28:00Z"/>
        </w:trPr>
        <w:tc>
          <w:tcPr>
            <w:tcW w:w="1697" w:type="dxa"/>
            <w:tcBorders>
              <w:top w:val="single" w:sz="5" w:space="0" w:color="000000"/>
              <w:left w:val="single" w:sz="5" w:space="0" w:color="000000"/>
              <w:bottom w:val="single" w:sz="5" w:space="0" w:color="000000"/>
              <w:right w:val="single" w:sz="5" w:space="0" w:color="000000"/>
            </w:tcBorders>
            <w:shd w:val="clear" w:color="auto" w:fill="EBEBEB"/>
          </w:tcPr>
          <w:p w14:paraId="7C9A46AB" w14:textId="77777777" w:rsidR="007B0EB6" w:rsidRDefault="007B0EB6" w:rsidP="006B721E">
            <w:pPr>
              <w:spacing w:line="200" w:lineRule="exact"/>
              <w:ind w:left="352"/>
              <w:rPr>
                <w:ins w:id="8883" w:author="Erlie Hasam Morfin Zavalza" w:date="2014-11-06T20:28:00Z"/>
                <w:rFonts w:ascii="Arial" w:eastAsia="Arial" w:hAnsi="Arial" w:cs="Arial"/>
                <w:sz w:val="18"/>
                <w:szCs w:val="18"/>
              </w:rPr>
            </w:pPr>
            <w:ins w:id="8884" w:author="Erlie Hasam Morfin Zavalza" w:date="2014-11-06T20:28:00Z">
              <w:r>
                <w:rPr>
                  <w:rFonts w:ascii="Arial" w:eastAsia="Arial" w:hAnsi="Arial" w:cs="Arial"/>
                  <w:b/>
                  <w:sz w:val="18"/>
                  <w:szCs w:val="18"/>
                </w:rPr>
                <w:t>TE</w:t>
              </w:r>
              <w:r>
                <w:rPr>
                  <w:rFonts w:ascii="Arial" w:eastAsia="Arial" w:hAnsi="Arial" w:cs="Arial"/>
                  <w:b/>
                  <w:spacing w:val="1"/>
                  <w:sz w:val="18"/>
                  <w:szCs w:val="18"/>
                </w:rPr>
                <w:t>L</w:t>
              </w:r>
              <w:r>
                <w:rPr>
                  <w:rFonts w:ascii="Arial" w:eastAsia="Arial" w:hAnsi="Arial" w:cs="Arial"/>
                  <w:b/>
                  <w:sz w:val="18"/>
                  <w:szCs w:val="18"/>
                </w:rPr>
                <w:t>ÉFO</w:t>
              </w:r>
              <w:r>
                <w:rPr>
                  <w:rFonts w:ascii="Arial" w:eastAsia="Arial" w:hAnsi="Arial" w:cs="Arial"/>
                  <w:b/>
                  <w:spacing w:val="-1"/>
                  <w:sz w:val="18"/>
                  <w:szCs w:val="18"/>
                </w:rPr>
                <w:t>N</w:t>
              </w:r>
              <w:r>
                <w:rPr>
                  <w:rFonts w:ascii="Arial" w:eastAsia="Arial" w:hAnsi="Arial" w:cs="Arial"/>
                  <w:b/>
                  <w:sz w:val="18"/>
                  <w:szCs w:val="18"/>
                </w:rPr>
                <w:t>O</w:t>
              </w:r>
            </w:ins>
          </w:p>
          <w:p w14:paraId="4595FFF0" w14:textId="77777777" w:rsidR="007B0EB6" w:rsidRDefault="007B0EB6" w:rsidP="006B721E">
            <w:pPr>
              <w:spacing w:before="3" w:line="100" w:lineRule="exact"/>
              <w:rPr>
                <w:ins w:id="8885" w:author="Erlie Hasam Morfin Zavalza" w:date="2014-11-06T20:28:00Z"/>
                <w:sz w:val="10"/>
                <w:szCs w:val="10"/>
              </w:rPr>
            </w:pPr>
          </w:p>
          <w:p w14:paraId="268870BB" w14:textId="77777777" w:rsidR="007B0EB6" w:rsidRDefault="007B0EB6" w:rsidP="006B721E">
            <w:pPr>
              <w:ind w:left="347"/>
              <w:rPr>
                <w:ins w:id="8886" w:author="Erlie Hasam Morfin Zavalza" w:date="2014-11-06T20:28:00Z"/>
                <w:rFonts w:ascii="Arial" w:eastAsia="Arial" w:hAnsi="Arial" w:cs="Arial"/>
                <w:sz w:val="18"/>
                <w:szCs w:val="18"/>
              </w:rPr>
            </w:pPr>
            <w:ins w:id="8887" w:author="Erlie Hasam Morfin Zavalza" w:date="2014-11-06T20:28:00Z">
              <w:r>
                <w:rPr>
                  <w:rFonts w:ascii="Arial" w:eastAsia="Arial" w:hAnsi="Arial" w:cs="Arial"/>
                  <w:b/>
                  <w:sz w:val="18"/>
                  <w:szCs w:val="18"/>
                </w:rPr>
                <w:t>Fijo</w:t>
              </w:r>
              <w:r>
                <w:rPr>
                  <w:rFonts w:ascii="Arial" w:eastAsia="Arial" w:hAnsi="Arial" w:cs="Arial"/>
                  <w:b/>
                  <w:spacing w:val="1"/>
                  <w:sz w:val="18"/>
                  <w:szCs w:val="18"/>
                </w:rPr>
                <w:t xml:space="preserve"> </w:t>
              </w:r>
              <w:r>
                <w:rPr>
                  <w:rFonts w:ascii="Arial" w:eastAsia="Arial" w:hAnsi="Arial" w:cs="Arial"/>
                  <w:b/>
                  <w:sz w:val="18"/>
                  <w:szCs w:val="18"/>
                </w:rPr>
                <w:t>o</w:t>
              </w:r>
              <w:r>
                <w:rPr>
                  <w:rFonts w:ascii="Arial" w:eastAsia="Arial" w:hAnsi="Arial" w:cs="Arial"/>
                  <w:b/>
                  <w:spacing w:val="-2"/>
                  <w:sz w:val="18"/>
                  <w:szCs w:val="18"/>
                </w:rPr>
                <w:t xml:space="preserve"> </w:t>
              </w:r>
              <w:r>
                <w:rPr>
                  <w:rFonts w:ascii="Arial" w:eastAsia="Arial" w:hAnsi="Arial" w:cs="Arial"/>
                  <w:b/>
                  <w:spacing w:val="1"/>
                  <w:sz w:val="18"/>
                  <w:szCs w:val="18"/>
                </w:rPr>
                <w:t>M</w:t>
              </w:r>
              <w:r>
                <w:rPr>
                  <w:rFonts w:ascii="Arial" w:eastAsia="Arial" w:hAnsi="Arial" w:cs="Arial"/>
                  <w:b/>
                  <w:sz w:val="18"/>
                  <w:szCs w:val="18"/>
                </w:rPr>
                <w:t>ó</w:t>
              </w:r>
              <w:r>
                <w:rPr>
                  <w:rFonts w:ascii="Arial" w:eastAsia="Arial" w:hAnsi="Arial" w:cs="Arial"/>
                  <w:b/>
                  <w:spacing w:val="-1"/>
                  <w:sz w:val="18"/>
                  <w:szCs w:val="18"/>
                </w:rPr>
                <w:t>v</w:t>
              </w:r>
              <w:r>
                <w:rPr>
                  <w:rFonts w:ascii="Arial" w:eastAsia="Arial" w:hAnsi="Arial" w:cs="Arial"/>
                  <w:b/>
                  <w:sz w:val="18"/>
                  <w:szCs w:val="18"/>
                </w:rPr>
                <w:t>il</w:t>
              </w:r>
            </w:ins>
          </w:p>
        </w:tc>
        <w:tc>
          <w:tcPr>
            <w:tcW w:w="7656" w:type="dxa"/>
            <w:tcBorders>
              <w:top w:val="single" w:sz="5" w:space="0" w:color="000000"/>
              <w:left w:val="single" w:sz="5" w:space="0" w:color="000000"/>
              <w:bottom w:val="single" w:sz="5" w:space="0" w:color="000000"/>
              <w:right w:val="single" w:sz="5" w:space="0" w:color="000000"/>
            </w:tcBorders>
            <w:shd w:val="clear" w:color="auto" w:fill="EBEBEB"/>
          </w:tcPr>
          <w:p w14:paraId="5B5987E7" w14:textId="77777777" w:rsidR="007B0EB6" w:rsidRDefault="007B0EB6" w:rsidP="006B721E">
            <w:pPr>
              <w:rPr>
                <w:ins w:id="8888" w:author="Erlie Hasam Morfin Zavalza" w:date="2014-11-06T20:28:00Z"/>
              </w:rPr>
            </w:pPr>
          </w:p>
        </w:tc>
      </w:tr>
      <w:tr w:rsidR="007B0EB6" w14:paraId="58AF7487" w14:textId="77777777" w:rsidTr="006B721E">
        <w:trPr>
          <w:trHeight w:hRule="exact" w:val="701"/>
          <w:ins w:id="8889" w:author="Erlie Hasam Morfin Zavalza" w:date="2014-11-06T20:28:00Z"/>
        </w:trPr>
        <w:tc>
          <w:tcPr>
            <w:tcW w:w="1697" w:type="dxa"/>
            <w:tcBorders>
              <w:top w:val="single" w:sz="5" w:space="0" w:color="000000"/>
              <w:left w:val="single" w:sz="5" w:space="0" w:color="000000"/>
              <w:bottom w:val="single" w:sz="5" w:space="0" w:color="000000"/>
              <w:right w:val="single" w:sz="5" w:space="0" w:color="000000"/>
            </w:tcBorders>
            <w:shd w:val="clear" w:color="auto" w:fill="EBEBEB"/>
          </w:tcPr>
          <w:p w14:paraId="16242ED1" w14:textId="77777777" w:rsidR="007B0EB6" w:rsidRDefault="007B0EB6" w:rsidP="006B721E">
            <w:pPr>
              <w:spacing w:line="200" w:lineRule="exact"/>
              <w:ind w:left="414" w:right="416"/>
              <w:jc w:val="center"/>
              <w:rPr>
                <w:ins w:id="8890" w:author="Erlie Hasam Morfin Zavalza" w:date="2014-11-06T20:28:00Z"/>
                <w:rFonts w:ascii="Arial" w:eastAsia="Arial" w:hAnsi="Arial" w:cs="Arial"/>
                <w:sz w:val="18"/>
                <w:szCs w:val="18"/>
              </w:rPr>
            </w:pPr>
            <w:ins w:id="8891" w:author="Erlie Hasam Morfin Zavalza" w:date="2014-11-06T20:28:00Z">
              <w:r>
                <w:rPr>
                  <w:rFonts w:ascii="Arial" w:eastAsia="Arial" w:hAnsi="Arial" w:cs="Arial"/>
                  <w:b/>
                  <w:sz w:val="18"/>
                  <w:szCs w:val="18"/>
                </w:rPr>
                <w:t>C</w:t>
              </w:r>
              <w:r>
                <w:rPr>
                  <w:rFonts w:ascii="Arial" w:eastAsia="Arial" w:hAnsi="Arial" w:cs="Arial"/>
                  <w:b/>
                  <w:spacing w:val="-1"/>
                  <w:sz w:val="18"/>
                  <w:szCs w:val="18"/>
                </w:rPr>
                <w:t>O</w:t>
              </w:r>
              <w:r>
                <w:rPr>
                  <w:rFonts w:ascii="Arial" w:eastAsia="Arial" w:hAnsi="Arial" w:cs="Arial"/>
                  <w:b/>
                  <w:sz w:val="18"/>
                  <w:szCs w:val="18"/>
                </w:rPr>
                <w:t>R</w:t>
              </w:r>
              <w:r>
                <w:rPr>
                  <w:rFonts w:ascii="Arial" w:eastAsia="Arial" w:hAnsi="Arial" w:cs="Arial"/>
                  <w:b/>
                  <w:spacing w:val="-1"/>
                  <w:sz w:val="18"/>
                  <w:szCs w:val="18"/>
                </w:rPr>
                <w:t>R</w:t>
              </w:r>
              <w:r>
                <w:rPr>
                  <w:rFonts w:ascii="Arial" w:eastAsia="Arial" w:hAnsi="Arial" w:cs="Arial"/>
                  <w:b/>
                  <w:sz w:val="18"/>
                  <w:szCs w:val="18"/>
                </w:rPr>
                <w:t>EO</w:t>
              </w:r>
            </w:ins>
          </w:p>
          <w:p w14:paraId="0524D52E" w14:textId="77777777" w:rsidR="007B0EB6" w:rsidRDefault="007B0EB6" w:rsidP="006B721E">
            <w:pPr>
              <w:spacing w:before="5" w:line="100" w:lineRule="exact"/>
              <w:rPr>
                <w:ins w:id="8892" w:author="Erlie Hasam Morfin Zavalza" w:date="2014-11-06T20:28:00Z"/>
                <w:sz w:val="10"/>
                <w:szCs w:val="10"/>
              </w:rPr>
            </w:pPr>
          </w:p>
          <w:p w14:paraId="71130399" w14:textId="77777777" w:rsidR="007B0EB6" w:rsidRDefault="007B0EB6" w:rsidP="006B721E">
            <w:pPr>
              <w:ind w:left="153" w:right="156"/>
              <w:jc w:val="center"/>
              <w:rPr>
                <w:ins w:id="8893" w:author="Erlie Hasam Morfin Zavalza" w:date="2014-11-06T20:28:00Z"/>
                <w:rFonts w:ascii="Arial" w:eastAsia="Arial" w:hAnsi="Arial" w:cs="Arial"/>
                <w:sz w:val="18"/>
                <w:szCs w:val="18"/>
              </w:rPr>
            </w:pPr>
            <w:ins w:id="8894" w:author="Erlie Hasam Morfin Zavalza" w:date="2014-11-06T20:28:00Z">
              <w:r>
                <w:rPr>
                  <w:rFonts w:ascii="Arial" w:eastAsia="Arial" w:hAnsi="Arial" w:cs="Arial"/>
                  <w:b/>
                  <w:sz w:val="18"/>
                  <w:szCs w:val="18"/>
                </w:rPr>
                <w:t>ELECTR</w:t>
              </w:r>
              <w:r>
                <w:rPr>
                  <w:rFonts w:ascii="Arial" w:eastAsia="Arial" w:hAnsi="Arial" w:cs="Arial"/>
                  <w:b/>
                  <w:spacing w:val="-1"/>
                  <w:sz w:val="18"/>
                  <w:szCs w:val="18"/>
                </w:rPr>
                <w:t>Ó</w:t>
              </w:r>
              <w:r>
                <w:rPr>
                  <w:rFonts w:ascii="Arial" w:eastAsia="Arial" w:hAnsi="Arial" w:cs="Arial"/>
                  <w:b/>
                  <w:sz w:val="18"/>
                  <w:szCs w:val="18"/>
                </w:rPr>
                <w:t>NICO</w:t>
              </w:r>
            </w:ins>
          </w:p>
        </w:tc>
        <w:tc>
          <w:tcPr>
            <w:tcW w:w="7656" w:type="dxa"/>
            <w:tcBorders>
              <w:top w:val="single" w:sz="5" w:space="0" w:color="000000"/>
              <w:left w:val="single" w:sz="5" w:space="0" w:color="000000"/>
              <w:bottom w:val="single" w:sz="5" w:space="0" w:color="000000"/>
              <w:right w:val="single" w:sz="5" w:space="0" w:color="000000"/>
            </w:tcBorders>
            <w:shd w:val="clear" w:color="auto" w:fill="EBEBEB"/>
          </w:tcPr>
          <w:p w14:paraId="017E0623" w14:textId="77777777" w:rsidR="007B0EB6" w:rsidRDefault="007B0EB6" w:rsidP="006B721E">
            <w:pPr>
              <w:spacing w:before="5" w:line="100" w:lineRule="exact"/>
              <w:rPr>
                <w:ins w:id="8895" w:author="Erlie Hasam Morfin Zavalza" w:date="2014-11-06T20:28:00Z"/>
                <w:sz w:val="10"/>
                <w:szCs w:val="10"/>
              </w:rPr>
            </w:pPr>
          </w:p>
          <w:p w14:paraId="5ABE2270" w14:textId="77777777" w:rsidR="007B0EB6" w:rsidRDefault="007B0EB6" w:rsidP="006B721E">
            <w:pPr>
              <w:spacing w:line="200" w:lineRule="exact"/>
              <w:rPr>
                <w:ins w:id="8896" w:author="Erlie Hasam Morfin Zavalza" w:date="2014-11-06T20:28:00Z"/>
              </w:rPr>
            </w:pPr>
          </w:p>
          <w:p w14:paraId="4B3C0598" w14:textId="77777777" w:rsidR="007B0EB6" w:rsidRDefault="007B0EB6" w:rsidP="006B721E">
            <w:pPr>
              <w:tabs>
                <w:tab w:val="left" w:pos="6700"/>
              </w:tabs>
              <w:ind w:left="928"/>
              <w:rPr>
                <w:ins w:id="8897" w:author="Erlie Hasam Morfin Zavalza" w:date="2014-11-06T20:28:00Z"/>
                <w:rFonts w:ascii="Arial" w:eastAsia="Arial" w:hAnsi="Arial" w:cs="Arial"/>
                <w:sz w:val="18"/>
                <w:szCs w:val="18"/>
              </w:rPr>
            </w:pPr>
            <w:ins w:id="8898" w:author="Erlie Hasam Morfin Zavalza" w:date="2014-11-06T20:28:00Z">
              <w:r>
                <w:rPr>
                  <w:rFonts w:ascii="Arial" w:eastAsia="Arial" w:hAnsi="Arial" w:cs="Arial"/>
                  <w:b/>
                  <w:sz w:val="18"/>
                  <w:szCs w:val="18"/>
                  <w:u w:val="single" w:color="000000"/>
                </w:rPr>
                <w:t xml:space="preserve"> </w:t>
              </w:r>
              <w:r>
                <w:rPr>
                  <w:rFonts w:ascii="Arial" w:eastAsia="Arial" w:hAnsi="Arial" w:cs="Arial"/>
                  <w:b/>
                  <w:sz w:val="18"/>
                  <w:szCs w:val="18"/>
                  <w:u w:val="single" w:color="000000"/>
                </w:rPr>
                <w:tab/>
              </w:r>
            </w:ins>
          </w:p>
        </w:tc>
      </w:tr>
      <w:tr w:rsidR="007B0EB6" w14:paraId="445B3F8E" w14:textId="77777777" w:rsidTr="006B721E">
        <w:trPr>
          <w:trHeight w:hRule="exact" w:val="1620"/>
          <w:ins w:id="8899" w:author="Erlie Hasam Morfin Zavalza" w:date="2014-11-06T20:28:00Z"/>
        </w:trPr>
        <w:tc>
          <w:tcPr>
            <w:tcW w:w="1697" w:type="dxa"/>
            <w:tcBorders>
              <w:top w:val="single" w:sz="5" w:space="0" w:color="000000"/>
              <w:left w:val="single" w:sz="5" w:space="0" w:color="000000"/>
              <w:bottom w:val="single" w:sz="5" w:space="0" w:color="000000"/>
              <w:right w:val="single" w:sz="5" w:space="0" w:color="000000"/>
            </w:tcBorders>
            <w:shd w:val="clear" w:color="auto" w:fill="EBEBEB"/>
          </w:tcPr>
          <w:p w14:paraId="58D48700" w14:textId="77777777" w:rsidR="007B0EB6" w:rsidRDefault="007B0EB6" w:rsidP="006B721E">
            <w:pPr>
              <w:spacing w:line="200" w:lineRule="exact"/>
              <w:ind w:left="258" w:right="263"/>
              <w:jc w:val="center"/>
              <w:rPr>
                <w:ins w:id="8900" w:author="Erlie Hasam Morfin Zavalza" w:date="2014-11-06T20:28:00Z"/>
                <w:rFonts w:ascii="Arial" w:eastAsia="Arial" w:hAnsi="Arial" w:cs="Arial"/>
                <w:sz w:val="18"/>
                <w:szCs w:val="18"/>
              </w:rPr>
            </w:pPr>
            <w:ins w:id="8901" w:author="Erlie Hasam Morfin Zavalza" w:date="2014-11-06T20:28:00Z">
              <w:r>
                <w:rPr>
                  <w:rFonts w:ascii="Arial" w:eastAsia="Arial" w:hAnsi="Arial" w:cs="Arial"/>
                  <w:b/>
                  <w:spacing w:val="-1"/>
                  <w:sz w:val="18"/>
                  <w:szCs w:val="18"/>
                </w:rPr>
                <w:t>O</w:t>
              </w:r>
              <w:r>
                <w:rPr>
                  <w:rFonts w:ascii="Arial" w:eastAsia="Arial" w:hAnsi="Arial" w:cs="Arial"/>
                  <w:b/>
                  <w:sz w:val="18"/>
                  <w:szCs w:val="18"/>
                </w:rPr>
                <w:t>C</w:t>
              </w:r>
              <w:r>
                <w:rPr>
                  <w:rFonts w:ascii="Arial" w:eastAsia="Arial" w:hAnsi="Arial" w:cs="Arial"/>
                  <w:b/>
                  <w:spacing w:val="-1"/>
                  <w:sz w:val="18"/>
                  <w:szCs w:val="18"/>
                </w:rPr>
                <w:t>U</w:t>
              </w:r>
              <w:r>
                <w:rPr>
                  <w:rFonts w:ascii="Arial" w:eastAsia="Arial" w:hAnsi="Arial" w:cs="Arial"/>
                  <w:b/>
                  <w:spacing w:val="2"/>
                  <w:sz w:val="18"/>
                  <w:szCs w:val="18"/>
                </w:rPr>
                <w:t>P</w:t>
              </w:r>
              <w:r>
                <w:rPr>
                  <w:rFonts w:ascii="Arial" w:eastAsia="Arial" w:hAnsi="Arial" w:cs="Arial"/>
                  <w:b/>
                  <w:spacing w:val="-3"/>
                  <w:sz w:val="18"/>
                  <w:szCs w:val="18"/>
                </w:rPr>
                <w:t>A</w:t>
              </w:r>
              <w:r>
                <w:rPr>
                  <w:rFonts w:ascii="Arial" w:eastAsia="Arial" w:hAnsi="Arial" w:cs="Arial"/>
                  <w:b/>
                  <w:sz w:val="18"/>
                  <w:szCs w:val="18"/>
                </w:rPr>
                <w:t>CI</w:t>
              </w:r>
              <w:r>
                <w:rPr>
                  <w:rFonts w:ascii="Arial" w:eastAsia="Arial" w:hAnsi="Arial" w:cs="Arial"/>
                  <w:b/>
                  <w:spacing w:val="-1"/>
                  <w:sz w:val="18"/>
                  <w:szCs w:val="18"/>
                </w:rPr>
                <w:t>Ó</w:t>
              </w:r>
              <w:r>
                <w:rPr>
                  <w:rFonts w:ascii="Arial" w:eastAsia="Arial" w:hAnsi="Arial" w:cs="Arial"/>
                  <w:b/>
                  <w:sz w:val="18"/>
                  <w:szCs w:val="18"/>
                </w:rPr>
                <w:t>N</w:t>
              </w:r>
            </w:ins>
          </w:p>
          <w:p w14:paraId="6C4BFD57" w14:textId="77777777" w:rsidR="007B0EB6" w:rsidRDefault="007B0EB6" w:rsidP="006B721E">
            <w:pPr>
              <w:spacing w:before="5" w:line="100" w:lineRule="exact"/>
              <w:rPr>
                <w:ins w:id="8902" w:author="Erlie Hasam Morfin Zavalza" w:date="2014-11-06T20:28:00Z"/>
                <w:sz w:val="10"/>
                <w:szCs w:val="10"/>
              </w:rPr>
            </w:pPr>
          </w:p>
          <w:p w14:paraId="3A42D37D" w14:textId="68C64CD5" w:rsidR="007B0EB6" w:rsidRDefault="007B0EB6" w:rsidP="006B721E">
            <w:pPr>
              <w:spacing w:line="360" w:lineRule="auto"/>
              <w:ind w:left="171" w:right="172"/>
              <w:jc w:val="center"/>
              <w:rPr>
                <w:ins w:id="8903" w:author="Erlie Hasam Morfin Zavalza" w:date="2014-11-06T20:28:00Z"/>
                <w:rFonts w:ascii="Arial" w:eastAsia="Arial" w:hAnsi="Arial" w:cs="Arial"/>
                <w:sz w:val="18"/>
                <w:szCs w:val="18"/>
              </w:rPr>
            </w:pPr>
            <w:ins w:id="8904" w:author="Erlie Hasam Morfin Zavalza" w:date="2014-11-06T20:28:00Z">
              <w:r>
                <w:rPr>
                  <w:rFonts w:ascii="Arial" w:eastAsia="Arial" w:hAnsi="Arial" w:cs="Arial"/>
                  <w:b/>
                  <w:sz w:val="18"/>
                  <w:szCs w:val="18"/>
                </w:rPr>
                <w:t>En</w:t>
              </w:r>
              <w:r>
                <w:rPr>
                  <w:rFonts w:ascii="Arial" w:eastAsia="Arial" w:hAnsi="Arial" w:cs="Arial"/>
                  <w:b/>
                  <w:spacing w:val="1"/>
                  <w:sz w:val="18"/>
                  <w:szCs w:val="18"/>
                </w:rPr>
                <w:t>c</w:t>
              </w:r>
              <w:r>
                <w:rPr>
                  <w:rFonts w:ascii="Arial" w:eastAsia="Arial" w:hAnsi="Arial" w:cs="Arial"/>
                  <w:b/>
                  <w:sz w:val="18"/>
                  <w:szCs w:val="18"/>
                </w:rPr>
                <w:t>i</w:t>
              </w:r>
              <w:r>
                <w:rPr>
                  <w:rFonts w:ascii="Arial" w:eastAsia="Arial" w:hAnsi="Arial" w:cs="Arial"/>
                  <w:b/>
                  <w:spacing w:val="1"/>
                  <w:sz w:val="18"/>
                  <w:szCs w:val="18"/>
                </w:rPr>
                <w:t>e</w:t>
              </w:r>
              <w:r>
                <w:rPr>
                  <w:rFonts w:ascii="Arial" w:eastAsia="Arial" w:hAnsi="Arial" w:cs="Arial"/>
                  <w:b/>
                  <w:sz w:val="18"/>
                  <w:szCs w:val="18"/>
                </w:rPr>
                <w:t>r</w:t>
              </w:r>
              <w:r>
                <w:rPr>
                  <w:rFonts w:ascii="Arial" w:eastAsia="Arial" w:hAnsi="Arial" w:cs="Arial"/>
                  <w:b/>
                  <w:spacing w:val="-1"/>
                  <w:sz w:val="18"/>
                  <w:szCs w:val="18"/>
                </w:rPr>
                <w:t>r</w:t>
              </w:r>
              <w:r>
                <w:rPr>
                  <w:rFonts w:ascii="Arial" w:eastAsia="Arial" w:hAnsi="Arial" w:cs="Arial"/>
                  <w:b/>
                  <w:sz w:val="18"/>
                  <w:szCs w:val="18"/>
                </w:rPr>
                <w:t>e</w:t>
              </w:r>
              <w:r>
                <w:rPr>
                  <w:rFonts w:ascii="Arial" w:eastAsia="Arial" w:hAnsi="Arial" w:cs="Arial"/>
                  <w:b/>
                  <w:spacing w:val="1"/>
                  <w:sz w:val="18"/>
                  <w:szCs w:val="18"/>
                </w:rPr>
                <w:t xml:space="preserve"> l</w:t>
              </w:r>
              <w:r>
                <w:rPr>
                  <w:rFonts w:ascii="Arial" w:eastAsia="Arial" w:hAnsi="Arial" w:cs="Arial"/>
                  <w:b/>
                  <w:sz w:val="18"/>
                  <w:szCs w:val="18"/>
                </w:rPr>
                <w:t>a o</w:t>
              </w:r>
              <w:r>
                <w:rPr>
                  <w:rFonts w:ascii="Arial" w:eastAsia="Arial" w:hAnsi="Arial" w:cs="Arial"/>
                  <w:b/>
                  <w:spacing w:val="1"/>
                  <w:sz w:val="18"/>
                  <w:szCs w:val="18"/>
                </w:rPr>
                <w:t>pci</w:t>
              </w:r>
              <w:r>
                <w:rPr>
                  <w:rFonts w:ascii="Arial" w:eastAsia="Arial" w:hAnsi="Arial" w:cs="Arial"/>
                  <w:b/>
                  <w:sz w:val="18"/>
                  <w:szCs w:val="18"/>
                </w:rPr>
                <w:t>ón</w:t>
              </w:r>
              <w:r>
                <w:rPr>
                  <w:rFonts w:ascii="Arial" w:eastAsia="Arial" w:hAnsi="Arial" w:cs="Arial"/>
                  <w:b/>
                  <w:spacing w:val="-1"/>
                  <w:sz w:val="18"/>
                  <w:szCs w:val="18"/>
                </w:rPr>
                <w:t xml:space="preserve"> </w:t>
              </w:r>
              <w:r>
                <w:rPr>
                  <w:rFonts w:ascii="Arial" w:eastAsia="Arial" w:hAnsi="Arial" w:cs="Arial"/>
                  <w:b/>
                  <w:sz w:val="18"/>
                  <w:szCs w:val="18"/>
                </w:rPr>
                <w:t>a</w:t>
              </w:r>
              <w:r>
                <w:rPr>
                  <w:rFonts w:ascii="Arial" w:eastAsia="Arial" w:hAnsi="Arial" w:cs="Arial"/>
                  <w:b/>
                  <w:spacing w:val="1"/>
                  <w:sz w:val="18"/>
                  <w:szCs w:val="18"/>
                </w:rPr>
                <w:t xml:space="preserve"> l</w:t>
              </w:r>
              <w:r>
                <w:rPr>
                  <w:rFonts w:ascii="Arial" w:eastAsia="Arial" w:hAnsi="Arial" w:cs="Arial"/>
                  <w:b/>
                  <w:sz w:val="18"/>
                  <w:szCs w:val="18"/>
                </w:rPr>
                <w:t>a</w:t>
              </w:r>
              <w:r>
                <w:rPr>
                  <w:rFonts w:ascii="Arial" w:eastAsia="Arial" w:hAnsi="Arial" w:cs="Arial"/>
                  <w:b/>
                  <w:spacing w:val="-1"/>
                  <w:sz w:val="18"/>
                  <w:szCs w:val="18"/>
                </w:rPr>
                <w:t xml:space="preserve"> </w:t>
              </w:r>
              <w:r>
                <w:rPr>
                  <w:rFonts w:ascii="Arial" w:eastAsia="Arial" w:hAnsi="Arial" w:cs="Arial"/>
                  <w:b/>
                  <w:sz w:val="18"/>
                  <w:szCs w:val="18"/>
                </w:rPr>
                <w:t>q</w:t>
              </w:r>
              <w:r>
                <w:rPr>
                  <w:rFonts w:ascii="Arial" w:eastAsia="Arial" w:hAnsi="Arial" w:cs="Arial"/>
                  <w:b/>
                  <w:spacing w:val="1"/>
                  <w:sz w:val="18"/>
                  <w:szCs w:val="18"/>
                </w:rPr>
                <w:t>u</w:t>
              </w:r>
              <w:r>
                <w:rPr>
                  <w:rFonts w:ascii="Arial" w:eastAsia="Arial" w:hAnsi="Arial" w:cs="Arial"/>
                  <w:b/>
                  <w:sz w:val="18"/>
                  <w:szCs w:val="18"/>
                </w:rPr>
                <w:t xml:space="preserve">e </w:t>
              </w:r>
            </w:ins>
            <w:ins w:id="8905" w:author="Erlie Hasam Morfin Zavalza" w:date="2014-11-08T22:27:00Z">
              <w:r w:rsidR="00D43E08">
                <w:rPr>
                  <w:rFonts w:ascii="Arial" w:eastAsia="Arial" w:hAnsi="Arial" w:cs="Arial"/>
                  <w:b/>
                  <w:spacing w:val="1"/>
                  <w:sz w:val="18"/>
                  <w:szCs w:val="18"/>
                </w:rPr>
                <w:t>má</w:t>
              </w:r>
              <w:r w:rsidR="00D43E08">
                <w:rPr>
                  <w:rFonts w:ascii="Arial" w:eastAsia="Arial" w:hAnsi="Arial" w:cs="Arial"/>
                  <w:b/>
                  <w:sz w:val="18"/>
                  <w:szCs w:val="18"/>
                </w:rPr>
                <w:t>s</w:t>
              </w:r>
            </w:ins>
            <w:ins w:id="8906" w:author="Erlie Hasam Morfin Zavalza" w:date="2014-11-06T20:28:00Z">
              <w:r>
                <w:rPr>
                  <w:rFonts w:ascii="Arial" w:eastAsia="Arial" w:hAnsi="Arial" w:cs="Arial"/>
                  <w:b/>
                  <w:spacing w:val="1"/>
                  <w:sz w:val="18"/>
                  <w:szCs w:val="18"/>
                </w:rPr>
                <w:t xml:space="preserve"> </w:t>
              </w:r>
              <w:r>
                <w:rPr>
                  <w:rFonts w:ascii="Arial" w:eastAsia="Arial" w:hAnsi="Arial" w:cs="Arial"/>
                  <w:b/>
                  <w:sz w:val="18"/>
                  <w:szCs w:val="18"/>
                </w:rPr>
                <w:t>t</w:t>
              </w:r>
              <w:r>
                <w:rPr>
                  <w:rFonts w:ascii="Arial" w:eastAsia="Arial" w:hAnsi="Arial" w:cs="Arial"/>
                  <w:b/>
                  <w:spacing w:val="-2"/>
                  <w:sz w:val="18"/>
                  <w:szCs w:val="18"/>
                </w:rPr>
                <w:t>i</w:t>
              </w:r>
              <w:r>
                <w:rPr>
                  <w:rFonts w:ascii="Arial" w:eastAsia="Arial" w:hAnsi="Arial" w:cs="Arial"/>
                  <w:b/>
                  <w:spacing w:val="1"/>
                  <w:sz w:val="18"/>
                  <w:szCs w:val="18"/>
                </w:rPr>
                <w:t>em</w:t>
              </w:r>
              <w:r>
                <w:rPr>
                  <w:rFonts w:ascii="Arial" w:eastAsia="Arial" w:hAnsi="Arial" w:cs="Arial"/>
                  <w:b/>
                  <w:sz w:val="18"/>
                  <w:szCs w:val="18"/>
                </w:rPr>
                <w:t>po d</w:t>
              </w:r>
              <w:r>
                <w:rPr>
                  <w:rFonts w:ascii="Arial" w:eastAsia="Arial" w:hAnsi="Arial" w:cs="Arial"/>
                  <w:b/>
                  <w:spacing w:val="1"/>
                  <w:sz w:val="18"/>
                  <w:szCs w:val="18"/>
                </w:rPr>
                <w:t>e</w:t>
              </w:r>
              <w:r>
                <w:rPr>
                  <w:rFonts w:ascii="Arial" w:eastAsia="Arial" w:hAnsi="Arial" w:cs="Arial"/>
                  <w:b/>
                  <w:sz w:val="18"/>
                  <w:szCs w:val="18"/>
                </w:rPr>
                <w:t>d</w:t>
              </w:r>
              <w:r>
                <w:rPr>
                  <w:rFonts w:ascii="Arial" w:eastAsia="Arial" w:hAnsi="Arial" w:cs="Arial"/>
                  <w:b/>
                  <w:spacing w:val="1"/>
                  <w:sz w:val="18"/>
                  <w:szCs w:val="18"/>
                </w:rPr>
                <w:t>i</w:t>
              </w:r>
              <w:r>
                <w:rPr>
                  <w:rFonts w:ascii="Arial" w:eastAsia="Arial" w:hAnsi="Arial" w:cs="Arial"/>
                  <w:b/>
                  <w:sz w:val="18"/>
                  <w:szCs w:val="18"/>
                </w:rPr>
                <w:t>q</w:t>
              </w:r>
              <w:r>
                <w:rPr>
                  <w:rFonts w:ascii="Arial" w:eastAsia="Arial" w:hAnsi="Arial" w:cs="Arial"/>
                  <w:b/>
                  <w:spacing w:val="1"/>
                  <w:sz w:val="18"/>
                  <w:szCs w:val="18"/>
                </w:rPr>
                <w:t>u</w:t>
              </w:r>
              <w:r>
                <w:rPr>
                  <w:rFonts w:ascii="Arial" w:eastAsia="Arial" w:hAnsi="Arial" w:cs="Arial"/>
                  <w:b/>
                  <w:spacing w:val="-2"/>
                  <w:sz w:val="18"/>
                  <w:szCs w:val="18"/>
                </w:rPr>
                <w:t>e</w:t>
              </w:r>
              <w:r>
                <w:rPr>
                  <w:rFonts w:ascii="Arial" w:eastAsia="Arial" w:hAnsi="Arial" w:cs="Arial"/>
                  <w:b/>
                  <w:sz w:val="18"/>
                  <w:szCs w:val="18"/>
                </w:rPr>
                <w:t>.</w:t>
              </w:r>
            </w:ins>
          </w:p>
        </w:tc>
        <w:tc>
          <w:tcPr>
            <w:tcW w:w="7656" w:type="dxa"/>
            <w:tcBorders>
              <w:top w:val="single" w:sz="5" w:space="0" w:color="000000"/>
              <w:left w:val="single" w:sz="5" w:space="0" w:color="000000"/>
              <w:bottom w:val="single" w:sz="5" w:space="0" w:color="000000"/>
              <w:right w:val="single" w:sz="5" w:space="0" w:color="000000"/>
            </w:tcBorders>
            <w:shd w:val="clear" w:color="auto" w:fill="EBEBEB"/>
          </w:tcPr>
          <w:p w14:paraId="30B83701" w14:textId="77777777" w:rsidR="007B0EB6" w:rsidRDefault="007B0EB6" w:rsidP="006B721E">
            <w:pPr>
              <w:spacing w:before="2" w:line="140" w:lineRule="exact"/>
              <w:rPr>
                <w:ins w:id="8907" w:author="Erlie Hasam Morfin Zavalza" w:date="2014-11-06T20:28:00Z"/>
                <w:sz w:val="14"/>
                <w:szCs w:val="14"/>
              </w:rPr>
            </w:pPr>
          </w:p>
          <w:p w14:paraId="2622FDFA" w14:textId="77777777" w:rsidR="007B0EB6" w:rsidRDefault="007B0EB6" w:rsidP="006B721E">
            <w:pPr>
              <w:spacing w:line="200" w:lineRule="exact"/>
              <w:rPr>
                <w:ins w:id="8908" w:author="Erlie Hasam Morfin Zavalza" w:date="2014-11-06T20:28:00Z"/>
              </w:rPr>
            </w:pPr>
          </w:p>
          <w:p w14:paraId="277626C7" w14:textId="77777777" w:rsidR="007B0EB6" w:rsidRDefault="007B0EB6" w:rsidP="006B721E">
            <w:pPr>
              <w:ind w:left="1342" w:right="1692"/>
              <w:jc w:val="center"/>
              <w:rPr>
                <w:ins w:id="8909" w:author="Erlie Hasam Morfin Zavalza" w:date="2014-11-06T20:28:00Z"/>
                <w:rFonts w:ascii="Arial" w:eastAsia="Arial" w:hAnsi="Arial" w:cs="Arial"/>
              </w:rPr>
            </w:pPr>
            <w:ins w:id="8910" w:author="Erlie Hasam Morfin Zavalza" w:date="2014-11-06T20:28:00Z">
              <w:r>
                <w:rPr>
                  <w:rFonts w:ascii="Arial" w:eastAsia="Arial" w:hAnsi="Arial" w:cs="Arial"/>
                  <w:spacing w:val="-1"/>
                  <w:sz w:val="20"/>
                </w:rPr>
                <w:t>E</w:t>
              </w:r>
              <w:r>
                <w:rPr>
                  <w:rFonts w:ascii="Arial" w:eastAsia="Arial" w:hAnsi="Arial" w:cs="Arial"/>
                  <w:spacing w:val="1"/>
                  <w:sz w:val="20"/>
                </w:rPr>
                <w:t>s</w:t>
              </w:r>
              <w:r>
                <w:rPr>
                  <w:rFonts w:ascii="Arial" w:eastAsia="Arial" w:hAnsi="Arial" w:cs="Arial"/>
                  <w:sz w:val="20"/>
                </w:rPr>
                <w:t>t</w:t>
              </w:r>
              <w:r>
                <w:rPr>
                  <w:rFonts w:ascii="Arial" w:eastAsia="Arial" w:hAnsi="Arial" w:cs="Arial"/>
                  <w:spacing w:val="2"/>
                  <w:sz w:val="20"/>
                </w:rPr>
                <w:t>u</w:t>
              </w:r>
              <w:r>
                <w:rPr>
                  <w:rFonts w:ascii="Arial" w:eastAsia="Arial" w:hAnsi="Arial" w:cs="Arial"/>
                  <w:sz w:val="20"/>
                </w:rPr>
                <w:t>d</w:t>
              </w:r>
              <w:r>
                <w:rPr>
                  <w:rFonts w:ascii="Arial" w:eastAsia="Arial" w:hAnsi="Arial" w:cs="Arial"/>
                  <w:spacing w:val="1"/>
                  <w:sz w:val="20"/>
                </w:rPr>
                <w:t>i</w:t>
              </w:r>
              <w:r>
                <w:rPr>
                  <w:rFonts w:ascii="Arial" w:eastAsia="Arial" w:hAnsi="Arial" w:cs="Arial"/>
                  <w:sz w:val="20"/>
                </w:rPr>
                <w:t>a</w:t>
              </w:r>
              <w:r>
                <w:rPr>
                  <w:rFonts w:ascii="Arial" w:eastAsia="Arial" w:hAnsi="Arial" w:cs="Arial"/>
                  <w:spacing w:val="-1"/>
                  <w:sz w:val="20"/>
                </w:rPr>
                <w:t>n</w:t>
              </w:r>
              <w:r>
                <w:rPr>
                  <w:rFonts w:ascii="Arial" w:eastAsia="Arial" w:hAnsi="Arial" w:cs="Arial"/>
                  <w:sz w:val="20"/>
                </w:rPr>
                <w:t>te</w:t>
              </w:r>
              <w:r>
                <w:rPr>
                  <w:rFonts w:ascii="Arial" w:eastAsia="Arial" w:hAnsi="Arial" w:cs="Arial"/>
                  <w:spacing w:val="49"/>
                  <w:sz w:val="20"/>
                </w:rPr>
                <w:t xml:space="preserve"> </w:t>
              </w:r>
              <w:r>
                <w:rPr>
                  <w:rFonts w:ascii="Arial" w:eastAsia="Arial" w:hAnsi="Arial" w:cs="Arial"/>
                  <w:sz w:val="20"/>
                </w:rPr>
                <w:t xml:space="preserve">/     </w:t>
              </w:r>
              <w:r>
                <w:rPr>
                  <w:rFonts w:ascii="Arial" w:eastAsia="Arial" w:hAnsi="Arial" w:cs="Arial"/>
                  <w:spacing w:val="-1"/>
                  <w:sz w:val="20"/>
                </w:rPr>
                <w:t>E</w:t>
              </w:r>
              <w:r>
                <w:rPr>
                  <w:rFonts w:ascii="Arial" w:eastAsia="Arial" w:hAnsi="Arial" w:cs="Arial"/>
                  <w:spacing w:val="4"/>
                  <w:sz w:val="20"/>
                </w:rPr>
                <w:t>m</w:t>
              </w:r>
              <w:r>
                <w:rPr>
                  <w:rFonts w:ascii="Arial" w:eastAsia="Arial" w:hAnsi="Arial" w:cs="Arial"/>
                  <w:sz w:val="20"/>
                </w:rPr>
                <w:t>pre</w:t>
              </w:r>
              <w:r>
                <w:rPr>
                  <w:rFonts w:ascii="Arial" w:eastAsia="Arial" w:hAnsi="Arial" w:cs="Arial"/>
                  <w:spacing w:val="1"/>
                  <w:sz w:val="20"/>
                </w:rPr>
                <w:t>s</w:t>
              </w:r>
              <w:r>
                <w:rPr>
                  <w:rFonts w:ascii="Arial" w:eastAsia="Arial" w:hAnsi="Arial" w:cs="Arial"/>
                  <w:sz w:val="20"/>
                </w:rPr>
                <w:t>ari</w:t>
              </w:r>
              <w:r>
                <w:rPr>
                  <w:rFonts w:ascii="Arial" w:eastAsia="Arial" w:hAnsi="Arial" w:cs="Arial"/>
                  <w:spacing w:val="-1"/>
                  <w:sz w:val="20"/>
                </w:rPr>
                <w:t>o</w:t>
              </w:r>
              <w:r>
                <w:rPr>
                  <w:rFonts w:ascii="Arial" w:eastAsia="Arial" w:hAnsi="Arial" w:cs="Arial"/>
                  <w:spacing w:val="1"/>
                  <w:sz w:val="20"/>
                </w:rPr>
                <w:t>(</w:t>
              </w:r>
              <w:r>
                <w:rPr>
                  <w:rFonts w:ascii="Arial" w:eastAsia="Arial" w:hAnsi="Arial" w:cs="Arial"/>
                  <w:sz w:val="20"/>
                </w:rPr>
                <w:t>a)</w:t>
              </w:r>
              <w:r>
                <w:rPr>
                  <w:rFonts w:ascii="Arial" w:eastAsia="Arial" w:hAnsi="Arial" w:cs="Arial"/>
                  <w:spacing w:val="44"/>
                  <w:sz w:val="20"/>
                </w:rPr>
                <w:t xml:space="preserve"> </w:t>
              </w:r>
              <w:r>
                <w:rPr>
                  <w:rFonts w:ascii="Arial" w:eastAsia="Arial" w:hAnsi="Arial" w:cs="Arial"/>
                  <w:sz w:val="20"/>
                </w:rPr>
                <w:t xml:space="preserve">/     </w:t>
              </w:r>
              <w:r>
                <w:rPr>
                  <w:rFonts w:ascii="Arial" w:eastAsia="Arial" w:hAnsi="Arial" w:cs="Arial"/>
                  <w:spacing w:val="3"/>
                  <w:sz w:val="20"/>
                </w:rPr>
                <w:t>T</w:t>
              </w:r>
              <w:r>
                <w:rPr>
                  <w:rFonts w:ascii="Arial" w:eastAsia="Arial" w:hAnsi="Arial" w:cs="Arial"/>
                  <w:spacing w:val="1"/>
                  <w:sz w:val="20"/>
                </w:rPr>
                <w:t>r</w:t>
              </w:r>
              <w:r>
                <w:rPr>
                  <w:rFonts w:ascii="Arial" w:eastAsia="Arial" w:hAnsi="Arial" w:cs="Arial"/>
                  <w:sz w:val="20"/>
                </w:rPr>
                <w:t>a</w:t>
              </w:r>
              <w:r>
                <w:rPr>
                  <w:rFonts w:ascii="Arial" w:eastAsia="Arial" w:hAnsi="Arial" w:cs="Arial"/>
                  <w:spacing w:val="-1"/>
                  <w:sz w:val="20"/>
                </w:rPr>
                <w:t>b</w:t>
              </w:r>
              <w:r>
                <w:rPr>
                  <w:rFonts w:ascii="Arial" w:eastAsia="Arial" w:hAnsi="Arial" w:cs="Arial"/>
                  <w:sz w:val="20"/>
                </w:rPr>
                <w:t>a</w:t>
              </w:r>
              <w:r>
                <w:rPr>
                  <w:rFonts w:ascii="Arial" w:eastAsia="Arial" w:hAnsi="Arial" w:cs="Arial"/>
                  <w:spacing w:val="1"/>
                  <w:sz w:val="20"/>
                </w:rPr>
                <w:t>j</w:t>
              </w:r>
              <w:r>
                <w:rPr>
                  <w:rFonts w:ascii="Arial" w:eastAsia="Arial" w:hAnsi="Arial" w:cs="Arial"/>
                  <w:sz w:val="20"/>
                </w:rPr>
                <w:t>a</w:t>
              </w:r>
              <w:r>
                <w:rPr>
                  <w:rFonts w:ascii="Arial" w:eastAsia="Arial" w:hAnsi="Arial" w:cs="Arial"/>
                  <w:spacing w:val="-1"/>
                  <w:sz w:val="20"/>
                </w:rPr>
                <w:t>d</w:t>
              </w:r>
              <w:r>
                <w:rPr>
                  <w:rFonts w:ascii="Arial" w:eastAsia="Arial" w:hAnsi="Arial" w:cs="Arial"/>
                  <w:sz w:val="20"/>
                </w:rPr>
                <w:t>or</w:t>
              </w:r>
              <w:r>
                <w:rPr>
                  <w:rFonts w:ascii="Arial" w:eastAsia="Arial" w:hAnsi="Arial" w:cs="Arial"/>
                  <w:spacing w:val="-10"/>
                  <w:sz w:val="20"/>
                </w:rPr>
                <w:t xml:space="preserve"> </w:t>
              </w:r>
              <w:r>
                <w:rPr>
                  <w:rFonts w:ascii="Arial" w:eastAsia="Arial" w:hAnsi="Arial" w:cs="Arial"/>
                  <w:spacing w:val="1"/>
                  <w:sz w:val="20"/>
                </w:rPr>
                <w:t>(</w:t>
              </w:r>
              <w:r>
                <w:rPr>
                  <w:rFonts w:ascii="Arial" w:eastAsia="Arial" w:hAnsi="Arial" w:cs="Arial"/>
                  <w:sz w:val="20"/>
                </w:rPr>
                <w:t>a)</w:t>
              </w:r>
              <w:r>
                <w:rPr>
                  <w:rFonts w:ascii="Arial" w:eastAsia="Arial" w:hAnsi="Arial" w:cs="Arial"/>
                  <w:spacing w:val="55"/>
                  <w:sz w:val="20"/>
                </w:rPr>
                <w:t xml:space="preserve"> </w:t>
              </w:r>
              <w:r>
                <w:rPr>
                  <w:rFonts w:ascii="Arial" w:eastAsia="Arial" w:hAnsi="Arial" w:cs="Arial"/>
                  <w:w w:val="99"/>
                  <w:sz w:val="20"/>
                </w:rPr>
                <w:t>/</w:t>
              </w:r>
            </w:ins>
          </w:p>
          <w:p w14:paraId="7ABA7AA7" w14:textId="77777777" w:rsidR="007B0EB6" w:rsidRDefault="007B0EB6" w:rsidP="006B721E">
            <w:pPr>
              <w:spacing w:line="200" w:lineRule="exact"/>
              <w:rPr>
                <w:ins w:id="8911" w:author="Erlie Hasam Morfin Zavalza" w:date="2014-11-06T20:28:00Z"/>
              </w:rPr>
            </w:pPr>
          </w:p>
          <w:p w14:paraId="5F005B1E" w14:textId="77777777" w:rsidR="007B0EB6" w:rsidRDefault="007B0EB6" w:rsidP="006B721E">
            <w:pPr>
              <w:spacing w:before="1" w:line="260" w:lineRule="exact"/>
              <w:rPr>
                <w:ins w:id="8912" w:author="Erlie Hasam Morfin Zavalza" w:date="2014-11-06T20:28:00Z"/>
                <w:sz w:val="26"/>
                <w:szCs w:val="26"/>
              </w:rPr>
            </w:pPr>
          </w:p>
          <w:p w14:paraId="2BB470E1" w14:textId="77777777" w:rsidR="007B0EB6" w:rsidRDefault="007B0EB6" w:rsidP="006B721E">
            <w:pPr>
              <w:ind w:left="1615" w:right="1929"/>
              <w:jc w:val="center"/>
              <w:rPr>
                <w:ins w:id="8913" w:author="Erlie Hasam Morfin Zavalza" w:date="2014-11-06T20:28:00Z"/>
                <w:rFonts w:ascii="Arial" w:eastAsia="Arial" w:hAnsi="Arial" w:cs="Arial"/>
              </w:rPr>
            </w:pPr>
            <w:ins w:id="8914" w:author="Erlie Hasam Morfin Zavalza" w:date="2014-11-06T20:28:00Z">
              <w:r>
                <w:rPr>
                  <w:rFonts w:ascii="Arial" w:eastAsia="Arial" w:hAnsi="Arial" w:cs="Arial"/>
                  <w:spacing w:val="-1"/>
                  <w:sz w:val="20"/>
                </w:rPr>
                <w:t>P</w:t>
              </w:r>
              <w:r>
                <w:rPr>
                  <w:rFonts w:ascii="Arial" w:eastAsia="Arial" w:hAnsi="Arial" w:cs="Arial"/>
                  <w:spacing w:val="1"/>
                  <w:sz w:val="20"/>
                </w:rPr>
                <w:t>r</w:t>
              </w:r>
              <w:r>
                <w:rPr>
                  <w:rFonts w:ascii="Arial" w:eastAsia="Arial" w:hAnsi="Arial" w:cs="Arial"/>
                  <w:sz w:val="20"/>
                </w:rPr>
                <w:t>o</w:t>
              </w:r>
              <w:r>
                <w:rPr>
                  <w:rFonts w:ascii="Arial" w:eastAsia="Arial" w:hAnsi="Arial" w:cs="Arial"/>
                  <w:spacing w:val="2"/>
                  <w:sz w:val="20"/>
                </w:rPr>
                <w:t>f</w:t>
              </w:r>
              <w:r>
                <w:rPr>
                  <w:rFonts w:ascii="Arial" w:eastAsia="Arial" w:hAnsi="Arial" w:cs="Arial"/>
                  <w:sz w:val="20"/>
                </w:rPr>
                <w:t>e</w:t>
              </w:r>
              <w:r>
                <w:rPr>
                  <w:rFonts w:ascii="Arial" w:eastAsia="Arial" w:hAnsi="Arial" w:cs="Arial"/>
                  <w:spacing w:val="1"/>
                  <w:sz w:val="20"/>
                </w:rPr>
                <w:t>s</w:t>
              </w:r>
              <w:r>
                <w:rPr>
                  <w:rFonts w:ascii="Arial" w:eastAsia="Arial" w:hAnsi="Arial" w:cs="Arial"/>
                  <w:spacing w:val="-1"/>
                  <w:sz w:val="20"/>
                </w:rPr>
                <w:t>i</w:t>
              </w:r>
              <w:r>
                <w:rPr>
                  <w:rFonts w:ascii="Arial" w:eastAsia="Arial" w:hAnsi="Arial" w:cs="Arial"/>
                  <w:sz w:val="20"/>
                </w:rPr>
                <w:t>o</w:t>
              </w:r>
              <w:r>
                <w:rPr>
                  <w:rFonts w:ascii="Arial" w:eastAsia="Arial" w:hAnsi="Arial" w:cs="Arial"/>
                  <w:spacing w:val="1"/>
                  <w:sz w:val="20"/>
                </w:rPr>
                <w:t>n</w:t>
              </w:r>
              <w:r>
                <w:rPr>
                  <w:rFonts w:ascii="Arial" w:eastAsia="Arial" w:hAnsi="Arial" w:cs="Arial"/>
                  <w:sz w:val="20"/>
                </w:rPr>
                <w:t>al</w:t>
              </w:r>
              <w:r>
                <w:rPr>
                  <w:rFonts w:ascii="Arial" w:eastAsia="Arial" w:hAnsi="Arial" w:cs="Arial"/>
                  <w:spacing w:val="45"/>
                  <w:sz w:val="20"/>
                </w:rPr>
                <w:t xml:space="preserve"> </w:t>
              </w:r>
              <w:r>
                <w:rPr>
                  <w:rFonts w:ascii="Arial" w:eastAsia="Arial" w:hAnsi="Arial" w:cs="Arial"/>
                  <w:sz w:val="20"/>
                </w:rPr>
                <w:t xml:space="preserve">/      </w:t>
              </w:r>
              <w:r>
                <w:rPr>
                  <w:rFonts w:ascii="Arial" w:eastAsia="Arial" w:hAnsi="Arial" w:cs="Arial"/>
                  <w:spacing w:val="2"/>
                  <w:sz w:val="20"/>
                </w:rPr>
                <w:t xml:space="preserve"> </w:t>
              </w:r>
              <w:r>
                <w:rPr>
                  <w:rFonts w:ascii="Arial" w:eastAsia="Arial" w:hAnsi="Arial" w:cs="Arial"/>
                  <w:spacing w:val="-1"/>
                  <w:sz w:val="20"/>
                </w:rPr>
                <w:t>A</w:t>
              </w:r>
              <w:r>
                <w:rPr>
                  <w:rFonts w:ascii="Arial" w:eastAsia="Arial" w:hAnsi="Arial" w:cs="Arial"/>
                  <w:spacing w:val="4"/>
                  <w:sz w:val="20"/>
                </w:rPr>
                <w:t>m</w:t>
              </w:r>
              <w:r>
                <w:rPr>
                  <w:rFonts w:ascii="Arial" w:eastAsia="Arial" w:hAnsi="Arial" w:cs="Arial"/>
                  <w:sz w:val="20"/>
                </w:rPr>
                <w:t>a</w:t>
              </w:r>
              <w:r>
                <w:rPr>
                  <w:rFonts w:ascii="Arial" w:eastAsia="Arial" w:hAnsi="Arial" w:cs="Arial"/>
                  <w:spacing w:val="-4"/>
                  <w:sz w:val="20"/>
                </w:rPr>
                <w:t xml:space="preserve"> </w:t>
              </w:r>
              <w:r>
                <w:rPr>
                  <w:rFonts w:ascii="Arial" w:eastAsia="Arial" w:hAnsi="Arial" w:cs="Arial"/>
                  <w:spacing w:val="-1"/>
                  <w:sz w:val="20"/>
                </w:rPr>
                <w:t>d</w:t>
              </w:r>
              <w:r>
                <w:rPr>
                  <w:rFonts w:ascii="Arial" w:eastAsia="Arial" w:hAnsi="Arial" w:cs="Arial"/>
                  <w:sz w:val="20"/>
                </w:rPr>
                <w:t>e</w:t>
              </w:r>
              <w:r>
                <w:rPr>
                  <w:rFonts w:ascii="Arial" w:eastAsia="Arial" w:hAnsi="Arial" w:cs="Arial"/>
                  <w:spacing w:val="-2"/>
                  <w:sz w:val="20"/>
                </w:rPr>
                <w:t xml:space="preserve"> </w:t>
              </w:r>
              <w:r>
                <w:rPr>
                  <w:rFonts w:ascii="Arial" w:eastAsia="Arial" w:hAnsi="Arial" w:cs="Arial"/>
                  <w:sz w:val="20"/>
                </w:rPr>
                <w:t>C</w:t>
              </w:r>
              <w:r>
                <w:rPr>
                  <w:rFonts w:ascii="Arial" w:eastAsia="Arial" w:hAnsi="Arial" w:cs="Arial"/>
                  <w:spacing w:val="-1"/>
                  <w:sz w:val="20"/>
                </w:rPr>
                <w:t>a</w:t>
              </w:r>
              <w:r>
                <w:rPr>
                  <w:rFonts w:ascii="Arial" w:eastAsia="Arial" w:hAnsi="Arial" w:cs="Arial"/>
                  <w:spacing w:val="1"/>
                  <w:sz w:val="20"/>
                </w:rPr>
                <w:t>s</w:t>
              </w:r>
              <w:r>
                <w:rPr>
                  <w:rFonts w:ascii="Arial" w:eastAsia="Arial" w:hAnsi="Arial" w:cs="Arial"/>
                  <w:sz w:val="20"/>
                </w:rPr>
                <w:t>a</w:t>
              </w:r>
              <w:r>
                <w:rPr>
                  <w:rFonts w:ascii="Arial" w:eastAsia="Arial" w:hAnsi="Arial" w:cs="Arial"/>
                  <w:spacing w:val="53"/>
                  <w:sz w:val="20"/>
                </w:rPr>
                <w:t xml:space="preserve"> </w:t>
              </w:r>
              <w:r>
                <w:rPr>
                  <w:rFonts w:ascii="Arial" w:eastAsia="Arial" w:hAnsi="Arial" w:cs="Arial"/>
                  <w:sz w:val="20"/>
                </w:rPr>
                <w:t xml:space="preserve">/    </w:t>
              </w:r>
              <w:r>
                <w:rPr>
                  <w:rFonts w:ascii="Arial" w:eastAsia="Arial" w:hAnsi="Arial" w:cs="Arial"/>
                  <w:spacing w:val="3"/>
                  <w:sz w:val="20"/>
                </w:rPr>
                <w:t xml:space="preserve"> </w:t>
              </w:r>
              <w:r>
                <w:rPr>
                  <w:rFonts w:ascii="Arial" w:eastAsia="Arial" w:hAnsi="Arial" w:cs="Arial"/>
                  <w:w w:val="99"/>
                  <w:sz w:val="20"/>
                </w:rPr>
                <w:t>N</w:t>
              </w:r>
              <w:r>
                <w:rPr>
                  <w:rFonts w:ascii="Arial" w:eastAsia="Arial" w:hAnsi="Arial" w:cs="Arial"/>
                  <w:spacing w:val="-1"/>
                  <w:w w:val="99"/>
                  <w:sz w:val="20"/>
                </w:rPr>
                <w:t>i</w:t>
              </w:r>
              <w:r>
                <w:rPr>
                  <w:rFonts w:ascii="Arial" w:eastAsia="Arial" w:hAnsi="Arial" w:cs="Arial"/>
                  <w:w w:val="99"/>
                  <w:sz w:val="20"/>
                </w:rPr>
                <w:t>n</w:t>
              </w:r>
              <w:r>
                <w:rPr>
                  <w:rFonts w:ascii="Arial" w:eastAsia="Arial" w:hAnsi="Arial" w:cs="Arial"/>
                  <w:spacing w:val="1"/>
                  <w:w w:val="99"/>
                  <w:sz w:val="20"/>
                </w:rPr>
                <w:t>g</w:t>
              </w:r>
              <w:r>
                <w:rPr>
                  <w:rFonts w:ascii="Arial" w:eastAsia="Arial" w:hAnsi="Arial" w:cs="Arial"/>
                  <w:w w:val="99"/>
                  <w:sz w:val="20"/>
                </w:rPr>
                <w:t>u</w:t>
              </w:r>
              <w:r>
                <w:rPr>
                  <w:rFonts w:ascii="Arial" w:eastAsia="Arial" w:hAnsi="Arial" w:cs="Arial"/>
                  <w:spacing w:val="-1"/>
                  <w:w w:val="99"/>
                  <w:sz w:val="20"/>
                </w:rPr>
                <w:t>n</w:t>
              </w:r>
              <w:r>
                <w:rPr>
                  <w:rFonts w:ascii="Arial" w:eastAsia="Arial" w:hAnsi="Arial" w:cs="Arial"/>
                  <w:spacing w:val="2"/>
                  <w:w w:val="99"/>
                  <w:sz w:val="20"/>
                </w:rPr>
                <w:t>a</w:t>
              </w:r>
              <w:r>
                <w:rPr>
                  <w:rFonts w:ascii="Arial" w:eastAsia="Arial" w:hAnsi="Arial" w:cs="Arial"/>
                  <w:w w:val="99"/>
                  <w:sz w:val="20"/>
                </w:rPr>
                <w:t>.</w:t>
              </w:r>
            </w:ins>
          </w:p>
        </w:tc>
      </w:tr>
    </w:tbl>
    <w:p w14:paraId="1B20AE2B" w14:textId="77777777" w:rsidR="007B0EB6" w:rsidRDefault="007B0EB6" w:rsidP="007B0EB6">
      <w:pPr>
        <w:rPr>
          <w:ins w:id="8915" w:author="Erlie Hasam Morfin Zavalza" w:date="2014-11-06T20:28:00Z"/>
          <w:lang w:val="es-MX"/>
        </w:rPr>
      </w:pPr>
    </w:p>
    <w:p w14:paraId="4FC66D4E" w14:textId="77777777" w:rsidR="007B0EB6" w:rsidRPr="00B03977" w:rsidRDefault="007B0EB6" w:rsidP="007B0EB6">
      <w:pPr>
        <w:rPr>
          <w:ins w:id="8916" w:author="Erlie Hasam Morfin Zavalza" w:date="2014-11-06T20:28:00Z"/>
          <w:lang w:val="es-MX"/>
        </w:rPr>
      </w:pPr>
      <w:ins w:id="8917" w:author="Erlie Hasam Morfin Zavalza" w:date="2014-11-06T20:28:00Z">
        <w:r w:rsidRPr="00B03977">
          <w:rPr>
            <w:b/>
            <w:lang w:val="es-MX"/>
          </w:rPr>
          <w:t>SEGUNDA PARTE</w:t>
        </w:r>
      </w:ins>
    </w:p>
    <w:p w14:paraId="0A5C2055" w14:textId="77777777" w:rsidR="007B0EB6" w:rsidRDefault="007B0EB6" w:rsidP="007B0EB6">
      <w:pPr>
        <w:rPr>
          <w:ins w:id="8918" w:author="Erlie Hasam Morfin Zavalza" w:date="2014-11-06T20:28:00Z"/>
          <w:lang w:val="es-MX"/>
        </w:rPr>
      </w:pPr>
      <w:ins w:id="8919" w:author="Erlie Hasam Morfin Zavalza" w:date="2014-11-06T20:28:00Z">
        <w:r w:rsidRPr="004D2421">
          <w:rPr>
            <w:lang w:val="es-MX"/>
          </w:rPr>
          <w:t>Contesta lo que se te pide de la mejor manera</w:t>
        </w:r>
        <w:r>
          <w:rPr>
            <w:lang w:val="es-MX"/>
          </w:rPr>
          <w:t>.</w:t>
        </w:r>
      </w:ins>
    </w:p>
    <w:p w14:paraId="0B510BF0" w14:textId="77777777" w:rsidR="007B0EB6" w:rsidRPr="00B03977" w:rsidRDefault="007B0EB6" w:rsidP="007B0EB6">
      <w:pPr>
        <w:rPr>
          <w:ins w:id="8920" w:author="Erlie Hasam Morfin Zavalza" w:date="2014-11-06T20:28:00Z"/>
          <w:rFonts w:eastAsia="Arial"/>
          <w:szCs w:val="24"/>
          <w:lang w:val="es-MX"/>
        </w:rPr>
      </w:pPr>
      <w:ins w:id="8921" w:author="Erlie Hasam Morfin Zavalza" w:date="2014-11-06T20:28:00Z">
        <w:r w:rsidRPr="00B03977">
          <w:rPr>
            <w:rFonts w:eastAsia="Arial"/>
            <w:b/>
            <w:szCs w:val="24"/>
            <w:lang w:val="es-MX"/>
          </w:rPr>
          <w:lastRenderedPageBreak/>
          <w:t>¿Has</w:t>
        </w:r>
        <w:r w:rsidRPr="00B03977">
          <w:rPr>
            <w:rFonts w:eastAsia="Arial"/>
            <w:b/>
            <w:spacing w:val="-6"/>
            <w:szCs w:val="24"/>
            <w:lang w:val="es-MX"/>
          </w:rPr>
          <w:t xml:space="preserve"> </w:t>
        </w:r>
        <w:r w:rsidRPr="00B03977">
          <w:rPr>
            <w:rFonts w:eastAsia="Arial"/>
            <w:b/>
            <w:szCs w:val="24"/>
            <w:lang w:val="es-MX"/>
          </w:rPr>
          <w:t>co</w:t>
        </w:r>
        <w:r w:rsidRPr="00B03977">
          <w:rPr>
            <w:rFonts w:eastAsia="Arial"/>
            <w:b/>
            <w:spacing w:val="1"/>
            <w:szCs w:val="24"/>
            <w:lang w:val="es-MX"/>
          </w:rPr>
          <w:t>n</w:t>
        </w:r>
        <w:r w:rsidRPr="00B03977">
          <w:rPr>
            <w:rFonts w:eastAsia="Arial"/>
            <w:b/>
            <w:szCs w:val="24"/>
            <w:lang w:val="es-MX"/>
          </w:rPr>
          <w:t>su</w:t>
        </w:r>
        <w:r w:rsidRPr="00B03977">
          <w:rPr>
            <w:rFonts w:eastAsia="Arial"/>
            <w:b/>
            <w:spacing w:val="3"/>
            <w:szCs w:val="24"/>
            <w:lang w:val="es-MX"/>
          </w:rPr>
          <w:t>m</w:t>
        </w:r>
        <w:r w:rsidRPr="00B03977">
          <w:rPr>
            <w:rFonts w:eastAsia="Arial"/>
            <w:b/>
            <w:szCs w:val="24"/>
            <w:lang w:val="es-MX"/>
          </w:rPr>
          <w:t>ido</w:t>
        </w:r>
        <w:r w:rsidRPr="00B03977">
          <w:rPr>
            <w:rFonts w:eastAsia="Arial"/>
            <w:b/>
            <w:spacing w:val="-10"/>
            <w:szCs w:val="24"/>
            <w:lang w:val="es-MX"/>
          </w:rPr>
          <w:t xml:space="preserve"> </w:t>
        </w:r>
        <w:r w:rsidRPr="00B03977">
          <w:rPr>
            <w:rFonts w:eastAsia="Arial"/>
            <w:b/>
            <w:szCs w:val="24"/>
            <w:lang w:val="es-MX"/>
          </w:rPr>
          <w:t>o</w:t>
        </w:r>
        <w:r w:rsidRPr="00B03977">
          <w:rPr>
            <w:rFonts w:eastAsia="Arial"/>
            <w:b/>
            <w:spacing w:val="-1"/>
            <w:szCs w:val="24"/>
            <w:lang w:val="es-MX"/>
          </w:rPr>
          <w:t xml:space="preserve"> </w:t>
        </w:r>
        <w:r w:rsidRPr="00B03977">
          <w:rPr>
            <w:rFonts w:eastAsia="Arial"/>
            <w:b/>
            <w:szCs w:val="24"/>
            <w:lang w:val="es-MX"/>
          </w:rPr>
          <w:t>cons</w:t>
        </w:r>
        <w:r w:rsidRPr="00B03977">
          <w:rPr>
            <w:rFonts w:eastAsia="Arial"/>
            <w:b/>
            <w:spacing w:val="3"/>
            <w:szCs w:val="24"/>
            <w:lang w:val="es-MX"/>
          </w:rPr>
          <w:t>u</w:t>
        </w:r>
        <w:r w:rsidRPr="00B03977">
          <w:rPr>
            <w:rFonts w:eastAsia="Arial"/>
            <w:b/>
            <w:szCs w:val="24"/>
            <w:lang w:val="es-MX"/>
          </w:rPr>
          <w:t>mes</w:t>
        </w:r>
        <w:r w:rsidRPr="00B03977">
          <w:rPr>
            <w:rFonts w:eastAsia="Arial"/>
            <w:b/>
            <w:spacing w:val="-10"/>
            <w:szCs w:val="24"/>
            <w:lang w:val="es-MX"/>
          </w:rPr>
          <w:t xml:space="preserve"> </w:t>
        </w:r>
        <w:r w:rsidRPr="00B03977">
          <w:rPr>
            <w:rFonts w:eastAsia="Arial"/>
            <w:b/>
            <w:spacing w:val="-1"/>
            <w:szCs w:val="24"/>
            <w:lang w:val="es-MX"/>
          </w:rPr>
          <w:t>e</w:t>
        </w:r>
        <w:r w:rsidRPr="00B03977">
          <w:rPr>
            <w:rFonts w:eastAsia="Arial"/>
            <w:b/>
            <w:szCs w:val="24"/>
            <w:lang w:val="es-MX"/>
          </w:rPr>
          <w:t>m</w:t>
        </w:r>
        <w:r w:rsidRPr="00B03977">
          <w:rPr>
            <w:rFonts w:eastAsia="Arial"/>
            <w:b/>
            <w:spacing w:val="3"/>
            <w:szCs w:val="24"/>
            <w:lang w:val="es-MX"/>
          </w:rPr>
          <w:t>p</w:t>
        </w:r>
        <w:r w:rsidRPr="00B03977">
          <w:rPr>
            <w:rFonts w:eastAsia="Arial"/>
            <w:b/>
            <w:szCs w:val="24"/>
            <w:lang w:val="es-MX"/>
          </w:rPr>
          <w:t>anad</w:t>
        </w:r>
        <w:r w:rsidRPr="00B03977">
          <w:rPr>
            <w:rFonts w:eastAsia="Arial"/>
            <w:b/>
            <w:spacing w:val="2"/>
            <w:szCs w:val="24"/>
            <w:lang w:val="es-MX"/>
          </w:rPr>
          <w:t>a</w:t>
        </w:r>
        <w:r w:rsidRPr="00B03977">
          <w:rPr>
            <w:rFonts w:eastAsia="Arial"/>
            <w:b/>
            <w:szCs w:val="24"/>
            <w:lang w:val="es-MX"/>
          </w:rPr>
          <w:t>s</w:t>
        </w:r>
        <w:r w:rsidRPr="00B03977">
          <w:rPr>
            <w:rFonts w:eastAsia="Arial"/>
            <w:b/>
            <w:spacing w:val="-11"/>
            <w:szCs w:val="24"/>
            <w:lang w:val="es-MX"/>
          </w:rPr>
          <w:t xml:space="preserve"> </w:t>
        </w:r>
        <w:r w:rsidRPr="00B03977">
          <w:rPr>
            <w:rFonts w:eastAsia="Arial"/>
            <w:b/>
            <w:szCs w:val="24"/>
            <w:lang w:val="es-MX"/>
          </w:rPr>
          <w:t>tr</w:t>
        </w:r>
        <w:r w:rsidRPr="00B03977">
          <w:rPr>
            <w:rFonts w:eastAsia="Arial"/>
            <w:b/>
            <w:spacing w:val="-1"/>
            <w:szCs w:val="24"/>
            <w:lang w:val="es-MX"/>
          </w:rPr>
          <w:t>a</w:t>
        </w:r>
        <w:r w:rsidRPr="00B03977">
          <w:rPr>
            <w:rFonts w:eastAsia="Arial"/>
            <w:b/>
            <w:szCs w:val="24"/>
            <w:lang w:val="es-MX"/>
          </w:rPr>
          <w:t>d</w:t>
        </w:r>
        <w:r w:rsidRPr="00B03977">
          <w:rPr>
            <w:rFonts w:eastAsia="Arial"/>
            <w:b/>
            <w:spacing w:val="2"/>
            <w:szCs w:val="24"/>
            <w:lang w:val="es-MX"/>
          </w:rPr>
          <w:t>i</w:t>
        </w:r>
        <w:r w:rsidRPr="00B03977">
          <w:rPr>
            <w:rFonts w:eastAsia="Arial"/>
            <w:b/>
            <w:szCs w:val="24"/>
            <w:lang w:val="es-MX"/>
          </w:rPr>
          <w:t>ci</w:t>
        </w:r>
        <w:r w:rsidRPr="00B03977">
          <w:rPr>
            <w:rFonts w:eastAsia="Arial"/>
            <w:b/>
            <w:spacing w:val="2"/>
            <w:szCs w:val="24"/>
            <w:lang w:val="es-MX"/>
          </w:rPr>
          <w:t>o</w:t>
        </w:r>
        <w:r w:rsidRPr="00B03977">
          <w:rPr>
            <w:rFonts w:eastAsia="Arial"/>
            <w:b/>
            <w:szCs w:val="24"/>
            <w:lang w:val="es-MX"/>
          </w:rPr>
          <w:t>nal</w:t>
        </w:r>
        <w:r w:rsidRPr="00B03977">
          <w:rPr>
            <w:rFonts w:eastAsia="Arial"/>
            <w:b/>
            <w:spacing w:val="-1"/>
            <w:szCs w:val="24"/>
            <w:lang w:val="es-MX"/>
          </w:rPr>
          <w:t>e</w:t>
        </w:r>
        <w:r w:rsidRPr="00B03977">
          <w:rPr>
            <w:rFonts w:eastAsia="Arial"/>
            <w:b/>
            <w:szCs w:val="24"/>
            <w:lang w:val="es-MX"/>
          </w:rPr>
          <w:t>s</w:t>
        </w:r>
        <w:r w:rsidRPr="00B03977">
          <w:rPr>
            <w:rFonts w:eastAsia="Arial"/>
            <w:b/>
            <w:spacing w:val="-10"/>
            <w:szCs w:val="24"/>
            <w:lang w:val="es-MX"/>
          </w:rPr>
          <w:t xml:space="preserve"> </w:t>
        </w:r>
        <w:r w:rsidRPr="00B03977">
          <w:rPr>
            <w:rFonts w:eastAsia="Arial"/>
            <w:b/>
            <w:szCs w:val="24"/>
            <w:lang w:val="es-MX"/>
          </w:rPr>
          <w:t>chilen</w:t>
        </w:r>
        <w:r w:rsidRPr="00B03977">
          <w:rPr>
            <w:rFonts w:eastAsia="Arial"/>
            <w:b/>
            <w:spacing w:val="2"/>
            <w:szCs w:val="24"/>
            <w:lang w:val="es-MX"/>
          </w:rPr>
          <w:t>a</w:t>
        </w:r>
        <w:r w:rsidRPr="00B03977">
          <w:rPr>
            <w:rFonts w:eastAsia="Arial"/>
            <w:b/>
            <w:szCs w:val="24"/>
            <w:lang w:val="es-MX"/>
          </w:rPr>
          <w:t>s?</w:t>
        </w:r>
      </w:ins>
    </w:p>
    <w:p w14:paraId="22382BC7" w14:textId="77777777" w:rsidR="007B0EB6" w:rsidRPr="00B03977" w:rsidRDefault="007B0EB6" w:rsidP="007B0EB6">
      <w:pPr>
        <w:rPr>
          <w:ins w:id="8922" w:author="Erlie Hasam Morfin Zavalza" w:date="2014-11-06T20:28:00Z"/>
          <w:rFonts w:eastAsia="Arial"/>
          <w:szCs w:val="24"/>
          <w:lang w:val="es-MX"/>
        </w:rPr>
      </w:pPr>
      <w:ins w:id="8923" w:author="Erlie Hasam Morfin Zavalza" w:date="2014-11-06T20:28:00Z">
        <w:r w:rsidRPr="00B03977">
          <w:rPr>
            <w:rFonts w:eastAsia="Arial"/>
            <w:b/>
            <w:szCs w:val="24"/>
            <w:lang w:val="es-MX"/>
          </w:rPr>
          <w:t xml:space="preserve">a)  </w:t>
        </w:r>
        <w:r w:rsidRPr="00B03977">
          <w:rPr>
            <w:rFonts w:eastAsia="Arial"/>
            <w:b/>
            <w:spacing w:val="16"/>
            <w:szCs w:val="24"/>
            <w:lang w:val="es-MX"/>
          </w:rPr>
          <w:t xml:space="preserve"> </w:t>
        </w:r>
        <w:r w:rsidRPr="00B03977">
          <w:rPr>
            <w:rFonts w:eastAsia="Arial"/>
            <w:spacing w:val="-1"/>
            <w:szCs w:val="24"/>
            <w:lang w:val="es-MX"/>
          </w:rPr>
          <w:t>S</w:t>
        </w:r>
        <w:r w:rsidRPr="00B03977">
          <w:rPr>
            <w:rFonts w:eastAsia="Arial"/>
            <w:szCs w:val="24"/>
            <w:lang w:val="es-MX"/>
          </w:rPr>
          <w:t xml:space="preserve">í              </w:t>
        </w:r>
        <w:r w:rsidRPr="00B03977">
          <w:rPr>
            <w:rFonts w:eastAsia="Arial"/>
            <w:spacing w:val="54"/>
            <w:szCs w:val="24"/>
            <w:lang w:val="es-MX"/>
          </w:rPr>
          <w:t xml:space="preserve"> </w:t>
        </w:r>
        <w:r w:rsidRPr="00B03977">
          <w:rPr>
            <w:rFonts w:eastAsia="Arial"/>
            <w:b/>
            <w:spacing w:val="1"/>
            <w:szCs w:val="24"/>
            <w:lang w:val="es-MX"/>
          </w:rPr>
          <w:t>b</w:t>
        </w:r>
        <w:r w:rsidRPr="00B03977">
          <w:rPr>
            <w:rFonts w:eastAsia="Arial"/>
            <w:b/>
            <w:szCs w:val="24"/>
            <w:lang w:val="es-MX"/>
          </w:rPr>
          <w:t xml:space="preserve">)  </w:t>
        </w:r>
        <w:r w:rsidRPr="00B03977">
          <w:rPr>
            <w:rFonts w:eastAsia="Arial"/>
            <w:b/>
            <w:spacing w:val="1"/>
            <w:szCs w:val="24"/>
            <w:lang w:val="es-MX"/>
          </w:rPr>
          <w:t xml:space="preserve"> </w:t>
        </w:r>
        <w:r w:rsidRPr="00B03977">
          <w:rPr>
            <w:rFonts w:eastAsia="Arial"/>
            <w:szCs w:val="24"/>
            <w:lang w:val="es-MX"/>
          </w:rPr>
          <w:t>No</w:t>
        </w:r>
      </w:ins>
    </w:p>
    <w:p w14:paraId="34E5A339" w14:textId="5701CF86" w:rsidR="007B0EB6" w:rsidRPr="00B03977" w:rsidRDefault="007B0EB6" w:rsidP="007B0EB6">
      <w:pPr>
        <w:spacing w:line="340" w:lineRule="atLeast"/>
        <w:ind w:right="323"/>
        <w:rPr>
          <w:ins w:id="8924" w:author="Erlie Hasam Morfin Zavalza" w:date="2014-11-06T20:28:00Z"/>
          <w:rFonts w:eastAsia="Arial"/>
          <w:szCs w:val="24"/>
          <w:lang w:val="es-MX"/>
        </w:rPr>
      </w:pPr>
      <w:ins w:id="8925" w:author="Erlie Hasam Morfin Zavalza" w:date="2014-11-06T20:28:00Z">
        <w:r w:rsidRPr="00B03977">
          <w:rPr>
            <w:rFonts w:eastAsia="Arial"/>
            <w:spacing w:val="-1"/>
            <w:szCs w:val="24"/>
            <w:u w:val="single" w:color="000000"/>
            <w:lang w:val="es-MX"/>
          </w:rPr>
          <w:t>S</w:t>
        </w:r>
        <w:r w:rsidRPr="00B03977">
          <w:rPr>
            <w:rFonts w:eastAsia="Arial"/>
            <w:szCs w:val="24"/>
            <w:u w:val="single" w:color="000000"/>
            <w:lang w:val="es-MX"/>
          </w:rPr>
          <w:t>i</w:t>
        </w:r>
        <w:r w:rsidRPr="00B03977">
          <w:rPr>
            <w:rFonts w:eastAsia="Arial"/>
            <w:spacing w:val="-1"/>
            <w:szCs w:val="24"/>
            <w:u w:val="single" w:color="000000"/>
            <w:lang w:val="es-MX"/>
          </w:rPr>
          <w:t xml:space="preserve"> </w:t>
        </w:r>
        <w:r w:rsidRPr="00B03977">
          <w:rPr>
            <w:rFonts w:eastAsia="Arial"/>
            <w:szCs w:val="24"/>
            <w:u w:val="single" w:color="000000"/>
            <w:lang w:val="es-MX"/>
          </w:rPr>
          <w:t>tu</w:t>
        </w:r>
        <w:r w:rsidRPr="00B03977">
          <w:rPr>
            <w:rFonts w:eastAsia="Arial"/>
            <w:spacing w:val="-1"/>
            <w:szCs w:val="24"/>
            <w:u w:val="single" w:color="000000"/>
            <w:lang w:val="es-MX"/>
          </w:rPr>
          <w:t xml:space="preserve"> </w:t>
        </w:r>
        <w:r w:rsidRPr="00B03977">
          <w:rPr>
            <w:rFonts w:eastAsia="Arial"/>
            <w:spacing w:val="1"/>
            <w:szCs w:val="24"/>
            <w:u w:val="single" w:color="000000"/>
            <w:lang w:val="es-MX"/>
          </w:rPr>
          <w:t>r</w:t>
        </w:r>
        <w:r w:rsidRPr="00B03977">
          <w:rPr>
            <w:rFonts w:eastAsia="Arial"/>
            <w:szCs w:val="24"/>
            <w:u w:val="single" w:color="000000"/>
            <w:lang w:val="es-MX"/>
          </w:rPr>
          <w:t>e</w:t>
        </w:r>
        <w:r w:rsidRPr="00B03977">
          <w:rPr>
            <w:rFonts w:eastAsia="Arial"/>
            <w:spacing w:val="1"/>
            <w:szCs w:val="24"/>
            <w:u w:val="single" w:color="000000"/>
            <w:lang w:val="es-MX"/>
          </w:rPr>
          <w:t>s</w:t>
        </w:r>
        <w:r w:rsidRPr="00B03977">
          <w:rPr>
            <w:rFonts w:eastAsia="Arial"/>
            <w:spacing w:val="2"/>
            <w:szCs w:val="24"/>
            <w:u w:val="single" w:color="000000"/>
            <w:lang w:val="es-MX"/>
          </w:rPr>
          <w:t>p</w:t>
        </w:r>
        <w:r w:rsidRPr="00B03977">
          <w:rPr>
            <w:rFonts w:eastAsia="Arial"/>
            <w:szCs w:val="24"/>
            <w:u w:val="single" w:color="000000"/>
            <w:lang w:val="es-MX"/>
          </w:rPr>
          <w:t>u</w:t>
        </w:r>
        <w:r w:rsidRPr="00B03977">
          <w:rPr>
            <w:rFonts w:eastAsia="Arial"/>
            <w:spacing w:val="-1"/>
            <w:szCs w:val="24"/>
            <w:u w:val="single" w:color="000000"/>
            <w:lang w:val="es-MX"/>
          </w:rPr>
          <w:t>e</w:t>
        </w:r>
        <w:r w:rsidRPr="00B03977">
          <w:rPr>
            <w:rFonts w:eastAsia="Arial"/>
            <w:spacing w:val="1"/>
            <w:szCs w:val="24"/>
            <w:u w:val="single" w:color="000000"/>
            <w:lang w:val="es-MX"/>
          </w:rPr>
          <w:t>s</w:t>
        </w:r>
        <w:r w:rsidRPr="00B03977">
          <w:rPr>
            <w:rFonts w:eastAsia="Arial"/>
            <w:szCs w:val="24"/>
            <w:u w:val="single" w:color="000000"/>
            <w:lang w:val="es-MX"/>
          </w:rPr>
          <w:t>ta</w:t>
        </w:r>
        <w:r w:rsidRPr="00B03977">
          <w:rPr>
            <w:rFonts w:eastAsia="Arial"/>
            <w:spacing w:val="-6"/>
            <w:szCs w:val="24"/>
            <w:u w:val="single" w:color="000000"/>
            <w:lang w:val="es-MX"/>
          </w:rPr>
          <w:t xml:space="preserve"> </w:t>
        </w:r>
        <w:r w:rsidRPr="00B03977">
          <w:rPr>
            <w:rFonts w:eastAsia="Arial"/>
            <w:szCs w:val="24"/>
            <w:u w:val="single" w:color="000000"/>
            <w:lang w:val="es-MX"/>
          </w:rPr>
          <w:t>a</w:t>
        </w:r>
        <w:r w:rsidRPr="00B03977">
          <w:rPr>
            <w:rFonts w:eastAsia="Arial"/>
            <w:spacing w:val="2"/>
            <w:szCs w:val="24"/>
            <w:u w:val="single" w:color="000000"/>
            <w:lang w:val="es-MX"/>
          </w:rPr>
          <w:t xml:space="preserve"> </w:t>
        </w:r>
        <w:r w:rsidRPr="00B03977">
          <w:rPr>
            <w:rFonts w:eastAsia="Arial"/>
            <w:spacing w:val="-1"/>
            <w:szCs w:val="24"/>
            <w:u w:val="single" w:color="000000"/>
            <w:lang w:val="es-MX"/>
          </w:rPr>
          <w:t>l</w:t>
        </w:r>
        <w:r w:rsidRPr="00B03977">
          <w:rPr>
            <w:rFonts w:eastAsia="Arial"/>
            <w:szCs w:val="24"/>
            <w:u w:val="single" w:color="000000"/>
            <w:lang w:val="es-MX"/>
          </w:rPr>
          <w:t>a pr</w:t>
        </w:r>
        <w:r w:rsidRPr="00B03977">
          <w:rPr>
            <w:rFonts w:eastAsia="Arial"/>
            <w:spacing w:val="2"/>
            <w:szCs w:val="24"/>
            <w:u w:val="single" w:color="000000"/>
            <w:lang w:val="es-MX"/>
          </w:rPr>
          <w:t>e</w:t>
        </w:r>
        <w:r w:rsidRPr="00B03977">
          <w:rPr>
            <w:rFonts w:eastAsia="Arial"/>
            <w:szCs w:val="24"/>
            <w:u w:val="single" w:color="000000"/>
            <w:lang w:val="es-MX"/>
          </w:rPr>
          <w:t>g</w:t>
        </w:r>
        <w:r w:rsidRPr="00B03977">
          <w:rPr>
            <w:rFonts w:eastAsia="Arial"/>
            <w:spacing w:val="-1"/>
            <w:szCs w:val="24"/>
            <w:u w:val="single" w:color="000000"/>
            <w:lang w:val="es-MX"/>
          </w:rPr>
          <w:t>u</w:t>
        </w:r>
        <w:r w:rsidRPr="00B03977">
          <w:rPr>
            <w:rFonts w:eastAsia="Arial"/>
            <w:spacing w:val="2"/>
            <w:szCs w:val="24"/>
            <w:u w:val="single" w:color="000000"/>
            <w:lang w:val="es-MX"/>
          </w:rPr>
          <w:t>nt</w:t>
        </w:r>
        <w:r w:rsidRPr="00B03977">
          <w:rPr>
            <w:rFonts w:eastAsia="Arial"/>
            <w:szCs w:val="24"/>
            <w:u w:val="single" w:color="000000"/>
            <w:lang w:val="es-MX"/>
          </w:rPr>
          <w:t>a</w:t>
        </w:r>
        <w:r w:rsidRPr="00B03977">
          <w:rPr>
            <w:rFonts w:eastAsia="Arial"/>
            <w:spacing w:val="-6"/>
            <w:szCs w:val="24"/>
            <w:u w:val="single" w:color="000000"/>
            <w:lang w:val="es-MX"/>
          </w:rPr>
          <w:t xml:space="preserve"> </w:t>
        </w:r>
        <w:r w:rsidRPr="00B03977">
          <w:rPr>
            <w:rFonts w:eastAsia="Arial"/>
            <w:szCs w:val="24"/>
            <w:u w:val="single" w:color="000000"/>
            <w:lang w:val="es-MX"/>
          </w:rPr>
          <w:t>a</w:t>
        </w:r>
        <w:r w:rsidRPr="00B03977">
          <w:rPr>
            <w:rFonts w:eastAsia="Arial"/>
            <w:spacing w:val="-1"/>
            <w:szCs w:val="24"/>
            <w:u w:val="single" w:color="000000"/>
            <w:lang w:val="es-MX"/>
          </w:rPr>
          <w:t>n</w:t>
        </w:r>
        <w:r w:rsidRPr="00B03977">
          <w:rPr>
            <w:rFonts w:eastAsia="Arial"/>
            <w:szCs w:val="24"/>
            <w:u w:val="single" w:color="000000"/>
            <w:lang w:val="es-MX"/>
          </w:rPr>
          <w:t>te</w:t>
        </w:r>
        <w:r w:rsidRPr="00B03977">
          <w:rPr>
            <w:rFonts w:eastAsia="Arial"/>
            <w:spacing w:val="3"/>
            <w:szCs w:val="24"/>
            <w:u w:val="single" w:color="000000"/>
            <w:lang w:val="es-MX"/>
          </w:rPr>
          <w:t>r</w:t>
        </w:r>
        <w:r w:rsidRPr="00B03977">
          <w:rPr>
            <w:rFonts w:eastAsia="Arial"/>
            <w:spacing w:val="-1"/>
            <w:szCs w:val="24"/>
            <w:u w:val="single" w:color="000000"/>
            <w:lang w:val="es-MX"/>
          </w:rPr>
          <w:t>i</w:t>
        </w:r>
        <w:r w:rsidRPr="00B03977">
          <w:rPr>
            <w:rFonts w:eastAsia="Arial"/>
            <w:szCs w:val="24"/>
            <w:u w:val="single" w:color="000000"/>
            <w:lang w:val="es-MX"/>
          </w:rPr>
          <w:t>or</w:t>
        </w:r>
        <w:r w:rsidRPr="00B03977">
          <w:rPr>
            <w:rFonts w:eastAsia="Arial"/>
            <w:spacing w:val="-2"/>
            <w:szCs w:val="24"/>
            <w:u w:val="single" w:color="000000"/>
            <w:lang w:val="es-MX"/>
          </w:rPr>
          <w:t xml:space="preserve"> </w:t>
        </w:r>
        <w:r w:rsidRPr="00B03977">
          <w:rPr>
            <w:rFonts w:eastAsia="Arial"/>
            <w:spacing w:val="2"/>
            <w:szCs w:val="24"/>
            <w:u w:val="single" w:color="000000"/>
            <w:lang w:val="es-MX"/>
          </w:rPr>
          <w:t>f</w:t>
        </w:r>
        <w:r w:rsidRPr="00B03977">
          <w:rPr>
            <w:rFonts w:eastAsia="Arial"/>
            <w:szCs w:val="24"/>
            <w:u w:val="single" w:color="000000"/>
            <w:lang w:val="es-MX"/>
          </w:rPr>
          <w:t>ue</w:t>
        </w:r>
        <w:r w:rsidRPr="00B03977">
          <w:rPr>
            <w:rFonts w:eastAsia="Arial"/>
            <w:spacing w:val="-1"/>
            <w:szCs w:val="24"/>
            <w:u w:val="single" w:color="000000"/>
            <w:lang w:val="es-MX"/>
          </w:rPr>
          <w:t xml:space="preserve"> </w:t>
        </w:r>
        <w:r w:rsidRPr="00B03977">
          <w:rPr>
            <w:rFonts w:eastAsia="Arial"/>
            <w:spacing w:val="1"/>
            <w:szCs w:val="24"/>
            <w:u w:val="single" w:color="000000"/>
            <w:lang w:val="es-MX"/>
          </w:rPr>
          <w:t>s</w:t>
        </w:r>
        <w:r w:rsidRPr="00B03977">
          <w:rPr>
            <w:rFonts w:eastAsia="Arial"/>
            <w:szCs w:val="24"/>
            <w:u w:val="single" w:color="000000"/>
            <w:lang w:val="es-MX"/>
          </w:rPr>
          <w:t xml:space="preserve">í </w:t>
        </w:r>
      </w:ins>
      <w:ins w:id="8926" w:author="Erlie Hasam Morfin Zavalza" w:date="2014-11-07T00:49:00Z">
        <w:r w:rsidR="00673DEC" w:rsidRPr="00B03977">
          <w:rPr>
            <w:rFonts w:eastAsia="Arial"/>
            <w:spacing w:val="1"/>
            <w:szCs w:val="24"/>
            <w:u w:val="single" w:color="000000"/>
            <w:lang w:val="es-MX"/>
          </w:rPr>
          <w:t>c</w:t>
        </w:r>
        <w:r w:rsidR="00673DEC" w:rsidRPr="00B03977">
          <w:rPr>
            <w:rFonts w:eastAsia="Arial"/>
            <w:szCs w:val="24"/>
            <w:u w:val="single" w:color="000000"/>
            <w:lang w:val="es-MX"/>
          </w:rPr>
          <w:t>o</w:t>
        </w:r>
        <w:r w:rsidR="00673DEC" w:rsidRPr="00B03977">
          <w:rPr>
            <w:rFonts w:eastAsia="Arial"/>
            <w:spacing w:val="-1"/>
            <w:szCs w:val="24"/>
            <w:u w:val="single" w:color="000000"/>
            <w:lang w:val="es-MX"/>
          </w:rPr>
          <w:t>n</w:t>
        </w:r>
        <w:r w:rsidR="00673DEC" w:rsidRPr="00B03977">
          <w:rPr>
            <w:rFonts w:eastAsia="Arial"/>
            <w:szCs w:val="24"/>
            <w:u w:val="single" w:color="000000"/>
            <w:lang w:val="es-MX"/>
          </w:rPr>
          <w:t>t</w:t>
        </w:r>
        <w:r w:rsidR="00673DEC" w:rsidRPr="00B03977">
          <w:rPr>
            <w:rFonts w:eastAsia="Arial"/>
            <w:spacing w:val="-1"/>
            <w:szCs w:val="24"/>
            <w:u w:val="single" w:color="000000"/>
            <w:lang w:val="es-MX"/>
          </w:rPr>
          <w:t>i</w:t>
        </w:r>
        <w:r w:rsidR="00673DEC" w:rsidRPr="00B03977">
          <w:rPr>
            <w:rFonts w:eastAsia="Arial"/>
            <w:spacing w:val="3"/>
            <w:szCs w:val="24"/>
            <w:u w:val="single" w:color="000000"/>
            <w:lang w:val="es-MX"/>
          </w:rPr>
          <w:t>n</w:t>
        </w:r>
        <w:r w:rsidR="00673DEC" w:rsidRPr="00B03977">
          <w:rPr>
            <w:rFonts w:eastAsia="Arial"/>
            <w:szCs w:val="24"/>
            <w:u w:val="single" w:color="000000"/>
            <w:lang w:val="es-MX"/>
          </w:rPr>
          <w:t>úa</w:t>
        </w:r>
      </w:ins>
      <w:ins w:id="8927" w:author="Erlie Hasam Morfin Zavalza" w:date="2014-11-06T20:28:00Z">
        <w:r w:rsidRPr="00B03977">
          <w:rPr>
            <w:rFonts w:eastAsia="Arial"/>
            <w:spacing w:val="-7"/>
            <w:szCs w:val="24"/>
            <w:u w:val="single" w:color="000000"/>
            <w:lang w:val="es-MX"/>
          </w:rPr>
          <w:t xml:space="preserve"> </w:t>
        </w:r>
        <w:r w:rsidRPr="00B03977">
          <w:rPr>
            <w:rFonts w:eastAsia="Arial"/>
            <w:spacing w:val="1"/>
            <w:szCs w:val="24"/>
            <w:u w:val="single" w:color="000000"/>
            <w:lang w:val="es-MX"/>
          </w:rPr>
          <w:t>c</w:t>
        </w:r>
        <w:r w:rsidRPr="00B03977">
          <w:rPr>
            <w:rFonts w:eastAsia="Arial"/>
            <w:szCs w:val="24"/>
            <w:u w:val="single" w:color="000000"/>
            <w:lang w:val="es-MX"/>
          </w:rPr>
          <w:t>on</w:t>
        </w:r>
        <w:r w:rsidRPr="00B03977">
          <w:rPr>
            <w:rFonts w:eastAsia="Arial"/>
            <w:spacing w:val="-3"/>
            <w:szCs w:val="24"/>
            <w:u w:val="single" w:color="000000"/>
            <w:lang w:val="es-MX"/>
          </w:rPr>
          <w:t xml:space="preserve"> </w:t>
        </w:r>
        <w:r w:rsidRPr="00B03977">
          <w:rPr>
            <w:rFonts w:eastAsia="Arial"/>
            <w:spacing w:val="-1"/>
            <w:szCs w:val="24"/>
            <w:u w:val="single" w:color="000000"/>
            <w:lang w:val="es-MX"/>
          </w:rPr>
          <w:t>l</w:t>
        </w:r>
        <w:r w:rsidRPr="00B03977">
          <w:rPr>
            <w:rFonts w:eastAsia="Arial"/>
            <w:szCs w:val="24"/>
            <w:u w:val="single" w:color="000000"/>
            <w:lang w:val="es-MX"/>
          </w:rPr>
          <w:t xml:space="preserve">a </w:t>
        </w:r>
        <w:r w:rsidRPr="00B03977">
          <w:rPr>
            <w:rFonts w:eastAsia="Arial"/>
            <w:spacing w:val="1"/>
            <w:szCs w:val="24"/>
            <w:u w:val="single" w:color="000000"/>
            <w:lang w:val="es-MX"/>
          </w:rPr>
          <w:t>si</w:t>
        </w:r>
        <w:r w:rsidRPr="00B03977">
          <w:rPr>
            <w:rFonts w:eastAsia="Arial"/>
            <w:szCs w:val="24"/>
            <w:u w:val="single" w:color="000000"/>
            <w:lang w:val="es-MX"/>
          </w:rPr>
          <w:t>g</w:t>
        </w:r>
        <w:r w:rsidRPr="00B03977">
          <w:rPr>
            <w:rFonts w:eastAsia="Arial"/>
            <w:spacing w:val="1"/>
            <w:szCs w:val="24"/>
            <w:u w:val="single" w:color="000000"/>
            <w:lang w:val="es-MX"/>
          </w:rPr>
          <w:t>u</w:t>
        </w:r>
        <w:r w:rsidRPr="00B03977">
          <w:rPr>
            <w:rFonts w:eastAsia="Arial"/>
            <w:spacing w:val="-1"/>
            <w:szCs w:val="24"/>
            <w:u w:val="single" w:color="000000"/>
            <w:lang w:val="es-MX"/>
          </w:rPr>
          <w:t>i</w:t>
        </w:r>
        <w:r w:rsidRPr="00B03977">
          <w:rPr>
            <w:rFonts w:eastAsia="Arial"/>
            <w:szCs w:val="24"/>
            <w:u w:val="single" w:color="000000"/>
            <w:lang w:val="es-MX"/>
          </w:rPr>
          <w:t>e</w:t>
        </w:r>
        <w:r w:rsidRPr="00B03977">
          <w:rPr>
            <w:rFonts w:eastAsia="Arial"/>
            <w:spacing w:val="-1"/>
            <w:szCs w:val="24"/>
            <w:u w:val="single" w:color="000000"/>
            <w:lang w:val="es-MX"/>
          </w:rPr>
          <w:t>n</w:t>
        </w:r>
        <w:r w:rsidRPr="00B03977">
          <w:rPr>
            <w:rFonts w:eastAsia="Arial"/>
            <w:spacing w:val="2"/>
            <w:szCs w:val="24"/>
            <w:u w:val="single" w:color="000000"/>
            <w:lang w:val="es-MX"/>
          </w:rPr>
          <w:t>t</w:t>
        </w:r>
        <w:r w:rsidRPr="00B03977">
          <w:rPr>
            <w:rFonts w:eastAsia="Arial"/>
            <w:szCs w:val="24"/>
            <w:u w:val="single" w:color="000000"/>
            <w:lang w:val="es-MX"/>
          </w:rPr>
          <w:t>e</w:t>
        </w:r>
        <w:r w:rsidRPr="00B03977">
          <w:rPr>
            <w:rFonts w:eastAsia="Arial"/>
            <w:spacing w:val="-7"/>
            <w:szCs w:val="24"/>
            <w:u w:val="single" w:color="000000"/>
            <w:lang w:val="es-MX"/>
          </w:rPr>
          <w:t xml:space="preserve"> </w:t>
        </w:r>
        <w:r w:rsidRPr="00B03977">
          <w:rPr>
            <w:rFonts w:eastAsia="Arial"/>
            <w:szCs w:val="24"/>
            <w:u w:val="single" w:color="000000"/>
            <w:lang w:val="es-MX"/>
          </w:rPr>
          <w:t>pre</w:t>
        </w:r>
        <w:r w:rsidRPr="00B03977">
          <w:rPr>
            <w:rFonts w:eastAsia="Arial"/>
            <w:spacing w:val="2"/>
            <w:szCs w:val="24"/>
            <w:u w:val="single" w:color="000000"/>
            <w:lang w:val="es-MX"/>
          </w:rPr>
          <w:t>g</w:t>
        </w:r>
        <w:r w:rsidRPr="00B03977">
          <w:rPr>
            <w:rFonts w:eastAsia="Arial"/>
            <w:szCs w:val="24"/>
            <w:u w:val="single" w:color="000000"/>
            <w:lang w:val="es-MX"/>
          </w:rPr>
          <w:t>u</w:t>
        </w:r>
        <w:r w:rsidRPr="00B03977">
          <w:rPr>
            <w:rFonts w:eastAsia="Arial"/>
            <w:spacing w:val="-1"/>
            <w:szCs w:val="24"/>
            <w:u w:val="single" w:color="000000"/>
            <w:lang w:val="es-MX"/>
          </w:rPr>
          <w:t>n</w:t>
        </w:r>
        <w:r w:rsidRPr="00B03977">
          <w:rPr>
            <w:rFonts w:eastAsia="Arial"/>
            <w:spacing w:val="2"/>
            <w:szCs w:val="24"/>
            <w:u w:val="single" w:color="000000"/>
            <w:lang w:val="es-MX"/>
          </w:rPr>
          <w:t>t</w:t>
        </w:r>
        <w:r w:rsidRPr="00B03977">
          <w:rPr>
            <w:rFonts w:eastAsia="Arial"/>
            <w:szCs w:val="24"/>
            <w:u w:val="single" w:color="000000"/>
            <w:lang w:val="es-MX"/>
          </w:rPr>
          <w:t>a</w:t>
        </w:r>
        <w:r w:rsidRPr="00B03977">
          <w:rPr>
            <w:rFonts w:eastAsia="Arial"/>
            <w:spacing w:val="-4"/>
            <w:szCs w:val="24"/>
            <w:u w:val="single" w:color="000000"/>
            <w:lang w:val="es-MX"/>
          </w:rPr>
          <w:t xml:space="preserve"> </w:t>
        </w:r>
        <w:r w:rsidRPr="00B03977">
          <w:rPr>
            <w:rFonts w:eastAsia="Arial"/>
            <w:szCs w:val="24"/>
            <w:u w:val="single" w:color="000000"/>
            <w:lang w:val="es-MX"/>
          </w:rPr>
          <w:t xml:space="preserve">y </w:t>
        </w:r>
        <w:r w:rsidRPr="00B03977">
          <w:rPr>
            <w:rFonts w:eastAsia="Arial"/>
            <w:spacing w:val="4"/>
            <w:szCs w:val="24"/>
            <w:u w:val="single" w:color="000000"/>
            <w:lang w:val="es-MX"/>
          </w:rPr>
          <w:t>s</w:t>
        </w:r>
        <w:r w:rsidRPr="00B03977">
          <w:rPr>
            <w:rFonts w:eastAsia="Arial"/>
            <w:szCs w:val="24"/>
            <w:u w:val="single" w:color="000000"/>
            <w:lang w:val="es-MX"/>
          </w:rPr>
          <w:t>i</w:t>
        </w:r>
        <w:r w:rsidRPr="00B03977">
          <w:rPr>
            <w:rFonts w:eastAsia="Arial"/>
            <w:spacing w:val="-1"/>
            <w:szCs w:val="24"/>
            <w:u w:val="single" w:color="000000"/>
            <w:lang w:val="es-MX"/>
          </w:rPr>
          <w:t xml:space="preserve"> </w:t>
        </w:r>
        <w:r w:rsidRPr="00B03977">
          <w:rPr>
            <w:rFonts w:eastAsia="Arial"/>
            <w:szCs w:val="24"/>
            <w:u w:val="single" w:color="000000"/>
            <w:lang w:val="es-MX"/>
          </w:rPr>
          <w:t>tu</w:t>
        </w:r>
        <w:r w:rsidRPr="00B03977">
          <w:rPr>
            <w:rFonts w:eastAsia="Arial"/>
            <w:spacing w:val="-1"/>
            <w:szCs w:val="24"/>
            <w:u w:val="single" w:color="000000"/>
            <w:lang w:val="es-MX"/>
          </w:rPr>
          <w:t xml:space="preserve"> </w:t>
        </w:r>
        <w:r w:rsidRPr="00B03977">
          <w:rPr>
            <w:rFonts w:eastAsia="Arial"/>
            <w:spacing w:val="1"/>
            <w:szCs w:val="24"/>
            <w:u w:val="single" w:color="000000"/>
            <w:lang w:val="es-MX"/>
          </w:rPr>
          <w:t>r</w:t>
        </w:r>
        <w:r w:rsidRPr="00B03977">
          <w:rPr>
            <w:rFonts w:eastAsia="Arial"/>
            <w:szCs w:val="24"/>
            <w:u w:val="single" w:color="000000"/>
            <w:lang w:val="es-MX"/>
          </w:rPr>
          <w:t>e</w:t>
        </w:r>
        <w:r w:rsidRPr="00B03977">
          <w:rPr>
            <w:rFonts w:eastAsia="Arial"/>
            <w:spacing w:val="1"/>
            <w:szCs w:val="24"/>
            <w:u w:val="single" w:color="000000"/>
            <w:lang w:val="es-MX"/>
          </w:rPr>
          <w:t>s</w:t>
        </w:r>
        <w:r w:rsidRPr="00B03977">
          <w:rPr>
            <w:rFonts w:eastAsia="Arial"/>
            <w:szCs w:val="24"/>
            <w:u w:val="single" w:color="000000"/>
            <w:lang w:val="es-MX"/>
          </w:rPr>
          <w:t>pu</w:t>
        </w:r>
        <w:r w:rsidRPr="00B03977">
          <w:rPr>
            <w:rFonts w:eastAsia="Arial"/>
            <w:spacing w:val="-1"/>
            <w:szCs w:val="24"/>
            <w:u w:val="single" w:color="000000"/>
            <w:lang w:val="es-MX"/>
          </w:rPr>
          <w:t>e</w:t>
        </w:r>
        <w:r w:rsidRPr="00B03977">
          <w:rPr>
            <w:rFonts w:eastAsia="Arial"/>
            <w:spacing w:val="1"/>
            <w:szCs w:val="24"/>
            <w:u w:val="single" w:color="000000"/>
            <w:lang w:val="es-MX"/>
          </w:rPr>
          <w:t>s</w:t>
        </w:r>
        <w:r w:rsidRPr="00B03977">
          <w:rPr>
            <w:rFonts w:eastAsia="Arial"/>
            <w:spacing w:val="2"/>
            <w:szCs w:val="24"/>
            <w:u w:val="single" w:color="000000"/>
            <w:lang w:val="es-MX"/>
          </w:rPr>
          <w:t>t</w:t>
        </w:r>
        <w:r w:rsidRPr="00B03977">
          <w:rPr>
            <w:rFonts w:eastAsia="Arial"/>
            <w:szCs w:val="24"/>
            <w:u w:val="single" w:color="000000"/>
            <w:lang w:val="es-MX"/>
          </w:rPr>
          <w:t>a</w:t>
        </w:r>
        <w:r w:rsidRPr="00B03977">
          <w:rPr>
            <w:rFonts w:eastAsia="Arial"/>
            <w:spacing w:val="-7"/>
            <w:szCs w:val="24"/>
            <w:u w:val="single" w:color="000000"/>
            <w:lang w:val="es-MX"/>
          </w:rPr>
          <w:t xml:space="preserve"> </w:t>
        </w:r>
        <w:r w:rsidRPr="004D2421">
          <w:rPr>
            <w:rFonts w:eastAsia="Arial"/>
            <w:spacing w:val="3"/>
            <w:szCs w:val="24"/>
            <w:u w:val="single" w:color="000000"/>
            <w:lang w:val="es-MX"/>
          </w:rPr>
          <w:t>f</w:t>
        </w:r>
        <w:r w:rsidRPr="004D2421">
          <w:rPr>
            <w:rFonts w:eastAsia="Arial"/>
            <w:szCs w:val="24"/>
            <w:u w:val="single" w:color="000000"/>
            <w:lang w:val="es-MX"/>
          </w:rPr>
          <w:t>ue</w:t>
        </w:r>
        <w:r w:rsidRPr="00B03977">
          <w:rPr>
            <w:rFonts w:eastAsia="Arial"/>
            <w:spacing w:val="-1"/>
            <w:szCs w:val="24"/>
            <w:u w:val="single" w:color="000000"/>
            <w:lang w:val="es-MX"/>
          </w:rPr>
          <w:t xml:space="preserve"> </w:t>
        </w:r>
        <w:r w:rsidRPr="00B03977">
          <w:rPr>
            <w:rFonts w:eastAsia="Arial"/>
            <w:szCs w:val="24"/>
            <w:u w:val="single" w:color="000000"/>
            <w:lang w:val="es-MX"/>
          </w:rPr>
          <w:t>no</w:t>
        </w:r>
        <w:r w:rsidRPr="00B03977">
          <w:rPr>
            <w:rFonts w:eastAsia="Arial"/>
            <w:spacing w:val="-2"/>
            <w:szCs w:val="24"/>
            <w:u w:val="single" w:color="000000"/>
            <w:lang w:val="es-MX"/>
          </w:rPr>
          <w:t xml:space="preserve"> </w:t>
        </w:r>
        <w:r w:rsidRPr="00B03977">
          <w:rPr>
            <w:rFonts w:eastAsia="Arial"/>
            <w:spacing w:val="1"/>
            <w:szCs w:val="24"/>
            <w:u w:val="single" w:color="000000"/>
            <w:lang w:val="es-MX"/>
          </w:rPr>
          <w:t>v</w:t>
        </w:r>
        <w:r w:rsidRPr="00B03977">
          <w:rPr>
            <w:rFonts w:eastAsia="Arial"/>
            <w:szCs w:val="24"/>
            <w:u w:val="single" w:color="000000"/>
            <w:lang w:val="es-MX"/>
          </w:rPr>
          <w:t>e</w:t>
        </w:r>
        <w:r w:rsidRPr="00B03977">
          <w:rPr>
            <w:rFonts w:eastAsia="Arial"/>
            <w:szCs w:val="24"/>
            <w:lang w:val="es-MX"/>
          </w:rPr>
          <w:t xml:space="preserve"> </w:t>
        </w:r>
        <w:r w:rsidRPr="00B03977">
          <w:rPr>
            <w:rFonts w:eastAsia="Arial"/>
            <w:szCs w:val="24"/>
            <w:u w:val="single" w:color="000000"/>
            <w:lang w:val="es-MX"/>
          </w:rPr>
          <w:t>d</w:t>
        </w:r>
        <w:r w:rsidRPr="00B03977">
          <w:rPr>
            <w:rFonts w:eastAsia="Arial"/>
            <w:spacing w:val="-1"/>
            <w:szCs w:val="24"/>
            <w:u w:val="single" w:color="000000"/>
            <w:lang w:val="es-MX"/>
          </w:rPr>
          <w:t>i</w:t>
        </w:r>
        <w:r w:rsidRPr="00B03977">
          <w:rPr>
            <w:rFonts w:eastAsia="Arial"/>
            <w:spacing w:val="1"/>
            <w:szCs w:val="24"/>
            <w:u w:val="single" w:color="000000"/>
            <w:lang w:val="es-MX"/>
          </w:rPr>
          <w:t>r</w:t>
        </w:r>
        <w:r w:rsidRPr="00B03977">
          <w:rPr>
            <w:rFonts w:eastAsia="Arial"/>
            <w:szCs w:val="24"/>
            <w:u w:val="single" w:color="000000"/>
            <w:lang w:val="es-MX"/>
          </w:rPr>
          <w:t>e</w:t>
        </w:r>
        <w:r w:rsidRPr="00B03977">
          <w:rPr>
            <w:rFonts w:eastAsia="Arial"/>
            <w:spacing w:val="1"/>
            <w:szCs w:val="24"/>
            <w:u w:val="single" w:color="000000"/>
            <w:lang w:val="es-MX"/>
          </w:rPr>
          <w:t>c</w:t>
        </w:r>
        <w:r w:rsidRPr="00B03977">
          <w:rPr>
            <w:rFonts w:eastAsia="Arial"/>
            <w:szCs w:val="24"/>
            <w:u w:val="single" w:color="000000"/>
            <w:lang w:val="es-MX"/>
          </w:rPr>
          <w:t>ta</w:t>
        </w:r>
        <w:r w:rsidRPr="00B03977">
          <w:rPr>
            <w:rFonts w:eastAsia="Arial"/>
            <w:spacing w:val="4"/>
            <w:szCs w:val="24"/>
            <w:u w:val="single" w:color="000000"/>
            <w:lang w:val="es-MX"/>
          </w:rPr>
          <w:t>m</w:t>
        </w:r>
        <w:r w:rsidRPr="00B03977">
          <w:rPr>
            <w:rFonts w:eastAsia="Arial"/>
            <w:szCs w:val="24"/>
            <w:u w:val="single" w:color="000000"/>
            <w:lang w:val="es-MX"/>
          </w:rPr>
          <w:t>e</w:t>
        </w:r>
        <w:r w:rsidRPr="00B03977">
          <w:rPr>
            <w:rFonts w:eastAsia="Arial"/>
            <w:spacing w:val="-1"/>
            <w:szCs w:val="24"/>
            <w:u w:val="single" w:color="000000"/>
            <w:lang w:val="es-MX"/>
          </w:rPr>
          <w:t>n</w:t>
        </w:r>
        <w:r w:rsidRPr="00B03977">
          <w:rPr>
            <w:rFonts w:eastAsia="Arial"/>
            <w:szCs w:val="24"/>
            <w:u w:val="single" w:color="000000"/>
            <w:lang w:val="es-MX"/>
          </w:rPr>
          <w:t>te</w:t>
        </w:r>
        <w:r w:rsidRPr="00B03977">
          <w:rPr>
            <w:rFonts w:eastAsia="Arial"/>
            <w:spacing w:val="-13"/>
            <w:szCs w:val="24"/>
            <w:u w:val="single" w:color="000000"/>
            <w:lang w:val="es-MX"/>
          </w:rPr>
          <w:t xml:space="preserve"> </w:t>
        </w:r>
        <w:r w:rsidRPr="00B03977">
          <w:rPr>
            <w:rFonts w:eastAsia="Arial"/>
            <w:spacing w:val="2"/>
            <w:szCs w:val="24"/>
            <w:u w:val="single" w:color="000000"/>
            <w:lang w:val="es-MX"/>
          </w:rPr>
          <w:t>h</w:t>
        </w:r>
        <w:r w:rsidRPr="00B03977">
          <w:rPr>
            <w:rFonts w:eastAsia="Arial"/>
            <w:szCs w:val="24"/>
            <w:u w:val="single" w:color="000000"/>
            <w:lang w:val="es-MX"/>
          </w:rPr>
          <w:t>a</w:t>
        </w:r>
        <w:r w:rsidRPr="00B03977">
          <w:rPr>
            <w:rFonts w:eastAsia="Arial"/>
            <w:spacing w:val="1"/>
            <w:szCs w:val="24"/>
            <w:u w:val="single" w:color="000000"/>
            <w:lang w:val="es-MX"/>
          </w:rPr>
          <w:t>s</w:t>
        </w:r>
        <w:r w:rsidRPr="00B03977">
          <w:rPr>
            <w:rFonts w:eastAsia="Arial"/>
            <w:szCs w:val="24"/>
            <w:u w:val="single" w:color="000000"/>
            <w:lang w:val="es-MX"/>
          </w:rPr>
          <w:t>ta</w:t>
        </w:r>
        <w:r w:rsidRPr="00B03977">
          <w:rPr>
            <w:rFonts w:eastAsia="Arial"/>
            <w:spacing w:val="-6"/>
            <w:szCs w:val="24"/>
            <w:u w:val="single" w:color="000000"/>
            <w:lang w:val="es-MX"/>
          </w:rPr>
          <w:t xml:space="preserve"> </w:t>
        </w:r>
        <w:r w:rsidRPr="00B03977">
          <w:rPr>
            <w:rFonts w:eastAsia="Arial"/>
            <w:spacing w:val="1"/>
            <w:szCs w:val="24"/>
            <w:u w:val="single" w:color="000000"/>
            <w:lang w:val="es-MX"/>
          </w:rPr>
          <w:t>l</w:t>
        </w:r>
        <w:r w:rsidRPr="00B03977">
          <w:rPr>
            <w:rFonts w:eastAsia="Arial"/>
            <w:szCs w:val="24"/>
            <w:u w:val="single" w:color="000000"/>
            <w:lang w:val="es-MX"/>
          </w:rPr>
          <w:t>a</w:t>
        </w:r>
        <w:r w:rsidRPr="00B03977">
          <w:rPr>
            <w:rFonts w:eastAsia="Arial"/>
            <w:spacing w:val="-2"/>
            <w:szCs w:val="24"/>
            <w:u w:val="single" w:color="000000"/>
            <w:lang w:val="es-MX"/>
          </w:rPr>
          <w:t xml:space="preserve"> </w:t>
        </w:r>
        <w:r w:rsidRPr="00B03977">
          <w:rPr>
            <w:rFonts w:eastAsia="Arial"/>
            <w:spacing w:val="2"/>
            <w:szCs w:val="24"/>
            <w:u w:val="single" w:color="000000"/>
            <w:lang w:val="es-MX"/>
          </w:rPr>
          <w:t>T</w:t>
        </w:r>
        <w:r w:rsidRPr="00B03977">
          <w:rPr>
            <w:rFonts w:eastAsia="Arial"/>
            <w:spacing w:val="-1"/>
            <w:szCs w:val="24"/>
            <w:u w:val="single" w:color="000000"/>
            <w:lang w:val="es-MX"/>
          </w:rPr>
          <w:t>E</w:t>
        </w:r>
        <w:r w:rsidRPr="00B03977">
          <w:rPr>
            <w:rFonts w:eastAsia="Arial"/>
            <w:spacing w:val="2"/>
            <w:szCs w:val="24"/>
            <w:u w:val="single" w:color="000000"/>
            <w:lang w:val="es-MX"/>
          </w:rPr>
          <w:t>R</w:t>
        </w:r>
        <w:r w:rsidRPr="00B03977">
          <w:rPr>
            <w:rFonts w:eastAsia="Arial"/>
            <w:szCs w:val="24"/>
            <w:u w:val="single" w:color="000000"/>
            <w:lang w:val="es-MX"/>
          </w:rPr>
          <w:t>C</w:t>
        </w:r>
        <w:r w:rsidRPr="00B03977">
          <w:rPr>
            <w:rFonts w:eastAsia="Arial"/>
            <w:spacing w:val="-1"/>
            <w:szCs w:val="24"/>
            <w:u w:val="single" w:color="000000"/>
            <w:lang w:val="es-MX"/>
          </w:rPr>
          <w:t>E</w:t>
        </w:r>
        <w:r w:rsidRPr="00B03977">
          <w:rPr>
            <w:rFonts w:eastAsia="Arial"/>
            <w:spacing w:val="2"/>
            <w:szCs w:val="24"/>
            <w:u w:val="single" w:color="000000"/>
            <w:lang w:val="es-MX"/>
          </w:rPr>
          <w:t>R</w:t>
        </w:r>
        <w:r w:rsidRPr="00B03977">
          <w:rPr>
            <w:rFonts w:eastAsia="Arial"/>
            <w:szCs w:val="24"/>
            <w:u w:val="single" w:color="000000"/>
            <w:lang w:val="es-MX"/>
          </w:rPr>
          <w:t>A</w:t>
        </w:r>
        <w:r w:rsidRPr="00B03977">
          <w:rPr>
            <w:rFonts w:eastAsia="Arial"/>
            <w:spacing w:val="-11"/>
            <w:szCs w:val="24"/>
            <w:u w:val="single" w:color="000000"/>
            <w:lang w:val="es-MX"/>
          </w:rPr>
          <w:t xml:space="preserve"> </w:t>
        </w:r>
        <w:r w:rsidRPr="00B03977">
          <w:rPr>
            <w:rFonts w:eastAsia="Arial"/>
            <w:spacing w:val="1"/>
            <w:szCs w:val="24"/>
            <w:u w:val="single" w:color="000000"/>
            <w:lang w:val="es-MX"/>
          </w:rPr>
          <w:t>P</w:t>
        </w:r>
        <w:r w:rsidRPr="00B03977">
          <w:rPr>
            <w:rFonts w:eastAsia="Arial"/>
            <w:spacing w:val="-1"/>
            <w:szCs w:val="24"/>
            <w:u w:val="single" w:color="000000"/>
            <w:lang w:val="es-MX"/>
          </w:rPr>
          <w:t>A</w:t>
        </w:r>
        <w:r w:rsidRPr="00B03977">
          <w:rPr>
            <w:rFonts w:eastAsia="Arial"/>
            <w:szCs w:val="24"/>
            <w:u w:val="single" w:color="000000"/>
            <w:lang w:val="es-MX"/>
          </w:rPr>
          <w:t>R</w:t>
        </w:r>
        <w:r w:rsidRPr="00B03977">
          <w:rPr>
            <w:rFonts w:eastAsia="Arial"/>
            <w:spacing w:val="3"/>
            <w:szCs w:val="24"/>
            <w:u w:val="single" w:color="000000"/>
            <w:lang w:val="es-MX"/>
          </w:rPr>
          <w:t>T</w:t>
        </w:r>
        <w:r w:rsidRPr="00B03977">
          <w:rPr>
            <w:rFonts w:eastAsia="Arial"/>
            <w:szCs w:val="24"/>
            <w:u w:val="single" w:color="000000"/>
            <w:lang w:val="es-MX"/>
          </w:rPr>
          <w:t>E</w:t>
        </w:r>
        <w:r w:rsidRPr="00B03977">
          <w:rPr>
            <w:rFonts w:eastAsia="Arial"/>
            <w:spacing w:val="-8"/>
            <w:szCs w:val="24"/>
            <w:u w:val="single" w:color="000000"/>
            <w:lang w:val="es-MX"/>
          </w:rPr>
          <w:t xml:space="preserve"> </w:t>
        </w:r>
        <w:r w:rsidRPr="00B03977">
          <w:rPr>
            <w:rFonts w:eastAsia="Arial"/>
            <w:spacing w:val="2"/>
            <w:szCs w:val="24"/>
            <w:u w:val="single" w:color="000000"/>
            <w:lang w:val="es-MX"/>
          </w:rPr>
          <w:t>d</w:t>
        </w:r>
        <w:r w:rsidRPr="00B03977">
          <w:rPr>
            <w:rFonts w:eastAsia="Arial"/>
            <w:szCs w:val="24"/>
            <w:u w:val="single" w:color="000000"/>
            <w:lang w:val="es-MX"/>
          </w:rPr>
          <w:t>e</w:t>
        </w:r>
        <w:r w:rsidRPr="00B03977">
          <w:rPr>
            <w:rFonts w:eastAsia="Arial"/>
            <w:spacing w:val="-1"/>
            <w:szCs w:val="24"/>
            <w:u w:val="single" w:color="000000"/>
            <w:lang w:val="es-MX"/>
          </w:rPr>
          <w:t xml:space="preserve"> l</w:t>
        </w:r>
        <w:r w:rsidRPr="00B03977">
          <w:rPr>
            <w:rFonts w:eastAsia="Arial"/>
            <w:szCs w:val="24"/>
            <w:u w:val="single" w:color="000000"/>
            <w:lang w:val="es-MX"/>
          </w:rPr>
          <w:t>a e</w:t>
        </w:r>
        <w:r w:rsidRPr="00B03977">
          <w:rPr>
            <w:rFonts w:eastAsia="Arial"/>
            <w:spacing w:val="-1"/>
            <w:szCs w:val="24"/>
            <w:u w:val="single" w:color="000000"/>
            <w:lang w:val="es-MX"/>
          </w:rPr>
          <w:t>n</w:t>
        </w:r>
        <w:r w:rsidRPr="00B03977">
          <w:rPr>
            <w:rFonts w:eastAsia="Arial"/>
            <w:spacing w:val="1"/>
            <w:szCs w:val="24"/>
            <w:u w:val="single" w:color="000000"/>
            <w:lang w:val="es-MX"/>
          </w:rPr>
          <w:t>c</w:t>
        </w:r>
        <w:r w:rsidRPr="00B03977">
          <w:rPr>
            <w:rFonts w:eastAsia="Arial"/>
            <w:spacing w:val="2"/>
            <w:szCs w:val="24"/>
            <w:u w:val="single" w:color="000000"/>
            <w:lang w:val="es-MX"/>
          </w:rPr>
          <w:t>ue</w:t>
        </w:r>
        <w:r w:rsidRPr="00B03977">
          <w:rPr>
            <w:rFonts w:eastAsia="Arial"/>
            <w:spacing w:val="1"/>
            <w:szCs w:val="24"/>
            <w:u w:val="single" w:color="000000"/>
            <w:lang w:val="es-MX"/>
          </w:rPr>
          <w:t>s</w:t>
        </w:r>
        <w:r w:rsidRPr="00B03977">
          <w:rPr>
            <w:rFonts w:eastAsia="Arial"/>
            <w:szCs w:val="24"/>
            <w:u w:val="single" w:color="000000"/>
            <w:lang w:val="es-MX"/>
          </w:rPr>
          <w:t>t</w:t>
        </w:r>
        <w:r w:rsidRPr="00B03977">
          <w:rPr>
            <w:rFonts w:eastAsia="Arial"/>
            <w:spacing w:val="1"/>
            <w:szCs w:val="24"/>
            <w:u w:val="single" w:color="000000"/>
            <w:lang w:val="es-MX"/>
          </w:rPr>
          <w:t>a</w:t>
        </w:r>
        <w:r w:rsidRPr="00B03977">
          <w:rPr>
            <w:rFonts w:eastAsia="Arial"/>
            <w:szCs w:val="24"/>
            <w:u w:val="single" w:color="000000"/>
            <w:lang w:val="es-MX"/>
          </w:rPr>
          <w:t>.</w:t>
        </w:r>
      </w:ins>
    </w:p>
    <w:p w14:paraId="2D9BDDCD" w14:textId="77777777" w:rsidR="007B0EB6" w:rsidRPr="00B03977" w:rsidRDefault="007B0EB6" w:rsidP="007B0EB6">
      <w:pPr>
        <w:rPr>
          <w:ins w:id="8928" w:author="Erlie Hasam Morfin Zavalza" w:date="2014-11-06T20:28:00Z"/>
          <w:rFonts w:eastAsia="Arial"/>
          <w:szCs w:val="24"/>
          <w:lang w:val="es-MX"/>
        </w:rPr>
      </w:pPr>
      <w:ins w:id="8929" w:author="Erlie Hasam Morfin Zavalza" w:date="2014-11-06T20:28:00Z">
        <w:r w:rsidRPr="00B03977">
          <w:rPr>
            <w:rFonts w:eastAsia="Arial"/>
            <w:b/>
            <w:szCs w:val="24"/>
            <w:lang w:val="es-MX"/>
          </w:rPr>
          <w:t>¿</w:t>
        </w:r>
        <w:r w:rsidRPr="00B03977">
          <w:rPr>
            <w:rFonts w:eastAsia="Arial"/>
            <w:b/>
            <w:spacing w:val="-1"/>
            <w:szCs w:val="24"/>
            <w:lang w:val="es-MX"/>
          </w:rPr>
          <w:t>E</w:t>
        </w:r>
        <w:r w:rsidRPr="00B03977">
          <w:rPr>
            <w:rFonts w:eastAsia="Arial"/>
            <w:b/>
            <w:szCs w:val="24"/>
            <w:lang w:val="es-MX"/>
          </w:rPr>
          <w:t>n</w:t>
        </w:r>
        <w:r w:rsidRPr="00B03977">
          <w:rPr>
            <w:rFonts w:eastAsia="Arial"/>
            <w:b/>
            <w:spacing w:val="-4"/>
            <w:szCs w:val="24"/>
            <w:lang w:val="es-MX"/>
          </w:rPr>
          <w:t xml:space="preserve"> </w:t>
        </w:r>
        <w:r w:rsidRPr="00B03977">
          <w:rPr>
            <w:rFonts w:eastAsia="Arial"/>
            <w:b/>
            <w:szCs w:val="24"/>
            <w:lang w:val="es-MX"/>
          </w:rPr>
          <w:t>q</w:t>
        </w:r>
        <w:r w:rsidRPr="00B03977">
          <w:rPr>
            <w:rFonts w:eastAsia="Arial"/>
            <w:b/>
            <w:spacing w:val="1"/>
            <w:szCs w:val="24"/>
            <w:lang w:val="es-MX"/>
          </w:rPr>
          <w:t>u</w:t>
        </w:r>
        <w:r w:rsidRPr="00B03977">
          <w:rPr>
            <w:rFonts w:eastAsia="Arial"/>
            <w:b/>
            <w:szCs w:val="24"/>
            <w:lang w:val="es-MX"/>
          </w:rPr>
          <w:t>é</w:t>
        </w:r>
        <w:r w:rsidRPr="00B03977">
          <w:rPr>
            <w:rFonts w:eastAsia="Arial"/>
            <w:b/>
            <w:spacing w:val="-4"/>
            <w:szCs w:val="24"/>
            <w:lang w:val="es-MX"/>
          </w:rPr>
          <w:t xml:space="preserve"> </w:t>
        </w:r>
        <w:r w:rsidRPr="00B03977">
          <w:rPr>
            <w:rFonts w:eastAsia="Arial"/>
            <w:b/>
            <w:spacing w:val="-1"/>
            <w:szCs w:val="24"/>
            <w:lang w:val="es-MX"/>
          </w:rPr>
          <w:t>l</w:t>
        </w:r>
        <w:r w:rsidRPr="00B03977">
          <w:rPr>
            <w:rFonts w:eastAsia="Arial"/>
            <w:b/>
            <w:szCs w:val="24"/>
            <w:lang w:val="es-MX"/>
          </w:rPr>
          <w:t>ug</w:t>
        </w:r>
        <w:r w:rsidRPr="00B03977">
          <w:rPr>
            <w:rFonts w:eastAsia="Arial"/>
            <w:b/>
            <w:spacing w:val="2"/>
            <w:szCs w:val="24"/>
            <w:lang w:val="es-MX"/>
          </w:rPr>
          <w:t>a</w:t>
        </w:r>
        <w:r w:rsidRPr="00B03977">
          <w:rPr>
            <w:rFonts w:eastAsia="Arial"/>
            <w:b/>
            <w:szCs w:val="24"/>
            <w:lang w:val="es-MX"/>
          </w:rPr>
          <w:t>r</w:t>
        </w:r>
        <w:r w:rsidRPr="00B03977">
          <w:rPr>
            <w:rFonts w:eastAsia="Arial"/>
            <w:b/>
            <w:spacing w:val="-6"/>
            <w:szCs w:val="24"/>
            <w:lang w:val="es-MX"/>
          </w:rPr>
          <w:t xml:space="preserve"> </w:t>
        </w:r>
        <w:r w:rsidRPr="00B03977">
          <w:rPr>
            <w:rFonts w:eastAsia="Arial"/>
            <w:b/>
            <w:szCs w:val="24"/>
            <w:lang w:val="es-MX"/>
          </w:rPr>
          <w:t>pref</w:t>
        </w:r>
        <w:r w:rsidRPr="00B03977">
          <w:rPr>
            <w:rFonts w:eastAsia="Arial"/>
            <w:b/>
            <w:spacing w:val="2"/>
            <w:szCs w:val="24"/>
            <w:lang w:val="es-MX"/>
          </w:rPr>
          <w:t>i</w:t>
        </w:r>
        <w:r w:rsidRPr="00B03977">
          <w:rPr>
            <w:rFonts w:eastAsia="Arial"/>
            <w:b/>
            <w:szCs w:val="24"/>
            <w:lang w:val="es-MX"/>
          </w:rPr>
          <w:t>e</w:t>
        </w:r>
        <w:r w:rsidRPr="00B03977">
          <w:rPr>
            <w:rFonts w:eastAsia="Arial"/>
            <w:b/>
            <w:spacing w:val="1"/>
            <w:szCs w:val="24"/>
            <w:lang w:val="es-MX"/>
          </w:rPr>
          <w:t>r</w:t>
        </w:r>
        <w:r w:rsidRPr="00B03977">
          <w:rPr>
            <w:rFonts w:eastAsia="Arial"/>
            <w:b/>
            <w:szCs w:val="24"/>
            <w:lang w:val="es-MX"/>
          </w:rPr>
          <w:t>e</w:t>
        </w:r>
        <w:r w:rsidRPr="00B03977">
          <w:rPr>
            <w:rFonts w:eastAsia="Arial"/>
            <w:b/>
            <w:spacing w:val="-7"/>
            <w:szCs w:val="24"/>
            <w:lang w:val="es-MX"/>
          </w:rPr>
          <w:t xml:space="preserve"> </w:t>
        </w:r>
        <w:r w:rsidRPr="00B03977">
          <w:rPr>
            <w:rFonts w:eastAsia="Arial"/>
            <w:b/>
            <w:spacing w:val="-1"/>
            <w:szCs w:val="24"/>
            <w:lang w:val="es-MX"/>
          </w:rPr>
          <w:t>c</w:t>
        </w:r>
        <w:r w:rsidRPr="00B03977">
          <w:rPr>
            <w:rFonts w:eastAsia="Arial"/>
            <w:b/>
            <w:spacing w:val="3"/>
            <w:szCs w:val="24"/>
            <w:lang w:val="es-MX"/>
          </w:rPr>
          <w:t>o</w:t>
        </w:r>
        <w:r w:rsidRPr="00B03977">
          <w:rPr>
            <w:rFonts w:eastAsia="Arial"/>
            <w:b/>
            <w:szCs w:val="24"/>
            <w:lang w:val="es-MX"/>
          </w:rPr>
          <w:t>mer</w:t>
        </w:r>
        <w:r w:rsidRPr="00B03977">
          <w:rPr>
            <w:rFonts w:eastAsia="Arial"/>
            <w:b/>
            <w:spacing w:val="-7"/>
            <w:szCs w:val="24"/>
            <w:lang w:val="es-MX"/>
          </w:rPr>
          <w:t xml:space="preserve"> </w:t>
        </w:r>
        <w:r w:rsidRPr="00B03977">
          <w:rPr>
            <w:rFonts w:eastAsia="Arial"/>
            <w:b/>
            <w:szCs w:val="24"/>
            <w:lang w:val="es-MX"/>
          </w:rPr>
          <w:t>su em</w:t>
        </w:r>
        <w:r w:rsidRPr="00B03977">
          <w:rPr>
            <w:rFonts w:eastAsia="Arial"/>
            <w:b/>
            <w:spacing w:val="1"/>
            <w:szCs w:val="24"/>
            <w:lang w:val="es-MX"/>
          </w:rPr>
          <w:t>p</w:t>
        </w:r>
        <w:r w:rsidRPr="00B03977">
          <w:rPr>
            <w:rFonts w:eastAsia="Arial"/>
            <w:b/>
            <w:szCs w:val="24"/>
            <w:lang w:val="es-MX"/>
          </w:rPr>
          <w:t>ana</w:t>
        </w:r>
        <w:r w:rsidRPr="00B03977">
          <w:rPr>
            <w:rFonts w:eastAsia="Arial"/>
            <w:b/>
            <w:spacing w:val="3"/>
            <w:szCs w:val="24"/>
            <w:lang w:val="es-MX"/>
          </w:rPr>
          <w:t>d</w:t>
        </w:r>
        <w:r w:rsidRPr="00B03977">
          <w:rPr>
            <w:rFonts w:eastAsia="Arial"/>
            <w:b/>
            <w:szCs w:val="24"/>
            <w:lang w:val="es-MX"/>
          </w:rPr>
          <w:t>a?</w:t>
        </w:r>
      </w:ins>
    </w:p>
    <w:p w14:paraId="4F98C3C9" w14:textId="77777777" w:rsidR="007B0EB6" w:rsidRPr="00B03977" w:rsidRDefault="007B0EB6" w:rsidP="007B0EB6">
      <w:pPr>
        <w:jc w:val="left"/>
        <w:rPr>
          <w:ins w:id="8930" w:author="Erlie Hasam Morfin Zavalza" w:date="2014-11-06T20:28:00Z"/>
          <w:rFonts w:eastAsia="Arial"/>
          <w:szCs w:val="24"/>
          <w:lang w:val="es-MX"/>
        </w:rPr>
      </w:pPr>
      <w:ins w:id="8931"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pacing w:val="-1"/>
            <w:szCs w:val="24"/>
            <w:lang w:val="es-MX"/>
          </w:rPr>
          <w:t>E</w:t>
        </w:r>
        <w:r w:rsidRPr="00B03977">
          <w:rPr>
            <w:rFonts w:eastAsia="Arial"/>
            <w:szCs w:val="24"/>
            <w:lang w:val="es-MX"/>
          </w:rPr>
          <w:t>n</w:t>
        </w:r>
        <w:r w:rsidRPr="00B03977">
          <w:rPr>
            <w:rFonts w:eastAsia="Arial"/>
            <w:spacing w:val="-2"/>
            <w:szCs w:val="24"/>
            <w:lang w:val="es-MX"/>
          </w:rPr>
          <w:t xml:space="preserve"> </w:t>
        </w:r>
        <w:r w:rsidRPr="00B03977">
          <w:rPr>
            <w:rFonts w:eastAsia="Arial"/>
            <w:spacing w:val="4"/>
            <w:szCs w:val="24"/>
            <w:lang w:val="es-MX"/>
          </w:rPr>
          <w:t>m</w:t>
        </w:r>
        <w:r w:rsidRPr="00B03977">
          <w:rPr>
            <w:rFonts w:eastAsia="Arial"/>
            <w:szCs w:val="24"/>
            <w:lang w:val="es-MX"/>
          </w:rPr>
          <w:t>i</w:t>
        </w:r>
        <w:r w:rsidRPr="00B03977">
          <w:rPr>
            <w:rFonts w:eastAsia="Arial"/>
            <w:spacing w:val="-3"/>
            <w:szCs w:val="24"/>
            <w:lang w:val="es-MX"/>
          </w:rPr>
          <w:t xml:space="preserve"> </w:t>
        </w:r>
        <w:r w:rsidRPr="00B03977">
          <w:rPr>
            <w:rFonts w:eastAsia="Arial"/>
            <w:szCs w:val="24"/>
            <w:lang w:val="es-MX"/>
          </w:rPr>
          <w:t>h</w:t>
        </w:r>
        <w:r w:rsidRPr="00B03977">
          <w:rPr>
            <w:rFonts w:eastAsia="Arial"/>
            <w:spacing w:val="-1"/>
            <w:szCs w:val="24"/>
            <w:lang w:val="es-MX"/>
          </w:rPr>
          <w:t>o</w:t>
        </w:r>
        <w:r w:rsidRPr="00B03977">
          <w:rPr>
            <w:rFonts w:eastAsia="Arial"/>
            <w:spacing w:val="2"/>
            <w:szCs w:val="24"/>
            <w:lang w:val="es-MX"/>
          </w:rPr>
          <w:t>g</w:t>
        </w:r>
        <w:r w:rsidRPr="00B03977">
          <w:rPr>
            <w:rFonts w:eastAsia="Arial"/>
            <w:szCs w:val="24"/>
            <w:lang w:val="es-MX"/>
          </w:rPr>
          <w:t>ar</w:t>
        </w:r>
      </w:ins>
    </w:p>
    <w:p w14:paraId="329BC658" w14:textId="77777777" w:rsidR="007B0EB6" w:rsidRPr="00B03977" w:rsidRDefault="007B0EB6" w:rsidP="007B0EB6">
      <w:pPr>
        <w:jc w:val="left"/>
        <w:rPr>
          <w:ins w:id="8932" w:author="Erlie Hasam Morfin Zavalza" w:date="2014-11-06T20:28:00Z"/>
          <w:rFonts w:eastAsia="Arial"/>
          <w:szCs w:val="24"/>
          <w:lang w:val="es-MX"/>
        </w:rPr>
      </w:pPr>
      <w:ins w:id="8933" w:author="Erlie Hasam Morfin Zavalza" w:date="2014-11-06T20:28:00Z">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pacing w:val="-1"/>
            <w:szCs w:val="24"/>
            <w:lang w:val="es-MX"/>
          </w:rPr>
          <w:t>E</w:t>
        </w:r>
        <w:r w:rsidRPr="00B03977">
          <w:rPr>
            <w:rFonts w:eastAsia="Arial"/>
            <w:szCs w:val="24"/>
            <w:lang w:val="es-MX"/>
          </w:rPr>
          <w:t>n</w:t>
        </w:r>
        <w:r w:rsidRPr="00B03977">
          <w:rPr>
            <w:rFonts w:eastAsia="Arial"/>
            <w:spacing w:val="-2"/>
            <w:szCs w:val="24"/>
            <w:lang w:val="es-MX"/>
          </w:rPr>
          <w:t xml:space="preserve"> </w:t>
        </w:r>
        <w:r w:rsidRPr="00B03977">
          <w:rPr>
            <w:rFonts w:eastAsia="Arial"/>
            <w:spacing w:val="1"/>
            <w:szCs w:val="24"/>
            <w:lang w:val="es-MX"/>
          </w:rPr>
          <w:t>l</w:t>
        </w:r>
        <w:r w:rsidRPr="00B03977">
          <w:rPr>
            <w:rFonts w:eastAsia="Arial"/>
            <w:szCs w:val="24"/>
            <w:lang w:val="es-MX"/>
          </w:rPr>
          <w:t>a</w:t>
        </w:r>
        <w:r w:rsidRPr="00B03977">
          <w:rPr>
            <w:rFonts w:eastAsia="Arial"/>
            <w:spacing w:val="-2"/>
            <w:szCs w:val="24"/>
            <w:lang w:val="es-MX"/>
          </w:rPr>
          <w:t xml:space="preserve"> </w:t>
        </w:r>
        <w:r w:rsidRPr="00B03977">
          <w:rPr>
            <w:rFonts w:eastAsia="Arial"/>
            <w:szCs w:val="24"/>
            <w:lang w:val="es-MX"/>
          </w:rPr>
          <w:t>ca</w:t>
        </w:r>
        <w:r w:rsidRPr="00B03977">
          <w:rPr>
            <w:rFonts w:eastAsia="Arial"/>
            <w:spacing w:val="1"/>
            <w:szCs w:val="24"/>
            <w:lang w:val="es-MX"/>
          </w:rPr>
          <w:t>l</w:t>
        </w:r>
        <w:r w:rsidRPr="00B03977">
          <w:rPr>
            <w:rFonts w:eastAsia="Arial"/>
            <w:spacing w:val="-1"/>
            <w:szCs w:val="24"/>
            <w:lang w:val="es-MX"/>
          </w:rPr>
          <w:t>l</w:t>
        </w:r>
        <w:r w:rsidRPr="00B03977">
          <w:rPr>
            <w:rFonts w:eastAsia="Arial"/>
            <w:szCs w:val="24"/>
            <w:lang w:val="es-MX"/>
          </w:rPr>
          <w:t>e</w:t>
        </w:r>
        <w:r w:rsidRPr="00B03977">
          <w:rPr>
            <w:rFonts w:eastAsia="Arial"/>
            <w:spacing w:val="-2"/>
            <w:szCs w:val="24"/>
            <w:lang w:val="es-MX"/>
          </w:rPr>
          <w:t xml:space="preserve"> </w:t>
        </w:r>
        <w:r w:rsidRPr="00B03977">
          <w:rPr>
            <w:rFonts w:eastAsia="Arial"/>
            <w:szCs w:val="24"/>
            <w:lang w:val="es-MX"/>
          </w:rPr>
          <w:t>o</w:t>
        </w:r>
        <w:r w:rsidRPr="00B03977">
          <w:rPr>
            <w:rFonts w:eastAsia="Arial"/>
            <w:spacing w:val="-1"/>
            <w:szCs w:val="24"/>
            <w:lang w:val="es-MX"/>
          </w:rPr>
          <w:t xml:space="preserve"> </w:t>
        </w:r>
        <w:r w:rsidRPr="00B03977">
          <w:rPr>
            <w:rFonts w:eastAsia="Arial"/>
            <w:spacing w:val="1"/>
            <w:szCs w:val="24"/>
            <w:lang w:val="es-MX"/>
          </w:rPr>
          <w:t>u</w:t>
        </w:r>
        <w:r w:rsidRPr="00B03977">
          <w:rPr>
            <w:rFonts w:eastAsia="Arial"/>
            <w:szCs w:val="24"/>
            <w:lang w:val="es-MX"/>
          </w:rPr>
          <w:t>n</w:t>
        </w:r>
        <w:r w:rsidRPr="00B03977">
          <w:rPr>
            <w:rFonts w:eastAsia="Arial"/>
            <w:spacing w:val="-2"/>
            <w:szCs w:val="24"/>
            <w:lang w:val="es-MX"/>
          </w:rPr>
          <w:t xml:space="preserve"> </w:t>
        </w:r>
        <w:r w:rsidRPr="00B03977">
          <w:rPr>
            <w:rFonts w:eastAsia="Arial"/>
            <w:spacing w:val="1"/>
            <w:szCs w:val="24"/>
            <w:lang w:val="es-MX"/>
          </w:rPr>
          <w:t>p</w:t>
        </w:r>
        <w:r w:rsidRPr="00B03977">
          <w:rPr>
            <w:rFonts w:eastAsia="Arial"/>
            <w:szCs w:val="24"/>
            <w:lang w:val="es-MX"/>
          </w:rPr>
          <w:t>arque</w:t>
        </w:r>
      </w:ins>
    </w:p>
    <w:p w14:paraId="1D14ED05" w14:textId="77777777" w:rsidR="007B0EB6" w:rsidRPr="00B03977" w:rsidRDefault="007B0EB6" w:rsidP="007B0EB6">
      <w:pPr>
        <w:jc w:val="left"/>
        <w:rPr>
          <w:ins w:id="8934" w:author="Erlie Hasam Morfin Zavalza" w:date="2014-11-06T20:28:00Z"/>
          <w:rFonts w:eastAsia="Arial"/>
          <w:szCs w:val="24"/>
          <w:lang w:val="es-MX"/>
        </w:rPr>
      </w:pPr>
      <w:ins w:id="8935" w:author="Erlie Hasam Morfin Zavalza" w:date="2014-11-06T20:28:00Z">
        <w:r w:rsidRPr="00B03977">
          <w:rPr>
            <w:rFonts w:eastAsia="Arial"/>
            <w:b/>
            <w:szCs w:val="24"/>
            <w:lang w:val="es-MX"/>
          </w:rPr>
          <w:t>c)</w:t>
        </w:r>
        <w:r w:rsidRPr="00B03977">
          <w:rPr>
            <w:rFonts w:eastAsia="Arial"/>
            <w:b/>
            <w:spacing w:val="-1"/>
            <w:szCs w:val="24"/>
            <w:lang w:val="es-MX"/>
          </w:rPr>
          <w:t xml:space="preserve"> </w:t>
        </w:r>
        <w:r w:rsidRPr="00B03977">
          <w:rPr>
            <w:rFonts w:eastAsia="Arial"/>
            <w:spacing w:val="-1"/>
            <w:szCs w:val="24"/>
            <w:lang w:val="es-MX"/>
          </w:rPr>
          <w:t>E</w:t>
        </w:r>
        <w:r w:rsidRPr="00B03977">
          <w:rPr>
            <w:rFonts w:eastAsia="Arial"/>
            <w:szCs w:val="24"/>
            <w:lang w:val="es-MX"/>
          </w:rPr>
          <w:t>n un</w:t>
        </w:r>
        <w:r w:rsidRPr="00B03977">
          <w:rPr>
            <w:rFonts w:eastAsia="Arial"/>
            <w:spacing w:val="-3"/>
            <w:szCs w:val="24"/>
            <w:lang w:val="es-MX"/>
          </w:rPr>
          <w:t xml:space="preserve"> </w:t>
        </w:r>
        <w:r w:rsidRPr="00B03977">
          <w:rPr>
            <w:rFonts w:eastAsia="Arial"/>
            <w:szCs w:val="24"/>
            <w:lang w:val="es-MX"/>
          </w:rPr>
          <w:t>re</w:t>
        </w:r>
        <w:r w:rsidRPr="00B03977">
          <w:rPr>
            <w:rFonts w:eastAsia="Arial"/>
            <w:spacing w:val="1"/>
            <w:szCs w:val="24"/>
            <w:lang w:val="es-MX"/>
          </w:rPr>
          <w:t>s</w:t>
        </w:r>
        <w:r w:rsidRPr="00B03977">
          <w:rPr>
            <w:rFonts w:eastAsia="Arial"/>
            <w:szCs w:val="24"/>
            <w:lang w:val="es-MX"/>
          </w:rPr>
          <w:t>t</w:t>
        </w:r>
        <w:r w:rsidRPr="00B03977">
          <w:rPr>
            <w:rFonts w:eastAsia="Arial"/>
            <w:spacing w:val="2"/>
            <w:szCs w:val="24"/>
            <w:lang w:val="es-MX"/>
          </w:rPr>
          <w:t>a</w:t>
        </w:r>
        <w:r w:rsidRPr="00B03977">
          <w:rPr>
            <w:rFonts w:eastAsia="Arial"/>
            <w:szCs w:val="24"/>
            <w:lang w:val="es-MX"/>
          </w:rPr>
          <w:t>uran</w:t>
        </w:r>
        <w:r w:rsidRPr="00B03977">
          <w:rPr>
            <w:rFonts w:eastAsia="Arial"/>
            <w:spacing w:val="2"/>
            <w:szCs w:val="24"/>
            <w:lang w:val="es-MX"/>
          </w:rPr>
          <w:t>t</w:t>
        </w:r>
        <w:r w:rsidRPr="00B03977">
          <w:rPr>
            <w:rFonts w:eastAsia="Arial"/>
            <w:szCs w:val="24"/>
            <w:lang w:val="es-MX"/>
          </w:rPr>
          <w:t>e</w:t>
        </w:r>
      </w:ins>
    </w:p>
    <w:p w14:paraId="71A8925D" w14:textId="723B1811" w:rsidR="00D43E08" w:rsidRDefault="007B0EB6" w:rsidP="007B0EB6">
      <w:pPr>
        <w:jc w:val="left"/>
        <w:rPr>
          <w:ins w:id="8936" w:author="Erlie Hasam Morfin Zavalza" w:date="2014-11-08T22:27:00Z"/>
          <w:rFonts w:eastAsia="Arial"/>
          <w:szCs w:val="24"/>
          <w:lang w:val="es-MX"/>
        </w:rPr>
      </w:pPr>
      <w:ins w:id="8937" w:author="Erlie Hasam Morfin Zavalza" w:date="2014-11-06T20:28:00Z">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pacing w:val="-1"/>
            <w:szCs w:val="24"/>
            <w:lang w:val="es-MX"/>
          </w:rPr>
          <w:t>E</w:t>
        </w:r>
        <w:r w:rsidRPr="00B03977">
          <w:rPr>
            <w:rFonts w:eastAsia="Arial"/>
            <w:szCs w:val="24"/>
            <w:lang w:val="es-MX"/>
          </w:rPr>
          <w:t>n</w:t>
        </w:r>
        <w:r w:rsidRPr="00B03977">
          <w:rPr>
            <w:rFonts w:eastAsia="Arial"/>
            <w:spacing w:val="-2"/>
            <w:szCs w:val="24"/>
            <w:lang w:val="es-MX"/>
          </w:rPr>
          <w:t xml:space="preserve"> </w:t>
        </w:r>
        <w:r w:rsidRPr="00B03977">
          <w:rPr>
            <w:rFonts w:eastAsia="Arial"/>
            <w:spacing w:val="1"/>
            <w:szCs w:val="24"/>
            <w:lang w:val="es-MX"/>
          </w:rPr>
          <w:t>e</w:t>
        </w:r>
        <w:r w:rsidRPr="00B03977">
          <w:rPr>
            <w:rFonts w:eastAsia="Arial"/>
            <w:szCs w:val="24"/>
            <w:lang w:val="es-MX"/>
          </w:rPr>
          <w:t>l</w:t>
        </w:r>
        <w:r w:rsidRPr="00B03977">
          <w:rPr>
            <w:rFonts w:eastAsia="Arial"/>
            <w:spacing w:val="-3"/>
            <w:szCs w:val="24"/>
            <w:lang w:val="es-MX"/>
          </w:rPr>
          <w:t xml:space="preserve"> </w:t>
        </w:r>
        <w:r w:rsidRPr="00B03977">
          <w:rPr>
            <w:rFonts w:eastAsia="Arial"/>
            <w:szCs w:val="24"/>
            <w:lang w:val="es-MX"/>
          </w:rPr>
          <w:t>tr</w:t>
        </w:r>
        <w:r w:rsidRPr="00B03977">
          <w:rPr>
            <w:rFonts w:eastAsia="Arial"/>
            <w:spacing w:val="2"/>
            <w:szCs w:val="24"/>
            <w:lang w:val="es-MX"/>
          </w:rPr>
          <w:t>a</w:t>
        </w:r>
        <w:r w:rsidRPr="00B03977">
          <w:rPr>
            <w:rFonts w:eastAsia="Arial"/>
            <w:szCs w:val="24"/>
            <w:lang w:val="es-MX"/>
          </w:rPr>
          <w:t>b</w:t>
        </w:r>
        <w:r w:rsidRPr="00B03977">
          <w:rPr>
            <w:rFonts w:eastAsia="Arial"/>
            <w:spacing w:val="-1"/>
            <w:szCs w:val="24"/>
            <w:lang w:val="es-MX"/>
          </w:rPr>
          <w:t>a</w:t>
        </w:r>
        <w:r w:rsidRPr="00B03977">
          <w:rPr>
            <w:rFonts w:eastAsia="Arial"/>
            <w:spacing w:val="1"/>
            <w:szCs w:val="24"/>
            <w:lang w:val="es-MX"/>
          </w:rPr>
          <w:t>j</w:t>
        </w:r>
        <w:r w:rsidRPr="00B03977">
          <w:rPr>
            <w:rFonts w:eastAsia="Arial"/>
            <w:szCs w:val="24"/>
            <w:lang w:val="es-MX"/>
          </w:rPr>
          <w:t>o</w:t>
        </w:r>
        <w:r w:rsidRPr="00B03977">
          <w:rPr>
            <w:rFonts w:eastAsia="Arial"/>
            <w:spacing w:val="-6"/>
            <w:szCs w:val="24"/>
            <w:lang w:val="es-MX"/>
          </w:rPr>
          <w:t xml:space="preserve"> </w:t>
        </w:r>
      </w:ins>
    </w:p>
    <w:p w14:paraId="46D5A47E" w14:textId="77CB9BB4" w:rsidR="007B0EB6" w:rsidRPr="00B03977" w:rsidRDefault="00D43E08" w:rsidP="007B0EB6">
      <w:pPr>
        <w:jc w:val="left"/>
        <w:rPr>
          <w:ins w:id="8938" w:author="Erlie Hasam Morfin Zavalza" w:date="2014-11-06T20:28:00Z"/>
          <w:rFonts w:eastAsia="Arial"/>
          <w:szCs w:val="24"/>
          <w:lang w:val="es-MX"/>
        </w:rPr>
      </w:pPr>
      <w:ins w:id="8939" w:author="Erlie Hasam Morfin Zavalza" w:date="2014-11-08T22:27:00Z">
        <w:r w:rsidRPr="00D43E08">
          <w:rPr>
            <w:rFonts w:eastAsia="Arial"/>
            <w:b/>
            <w:szCs w:val="24"/>
            <w:lang w:val="es-MX"/>
            <w:rPrChange w:id="8940" w:author="Erlie Hasam Morfin Zavalza" w:date="2014-11-08T22:27:00Z">
              <w:rPr>
                <w:rFonts w:eastAsia="Arial"/>
                <w:szCs w:val="24"/>
                <w:lang w:val="es-MX"/>
              </w:rPr>
            </w:rPrChange>
          </w:rPr>
          <w:t>e)</w:t>
        </w:r>
        <w:r>
          <w:rPr>
            <w:rFonts w:eastAsia="Arial"/>
            <w:szCs w:val="24"/>
            <w:lang w:val="es-MX"/>
          </w:rPr>
          <w:t xml:space="preserve"> En la </w:t>
        </w:r>
      </w:ins>
      <w:ins w:id="8941" w:author="Erlie Hasam Morfin Zavalza" w:date="2014-11-06T20:28:00Z">
        <w:r w:rsidR="007B0EB6" w:rsidRPr="00B03977">
          <w:rPr>
            <w:rFonts w:eastAsia="Arial"/>
            <w:szCs w:val="24"/>
            <w:lang w:val="es-MX"/>
          </w:rPr>
          <w:t>e</w:t>
        </w:r>
        <w:r w:rsidR="007B0EB6" w:rsidRPr="00B03977">
          <w:rPr>
            <w:rFonts w:eastAsia="Arial"/>
            <w:spacing w:val="1"/>
            <w:szCs w:val="24"/>
            <w:lang w:val="es-MX"/>
          </w:rPr>
          <w:t>sc</w:t>
        </w:r>
        <w:r w:rsidR="007B0EB6" w:rsidRPr="00B03977">
          <w:rPr>
            <w:rFonts w:eastAsia="Arial"/>
            <w:szCs w:val="24"/>
            <w:lang w:val="es-MX"/>
          </w:rPr>
          <w:t>u</w:t>
        </w:r>
        <w:r w:rsidR="007B0EB6" w:rsidRPr="00B03977">
          <w:rPr>
            <w:rFonts w:eastAsia="Arial"/>
            <w:spacing w:val="-1"/>
            <w:szCs w:val="24"/>
            <w:lang w:val="es-MX"/>
          </w:rPr>
          <w:t>e</w:t>
        </w:r>
        <w:r w:rsidR="007B0EB6" w:rsidRPr="00B03977">
          <w:rPr>
            <w:rFonts w:eastAsia="Arial"/>
            <w:spacing w:val="1"/>
            <w:szCs w:val="24"/>
            <w:lang w:val="es-MX"/>
          </w:rPr>
          <w:t>l</w:t>
        </w:r>
        <w:r w:rsidR="007B0EB6" w:rsidRPr="00B03977">
          <w:rPr>
            <w:rFonts w:eastAsia="Arial"/>
            <w:szCs w:val="24"/>
            <w:lang w:val="es-MX"/>
          </w:rPr>
          <w:t>a</w:t>
        </w:r>
      </w:ins>
    </w:p>
    <w:p w14:paraId="5D0DC28F" w14:textId="77777777" w:rsidR="007B0EB6" w:rsidRPr="00B03977" w:rsidRDefault="007B0EB6" w:rsidP="007B0EB6">
      <w:pPr>
        <w:ind w:right="505"/>
        <w:rPr>
          <w:ins w:id="8942" w:author="Erlie Hasam Morfin Zavalza" w:date="2014-11-06T20:28:00Z"/>
          <w:rFonts w:eastAsia="Arial"/>
          <w:szCs w:val="24"/>
          <w:lang w:val="es-MX"/>
        </w:rPr>
      </w:pPr>
      <w:ins w:id="8943" w:author="Erlie Hasam Morfin Zavalza" w:date="2014-11-06T20:28:00Z">
        <w:r w:rsidRPr="00B03977">
          <w:rPr>
            <w:rFonts w:eastAsia="Arial"/>
            <w:b/>
            <w:szCs w:val="24"/>
            <w:lang w:val="es-MX"/>
          </w:rPr>
          <w:t>¿C</w:t>
        </w:r>
        <w:r w:rsidRPr="00B03977">
          <w:rPr>
            <w:rFonts w:eastAsia="Arial"/>
            <w:b/>
            <w:spacing w:val="1"/>
            <w:szCs w:val="24"/>
            <w:lang w:val="es-MX"/>
          </w:rPr>
          <w:t>u</w:t>
        </w:r>
        <w:r w:rsidRPr="00B03977">
          <w:rPr>
            <w:rFonts w:eastAsia="Arial"/>
            <w:b/>
            <w:szCs w:val="24"/>
            <w:lang w:val="es-MX"/>
          </w:rPr>
          <w:t>ál</w:t>
        </w:r>
        <w:r w:rsidRPr="00B03977">
          <w:rPr>
            <w:rFonts w:eastAsia="Arial"/>
            <w:b/>
            <w:spacing w:val="-7"/>
            <w:szCs w:val="24"/>
            <w:lang w:val="es-MX"/>
          </w:rPr>
          <w:t xml:space="preserve"> </w:t>
        </w:r>
        <w:r w:rsidRPr="00B03977">
          <w:rPr>
            <w:rFonts w:eastAsia="Arial"/>
            <w:b/>
            <w:szCs w:val="24"/>
            <w:lang w:val="es-MX"/>
          </w:rPr>
          <w:t>de</w:t>
        </w:r>
        <w:r w:rsidRPr="00B03977">
          <w:rPr>
            <w:rFonts w:eastAsia="Arial"/>
            <w:b/>
            <w:spacing w:val="-2"/>
            <w:szCs w:val="24"/>
            <w:lang w:val="es-MX"/>
          </w:rPr>
          <w:t xml:space="preserve"> </w:t>
        </w:r>
        <w:r w:rsidRPr="00B03977">
          <w:rPr>
            <w:rFonts w:eastAsia="Arial"/>
            <w:b/>
            <w:spacing w:val="-1"/>
            <w:szCs w:val="24"/>
            <w:lang w:val="es-MX"/>
          </w:rPr>
          <w:t>l</w:t>
        </w:r>
        <w:r w:rsidRPr="00B03977">
          <w:rPr>
            <w:rFonts w:eastAsia="Arial"/>
            <w:b/>
            <w:szCs w:val="24"/>
            <w:lang w:val="es-MX"/>
          </w:rPr>
          <w:t>os</w:t>
        </w:r>
        <w:r w:rsidRPr="00B03977">
          <w:rPr>
            <w:rFonts w:eastAsia="Arial"/>
            <w:b/>
            <w:spacing w:val="-1"/>
            <w:szCs w:val="24"/>
            <w:lang w:val="es-MX"/>
          </w:rPr>
          <w:t xml:space="preserve"> </w:t>
        </w:r>
        <w:r w:rsidRPr="00B03977">
          <w:rPr>
            <w:rFonts w:eastAsia="Arial"/>
            <w:b/>
            <w:szCs w:val="24"/>
            <w:lang w:val="es-MX"/>
          </w:rPr>
          <w:t>s</w:t>
        </w:r>
        <w:r w:rsidRPr="00B03977">
          <w:rPr>
            <w:rFonts w:eastAsia="Arial"/>
            <w:b/>
            <w:spacing w:val="-1"/>
            <w:szCs w:val="24"/>
            <w:lang w:val="es-MX"/>
          </w:rPr>
          <w:t>i</w:t>
        </w:r>
        <w:r w:rsidRPr="00B03977">
          <w:rPr>
            <w:rFonts w:eastAsia="Arial"/>
            <w:b/>
            <w:szCs w:val="24"/>
            <w:lang w:val="es-MX"/>
          </w:rPr>
          <w:t>guien</w:t>
        </w:r>
        <w:r w:rsidRPr="00B03977">
          <w:rPr>
            <w:rFonts w:eastAsia="Arial"/>
            <w:b/>
            <w:spacing w:val="1"/>
            <w:szCs w:val="24"/>
            <w:lang w:val="es-MX"/>
          </w:rPr>
          <w:t>t</w:t>
        </w:r>
        <w:r w:rsidRPr="00B03977">
          <w:rPr>
            <w:rFonts w:eastAsia="Arial"/>
            <w:b/>
            <w:spacing w:val="2"/>
            <w:szCs w:val="24"/>
            <w:lang w:val="es-MX"/>
          </w:rPr>
          <w:t>e</w:t>
        </w:r>
        <w:r w:rsidRPr="00B03977">
          <w:rPr>
            <w:rFonts w:eastAsia="Arial"/>
            <w:b/>
            <w:szCs w:val="24"/>
            <w:lang w:val="es-MX"/>
          </w:rPr>
          <w:t>s</w:t>
        </w:r>
        <w:r w:rsidRPr="00B03977">
          <w:rPr>
            <w:rFonts w:eastAsia="Arial"/>
            <w:b/>
            <w:spacing w:val="-10"/>
            <w:szCs w:val="24"/>
            <w:lang w:val="es-MX"/>
          </w:rPr>
          <w:t xml:space="preserve"> </w:t>
        </w:r>
        <w:r w:rsidRPr="00B03977">
          <w:rPr>
            <w:rFonts w:eastAsia="Arial"/>
            <w:b/>
            <w:spacing w:val="2"/>
            <w:szCs w:val="24"/>
            <w:lang w:val="es-MX"/>
          </w:rPr>
          <w:t>b</w:t>
        </w:r>
        <w:r w:rsidRPr="00B03977">
          <w:rPr>
            <w:rFonts w:eastAsia="Arial"/>
            <w:b/>
            <w:szCs w:val="24"/>
            <w:lang w:val="es-MX"/>
          </w:rPr>
          <w:t>ene</w:t>
        </w:r>
        <w:r w:rsidRPr="00B03977">
          <w:rPr>
            <w:rFonts w:eastAsia="Arial"/>
            <w:b/>
            <w:spacing w:val="1"/>
            <w:szCs w:val="24"/>
            <w:lang w:val="es-MX"/>
          </w:rPr>
          <w:t>f</w:t>
        </w:r>
        <w:r w:rsidRPr="00B03977">
          <w:rPr>
            <w:rFonts w:eastAsia="Arial"/>
            <w:b/>
            <w:szCs w:val="24"/>
            <w:lang w:val="es-MX"/>
          </w:rPr>
          <w:t>ic</w:t>
        </w:r>
        <w:r w:rsidRPr="00B03977">
          <w:rPr>
            <w:rFonts w:eastAsia="Arial"/>
            <w:b/>
            <w:spacing w:val="-1"/>
            <w:szCs w:val="24"/>
            <w:lang w:val="es-MX"/>
          </w:rPr>
          <w:t>i</w:t>
        </w:r>
        <w:r w:rsidRPr="00B03977">
          <w:rPr>
            <w:rFonts w:eastAsia="Arial"/>
            <w:b/>
            <w:szCs w:val="24"/>
            <w:lang w:val="es-MX"/>
          </w:rPr>
          <w:t>os</w:t>
        </w:r>
        <w:r w:rsidRPr="00B03977">
          <w:rPr>
            <w:rFonts w:eastAsia="Arial"/>
            <w:b/>
            <w:spacing w:val="-10"/>
            <w:szCs w:val="24"/>
            <w:lang w:val="es-MX"/>
          </w:rPr>
          <w:t xml:space="preserve"> </w:t>
        </w:r>
        <w:r w:rsidRPr="00B03977">
          <w:rPr>
            <w:rFonts w:eastAsia="Arial"/>
            <w:b/>
            <w:spacing w:val="2"/>
            <w:szCs w:val="24"/>
            <w:lang w:val="es-MX"/>
          </w:rPr>
          <w:t>d</w:t>
        </w:r>
        <w:r w:rsidRPr="00B03977">
          <w:rPr>
            <w:rFonts w:eastAsia="Arial"/>
            <w:b/>
            <w:szCs w:val="24"/>
            <w:lang w:val="es-MX"/>
          </w:rPr>
          <w:t>e</w:t>
        </w:r>
        <w:r w:rsidRPr="00B03977">
          <w:rPr>
            <w:rFonts w:eastAsia="Arial"/>
            <w:b/>
            <w:spacing w:val="-2"/>
            <w:szCs w:val="24"/>
            <w:lang w:val="es-MX"/>
          </w:rPr>
          <w:t xml:space="preserve"> </w:t>
        </w:r>
        <w:r w:rsidRPr="00B03977">
          <w:rPr>
            <w:rFonts w:eastAsia="Arial"/>
            <w:b/>
            <w:spacing w:val="-1"/>
            <w:szCs w:val="24"/>
            <w:lang w:val="es-MX"/>
          </w:rPr>
          <w:t>c</w:t>
        </w:r>
        <w:r w:rsidRPr="00B03977">
          <w:rPr>
            <w:rFonts w:eastAsia="Arial"/>
            <w:b/>
            <w:szCs w:val="24"/>
            <w:lang w:val="es-MX"/>
          </w:rPr>
          <w:t>om</w:t>
        </w:r>
        <w:r w:rsidRPr="00B03977">
          <w:rPr>
            <w:rFonts w:eastAsia="Arial"/>
            <w:b/>
            <w:spacing w:val="3"/>
            <w:szCs w:val="24"/>
            <w:lang w:val="es-MX"/>
          </w:rPr>
          <w:t>p</w:t>
        </w:r>
        <w:r w:rsidRPr="00B03977">
          <w:rPr>
            <w:rFonts w:eastAsia="Arial"/>
            <w:b/>
            <w:spacing w:val="-1"/>
            <w:szCs w:val="24"/>
            <w:lang w:val="es-MX"/>
          </w:rPr>
          <w:t>r</w:t>
        </w:r>
        <w:r w:rsidRPr="00B03977">
          <w:rPr>
            <w:rFonts w:eastAsia="Arial"/>
            <w:b/>
            <w:szCs w:val="24"/>
            <w:lang w:val="es-MX"/>
          </w:rPr>
          <w:t>ar</w:t>
        </w:r>
        <w:r w:rsidRPr="00B03977">
          <w:rPr>
            <w:rFonts w:eastAsia="Arial"/>
            <w:b/>
            <w:spacing w:val="-7"/>
            <w:szCs w:val="24"/>
            <w:lang w:val="es-MX"/>
          </w:rPr>
          <w:t xml:space="preserve"> </w:t>
        </w:r>
        <w:r w:rsidRPr="00B03977">
          <w:rPr>
            <w:rFonts w:eastAsia="Arial"/>
            <w:b/>
            <w:szCs w:val="24"/>
            <w:lang w:val="es-MX"/>
          </w:rPr>
          <w:t>y</w:t>
        </w:r>
        <w:r w:rsidRPr="00B03977">
          <w:rPr>
            <w:rFonts w:eastAsia="Arial"/>
            <w:b/>
            <w:spacing w:val="-1"/>
            <w:szCs w:val="24"/>
            <w:lang w:val="es-MX"/>
          </w:rPr>
          <w:t xml:space="preserve"> </w:t>
        </w:r>
        <w:r w:rsidRPr="00B03977">
          <w:rPr>
            <w:rFonts w:eastAsia="Arial"/>
            <w:b/>
            <w:spacing w:val="1"/>
            <w:szCs w:val="24"/>
            <w:lang w:val="es-MX"/>
          </w:rPr>
          <w:t>c</w:t>
        </w:r>
        <w:r w:rsidRPr="00B03977">
          <w:rPr>
            <w:rFonts w:eastAsia="Arial"/>
            <w:b/>
            <w:szCs w:val="24"/>
            <w:lang w:val="es-MX"/>
          </w:rPr>
          <w:t>omer</w:t>
        </w:r>
        <w:r w:rsidRPr="00B03977">
          <w:rPr>
            <w:rFonts w:eastAsia="Arial"/>
            <w:b/>
            <w:spacing w:val="-7"/>
            <w:szCs w:val="24"/>
            <w:lang w:val="es-MX"/>
          </w:rPr>
          <w:t xml:space="preserve"> </w:t>
        </w:r>
        <w:r w:rsidRPr="00B03977">
          <w:rPr>
            <w:rFonts w:eastAsia="Arial"/>
            <w:b/>
            <w:szCs w:val="24"/>
            <w:lang w:val="es-MX"/>
          </w:rPr>
          <w:t>l</w:t>
        </w:r>
        <w:r w:rsidRPr="00B03977">
          <w:rPr>
            <w:rFonts w:eastAsia="Arial"/>
            <w:b/>
            <w:spacing w:val="2"/>
            <w:szCs w:val="24"/>
            <w:lang w:val="es-MX"/>
          </w:rPr>
          <w:t>a</w:t>
        </w:r>
        <w:r w:rsidRPr="00B03977">
          <w:rPr>
            <w:rFonts w:eastAsia="Arial"/>
            <w:b/>
            <w:szCs w:val="24"/>
            <w:lang w:val="es-MX"/>
          </w:rPr>
          <w:t>s</w:t>
        </w:r>
        <w:r w:rsidRPr="00B03977">
          <w:rPr>
            <w:rFonts w:eastAsia="Arial"/>
            <w:b/>
            <w:spacing w:val="-3"/>
            <w:szCs w:val="24"/>
            <w:lang w:val="es-MX"/>
          </w:rPr>
          <w:t xml:space="preserve"> </w:t>
        </w:r>
        <w:r w:rsidRPr="00B03977">
          <w:rPr>
            <w:rFonts w:eastAsia="Arial"/>
            <w:b/>
            <w:spacing w:val="-1"/>
            <w:szCs w:val="24"/>
            <w:lang w:val="es-MX"/>
          </w:rPr>
          <w:t>e</w:t>
        </w:r>
        <w:r w:rsidRPr="00B03977">
          <w:rPr>
            <w:rFonts w:eastAsia="Arial"/>
            <w:b/>
            <w:szCs w:val="24"/>
            <w:lang w:val="es-MX"/>
          </w:rPr>
          <w:t>m</w:t>
        </w:r>
        <w:r w:rsidRPr="00B03977">
          <w:rPr>
            <w:rFonts w:eastAsia="Arial"/>
            <w:b/>
            <w:spacing w:val="3"/>
            <w:szCs w:val="24"/>
            <w:lang w:val="es-MX"/>
          </w:rPr>
          <w:t>p</w:t>
        </w:r>
        <w:r w:rsidRPr="00B03977">
          <w:rPr>
            <w:rFonts w:eastAsia="Arial"/>
            <w:b/>
            <w:szCs w:val="24"/>
            <w:lang w:val="es-MX"/>
          </w:rPr>
          <w:t>anad</w:t>
        </w:r>
        <w:r w:rsidRPr="00B03977">
          <w:rPr>
            <w:rFonts w:eastAsia="Arial"/>
            <w:b/>
            <w:spacing w:val="2"/>
            <w:szCs w:val="24"/>
            <w:lang w:val="es-MX"/>
          </w:rPr>
          <w:t>a</w:t>
        </w:r>
        <w:r w:rsidRPr="00B03977">
          <w:rPr>
            <w:rFonts w:eastAsia="Arial"/>
            <w:b/>
            <w:szCs w:val="24"/>
            <w:lang w:val="es-MX"/>
          </w:rPr>
          <w:t>s</w:t>
        </w:r>
        <w:r w:rsidRPr="00B03977">
          <w:rPr>
            <w:rFonts w:eastAsia="Arial"/>
            <w:b/>
            <w:spacing w:val="-11"/>
            <w:szCs w:val="24"/>
            <w:lang w:val="es-MX"/>
          </w:rPr>
          <w:t xml:space="preserve"> </w:t>
        </w:r>
        <w:r w:rsidRPr="00B03977">
          <w:rPr>
            <w:rFonts w:eastAsia="Arial"/>
            <w:b/>
            <w:spacing w:val="-1"/>
            <w:szCs w:val="24"/>
            <w:lang w:val="es-MX"/>
          </w:rPr>
          <w:t>e</w:t>
        </w:r>
        <w:r w:rsidRPr="00B03977">
          <w:rPr>
            <w:rFonts w:eastAsia="Arial"/>
            <w:b/>
            <w:szCs w:val="24"/>
            <w:lang w:val="es-MX"/>
          </w:rPr>
          <w:t>s</w:t>
        </w:r>
        <w:r w:rsidRPr="00B03977">
          <w:rPr>
            <w:rFonts w:eastAsia="Arial"/>
            <w:b/>
            <w:spacing w:val="2"/>
            <w:szCs w:val="24"/>
            <w:lang w:val="es-MX"/>
          </w:rPr>
          <w:t xml:space="preserve"> </w:t>
        </w:r>
        <w:r w:rsidRPr="00B03977">
          <w:rPr>
            <w:rFonts w:eastAsia="Arial"/>
            <w:b/>
            <w:szCs w:val="24"/>
            <w:lang w:val="es-MX"/>
          </w:rPr>
          <w:t>más</w:t>
        </w:r>
        <w:r w:rsidRPr="00B03977">
          <w:rPr>
            <w:rFonts w:eastAsia="Arial"/>
            <w:b/>
            <w:spacing w:val="-4"/>
            <w:szCs w:val="24"/>
            <w:lang w:val="es-MX"/>
          </w:rPr>
          <w:t xml:space="preserve"> </w:t>
        </w:r>
        <w:r w:rsidRPr="00B03977">
          <w:rPr>
            <w:rFonts w:eastAsia="Arial"/>
            <w:b/>
            <w:szCs w:val="24"/>
            <w:lang w:val="es-MX"/>
          </w:rPr>
          <w:t>impo</w:t>
        </w:r>
        <w:r w:rsidRPr="00B03977">
          <w:rPr>
            <w:rFonts w:eastAsia="Arial"/>
            <w:b/>
            <w:spacing w:val="-1"/>
            <w:szCs w:val="24"/>
            <w:lang w:val="es-MX"/>
          </w:rPr>
          <w:t>r</w:t>
        </w:r>
        <w:r w:rsidRPr="00B03977">
          <w:rPr>
            <w:rFonts w:eastAsia="Arial"/>
            <w:b/>
            <w:spacing w:val="3"/>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zCs w:val="24"/>
            <w:lang w:val="es-MX"/>
          </w:rPr>
          <w:t>e</w:t>
        </w:r>
        <w:r w:rsidRPr="00B03977">
          <w:rPr>
            <w:rFonts w:eastAsia="Arial"/>
            <w:b/>
            <w:spacing w:val="-10"/>
            <w:szCs w:val="24"/>
            <w:lang w:val="es-MX"/>
          </w:rPr>
          <w:t xml:space="preserve"> </w:t>
        </w:r>
        <w:r w:rsidRPr="00B03977">
          <w:rPr>
            <w:rFonts w:eastAsia="Arial"/>
            <w:b/>
            <w:szCs w:val="24"/>
            <w:lang w:val="es-MX"/>
          </w:rPr>
          <w:t>pa</w:t>
        </w:r>
        <w:r w:rsidRPr="00B03977">
          <w:rPr>
            <w:rFonts w:eastAsia="Arial"/>
            <w:b/>
            <w:spacing w:val="1"/>
            <w:szCs w:val="24"/>
            <w:lang w:val="es-MX"/>
          </w:rPr>
          <w:t>r</w:t>
        </w:r>
        <w:r w:rsidRPr="00B03977">
          <w:rPr>
            <w:rFonts w:eastAsia="Arial"/>
            <w:b/>
            <w:szCs w:val="24"/>
            <w:lang w:val="es-MX"/>
          </w:rPr>
          <w:t>a uste</w:t>
        </w:r>
        <w:r w:rsidRPr="00B03977">
          <w:rPr>
            <w:rFonts w:eastAsia="Arial"/>
            <w:b/>
            <w:spacing w:val="1"/>
            <w:szCs w:val="24"/>
            <w:lang w:val="es-MX"/>
          </w:rPr>
          <w:t>d</w:t>
        </w:r>
        <w:r w:rsidRPr="00B03977">
          <w:rPr>
            <w:rFonts w:eastAsia="Arial"/>
            <w:b/>
            <w:szCs w:val="24"/>
            <w:lang w:val="es-MX"/>
          </w:rPr>
          <w:t>?</w:t>
        </w:r>
        <w:r w:rsidRPr="00B03977">
          <w:rPr>
            <w:rFonts w:eastAsia="Arial"/>
            <w:b/>
            <w:spacing w:val="-7"/>
            <w:szCs w:val="24"/>
            <w:lang w:val="es-MX"/>
          </w:rPr>
          <w:t xml:space="preserve"> </w:t>
        </w:r>
        <w:r w:rsidRPr="00B03977">
          <w:rPr>
            <w:rFonts w:eastAsia="Arial"/>
            <w:b/>
            <w:spacing w:val="1"/>
            <w:szCs w:val="24"/>
            <w:lang w:val="es-MX"/>
          </w:rPr>
          <w:t>O</w:t>
        </w:r>
        <w:r w:rsidRPr="00B03977">
          <w:rPr>
            <w:rFonts w:eastAsia="Arial"/>
            <w:b/>
            <w:spacing w:val="-1"/>
            <w:szCs w:val="24"/>
            <w:lang w:val="es-MX"/>
          </w:rPr>
          <w:t>r</w:t>
        </w:r>
        <w:r w:rsidRPr="00B03977">
          <w:rPr>
            <w:rFonts w:eastAsia="Arial"/>
            <w:b/>
            <w:szCs w:val="24"/>
            <w:lang w:val="es-MX"/>
          </w:rPr>
          <w:t>dénel</w:t>
        </w:r>
        <w:r w:rsidRPr="00B03977">
          <w:rPr>
            <w:rFonts w:eastAsia="Arial"/>
            <w:b/>
            <w:spacing w:val="3"/>
            <w:szCs w:val="24"/>
            <w:lang w:val="es-MX"/>
          </w:rPr>
          <w:t>o</w:t>
        </w:r>
        <w:r w:rsidRPr="00B03977">
          <w:rPr>
            <w:rFonts w:eastAsia="Arial"/>
            <w:b/>
            <w:szCs w:val="24"/>
            <w:lang w:val="es-MX"/>
          </w:rPr>
          <w:t>s</w:t>
        </w:r>
        <w:r w:rsidRPr="00B03977">
          <w:rPr>
            <w:rFonts w:eastAsia="Arial"/>
            <w:b/>
            <w:spacing w:val="-9"/>
            <w:szCs w:val="24"/>
            <w:lang w:val="es-MX"/>
          </w:rPr>
          <w:t xml:space="preserve"> </w:t>
        </w:r>
        <w:r w:rsidRPr="00B03977">
          <w:rPr>
            <w:rFonts w:eastAsia="Arial"/>
            <w:b/>
            <w:szCs w:val="24"/>
            <w:lang w:val="es-MX"/>
          </w:rPr>
          <w:t>sin</w:t>
        </w:r>
        <w:r w:rsidRPr="00B03977">
          <w:rPr>
            <w:rFonts w:eastAsia="Arial"/>
            <w:b/>
            <w:spacing w:val="-1"/>
            <w:szCs w:val="24"/>
            <w:lang w:val="es-MX"/>
          </w:rPr>
          <w:t xml:space="preserve"> r</w:t>
        </w:r>
        <w:r w:rsidRPr="00B03977">
          <w:rPr>
            <w:rFonts w:eastAsia="Arial"/>
            <w:b/>
            <w:szCs w:val="24"/>
            <w:lang w:val="es-MX"/>
          </w:rPr>
          <w:t>e</w:t>
        </w:r>
        <w:r w:rsidRPr="00B03977">
          <w:rPr>
            <w:rFonts w:eastAsia="Arial"/>
            <w:b/>
            <w:spacing w:val="3"/>
            <w:szCs w:val="24"/>
            <w:lang w:val="es-MX"/>
          </w:rPr>
          <w:t>p</w:t>
        </w:r>
        <w:r w:rsidRPr="00B03977">
          <w:rPr>
            <w:rFonts w:eastAsia="Arial"/>
            <w:b/>
            <w:szCs w:val="24"/>
            <w:lang w:val="es-MX"/>
          </w:rPr>
          <w:t>etir</w:t>
        </w:r>
        <w:r w:rsidRPr="00B03977">
          <w:rPr>
            <w:rFonts w:eastAsia="Arial"/>
            <w:b/>
            <w:spacing w:val="-6"/>
            <w:szCs w:val="24"/>
            <w:lang w:val="es-MX"/>
          </w:rPr>
          <w:t xml:space="preserve"> </w:t>
        </w:r>
        <w:r w:rsidRPr="00B03977">
          <w:rPr>
            <w:rFonts w:eastAsia="Arial"/>
            <w:b/>
            <w:szCs w:val="24"/>
            <w:lang w:val="es-MX"/>
          </w:rPr>
          <w:t>n</w:t>
        </w:r>
        <w:r w:rsidRPr="00B03977">
          <w:rPr>
            <w:rFonts w:eastAsia="Arial"/>
            <w:b/>
            <w:spacing w:val="1"/>
            <w:szCs w:val="24"/>
            <w:lang w:val="es-MX"/>
          </w:rPr>
          <w:t>ú</w:t>
        </w:r>
        <w:r w:rsidRPr="00B03977">
          <w:rPr>
            <w:rFonts w:eastAsia="Arial"/>
            <w:b/>
            <w:szCs w:val="24"/>
            <w:lang w:val="es-MX"/>
          </w:rPr>
          <w:t>m</w:t>
        </w:r>
        <w:r w:rsidRPr="00B03977">
          <w:rPr>
            <w:rFonts w:eastAsia="Arial"/>
            <w:b/>
            <w:spacing w:val="2"/>
            <w:szCs w:val="24"/>
            <w:lang w:val="es-MX"/>
          </w:rPr>
          <w:t>e</w:t>
        </w:r>
        <w:r w:rsidRPr="00B03977">
          <w:rPr>
            <w:rFonts w:eastAsia="Arial"/>
            <w:b/>
            <w:spacing w:val="-1"/>
            <w:szCs w:val="24"/>
            <w:lang w:val="es-MX"/>
          </w:rPr>
          <w:t>r</w:t>
        </w:r>
        <w:r w:rsidRPr="00B03977">
          <w:rPr>
            <w:rFonts w:eastAsia="Arial"/>
            <w:b/>
            <w:spacing w:val="2"/>
            <w:szCs w:val="24"/>
            <w:lang w:val="es-MX"/>
          </w:rPr>
          <w:t>o</w:t>
        </w:r>
        <w:r w:rsidRPr="00B03977">
          <w:rPr>
            <w:rFonts w:eastAsia="Arial"/>
            <w:b/>
            <w:szCs w:val="24"/>
            <w:lang w:val="es-MX"/>
          </w:rPr>
          <w:t>s</w:t>
        </w:r>
        <w:r w:rsidRPr="00B03977">
          <w:rPr>
            <w:rFonts w:eastAsia="Arial"/>
            <w:b/>
            <w:spacing w:val="-9"/>
            <w:szCs w:val="24"/>
            <w:lang w:val="es-MX"/>
          </w:rPr>
          <w:t xml:space="preserve"> </w:t>
        </w:r>
        <w:r w:rsidRPr="00B03977">
          <w:rPr>
            <w:rFonts w:eastAsia="Arial"/>
            <w:b/>
            <w:szCs w:val="24"/>
            <w:lang w:val="es-MX"/>
          </w:rPr>
          <w:t>por</w:t>
        </w:r>
        <w:r w:rsidRPr="00B03977">
          <w:rPr>
            <w:rFonts w:eastAsia="Arial"/>
            <w:b/>
            <w:spacing w:val="-4"/>
            <w:szCs w:val="24"/>
            <w:lang w:val="es-MX"/>
          </w:rPr>
          <w:t xml:space="preserve"> </w:t>
        </w:r>
        <w:r w:rsidRPr="00B03977">
          <w:rPr>
            <w:rFonts w:eastAsia="Arial"/>
            <w:b/>
            <w:spacing w:val="3"/>
            <w:szCs w:val="24"/>
            <w:lang w:val="es-MX"/>
          </w:rPr>
          <w:t>g</w:t>
        </w:r>
        <w:r w:rsidRPr="00B03977">
          <w:rPr>
            <w:rFonts w:eastAsia="Arial"/>
            <w:b/>
            <w:spacing w:val="-1"/>
            <w:szCs w:val="24"/>
            <w:lang w:val="es-MX"/>
          </w:rPr>
          <w:t>r</w:t>
        </w:r>
        <w:r w:rsidRPr="00B03977">
          <w:rPr>
            <w:rFonts w:eastAsia="Arial"/>
            <w:b/>
            <w:szCs w:val="24"/>
            <w:lang w:val="es-MX"/>
          </w:rPr>
          <w:t>ado</w:t>
        </w:r>
        <w:r w:rsidRPr="00B03977">
          <w:rPr>
            <w:rFonts w:eastAsia="Arial"/>
            <w:b/>
            <w:spacing w:val="-5"/>
            <w:szCs w:val="24"/>
            <w:lang w:val="es-MX"/>
          </w:rPr>
          <w:t xml:space="preserve"> </w:t>
        </w:r>
        <w:r w:rsidRPr="00B03977">
          <w:rPr>
            <w:rFonts w:eastAsia="Arial"/>
            <w:b/>
            <w:spacing w:val="3"/>
            <w:szCs w:val="24"/>
            <w:lang w:val="es-MX"/>
          </w:rPr>
          <w:t>d</w:t>
        </w:r>
        <w:r w:rsidRPr="00B03977">
          <w:rPr>
            <w:rFonts w:eastAsia="Arial"/>
            <w:b/>
            <w:szCs w:val="24"/>
            <w:lang w:val="es-MX"/>
          </w:rPr>
          <w:t>e</w:t>
        </w:r>
        <w:r w:rsidRPr="00B03977">
          <w:rPr>
            <w:rFonts w:eastAsia="Arial"/>
            <w:b/>
            <w:spacing w:val="-2"/>
            <w:szCs w:val="24"/>
            <w:lang w:val="es-MX"/>
          </w:rPr>
          <w:t xml:space="preserve"> </w:t>
        </w:r>
        <w:r w:rsidRPr="00B03977">
          <w:rPr>
            <w:rFonts w:eastAsia="Arial"/>
            <w:b/>
            <w:spacing w:val="-1"/>
            <w:szCs w:val="24"/>
            <w:lang w:val="es-MX"/>
          </w:rPr>
          <w:t>i</w:t>
        </w:r>
        <w:r w:rsidRPr="00B03977">
          <w:rPr>
            <w:rFonts w:eastAsia="Arial"/>
            <w:b/>
            <w:szCs w:val="24"/>
            <w:lang w:val="es-MX"/>
          </w:rPr>
          <w:t>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1"/>
            <w:szCs w:val="24"/>
            <w:lang w:val="es-MX"/>
          </w:rPr>
          <w:t>t</w:t>
        </w:r>
        <w:r w:rsidRPr="00B03977">
          <w:rPr>
            <w:rFonts w:eastAsia="Arial"/>
            <w:b/>
            <w:szCs w:val="24"/>
            <w:lang w:val="es-MX"/>
          </w:rPr>
          <w:t>an</w:t>
        </w:r>
        <w:r w:rsidRPr="00B03977">
          <w:rPr>
            <w:rFonts w:eastAsia="Arial"/>
            <w:b/>
            <w:spacing w:val="2"/>
            <w:szCs w:val="24"/>
            <w:lang w:val="es-MX"/>
          </w:rPr>
          <w:t>c</w:t>
        </w:r>
        <w:r w:rsidRPr="00B03977">
          <w:rPr>
            <w:rFonts w:eastAsia="Arial"/>
            <w:b/>
            <w:szCs w:val="24"/>
            <w:lang w:val="es-MX"/>
          </w:rPr>
          <w:t>ia</w:t>
        </w:r>
        <w:r w:rsidRPr="00B03977">
          <w:rPr>
            <w:rFonts w:eastAsia="Arial"/>
            <w:b/>
            <w:spacing w:val="-12"/>
            <w:szCs w:val="24"/>
            <w:lang w:val="es-MX"/>
          </w:rPr>
          <w:t xml:space="preserve"> </w:t>
        </w:r>
        <w:r w:rsidRPr="00B03977">
          <w:rPr>
            <w:rFonts w:eastAsia="Arial"/>
            <w:b/>
            <w:szCs w:val="24"/>
            <w:lang w:val="es-MX"/>
          </w:rPr>
          <w:t>donde</w:t>
        </w:r>
        <w:r w:rsidRPr="00B03977">
          <w:rPr>
            <w:rFonts w:eastAsia="Arial"/>
            <w:b/>
            <w:spacing w:val="-4"/>
            <w:szCs w:val="24"/>
            <w:lang w:val="es-MX"/>
          </w:rPr>
          <w:t xml:space="preserve"> </w:t>
        </w:r>
        <w:r w:rsidRPr="00B03977">
          <w:rPr>
            <w:rFonts w:eastAsia="Arial"/>
            <w:b/>
            <w:szCs w:val="24"/>
            <w:lang w:val="es-MX"/>
          </w:rPr>
          <w:t>5</w:t>
        </w:r>
        <w:r w:rsidRPr="00B03977">
          <w:rPr>
            <w:rFonts w:eastAsia="Arial"/>
            <w:b/>
            <w:spacing w:val="-1"/>
            <w:szCs w:val="24"/>
            <w:lang w:val="es-MX"/>
          </w:rPr>
          <w:t xml:space="preserve"> e</w:t>
        </w:r>
        <w:r w:rsidRPr="00B03977">
          <w:rPr>
            <w:rFonts w:eastAsia="Arial"/>
            <w:b/>
            <w:szCs w:val="24"/>
            <w:lang w:val="es-MX"/>
          </w:rPr>
          <w:t>s el</w:t>
        </w:r>
        <w:r w:rsidRPr="00B03977">
          <w:rPr>
            <w:rFonts w:eastAsia="Arial"/>
            <w:b/>
            <w:spacing w:val="-3"/>
            <w:szCs w:val="24"/>
            <w:lang w:val="es-MX"/>
          </w:rPr>
          <w:t xml:space="preserve"> </w:t>
        </w:r>
        <w:r w:rsidRPr="00B03977">
          <w:rPr>
            <w:rFonts w:eastAsia="Arial"/>
            <w:b/>
            <w:szCs w:val="24"/>
            <w:lang w:val="es-MX"/>
          </w:rPr>
          <w:t>m</w:t>
        </w:r>
        <w:r w:rsidRPr="00B03977">
          <w:rPr>
            <w:rFonts w:eastAsia="Arial"/>
            <w:b/>
            <w:spacing w:val="2"/>
            <w:szCs w:val="24"/>
            <w:lang w:val="es-MX"/>
          </w:rPr>
          <w:t>á</w:t>
        </w:r>
        <w:r w:rsidRPr="00B03977">
          <w:rPr>
            <w:rFonts w:eastAsia="Arial"/>
            <w:b/>
            <w:szCs w:val="24"/>
            <w:lang w:val="es-MX"/>
          </w:rPr>
          <w:t>s</w:t>
        </w:r>
        <w:r w:rsidRPr="00B03977">
          <w:rPr>
            <w:rFonts w:eastAsia="Arial"/>
            <w:b/>
            <w:spacing w:val="-4"/>
            <w:szCs w:val="24"/>
            <w:lang w:val="es-MX"/>
          </w:rPr>
          <w:t xml:space="preserve"> </w:t>
        </w:r>
        <w:r w:rsidRPr="00B03977">
          <w:rPr>
            <w:rFonts w:eastAsia="Arial"/>
            <w:b/>
            <w:spacing w:val="-1"/>
            <w:szCs w:val="24"/>
            <w:lang w:val="es-MX"/>
          </w:rPr>
          <w:t>i</w:t>
        </w:r>
        <w:r w:rsidRPr="00B03977">
          <w:rPr>
            <w:rFonts w:eastAsia="Arial"/>
            <w:b/>
            <w:szCs w:val="24"/>
            <w:lang w:val="es-MX"/>
          </w:rPr>
          <w:t>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1"/>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pacing w:val="2"/>
            <w:szCs w:val="24"/>
            <w:lang w:val="es-MX"/>
          </w:rPr>
          <w:t>e</w:t>
        </w:r>
        <w:r w:rsidRPr="00B03977">
          <w:rPr>
            <w:rFonts w:eastAsia="Arial"/>
            <w:b/>
            <w:szCs w:val="24"/>
            <w:lang w:val="es-MX"/>
          </w:rPr>
          <w:t>,</w:t>
        </w:r>
        <w:r w:rsidRPr="00B03977">
          <w:rPr>
            <w:rFonts w:eastAsia="Arial"/>
            <w:b/>
            <w:spacing w:val="-5"/>
            <w:szCs w:val="24"/>
            <w:lang w:val="es-MX"/>
          </w:rPr>
          <w:t xml:space="preserve"> </w:t>
        </w:r>
        <w:r w:rsidRPr="00B03977">
          <w:rPr>
            <w:rFonts w:eastAsia="Arial"/>
            <w:b/>
            <w:szCs w:val="24"/>
            <w:lang w:val="es-MX"/>
          </w:rPr>
          <w:t>4 m</w:t>
        </w:r>
        <w:r w:rsidRPr="00B03977">
          <w:rPr>
            <w:rFonts w:eastAsia="Arial"/>
            <w:b/>
            <w:spacing w:val="1"/>
            <w:szCs w:val="24"/>
            <w:lang w:val="es-MX"/>
          </w:rPr>
          <w:t>u</w:t>
        </w:r>
        <w:r w:rsidRPr="00B03977">
          <w:rPr>
            <w:rFonts w:eastAsia="Arial"/>
            <w:b/>
            <w:szCs w:val="24"/>
            <w:lang w:val="es-MX"/>
          </w:rPr>
          <w:t>y</w:t>
        </w:r>
        <w:r w:rsidRPr="00B03977">
          <w:rPr>
            <w:rFonts w:eastAsia="Arial"/>
            <w:b/>
            <w:spacing w:val="-4"/>
            <w:szCs w:val="24"/>
            <w:lang w:val="es-MX"/>
          </w:rPr>
          <w:t xml:space="preserve"> </w:t>
        </w:r>
        <w:r w:rsidRPr="00B03977">
          <w:rPr>
            <w:rFonts w:eastAsia="Arial"/>
            <w:b/>
            <w:spacing w:val="-1"/>
            <w:szCs w:val="24"/>
            <w:lang w:val="es-MX"/>
          </w:rPr>
          <w:t>i</w:t>
        </w:r>
        <w:r w:rsidRPr="00B03977">
          <w:rPr>
            <w:rFonts w:eastAsia="Arial"/>
            <w:b/>
            <w:szCs w:val="24"/>
            <w:lang w:val="es-MX"/>
          </w:rPr>
          <w:t>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1"/>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zCs w:val="24"/>
            <w:lang w:val="es-MX"/>
          </w:rPr>
          <w:t>e,</w:t>
        </w:r>
        <w:r w:rsidRPr="00B03977">
          <w:rPr>
            <w:rFonts w:eastAsia="Arial"/>
            <w:b/>
            <w:spacing w:val="-8"/>
            <w:szCs w:val="24"/>
            <w:lang w:val="es-MX"/>
          </w:rPr>
          <w:t xml:space="preserve"> </w:t>
        </w:r>
        <w:r w:rsidRPr="00B03977">
          <w:rPr>
            <w:rFonts w:eastAsia="Arial"/>
            <w:b/>
            <w:szCs w:val="24"/>
            <w:lang w:val="es-MX"/>
          </w:rPr>
          <w:t>3</w:t>
        </w:r>
        <w:r w:rsidRPr="00B03977">
          <w:rPr>
            <w:rFonts w:eastAsia="Arial"/>
            <w:b/>
            <w:spacing w:val="-2"/>
            <w:szCs w:val="24"/>
            <w:lang w:val="es-MX"/>
          </w:rPr>
          <w:t xml:space="preserve"> </w:t>
        </w:r>
        <w:r w:rsidRPr="00B03977">
          <w:rPr>
            <w:rFonts w:eastAsia="Arial"/>
            <w:b/>
            <w:szCs w:val="24"/>
            <w:lang w:val="es-MX"/>
          </w:rPr>
          <w:t>im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3"/>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zCs w:val="24"/>
            <w:lang w:val="es-MX"/>
          </w:rPr>
          <w:t>e,</w:t>
        </w:r>
        <w:r w:rsidRPr="00B03977">
          <w:rPr>
            <w:rFonts w:eastAsia="Arial"/>
            <w:b/>
            <w:spacing w:val="-10"/>
            <w:szCs w:val="24"/>
            <w:lang w:val="es-MX"/>
          </w:rPr>
          <w:t xml:space="preserve"> </w:t>
        </w:r>
        <w:r w:rsidRPr="00B03977">
          <w:rPr>
            <w:rFonts w:eastAsia="Arial"/>
            <w:b/>
            <w:szCs w:val="24"/>
            <w:lang w:val="es-MX"/>
          </w:rPr>
          <w:t>2</w:t>
        </w:r>
        <w:r w:rsidRPr="00B03977">
          <w:rPr>
            <w:rFonts w:eastAsia="Arial"/>
            <w:b/>
            <w:spacing w:val="-1"/>
            <w:szCs w:val="24"/>
            <w:lang w:val="es-MX"/>
          </w:rPr>
          <w:t xml:space="preserve"> </w:t>
        </w:r>
        <w:r w:rsidRPr="00B03977">
          <w:rPr>
            <w:rFonts w:eastAsia="Arial"/>
            <w:b/>
            <w:szCs w:val="24"/>
            <w:lang w:val="es-MX"/>
          </w:rPr>
          <w:t>p</w:t>
        </w:r>
        <w:r w:rsidRPr="00B03977">
          <w:rPr>
            <w:rFonts w:eastAsia="Arial"/>
            <w:b/>
            <w:spacing w:val="1"/>
            <w:szCs w:val="24"/>
            <w:lang w:val="es-MX"/>
          </w:rPr>
          <w:t>o</w:t>
        </w:r>
        <w:r w:rsidRPr="00B03977">
          <w:rPr>
            <w:rFonts w:eastAsia="Arial"/>
            <w:b/>
            <w:szCs w:val="24"/>
            <w:lang w:val="es-MX"/>
          </w:rPr>
          <w:t>co</w:t>
        </w:r>
        <w:r w:rsidRPr="00B03977">
          <w:rPr>
            <w:rFonts w:eastAsia="Arial"/>
            <w:b/>
            <w:spacing w:val="-3"/>
            <w:szCs w:val="24"/>
            <w:lang w:val="es-MX"/>
          </w:rPr>
          <w:t xml:space="preserve"> </w:t>
        </w:r>
        <w:r w:rsidRPr="00B03977">
          <w:rPr>
            <w:rFonts w:eastAsia="Arial"/>
            <w:b/>
            <w:szCs w:val="24"/>
            <w:lang w:val="es-MX"/>
          </w:rPr>
          <w:t>im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1"/>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zCs w:val="24"/>
            <w:lang w:val="es-MX"/>
          </w:rPr>
          <w:t xml:space="preserve">e </w:t>
        </w:r>
        <w:r w:rsidRPr="00B03977">
          <w:rPr>
            <w:rFonts w:eastAsia="Arial"/>
            <w:b/>
            <w:spacing w:val="46"/>
            <w:szCs w:val="24"/>
            <w:lang w:val="es-MX"/>
          </w:rPr>
          <w:t xml:space="preserve"> </w:t>
        </w:r>
        <w:r w:rsidRPr="00B03977">
          <w:rPr>
            <w:rFonts w:eastAsia="Arial"/>
            <w:b/>
            <w:szCs w:val="24"/>
            <w:lang w:val="es-MX"/>
          </w:rPr>
          <w:t>y</w:t>
        </w:r>
        <w:r w:rsidRPr="00B03977">
          <w:rPr>
            <w:rFonts w:eastAsia="Arial"/>
            <w:b/>
            <w:spacing w:val="-1"/>
            <w:szCs w:val="24"/>
            <w:lang w:val="es-MX"/>
          </w:rPr>
          <w:t xml:space="preserve"> </w:t>
        </w:r>
        <w:r w:rsidRPr="00B03977">
          <w:rPr>
            <w:rFonts w:eastAsia="Arial"/>
            <w:b/>
            <w:szCs w:val="24"/>
            <w:lang w:val="es-MX"/>
          </w:rPr>
          <w:t>1</w:t>
        </w:r>
        <w:r w:rsidRPr="00B03977">
          <w:rPr>
            <w:rFonts w:eastAsia="Arial"/>
            <w:b/>
            <w:spacing w:val="-2"/>
            <w:szCs w:val="24"/>
            <w:lang w:val="es-MX"/>
          </w:rPr>
          <w:t xml:space="preserve"> </w:t>
        </w:r>
        <w:r w:rsidRPr="00B03977">
          <w:rPr>
            <w:rFonts w:eastAsia="Arial"/>
            <w:b/>
            <w:szCs w:val="24"/>
            <w:lang w:val="es-MX"/>
          </w:rPr>
          <w:t>na</w:t>
        </w:r>
        <w:r w:rsidRPr="00B03977">
          <w:rPr>
            <w:rFonts w:eastAsia="Arial"/>
            <w:b/>
            <w:spacing w:val="3"/>
            <w:szCs w:val="24"/>
            <w:lang w:val="es-MX"/>
          </w:rPr>
          <w:t>d</w:t>
        </w:r>
        <w:r w:rsidRPr="00B03977">
          <w:rPr>
            <w:rFonts w:eastAsia="Arial"/>
            <w:b/>
            <w:szCs w:val="24"/>
            <w:lang w:val="es-MX"/>
          </w:rPr>
          <w:t>a</w:t>
        </w:r>
        <w:r w:rsidRPr="00B03977">
          <w:rPr>
            <w:rFonts w:eastAsia="Arial"/>
            <w:b/>
            <w:spacing w:val="-5"/>
            <w:szCs w:val="24"/>
            <w:lang w:val="es-MX"/>
          </w:rPr>
          <w:t xml:space="preserve"> </w:t>
        </w:r>
        <w:r w:rsidRPr="00B03977">
          <w:rPr>
            <w:rFonts w:eastAsia="Arial"/>
            <w:b/>
            <w:spacing w:val="-1"/>
            <w:szCs w:val="24"/>
            <w:lang w:val="es-MX"/>
          </w:rPr>
          <w:t>i</w:t>
        </w:r>
        <w:r w:rsidRPr="00B03977">
          <w:rPr>
            <w:rFonts w:eastAsia="Arial"/>
            <w:b/>
            <w:szCs w:val="24"/>
            <w:lang w:val="es-MX"/>
          </w:rPr>
          <w:t>m</w:t>
        </w:r>
        <w:r w:rsidRPr="00B03977">
          <w:rPr>
            <w:rFonts w:eastAsia="Arial"/>
            <w:b/>
            <w:spacing w:val="1"/>
            <w:szCs w:val="24"/>
            <w:lang w:val="es-MX"/>
          </w:rPr>
          <w:t>p</w:t>
        </w:r>
        <w:r w:rsidRPr="00B03977">
          <w:rPr>
            <w:rFonts w:eastAsia="Arial"/>
            <w:b/>
            <w:szCs w:val="24"/>
            <w:lang w:val="es-MX"/>
          </w:rPr>
          <w:t>o</w:t>
        </w:r>
        <w:r w:rsidRPr="00B03977">
          <w:rPr>
            <w:rFonts w:eastAsia="Arial"/>
            <w:b/>
            <w:spacing w:val="-1"/>
            <w:szCs w:val="24"/>
            <w:lang w:val="es-MX"/>
          </w:rPr>
          <w:t>r</w:t>
        </w:r>
        <w:r w:rsidRPr="00B03977">
          <w:rPr>
            <w:rFonts w:eastAsia="Arial"/>
            <w:b/>
            <w:spacing w:val="1"/>
            <w:szCs w:val="24"/>
            <w:lang w:val="es-MX"/>
          </w:rPr>
          <w:t>t</w:t>
        </w:r>
        <w:r w:rsidRPr="00B03977">
          <w:rPr>
            <w:rFonts w:eastAsia="Arial"/>
            <w:b/>
            <w:szCs w:val="24"/>
            <w:lang w:val="es-MX"/>
          </w:rPr>
          <w:t>an</w:t>
        </w:r>
        <w:r w:rsidRPr="00B03977">
          <w:rPr>
            <w:rFonts w:eastAsia="Arial"/>
            <w:b/>
            <w:spacing w:val="1"/>
            <w:szCs w:val="24"/>
            <w:lang w:val="es-MX"/>
          </w:rPr>
          <w:t>t</w:t>
        </w:r>
        <w:r w:rsidRPr="00B03977">
          <w:rPr>
            <w:rFonts w:eastAsia="Arial"/>
            <w:b/>
            <w:szCs w:val="24"/>
            <w:lang w:val="es-MX"/>
          </w:rPr>
          <w:t>e.</w:t>
        </w:r>
      </w:ins>
    </w:p>
    <w:p w14:paraId="73EDC11C" w14:textId="77777777" w:rsidR="007B0EB6" w:rsidRPr="00B03977" w:rsidRDefault="007B0EB6" w:rsidP="007B0EB6">
      <w:pPr>
        <w:spacing w:before="2"/>
        <w:ind w:left="240"/>
        <w:rPr>
          <w:ins w:id="8944" w:author="Erlie Hasam Morfin Zavalza" w:date="2014-11-06T20:28:00Z"/>
          <w:rFonts w:eastAsia="Arial"/>
          <w:szCs w:val="24"/>
          <w:lang w:val="es-MX"/>
        </w:rPr>
      </w:pPr>
      <w:ins w:id="8945" w:author="Erlie Hasam Morfin Zavalza" w:date="2014-11-06T20:28:00Z">
        <w:r w:rsidRPr="00B03977">
          <w:rPr>
            <w:rFonts w:eastAsia="Arial"/>
            <w:w w:val="99"/>
            <w:szCs w:val="24"/>
            <w:u w:val="single" w:color="000000"/>
            <w:lang w:val="es-MX"/>
          </w:rPr>
          <w:t xml:space="preserve"> </w:t>
        </w:r>
        <w:r w:rsidRPr="00B03977">
          <w:rPr>
            <w:rFonts w:eastAsia="Arial"/>
            <w:szCs w:val="24"/>
            <w:u w:val="single" w:color="000000"/>
            <w:lang w:val="es-MX"/>
          </w:rPr>
          <w:t xml:space="preserve">  </w:t>
        </w:r>
        <w:r w:rsidRPr="00B03977">
          <w:rPr>
            <w:rFonts w:eastAsia="Arial"/>
            <w:spacing w:val="-1"/>
            <w:szCs w:val="24"/>
            <w:u w:val="single" w:color="000000"/>
            <w:lang w:val="es-MX"/>
          </w:rPr>
          <w:t xml:space="preserve"> </w:t>
        </w:r>
        <w:r w:rsidRPr="00B03977">
          <w:rPr>
            <w:rFonts w:eastAsia="Arial"/>
            <w:szCs w:val="24"/>
            <w:lang w:val="es-MX"/>
          </w:rPr>
          <w:t xml:space="preserve">) </w:t>
        </w:r>
        <w:r w:rsidRPr="00B03977">
          <w:rPr>
            <w:rFonts w:eastAsia="Arial"/>
            <w:spacing w:val="1"/>
            <w:szCs w:val="24"/>
            <w:lang w:val="es-MX"/>
          </w:rPr>
          <w:t>S</w:t>
        </w:r>
        <w:r w:rsidRPr="00B03977">
          <w:rPr>
            <w:rFonts w:eastAsia="Arial"/>
            <w:szCs w:val="24"/>
            <w:lang w:val="es-MX"/>
          </w:rPr>
          <w:t>a</w:t>
        </w:r>
        <w:r w:rsidRPr="00B03977">
          <w:rPr>
            <w:rFonts w:eastAsia="Arial"/>
            <w:spacing w:val="1"/>
            <w:szCs w:val="24"/>
            <w:lang w:val="es-MX"/>
          </w:rPr>
          <w:t>c</w:t>
        </w:r>
        <w:r w:rsidRPr="00B03977">
          <w:rPr>
            <w:rFonts w:eastAsia="Arial"/>
            <w:spacing w:val="-1"/>
            <w:szCs w:val="24"/>
            <w:lang w:val="es-MX"/>
          </w:rPr>
          <w:t>i</w:t>
        </w:r>
        <w:r w:rsidRPr="00B03977">
          <w:rPr>
            <w:rFonts w:eastAsia="Arial"/>
            <w:szCs w:val="24"/>
            <w:lang w:val="es-MX"/>
          </w:rPr>
          <w:t>ar</w:t>
        </w:r>
        <w:r w:rsidRPr="00B03977">
          <w:rPr>
            <w:rFonts w:eastAsia="Arial"/>
            <w:spacing w:val="-1"/>
            <w:szCs w:val="24"/>
            <w:lang w:val="es-MX"/>
          </w:rPr>
          <w:t xml:space="preserve"> </w:t>
        </w:r>
        <w:r w:rsidRPr="00B03977">
          <w:rPr>
            <w:rFonts w:eastAsia="Arial"/>
            <w:spacing w:val="-4"/>
            <w:szCs w:val="24"/>
            <w:lang w:val="es-MX"/>
          </w:rPr>
          <w:t>y</w:t>
        </w:r>
        <w:r w:rsidRPr="00B03977">
          <w:rPr>
            <w:rFonts w:eastAsia="Arial"/>
            <w:szCs w:val="24"/>
            <w:lang w:val="es-MX"/>
          </w:rPr>
          <w:t>/o</w:t>
        </w:r>
        <w:r w:rsidRPr="00B03977">
          <w:rPr>
            <w:rFonts w:eastAsia="Arial"/>
            <w:spacing w:val="-2"/>
            <w:szCs w:val="24"/>
            <w:lang w:val="es-MX"/>
          </w:rPr>
          <w:t xml:space="preserve"> </w:t>
        </w:r>
        <w:r w:rsidRPr="00B03977">
          <w:rPr>
            <w:rFonts w:eastAsia="Arial"/>
            <w:szCs w:val="24"/>
            <w:lang w:val="es-MX"/>
          </w:rPr>
          <w:t>d</w:t>
        </w:r>
        <w:r w:rsidRPr="00B03977">
          <w:rPr>
            <w:rFonts w:eastAsia="Arial"/>
            <w:spacing w:val="-1"/>
            <w:szCs w:val="24"/>
            <w:lang w:val="es-MX"/>
          </w:rPr>
          <w:t>i</w:t>
        </w:r>
        <w:r w:rsidRPr="00B03977">
          <w:rPr>
            <w:rFonts w:eastAsia="Arial"/>
            <w:spacing w:val="1"/>
            <w:szCs w:val="24"/>
            <w:lang w:val="es-MX"/>
          </w:rPr>
          <w:t>s</w:t>
        </w:r>
        <w:r w:rsidRPr="00B03977">
          <w:rPr>
            <w:rFonts w:eastAsia="Arial"/>
            <w:spacing w:val="4"/>
            <w:szCs w:val="24"/>
            <w:lang w:val="es-MX"/>
          </w:rPr>
          <w:t>m</w:t>
        </w:r>
        <w:r w:rsidRPr="00B03977">
          <w:rPr>
            <w:rFonts w:eastAsia="Arial"/>
            <w:spacing w:val="-1"/>
            <w:szCs w:val="24"/>
            <w:lang w:val="es-MX"/>
          </w:rPr>
          <w:t>i</w:t>
        </w:r>
        <w:r w:rsidRPr="00B03977">
          <w:rPr>
            <w:rFonts w:eastAsia="Arial"/>
            <w:szCs w:val="24"/>
            <w:lang w:val="es-MX"/>
          </w:rPr>
          <w:t>n</w:t>
        </w:r>
        <w:r w:rsidRPr="00B03977">
          <w:rPr>
            <w:rFonts w:eastAsia="Arial"/>
            <w:spacing w:val="-1"/>
            <w:szCs w:val="24"/>
            <w:lang w:val="es-MX"/>
          </w:rPr>
          <w:t>ui</w:t>
        </w:r>
        <w:r w:rsidRPr="00B03977">
          <w:rPr>
            <w:rFonts w:eastAsia="Arial"/>
            <w:szCs w:val="24"/>
            <w:lang w:val="es-MX"/>
          </w:rPr>
          <w:t>r</w:t>
        </w:r>
        <w:r w:rsidRPr="00B03977">
          <w:rPr>
            <w:rFonts w:eastAsia="Arial"/>
            <w:spacing w:val="-7"/>
            <w:szCs w:val="24"/>
            <w:lang w:val="es-MX"/>
          </w:rPr>
          <w:t xml:space="preserve"> </w:t>
        </w:r>
        <w:r w:rsidRPr="00B03977">
          <w:rPr>
            <w:rFonts w:eastAsia="Arial"/>
            <w:spacing w:val="2"/>
            <w:szCs w:val="24"/>
            <w:lang w:val="es-MX"/>
          </w:rPr>
          <w:t>e</w:t>
        </w:r>
        <w:r w:rsidRPr="00B03977">
          <w:rPr>
            <w:rFonts w:eastAsia="Arial"/>
            <w:szCs w:val="24"/>
            <w:lang w:val="es-MX"/>
          </w:rPr>
          <w:t>l</w:t>
        </w:r>
        <w:r w:rsidRPr="00B03977">
          <w:rPr>
            <w:rFonts w:eastAsia="Arial"/>
            <w:spacing w:val="-1"/>
            <w:szCs w:val="24"/>
            <w:lang w:val="es-MX"/>
          </w:rPr>
          <w:t xml:space="preserve"> </w:t>
        </w:r>
        <w:r w:rsidRPr="00B03977">
          <w:rPr>
            <w:rFonts w:eastAsia="Arial"/>
            <w:szCs w:val="24"/>
            <w:lang w:val="es-MX"/>
          </w:rPr>
          <w:t>a</w:t>
        </w:r>
        <w:r w:rsidRPr="00B03977">
          <w:rPr>
            <w:rFonts w:eastAsia="Arial"/>
            <w:spacing w:val="-1"/>
            <w:szCs w:val="24"/>
            <w:lang w:val="es-MX"/>
          </w:rPr>
          <w:t>p</w:t>
        </w:r>
        <w:r w:rsidRPr="00B03977">
          <w:rPr>
            <w:rFonts w:eastAsia="Arial"/>
            <w:szCs w:val="24"/>
            <w:lang w:val="es-MX"/>
          </w:rPr>
          <w:t>e</w:t>
        </w:r>
        <w:r w:rsidRPr="00B03977">
          <w:rPr>
            <w:rFonts w:eastAsia="Arial"/>
            <w:spacing w:val="2"/>
            <w:szCs w:val="24"/>
            <w:lang w:val="es-MX"/>
          </w:rPr>
          <w:t>t</w:t>
        </w:r>
        <w:r w:rsidRPr="00B03977">
          <w:rPr>
            <w:rFonts w:eastAsia="Arial"/>
            <w:spacing w:val="-1"/>
            <w:szCs w:val="24"/>
            <w:lang w:val="es-MX"/>
          </w:rPr>
          <w:t>i</w:t>
        </w:r>
        <w:r w:rsidRPr="00B03977">
          <w:rPr>
            <w:rFonts w:eastAsia="Arial"/>
            <w:szCs w:val="24"/>
            <w:lang w:val="es-MX"/>
          </w:rPr>
          <w:t>to</w:t>
        </w:r>
      </w:ins>
    </w:p>
    <w:p w14:paraId="03165539" w14:textId="77777777" w:rsidR="007B0EB6" w:rsidRPr="00B03977" w:rsidRDefault="007B0EB6" w:rsidP="007B0EB6">
      <w:pPr>
        <w:spacing w:line="220" w:lineRule="exact"/>
        <w:ind w:left="240"/>
        <w:rPr>
          <w:ins w:id="8946" w:author="Erlie Hasam Morfin Zavalza" w:date="2014-11-06T20:28:00Z"/>
          <w:rFonts w:eastAsia="Arial"/>
          <w:szCs w:val="24"/>
          <w:lang w:val="es-MX"/>
        </w:rPr>
      </w:pPr>
      <w:ins w:id="8947" w:author="Erlie Hasam Morfin Zavalza" w:date="2014-11-06T20:28:00Z">
        <w:r w:rsidRPr="00B03977">
          <w:rPr>
            <w:rFonts w:eastAsia="Arial"/>
            <w:w w:val="99"/>
            <w:szCs w:val="24"/>
            <w:u w:val="single" w:color="000000"/>
            <w:lang w:val="es-MX"/>
          </w:rPr>
          <w:t xml:space="preserve"> </w:t>
        </w:r>
        <w:r w:rsidRPr="00B03977">
          <w:rPr>
            <w:rFonts w:eastAsia="Arial"/>
            <w:szCs w:val="24"/>
            <w:u w:val="single" w:color="000000"/>
            <w:lang w:val="es-MX"/>
          </w:rPr>
          <w:t xml:space="preserve">  </w:t>
        </w:r>
        <w:r w:rsidRPr="00B03977">
          <w:rPr>
            <w:rFonts w:eastAsia="Arial"/>
            <w:spacing w:val="-1"/>
            <w:szCs w:val="24"/>
            <w:u w:val="single" w:color="000000"/>
            <w:lang w:val="es-MX"/>
          </w:rPr>
          <w:t xml:space="preserve"> </w:t>
        </w:r>
        <w:r w:rsidRPr="00B03977">
          <w:rPr>
            <w:rFonts w:eastAsia="Arial"/>
            <w:szCs w:val="24"/>
            <w:lang w:val="es-MX"/>
          </w:rPr>
          <w:t>) Co</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pacing w:val="1"/>
            <w:szCs w:val="24"/>
            <w:lang w:val="es-MX"/>
          </w:rPr>
          <w:t>r</w:t>
        </w:r>
        <w:r w:rsidRPr="00B03977">
          <w:rPr>
            <w:rFonts w:eastAsia="Arial"/>
            <w:szCs w:val="24"/>
            <w:lang w:val="es-MX"/>
          </w:rPr>
          <w:t>t</w:t>
        </w:r>
        <w:r w:rsidRPr="00B03977">
          <w:rPr>
            <w:rFonts w:eastAsia="Arial"/>
            <w:spacing w:val="-1"/>
            <w:szCs w:val="24"/>
            <w:lang w:val="es-MX"/>
          </w:rPr>
          <w:t>i</w:t>
        </w:r>
        <w:r w:rsidRPr="00B03977">
          <w:rPr>
            <w:rFonts w:eastAsia="Arial"/>
            <w:szCs w:val="24"/>
            <w:lang w:val="es-MX"/>
          </w:rPr>
          <w:t>r</w:t>
        </w:r>
        <w:r w:rsidRPr="00B03977">
          <w:rPr>
            <w:rFonts w:eastAsia="Arial"/>
            <w:spacing w:val="-8"/>
            <w:szCs w:val="24"/>
            <w:lang w:val="es-MX"/>
          </w:rPr>
          <w:t xml:space="preserve"> </w:t>
        </w:r>
        <w:r w:rsidRPr="00B03977">
          <w:rPr>
            <w:rFonts w:eastAsia="Arial"/>
            <w:spacing w:val="1"/>
            <w:szCs w:val="24"/>
            <w:lang w:val="es-MX"/>
          </w:rPr>
          <w:t>c</w:t>
        </w:r>
        <w:r w:rsidRPr="00B03977">
          <w:rPr>
            <w:rFonts w:eastAsia="Arial"/>
            <w:szCs w:val="24"/>
            <w:lang w:val="es-MX"/>
          </w:rPr>
          <w:t>on</w:t>
        </w:r>
        <w:r w:rsidRPr="00B03977">
          <w:rPr>
            <w:rFonts w:eastAsia="Arial"/>
            <w:spacing w:val="-4"/>
            <w:szCs w:val="24"/>
            <w:lang w:val="es-MX"/>
          </w:rPr>
          <w:t xml:space="preserve"> </w:t>
        </w:r>
        <w:r w:rsidRPr="00B03977">
          <w:rPr>
            <w:rFonts w:eastAsia="Arial"/>
            <w:spacing w:val="4"/>
            <w:szCs w:val="24"/>
            <w:lang w:val="es-MX"/>
          </w:rPr>
          <w:t>m</w:t>
        </w:r>
        <w:r w:rsidRPr="00B03977">
          <w:rPr>
            <w:rFonts w:eastAsia="Arial"/>
            <w:spacing w:val="-1"/>
            <w:szCs w:val="24"/>
            <w:lang w:val="es-MX"/>
          </w:rPr>
          <w:t>i</w:t>
        </w:r>
        <w:r w:rsidRPr="00B03977">
          <w:rPr>
            <w:rFonts w:eastAsia="Arial"/>
            <w:szCs w:val="24"/>
            <w:lang w:val="es-MX"/>
          </w:rPr>
          <w:t>s</w:t>
        </w:r>
        <w:r w:rsidRPr="00B03977">
          <w:rPr>
            <w:rFonts w:eastAsia="Arial"/>
            <w:spacing w:val="-2"/>
            <w:szCs w:val="24"/>
            <w:lang w:val="es-MX"/>
          </w:rPr>
          <w:t xml:space="preserve"> </w:t>
        </w:r>
        <w:r w:rsidRPr="00B03977">
          <w:rPr>
            <w:rFonts w:eastAsia="Arial"/>
            <w:szCs w:val="24"/>
            <w:lang w:val="es-MX"/>
          </w:rPr>
          <w:t>a</w:t>
        </w:r>
        <w:r w:rsidRPr="00B03977">
          <w:rPr>
            <w:rFonts w:eastAsia="Arial"/>
            <w:spacing w:val="4"/>
            <w:szCs w:val="24"/>
            <w:lang w:val="es-MX"/>
          </w:rPr>
          <w:t>m</w:t>
        </w:r>
        <w:r w:rsidRPr="00B03977">
          <w:rPr>
            <w:rFonts w:eastAsia="Arial"/>
            <w:spacing w:val="-3"/>
            <w:szCs w:val="24"/>
            <w:lang w:val="es-MX"/>
          </w:rPr>
          <w:t>i</w:t>
        </w:r>
        <w:r w:rsidRPr="00B03977">
          <w:rPr>
            <w:rFonts w:eastAsia="Arial"/>
            <w:szCs w:val="24"/>
            <w:lang w:val="es-MX"/>
          </w:rPr>
          <w:t>g</w:t>
        </w:r>
        <w:r w:rsidRPr="00B03977">
          <w:rPr>
            <w:rFonts w:eastAsia="Arial"/>
            <w:spacing w:val="-1"/>
            <w:szCs w:val="24"/>
            <w:lang w:val="es-MX"/>
          </w:rPr>
          <w:t>o</w:t>
        </w:r>
        <w:r w:rsidRPr="00B03977">
          <w:rPr>
            <w:rFonts w:eastAsia="Arial"/>
            <w:szCs w:val="24"/>
            <w:lang w:val="es-MX"/>
          </w:rPr>
          <w:t>s</w:t>
        </w:r>
        <w:r w:rsidRPr="00B03977">
          <w:rPr>
            <w:rFonts w:eastAsia="Arial"/>
            <w:spacing w:val="-3"/>
            <w:szCs w:val="24"/>
            <w:lang w:val="es-MX"/>
          </w:rPr>
          <w:t xml:space="preserve"> </w:t>
        </w:r>
        <w:r w:rsidRPr="00B03977">
          <w:rPr>
            <w:rFonts w:eastAsia="Arial"/>
            <w:szCs w:val="24"/>
            <w:lang w:val="es-MX"/>
          </w:rPr>
          <w:t>y</w:t>
        </w:r>
        <w:r w:rsidRPr="00B03977">
          <w:rPr>
            <w:rFonts w:eastAsia="Arial"/>
            <w:spacing w:val="-5"/>
            <w:szCs w:val="24"/>
            <w:lang w:val="es-MX"/>
          </w:rPr>
          <w:t xml:space="preserve"> </w:t>
        </w:r>
        <w:r w:rsidRPr="00B03977">
          <w:rPr>
            <w:rFonts w:eastAsia="Arial"/>
            <w:spacing w:val="2"/>
            <w:szCs w:val="24"/>
            <w:lang w:val="es-MX"/>
          </w:rPr>
          <w:t>f</w:t>
        </w:r>
        <w:r w:rsidRPr="00B03977">
          <w:rPr>
            <w:rFonts w:eastAsia="Arial"/>
            <w:szCs w:val="24"/>
            <w:lang w:val="es-MX"/>
          </w:rPr>
          <w:t>a</w:t>
        </w:r>
        <w:r w:rsidRPr="00B03977">
          <w:rPr>
            <w:rFonts w:eastAsia="Arial"/>
            <w:spacing w:val="4"/>
            <w:szCs w:val="24"/>
            <w:lang w:val="es-MX"/>
          </w:rPr>
          <w:t>m</w:t>
        </w:r>
        <w:r w:rsidRPr="00B03977">
          <w:rPr>
            <w:rFonts w:eastAsia="Arial"/>
            <w:spacing w:val="-1"/>
            <w:szCs w:val="24"/>
            <w:lang w:val="es-MX"/>
          </w:rPr>
          <w:t>ili</w:t>
        </w:r>
        <w:r w:rsidRPr="00B03977">
          <w:rPr>
            <w:rFonts w:eastAsia="Arial"/>
            <w:szCs w:val="24"/>
            <w:lang w:val="es-MX"/>
          </w:rPr>
          <w:t>ares</w:t>
        </w:r>
      </w:ins>
    </w:p>
    <w:p w14:paraId="0AD01D8A" w14:textId="77777777" w:rsidR="007B0EB6" w:rsidRPr="00B03977" w:rsidRDefault="007B0EB6" w:rsidP="007B0EB6">
      <w:pPr>
        <w:ind w:left="240"/>
        <w:rPr>
          <w:ins w:id="8948" w:author="Erlie Hasam Morfin Zavalza" w:date="2014-11-06T20:28:00Z"/>
          <w:rFonts w:eastAsia="Arial"/>
          <w:szCs w:val="24"/>
          <w:lang w:val="es-MX"/>
        </w:rPr>
      </w:pPr>
      <w:ins w:id="8949" w:author="Erlie Hasam Morfin Zavalza" w:date="2014-11-06T20:28:00Z">
        <w:r w:rsidRPr="00B03977">
          <w:rPr>
            <w:rFonts w:eastAsia="Arial"/>
            <w:w w:val="99"/>
            <w:szCs w:val="24"/>
            <w:u w:val="single" w:color="000000"/>
            <w:lang w:val="es-MX"/>
          </w:rPr>
          <w:t xml:space="preserve"> </w:t>
        </w:r>
        <w:r w:rsidRPr="00B03977">
          <w:rPr>
            <w:rFonts w:eastAsia="Arial"/>
            <w:szCs w:val="24"/>
            <w:u w:val="single" w:color="000000"/>
            <w:lang w:val="es-MX"/>
          </w:rPr>
          <w:t xml:space="preserve">  </w:t>
        </w:r>
        <w:r w:rsidRPr="00B03977">
          <w:rPr>
            <w:rFonts w:eastAsia="Arial"/>
            <w:spacing w:val="-1"/>
            <w:szCs w:val="24"/>
            <w:u w:val="single" w:color="000000"/>
            <w:lang w:val="es-MX"/>
          </w:rPr>
          <w:t xml:space="preserve"> </w:t>
        </w:r>
        <w:r w:rsidRPr="00B03977">
          <w:rPr>
            <w:rFonts w:eastAsia="Arial"/>
            <w:szCs w:val="24"/>
            <w:lang w:val="es-MX"/>
          </w:rPr>
          <w:t xml:space="preserve">) </w:t>
        </w:r>
        <w:r w:rsidRPr="00B03977">
          <w:rPr>
            <w:rFonts w:eastAsia="Arial"/>
            <w:spacing w:val="1"/>
            <w:szCs w:val="24"/>
            <w:lang w:val="es-MX"/>
          </w:rPr>
          <w:t>O</w:t>
        </w:r>
        <w:r w:rsidRPr="00B03977">
          <w:rPr>
            <w:rFonts w:eastAsia="Arial"/>
            <w:szCs w:val="24"/>
            <w:lang w:val="es-MX"/>
          </w:rPr>
          <w:t>bt</w:t>
        </w:r>
        <w:r w:rsidRPr="00B03977">
          <w:rPr>
            <w:rFonts w:eastAsia="Arial"/>
            <w:spacing w:val="1"/>
            <w:szCs w:val="24"/>
            <w:lang w:val="es-MX"/>
          </w:rPr>
          <w:t>e</w:t>
        </w:r>
        <w:r w:rsidRPr="00B03977">
          <w:rPr>
            <w:rFonts w:eastAsia="Arial"/>
            <w:szCs w:val="24"/>
            <w:lang w:val="es-MX"/>
          </w:rPr>
          <w:t>n</w:t>
        </w:r>
        <w:r w:rsidRPr="00B03977">
          <w:rPr>
            <w:rFonts w:eastAsia="Arial"/>
            <w:spacing w:val="-1"/>
            <w:szCs w:val="24"/>
            <w:lang w:val="es-MX"/>
          </w:rPr>
          <w:t>e</w:t>
        </w:r>
        <w:r w:rsidRPr="00B03977">
          <w:rPr>
            <w:rFonts w:eastAsia="Arial"/>
            <w:szCs w:val="24"/>
            <w:lang w:val="es-MX"/>
          </w:rPr>
          <w:t>r</w:t>
        </w:r>
        <w:r w:rsidRPr="00B03977">
          <w:rPr>
            <w:rFonts w:eastAsia="Arial"/>
            <w:spacing w:val="-6"/>
            <w:szCs w:val="24"/>
            <w:lang w:val="es-MX"/>
          </w:rPr>
          <w:t xml:space="preserve"> </w:t>
        </w:r>
        <w:r w:rsidRPr="00B03977">
          <w:rPr>
            <w:rFonts w:eastAsia="Arial"/>
            <w:spacing w:val="2"/>
            <w:szCs w:val="24"/>
            <w:lang w:val="es-MX"/>
          </w:rPr>
          <w:t>e</w:t>
        </w:r>
        <w:r w:rsidRPr="00B03977">
          <w:rPr>
            <w:rFonts w:eastAsia="Arial"/>
            <w:szCs w:val="24"/>
            <w:lang w:val="es-MX"/>
          </w:rPr>
          <w:t>n</w:t>
        </w:r>
        <w:r w:rsidRPr="00B03977">
          <w:rPr>
            <w:rFonts w:eastAsia="Arial"/>
            <w:spacing w:val="-1"/>
            <w:szCs w:val="24"/>
            <w:lang w:val="es-MX"/>
          </w:rPr>
          <w:t>e</w:t>
        </w:r>
        <w:r w:rsidRPr="00B03977">
          <w:rPr>
            <w:rFonts w:eastAsia="Arial"/>
            <w:spacing w:val="1"/>
            <w:szCs w:val="24"/>
            <w:lang w:val="es-MX"/>
          </w:rPr>
          <w:t>r</w:t>
        </w:r>
        <w:r w:rsidRPr="00B03977">
          <w:rPr>
            <w:rFonts w:eastAsia="Arial"/>
            <w:szCs w:val="24"/>
            <w:lang w:val="es-MX"/>
          </w:rPr>
          <w:t>g</w:t>
        </w:r>
        <w:r w:rsidRPr="00B03977">
          <w:rPr>
            <w:rFonts w:eastAsia="Arial"/>
            <w:spacing w:val="2"/>
            <w:szCs w:val="24"/>
            <w:lang w:val="es-MX"/>
          </w:rPr>
          <w:t>í</w:t>
        </w:r>
        <w:r w:rsidRPr="00B03977">
          <w:rPr>
            <w:rFonts w:eastAsia="Arial"/>
            <w:szCs w:val="24"/>
            <w:lang w:val="es-MX"/>
          </w:rPr>
          <w:t>a</w:t>
        </w:r>
        <w:r w:rsidRPr="00B03977">
          <w:rPr>
            <w:rFonts w:eastAsia="Arial"/>
            <w:spacing w:val="-5"/>
            <w:szCs w:val="24"/>
            <w:lang w:val="es-MX"/>
          </w:rPr>
          <w:t xml:space="preserve"> </w:t>
        </w:r>
        <w:r w:rsidRPr="00B03977">
          <w:rPr>
            <w:rFonts w:eastAsia="Arial"/>
            <w:szCs w:val="24"/>
            <w:lang w:val="es-MX"/>
          </w:rPr>
          <w:t>y</w:t>
        </w:r>
        <w:r w:rsidRPr="00B03977">
          <w:rPr>
            <w:rFonts w:eastAsia="Arial"/>
            <w:spacing w:val="-3"/>
            <w:szCs w:val="24"/>
            <w:lang w:val="es-MX"/>
          </w:rPr>
          <w:t xml:space="preserve"> </w:t>
        </w:r>
        <w:r w:rsidRPr="00B03977">
          <w:rPr>
            <w:rFonts w:eastAsia="Arial"/>
            <w:szCs w:val="24"/>
            <w:lang w:val="es-MX"/>
          </w:rPr>
          <w:t>n</w:t>
        </w:r>
        <w:r w:rsidRPr="00B03977">
          <w:rPr>
            <w:rFonts w:eastAsia="Arial"/>
            <w:spacing w:val="-1"/>
            <w:szCs w:val="24"/>
            <w:lang w:val="es-MX"/>
          </w:rPr>
          <w:t>u</w:t>
        </w:r>
        <w:r w:rsidRPr="00B03977">
          <w:rPr>
            <w:rFonts w:eastAsia="Arial"/>
            <w:szCs w:val="24"/>
            <w:lang w:val="es-MX"/>
          </w:rPr>
          <w:t>t</w:t>
        </w:r>
        <w:r w:rsidRPr="00B03977">
          <w:rPr>
            <w:rFonts w:eastAsia="Arial"/>
            <w:spacing w:val="3"/>
            <w:szCs w:val="24"/>
            <w:lang w:val="es-MX"/>
          </w:rPr>
          <w:t>r</w:t>
        </w:r>
        <w:r w:rsidRPr="00B03977">
          <w:rPr>
            <w:rFonts w:eastAsia="Arial"/>
            <w:spacing w:val="1"/>
            <w:szCs w:val="24"/>
            <w:lang w:val="es-MX"/>
          </w:rPr>
          <w:t>i</w:t>
        </w:r>
        <w:r w:rsidRPr="00B03977">
          <w:rPr>
            <w:rFonts w:eastAsia="Arial"/>
            <w:szCs w:val="24"/>
            <w:lang w:val="es-MX"/>
          </w:rPr>
          <w:t>e</w:t>
        </w:r>
        <w:r w:rsidRPr="00B03977">
          <w:rPr>
            <w:rFonts w:eastAsia="Arial"/>
            <w:spacing w:val="-1"/>
            <w:szCs w:val="24"/>
            <w:lang w:val="es-MX"/>
          </w:rPr>
          <w:t>n</w:t>
        </w:r>
        <w:r w:rsidRPr="00B03977">
          <w:rPr>
            <w:rFonts w:eastAsia="Arial"/>
            <w:szCs w:val="24"/>
            <w:lang w:val="es-MX"/>
          </w:rPr>
          <w:t>tes</w:t>
        </w:r>
      </w:ins>
    </w:p>
    <w:p w14:paraId="6D09E297" w14:textId="77777777" w:rsidR="007B0EB6" w:rsidRPr="00B03977" w:rsidRDefault="007B0EB6" w:rsidP="007B0EB6">
      <w:pPr>
        <w:ind w:left="240"/>
        <w:rPr>
          <w:ins w:id="8950" w:author="Erlie Hasam Morfin Zavalza" w:date="2014-11-06T20:28:00Z"/>
          <w:rFonts w:eastAsia="Arial"/>
          <w:szCs w:val="24"/>
          <w:lang w:val="es-MX"/>
        </w:rPr>
      </w:pPr>
      <w:ins w:id="8951" w:author="Erlie Hasam Morfin Zavalza" w:date="2014-11-06T20:28:00Z">
        <w:r w:rsidRPr="00B03977">
          <w:rPr>
            <w:rFonts w:eastAsia="Arial"/>
            <w:w w:val="99"/>
            <w:szCs w:val="24"/>
            <w:u w:val="single" w:color="000000"/>
            <w:lang w:val="es-MX"/>
          </w:rPr>
          <w:t xml:space="preserve"> </w:t>
        </w:r>
        <w:r w:rsidRPr="00B03977">
          <w:rPr>
            <w:rFonts w:eastAsia="Arial"/>
            <w:szCs w:val="24"/>
            <w:u w:val="single" w:color="000000"/>
            <w:lang w:val="es-MX"/>
          </w:rPr>
          <w:t xml:space="preserve">  </w:t>
        </w:r>
        <w:r w:rsidRPr="00B03977">
          <w:rPr>
            <w:rFonts w:eastAsia="Arial"/>
            <w:spacing w:val="-1"/>
            <w:szCs w:val="24"/>
            <w:u w:val="single" w:color="000000"/>
            <w:lang w:val="es-MX"/>
          </w:rPr>
          <w:t xml:space="preserve"> </w:t>
        </w:r>
        <w:r w:rsidRPr="00B03977">
          <w:rPr>
            <w:rFonts w:eastAsia="Arial"/>
            <w:szCs w:val="24"/>
            <w:lang w:val="es-MX"/>
          </w:rPr>
          <w:t xml:space="preserve">) </w:t>
        </w:r>
        <w:r w:rsidRPr="00B03977">
          <w:rPr>
            <w:rFonts w:eastAsia="Arial"/>
            <w:spacing w:val="1"/>
            <w:szCs w:val="24"/>
            <w:lang w:val="es-MX"/>
          </w:rPr>
          <w:t>A</w:t>
        </w:r>
        <w:r w:rsidRPr="00B03977">
          <w:rPr>
            <w:rFonts w:eastAsia="Arial"/>
            <w:szCs w:val="24"/>
            <w:lang w:val="es-MX"/>
          </w:rPr>
          <w:t>h</w:t>
        </w:r>
        <w:r w:rsidRPr="00B03977">
          <w:rPr>
            <w:rFonts w:eastAsia="Arial"/>
            <w:spacing w:val="-1"/>
            <w:szCs w:val="24"/>
            <w:lang w:val="es-MX"/>
          </w:rPr>
          <w:t>o</w:t>
        </w:r>
        <w:r w:rsidRPr="00B03977">
          <w:rPr>
            <w:rFonts w:eastAsia="Arial"/>
            <w:spacing w:val="1"/>
            <w:szCs w:val="24"/>
            <w:lang w:val="es-MX"/>
          </w:rPr>
          <w:t>rr</w:t>
        </w:r>
        <w:r w:rsidRPr="00B03977">
          <w:rPr>
            <w:rFonts w:eastAsia="Arial"/>
            <w:szCs w:val="24"/>
            <w:lang w:val="es-MX"/>
          </w:rPr>
          <w:t>ar</w:t>
        </w:r>
        <w:r w:rsidRPr="00B03977">
          <w:rPr>
            <w:rFonts w:eastAsia="Arial"/>
            <w:spacing w:val="-6"/>
            <w:szCs w:val="24"/>
            <w:lang w:val="es-MX"/>
          </w:rPr>
          <w:t xml:space="preserve"> </w:t>
        </w:r>
        <w:r w:rsidRPr="00B03977">
          <w:rPr>
            <w:rFonts w:eastAsia="Arial"/>
            <w:szCs w:val="24"/>
            <w:lang w:val="es-MX"/>
          </w:rPr>
          <w:t>t</w:t>
        </w:r>
        <w:r w:rsidRPr="00B03977">
          <w:rPr>
            <w:rFonts w:eastAsia="Arial"/>
            <w:spacing w:val="1"/>
            <w:szCs w:val="24"/>
            <w:lang w:val="es-MX"/>
          </w:rPr>
          <w:t>i</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po</w:t>
        </w:r>
        <w:r w:rsidRPr="00B03977">
          <w:rPr>
            <w:rFonts w:eastAsia="Arial"/>
            <w:spacing w:val="-5"/>
            <w:szCs w:val="24"/>
            <w:lang w:val="es-MX"/>
          </w:rPr>
          <w:t xml:space="preserve"> </w:t>
        </w:r>
        <w:r w:rsidRPr="00B03977">
          <w:rPr>
            <w:rFonts w:eastAsia="Arial"/>
            <w:szCs w:val="24"/>
            <w:lang w:val="es-MX"/>
          </w:rPr>
          <w:t>y</w:t>
        </w:r>
        <w:r w:rsidRPr="00B03977">
          <w:rPr>
            <w:rFonts w:eastAsia="Arial"/>
            <w:spacing w:val="-5"/>
            <w:szCs w:val="24"/>
            <w:lang w:val="es-MX"/>
          </w:rPr>
          <w:t xml:space="preserve"> </w:t>
        </w:r>
        <w:r w:rsidRPr="00B03977">
          <w:rPr>
            <w:rFonts w:eastAsia="Arial"/>
            <w:spacing w:val="2"/>
            <w:szCs w:val="24"/>
            <w:lang w:val="es-MX"/>
          </w:rPr>
          <w:t>d</w:t>
        </w:r>
        <w:r w:rsidRPr="00B03977">
          <w:rPr>
            <w:rFonts w:eastAsia="Arial"/>
            <w:spacing w:val="-1"/>
            <w:szCs w:val="24"/>
            <w:lang w:val="es-MX"/>
          </w:rPr>
          <w:t>i</w:t>
        </w:r>
        <w:r w:rsidRPr="00B03977">
          <w:rPr>
            <w:rFonts w:eastAsia="Arial"/>
            <w:szCs w:val="24"/>
            <w:lang w:val="es-MX"/>
          </w:rPr>
          <w:t>n</w:t>
        </w:r>
        <w:r w:rsidRPr="00B03977">
          <w:rPr>
            <w:rFonts w:eastAsia="Arial"/>
            <w:spacing w:val="-1"/>
            <w:szCs w:val="24"/>
            <w:lang w:val="es-MX"/>
          </w:rPr>
          <w:t>e</w:t>
        </w:r>
        <w:r w:rsidRPr="00B03977">
          <w:rPr>
            <w:rFonts w:eastAsia="Arial"/>
            <w:spacing w:val="1"/>
            <w:szCs w:val="24"/>
            <w:lang w:val="es-MX"/>
          </w:rPr>
          <w:t>r</w:t>
        </w:r>
        <w:r w:rsidRPr="00B03977">
          <w:rPr>
            <w:rFonts w:eastAsia="Arial"/>
            <w:szCs w:val="24"/>
            <w:lang w:val="es-MX"/>
          </w:rPr>
          <w:t>o</w:t>
        </w:r>
      </w:ins>
    </w:p>
    <w:p w14:paraId="2F46B92D" w14:textId="77777777" w:rsidR="007B0EB6" w:rsidRPr="00B03977" w:rsidRDefault="007B0EB6" w:rsidP="007B0EB6">
      <w:pPr>
        <w:ind w:left="240"/>
        <w:rPr>
          <w:ins w:id="8952" w:author="Erlie Hasam Morfin Zavalza" w:date="2014-11-06T20:28:00Z"/>
          <w:rFonts w:eastAsia="Arial"/>
          <w:szCs w:val="24"/>
          <w:lang w:val="es-MX"/>
        </w:rPr>
      </w:pPr>
      <w:ins w:id="8953" w:author="Erlie Hasam Morfin Zavalza" w:date="2014-11-06T20:28:00Z">
        <w:r w:rsidRPr="00B03977">
          <w:rPr>
            <w:rFonts w:eastAsia="Arial"/>
            <w:w w:val="99"/>
            <w:szCs w:val="24"/>
            <w:u w:val="single" w:color="000000"/>
            <w:lang w:val="es-MX"/>
          </w:rPr>
          <w:t xml:space="preserve"> </w:t>
        </w:r>
        <w:r w:rsidRPr="00B03977">
          <w:rPr>
            <w:rFonts w:eastAsia="Arial"/>
            <w:szCs w:val="24"/>
            <w:u w:val="single" w:color="000000"/>
            <w:lang w:val="es-MX"/>
          </w:rPr>
          <w:t xml:space="preserve">  </w:t>
        </w:r>
        <w:r w:rsidRPr="00B03977">
          <w:rPr>
            <w:rFonts w:eastAsia="Arial"/>
            <w:spacing w:val="-1"/>
            <w:szCs w:val="24"/>
            <w:u w:val="single" w:color="000000"/>
            <w:lang w:val="es-MX"/>
          </w:rPr>
          <w:t xml:space="preserve"> </w:t>
        </w:r>
        <w:r w:rsidRPr="00B03977">
          <w:rPr>
            <w:rFonts w:eastAsia="Arial"/>
            <w:szCs w:val="24"/>
            <w:lang w:val="es-MX"/>
          </w:rPr>
          <w:t xml:space="preserve">) </w:t>
        </w:r>
        <w:r w:rsidRPr="00B03977">
          <w:rPr>
            <w:rFonts w:eastAsia="Arial"/>
            <w:spacing w:val="1"/>
            <w:szCs w:val="24"/>
            <w:lang w:val="es-MX"/>
          </w:rPr>
          <w:t>E</w:t>
        </w:r>
        <w:r w:rsidRPr="00B03977">
          <w:rPr>
            <w:rFonts w:eastAsia="Arial"/>
            <w:spacing w:val="-1"/>
            <w:szCs w:val="24"/>
            <w:lang w:val="es-MX"/>
          </w:rPr>
          <w:t>v</w:t>
        </w:r>
        <w:r w:rsidRPr="00B03977">
          <w:rPr>
            <w:rFonts w:eastAsia="Arial"/>
            <w:spacing w:val="1"/>
            <w:szCs w:val="24"/>
            <w:lang w:val="es-MX"/>
          </w:rPr>
          <w:t>i</w:t>
        </w:r>
        <w:r w:rsidRPr="00B03977">
          <w:rPr>
            <w:rFonts w:eastAsia="Arial"/>
            <w:szCs w:val="24"/>
            <w:lang w:val="es-MX"/>
          </w:rPr>
          <w:t>tar</w:t>
        </w:r>
        <w:r w:rsidRPr="00B03977">
          <w:rPr>
            <w:rFonts w:eastAsia="Arial"/>
            <w:spacing w:val="-5"/>
            <w:szCs w:val="24"/>
            <w:lang w:val="es-MX"/>
          </w:rPr>
          <w:t xml:space="preserve"> </w:t>
        </w:r>
        <w:r w:rsidRPr="00B03977">
          <w:rPr>
            <w:rFonts w:eastAsia="Arial"/>
            <w:szCs w:val="24"/>
            <w:lang w:val="es-MX"/>
          </w:rPr>
          <w:t>e</w:t>
        </w:r>
        <w:r w:rsidRPr="00B03977">
          <w:rPr>
            <w:rFonts w:eastAsia="Arial"/>
            <w:spacing w:val="1"/>
            <w:szCs w:val="24"/>
            <w:lang w:val="es-MX"/>
          </w:rPr>
          <w:t>s</w:t>
        </w:r>
        <w:r w:rsidRPr="00B03977">
          <w:rPr>
            <w:rFonts w:eastAsia="Arial"/>
            <w:spacing w:val="2"/>
            <w:szCs w:val="24"/>
            <w:lang w:val="es-MX"/>
          </w:rPr>
          <w:t>f</w:t>
        </w:r>
        <w:r w:rsidRPr="00B03977">
          <w:rPr>
            <w:rFonts w:eastAsia="Arial"/>
            <w:szCs w:val="24"/>
            <w:lang w:val="es-MX"/>
          </w:rPr>
          <w:t>u</w:t>
        </w:r>
        <w:r w:rsidRPr="00B03977">
          <w:rPr>
            <w:rFonts w:eastAsia="Arial"/>
            <w:spacing w:val="-1"/>
            <w:szCs w:val="24"/>
            <w:lang w:val="es-MX"/>
          </w:rPr>
          <w:t>e</w:t>
        </w:r>
        <w:r w:rsidRPr="00B03977">
          <w:rPr>
            <w:rFonts w:eastAsia="Arial"/>
            <w:spacing w:val="3"/>
            <w:szCs w:val="24"/>
            <w:lang w:val="es-MX"/>
          </w:rPr>
          <w:t>r</w:t>
        </w:r>
        <w:r w:rsidRPr="00B03977">
          <w:rPr>
            <w:rFonts w:eastAsia="Arial"/>
            <w:spacing w:val="-4"/>
            <w:szCs w:val="24"/>
            <w:lang w:val="es-MX"/>
          </w:rPr>
          <w:t>z</w:t>
        </w:r>
        <w:r w:rsidRPr="00B03977">
          <w:rPr>
            <w:rFonts w:eastAsia="Arial"/>
            <w:szCs w:val="24"/>
            <w:lang w:val="es-MX"/>
          </w:rPr>
          <w:t>o</w:t>
        </w:r>
        <w:r w:rsidRPr="00B03977">
          <w:rPr>
            <w:rFonts w:eastAsia="Arial"/>
            <w:spacing w:val="-6"/>
            <w:szCs w:val="24"/>
            <w:lang w:val="es-MX"/>
          </w:rPr>
          <w:t xml:space="preserve"> </w:t>
        </w:r>
        <w:r w:rsidRPr="00B03977">
          <w:rPr>
            <w:rFonts w:eastAsia="Arial"/>
            <w:spacing w:val="1"/>
            <w:szCs w:val="24"/>
            <w:lang w:val="es-MX"/>
          </w:rPr>
          <w:t>c</w:t>
        </w:r>
        <w:r w:rsidRPr="00B03977">
          <w:rPr>
            <w:rFonts w:eastAsia="Arial"/>
            <w:szCs w:val="24"/>
            <w:lang w:val="es-MX"/>
          </w:rPr>
          <w:t>o</w:t>
        </w:r>
        <w:r w:rsidRPr="00B03977">
          <w:rPr>
            <w:rFonts w:eastAsia="Arial"/>
            <w:spacing w:val="1"/>
            <w:szCs w:val="24"/>
            <w:lang w:val="es-MX"/>
          </w:rPr>
          <w:t>c</w:t>
        </w:r>
        <w:r w:rsidRPr="00B03977">
          <w:rPr>
            <w:rFonts w:eastAsia="Arial"/>
            <w:spacing w:val="-1"/>
            <w:szCs w:val="24"/>
            <w:lang w:val="es-MX"/>
          </w:rPr>
          <w:t>i</w:t>
        </w:r>
        <w:r w:rsidRPr="00B03977">
          <w:rPr>
            <w:rFonts w:eastAsia="Arial"/>
            <w:szCs w:val="24"/>
            <w:lang w:val="es-MX"/>
          </w:rPr>
          <w:t>n</w:t>
        </w:r>
        <w:r w:rsidRPr="00B03977">
          <w:rPr>
            <w:rFonts w:eastAsia="Arial"/>
            <w:spacing w:val="1"/>
            <w:szCs w:val="24"/>
            <w:lang w:val="es-MX"/>
          </w:rPr>
          <w:t>a</w:t>
        </w:r>
        <w:r w:rsidRPr="00B03977">
          <w:rPr>
            <w:rFonts w:eastAsia="Arial"/>
            <w:spacing w:val="2"/>
            <w:szCs w:val="24"/>
            <w:lang w:val="es-MX"/>
          </w:rPr>
          <w:t>n</w:t>
        </w:r>
        <w:r w:rsidRPr="00B03977">
          <w:rPr>
            <w:rFonts w:eastAsia="Arial"/>
            <w:szCs w:val="24"/>
            <w:lang w:val="es-MX"/>
          </w:rPr>
          <w:t>do</w:t>
        </w:r>
        <w:r w:rsidRPr="00B03977">
          <w:rPr>
            <w:rFonts w:eastAsia="Arial"/>
            <w:spacing w:val="-10"/>
            <w:szCs w:val="24"/>
            <w:lang w:val="es-MX"/>
          </w:rPr>
          <w:t xml:space="preserve"> </w:t>
        </w:r>
        <w:r w:rsidRPr="00B03977">
          <w:rPr>
            <w:rFonts w:eastAsia="Arial"/>
            <w:spacing w:val="2"/>
            <w:szCs w:val="24"/>
            <w:lang w:val="es-MX"/>
          </w:rPr>
          <w:t>a</w:t>
        </w:r>
        <w:r w:rsidRPr="00B03977">
          <w:rPr>
            <w:rFonts w:eastAsia="Arial"/>
            <w:spacing w:val="-1"/>
            <w:szCs w:val="24"/>
            <w:lang w:val="es-MX"/>
          </w:rPr>
          <w:t>l</w:t>
        </w:r>
        <w:r w:rsidRPr="00B03977">
          <w:rPr>
            <w:rFonts w:eastAsia="Arial"/>
            <w:szCs w:val="24"/>
            <w:lang w:val="es-MX"/>
          </w:rPr>
          <w:t>go</w:t>
        </w:r>
      </w:ins>
    </w:p>
    <w:p w14:paraId="350405F0" w14:textId="77777777" w:rsidR="007B0EB6" w:rsidRPr="00B03977" w:rsidRDefault="007B0EB6" w:rsidP="007B0EB6">
      <w:pPr>
        <w:rPr>
          <w:ins w:id="8954" w:author="Erlie Hasam Morfin Zavalza" w:date="2014-11-06T20:28:00Z"/>
          <w:rFonts w:eastAsia="Arial"/>
          <w:szCs w:val="24"/>
          <w:lang w:val="es-MX"/>
        </w:rPr>
      </w:pPr>
      <w:ins w:id="8955" w:author="Erlie Hasam Morfin Zavalza" w:date="2014-11-06T20:28:00Z">
        <w:r w:rsidRPr="00B03977">
          <w:rPr>
            <w:rFonts w:eastAsia="Arial"/>
            <w:b/>
            <w:szCs w:val="24"/>
            <w:lang w:val="es-MX"/>
          </w:rPr>
          <w:t>¿</w:t>
        </w:r>
        <w:r w:rsidRPr="00B03977">
          <w:rPr>
            <w:rFonts w:eastAsia="Arial"/>
            <w:b/>
            <w:spacing w:val="-1"/>
            <w:szCs w:val="24"/>
            <w:lang w:val="es-MX"/>
          </w:rPr>
          <w:t>E</w:t>
        </w:r>
        <w:r w:rsidRPr="00B03977">
          <w:rPr>
            <w:rFonts w:eastAsia="Arial"/>
            <w:b/>
            <w:szCs w:val="24"/>
            <w:lang w:val="es-MX"/>
          </w:rPr>
          <w:t>n</w:t>
        </w:r>
        <w:r w:rsidRPr="00B03977">
          <w:rPr>
            <w:rFonts w:eastAsia="Arial"/>
            <w:b/>
            <w:spacing w:val="-4"/>
            <w:szCs w:val="24"/>
            <w:lang w:val="es-MX"/>
          </w:rPr>
          <w:t xml:space="preserve"> </w:t>
        </w:r>
        <w:r w:rsidRPr="00B03977">
          <w:rPr>
            <w:rFonts w:eastAsia="Arial"/>
            <w:b/>
            <w:szCs w:val="24"/>
            <w:lang w:val="es-MX"/>
          </w:rPr>
          <w:t>q</w:t>
        </w:r>
        <w:r w:rsidRPr="00B03977">
          <w:rPr>
            <w:rFonts w:eastAsia="Arial"/>
            <w:b/>
            <w:spacing w:val="1"/>
            <w:szCs w:val="24"/>
            <w:lang w:val="es-MX"/>
          </w:rPr>
          <w:t>u</w:t>
        </w:r>
        <w:r w:rsidRPr="00B03977">
          <w:rPr>
            <w:rFonts w:eastAsia="Arial"/>
            <w:b/>
            <w:szCs w:val="24"/>
            <w:lang w:val="es-MX"/>
          </w:rPr>
          <w:t>e</w:t>
        </w:r>
        <w:r w:rsidRPr="00B03977">
          <w:rPr>
            <w:rFonts w:eastAsia="Arial"/>
            <w:b/>
            <w:spacing w:val="-4"/>
            <w:szCs w:val="24"/>
            <w:lang w:val="es-MX"/>
          </w:rPr>
          <w:t xml:space="preserve"> </w:t>
        </w:r>
        <w:r w:rsidRPr="00B03977">
          <w:rPr>
            <w:rFonts w:eastAsia="Arial"/>
            <w:b/>
            <w:spacing w:val="1"/>
            <w:szCs w:val="24"/>
            <w:lang w:val="es-MX"/>
          </w:rPr>
          <w:t>s</w:t>
        </w:r>
        <w:r w:rsidRPr="00B03977">
          <w:rPr>
            <w:rFonts w:eastAsia="Arial"/>
            <w:b/>
            <w:szCs w:val="24"/>
            <w:lang w:val="es-MX"/>
          </w:rPr>
          <w:t>e</w:t>
        </w:r>
        <w:r w:rsidRPr="00B03977">
          <w:rPr>
            <w:rFonts w:eastAsia="Arial"/>
            <w:b/>
            <w:spacing w:val="-2"/>
            <w:szCs w:val="24"/>
            <w:lang w:val="es-MX"/>
          </w:rPr>
          <w:t xml:space="preserve"> </w:t>
        </w:r>
        <w:r w:rsidRPr="00B03977">
          <w:rPr>
            <w:rFonts w:eastAsia="Arial"/>
            <w:b/>
            <w:szCs w:val="24"/>
            <w:lang w:val="es-MX"/>
          </w:rPr>
          <w:t>fija</w:t>
        </w:r>
        <w:r w:rsidRPr="00B03977">
          <w:rPr>
            <w:rFonts w:eastAsia="Arial"/>
            <w:b/>
            <w:spacing w:val="-3"/>
            <w:szCs w:val="24"/>
            <w:lang w:val="es-MX"/>
          </w:rPr>
          <w:t xml:space="preserve"> </w:t>
        </w:r>
        <w:r w:rsidRPr="00B03977">
          <w:rPr>
            <w:rFonts w:eastAsia="Arial"/>
            <w:b/>
            <w:spacing w:val="2"/>
            <w:szCs w:val="24"/>
            <w:lang w:val="es-MX"/>
          </w:rPr>
          <w:t>m</w:t>
        </w:r>
        <w:r w:rsidRPr="00B03977">
          <w:rPr>
            <w:rFonts w:eastAsia="Arial"/>
            <w:b/>
            <w:szCs w:val="24"/>
            <w:lang w:val="es-MX"/>
          </w:rPr>
          <w:t>ás</w:t>
        </w:r>
        <w:r w:rsidRPr="00B03977">
          <w:rPr>
            <w:rFonts w:eastAsia="Arial"/>
            <w:b/>
            <w:spacing w:val="-3"/>
            <w:szCs w:val="24"/>
            <w:lang w:val="es-MX"/>
          </w:rPr>
          <w:t xml:space="preserve"> </w:t>
        </w:r>
        <w:r w:rsidRPr="00B03977">
          <w:rPr>
            <w:rFonts w:eastAsia="Arial"/>
            <w:b/>
            <w:szCs w:val="24"/>
            <w:lang w:val="es-MX"/>
          </w:rPr>
          <w:t>cua</w:t>
        </w:r>
        <w:r w:rsidRPr="00B03977">
          <w:rPr>
            <w:rFonts w:eastAsia="Arial"/>
            <w:b/>
            <w:spacing w:val="3"/>
            <w:szCs w:val="24"/>
            <w:lang w:val="es-MX"/>
          </w:rPr>
          <w:t>n</w:t>
        </w:r>
        <w:r w:rsidRPr="00B03977">
          <w:rPr>
            <w:rFonts w:eastAsia="Arial"/>
            <w:b/>
            <w:szCs w:val="24"/>
            <w:lang w:val="es-MX"/>
          </w:rPr>
          <w:t>do</w:t>
        </w:r>
        <w:r w:rsidRPr="00B03977">
          <w:rPr>
            <w:rFonts w:eastAsia="Arial"/>
            <w:b/>
            <w:spacing w:val="-7"/>
            <w:szCs w:val="24"/>
            <w:lang w:val="es-MX"/>
          </w:rPr>
          <w:t xml:space="preserve"> </w:t>
        </w:r>
        <w:r w:rsidRPr="00B03977">
          <w:rPr>
            <w:rFonts w:eastAsia="Arial"/>
            <w:b/>
            <w:szCs w:val="24"/>
            <w:lang w:val="es-MX"/>
          </w:rPr>
          <w:t>decide</w:t>
        </w:r>
        <w:r w:rsidRPr="00B03977">
          <w:rPr>
            <w:rFonts w:eastAsia="Arial"/>
            <w:b/>
            <w:spacing w:val="-6"/>
            <w:szCs w:val="24"/>
            <w:lang w:val="es-MX"/>
          </w:rPr>
          <w:t xml:space="preserve"> </w:t>
        </w:r>
        <w:r w:rsidRPr="00B03977">
          <w:rPr>
            <w:rFonts w:eastAsia="Arial"/>
            <w:b/>
            <w:szCs w:val="24"/>
            <w:lang w:val="es-MX"/>
          </w:rPr>
          <w:t>c</w:t>
        </w:r>
        <w:r w:rsidRPr="00B03977">
          <w:rPr>
            <w:rFonts w:eastAsia="Arial"/>
            <w:b/>
            <w:spacing w:val="2"/>
            <w:szCs w:val="24"/>
            <w:lang w:val="es-MX"/>
          </w:rPr>
          <w:t>o</w:t>
        </w:r>
        <w:r w:rsidRPr="00B03977">
          <w:rPr>
            <w:rFonts w:eastAsia="Arial"/>
            <w:b/>
            <w:szCs w:val="24"/>
            <w:lang w:val="es-MX"/>
          </w:rPr>
          <w:t>m</w:t>
        </w:r>
        <w:r w:rsidRPr="00B03977">
          <w:rPr>
            <w:rFonts w:eastAsia="Arial"/>
            <w:b/>
            <w:spacing w:val="1"/>
            <w:szCs w:val="24"/>
            <w:lang w:val="es-MX"/>
          </w:rPr>
          <w:t>p</w:t>
        </w:r>
        <w:r w:rsidRPr="00B03977">
          <w:rPr>
            <w:rFonts w:eastAsia="Arial"/>
            <w:b/>
            <w:spacing w:val="-1"/>
            <w:szCs w:val="24"/>
            <w:lang w:val="es-MX"/>
          </w:rPr>
          <w:t>r</w:t>
        </w:r>
        <w:r w:rsidRPr="00B03977">
          <w:rPr>
            <w:rFonts w:eastAsia="Arial"/>
            <w:b/>
            <w:spacing w:val="2"/>
            <w:szCs w:val="24"/>
            <w:lang w:val="es-MX"/>
          </w:rPr>
          <w:t>a</w:t>
        </w:r>
        <w:r w:rsidRPr="00B03977">
          <w:rPr>
            <w:rFonts w:eastAsia="Arial"/>
            <w:b/>
            <w:szCs w:val="24"/>
            <w:lang w:val="es-MX"/>
          </w:rPr>
          <w:t>r</w:t>
        </w:r>
        <w:r w:rsidRPr="00B03977">
          <w:rPr>
            <w:rFonts w:eastAsia="Arial"/>
            <w:b/>
            <w:spacing w:val="-9"/>
            <w:szCs w:val="24"/>
            <w:lang w:val="es-MX"/>
          </w:rPr>
          <w:t xml:space="preserve"> </w:t>
        </w:r>
        <w:r w:rsidRPr="00B03977">
          <w:rPr>
            <w:rFonts w:eastAsia="Arial"/>
            <w:b/>
            <w:szCs w:val="24"/>
            <w:lang w:val="es-MX"/>
          </w:rPr>
          <w:t>u</w:t>
        </w:r>
        <w:r w:rsidRPr="00B03977">
          <w:rPr>
            <w:rFonts w:eastAsia="Arial"/>
            <w:b/>
            <w:spacing w:val="1"/>
            <w:szCs w:val="24"/>
            <w:lang w:val="es-MX"/>
          </w:rPr>
          <w:t>n</w:t>
        </w:r>
        <w:r w:rsidRPr="00B03977">
          <w:rPr>
            <w:rFonts w:eastAsia="Arial"/>
            <w:b/>
            <w:szCs w:val="24"/>
            <w:lang w:val="es-MX"/>
          </w:rPr>
          <w:t>a</w:t>
        </w:r>
        <w:r w:rsidRPr="00B03977">
          <w:rPr>
            <w:rFonts w:eastAsia="Arial"/>
            <w:b/>
            <w:spacing w:val="-4"/>
            <w:szCs w:val="24"/>
            <w:lang w:val="es-MX"/>
          </w:rPr>
          <w:t xml:space="preserve"> </w:t>
        </w:r>
        <w:r w:rsidRPr="00B03977">
          <w:rPr>
            <w:rFonts w:eastAsia="Arial"/>
            <w:b/>
            <w:spacing w:val="1"/>
            <w:szCs w:val="24"/>
            <w:lang w:val="es-MX"/>
          </w:rPr>
          <w:t>e</w:t>
        </w:r>
        <w:r w:rsidRPr="00B03977">
          <w:rPr>
            <w:rFonts w:eastAsia="Arial"/>
            <w:b/>
            <w:szCs w:val="24"/>
            <w:lang w:val="es-MX"/>
          </w:rPr>
          <w:t>m</w:t>
        </w:r>
        <w:r w:rsidRPr="00B03977">
          <w:rPr>
            <w:rFonts w:eastAsia="Arial"/>
            <w:b/>
            <w:spacing w:val="1"/>
            <w:szCs w:val="24"/>
            <w:lang w:val="es-MX"/>
          </w:rPr>
          <w:t>p</w:t>
        </w:r>
        <w:r w:rsidRPr="00B03977">
          <w:rPr>
            <w:rFonts w:eastAsia="Arial"/>
            <w:b/>
            <w:szCs w:val="24"/>
            <w:lang w:val="es-MX"/>
          </w:rPr>
          <w:t>anada?</w:t>
        </w:r>
      </w:ins>
    </w:p>
    <w:p w14:paraId="0E88EE21" w14:textId="77777777" w:rsidR="007B0EB6" w:rsidRPr="00B03977" w:rsidRDefault="007B0EB6" w:rsidP="007B0EB6">
      <w:pPr>
        <w:rPr>
          <w:ins w:id="8956" w:author="Erlie Hasam Morfin Zavalza" w:date="2014-11-06T20:28:00Z"/>
          <w:rFonts w:eastAsia="Arial"/>
          <w:szCs w:val="24"/>
          <w:lang w:val="es-MX"/>
        </w:rPr>
      </w:pPr>
      <w:ins w:id="8957"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zCs w:val="24"/>
            <w:lang w:val="es-MX"/>
          </w:rPr>
          <w:t>C</w:t>
        </w:r>
        <w:r w:rsidRPr="00B03977">
          <w:rPr>
            <w:rFonts w:eastAsia="Arial"/>
            <w:spacing w:val="2"/>
            <w:szCs w:val="24"/>
            <w:lang w:val="es-MX"/>
          </w:rPr>
          <w:t>a</w:t>
        </w:r>
        <w:r w:rsidRPr="00B03977">
          <w:rPr>
            <w:rFonts w:eastAsia="Arial"/>
            <w:spacing w:val="-1"/>
            <w:szCs w:val="24"/>
            <w:lang w:val="es-MX"/>
          </w:rPr>
          <w:t>li</w:t>
        </w:r>
        <w:r w:rsidRPr="00B03977">
          <w:rPr>
            <w:rFonts w:eastAsia="Arial"/>
            <w:spacing w:val="2"/>
            <w:szCs w:val="24"/>
            <w:lang w:val="es-MX"/>
          </w:rPr>
          <w:t>d</w:t>
        </w:r>
        <w:r w:rsidRPr="00B03977">
          <w:rPr>
            <w:rFonts w:eastAsia="Arial"/>
            <w:szCs w:val="24"/>
            <w:lang w:val="es-MX"/>
          </w:rPr>
          <w:t>ad</w:t>
        </w:r>
        <w:r w:rsidRPr="00B03977">
          <w:rPr>
            <w:rFonts w:eastAsia="Arial"/>
            <w:spacing w:val="-3"/>
            <w:szCs w:val="24"/>
            <w:lang w:val="es-MX"/>
          </w:rPr>
          <w:t xml:space="preserve"> </w:t>
        </w:r>
        <w:r w:rsidRPr="00B03977">
          <w:rPr>
            <w:rFonts w:eastAsia="Arial"/>
            <w:szCs w:val="24"/>
            <w:lang w:val="es-MX"/>
          </w:rPr>
          <w:t>y</w:t>
        </w:r>
        <w:r w:rsidRPr="00B03977">
          <w:rPr>
            <w:rFonts w:eastAsia="Arial"/>
            <w:spacing w:val="-3"/>
            <w:szCs w:val="24"/>
            <w:lang w:val="es-MX"/>
          </w:rPr>
          <w:t xml:space="preserve"> </w:t>
        </w:r>
        <w:r w:rsidRPr="00B03977">
          <w:rPr>
            <w:rFonts w:eastAsia="Arial"/>
            <w:spacing w:val="-1"/>
            <w:szCs w:val="24"/>
            <w:lang w:val="es-MX"/>
          </w:rPr>
          <w:t>S</w:t>
        </w:r>
        <w:r w:rsidRPr="00B03977">
          <w:rPr>
            <w:rFonts w:eastAsia="Arial"/>
            <w:szCs w:val="24"/>
            <w:lang w:val="es-MX"/>
          </w:rPr>
          <w:t>a</w:t>
        </w:r>
        <w:r w:rsidRPr="00B03977">
          <w:rPr>
            <w:rFonts w:eastAsia="Arial"/>
            <w:spacing w:val="1"/>
            <w:szCs w:val="24"/>
            <w:lang w:val="es-MX"/>
          </w:rPr>
          <w:t>b</w:t>
        </w:r>
        <w:r w:rsidRPr="00B03977">
          <w:rPr>
            <w:rFonts w:eastAsia="Arial"/>
            <w:szCs w:val="24"/>
            <w:lang w:val="es-MX"/>
          </w:rPr>
          <w:t xml:space="preserve">or           </w:t>
        </w:r>
        <w:r w:rsidRPr="00B03977">
          <w:rPr>
            <w:rFonts w:eastAsia="Arial"/>
            <w:spacing w:val="54"/>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pacing w:val="3"/>
            <w:szCs w:val="24"/>
            <w:lang w:val="es-MX"/>
          </w:rPr>
          <w:t>T</w:t>
        </w:r>
        <w:r w:rsidRPr="00B03977">
          <w:rPr>
            <w:rFonts w:eastAsia="Arial"/>
            <w:spacing w:val="-3"/>
            <w:szCs w:val="24"/>
            <w:lang w:val="es-MX"/>
          </w:rPr>
          <w:t>a</w:t>
        </w:r>
        <w:r w:rsidRPr="00B03977">
          <w:rPr>
            <w:rFonts w:eastAsia="Arial"/>
            <w:spacing w:val="4"/>
            <w:szCs w:val="24"/>
            <w:lang w:val="es-MX"/>
          </w:rPr>
          <w:t>m</w:t>
        </w:r>
        <w:r w:rsidRPr="00B03977">
          <w:rPr>
            <w:rFonts w:eastAsia="Arial"/>
            <w:szCs w:val="24"/>
            <w:lang w:val="es-MX"/>
          </w:rPr>
          <w:t>a</w:t>
        </w:r>
        <w:r w:rsidRPr="00B03977">
          <w:rPr>
            <w:rFonts w:eastAsia="Arial"/>
            <w:spacing w:val="-1"/>
            <w:szCs w:val="24"/>
            <w:lang w:val="es-MX"/>
          </w:rPr>
          <w:t>ñ</w:t>
        </w:r>
        <w:r w:rsidRPr="00B03977">
          <w:rPr>
            <w:rFonts w:eastAsia="Arial"/>
            <w:szCs w:val="24"/>
            <w:lang w:val="es-MX"/>
          </w:rPr>
          <w:t>o</w:t>
        </w:r>
        <w:r w:rsidRPr="00B03977">
          <w:rPr>
            <w:rFonts w:eastAsia="Arial"/>
            <w:spacing w:val="-5"/>
            <w:szCs w:val="24"/>
            <w:lang w:val="es-MX"/>
          </w:rPr>
          <w:t xml:space="preserve"> </w:t>
        </w:r>
        <w:r w:rsidRPr="00B03977">
          <w:rPr>
            <w:rFonts w:eastAsia="Arial"/>
            <w:szCs w:val="24"/>
            <w:lang w:val="es-MX"/>
          </w:rPr>
          <w:t>y</w:t>
        </w:r>
        <w:r w:rsidRPr="00B03977">
          <w:rPr>
            <w:rFonts w:eastAsia="Arial"/>
            <w:spacing w:val="-5"/>
            <w:szCs w:val="24"/>
            <w:lang w:val="es-MX"/>
          </w:rPr>
          <w:t xml:space="preserve"> </w:t>
        </w:r>
        <w:r w:rsidRPr="00B03977">
          <w:rPr>
            <w:rFonts w:eastAsia="Arial"/>
            <w:szCs w:val="24"/>
            <w:lang w:val="es-MX"/>
          </w:rPr>
          <w:t>Fo</w:t>
        </w:r>
        <w:r w:rsidRPr="00B03977">
          <w:rPr>
            <w:rFonts w:eastAsia="Arial"/>
            <w:spacing w:val="1"/>
            <w:szCs w:val="24"/>
            <w:lang w:val="es-MX"/>
          </w:rPr>
          <w:t>r</w:t>
        </w:r>
        <w:r w:rsidRPr="00B03977">
          <w:rPr>
            <w:rFonts w:eastAsia="Arial"/>
            <w:spacing w:val="4"/>
            <w:szCs w:val="24"/>
            <w:lang w:val="es-MX"/>
          </w:rPr>
          <w:t>m</w:t>
        </w:r>
        <w:r w:rsidRPr="00B03977">
          <w:rPr>
            <w:rFonts w:eastAsia="Arial"/>
            <w:szCs w:val="24"/>
            <w:lang w:val="es-MX"/>
          </w:rPr>
          <w:t>a</w:t>
        </w:r>
      </w:ins>
    </w:p>
    <w:p w14:paraId="25BF4D8E" w14:textId="77777777" w:rsidR="007B0EB6" w:rsidRPr="00B03977" w:rsidRDefault="007B0EB6" w:rsidP="007B0EB6">
      <w:pPr>
        <w:rPr>
          <w:ins w:id="8958" w:author="Erlie Hasam Morfin Zavalza" w:date="2014-11-06T20:28:00Z"/>
          <w:rFonts w:eastAsia="Arial"/>
          <w:szCs w:val="24"/>
          <w:lang w:val="es-MX"/>
        </w:rPr>
      </w:pPr>
      <w:ins w:id="8959" w:author="Erlie Hasam Morfin Zavalza" w:date="2014-11-06T20:28:00Z">
        <w:r w:rsidRPr="00B03977">
          <w:rPr>
            <w:rFonts w:eastAsia="Arial"/>
            <w:b/>
            <w:szCs w:val="24"/>
            <w:lang w:val="es-MX"/>
          </w:rPr>
          <w:t>c)</w:t>
        </w:r>
        <w:r w:rsidRPr="00B03977">
          <w:rPr>
            <w:rFonts w:eastAsia="Arial"/>
            <w:b/>
            <w:spacing w:val="54"/>
            <w:szCs w:val="24"/>
            <w:lang w:val="es-MX"/>
          </w:rPr>
          <w:t xml:space="preserve"> </w:t>
        </w:r>
        <w:r w:rsidRPr="00B03977">
          <w:rPr>
            <w:rFonts w:eastAsia="Arial"/>
            <w:spacing w:val="-1"/>
            <w:szCs w:val="24"/>
            <w:lang w:val="es-MX"/>
          </w:rPr>
          <w:t>P</w:t>
        </w:r>
        <w:r w:rsidRPr="00B03977">
          <w:rPr>
            <w:rFonts w:eastAsia="Arial"/>
            <w:spacing w:val="1"/>
            <w:szCs w:val="24"/>
            <w:lang w:val="es-MX"/>
          </w:rPr>
          <w:t>r</w:t>
        </w:r>
        <w:r w:rsidRPr="00B03977">
          <w:rPr>
            <w:rFonts w:eastAsia="Arial"/>
            <w:szCs w:val="24"/>
            <w:lang w:val="es-MX"/>
          </w:rPr>
          <w:t>e</w:t>
        </w:r>
        <w:r w:rsidRPr="00B03977">
          <w:rPr>
            <w:rFonts w:eastAsia="Arial"/>
            <w:spacing w:val="3"/>
            <w:szCs w:val="24"/>
            <w:lang w:val="es-MX"/>
          </w:rPr>
          <w:t>c</w:t>
        </w:r>
        <w:r w:rsidRPr="00B03977">
          <w:rPr>
            <w:rFonts w:eastAsia="Arial"/>
            <w:spacing w:val="-1"/>
            <w:szCs w:val="24"/>
            <w:lang w:val="es-MX"/>
          </w:rPr>
          <w:t>i</w:t>
        </w:r>
        <w:r w:rsidRPr="00B03977">
          <w:rPr>
            <w:rFonts w:eastAsia="Arial"/>
            <w:szCs w:val="24"/>
            <w:lang w:val="es-MX"/>
          </w:rPr>
          <w:t>o</w:t>
        </w:r>
        <w:r w:rsidRPr="00B03977">
          <w:rPr>
            <w:rFonts w:eastAsia="Arial"/>
            <w:spacing w:val="-2"/>
            <w:szCs w:val="24"/>
            <w:lang w:val="es-MX"/>
          </w:rPr>
          <w:t xml:space="preserve"> </w:t>
        </w:r>
        <w:r w:rsidRPr="00B03977">
          <w:rPr>
            <w:rFonts w:eastAsia="Arial"/>
            <w:szCs w:val="24"/>
            <w:lang w:val="es-MX"/>
          </w:rPr>
          <w:t>y</w:t>
        </w:r>
        <w:r w:rsidRPr="00B03977">
          <w:rPr>
            <w:rFonts w:eastAsia="Arial"/>
            <w:spacing w:val="-3"/>
            <w:szCs w:val="24"/>
            <w:lang w:val="es-MX"/>
          </w:rPr>
          <w:t xml:space="preserve"> </w:t>
        </w:r>
        <w:r w:rsidRPr="00B03977">
          <w:rPr>
            <w:rFonts w:eastAsia="Arial"/>
            <w:spacing w:val="-1"/>
            <w:szCs w:val="24"/>
            <w:lang w:val="es-MX"/>
          </w:rPr>
          <w:t>S</w:t>
        </w:r>
        <w:r w:rsidRPr="00B03977">
          <w:rPr>
            <w:rFonts w:eastAsia="Arial"/>
            <w:szCs w:val="24"/>
            <w:lang w:val="es-MX"/>
          </w:rPr>
          <w:t>er</w:t>
        </w:r>
        <w:r w:rsidRPr="00B03977">
          <w:rPr>
            <w:rFonts w:eastAsia="Arial"/>
            <w:spacing w:val="2"/>
            <w:szCs w:val="24"/>
            <w:lang w:val="es-MX"/>
          </w:rPr>
          <w:t>v</w:t>
        </w:r>
        <w:r w:rsidRPr="00B03977">
          <w:rPr>
            <w:rFonts w:eastAsia="Arial"/>
            <w:spacing w:val="-1"/>
            <w:szCs w:val="24"/>
            <w:lang w:val="es-MX"/>
          </w:rPr>
          <w:t>i</w:t>
        </w:r>
        <w:r w:rsidRPr="00B03977">
          <w:rPr>
            <w:rFonts w:eastAsia="Arial"/>
            <w:spacing w:val="1"/>
            <w:szCs w:val="24"/>
            <w:lang w:val="es-MX"/>
          </w:rPr>
          <w:t>c</w:t>
        </w:r>
        <w:r w:rsidRPr="00B03977">
          <w:rPr>
            <w:rFonts w:eastAsia="Arial"/>
            <w:spacing w:val="-1"/>
            <w:szCs w:val="24"/>
            <w:lang w:val="es-MX"/>
          </w:rPr>
          <w:t>i</w:t>
        </w:r>
        <w:r w:rsidRPr="00B03977">
          <w:rPr>
            <w:rFonts w:eastAsia="Arial"/>
            <w:szCs w:val="24"/>
            <w:lang w:val="es-MX"/>
          </w:rPr>
          <w:t xml:space="preserve">o         </w:t>
        </w:r>
        <w:r w:rsidRPr="00B03977">
          <w:rPr>
            <w:rFonts w:eastAsia="Arial"/>
            <w:spacing w:val="54"/>
            <w:szCs w:val="24"/>
            <w:lang w:val="es-MX"/>
          </w:rPr>
          <w:t xml:space="preserve"> </w:t>
        </w:r>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Co</w:t>
        </w:r>
        <w:r w:rsidRPr="00B03977">
          <w:rPr>
            <w:rFonts w:eastAsia="Arial"/>
            <w:spacing w:val="-1"/>
            <w:szCs w:val="24"/>
            <w:lang w:val="es-MX"/>
          </w:rPr>
          <w:t>l</w:t>
        </w:r>
        <w:r w:rsidRPr="00B03977">
          <w:rPr>
            <w:rFonts w:eastAsia="Arial"/>
            <w:szCs w:val="24"/>
            <w:lang w:val="es-MX"/>
          </w:rPr>
          <w:t>or</w:t>
        </w:r>
        <w:r w:rsidRPr="00B03977">
          <w:rPr>
            <w:rFonts w:eastAsia="Arial"/>
            <w:spacing w:val="3"/>
            <w:szCs w:val="24"/>
            <w:lang w:val="es-MX"/>
          </w:rPr>
          <w:t>/</w:t>
        </w:r>
        <w:r w:rsidRPr="00B03977">
          <w:rPr>
            <w:rFonts w:eastAsia="Arial"/>
            <w:szCs w:val="24"/>
            <w:lang w:val="es-MX"/>
          </w:rPr>
          <w:t>pre</w:t>
        </w:r>
        <w:r w:rsidRPr="00B03977">
          <w:rPr>
            <w:rFonts w:eastAsia="Arial"/>
            <w:spacing w:val="1"/>
            <w:szCs w:val="24"/>
            <w:lang w:val="es-MX"/>
          </w:rPr>
          <w:t>s</w:t>
        </w:r>
        <w:r w:rsidRPr="00B03977">
          <w:rPr>
            <w:rFonts w:eastAsia="Arial"/>
            <w:szCs w:val="24"/>
            <w:lang w:val="es-MX"/>
          </w:rPr>
          <w:t>e</w:t>
        </w:r>
        <w:r w:rsidRPr="00B03977">
          <w:rPr>
            <w:rFonts w:eastAsia="Arial"/>
            <w:spacing w:val="-1"/>
            <w:szCs w:val="24"/>
            <w:lang w:val="es-MX"/>
          </w:rPr>
          <w:t>n</w:t>
        </w:r>
        <w:r w:rsidRPr="00B03977">
          <w:rPr>
            <w:rFonts w:eastAsia="Arial"/>
            <w:spacing w:val="2"/>
            <w:szCs w:val="24"/>
            <w:lang w:val="es-MX"/>
          </w:rPr>
          <w:t>t</w:t>
        </w:r>
        <w:r w:rsidRPr="00B03977">
          <w:rPr>
            <w:rFonts w:eastAsia="Arial"/>
            <w:szCs w:val="24"/>
            <w:lang w:val="es-MX"/>
          </w:rPr>
          <w:t>a</w:t>
        </w:r>
        <w:r w:rsidRPr="00B03977">
          <w:rPr>
            <w:rFonts w:eastAsia="Arial"/>
            <w:spacing w:val="1"/>
            <w:szCs w:val="24"/>
            <w:lang w:val="es-MX"/>
          </w:rPr>
          <w:t>c</w:t>
        </w:r>
        <w:r w:rsidRPr="00B03977">
          <w:rPr>
            <w:rFonts w:eastAsia="Arial"/>
            <w:spacing w:val="-1"/>
            <w:szCs w:val="24"/>
            <w:lang w:val="es-MX"/>
          </w:rPr>
          <w:t>i</w:t>
        </w:r>
        <w:r w:rsidRPr="00B03977">
          <w:rPr>
            <w:rFonts w:eastAsia="Arial"/>
            <w:szCs w:val="24"/>
            <w:lang w:val="es-MX"/>
          </w:rPr>
          <w:t>ón</w:t>
        </w:r>
        <w:r w:rsidRPr="00B03977">
          <w:rPr>
            <w:rFonts w:eastAsia="Arial"/>
            <w:spacing w:val="-14"/>
            <w:szCs w:val="24"/>
            <w:lang w:val="es-MX"/>
          </w:rPr>
          <w:t xml:space="preserve"> </w:t>
        </w:r>
        <w:r w:rsidRPr="00B03977">
          <w:rPr>
            <w:rFonts w:eastAsia="Arial"/>
            <w:szCs w:val="24"/>
            <w:lang w:val="es-MX"/>
          </w:rPr>
          <w:t>y</w:t>
        </w:r>
        <w:r w:rsidRPr="00B03977">
          <w:rPr>
            <w:rFonts w:eastAsia="Arial"/>
            <w:spacing w:val="-3"/>
            <w:szCs w:val="24"/>
            <w:lang w:val="es-MX"/>
          </w:rPr>
          <w:t xml:space="preserve"> </w:t>
        </w:r>
        <w:r w:rsidRPr="00B03977">
          <w:rPr>
            <w:rFonts w:eastAsia="Arial"/>
            <w:spacing w:val="2"/>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q</w:t>
        </w:r>
        <w:r w:rsidRPr="00B03977">
          <w:rPr>
            <w:rFonts w:eastAsia="Arial"/>
            <w:spacing w:val="-1"/>
            <w:szCs w:val="24"/>
            <w:lang w:val="es-MX"/>
          </w:rPr>
          <w:t>u</w:t>
        </w:r>
        <w:r w:rsidRPr="00B03977">
          <w:rPr>
            <w:rFonts w:eastAsia="Arial"/>
            <w:szCs w:val="24"/>
            <w:lang w:val="es-MX"/>
          </w:rPr>
          <w:t>e</w:t>
        </w:r>
      </w:ins>
    </w:p>
    <w:p w14:paraId="566D7C30" w14:textId="77777777" w:rsidR="007B0EB6" w:rsidRPr="00B03977" w:rsidRDefault="007B0EB6" w:rsidP="007B0EB6">
      <w:pPr>
        <w:rPr>
          <w:ins w:id="8960" w:author="Erlie Hasam Morfin Zavalza" w:date="2014-11-06T20:28:00Z"/>
          <w:rFonts w:eastAsia="Arial"/>
          <w:szCs w:val="24"/>
          <w:lang w:val="es-MX"/>
        </w:rPr>
      </w:pPr>
      <w:ins w:id="8961" w:author="Erlie Hasam Morfin Zavalza" w:date="2014-11-06T20:28:00Z">
        <w:r w:rsidRPr="00B03977">
          <w:rPr>
            <w:rFonts w:eastAsia="Arial"/>
            <w:b/>
            <w:szCs w:val="24"/>
            <w:lang w:val="es-MX"/>
          </w:rPr>
          <w:t>¿</w:t>
        </w:r>
        <w:r w:rsidRPr="00B03977">
          <w:rPr>
            <w:rFonts w:eastAsia="Arial"/>
            <w:b/>
            <w:spacing w:val="-1"/>
            <w:szCs w:val="24"/>
            <w:lang w:val="es-MX"/>
          </w:rPr>
          <w:t>E</w:t>
        </w:r>
        <w:r w:rsidRPr="00B03977">
          <w:rPr>
            <w:rFonts w:eastAsia="Arial"/>
            <w:b/>
            <w:szCs w:val="24"/>
            <w:lang w:val="es-MX"/>
          </w:rPr>
          <w:t>n</w:t>
        </w:r>
        <w:r w:rsidRPr="00B03977">
          <w:rPr>
            <w:rFonts w:eastAsia="Arial"/>
            <w:b/>
            <w:spacing w:val="-4"/>
            <w:szCs w:val="24"/>
            <w:lang w:val="es-MX"/>
          </w:rPr>
          <w:t xml:space="preserve"> </w:t>
        </w:r>
        <w:r w:rsidRPr="00B03977">
          <w:rPr>
            <w:rFonts w:eastAsia="Arial"/>
            <w:b/>
            <w:szCs w:val="24"/>
            <w:lang w:val="es-MX"/>
          </w:rPr>
          <w:t>q</w:t>
        </w:r>
        <w:r w:rsidRPr="00B03977">
          <w:rPr>
            <w:rFonts w:eastAsia="Arial"/>
            <w:b/>
            <w:spacing w:val="1"/>
            <w:szCs w:val="24"/>
            <w:lang w:val="es-MX"/>
          </w:rPr>
          <w:t>u</w:t>
        </w:r>
        <w:r w:rsidRPr="00B03977">
          <w:rPr>
            <w:rFonts w:eastAsia="Arial"/>
            <w:b/>
            <w:szCs w:val="24"/>
            <w:lang w:val="es-MX"/>
          </w:rPr>
          <w:t>é</w:t>
        </w:r>
        <w:r w:rsidRPr="00B03977">
          <w:rPr>
            <w:rFonts w:eastAsia="Arial"/>
            <w:b/>
            <w:spacing w:val="-4"/>
            <w:szCs w:val="24"/>
            <w:lang w:val="es-MX"/>
          </w:rPr>
          <w:t xml:space="preserve"> </w:t>
        </w:r>
        <w:r w:rsidRPr="00B03977">
          <w:rPr>
            <w:rFonts w:eastAsia="Arial"/>
            <w:b/>
            <w:szCs w:val="24"/>
            <w:lang w:val="es-MX"/>
          </w:rPr>
          <w:t>mome</w:t>
        </w:r>
        <w:r w:rsidRPr="00B03977">
          <w:rPr>
            <w:rFonts w:eastAsia="Arial"/>
            <w:b/>
            <w:spacing w:val="1"/>
            <w:szCs w:val="24"/>
            <w:lang w:val="es-MX"/>
          </w:rPr>
          <w:t>nt</w:t>
        </w:r>
        <w:r w:rsidRPr="00B03977">
          <w:rPr>
            <w:rFonts w:eastAsia="Arial"/>
            <w:b/>
            <w:szCs w:val="24"/>
            <w:lang w:val="es-MX"/>
          </w:rPr>
          <w:t>o</w:t>
        </w:r>
        <w:r w:rsidRPr="00B03977">
          <w:rPr>
            <w:rFonts w:eastAsia="Arial"/>
            <w:b/>
            <w:spacing w:val="-9"/>
            <w:szCs w:val="24"/>
            <w:lang w:val="es-MX"/>
          </w:rPr>
          <w:t xml:space="preserve"> </w:t>
        </w:r>
        <w:r w:rsidRPr="00B03977">
          <w:rPr>
            <w:rFonts w:eastAsia="Arial"/>
            <w:b/>
            <w:szCs w:val="24"/>
            <w:lang w:val="es-MX"/>
          </w:rPr>
          <w:t>del</w:t>
        </w:r>
        <w:r w:rsidRPr="00B03977">
          <w:rPr>
            <w:rFonts w:eastAsia="Arial"/>
            <w:b/>
            <w:spacing w:val="-1"/>
            <w:szCs w:val="24"/>
            <w:lang w:val="es-MX"/>
          </w:rPr>
          <w:t xml:space="preserve"> </w:t>
        </w:r>
        <w:r w:rsidRPr="00B03977">
          <w:rPr>
            <w:rFonts w:eastAsia="Arial"/>
            <w:b/>
            <w:szCs w:val="24"/>
            <w:lang w:val="es-MX"/>
          </w:rPr>
          <w:t>día</w:t>
        </w:r>
        <w:r w:rsidRPr="00B03977">
          <w:rPr>
            <w:rFonts w:eastAsia="Arial"/>
            <w:b/>
            <w:spacing w:val="2"/>
            <w:szCs w:val="24"/>
            <w:lang w:val="es-MX"/>
          </w:rPr>
          <w:t xml:space="preserve"> </w:t>
        </w:r>
        <w:r w:rsidRPr="00B03977">
          <w:rPr>
            <w:rFonts w:eastAsia="Arial"/>
            <w:b/>
            <w:szCs w:val="24"/>
            <w:lang w:val="es-MX"/>
          </w:rPr>
          <w:t>p</w:t>
        </w:r>
        <w:r w:rsidRPr="00B03977">
          <w:rPr>
            <w:rFonts w:eastAsia="Arial"/>
            <w:b/>
            <w:spacing w:val="-1"/>
            <w:szCs w:val="24"/>
            <w:lang w:val="es-MX"/>
          </w:rPr>
          <w:t>r</w:t>
        </w:r>
        <w:r w:rsidRPr="00B03977">
          <w:rPr>
            <w:rFonts w:eastAsia="Arial"/>
            <w:b/>
            <w:szCs w:val="24"/>
            <w:lang w:val="es-MX"/>
          </w:rPr>
          <w:t>efi</w:t>
        </w:r>
        <w:r w:rsidRPr="00B03977">
          <w:rPr>
            <w:rFonts w:eastAsia="Arial"/>
            <w:b/>
            <w:spacing w:val="2"/>
            <w:szCs w:val="24"/>
            <w:lang w:val="es-MX"/>
          </w:rPr>
          <w:t>e</w:t>
        </w:r>
        <w:r w:rsidRPr="00B03977">
          <w:rPr>
            <w:rFonts w:eastAsia="Arial"/>
            <w:b/>
            <w:spacing w:val="-1"/>
            <w:szCs w:val="24"/>
            <w:lang w:val="es-MX"/>
          </w:rPr>
          <w:t>r</w:t>
        </w:r>
        <w:r w:rsidRPr="00B03977">
          <w:rPr>
            <w:rFonts w:eastAsia="Arial"/>
            <w:b/>
            <w:szCs w:val="24"/>
            <w:lang w:val="es-MX"/>
          </w:rPr>
          <w:t>e</w:t>
        </w:r>
        <w:r w:rsidRPr="00B03977">
          <w:rPr>
            <w:rFonts w:eastAsia="Arial"/>
            <w:b/>
            <w:spacing w:val="-7"/>
            <w:szCs w:val="24"/>
            <w:lang w:val="es-MX"/>
          </w:rPr>
          <w:t xml:space="preserve"> </w:t>
        </w:r>
        <w:r w:rsidRPr="00B03977">
          <w:rPr>
            <w:rFonts w:eastAsia="Arial"/>
            <w:b/>
            <w:spacing w:val="-1"/>
            <w:szCs w:val="24"/>
            <w:lang w:val="es-MX"/>
          </w:rPr>
          <w:t>c</w:t>
        </w:r>
        <w:r w:rsidRPr="00B03977">
          <w:rPr>
            <w:rFonts w:eastAsia="Arial"/>
            <w:b/>
            <w:szCs w:val="24"/>
            <w:lang w:val="es-MX"/>
          </w:rPr>
          <w:t>o</w:t>
        </w:r>
        <w:r w:rsidRPr="00B03977">
          <w:rPr>
            <w:rFonts w:eastAsia="Arial"/>
            <w:b/>
            <w:spacing w:val="3"/>
            <w:szCs w:val="24"/>
            <w:lang w:val="es-MX"/>
          </w:rPr>
          <w:t>m</w:t>
        </w:r>
        <w:r w:rsidRPr="00B03977">
          <w:rPr>
            <w:rFonts w:eastAsia="Arial"/>
            <w:b/>
            <w:szCs w:val="24"/>
            <w:lang w:val="es-MX"/>
          </w:rPr>
          <w:t>er</w:t>
        </w:r>
        <w:r w:rsidRPr="00B03977">
          <w:rPr>
            <w:rFonts w:eastAsia="Arial"/>
            <w:b/>
            <w:spacing w:val="-5"/>
            <w:szCs w:val="24"/>
            <w:lang w:val="es-MX"/>
          </w:rPr>
          <w:t xml:space="preserve"> </w:t>
        </w:r>
        <w:r w:rsidRPr="00B03977">
          <w:rPr>
            <w:rFonts w:eastAsia="Arial"/>
            <w:b/>
            <w:szCs w:val="24"/>
            <w:lang w:val="es-MX"/>
          </w:rPr>
          <w:t>su</w:t>
        </w:r>
        <w:r w:rsidRPr="00B03977">
          <w:rPr>
            <w:rFonts w:eastAsia="Arial"/>
            <w:b/>
            <w:spacing w:val="-2"/>
            <w:szCs w:val="24"/>
            <w:lang w:val="es-MX"/>
          </w:rPr>
          <w:t xml:space="preserve"> </w:t>
        </w:r>
        <w:r w:rsidRPr="00B03977">
          <w:rPr>
            <w:rFonts w:eastAsia="Arial"/>
            <w:b/>
            <w:szCs w:val="24"/>
            <w:lang w:val="es-MX"/>
          </w:rPr>
          <w:t>em</w:t>
        </w:r>
        <w:r w:rsidRPr="00B03977">
          <w:rPr>
            <w:rFonts w:eastAsia="Arial"/>
            <w:b/>
            <w:spacing w:val="1"/>
            <w:szCs w:val="24"/>
            <w:lang w:val="es-MX"/>
          </w:rPr>
          <w:t>p</w:t>
        </w:r>
        <w:r w:rsidRPr="00B03977">
          <w:rPr>
            <w:rFonts w:eastAsia="Arial"/>
            <w:b/>
            <w:szCs w:val="24"/>
            <w:lang w:val="es-MX"/>
          </w:rPr>
          <w:t>a</w:t>
        </w:r>
        <w:r w:rsidRPr="00B03977">
          <w:rPr>
            <w:rFonts w:eastAsia="Arial"/>
            <w:b/>
            <w:spacing w:val="3"/>
            <w:szCs w:val="24"/>
            <w:lang w:val="es-MX"/>
          </w:rPr>
          <w:t>n</w:t>
        </w:r>
        <w:r w:rsidRPr="00B03977">
          <w:rPr>
            <w:rFonts w:eastAsia="Arial"/>
            <w:b/>
            <w:szCs w:val="24"/>
            <w:lang w:val="es-MX"/>
          </w:rPr>
          <w:t>ada?</w:t>
        </w:r>
      </w:ins>
    </w:p>
    <w:p w14:paraId="1F7850FC" w14:textId="77777777" w:rsidR="007B0EB6" w:rsidRPr="00B03977" w:rsidRDefault="007B0EB6" w:rsidP="007B0EB6">
      <w:pPr>
        <w:rPr>
          <w:ins w:id="8962" w:author="Erlie Hasam Morfin Zavalza" w:date="2014-11-06T20:28:00Z"/>
          <w:rFonts w:eastAsia="Arial"/>
          <w:szCs w:val="24"/>
          <w:lang w:val="es-MX"/>
        </w:rPr>
      </w:pPr>
      <w:ins w:id="8963"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pacing w:val="-1"/>
            <w:szCs w:val="24"/>
            <w:lang w:val="es-MX"/>
          </w:rPr>
          <w:t>P</w:t>
        </w:r>
        <w:r w:rsidRPr="00B03977">
          <w:rPr>
            <w:rFonts w:eastAsia="Arial"/>
            <w:szCs w:val="24"/>
            <w:lang w:val="es-MX"/>
          </w:rPr>
          <w:t xml:space="preserve">or </w:t>
        </w:r>
        <w:r w:rsidRPr="00B03977">
          <w:rPr>
            <w:rFonts w:eastAsia="Arial"/>
            <w:spacing w:val="-1"/>
            <w:szCs w:val="24"/>
            <w:lang w:val="es-MX"/>
          </w:rPr>
          <w:t>l</w:t>
        </w:r>
        <w:r w:rsidRPr="00B03977">
          <w:rPr>
            <w:rFonts w:eastAsia="Arial"/>
            <w:szCs w:val="24"/>
            <w:lang w:val="es-MX"/>
          </w:rPr>
          <w:t>a</w:t>
        </w:r>
        <w:r w:rsidRPr="00B03977">
          <w:rPr>
            <w:rFonts w:eastAsia="Arial"/>
            <w:spacing w:val="-2"/>
            <w:szCs w:val="24"/>
            <w:lang w:val="es-MX"/>
          </w:rPr>
          <w:t xml:space="preserve"> </w:t>
        </w:r>
        <w:r w:rsidRPr="00B03977">
          <w:rPr>
            <w:rFonts w:eastAsia="Arial"/>
            <w:spacing w:val="4"/>
            <w:szCs w:val="24"/>
            <w:lang w:val="es-MX"/>
          </w:rPr>
          <w:t>m</w:t>
        </w:r>
        <w:r w:rsidRPr="00B03977">
          <w:rPr>
            <w:rFonts w:eastAsia="Arial"/>
            <w:szCs w:val="24"/>
            <w:lang w:val="es-MX"/>
          </w:rPr>
          <w:t>a</w:t>
        </w:r>
        <w:r w:rsidRPr="00B03977">
          <w:rPr>
            <w:rFonts w:eastAsia="Arial"/>
            <w:spacing w:val="-1"/>
            <w:szCs w:val="24"/>
            <w:lang w:val="es-MX"/>
          </w:rPr>
          <w:t>ñ</w:t>
        </w:r>
        <w:r w:rsidRPr="00B03977">
          <w:rPr>
            <w:rFonts w:eastAsia="Arial"/>
            <w:szCs w:val="24"/>
            <w:lang w:val="es-MX"/>
          </w:rPr>
          <w:t>a</w:t>
        </w:r>
        <w:r w:rsidRPr="00B03977">
          <w:rPr>
            <w:rFonts w:eastAsia="Arial"/>
            <w:spacing w:val="-1"/>
            <w:szCs w:val="24"/>
            <w:lang w:val="es-MX"/>
          </w:rPr>
          <w:t>n</w:t>
        </w:r>
        <w:r w:rsidRPr="00B03977">
          <w:rPr>
            <w:rFonts w:eastAsia="Arial"/>
            <w:szCs w:val="24"/>
            <w:lang w:val="es-MX"/>
          </w:rPr>
          <w:t xml:space="preserve">a       </w:t>
        </w:r>
        <w:r w:rsidRPr="00B03977">
          <w:rPr>
            <w:rFonts w:eastAsia="Arial"/>
            <w:spacing w:val="52"/>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pacing w:val="1"/>
            <w:szCs w:val="24"/>
            <w:lang w:val="es-MX"/>
          </w:rPr>
          <w:t>P</w:t>
        </w:r>
        <w:r w:rsidRPr="00B03977">
          <w:rPr>
            <w:rFonts w:eastAsia="Arial"/>
            <w:szCs w:val="24"/>
            <w:lang w:val="es-MX"/>
          </w:rPr>
          <w:t>or</w:t>
        </w:r>
        <w:r w:rsidRPr="00B03977">
          <w:rPr>
            <w:rFonts w:eastAsia="Arial"/>
            <w:spacing w:val="-3"/>
            <w:szCs w:val="24"/>
            <w:lang w:val="es-MX"/>
          </w:rPr>
          <w:t xml:space="preserve"> </w:t>
        </w:r>
        <w:r w:rsidRPr="00B03977">
          <w:rPr>
            <w:rFonts w:eastAsia="Arial"/>
            <w:spacing w:val="-1"/>
            <w:szCs w:val="24"/>
            <w:lang w:val="es-MX"/>
          </w:rPr>
          <w:t>l</w:t>
        </w:r>
        <w:r w:rsidRPr="00B03977">
          <w:rPr>
            <w:rFonts w:eastAsia="Arial"/>
            <w:szCs w:val="24"/>
            <w:lang w:val="es-MX"/>
          </w:rPr>
          <w:t>a</w:t>
        </w:r>
        <w:r w:rsidRPr="00B03977">
          <w:rPr>
            <w:rFonts w:eastAsia="Arial"/>
            <w:spacing w:val="-2"/>
            <w:szCs w:val="24"/>
            <w:lang w:val="es-MX"/>
          </w:rPr>
          <w:t xml:space="preserve"> </w:t>
        </w:r>
        <w:r w:rsidRPr="00B03977">
          <w:rPr>
            <w:rFonts w:eastAsia="Arial"/>
            <w:spacing w:val="1"/>
            <w:szCs w:val="24"/>
            <w:lang w:val="es-MX"/>
          </w:rPr>
          <w:t>t</w:t>
        </w:r>
        <w:r w:rsidRPr="00B03977">
          <w:rPr>
            <w:rFonts w:eastAsia="Arial"/>
            <w:szCs w:val="24"/>
            <w:lang w:val="es-MX"/>
          </w:rPr>
          <w:t xml:space="preserve">arde       </w:t>
        </w:r>
        <w:r w:rsidRPr="00B03977">
          <w:rPr>
            <w:rFonts w:eastAsia="Arial"/>
            <w:spacing w:val="54"/>
            <w:szCs w:val="24"/>
            <w:lang w:val="es-MX"/>
          </w:rPr>
          <w:t xml:space="preserve"> </w:t>
        </w:r>
        <w:r w:rsidRPr="00B03977">
          <w:rPr>
            <w:rFonts w:eastAsia="Arial"/>
            <w:b/>
            <w:szCs w:val="24"/>
            <w:lang w:val="es-MX"/>
          </w:rPr>
          <w:t>c)</w:t>
        </w:r>
        <w:r w:rsidRPr="00B03977">
          <w:rPr>
            <w:rFonts w:eastAsia="Arial"/>
            <w:b/>
            <w:spacing w:val="-1"/>
            <w:szCs w:val="24"/>
            <w:lang w:val="es-MX"/>
          </w:rPr>
          <w:t xml:space="preserve"> </w:t>
        </w:r>
        <w:r w:rsidRPr="00B03977">
          <w:rPr>
            <w:rFonts w:eastAsia="Arial"/>
            <w:spacing w:val="1"/>
            <w:szCs w:val="24"/>
            <w:lang w:val="es-MX"/>
          </w:rPr>
          <w:t>P</w:t>
        </w:r>
        <w:r w:rsidRPr="00B03977">
          <w:rPr>
            <w:rFonts w:eastAsia="Arial"/>
            <w:szCs w:val="24"/>
            <w:lang w:val="es-MX"/>
          </w:rPr>
          <w:t>or</w:t>
        </w:r>
        <w:r w:rsidRPr="00B03977">
          <w:rPr>
            <w:rFonts w:eastAsia="Arial"/>
            <w:spacing w:val="-3"/>
            <w:szCs w:val="24"/>
            <w:lang w:val="es-MX"/>
          </w:rPr>
          <w:t xml:space="preserve"> </w:t>
        </w:r>
        <w:r w:rsidRPr="00B03977">
          <w:rPr>
            <w:rFonts w:eastAsia="Arial"/>
            <w:spacing w:val="2"/>
            <w:szCs w:val="24"/>
            <w:lang w:val="es-MX"/>
          </w:rPr>
          <w:t>l</w:t>
        </w:r>
        <w:r w:rsidRPr="00B03977">
          <w:rPr>
            <w:rFonts w:eastAsia="Arial"/>
            <w:szCs w:val="24"/>
            <w:lang w:val="es-MX"/>
          </w:rPr>
          <w:t>a</w:t>
        </w:r>
        <w:r w:rsidRPr="00B03977">
          <w:rPr>
            <w:rFonts w:eastAsia="Arial"/>
            <w:spacing w:val="-2"/>
            <w:szCs w:val="24"/>
            <w:lang w:val="es-MX"/>
          </w:rPr>
          <w:t xml:space="preserve"> </w:t>
        </w:r>
        <w:r w:rsidRPr="00B03977">
          <w:rPr>
            <w:rFonts w:eastAsia="Arial"/>
            <w:spacing w:val="-1"/>
            <w:szCs w:val="24"/>
            <w:lang w:val="es-MX"/>
          </w:rPr>
          <w:t>n</w:t>
        </w:r>
        <w:r w:rsidRPr="00B03977">
          <w:rPr>
            <w:rFonts w:eastAsia="Arial"/>
            <w:spacing w:val="2"/>
            <w:szCs w:val="24"/>
            <w:lang w:val="es-MX"/>
          </w:rPr>
          <w:t>o</w:t>
        </w:r>
        <w:r w:rsidRPr="00B03977">
          <w:rPr>
            <w:rFonts w:eastAsia="Arial"/>
            <w:spacing w:val="1"/>
            <w:szCs w:val="24"/>
            <w:lang w:val="es-MX"/>
          </w:rPr>
          <w:t>c</w:t>
        </w:r>
        <w:r w:rsidRPr="00B03977">
          <w:rPr>
            <w:rFonts w:eastAsia="Arial"/>
            <w:szCs w:val="24"/>
            <w:lang w:val="es-MX"/>
          </w:rPr>
          <w:t xml:space="preserve">he      </w:t>
        </w:r>
        <w:r w:rsidRPr="00B03977">
          <w:rPr>
            <w:rFonts w:eastAsia="Arial"/>
            <w:spacing w:val="51"/>
            <w:szCs w:val="24"/>
            <w:lang w:val="es-MX"/>
          </w:rPr>
          <w:t xml:space="preserve"> </w:t>
        </w:r>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Cu</w:t>
        </w:r>
        <w:r w:rsidRPr="00B03977">
          <w:rPr>
            <w:rFonts w:eastAsia="Arial"/>
            <w:spacing w:val="2"/>
            <w:szCs w:val="24"/>
            <w:lang w:val="es-MX"/>
          </w:rPr>
          <w:t>a</w:t>
        </w:r>
        <w:r w:rsidRPr="00B03977">
          <w:rPr>
            <w:rFonts w:eastAsia="Arial"/>
            <w:spacing w:val="-1"/>
            <w:szCs w:val="24"/>
            <w:lang w:val="es-MX"/>
          </w:rPr>
          <w:t>l</w:t>
        </w:r>
        <w:r w:rsidRPr="00B03977">
          <w:rPr>
            <w:rFonts w:eastAsia="Arial"/>
            <w:spacing w:val="2"/>
            <w:szCs w:val="24"/>
            <w:lang w:val="es-MX"/>
          </w:rPr>
          <w:t>q</w:t>
        </w:r>
        <w:r w:rsidRPr="00B03977">
          <w:rPr>
            <w:rFonts w:eastAsia="Arial"/>
            <w:szCs w:val="24"/>
            <w:lang w:val="es-MX"/>
          </w:rPr>
          <w:t>u</w:t>
        </w:r>
        <w:r w:rsidRPr="00B03977">
          <w:rPr>
            <w:rFonts w:eastAsia="Arial"/>
            <w:spacing w:val="-1"/>
            <w:szCs w:val="24"/>
            <w:lang w:val="es-MX"/>
          </w:rPr>
          <w:t>i</w:t>
        </w:r>
        <w:r w:rsidRPr="00B03977">
          <w:rPr>
            <w:rFonts w:eastAsia="Arial"/>
            <w:szCs w:val="24"/>
            <w:lang w:val="es-MX"/>
          </w:rPr>
          <w:t>er</w:t>
        </w:r>
        <w:r w:rsidRPr="00B03977">
          <w:rPr>
            <w:rFonts w:eastAsia="Arial"/>
            <w:spacing w:val="-9"/>
            <w:szCs w:val="24"/>
            <w:lang w:val="es-MX"/>
          </w:rPr>
          <w:t xml:space="preserve"> </w:t>
        </w:r>
        <w:r w:rsidRPr="00B03977">
          <w:rPr>
            <w:rFonts w:eastAsia="Arial"/>
            <w:spacing w:val="5"/>
            <w:szCs w:val="24"/>
            <w:lang w:val="es-MX"/>
          </w:rPr>
          <w:t>m</w:t>
        </w:r>
        <w:r w:rsidRPr="00B03977">
          <w:rPr>
            <w:rFonts w:eastAsia="Arial"/>
            <w:spacing w:val="-3"/>
            <w:szCs w:val="24"/>
            <w:lang w:val="es-MX"/>
          </w:rPr>
          <w:t>o</w:t>
        </w:r>
        <w:r w:rsidRPr="00B03977">
          <w:rPr>
            <w:rFonts w:eastAsia="Arial"/>
            <w:spacing w:val="2"/>
            <w:szCs w:val="24"/>
            <w:lang w:val="es-MX"/>
          </w:rPr>
          <w:t>m</w:t>
        </w:r>
        <w:r w:rsidRPr="00B03977">
          <w:rPr>
            <w:rFonts w:eastAsia="Arial"/>
            <w:szCs w:val="24"/>
            <w:lang w:val="es-MX"/>
          </w:rPr>
          <w:t>e</w:t>
        </w:r>
        <w:r w:rsidRPr="00B03977">
          <w:rPr>
            <w:rFonts w:eastAsia="Arial"/>
            <w:spacing w:val="-1"/>
            <w:szCs w:val="24"/>
            <w:lang w:val="es-MX"/>
          </w:rPr>
          <w:t>n</w:t>
        </w:r>
        <w:r w:rsidRPr="00B03977">
          <w:rPr>
            <w:rFonts w:eastAsia="Arial"/>
            <w:szCs w:val="24"/>
            <w:lang w:val="es-MX"/>
          </w:rPr>
          <w:t>to</w:t>
        </w:r>
        <w:r w:rsidRPr="00B03977">
          <w:rPr>
            <w:rFonts w:eastAsia="Arial"/>
            <w:spacing w:val="-7"/>
            <w:szCs w:val="24"/>
            <w:lang w:val="es-MX"/>
          </w:rPr>
          <w:t xml:space="preserve"> </w:t>
        </w:r>
        <w:r w:rsidRPr="00B03977">
          <w:rPr>
            <w:rFonts w:eastAsia="Arial"/>
            <w:szCs w:val="24"/>
            <w:lang w:val="es-MX"/>
          </w:rPr>
          <w:t>d</w:t>
        </w:r>
        <w:r w:rsidRPr="00B03977">
          <w:rPr>
            <w:rFonts w:eastAsia="Arial"/>
            <w:spacing w:val="1"/>
            <w:szCs w:val="24"/>
            <w:lang w:val="es-MX"/>
          </w:rPr>
          <w:t>e</w:t>
        </w:r>
        <w:r w:rsidRPr="00B03977">
          <w:rPr>
            <w:rFonts w:eastAsia="Arial"/>
            <w:szCs w:val="24"/>
            <w:lang w:val="es-MX"/>
          </w:rPr>
          <w:t>l</w:t>
        </w:r>
        <w:r w:rsidRPr="00B03977">
          <w:rPr>
            <w:rFonts w:eastAsia="Arial"/>
            <w:spacing w:val="-4"/>
            <w:szCs w:val="24"/>
            <w:lang w:val="es-MX"/>
          </w:rPr>
          <w:t xml:space="preserve"> </w:t>
        </w:r>
        <w:r w:rsidRPr="00B03977">
          <w:rPr>
            <w:rFonts w:eastAsia="Arial"/>
            <w:szCs w:val="24"/>
            <w:lang w:val="es-MX"/>
          </w:rPr>
          <w:t>d</w:t>
        </w:r>
        <w:r w:rsidRPr="00B03977">
          <w:rPr>
            <w:rFonts w:eastAsia="Arial"/>
            <w:spacing w:val="1"/>
            <w:szCs w:val="24"/>
            <w:lang w:val="es-MX"/>
          </w:rPr>
          <w:t>í</w:t>
        </w:r>
        <w:r w:rsidRPr="00B03977">
          <w:rPr>
            <w:rFonts w:eastAsia="Arial"/>
            <w:szCs w:val="24"/>
            <w:lang w:val="es-MX"/>
          </w:rPr>
          <w:t>a</w:t>
        </w:r>
      </w:ins>
    </w:p>
    <w:p w14:paraId="34FAE72D" w14:textId="77777777" w:rsidR="007B0EB6" w:rsidRPr="00B03977" w:rsidRDefault="007B0EB6" w:rsidP="007B0EB6">
      <w:pPr>
        <w:rPr>
          <w:ins w:id="8964" w:author="Erlie Hasam Morfin Zavalza" w:date="2014-11-06T20:28:00Z"/>
          <w:rFonts w:eastAsia="Arial"/>
          <w:szCs w:val="24"/>
          <w:lang w:val="es-MX"/>
        </w:rPr>
      </w:pPr>
      <w:ins w:id="8965" w:author="Erlie Hasam Morfin Zavalza" w:date="2014-11-06T20:28:00Z">
        <w:r w:rsidRPr="00B03977">
          <w:rPr>
            <w:rFonts w:eastAsia="Arial"/>
            <w:b/>
            <w:szCs w:val="24"/>
            <w:lang w:val="es-MX"/>
          </w:rPr>
          <w:t>¿C</w:t>
        </w:r>
        <w:r w:rsidRPr="00B03977">
          <w:rPr>
            <w:rFonts w:eastAsia="Arial"/>
            <w:b/>
            <w:spacing w:val="1"/>
            <w:szCs w:val="24"/>
            <w:lang w:val="es-MX"/>
          </w:rPr>
          <w:t>u</w:t>
        </w:r>
        <w:r w:rsidRPr="00B03977">
          <w:rPr>
            <w:rFonts w:eastAsia="Arial"/>
            <w:b/>
            <w:szCs w:val="24"/>
            <w:lang w:val="es-MX"/>
          </w:rPr>
          <w:t>án</w:t>
        </w:r>
        <w:r w:rsidRPr="00B03977">
          <w:rPr>
            <w:rFonts w:eastAsia="Arial"/>
            <w:b/>
            <w:spacing w:val="1"/>
            <w:szCs w:val="24"/>
            <w:lang w:val="es-MX"/>
          </w:rPr>
          <w:t>t</w:t>
        </w:r>
        <w:r w:rsidRPr="00B03977">
          <w:rPr>
            <w:rFonts w:eastAsia="Arial"/>
            <w:b/>
            <w:szCs w:val="24"/>
            <w:lang w:val="es-MX"/>
          </w:rPr>
          <w:t>os</w:t>
        </w:r>
        <w:r w:rsidRPr="00B03977">
          <w:rPr>
            <w:rFonts w:eastAsia="Arial"/>
            <w:b/>
            <w:spacing w:val="-9"/>
            <w:szCs w:val="24"/>
            <w:lang w:val="es-MX"/>
          </w:rPr>
          <w:t xml:space="preserve"> </w:t>
        </w:r>
        <w:r w:rsidRPr="00B03977">
          <w:rPr>
            <w:rFonts w:eastAsia="Arial"/>
            <w:b/>
            <w:szCs w:val="24"/>
            <w:lang w:val="es-MX"/>
          </w:rPr>
          <w:t>días</w:t>
        </w:r>
        <w:r w:rsidRPr="00B03977">
          <w:rPr>
            <w:rFonts w:eastAsia="Arial"/>
            <w:b/>
            <w:spacing w:val="-3"/>
            <w:szCs w:val="24"/>
            <w:lang w:val="es-MX"/>
          </w:rPr>
          <w:t xml:space="preserve"> </w:t>
        </w:r>
        <w:r w:rsidRPr="00B03977">
          <w:rPr>
            <w:rFonts w:eastAsia="Arial"/>
            <w:b/>
            <w:szCs w:val="24"/>
            <w:lang w:val="es-MX"/>
          </w:rPr>
          <w:t>a</w:t>
        </w:r>
        <w:r w:rsidRPr="00B03977">
          <w:rPr>
            <w:rFonts w:eastAsia="Arial"/>
            <w:b/>
            <w:spacing w:val="-1"/>
            <w:szCs w:val="24"/>
            <w:lang w:val="es-MX"/>
          </w:rPr>
          <w:t xml:space="preserve"> l</w:t>
        </w:r>
        <w:r w:rsidRPr="00B03977">
          <w:rPr>
            <w:rFonts w:eastAsia="Arial"/>
            <w:b/>
            <w:szCs w:val="24"/>
            <w:lang w:val="es-MX"/>
          </w:rPr>
          <w:t>a s</w:t>
        </w:r>
        <w:r w:rsidRPr="00B03977">
          <w:rPr>
            <w:rFonts w:eastAsia="Arial"/>
            <w:b/>
            <w:spacing w:val="-1"/>
            <w:szCs w:val="24"/>
            <w:lang w:val="es-MX"/>
          </w:rPr>
          <w:t>e</w:t>
        </w:r>
        <w:r w:rsidRPr="00B03977">
          <w:rPr>
            <w:rFonts w:eastAsia="Arial"/>
            <w:b/>
            <w:spacing w:val="3"/>
            <w:szCs w:val="24"/>
            <w:lang w:val="es-MX"/>
          </w:rPr>
          <w:t>m</w:t>
        </w:r>
        <w:r w:rsidRPr="00B03977">
          <w:rPr>
            <w:rFonts w:eastAsia="Arial"/>
            <w:b/>
            <w:spacing w:val="2"/>
            <w:szCs w:val="24"/>
            <w:lang w:val="es-MX"/>
          </w:rPr>
          <w:t>a</w:t>
        </w:r>
        <w:r w:rsidRPr="00B03977">
          <w:rPr>
            <w:rFonts w:eastAsia="Arial"/>
            <w:b/>
            <w:szCs w:val="24"/>
            <w:lang w:val="es-MX"/>
          </w:rPr>
          <w:t>na</w:t>
        </w:r>
        <w:r w:rsidRPr="00B03977">
          <w:rPr>
            <w:rFonts w:eastAsia="Arial"/>
            <w:b/>
            <w:spacing w:val="-7"/>
            <w:szCs w:val="24"/>
            <w:lang w:val="es-MX"/>
          </w:rPr>
          <w:t xml:space="preserve"> </w:t>
        </w:r>
        <w:r w:rsidRPr="00B03977">
          <w:rPr>
            <w:rFonts w:eastAsia="Arial"/>
            <w:b/>
            <w:spacing w:val="-1"/>
            <w:szCs w:val="24"/>
            <w:lang w:val="es-MX"/>
          </w:rPr>
          <w:t>a</w:t>
        </w:r>
        <w:r w:rsidRPr="00B03977">
          <w:rPr>
            <w:rFonts w:eastAsia="Arial"/>
            <w:b/>
            <w:szCs w:val="24"/>
            <w:lang w:val="es-MX"/>
          </w:rPr>
          <w:t>p</w:t>
        </w:r>
        <w:r w:rsidRPr="00B03977">
          <w:rPr>
            <w:rFonts w:eastAsia="Arial"/>
            <w:b/>
            <w:spacing w:val="-1"/>
            <w:szCs w:val="24"/>
            <w:lang w:val="es-MX"/>
          </w:rPr>
          <w:t>r</w:t>
        </w:r>
        <w:r w:rsidRPr="00B03977">
          <w:rPr>
            <w:rFonts w:eastAsia="Arial"/>
            <w:b/>
            <w:szCs w:val="24"/>
            <w:lang w:val="es-MX"/>
          </w:rPr>
          <w:t>o</w:t>
        </w:r>
        <w:r w:rsidRPr="00B03977">
          <w:rPr>
            <w:rFonts w:eastAsia="Arial"/>
            <w:b/>
            <w:spacing w:val="2"/>
            <w:szCs w:val="24"/>
            <w:lang w:val="es-MX"/>
          </w:rPr>
          <w:t>x</w:t>
        </w:r>
        <w:r w:rsidRPr="00B03977">
          <w:rPr>
            <w:rFonts w:eastAsia="Arial"/>
            <w:b/>
            <w:szCs w:val="24"/>
            <w:lang w:val="es-MX"/>
          </w:rPr>
          <w:t>imada</w:t>
        </w:r>
        <w:r w:rsidRPr="00B03977">
          <w:rPr>
            <w:rFonts w:eastAsia="Arial"/>
            <w:b/>
            <w:spacing w:val="2"/>
            <w:szCs w:val="24"/>
            <w:lang w:val="es-MX"/>
          </w:rPr>
          <w:t>m</w:t>
        </w:r>
        <w:r w:rsidRPr="00B03977">
          <w:rPr>
            <w:rFonts w:eastAsia="Arial"/>
            <w:b/>
            <w:szCs w:val="24"/>
            <w:lang w:val="es-MX"/>
          </w:rPr>
          <w:t>en</w:t>
        </w:r>
        <w:r w:rsidRPr="00B03977">
          <w:rPr>
            <w:rFonts w:eastAsia="Arial"/>
            <w:b/>
            <w:spacing w:val="1"/>
            <w:szCs w:val="24"/>
            <w:lang w:val="es-MX"/>
          </w:rPr>
          <w:t>t</w:t>
        </w:r>
        <w:r w:rsidRPr="00B03977">
          <w:rPr>
            <w:rFonts w:eastAsia="Arial"/>
            <w:b/>
            <w:szCs w:val="24"/>
            <w:lang w:val="es-MX"/>
          </w:rPr>
          <w:t>e</w:t>
        </w:r>
        <w:r w:rsidRPr="00B03977">
          <w:rPr>
            <w:rFonts w:eastAsia="Arial"/>
            <w:b/>
            <w:spacing w:val="-17"/>
            <w:szCs w:val="24"/>
            <w:lang w:val="es-MX"/>
          </w:rPr>
          <w:t xml:space="preserve"> </w:t>
        </w:r>
        <w:r w:rsidRPr="00B03977">
          <w:rPr>
            <w:rFonts w:eastAsia="Arial"/>
            <w:b/>
            <w:spacing w:val="-1"/>
            <w:szCs w:val="24"/>
            <w:lang w:val="es-MX"/>
          </w:rPr>
          <w:t>c</w:t>
        </w:r>
        <w:r w:rsidRPr="00B03977">
          <w:rPr>
            <w:rFonts w:eastAsia="Arial"/>
            <w:b/>
            <w:szCs w:val="24"/>
            <w:lang w:val="es-MX"/>
          </w:rPr>
          <w:t>o</w:t>
        </w:r>
        <w:r w:rsidRPr="00B03977">
          <w:rPr>
            <w:rFonts w:eastAsia="Arial"/>
            <w:b/>
            <w:spacing w:val="3"/>
            <w:szCs w:val="24"/>
            <w:lang w:val="es-MX"/>
          </w:rPr>
          <w:t>n</w:t>
        </w:r>
        <w:r w:rsidRPr="00B03977">
          <w:rPr>
            <w:rFonts w:eastAsia="Arial"/>
            <w:b/>
            <w:szCs w:val="24"/>
            <w:lang w:val="es-MX"/>
          </w:rPr>
          <w:t>su</w:t>
        </w:r>
        <w:r w:rsidRPr="00B03977">
          <w:rPr>
            <w:rFonts w:eastAsia="Arial"/>
            <w:b/>
            <w:spacing w:val="1"/>
            <w:szCs w:val="24"/>
            <w:lang w:val="es-MX"/>
          </w:rPr>
          <w:t>m</w:t>
        </w:r>
        <w:r w:rsidRPr="00B03977">
          <w:rPr>
            <w:rFonts w:eastAsia="Arial"/>
            <w:b/>
            <w:szCs w:val="24"/>
            <w:lang w:val="es-MX"/>
          </w:rPr>
          <w:t>e</w:t>
        </w:r>
        <w:r w:rsidRPr="00B03977">
          <w:rPr>
            <w:rFonts w:eastAsia="Arial"/>
            <w:b/>
            <w:spacing w:val="-9"/>
            <w:szCs w:val="24"/>
            <w:lang w:val="es-MX"/>
          </w:rPr>
          <w:t xml:space="preserve"> </w:t>
        </w:r>
        <w:r w:rsidRPr="00B03977">
          <w:rPr>
            <w:rFonts w:eastAsia="Arial"/>
            <w:b/>
            <w:spacing w:val="-1"/>
            <w:szCs w:val="24"/>
            <w:lang w:val="es-MX"/>
          </w:rPr>
          <w:t>e</w:t>
        </w:r>
        <w:r w:rsidRPr="00B03977">
          <w:rPr>
            <w:rFonts w:eastAsia="Arial"/>
            <w:b/>
            <w:szCs w:val="24"/>
            <w:lang w:val="es-MX"/>
          </w:rPr>
          <w:t>m</w:t>
        </w:r>
        <w:r w:rsidRPr="00B03977">
          <w:rPr>
            <w:rFonts w:eastAsia="Arial"/>
            <w:b/>
            <w:spacing w:val="3"/>
            <w:szCs w:val="24"/>
            <w:lang w:val="es-MX"/>
          </w:rPr>
          <w:t>p</w:t>
        </w:r>
        <w:r w:rsidRPr="00B03977">
          <w:rPr>
            <w:rFonts w:eastAsia="Arial"/>
            <w:b/>
            <w:szCs w:val="24"/>
            <w:lang w:val="es-MX"/>
          </w:rPr>
          <w:t>anada</w:t>
        </w:r>
        <w:r w:rsidRPr="00B03977">
          <w:rPr>
            <w:rFonts w:eastAsia="Arial"/>
            <w:b/>
            <w:spacing w:val="-1"/>
            <w:szCs w:val="24"/>
            <w:lang w:val="es-MX"/>
          </w:rPr>
          <w:t>s</w:t>
        </w:r>
        <w:r w:rsidRPr="00B03977">
          <w:rPr>
            <w:rFonts w:eastAsia="Arial"/>
            <w:b/>
            <w:szCs w:val="24"/>
            <w:lang w:val="es-MX"/>
          </w:rPr>
          <w:t>?</w:t>
        </w:r>
      </w:ins>
    </w:p>
    <w:p w14:paraId="084C9A1D" w14:textId="77777777" w:rsidR="007B0EB6" w:rsidRPr="00B03977" w:rsidRDefault="007B0EB6" w:rsidP="007B0EB6">
      <w:pPr>
        <w:ind w:right="3572"/>
        <w:rPr>
          <w:ins w:id="8966" w:author="Erlie Hasam Morfin Zavalza" w:date="2014-11-06T20:28:00Z"/>
          <w:rFonts w:eastAsia="Arial"/>
          <w:szCs w:val="24"/>
          <w:lang w:val="es-MX"/>
        </w:rPr>
      </w:pPr>
      <w:ins w:id="8967"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pacing w:val="2"/>
            <w:szCs w:val="24"/>
            <w:lang w:val="es-MX"/>
          </w:rPr>
          <w:t>M</w:t>
        </w:r>
        <w:r w:rsidRPr="00B03977">
          <w:rPr>
            <w:rFonts w:eastAsia="Arial"/>
            <w:szCs w:val="24"/>
            <w:lang w:val="es-MX"/>
          </w:rPr>
          <w:t>e</w:t>
        </w:r>
        <w:r w:rsidRPr="00B03977">
          <w:rPr>
            <w:rFonts w:eastAsia="Arial"/>
            <w:spacing w:val="-1"/>
            <w:szCs w:val="24"/>
            <w:lang w:val="es-MX"/>
          </w:rPr>
          <w:t>n</w:t>
        </w:r>
        <w:r w:rsidRPr="00B03977">
          <w:rPr>
            <w:rFonts w:eastAsia="Arial"/>
            <w:szCs w:val="24"/>
            <w:lang w:val="es-MX"/>
          </w:rPr>
          <w:t>os</w:t>
        </w:r>
        <w:r w:rsidRPr="00B03977">
          <w:rPr>
            <w:rFonts w:eastAsia="Arial"/>
            <w:spacing w:val="-5"/>
            <w:szCs w:val="24"/>
            <w:lang w:val="es-MX"/>
          </w:rPr>
          <w:t xml:space="preserve"> </w:t>
        </w:r>
        <w:r w:rsidRPr="00B03977">
          <w:rPr>
            <w:rFonts w:eastAsia="Arial"/>
            <w:spacing w:val="2"/>
            <w:szCs w:val="24"/>
            <w:lang w:val="es-MX"/>
          </w:rPr>
          <w:t>d</w:t>
        </w:r>
        <w:r w:rsidRPr="00B03977">
          <w:rPr>
            <w:rFonts w:eastAsia="Arial"/>
            <w:szCs w:val="24"/>
            <w:lang w:val="es-MX"/>
          </w:rPr>
          <w:t>e</w:t>
        </w:r>
        <w:r w:rsidRPr="00B03977">
          <w:rPr>
            <w:rFonts w:eastAsia="Arial"/>
            <w:spacing w:val="-2"/>
            <w:szCs w:val="24"/>
            <w:lang w:val="es-MX"/>
          </w:rPr>
          <w:t xml:space="preserve"> </w:t>
        </w:r>
        <w:r w:rsidRPr="00B03977">
          <w:rPr>
            <w:rFonts w:eastAsia="Arial"/>
            <w:szCs w:val="24"/>
            <w:lang w:val="es-MX"/>
          </w:rPr>
          <w:t>3 dí</w:t>
        </w:r>
        <w:r w:rsidRPr="00B03977">
          <w:rPr>
            <w:rFonts w:eastAsia="Arial"/>
            <w:spacing w:val="-1"/>
            <w:szCs w:val="24"/>
            <w:lang w:val="es-MX"/>
          </w:rPr>
          <w:t>a</w:t>
        </w:r>
        <w:r>
          <w:rPr>
            <w:rFonts w:eastAsia="Arial"/>
            <w:szCs w:val="24"/>
            <w:lang w:val="es-MX"/>
          </w:rPr>
          <w:t xml:space="preserve">s     </w:t>
        </w:r>
        <w:r w:rsidRPr="00B03977">
          <w:rPr>
            <w:rFonts w:eastAsia="Arial"/>
            <w:spacing w:val="55"/>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3</w:t>
        </w:r>
        <w:r w:rsidRPr="00B03977">
          <w:rPr>
            <w:rFonts w:eastAsia="Arial"/>
            <w:spacing w:val="3"/>
            <w:szCs w:val="24"/>
            <w:lang w:val="es-MX"/>
          </w:rPr>
          <w:t>-</w:t>
        </w:r>
        <w:r w:rsidRPr="00B03977">
          <w:rPr>
            <w:rFonts w:eastAsia="Arial"/>
            <w:szCs w:val="24"/>
            <w:lang w:val="es-MX"/>
          </w:rPr>
          <w:t>5</w:t>
        </w:r>
        <w:r w:rsidRPr="00B03977">
          <w:rPr>
            <w:rFonts w:eastAsia="Arial"/>
            <w:spacing w:val="-3"/>
            <w:szCs w:val="24"/>
            <w:lang w:val="es-MX"/>
          </w:rPr>
          <w:t xml:space="preserve"> </w:t>
        </w:r>
        <w:r w:rsidRPr="00B03977">
          <w:rPr>
            <w:rFonts w:eastAsia="Arial"/>
            <w:spacing w:val="-1"/>
            <w:szCs w:val="24"/>
            <w:lang w:val="es-MX"/>
          </w:rPr>
          <w:t>d</w:t>
        </w:r>
        <w:r w:rsidRPr="00B03977">
          <w:rPr>
            <w:rFonts w:eastAsia="Arial"/>
            <w:spacing w:val="2"/>
            <w:szCs w:val="24"/>
            <w:lang w:val="es-MX"/>
          </w:rPr>
          <w:t>í</w:t>
        </w:r>
        <w:r>
          <w:rPr>
            <w:rFonts w:eastAsia="Arial"/>
            <w:szCs w:val="24"/>
            <w:lang w:val="es-MX"/>
          </w:rPr>
          <w:t xml:space="preserve">as   </w:t>
        </w:r>
        <w:r w:rsidRPr="00B03977">
          <w:rPr>
            <w:rFonts w:eastAsia="Arial"/>
            <w:szCs w:val="24"/>
            <w:lang w:val="es-MX"/>
          </w:rPr>
          <w:t xml:space="preserve">    </w:t>
        </w:r>
        <w:r w:rsidRPr="00B03977">
          <w:rPr>
            <w:rFonts w:eastAsia="Arial"/>
            <w:spacing w:val="55"/>
            <w:szCs w:val="24"/>
            <w:lang w:val="es-MX"/>
          </w:rPr>
          <w:t xml:space="preserve"> </w:t>
        </w:r>
        <w:r w:rsidRPr="00B03977">
          <w:rPr>
            <w:rFonts w:eastAsia="Arial"/>
            <w:b/>
            <w:szCs w:val="24"/>
            <w:lang w:val="es-MX"/>
          </w:rPr>
          <w:t>c)</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1"/>
            <w:szCs w:val="24"/>
            <w:lang w:val="es-MX"/>
          </w:rPr>
          <w:t>á</w:t>
        </w:r>
        <w:r w:rsidRPr="00B03977">
          <w:rPr>
            <w:rFonts w:eastAsia="Arial"/>
            <w:szCs w:val="24"/>
            <w:lang w:val="es-MX"/>
          </w:rPr>
          <w:t>s</w:t>
        </w:r>
        <w:r w:rsidRPr="00B03977">
          <w:rPr>
            <w:rFonts w:eastAsia="Arial"/>
            <w:spacing w:val="-3"/>
            <w:szCs w:val="24"/>
            <w:lang w:val="es-MX"/>
          </w:rPr>
          <w:t xml:space="preserve"> </w:t>
        </w:r>
        <w:r w:rsidRPr="00B03977">
          <w:rPr>
            <w:rFonts w:eastAsia="Arial"/>
            <w:szCs w:val="24"/>
            <w:lang w:val="es-MX"/>
          </w:rPr>
          <w:t>de</w:t>
        </w:r>
        <w:r w:rsidRPr="00B03977">
          <w:rPr>
            <w:rFonts w:eastAsia="Arial"/>
            <w:spacing w:val="-1"/>
            <w:szCs w:val="24"/>
            <w:lang w:val="es-MX"/>
          </w:rPr>
          <w:t xml:space="preserve"> </w:t>
        </w:r>
        <w:r w:rsidRPr="00B03977">
          <w:rPr>
            <w:rFonts w:eastAsia="Arial"/>
            <w:szCs w:val="24"/>
            <w:lang w:val="es-MX"/>
          </w:rPr>
          <w:t>5</w:t>
        </w:r>
        <w:r w:rsidRPr="00B03977">
          <w:rPr>
            <w:rFonts w:eastAsia="Arial"/>
            <w:spacing w:val="-1"/>
            <w:szCs w:val="24"/>
            <w:lang w:val="es-MX"/>
          </w:rPr>
          <w:t xml:space="preserve"> </w:t>
        </w:r>
        <w:r w:rsidRPr="00B03977">
          <w:rPr>
            <w:rFonts w:eastAsia="Arial"/>
            <w:spacing w:val="-1"/>
            <w:w w:val="99"/>
            <w:szCs w:val="24"/>
            <w:lang w:val="es-MX"/>
          </w:rPr>
          <w:t>d</w:t>
        </w:r>
        <w:r w:rsidRPr="00B03977">
          <w:rPr>
            <w:rFonts w:eastAsia="Arial"/>
            <w:spacing w:val="2"/>
            <w:w w:val="99"/>
            <w:szCs w:val="24"/>
            <w:lang w:val="es-MX"/>
          </w:rPr>
          <w:t>í</w:t>
        </w:r>
        <w:r w:rsidRPr="00B03977">
          <w:rPr>
            <w:rFonts w:eastAsia="Arial"/>
            <w:w w:val="99"/>
            <w:szCs w:val="24"/>
            <w:lang w:val="es-MX"/>
          </w:rPr>
          <w:t>as</w:t>
        </w:r>
      </w:ins>
    </w:p>
    <w:p w14:paraId="6FCC4B89" w14:textId="77777777" w:rsidR="007B0EB6" w:rsidRPr="00B03977" w:rsidRDefault="007B0EB6" w:rsidP="007B0EB6">
      <w:pPr>
        <w:rPr>
          <w:ins w:id="8968" w:author="Erlie Hasam Morfin Zavalza" w:date="2014-11-06T20:28:00Z"/>
          <w:rFonts w:eastAsia="Arial"/>
          <w:szCs w:val="24"/>
          <w:lang w:val="es-MX"/>
        </w:rPr>
      </w:pPr>
      <w:ins w:id="8969" w:author="Erlie Hasam Morfin Zavalza" w:date="2014-11-06T20:28:00Z">
        <w:r w:rsidRPr="00B03977">
          <w:rPr>
            <w:rFonts w:eastAsia="Arial"/>
            <w:b/>
            <w:szCs w:val="24"/>
            <w:lang w:val="es-MX"/>
          </w:rPr>
          <w:t>¿C</w:t>
        </w:r>
        <w:r w:rsidRPr="00B03977">
          <w:rPr>
            <w:rFonts w:eastAsia="Arial"/>
            <w:b/>
            <w:spacing w:val="1"/>
            <w:szCs w:val="24"/>
            <w:lang w:val="es-MX"/>
          </w:rPr>
          <w:t>u</w:t>
        </w:r>
        <w:r w:rsidRPr="00B03977">
          <w:rPr>
            <w:rFonts w:eastAsia="Arial"/>
            <w:b/>
            <w:szCs w:val="24"/>
            <w:lang w:val="es-MX"/>
          </w:rPr>
          <w:t>án</w:t>
        </w:r>
        <w:r w:rsidRPr="00B03977">
          <w:rPr>
            <w:rFonts w:eastAsia="Arial"/>
            <w:b/>
            <w:spacing w:val="1"/>
            <w:szCs w:val="24"/>
            <w:lang w:val="es-MX"/>
          </w:rPr>
          <w:t>t</w:t>
        </w:r>
        <w:r w:rsidRPr="00B03977">
          <w:rPr>
            <w:rFonts w:eastAsia="Arial"/>
            <w:b/>
            <w:szCs w:val="24"/>
            <w:lang w:val="es-MX"/>
          </w:rPr>
          <w:t>as</w:t>
        </w:r>
        <w:r w:rsidRPr="00B03977">
          <w:rPr>
            <w:rFonts w:eastAsia="Arial"/>
            <w:b/>
            <w:spacing w:val="-10"/>
            <w:szCs w:val="24"/>
            <w:lang w:val="es-MX"/>
          </w:rPr>
          <w:t xml:space="preserve"> </w:t>
        </w:r>
        <w:r w:rsidRPr="00B03977">
          <w:rPr>
            <w:rFonts w:eastAsia="Arial"/>
            <w:b/>
            <w:szCs w:val="24"/>
            <w:lang w:val="es-MX"/>
          </w:rPr>
          <w:t>em</w:t>
        </w:r>
        <w:r w:rsidRPr="00B03977">
          <w:rPr>
            <w:rFonts w:eastAsia="Arial"/>
            <w:b/>
            <w:spacing w:val="3"/>
            <w:szCs w:val="24"/>
            <w:lang w:val="es-MX"/>
          </w:rPr>
          <w:t>p</w:t>
        </w:r>
        <w:r w:rsidRPr="00B03977">
          <w:rPr>
            <w:rFonts w:eastAsia="Arial"/>
            <w:b/>
            <w:szCs w:val="24"/>
            <w:lang w:val="es-MX"/>
          </w:rPr>
          <w:t>anadas</w:t>
        </w:r>
        <w:r w:rsidRPr="00B03977">
          <w:rPr>
            <w:rFonts w:eastAsia="Arial"/>
            <w:b/>
            <w:spacing w:val="-10"/>
            <w:szCs w:val="24"/>
            <w:lang w:val="es-MX"/>
          </w:rPr>
          <w:t xml:space="preserve"> </w:t>
        </w:r>
        <w:r w:rsidRPr="00B03977">
          <w:rPr>
            <w:rFonts w:eastAsia="Arial"/>
            <w:b/>
            <w:szCs w:val="24"/>
            <w:lang w:val="es-MX"/>
          </w:rPr>
          <w:t>h</w:t>
        </w:r>
        <w:r w:rsidRPr="00B03977">
          <w:rPr>
            <w:rFonts w:eastAsia="Arial"/>
            <w:b/>
            <w:spacing w:val="1"/>
            <w:szCs w:val="24"/>
            <w:lang w:val="es-MX"/>
          </w:rPr>
          <w:t>o</w:t>
        </w:r>
        <w:r w:rsidRPr="00B03977">
          <w:rPr>
            <w:rFonts w:eastAsia="Arial"/>
            <w:b/>
            <w:spacing w:val="2"/>
            <w:szCs w:val="24"/>
            <w:lang w:val="es-MX"/>
          </w:rPr>
          <w:t>r</w:t>
        </w:r>
        <w:r w:rsidRPr="00B03977">
          <w:rPr>
            <w:rFonts w:eastAsia="Arial"/>
            <w:b/>
            <w:szCs w:val="24"/>
            <w:lang w:val="es-MX"/>
          </w:rPr>
          <w:t>ne</w:t>
        </w:r>
        <w:r w:rsidRPr="00B03977">
          <w:rPr>
            <w:rFonts w:eastAsia="Arial"/>
            <w:b/>
            <w:spacing w:val="-1"/>
            <w:szCs w:val="24"/>
            <w:lang w:val="es-MX"/>
          </w:rPr>
          <w:t>a</w:t>
        </w:r>
        <w:r w:rsidRPr="00B03977">
          <w:rPr>
            <w:rFonts w:eastAsia="Arial"/>
            <w:b/>
            <w:szCs w:val="24"/>
            <w:lang w:val="es-MX"/>
          </w:rPr>
          <w:t>das</w:t>
        </w:r>
        <w:r w:rsidRPr="00B03977">
          <w:rPr>
            <w:rFonts w:eastAsia="Arial"/>
            <w:b/>
            <w:spacing w:val="-11"/>
            <w:szCs w:val="24"/>
            <w:lang w:val="es-MX"/>
          </w:rPr>
          <w:t xml:space="preserve"> </w:t>
        </w:r>
        <w:r w:rsidRPr="00B03977">
          <w:rPr>
            <w:rFonts w:eastAsia="Arial"/>
            <w:b/>
            <w:spacing w:val="3"/>
            <w:szCs w:val="24"/>
            <w:lang w:val="es-MX"/>
          </w:rPr>
          <w:t>m</w:t>
        </w:r>
        <w:r w:rsidRPr="00B03977">
          <w:rPr>
            <w:rFonts w:eastAsia="Arial"/>
            <w:b/>
            <w:szCs w:val="24"/>
            <w:lang w:val="es-MX"/>
          </w:rPr>
          <w:t>edian</w:t>
        </w:r>
        <w:r w:rsidRPr="00B03977">
          <w:rPr>
            <w:rFonts w:eastAsia="Arial"/>
            <w:b/>
            <w:spacing w:val="2"/>
            <w:szCs w:val="24"/>
            <w:lang w:val="es-MX"/>
          </w:rPr>
          <w:t>a</w:t>
        </w:r>
        <w:r w:rsidRPr="00B03977">
          <w:rPr>
            <w:rFonts w:eastAsia="Arial"/>
            <w:b/>
            <w:szCs w:val="24"/>
            <w:lang w:val="es-MX"/>
          </w:rPr>
          <w:t>s</w:t>
        </w:r>
        <w:r w:rsidRPr="00B03977">
          <w:rPr>
            <w:rFonts w:eastAsia="Arial"/>
            <w:b/>
            <w:spacing w:val="-9"/>
            <w:szCs w:val="24"/>
            <w:lang w:val="es-MX"/>
          </w:rPr>
          <w:t xml:space="preserve"> </w:t>
        </w:r>
        <w:r w:rsidRPr="00B03977">
          <w:rPr>
            <w:rFonts w:eastAsia="Arial"/>
            <w:b/>
            <w:spacing w:val="-1"/>
            <w:szCs w:val="24"/>
            <w:lang w:val="es-MX"/>
          </w:rPr>
          <w:t>c</w:t>
        </w:r>
        <w:r w:rsidRPr="00B03977">
          <w:rPr>
            <w:rFonts w:eastAsia="Arial"/>
            <w:b/>
            <w:szCs w:val="24"/>
            <w:lang w:val="es-MX"/>
          </w:rPr>
          <w:t>o</w:t>
        </w:r>
        <w:r w:rsidRPr="00B03977">
          <w:rPr>
            <w:rFonts w:eastAsia="Arial"/>
            <w:b/>
            <w:spacing w:val="3"/>
            <w:szCs w:val="24"/>
            <w:lang w:val="es-MX"/>
          </w:rPr>
          <w:t>n</w:t>
        </w:r>
        <w:r w:rsidRPr="00B03977">
          <w:rPr>
            <w:rFonts w:eastAsia="Arial"/>
            <w:b/>
            <w:szCs w:val="24"/>
            <w:lang w:val="es-MX"/>
          </w:rPr>
          <w:t>su</w:t>
        </w:r>
        <w:r w:rsidRPr="00B03977">
          <w:rPr>
            <w:rFonts w:eastAsia="Arial"/>
            <w:b/>
            <w:spacing w:val="1"/>
            <w:szCs w:val="24"/>
            <w:lang w:val="es-MX"/>
          </w:rPr>
          <w:t>m</w:t>
        </w:r>
        <w:r w:rsidRPr="00B03977">
          <w:rPr>
            <w:rFonts w:eastAsia="Arial"/>
            <w:b/>
            <w:szCs w:val="24"/>
            <w:lang w:val="es-MX"/>
          </w:rPr>
          <w:t>e</w:t>
        </w:r>
        <w:r w:rsidRPr="00B03977">
          <w:rPr>
            <w:rFonts w:eastAsia="Arial"/>
            <w:b/>
            <w:spacing w:val="-9"/>
            <w:szCs w:val="24"/>
            <w:lang w:val="es-MX"/>
          </w:rPr>
          <w:t xml:space="preserve"> </w:t>
        </w:r>
        <w:r w:rsidRPr="00B03977">
          <w:rPr>
            <w:rFonts w:eastAsia="Arial"/>
            <w:b/>
            <w:szCs w:val="24"/>
            <w:lang w:val="es-MX"/>
          </w:rPr>
          <w:t>usted</w:t>
        </w:r>
        <w:r w:rsidRPr="00B03977">
          <w:rPr>
            <w:rFonts w:eastAsia="Arial"/>
            <w:b/>
            <w:spacing w:val="-5"/>
            <w:szCs w:val="24"/>
            <w:lang w:val="es-MX"/>
          </w:rPr>
          <w:t xml:space="preserve"> </w:t>
        </w:r>
        <w:r w:rsidRPr="00B03977">
          <w:rPr>
            <w:rFonts w:eastAsia="Arial"/>
            <w:b/>
            <w:szCs w:val="24"/>
            <w:lang w:val="es-MX"/>
          </w:rPr>
          <w:t>a</w:t>
        </w:r>
        <w:r w:rsidRPr="00B03977">
          <w:rPr>
            <w:rFonts w:eastAsia="Arial"/>
            <w:b/>
            <w:spacing w:val="3"/>
            <w:szCs w:val="24"/>
            <w:lang w:val="es-MX"/>
          </w:rPr>
          <w:t>p</w:t>
        </w:r>
        <w:r w:rsidRPr="00B03977">
          <w:rPr>
            <w:rFonts w:eastAsia="Arial"/>
            <w:b/>
            <w:spacing w:val="-1"/>
            <w:szCs w:val="24"/>
            <w:lang w:val="es-MX"/>
          </w:rPr>
          <w:t>r</w:t>
        </w:r>
        <w:r w:rsidRPr="00B03977">
          <w:rPr>
            <w:rFonts w:eastAsia="Arial"/>
            <w:b/>
            <w:szCs w:val="24"/>
            <w:lang w:val="es-MX"/>
          </w:rPr>
          <w:t>oxi</w:t>
        </w:r>
        <w:r w:rsidRPr="00B03977">
          <w:rPr>
            <w:rFonts w:eastAsia="Arial"/>
            <w:b/>
            <w:spacing w:val="2"/>
            <w:szCs w:val="24"/>
            <w:lang w:val="es-MX"/>
          </w:rPr>
          <w:t>m</w:t>
        </w:r>
        <w:r w:rsidRPr="00B03977">
          <w:rPr>
            <w:rFonts w:eastAsia="Arial"/>
            <w:b/>
            <w:szCs w:val="24"/>
            <w:lang w:val="es-MX"/>
          </w:rPr>
          <w:t>adam</w:t>
        </w:r>
        <w:r w:rsidRPr="00B03977">
          <w:rPr>
            <w:rFonts w:eastAsia="Arial"/>
            <w:b/>
            <w:spacing w:val="2"/>
            <w:szCs w:val="24"/>
            <w:lang w:val="es-MX"/>
          </w:rPr>
          <w:t>e</w:t>
        </w:r>
        <w:r w:rsidRPr="00B03977">
          <w:rPr>
            <w:rFonts w:eastAsia="Arial"/>
            <w:b/>
            <w:szCs w:val="24"/>
            <w:lang w:val="es-MX"/>
          </w:rPr>
          <w:t>n</w:t>
        </w:r>
        <w:r w:rsidRPr="00B03977">
          <w:rPr>
            <w:rFonts w:eastAsia="Arial"/>
            <w:b/>
            <w:spacing w:val="1"/>
            <w:szCs w:val="24"/>
            <w:lang w:val="es-MX"/>
          </w:rPr>
          <w:t>t</w:t>
        </w:r>
        <w:r w:rsidRPr="00B03977">
          <w:rPr>
            <w:rFonts w:eastAsia="Arial"/>
            <w:b/>
            <w:szCs w:val="24"/>
            <w:lang w:val="es-MX"/>
          </w:rPr>
          <w:t>e</w:t>
        </w:r>
        <w:r w:rsidRPr="00B03977">
          <w:rPr>
            <w:rFonts w:eastAsia="Arial"/>
            <w:b/>
            <w:spacing w:val="-17"/>
            <w:szCs w:val="24"/>
            <w:lang w:val="es-MX"/>
          </w:rPr>
          <w:t xml:space="preserve"> </w:t>
        </w:r>
        <w:r w:rsidRPr="00B03977">
          <w:rPr>
            <w:rFonts w:eastAsia="Arial"/>
            <w:b/>
            <w:szCs w:val="24"/>
            <w:lang w:val="es-MX"/>
          </w:rPr>
          <w:t>a</w:t>
        </w:r>
        <w:r w:rsidRPr="00B03977">
          <w:rPr>
            <w:rFonts w:eastAsia="Arial"/>
            <w:b/>
            <w:spacing w:val="-2"/>
            <w:szCs w:val="24"/>
            <w:lang w:val="es-MX"/>
          </w:rPr>
          <w:t xml:space="preserve"> </w:t>
        </w:r>
        <w:r w:rsidRPr="00B03977">
          <w:rPr>
            <w:rFonts w:eastAsia="Arial"/>
            <w:b/>
            <w:szCs w:val="24"/>
            <w:lang w:val="es-MX"/>
          </w:rPr>
          <w:t>la</w:t>
        </w:r>
        <w:r w:rsidRPr="00B03977">
          <w:rPr>
            <w:rFonts w:eastAsia="Arial"/>
            <w:b/>
            <w:spacing w:val="-1"/>
            <w:szCs w:val="24"/>
            <w:lang w:val="es-MX"/>
          </w:rPr>
          <w:t xml:space="preserve"> </w:t>
        </w:r>
        <w:r w:rsidRPr="00B03977">
          <w:rPr>
            <w:rFonts w:eastAsia="Arial"/>
            <w:b/>
            <w:szCs w:val="24"/>
            <w:lang w:val="es-MX"/>
          </w:rPr>
          <w:t>s</w:t>
        </w:r>
        <w:r w:rsidRPr="00B03977">
          <w:rPr>
            <w:rFonts w:eastAsia="Arial"/>
            <w:b/>
            <w:spacing w:val="-1"/>
            <w:szCs w:val="24"/>
            <w:lang w:val="es-MX"/>
          </w:rPr>
          <w:t>e</w:t>
        </w:r>
        <w:r w:rsidRPr="00B03977">
          <w:rPr>
            <w:rFonts w:eastAsia="Arial"/>
            <w:b/>
            <w:szCs w:val="24"/>
            <w:lang w:val="es-MX"/>
          </w:rPr>
          <w:t>ma</w:t>
        </w:r>
        <w:r w:rsidRPr="00B03977">
          <w:rPr>
            <w:rFonts w:eastAsia="Arial"/>
            <w:b/>
            <w:spacing w:val="3"/>
            <w:szCs w:val="24"/>
            <w:lang w:val="es-MX"/>
          </w:rPr>
          <w:t>n</w:t>
        </w:r>
        <w:r w:rsidRPr="00B03977">
          <w:rPr>
            <w:rFonts w:eastAsia="Arial"/>
            <w:b/>
            <w:szCs w:val="24"/>
            <w:lang w:val="es-MX"/>
          </w:rPr>
          <w:t>a?</w:t>
        </w:r>
      </w:ins>
    </w:p>
    <w:p w14:paraId="7E13A883" w14:textId="77777777" w:rsidR="007B0EB6" w:rsidRPr="00B03977" w:rsidRDefault="007B0EB6" w:rsidP="007B0EB6">
      <w:pPr>
        <w:rPr>
          <w:ins w:id="8970" w:author="Erlie Hasam Morfin Zavalza" w:date="2014-11-06T20:28:00Z"/>
          <w:rFonts w:eastAsia="Arial"/>
          <w:szCs w:val="24"/>
          <w:lang w:val="es-MX"/>
        </w:rPr>
      </w:pPr>
      <w:ins w:id="8971"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1"/>
            <w:szCs w:val="24"/>
            <w:lang w:val="es-MX"/>
          </w:rPr>
          <w:t>e</w:t>
        </w:r>
        <w:r w:rsidRPr="00B03977">
          <w:rPr>
            <w:rFonts w:eastAsia="Arial"/>
            <w:spacing w:val="2"/>
            <w:szCs w:val="24"/>
            <w:lang w:val="es-MX"/>
          </w:rPr>
          <w:t>n</w:t>
        </w:r>
        <w:r w:rsidRPr="00B03977">
          <w:rPr>
            <w:rFonts w:eastAsia="Arial"/>
            <w:szCs w:val="24"/>
            <w:lang w:val="es-MX"/>
          </w:rPr>
          <w:t>os</w:t>
        </w:r>
        <w:r w:rsidRPr="00B03977">
          <w:rPr>
            <w:rFonts w:eastAsia="Arial"/>
            <w:spacing w:val="-5"/>
            <w:szCs w:val="24"/>
            <w:lang w:val="es-MX"/>
          </w:rPr>
          <w:t xml:space="preserve"> </w:t>
        </w:r>
        <w:r w:rsidRPr="00B03977">
          <w:rPr>
            <w:rFonts w:eastAsia="Arial"/>
            <w:szCs w:val="24"/>
            <w:lang w:val="es-MX"/>
          </w:rPr>
          <w:t>de</w:t>
        </w:r>
        <w:r w:rsidRPr="00B03977">
          <w:rPr>
            <w:rFonts w:eastAsia="Arial"/>
            <w:spacing w:val="-1"/>
            <w:szCs w:val="24"/>
            <w:lang w:val="es-MX"/>
          </w:rPr>
          <w:t xml:space="preserve"> </w:t>
        </w:r>
        <w:r w:rsidRPr="00B03977">
          <w:rPr>
            <w:rFonts w:eastAsia="Arial"/>
            <w:szCs w:val="24"/>
            <w:lang w:val="es-MX"/>
          </w:rPr>
          <w:t>3</w:t>
        </w:r>
        <w:r w:rsidRPr="00B03977">
          <w:rPr>
            <w:rFonts w:eastAsia="Arial"/>
            <w:spacing w:val="-1"/>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pacing w:val="2"/>
            <w:szCs w:val="24"/>
            <w:lang w:val="es-MX"/>
          </w:rPr>
          <w:t>d</w:t>
        </w:r>
        <w:r w:rsidRPr="00B03977">
          <w:rPr>
            <w:rFonts w:eastAsia="Arial"/>
            <w:szCs w:val="24"/>
            <w:lang w:val="es-MX"/>
          </w:rPr>
          <w:t xml:space="preserve">as   </w:t>
        </w:r>
        <w:r w:rsidRPr="00B03977">
          <w:rPr>
            <w:rFonts w:eastAsia="Arial"/>
            <w:spacing w:val="48"/>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3</w:t>
        </w:r>
        <w:r w:rsidRPr="00B03977">
          <w:rPr>
            <w:rFonts w:eastAsia="Arial"/>
            <w:spacing w:val="1"/>
            <w:szCs w:val="24"/>
            <w:lang w:val="es-MX"/>
          </w:rPr>
          <w:t>-</w:t>
        </w:r>
        <w:r w:rsidRPr="00B03977">
          <w:rPr>
            <w:rFonts w:eastAsia="Arial"/>
            <w:szCs w:val="24"/>
            <w:lang w:val="es-MX"/>
          </w:rPr>
          <w:t>6</w:t>
        </w:r>
        <w:r w:rsidRPr="00B03977">
          <w:rPr>
            <w:rFonts w:eastAsia="Arial"/>
            <w:spacing w:val="-3"/>
            <w:szCs w:val="24"/>
            <w:lang w:val="es-MX"/>
          </w:rPr>
          <w:t xml:space="preserve"> </w:t>
        </w:r>
        <w:r w:rsidRPr="00B03977">
          <w:rPr>
            <w:rFonts w:eastAsia="Arial"/>
            <w:spacing w:val="-1"/>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zCs w:val="24"/>
            <w:lang w:val="es-MX"/>
          </w:rPr>
          <w:t>d</w:t>
        </w:r>
        <w:r w:rsidRPr="00B03977">
          <w:rPr>
            <w:rFonts w:eastAsia="Arial"/>
            <w:spacing w:val="-1"/>
            <w:szCs w:val="24"/>
            <w:lang w:val="es-MX"/>
          </w:rPr>
          <w:t>a</w:t>
        </w:r>
        <w:r w:rsidRPr="00B03977">
          <w:rPr>
            <w:rFonts w:eastAsia="Arial"/>
            <w:szCs w:val="24"/>
            <w:lang w:val="es-MX"/>
          </w:rPr>
          <w:t>s</w:t>
        </w:r>
      </w:ins>
    </w:p>
    <w:p w14:paraId="287C2A63" w14:textId="77777777" w:rsidR="007B0EB6" w:rsidRPr="00B03977" w:rsidRDefault="007B0EB6" w:rsidP="007B0EB6">
      <w:pPr>
        <w:rPr>
          <w:ins w:id="8972" w:author="Erlie Hasam Morfin Zavalza" w:date="2014-11-06T20:28:00Z"/>
          <w:rFonts w:eastAsia="Arial"/>
          <w:szCs w:val="24"/>
          <w:lang w:val="es-MX"/>
        </w:rPr>
      </w:pPr>
      <w:ins w:id="8973" w:author="Erlie Hasam Morfin Zavalza" w:date="2014-11-06T20:28:00Z">
        <w:r w:rsidRPr="00B03977">
          <w:rPr>
            <w:rFonts w:eastAsia="Arial"/>
            <w:b/>
            <w:szCs w:val="24"/>
            <w:lang w:val="es-MX"/>
          </w:rPr>
          <w:t>c)</w:t>
        </w:r>
        <w:r w:rsidRPr="00B03977">
          <w:rPr>
            <w:rFonts w:eastAsia="Arial"/>
            <w:b/>
            <w:spacing w:val="-1"/>
            <w:szCs w:val="24"/>
            <w:lang w:val="es-MX"/>
          </w:rPr>
          <w:t xml:space="preserve"> </w:t>
        </w:r>
        <w:r w:rsidRPr="00B03977">
          <w:rPr>
            <w:rFonts w:eastAsia="Arial"/>
            <w:szCs w:val="24"/>
            <w:lang w:val="es-MX"/>
          </w:rPr>
          <w:t>6</w:t>
        </w:r>
        <w:r w:rsidRPr="00B03977">
          <w:rPr>
            <w:rFonts w:eastAsia="Arial"/>
            <w:spacing w:val="1"/>
            <w:szCs w:val="24"/>
            <w:lang w:val="es-MX"/>
          </w:rPr>
          <w:t>-</w:t>
        </w:r>
        <w:r w:rsidRPr="00B03977">
          <w:rPr>
            <w:rFonts w:eastAsia="Arial"/>
            <w:szCs w:val="24"/>
            <w:lang w:val="es-MX"/>
          </w:rPr>
          <w:t>9</w:t>
        </w:r>
        <w:r w:rsidRPr="00B03977">
          <w:rPr>
            <w:rFonts w:eastAsia="Arial"/>
            <w:spacing w:val="-4"/>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zCs w:val="24"/>
            <w:lang w:val="es-MX"/>
          </w:rPr>
          <w:t>d</w:t>
        </w:r>
        <w:r w:rsidRPr="00B03977">
          <w:rPr>
            <w:rFonts w:eastAsia="Arial"/>
            <w:spacing w:val="-1"/>
            <w:szCs w:val="24"/>
            <w:lang w:val="es-MX"/>
          </w:rPr>
          <w:t>a</w:t>
        </w:r>
        <w:r w:rsidRPr="00B03977">
          <w:rPr>
            <w:rFonts w:eastAsia="Arial"/>
            <w:szCs w:val="24"/>
            <w:lang w:val="es-MX"/>
          </w:rPr>
          <w:t xml:space="preserve">s                 </w:t>
        </w:r>
        <w:r w:rsidRPr="00B03977">
          <w:rPr>
            <w:rFonts w:eastAsia="Arial"/>
            <w:spacing w:val="51"/>
            <w:szCs w:val="24"/>
            <w:lang w:val="es-MX"/>
          </w:rPr>
          <w:t xml:space="preserve"> </w:t>
        </w:r>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pacing w:val="2"/>
            <w:szCs w:val="24"/>
            <w:lang w:val="es-MX"/>
          </w:rPr>
          <w:t>M</w:t>
        </w:r>
        <w:r w:rsidRPr="00B03977">
          <w:rPr>
            <w:rFonts w:eastAsia="Arial"/>
            <w:szCs w:val="24"/>
            <w:lang w:val="es-MX"/>
          </w:rPr>
          <w:t>ás</w:t>
        </w:r>
        <w:r w:rsidRPr="00B03977">
          <w:rPr>
            <w:rFonts w:eastAsia="Arial"/>
            <w:spacing w:val="-3"/>
            <w:szCs w:val="24"/>
            <w:lang w:val="es-MX"/>
          </w:rPr>
          <w:t xml:space="preserve"> </w:t>
        </w:r>
        <w:r w:rsidRPr="00B03977">
          <w:rPr>
            <w:rFonts w:eastAsia="Arial"/>
            <w:szCs w:val="24"/>
            <w:lang w:val="es-MX"/>
          </w:rPr>
          <w:t>de</w:t>
        </w:r>
        <w:r w:rsidRPr="00B03977">
          <w:rPr>
            <w:rFonts w:eastAsia="Arial"/>
            <w:spacing w:val="-1"/>
            <w:szCs w:val="24"/>
            <w:lang w:val="es-MX"/>
          </w:rPr>
          <w:t xml:space="preserve"> </w:t>
        </w:r>
        <w:r w:rsidRPr="00B03977">
          <w:rPr>
            <w:rFonts w:eastAsia="Arial"/>
            <w:szCs w:val="24"/>
            <w:lang w:val="es-MX"/>
          </w:rPr>
          <w:t>9</w:t>
        </w:r>
        <w:r w:rsidRPr="00B03977">
          <w:rPr>
            <w:rFonts w:eastAsia="Arial"/>
            <w:spacing w:val="-1"/>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pacing w:val="2"/>
            <w:szCs w:val="24"/>
            <w:lang w:val="es-MX"/>
          </w:rPr>
          <w:t>da</w:t>
        </w:r>
        <w:r w:rsidRPr="00B03977">
          <w:rPr>
            <w:rFonts w:eastAsia="Arial"/>
            <w:szCs w:val="24"/>
            <w:lang w:val="es-MX"/>
          </w:rPr>
          <w:t>s</w:t>
        </w:r>
      </w:ins>
    </w:p>
    <w:p w14:paraId="56778E43" w14:textId="77777777" w:rsidR="007B0EB6" w:rsidRPr="00B03977" w:rsidRDefault="007B0EB6" w:rsidP="007B0EB6">
      <w:pPr>
        <w:rPr>
          <w:ins w:id="8974" w:author="Erlie Hasam Morfin Zavalza" w:date="2014-11-06T20:28:00Z"/>
          <w:rFonts w:eastAsia="Arial"/>
          <w:szCs w:val="24"/>
          <w:lang w:val="es-MX"/>
        </w:rPr>
      </w:pPr>
      <w:ins w:id="8975" w:author="Erlie Hasam Morfin Zavalza" w:date="2014-11-06T20:28:00Z">
        <w:r w:rsidRPr="00B03977">
          <w:rPr>
            <w:rFonts w:eastAsia="Arial"/>
            <w:b/>
            <w:szCs w:val="24"/>
            <w:lang w:val="es-MX"/>
          </w:rPr>
          <w:t>¿C</w:t>
        </w:r>
        <w:r w:rsidRPr="00B03977">
          <w:rPr>
            <w:rFonts w:eastAsia="Arial"/>
            <w:b/>
            <w:spacing w:val="1"/>
            <w:szCs w:val="24"/>
            <w:lang w:val="es-MX"/>
          </w:rPr>
          <w:t>u</w:t>
        </w:r>
        <w:r w:rsidRPr="00B03977">
          <w:rPr>
            <w:rFonts w:eastAsia="Arial"/>
            <w:b/>
            <w:szCs w:val="24"/>
            <w:lang w:val="es-MX"/>
          </w:rPr>
          <w:t>án</w:t>
        </w:r>
        <w:r w:rsidRPr="00B03977">
          <w:rPr>
            <w:rFonts w:eastAsia="Arial"/>
            <w:b/>
            <w:spacing w:val="1"/>
            <w:szCs w:val="24"/>
            <w:lang w:val="es-MX"/>
          </w:rPr>
          <w:t>t</w:t>
        </w:r>
        <w:r w:rsidRPr="00B03977">
          <w:rPr>
            <w:rFonts w:eastAsia="Arial"/>
            <w:b/>
            <w:szCs w:val="24"/>
            <w:lang w:val="es-MX"/>
          </w:rPr>
          <w:t>as</w:t>
        </w:r>
        <w:r w:rsidRPr="00B03977">
          <w:rPr>
            <w:rFonts w:eastAsia="Arial"/>
            <w:b/>
            <w:spacing w:val="-10"/>
            <w:szCs w:val="24"/>
            <w:lang w:val="es-MX"/>
          </w:rPr>
          <w:t xml:space="preserve"> </w:t>
        </w:r>
        <w:r w:rsidRPr="00B03977">
          <w:rPr>
            <w:rFonts w:eastAsia="Arial"/>
            <w:b/>
            <w:szCs w:val="24"/>
            <w:lang w:val="es-MX"/>
          </w:rPr>
          <w:t>em</w:t>
        </w:r>
        <w:r w:rsidRPr="00B03977">
          <w:rPr>
            <w:rFonts w:eastAsia="Arial"/>
            <w:b/>
            <w:spacing w:val="3"/>
            <w:szCs w:val="24"/>
            <w:lang w:val="es-MX"/>
          </w:rPr>
          <w:t>p</w:t>
        </w:r>
        <w:r w:rsidRPr="00B03977">
          <w:rPr>
            <w:rFonts w:eastAsia="Arial"/>
            <w:b/>
            <w:szCs w:val="24"/>
            <w:lang w:val="es-MX"/>
          </w:rPr>
          <w:t>anadas</w:t>
        </w:r>
        <w:r w:rsidRPr="00B03977">
          <w:rPr>
            <w:rFonts w:eastAsia="Arial"/>
            <w:b/>
            <w:spacing w:val="-10"/>
            <w:szCs w:val="24"/>
            <w:lang w:val="es-MX"/>
          </w:rPr>
          <w:t xml:space="preserve"> </w:t>
        </w:r>
        <w:r w:rsidRPr="00B03977">
          <w:rPr>
            <w:rFonts w:eastAsia="Arial"/>
            <w:b/>
            <w:szCs w:val="24"/>
            <w:lang w:val="es-MX"/>
          </w:rPr>
          <w:t>f</w:t>
        </w:r>
        <w:r w:rsidRPr="00B03977">
          <w:rPr>
            <w:rFonts w:eastAsia="Arial"/>
            <w:b/>
            <w:spacing w:val="-1"/>
            <w:szCs w:val="24"/>
            <w:lang w:val="es-MX"/>
          </w:rPr>
          <w:t>r</w:t>
        </w:r>
        <w:r w:rsidRPr="00B03977">
          <w:rPr>
            <w:rFonts w:eastAsia="Arial"/>
            <w:b/>
            <w:szCs w:val="24"/>
            <w:lang w:val="es-MX"/>
          </w:rPr>
          <w:t>i</w:t>
        </w:r>
        <w:r w:rsidRPr="00B03977">
          <w:rPr>
            <w:rFonts w:eastAsia="Arial"/>
            <w:b/>
            <w:spacing w:val="3"/>
            <w:szCs w:val="24"/>
            <w:lang w:val="es-MX"/>
          </w:rPr>
          <w:t>t</w:t>
        </w:r>
        <w:r w:rsidRPr="00B03977">
          <w:rPr>
            <w:rFonts w:eastAsia="Arial"/>
            <w:b/>
            <w:szCs w:val="24"/>
            <w:lang w:val="es-MX"/>
          </w:rPr>
          <w:t>as</w:t>
        </w:r>
        <w:r w:rsidRPr="00B03977">
          <w:rPr>
            <w:rFonts w:eastAsia="Arial"/>
            <w:b/>
            <w:spacing w:val="-6"/>
            <w:szCs w:val="24"/>
            <w:lang w:val="es-MX"/>
          </w:rPr>
          <w:t xml:space="preserve"> </w:t>
        </w:r>
        <w:r w:rsidRPr="00B03977">
          <w:rPr>
            <w:rFonts w:eastAsia="Arial"/>
            <w:b/>
            <w:szCs w:val="24"/>
            <w:lang w:val="es-MX"/>
          </w:rPr>
          <w:t>me</w:t>
        </w:r>
        <w:r w:rsidRPr="00B03977">
          <w:rPr>
            <w:rFonts w:eastAsia="Arial"/>
            <w:b/>
            <w:spacing w:val="3"/>
            <w:szCs w:val="24"/>
            <w:lang w:val="es-MX"/>
          </w:rPr>
          <w:t>d</w:t>
        </w:r>
        <w:r w:rsidRPr="00B03977">
          <w:rPr>
            <w:rFonts w:eastAsia="Arial"/>
            <w:b/>
            <w:spacing w:val="2"/>
            <w:szCs w:val="24"/>
            <w:lang w:val="es-MX"/>
          </w:rPr>
          <w:t>i</w:t>
        </w:r>
        <w:r w:rsidRPr="00B03977">
          <w:rPr>
            <w:rFonts w:eastAsia="Arial"/>
            <w:b/>
            <w:szCs w:val="24"/>
            <w:lang w:val="es-MX"/>
          </w:rPr>
          <w:t>anas</w:t>
        </w:r>
        <w:r w:rsidRPr="00B03977">
          <w:rPr>
            <w:rFonts w:eastAsia="Arial"/>
            <w:b/>
            <w:spacing w:val="-7"/>
            <w:szCs w:val="24"/>
            <w:lang w:val="es-MX"/>
          </w:rPr>
          <w:t xml:space="preserve"> </w:t>
        </w:r>
        <w:r w:rsidRPr="00B03977">
          <w:rPr>
            <w:rFonts w:eastAsia="Arial"/>
            <w:b/>
            <w:szCs w:val="24"/>
            <w:lang w:val="es-MX"/>
          </w:rPr>
          <w:t>co</w:t>
        </w:r>
        <w:r w:rsidRPr="00B03977">
          <w:rPr>
            <w:rFonts w:eastAsia="Arial"/>
            <w:b/>
            <w:spacing w:val="1"/>
            <w:szCs w:val="24"/>
            <w:lang w:val="es-MX"/>
          </w:rPr>
          <w:t>n</w:t>
        </w:r>
        <w:r w:rsidRPr="00B03977">
          <w:rPr>
            <w:rFonts w:eastAsia="Arial"/>
            <w:b/>
            <w:szCs w:val="24"/>
            <w:lang w:val="es-MX"/>
          </w:rPr>
          <w:t>su</w:t>
        </w:r>
        <w:r w:rsidRPr="00B03977">
          <w:rPr>
            <w:rFonts w:eastAsia="Arial"/>
            <w:b/>
            <w:spacing w:val="1"/>
            <w:szCs w:val="24"/>
            <w:lang w:val="es-MX"/>
          </w:rPr>
          <w:t>m</w:t>
        </w:r>
        <w:r w:rsidRPr="00B03977">
          <w:rPr>
            <w:rFonts w:eastAsia="Arial"/>
            <w:b/>
            <w:szCs w:val="24"/>
            <w:lang w:val="es-MX"/>
          </w:rPr>
          <w:t>e</w:t>
        </w:r>
        <w:r w:rsidRPr="00B03977">
          <w:rPr>
            <w:rFonts w:eastAsia="Arial"/>
            <w:b/>
            <w:spacing w:val="-7"/>
            <w:szCs w:val="24"/>
            <w:lang w:val="es-MX"/>
          </w:rPr>
          <w:t xml:space="preserve"> </w:t>
        </w:r>
        <w:r w:rsidRPr="00B03977">
          <w:rPr>
            <w:rFonts w:eastAsia="Arial"/>
            <w:b/>
            <w:szCs w:val="24"/>
            <w:lang w:val="es-MX"/>
          </w:rPr>
          <w:t>a</w:t>
        </w:r>
        <w:r w:rsidRPr="00B03977">
          <w:rPr>
            <w:rFonts w:eastAsia="Arial"/>
            <w:b/>
            <w:spacing w:val="2"/>
            <w:szCs w:val="24"/>
            <w:lang w:val="es-MX"/>
          </w:rPr>
          <w:t>p</w:t>
        </w:r>
        <w:r w:rsidRPr="00B03977">
          <w:rPr>
            <w:rFonts w:eastAsia="Arial"/>
            <w:b/>
            <w:spacing w:val="-1"/>
            <w:szCs w:val="24"/>
            <w:lang w:val="es-MX"/>
          </w:rPr>
          <w:t>r</w:t>
        </w:r>
        <w:r w:rsidRPr="00B03977">
          <w:rPr>
            <w:rFonts w:eastAsia="Arial"/>
            <w:b/>
            <w:szCs w:val="24"/>
            <w:lang w:val="es-MX"/>
          </w:rPr>
          <w:t>oxima</w:t>
        </w:r>
        <w:r w:rsidRPr="00B03977">
          <w:rPr>
            <w:rFonts w:eastAsia="Arial"/>
            <w:b/>
            <w:spacing w:val="3"/>
            <w:szCs w:val="24"/>
            <w:lang w:val="es-MX"/>
          </w:rPr>
          <w:t>d</w:t>
        </w:r>
        <w:r w:rsidRPr="00B03977">
          <w:rPr>
            <w:rFonts w:eastAsia="Arial"/>
            <w:b/>
            <w:szCs w:val="24"/>
            <w:lang w:val="es-MX"/>
          </w:rPr>
          <w:t>amen</w:t>
        </w:r>
        <w:r w:rsidRPr="00B03977">
          <w:rPr>
            <w:rFonts w:eastAsia="Arial"/>
            <w:b/>
            <w:spacing w:val="1"/>
            <w:szCs w:val="24"/>
            <w:lang w:val="es-MX"/>
          </w:rPr>
          <w:t>t</w:t>
        </w:r>
        <w:r w:rsidRPr="00B03977">
          <w:rPr>
            <w:rFonts w:eastAsia="Arial"/>
            <w:b/>
            <w:szCs w:val="24"/>
            <w:lang w:val="es-MX"/>
          </w:rPr>
          <w:t>e</w:t>
        </w:r>
        <w:r w:rsidRPr="00B03977">
          <w:rPr>
            <w:rFonts w:eastAsia="Arial"/>
            <w:b/>
            <w:spacing w:val="-15"/>
            <w:szCs w:val="24"/>
            <w:lang w:val="es-MX"/>
          </w:rPr>
          <w:t xml:space="preserve"> </w:t>
        </w:r>
        <w:r w:rsidRPr="00B03977">
          <w:rPr>
            <w:rFonts w:eastAsia="Arial"/>
            <w:b/>
            <w:szCs w:val="24"/>
            <w:lang w:val="es-MX"/>
          </w:rPr>
          <w:t>a</w:t>
        </w:r>
        <w:r w:rsidRPr="00B03977">
          <w:rPr>
            <w:rFonts w:eastAsia="Arial"/>
            <w:b/>
            <w:spacing w:val="-1"/>
            <w:szCs w:val="24"/>
            <w:lang w:val="es-MX"/>
          </w:rPr>
          <w:t xml:space="preserve"> l</w:t>
        </w:r>
        <w:r w:rsidRPr="00B03977">
          <w:rPr>
            <w:rFonts w:eastAsia="Arial"/>
            <w:b/>
            <w:szCs w:val="24"/>
            <w:lang w:val="es-MX"/>
          </w:rPr>
          <w:t>a s</w:t>
        </w:r>
        <w:r w:rsidRPr="00B03977">
          <w:rPr>
            <w:rFonts w:eastAsia="Arial"/>
            <w:b/>
            <w:spacing w:val="-1"/>
            <w:szCs w:val="24"/>
            <w:lang w:val="es-MX"/>
          </w:rPr>
          <w:t>e</w:t>
        </w:r>
        <w:r w:rsidRPr="00B03977">
          <w:rPr>
            <w:rFonts w:eastAsia="Arial"/>
            <w:b/>
            <w:szCs w:val="24"/>
            <w:lang w:val="es-MX"/>
          </w:rPr>
          <w:t>m</w:t>
        </w:r>
        <w:r w:rsidRPr="00B03977">
          <w:rPr>
            <w:rFonts w:eastAsia="Arial"/>
            <w:b/>
            <w:spacing w:val="2"/>
            <w:szCs w:val="24"/>
            <w:lang w:val="es-MX"/>
          </w:rPr>
          <w:t>a</w:t>
        </w:r>
        <w:r w:rsidRPr="00B03977">
          <w:rPr>
            <w:rFonts w:eastAsia="Arial"/>
            <w:b/>
            <w:szCs w:val="24"/>
            <w:lang w:val="es-MX"/>
          </w:rPr>
          <w:t>na?</w:t>
        </w:r>
      </w:ins>
    </w:p>
    <w:p w14:paraId="74BCC82E" w14:textId="77777777" w:rsidR="007B0EB6" w:rsidRPr="00B03977" w:rsidRDefault="007B0EB6" w:rsidP="007B0EB6">
      <w:pPr>
        <w:rPr>
          <w:ins w:id="8976" w:author="Erlie Hasam Morfin Zavalza" w:date="2014-11-06T20:28:00Z"/>
          <w:rFonts w:eastAsia="Arial"/>
          <w:szCs w:val="24"/>
          <w:lang w:val="es-MX"/>
        </w:rPr>
      </w:pPr>
      <w:ins w:id="8977"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2"/>
            <w:szCs w:val="24"/>
            <w:lang w:val="es-MX"/>
          </w:rPr>
          <w:t>e</w:t>
        </w:r>
        <w:r w:rsidRPr="00B03977">
          <w:rPr>
            <w:rFonts w:eastAsia="Arial"/>
            <w:szCs w:val="24"/>
            <w:lang w:val="es-MX"/>
          </w:rPr>
          <w:t>n</w:t>
        </w:r>
        <w:r w:rsidRPr="00B03977">
          <w:rPr>
            <w:rFonts w:eastAsia="Arial"/>
            <w:spacing w:val="-1"/>
            <w:szCs w:val="24"/>
            <w:lang w:val="es-MX"/>
          </w:rPr>
          <w:t>o</w:t>
        </w:r>
        <w:r w:rsidRPr="00B03977">
          <w:rPr>
            <w:rFonts w:eastAsia="Arial"/>
            <w:szCs w:val="24"/>
            <w:lang w:val="es-MX"/>
          </w:rPr>
          <w:t>s</w:t>
        </w:r>
        <w:r w:rsidRPr="00B03977">
          <w:rPr>
            <w:rFonts w:eastAsia="Arial"/>
            <w:spacing w:val="-5"/>
            <w:szCs w:val="24"/>
            <w:lang w:val="es-MX"/>
          </w:rPr>
          <w:t xml:space="preserve"> </w:t>
        </w:r>
        <w:r w:rsidRPr="00B03977">
          <w:rPr>
            <w:rFonts w:eastAsia="Arial"/>
            <w:spacing w:val="2"/>
            <w:szCs w:val="24"/>
            <w:lang w:val="es-MX"/>
          </w:rPr>
          <w:t>d</w:t>
        </w:r>
        <w:r w:rsidRPr="00B03977">
          <w:rPr>
            <w:rFonts w:eastAsia="Arial"/>
            <w:szCs w:val="24"/>
            <w:lang w:val="es-MX"/>
          </w:rPr>
          <w:t>e</w:t>
        </w:r>
        <w:r w:rsidRPr="00B03977">
          <w:rPr>
            <w:rFonts w:eastAsia="Arial"/>
            <w:spacing w:val="-2"/>
            <w:szCs w:val="24"/>
            <w:lang w:val="es-MX"/>
          </w:rPr>
          <w:t xml:space="preserve"> </w:t>
        </w:r>
        <w:r w:rsidRPr="00B03977">
          <w:rPr>
            <w:rFonts w:eastAsia="Arial"/>
            <w:szCs w:val="24"/>
            <w:lang w:val="es-MX"/>
          </w:rPr>
          <w:t>3 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zCs w:val="24"/>
            <w:lang w:val="es-MX"/>
          </w:rPr>
          <w:t>d</w:t>
        </w:r>
        <w:r w:rsidRPr="00B03977">
          <w:rPr>
            <w:rFonts w:eastAsia="Arial"/>
            <w:spacing w:val="1"/>
            <w:szCs w:val="24"/>
            <w:lang w:val="es-MX"/>
          </w:rPr>
          <w:t>a</w:t>
        </w:r>
        <w:r w:rsidRPr="00B03977">
          <w:rPr>
            <w:rFonts w:eastAsia="Arial"/>
            <w:szCs w:val="24"/>
            <w:lang w:val="es-MX"/>
          </w:rPr>
          <w:t xml:space="preserve">s            </w:t>
        </w:r>
        <w:r w:rsidRPr="00B03977">
          <w:rPr>
            <w:rFonts w:eastAsia="Arial"/>
            <w:spacing w:val="48"/>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3</w:t>
        </w:r>
        <w:r w:rsidRPr="00B03977">
          <w:rPr>
            <w:rFonts w:eastAsia="Arial"/>
            <w:spacing w:val="1"/>
            <w:szCs w:val="24"/>
            <w:lang w:val="es-MX"/>
          </w:rPr>
          <w:t>-</w:t>
        </w:r>
        <w:r w:rsidRPr="00B03977">
          <w:rPr>
            <w:rFonts w:eastAsia="Arial"/>
            <w:szCs w:val="24"/>
            <w:lang w:val="es-MX"/>
          </w:rPr>
          <w:t>6</w:t>
        </w:r>
        <w:r w:rsidRPr="00B03977">
          <w:rPr>
            <w:rFonts w:eastAsia="Arial"/>
            <w:spacing w:val="-1"/>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zCs w:val="24"/>
            <w:lang w:val="es-MX"/>
          </w:rPr>
          <w:t>d</w:t>
        </w:r>
        <w:r w:rsidRPr="00B03977">
          <w:rPr>
            <w:rFonts w:eastAsia="Arial"/>
            <w:spacing w:val="1"/>
            <w:szCs w:val="24"/>
            <w:lang w:val="es-MX"/>
          </w:rPr>
          <w:t>a</w:t>
        </w:r>
        <w:r w:rsidRPr="00B03977">
          <w:rPr>
            <w:rFonts w:eastAsia="Arial"/>
            <w:szCs w:val="24"/>
            <w:lang w:val="es-MX"/>
          </w:rPr>
          <w:t>s</w:t>
        </w:r>
      </w:ins>
    </w:p>
    <w:p w14:paraId="20C49124" w14:textId="77777777" w:rsidR="007B0EB6" w:rsidRPr="00B03977" w:rsidRDefault="007B0EB6" w:rsidP="007B0EB6">
      <w:pPr>
        <w:rPr>
          <w:ins w:id="8978" w:author="Erlie Hasam Morfin Zavalza" w:date="2014-11-06T20:28:00Z"/>
          <w:rFonts w:eastAsia="Arial"/>
          <w:szCs w:val="24"/>
          <w:lang w:val="es-MX"/>
        </w:rPr>
      </w:pPr>
      <w:ins w:id="8979" w:author="Erlie Hasam Morfin Zavalza" w:date="2014-11-06T20:28:00Z">
        <w:r w:rsidRPr="00B03977">
          <w:rPr>
            <w:rFonts w:eastAsia="Arial"/>
            <w:b/>
            <w:szCs w:val="24"/>
            <w:lang w:val="es-MX"/>
          </w:rPr>
          <w:t>c)</w:t>
        </w:r>
        <w:r w:rsidRPr="00B03977">
          <w:rPr>
            <w:rFonts w:eastAsia="Arial"/>
            <w:b/>
            <w:spacing w:val="-1"/>
            <w:szCs w:val="24"/>
            <w:lang w:val="es-MX"/>
          </w:rPr>
          <w:t xml:space="preserve"> </w:t>
        </w:r>
        <w:r w:rsidRPr="00B03977">
          <w:rPr>
            <w:rFonts w:eastAsia="Arial"/>
            <w:szCs w:val="24"/>
            <w:lang w:val="es-MX"/>
          </w:rPr>
          <w:t>6</w:t>
        </w:r>
        <w:r w:rsidRPr="00B03977">
          <w:rPr>
            <w:rFonts w:eastAsia="Arial"/>
            <w:spacing w:val="1"/>
            <w:szCs w:val="24"/>
            <w:lang w:val="es-MX"/>
          </w:rPr>
          <w:t>-</w:t>
        </w:r>
        <w:r w:rsidRPr="00B03977">
          <w:rPr>
            <w:rFonts w:eastAsia="Arial"/>
            <w:szCs w:val="24"/>
            <w:lang w:val="es-MX"/>
          </w:rPr>
          <w:t>9</w:t>
        </w:r>
        <w:r w:rsidRPr="00B03977">
          <w:rPr>
            <w:rFonts w:eastAsia="Arial"/>
            <w:spacing w:val="-1"/>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zCs w:val="24"/>
            <w:lang w:val="es-MX"/>
          </w:rPr>
          <w:t>p</w:t>
        </w:r>
        <w:r w:rsidRPr="00B03977">
          <w:rPr>
            <w:rFonts w:eastAsia="Arial"/>
            <w:spacing w:val="-1"/>
            <w:szCs w:val="24"/>
            <w:lang w:val="es-MX"/>
          </w:rPr>
          <w:t>a</w:t>
        </w:r>
        <w:r w:rsidRPr="00B03977">
          <w:rPr>
            <w:rFonts w:eastAsia="Arial"/>
            <w:szCs w:val="24"/>
            <w:lang w:val="es-MX"/>
          </w:rPr>
          <w:t>n</w:t>
        </w:r>
        <w:r w:rsidRPr="00B03977">
          <w:rPr>
            <w:rFonts w:eastAsia="Arial"/>
            <w:spacing w:val="-1"/>
            <w:szCs w:val="24"/>
            <w:lang w:val="es-MX"/>
          </w:rPr>
          <w:t>a</w:t>
        </w:r>
        <w:r w:rsidRPr="00B03977">
          <w:rPr>
            <w:rFonts w:eastAsia="Arial"/>
            <w:szCs w:val="24"/>
            <w:lang w:val="es-MX"/>
          </w:rPr>
          <w:t>d</w:t>
        </w:r>
        <w:r w:rsidRPr="00B03977">
          <w:rPr>
            <w:rFonts w:eastAsia="Arial"/>
            <w:spacing w:val="-1"/>
            <w:szCs w:val="24"/>
            <w:lang w:val="es-MX"/>
          </w:rPr>
          <w:t>a</w:t>
        </w:r>
        <w:r w:rsidRPr="00B03977">
          <w:rPr>
            <w:rFonts w:eastAsia="Arial"/>
            <w:szCs w:val="24"/>
            <w:lang w:val="es-MX"/>
          </w:rPr>
          <w:t xml:space="preserve">s                          </w:t>
        </w:r>
        <w:r w:rsidRPr="00B03977">
          <w:rPr>
            <w:rFonts w:eastAsia="Arial"/>
            <w:spacing w:val="51"/>
            <w:szCs w:val="24"/>
            <w:lang w:val="es-MX"/>
          </w:rPr>
          <w:t xml:space="preserve"> </w:t>
        </w:r>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1"/>
            <w:szCs w:val="24"/>
            <w:lang w:val="es-MX"/>
          </w:rPr>
          <w:t>á</w:t>
        </w:r>
        <w:r w:rsidRPr="00B03977">
          <w:rPr>
            <w:rFonts w:eastAsia="Arial"/>
            <w:szCs w:val="24"/>
            <w:lang w:val="es-MX"/>
          </w:rPr>
          <w:t>s</w:t>
        </w:r>
        <w:r w:rsidRPr="00B03977">
          <w:rPr>
            <w:rFonts w:eastAsia="Arial"/>
            <w:spacing w:val="-3"/>
            <w:szCs w:val="24"/>
            <w:lang w:val="es-MX"/>
          </w:rPr>
          <w:t xml:space="preserve"> </w:t>
        </w:r>
        <w:r w:rsidRPr="00B03977">
          <w:rPr>
            <w:rFonts w:eastAsia="Arial"/>
            <w:spacing w:val="2"/>
            <w:szCs w:val="24"/>
            <w:lang w:val="es-MX"/>
          </w:rPr>
          <w:t>d</w:t>
        </w:r>
        <w:r w:rsidRPr="00B03977">
          <w:rPr>
            <w:rFonts w:eastAsia="Arial"/>
            <w:szCs w:val="24"/>
            <w:lang w:val="es-MX"/>
          </w:rPr>
          <w:t>e</w:t>
        </w:r>
        <w:r w:rsidRPr="00B03977">
          <w:rPr>
            <w:rFonts w:eastAsia="Arial"/>
            <w:spacing w:val="-2"/>
            <w:szCs w:val="24"/>
            <w:lang w:val="es-MX"/>
          </w:rPr>
          <w:t xml:space="preserve"> </w:t>
        </w:r>
        <w:r w:rsidRPr="00B03977">
          <w:rPr>
            <w:rFonts w:eastAsia="Arial"/>
            <w:szCs w:val="24"/>
            <w:lang w:val="es-MX"/>
          </w:rPr>
          <w:t>9</w:t>
        </w:r>
        <w:r w:rsidRPr="00B03977">
          <w:rPr>
            <w:rFonts w:eastAsia="Arial"/>
            <w:spacing w:val="1"/>
            <w:szCs w:val="24"/>
            <w:lang w:val="es-MX"/>
          </w:rPr>
          <w:t xml:space="preserve"> </w:t>
        </w:r>
        <w:r w:rsidRPr="00B03977">
          <w:rPr>
            <w:rFonts w:eastAsia="Arial"/>
            <w:szCs w:val="24"/>
            <w:lang w:val="es-MX"/>
          </w:rPr>
          <w:t>e</w:t>
        </w:r>
        <w:r w:rsidRPr="00B03977">
          <w:rPr>
            <w:rFonts w:eastAsia="Arial"/>
            <w:spacing w:val="4"/>
            <w:szCs w:val="24"/>
            <w:lang w:val="es-MX"/>
          </w:rPr>
          <w:t>m</w:t>
        </w:r>
        <w:r w:rsidRPr="00B03977">
          <w:rPr>
            <w:rFonts w:eastAsia="Arial"/>
            <w:spacing w:val="-3"/>
            <w:szCs w:val="24"/>
            <w:lang w:val="es-MX"/>
          </w:rPr>
          <w:t>p</w:t>
        </w:r>
        <w:r w:rsidRPr="00B03977">
          <w:rPr>
            <w:rFonts w:eastAsia="Arial"/>
            <w:szCs w:val="24"/>
            <w:lang w:val="es-MX"/>
          </w:rPr>
          <w:t>a</w:t>
        </w:r>
        <w:r w:rsidRPr="00B03977">
          <w:rPr>
            <w:rFonts w:eastAsia="Arial"/>
            <w:spacing w:val="-1"/>
            <w:szCs w:val="24"/>
            <w:lang w:val="es-MX"/>
          </w:rPr>
          <w:t>n</w:t>
        </w:r>
        <w:r w:rsidRPr="00B03977">
          <w:rPr>
            <w:rFonts w:eastAsia="Arial"/>
            <w:szCs w:val="24"/>
            <w:lang w:val="es-MX"/>
          </w:rPr>
          <w:t>a</w:t>
        </w:r>
        <w:r w:rsidRPr="00B03977">
          <w:rPr>
            <w:rFonts w:eastAsia="Arial"/>
            <w:spacing w:val="1"/>
            <w:szCs w:val="24"/>
            <w:lang w:val="es-MX"/>
          </w:rPr>
          <w:t>d</w:t>
        </w:r>
        <w:r w:rsidRPr="00B03977">
          <w:rPr>
            <w:rFonts w:eastAsia="Arial"/>
            <w:szCs w:val="24"/>
            <w:lang w:val="es-MX"/>
          </w:rPr>
          <w:t>as</w:t>
        </w:r>
      </w:ins>
    </w:p>
    <w:p w14:paraId="2973C114" w14:textId="77777777" w:rsidR="007B0EB6" w:rsidRPr="00B03977" w:rsidRDefault="007B0EB6" w:rsidP="007B0EB6">
      <w:pPr>
        <w:ind w:right="679"/>
        <w:rPr>
          <w:ins w:id="8980" w:author="Erlie Hasam Morfin Zavalza" w:date="2014-11-06T20:28:00Z"/>
          <w:rFonts w:eastAsia="Arial"/>
          <w:szCs w:val="24"/>
          <w:lang w:val="es-MX"/>
        </w:rPr>
      </w:pPr>
      <w:ins w:id="8981" w:author="Erlie Hasam Morfin Zavalza" w:date="2014-11-06T20:28:00Z">
        <w:r w:rsidRPr="00B03977">
          <w:rPr>
            <w:rFonts w:eastAsia="Arial"/>
            <w:b/>
            <w:szCs w:val="24"/>
            <w:lang w:val="es-MX"/>
          </w:rPr>
          <w:t>¿C</w:t>
        </w:r>
        <w:r w:rsidRPr="00B03977">
          <w:rPr>
            <w:rFonts w:eastAsia="Arial"/>
            <w:b/>
            <w:spacing w:val="1"/>
            <w:szCs w:val="24"/>
            <w:lang w:val="es-MX"/>
          </w:rPr>
          <w:t>u</w:t>
        </w:r>
        <w:r w:rsidRPr="00B03977">
          <w:rPr>
            <w:rFonts w:eastAsia="Arial"/>
            <w:b/>
            <w:szCs w:val="24"/>
            <w:lang w:val="es-MX"/>
          </w:rPr>
          <w:t>án</w:t>
        </w:r>
        <w:r w:rsidRPr="00B03977">
          <w:rPr>
            <w:rFonts w:eastAsia="Arial"/>
            <w:b/>
            <w:spacing w:val="1"/>
            <w:szCs w:val="24"/>
            <w:lang w:val="es-MX"/>
          </w:rPr>
          <w:t>t</w:t>
        </w:r>
        <w:r w:rsidRPr="00B03977">
          <w:rPr>
            <w:rFonts w:eastAsia="Arial"/>
            <w:b/>
            <w:szCs w:val="24"/>
            <w:lang w:val="es-MX"/>
          </w:rPr>
          <w:t>o</w:t>
        </w:r>
        <w:r w:rsidRPr="00B03977">
          <w:rPr>
            <w:rFonts w:eastAsia="Arial"/>
            <w:b/>
            <w:spacing w:val="-8"/>
            <w:szCs w:val="24"/>
            <w:lang w:val="es-MX"/>
          </w:rPr>
          <w:t xml:space="preserve"> </w:t>
        </w:r>
        <w:r w:rsidRPr="00B03977">
          <w:rPr>
            <w:rFonts w:eastAsia="Arial"/>
            <w:b/>
            <w:szCs w:val="24"/>
            <w:lang w:val="es-MX"/>
          </w:rPr>
          <w:t>suele</w:t>
        </w:r>
        <w:r w:rsidRPr="00B03977">
          <w:rPr>
            <w:rFonts w:eastAsia="Arial"/>
            <w:b/>
            <w:spacing w:val="-6"/>
            <w:szCs w:val="24"/>
            <w:lang w:val="es-MX"/>
          </w:rPr>
          <w:t xml:space="preserve"> </w:t>
        </w:r>
        <w:r w:rsidRPr="00B03977">
          <w:rPr>
            <w:rFonts w:eastAsia="Arial"/>
            <w:b/>
            <w:spacing w:val="3"/>
            <w:szCs w:val="24"/>
            <w:lang w:val="es-MX"/>
          </w:rPr>
          <w:t>p</w:t>
        </w:r>
        <w:r w:rsidRPr="00B03977">
          <w:rPr>
            <w:rFonts w:eastAsia="Arial"/>
            <w:b/>
            <w:szCs w:val="24"/>
            <w:lang w:val="es-MX"/>
          </w:rPr>
          <w:t>agar</w:t>
        </w:r>
        <w:r w:rsidRPr="00B03977">
          <w:rPr>
            <w:rFonts w:eastAsia="Arial"/>
            <w:b/>
            <w:spacing w:val="-6"/>
            <w:szCs w:val="24"/>
            <w:lang w:val="es-MX"/>
          </w:rPr>
          <w:t xml:space="preserve"> </w:t>
        </w:r>
        <w:r w:rsidRPr="00B03977">
          <w:rPr>
            <w:rFonts w:eastAsia="Arial"/>
            <w:b/>
            <w:szCs w:val="24"/>
            <w:lang w:val="es-MX"/>
          </w:rPr>
          <w:t>p</w:t>
        </w:r>
        <w:r w:rsidRPr="00B03977">
          <w:rPr>
            <w:rFonts w:eastAsia="Arial"/>
            <w:b/>
            <w:spacing w:val="3"/>
            <w:szCs w:val="24"/>
            <w:lang w:val="es-MX"/>
          </w:rPr>
          <w:t>o</w:t>
        </w:r>
        <w:r w:rsidRPr="00B03977">
          <w:rPr>
            <w:rFonts w:eastAsia="Arial"/>
            <w:b/>
            <w:szCs w:val="24"/>
            <w:lang w:val="es-MX"/>
          </w:rPr>
          <w:t>r</w:t>
        </w:r>
        <w:r w:rsidRPr="00B03977">
          <w:rPr>
            <w:rFonts w:eastAsia="Arial"/>
            <w:b/>
            <w:spacing w:val="-2"/>
            <w:szCs w:val="24"/>
            <w:lang w:val="es-MX"/>
          </w:rPr>
          <w:t xml:space="preserve"> </w:t>
        </w:r>
        <w:r w:rsidRPr="00B03977">
          <w:rPr>
            <w:rFonts w:eastAsia="Arial"/>
            <w:b/>
            <w:szCs w:val="24"/>
            <w:lang w:val="es-MX"/>
          </w:rPr>
          <w:t>su</w:t>
        </w:r>
        <w:r w:rsidRPr="00B03977">
          <w:rPr>
            <w:rFonts w:eastAsia="Arial"/>
            <w:b/>
            <w:spacing w:val="-2"/>
            <w:szCs w:val="24"/>
            <w:lang w:val="es-MX"/>
          </w:rPr>
          <w:t xml:space="preserve"> </w:t>
        </w:r>
        <w:r w:rsidRPr="00B03977">
          <w:rPr>
            <w:rFonts w:eastAsia="Arial"/>
            <w:b/>
            <w:szCs w:val="24"/>
            <w:lang w:val="es-MX"/>
          </w:rPr>
          <w:t>em</w:t>
        </w:r>
        <w:r w:rsidRPr="00B03977">
          <w:rPr>
            <w:rFonts w:eastAsia="Arial"/>
            <w:b/>
            <w:spacing w:val="1"/>
            <w:szCs w:val="24"/>
            <w:lang w:val="es-MX"/>
          </w:rPr>
          <w:t>p</w:t>
        </w:r>
        <w:r w:rsidRPr="00B03977">
          <w:rPr>
            <w:rFonts w:eastAsia="Arial"/>
            <w:b/>
            <w:szCs w:val="24"/>
            <w:lang w:val="es-MX"/>
          </w:rPr>
          <w:t>ana</w:t>
        </w:r>
        <w:r w:rsidRPr="00B03977">
          <w:rPr>
            <w:rFonts w:eastAsia="Arial"/>
            <w:b/>
            <w:spacing w:val="3"/>
            <w:szCs w:val="24"/>
            <w:lang w:val="es-MX"/>
          </w:rPr>
          <w:t>d</w:t>
        </w:r>
        <w:r w:rsidRPr="00B03977">
          <w:rPr>
            <w:rFonts w:eastAsia="Arial"/>
            <w:b/>
            <w:szCs w:val="24"/>
            <w:lang w:val="es-MX"/>
          </w:rPr>
          <w:t>a</w:t>
        </w:r>
        <w:r w:rsidRPr="00B03977">
          <w:rPr>
            <w:rFonts w:eastAsia="Arial"/>
            <w:b/>
            <w:spacing w:val="-10"/>
            <w:szCs w:val="24"/>
            <w:lang w:val="es-MX"/>
          </w:rPr>
          <w:t xml:space="preserve"> </w:t>
        </w:r>
        <w:r w:rsidRPr="00B03977">
          <w:rPr>
            <w:rFonts w:eastAsia="Arial"/>
            <w:b/>
            <w:szCs w:val="24"/>
            <w:lang w:val="es-MX"/>
          </w:rPr>
          <w:t>tr</w:t>
        </w:r>
        <w:r w:rsidRPr="00B03977">
          <w:rPr>
            <w:rFonts w:eastAsia="Arial"/>
            <w:b/>
            <w:spacing w:val="-1"/>
            <w:szCs w:val="24"/>
            <w:lang w:val="es-MX"/>
          </w:rPr>
          <w:t>a</w:t>
        </w:r>
        <w:r w:rsidRPr="00B03977">
          <w:rPr>
            <w:rFonts w:eastAsia="Arial"/>
            <w:b/>
            <w:szCs w:val="24"/>
            <w:lang w:val="es-MX"/>
          </w:rPr>
          <w:t>d</w:t>
        </w:r>
        <w:r w:rsidRPr="00B03977">
          <w:rPr>
            <w:rFonts w:eastAsia="Arial"/>
            <w:b/>
            <w:spacing w:val="2"/>
            <w:szCs w:val="24"/>
            <w:lang w:val="es-MX"/>
          </w:rPr>
          <w:t>i</w:t>
        </w:r>
        <w:r w:rsidRPr="00B03977">
          <w:rPr>
            <w:rFonts w:eastAsia="Arial"/>
            <w:b/>
            <w:szCs w:val="24"/>
            <w:lang w:val="es-MX"/>
          </w:rPr>
          <w:t>cio</w:t>
        </w:r>
        <w:r w:rsidRPr="00B03977">
          <w:rPr>
            <w:rFonts w:eastAsia="Arial"/>
            <w:b/>
            <w:spacing w:val="1"/>
            <w:szCs w:val="24"/>
            <w:lang w:val="es-MX"/>
          </w:rPr>
          <w:t>n</w:t>
        </w:r>
        <w:r w:rsidRPr="00B03977">
          <w:rPr>
            <w:rFonts w:eastAsia="Arial"/>
            <w:b/>
            <w:szCs w:val="24"/>
            <w:lang w:val="es-MX"/>
          </w:rPr>
          <w:t>al</w:t>
        </w:r>
        <w:r w:rsidRPr="00B03977">
          <w:rPr>
            <w:rFonts w:eastAsia="Arial"/>
            <w:b/>
            <w:spacing w:val="-9"/>
            <w:szCs w:val="24"/>
            <w:lang w:val="es-MX"/>
          </w:rPr>
          <w:t xml:space="preserve"> </w:t>
        </w:r>
        <w:r w:rsidRPr="00B03977">
          <w:rPr>
            <w:rFonts w:eastAsia="Arial"/>
            <w:b/>
            <w:szCs w:val="24"/>
            <w:lang w:val="es-MX"/>
          </w:rPr>
          <w:t>que</w:t>
        </w:r>
        <w:r w:rsidRPr="00B03977">
          <w:rPr>
            <w:rFonts w:eastAsia="Arial"/>
            <w:b/>
            <w:spacing w:val="-4"/>
            <w:szCs w:val="24"/>
            <w:lang w:val="es-MX"/>
          </w:rPr>
          <w:t xml:space="preserve"> </w:t>
        </w:r>
        <w:r w:rsidRPr="00B03977">
          <w:rPr>
            <w:rFonts w:eastAsia="Arial"/>
            <w:b/>
            <w:spacing w:val="-1"/>
            <w:szCs w:val="24"/>
            <w:lang w:val="es-MX"/>
          </w:rPr>
          <w:t>a</w:t>
        </w:r>
        <w:r w:rsidRPr="00B03977">
          <w:rPr>
            <w:rFonts w:eastAsia="Arial"/>
            <w:b/>
            <w:szCs w:val="24"/>
            <w:lang w:val="es-MX"/>
          </w:rPr>
          <w:t>dquie</w:t>
        </w:r>
        <w:r w:rsidRPr="00B03977">
          <w:rPr>
            <w:rFonts w:eastAsia="Arial"/>
            <w:b/>
            <w:spacing w:val="1"/>
            <w:szCs w:val="24"/>
            <w:lang w:val="es-MX"/>
          </w:rPr>
          <w:t>r</w:t>
        </w:r>
        <w:r w:rsidRPr="00B03977">
          <w:rPr>
            <w:rFonts w:eastAsia="Arial"/>
            <w:b/>
            <w:szCs w:val="24"/>
            <w:lang w:val="es-MX"/>
          </w:rPr>
          <w:t>e</w:t>
        </w:r>
        <w:r w:rsidRPr="00B03977">
          <w:rPr>
            <w:rFonts w:eastAsia="Arial"/>
            <w:b/>
            <w:spacing w:val="-8"/>
            <w:szCs w:val="24"/>
            <w:lang w:val="es-MX"/>
          </w:rPr>
          <w:t xml:space="preserve"> </w:t>
        </w:r>
        <w:r w:rsidRPr="00B03977">
          <w:rPr>
            <w:rFonts w:eastAsia="Arial"/>
            <w:b/>
            <w:spacing w:val="-1"/>
            <w:szCs w:val="24"/>
            <w:lang w:val="es-MX"/>
          </w:rPr>
          <w:t>e</w:t>
        </w:r>
        <w:r w:rsidRPr="00B03977">
          <w:rPr>
            <w:rFonts w:eastAsia="Arial"/>
            <w:b/>
            <w:szCs w:val="24"/>
            <w:lang w:val="es-MX"/>
          </w:rPr>
          <w:t>n el</w:t>
        </w:r>
        <w:r w:rsidRPr="00B03977">
          <w:rPr>
            <w:rFonts w:eastAsia="Arial"/>
            <w:b/>
            <w:spacing w:val="-3"/>
            <w:szCs w:val="24"/>
            <w:lang w:val="es-MX"/>
          </w:rPr>
          <w:t xml:space="preserve"> </w:t>
        </w:r>
        <w:r w:rsidRPr="00B03977">
          <w:rPr>
            <w:rFonts w:eastAsia="Arial"/>
            <w:b/>
            <w:szCs w:val="24"/>
            <w:lang w:val="es-MX"/>
          </w:rPr>
          <w:t>lu</w:t>
        </w:r>
        <w:r w:rsidRPr="00B03977">
          <w:rPr>
            <w:rFonts w:eastAsia="Arial"/>
            <w:b/>
            <w:spacing w:val="1"/>
            <w:szCs w:val="24"/>
            <w:lang w:val="es-MX"/>
          </w:rPr>
          <w:t>g</w:t>
        </w:r>
        <w:r w:rsidRPr="00B03977">
          <w:rPr>
            <w:rFonts w:eastAsia="Arial"/>
            <w:b/>
            <w:spacing w:val="2"/>
            <w:szCs w:val="24"/>
            <w:lang w:val="es-MX"/>
          </w:rPr>
          <w:t>a</w:t>
        </w:r>
        <w:r w:rsidRPr="00B03977">
          <w:rPr>
            <w:rFonts w:eastAsia="Arial"/>
            <w:b/>
            <w:szCs w:val="24"/>
            <w:lang w:val="es-MX"/>
          </w:rPr>
          <w:t>r</w:t>
        </w:r>
        <w:r w:rsidRPr="00B03977">
          <w:rPr>
            <w:rFonts w:eastAsia="Arial"/>
            <w:b/>
            <w:spacing w:val="-4"/>
            <w:szCs w:val="24"/>
            <w:lang w:val="es-MX"/>
          </w:rPr>
          <w:t xml:space="preserve"> </w:t>
        </w:r>
        <w:r w:rsidRPr="00B03977">
          <w:rPr>
            <w:rFonts w:eastAsia="Arial"/>
            <w:b/>
            <w:szCs w:val="24"/>
            <w:lang w:val="es-MX"/>
          </w:rPr>
          <w:t>de</w:t>
        </w:r>
        <w:r w:rsidRPr="00B03977">
          <w:rPr>
            <w:rFonts w:eastAsia="Arial"/>
            <w:b/>
            <w:spacing w:val="-2"/>
            <w:szCs w:val="24"/>
            <w:lang w:val="es-MX"/>
          </w:rPr>
          <w:t xml:space="preserve"> </w:t>
        </w:r>
        <w:r w:rsidRPr="00B03977">
          <w:rPr>
            <w:rFonts w:eastAsia="Arial"/>
            <w:b/>
            <w:spacing w:val="-1"/>
            <w:szCs w:val="24"/>
            <w:lang w:val="es-MX"/>
          </w:rPr>
          <w:t>c</w:t>
        </w:r>
        <w:r w:rsidRPr="00B03977">
          <w:rPr>
            <w:rFonts w:eastAsia="Arial"/>
            <w:b/>
            <w:szCs w:val="24"/>
            <w:lang w:val="es-MX"/>
          </w:rPr>
          <w:t>ost</w:t>
        </w:r>
        <w:r w:rsidRPr="00B03977">
          <w:rPr>
            <w:rFonts w:eastAsia="Arial"/>
            <w:b/>
            <w:spacing w:val="1"/>
            <w:szCs w:val="24"/>
            <w:lang w:val="es-MX"/>
          </w:rPr>
          <w:t>u</w:t>
        </w:r>
        <w:r w:rsidRPr="00B03977">
          <w:rPr>
            <w:rFonts w:eastAsia="Arial"/>
            <w:b/>
            <w:szCs w:val="24"/>
            <w:lang w:val="es-MX"/>
          </w:rPr>
          <w:t>m</w:t>
        </w:r>
        <w:r w:rsidRPr="00B03977">
          <w:rPr>
            <w:rFonts w:eastAsia="Arial"/>
            <w:b/>
            <w:spacing w:val="1"/>
            <w:szCs w:val="24"/>
            <w:lang w:val="es-MX"/>
          </w:rPr>
          <w:t>b</w:t>
        </w:r>
        <w:r w:rsidRPr="00B03977">
          <w:rPr>
            <w:rFonts w:eastAsia="Arial"/>
            <w:b/>
            <w:spacing w:val="-1"/>
            <w:szCs w:val="24"/>
            <w:lang w:val="es-MX"/>
          </w:rPr>
          <w:t>r</w:t>
        </w:r>
        <w:r w:rsidRPr="00B03977">
          <w:rPr>
            <w:rFonts w:eastAsia="Arial"/>
            <w:b/>
            <w:spacing w:val="8"/>
            <w:szCs w:val="24"/>
            <w:lang w:val="es-MX"/>
          </w:rPr>
          <w:t>e</w:t>
        </w:r>
        <w:r w:rsidRPr="00B03977">
          <w:rPr>
            <w:rFonts w:eastAsia="Arial"/>
            <w:b/>
            <w:szCs w:val="24"/>
            <w:lang w:val="es-MX"/>
          </w:rPr>
          <w:t xml:space="preserve">? </w:t>
        </w:r>
        <w:r w:rsidRPr="00B03977">
          <w:rPr>
            <w:rFonts w:eastAsia="Arial"/>
            <w:szCs w:val="24"/>
            <w:u w:val="single" w:color="000000"/>
            <w:lang w:val="es-MX"/>
          </w:rPr>
          <w:t>Cons</w:t>
        </w:r>
        <w:r w:rsidRPr="00B03977">
          <w:rPr>
            <w:rFonts w:eastAsia="Arial"/>
            <w:spacing w:val="-1"/>
            <w:szCs w:val="24"/>
            <w:u w:val="single" w:color="000000"/>
            <w:lang w:val="es-MX"/>
          </w:rPr>
          <w:t>i</w:t>
        </w:r>
        <w:r w:rsidRPr="00B03977">
          <w:rPr>
            <w:rFonts w:eastAsia="Arial"/>
            <w:spacing w:val="2"/>
            <w:szCs w:val="24"/>
            <w:u w:val="single" w:color="000000"/>
            <w:lang w:val="es-MX"/>
          </w:rPr>
          <w:t>d</w:t>
        </w:r>
        <w:r w:rsidRPr="00B03977">
          <w:rPr>
            <w:rFonts w:eastAsia="Arial"/>
            <w:szCs w:val="24"/>
            <w:u w:val="single" w:color="000000"/>
            <w:lang w:val="es-MX"/>
          </w:rPr>
          <w:t>ere</w:t>
        </w:r>
        <w:r w:rsidRPr="00B03977">
          <w:rPr>
            <w:rFonts w:eastAsia="Arial"/>
            <w:spacing w:val="-10"/>
            <w:szCs w:val="24"/>
            <w:u w:val="single" w:color="000000"/>
            <w:lang w:val="es-MX"/>
          </w:rPr>
          <w:t xml:space="preserve"> </w:t>
        </w:r>
        <w:r w:rsidRPr="00B03977">
          <w:rPr>
            <w:rFonts w:eastAsia="Arial"/>
            <w:spacing w:val="2"/>
            <w:szCs w:val="24"/>
            <w:u w:val="single" w:color="000000"/>
            <w:lang w:val="es-MX"/>
          </w:rPr>
          <w:t>u</w:t>
        </w:r>
        <w:r w:rsidRPr="00B03977">
          <w:rPr>
            <w:rFonts w:eastAsia="Arial"/>
            <w:szCs w:val="24"/>
            <w:u w:val="single" w:color="000000"/>
            <w:lang w:val="es-MX"/>
          </w:rPr>
          <w:t>n</w:t>
        </w:r>
        <w:r w:rsidRPr="00B03977">
          <w:rPr>
            <w:rFonts w:eastAsia="Arial"/>
            <w:spacing w:val="-3"/>
            <w:szCs w:val="24"/>
            <w:u w:val="single" w:color="000000"/>
            <w:lang w:val="es-MX"/>
          </w:rPr>
          <w:t xml:space="preserve"> </w:t>
        </w:r>
        <w:r w:rsidRPr="00B03977">
          <w:rPr>
            <w:rFonts w:eastAsia="Arial"/>
            <w:szCs w:val="24"/>
            <w:u w:val="single" w:color="000000"/>
            <w:lang w:val="es-MX"/>
          </w:rPr>
          <w:t>pre</w:t>
        </w:r>
        <w:r w:rsidRPr="00B03977">
          <w:rPr>
            <w:rFonts w:eastAsia="Arial"/>
            <w:spacing w:val="4"/>
            <w:szCs w:val="24"/>
            <w:u w:val="single" w:color="000000"/>
            <w:lang w:val="es-MX"/>
          </w:rPr>
          <w:t>c</w:t>
        </w:r>
        <w:r w:rsidRPr="00B03977">
          <w:rPr>
            <w:rFonts w:eastAsia="Arial"/>
            <w:spacing w:val="-1"/>
            <w:szCs w:val="24"/>
            <w:u w:val="single" w:color="000000"/>
            <w:lang w:val="es-MX"/>
          </w:rPr>
          <w:t>i</w:t>
        </w:r>
        <w:r w:rsidRPr="00B03977">
          <w:rPr>
            <w:rFonts w:eastAsia="Arial"/>
            <w:szCs w:val="24"/>
            <w:u w:val="single" w:color="000000"/>
            <w:lang w:val="es-MX"/>
          </w:rPr>
          <w:t>o</w:t>
        </w:r>
        <w:r w:rsidRPr="00B03977">
          <w:rPr>
            <w:rFonts w:eastAsia="Arial"/>
            <w:spacing w:val="-6"/>
            <w:szCs w:val="24"/>
            <w:u w:val="single" w:color="000000"/>
            <w:lang w:val="es-MX"/>
          </w:rPr>
          <w:t xml:space="preserve"> </w:t>
        </w:r>
        <w:r w:rsidRPr="00B03977">
          <w:rPr>
            <w:rFonts w:eastAsia="Arial"/>
            <w:spacing w:val="1"/>
            <w:szCs w:val="24"/>
            <w:u w:val="single" w:color="000000"/>
            <w:lang w:val="es-MX"/>
          </w:rPr>
          <w:t>a</w:t>
        </w:r>
        <w:r w:rsidRPr="00B03977">
          <w:rPr>
            <w:rFonts w:eastAsia="Arial"/>
            <w:szCs w:val="24"/>
            <w:u w:val="single" w:color="000000"/>
            <w:lang w:val="es-MX"/>
          </w:rPr>
          <w:t>pro</w:t>
        </w:r>
        <w:r w:rsidRPr="00B03977">
          <w:rPr>
            <w:rFonts w:eastAsia="Arial"/>
            <w:spacing w:val="1"/>
            <w:szCs w:val="24"/>
            <w:u w:val="single" w:color="000000"/>
            <w:lang w:val="es-MX"/>
          </w:rPr>
          <w:t>xi</w:t>
        </w:r>
        <w:r w:rsidRPr="00B03977">
          <w:rPr>
            <w:rFonts w:eastAsia="Arial"/>
            <w:spacing w:val="4"/>
            <w:szCs w:val="24"/>
            <w:u w:val="single" w:color="000000"/>
            <w:lang w:val="es-MX"/>
          </w:rPr>
          <w:t>m</w:t>
        </w:r>
        <w:r w:rsidRPr="00B03977">
          <w:rPr>
            <w:rFonts w:eastAsia="Arial"/>
            <w:szCs w:val="24"/>
            <w:u w:val="single" w:color="000000"/>
            <w:lang w:val="es-MX"/>
          </w:rPr>
          <w:t>a</w:t>
        </w:r>
        <w:r w:rsidRPr="00B03977">
          <w:rPr>
            <w:rFonts w:eastAsia="Arial"/>
            <w:spacing w:val="-1"/>
            <w:szCs w:val="24"/>
            <w:u w:val="single" w:color="000000"/>
            <w:lang w:val="es-MX"/>
          </w:rPr>
          <w:t>d</w:t>
        </w:r>
        <w:r w:rsidRPr="00B03977">
          <w:rPr>
            <w:rFonts w:eastAsia="Arial"/>
            <w:szCs w:val="24"/>
            <w:u w:val="single" w:color="000000"/>
            <w:lang w:val="es-MX"/>
          </w:rPr>
          <w:t>o</w:t>
        </w:r>
        <w:r w:rsidRPr="00B03977">
          <w:rPr>
            <w:rFonts w:eastAsia="Arial"/>
            <w:spacing w:val="-11"/>
            <w:szCs w:val="24"/>
            <w:u w:val="single" w:color="000000"/>
            <w:lang w:val="es-MX"/>
          </w:rPr>
          <w:t xml:space="preserve"> </w:t>
        </w:r>
        <w:r w:rsidRPr="00B03977">
          <w:rPr>
            <w:rFonts w:eastAsia="Arial"/>
            <w:spacing w:val="-1"/>
            <w:szCs w:val="24"/>
            <w:u w:val="single" w:color="000000"/>
            <w:lang w:val="es-MX"/>
          </w:rPr>
          <w:t>p</w:t>
        </w:r>
        <w:r w:rsidRPr="00B03977">
          <w:rPr>
            <w:rFonts w:eastAsia="Arial"/>
            <w:szCs w:val="24"/>
            <w:u w:val="single" w:color="000000"/>
            <w:lang w:val="es-MX"/>
          </w:rPr>
          <w:t>ara</w:t>
        </w:r>
        <w:r w:rsidRPr="00B03977">
          <w:rPr>
            <w:rFonts w:eastAsia="Arial"/>
            <w:spacing w:val="-5"/>
            <w:szCs w:val="24"/>
            <w:u w:val="single" w:color="000000"/>
            <w:lang w:val="es-MX"/>
          </w:rPr>
          <w:t xml:space="preserve"> </w:t>
        </w:r>
        <w:r w:rsidRPr="00B03977">
          <w:rPr>
            <w:rFonts w:eastAsia="Arial"/>
            <w:szCs w:val="24"/>
            <w:u w:val="single" w:color="000000"/>
            <w:lang w:val="es-MX"/>
          </w:rPr>
          <w:t>u</w:t>
        </w:r>
        <w:r w:rsidRPr="00B03977">
          <w:rPr>
            <w:rFonts w:eastAsia="Arial"/>
            <w:spacing w:val="1"/>
            <w:szCs w:val="24"/>
            <w:u w:val="single" w:color="000000"/>
            <w:lang w:val="es-MX"/>
          </w:rPr>
          <w:t>n</w:t>
        </w:r>
        <w:r w:rsidRPr="00B03977">
          <w:rPr>
            <w:rFonts w:eastAsia="Arial"/>
            <w:szCs w:val="24"/>
            <w:u w:val="single" w:color="000000"/>
            <w:lang w:val="es-MX"/>
          </w:rPr>
          <w:t>a</w:t>
        </w:r>
        <w:r w:rsidRPr="00B03977">
          <w:rPr>
            <w:rFonts w:eastAsia="Arial"/>
            <w:spacing w:val="-4"/>
            <w:szCs w:val="24"/>
            <w:u w:val="single" w:color="000000"/>
            <w:lang w:val="es-MX"/>
          </w:rPr>
          <w:t xml:space="preserve"> </w:t>
        </w:r>
        <w:r w:rsidRPr="00B03977">
          <w:rPr>
            <w:rFonts w:eastAsia="Arial"/>
            <w:szCs w:val="24"/>
            <w:u w:val="single" w:color="000000"/>
            <w:lang w:val="es-MX"/>
          </w:rPr>
          <w:t>so</w:t>
        </w:r>
        <w:r w:rsidRPr="00B03977">
          <w:rPr>
            <w:rFonts w:eastAsia="Arial"/>
            <w:spacing w:val="1"/>
            <w:szCs w:val="24"/>
            <w:u w:val="single" w:color="000000"/>
            <w:lang w:val="es-MX"/>
          </w:rPr>
          <w:t>l</w:t>
        </w:r>
        <w:r w:rsidRPr="00B03977">
          <w:rPr>
            <w:rFonts w:eastAsia="Arial"/>
            <w:szCs w:val="24"/>
            <w:u w:val="single" w:color="000000"/>
            <w:lang w:val="es-MX"/>
          </w:rPr>
          <w:t>a</w:t>
        </w:r>
        <w:r w:rsidRPr="00B03977">
          <w:rPr>
            <w:rFonts w:eastAsia="Arial"/>
            <w:spacing w:val="-4"/>
            <w:szCs w:val="24"/>
            <w:u w:val="single" w:color="000000"/>
            <w:lang w:val="es-MX"/>
          </w:rPr>
          <w:t xml:space="preserve"> </w:t>
        </w:r>
        <w:r w:rsidRPr="00B03977">
          <w:rPr>
            <w:rFonts w:eastAsia="Arial"/>
            <w:spacing w:val="-1"/>
            <w:szCs w:val="24"/>
            <w:u w:val="single" w:color="000000"/>
            <w:lang w:val="es-MX"/>
          </w:rPr>
          <w:t>e</w:t>
        </w:r>
        <w:r w:rsidRPr="00B03977">
          <w:rPr>
            <w:rFonts w:eastAsia="Arial"/>
            <w:spacing w:val="4"/>
            <w:szCs w:val="24"/>
            <w:u w:val="single" w:color="000000"/>
            <w:lang w:val="es-MX"/>
          </w:rPr>
          <w:t>m</w:t>
        </w:r>
        <w:r w:rsidRPr="00B03977">
          <w:rPr>
            <w:rFonts w:eastAsia="Arial"/>
            <w:szCs w:val="24"/>
            <w:u w:val="single" w:color="000000"/>
            <w:lang w:val="es-MX"/>
          </w:rPr>
          <w:t>p</w:t>
        </w:r>
        <w:r w:rsidRPr="00B03977">
          <w:rPr>
            <w:rFonts w:eastAsia="Arial"/>
            <w:spacing w:val="-1"/>
            <w:szCs w:val="24"/>
            <w:u w:val="single" w:color="000000"/>
            <w:lang w:val="es-MX"/>
          </w:rPr>
          <w:t>a</w:t>
        </w:r>
        <w:r w:rsidRPr="00B03977">
          <w:rPr>
            <w:rFonts w:eastAsia="Arial"/>
            <w:spacing w:val="2"/>
            <w:szCs w:val="24"/>
            <w:u w:val="single" w:color="000000"/>
            <w:lang w:val="es-MX"/>
          </w:rPr>
          <w:t>n</w:t>
        </w:r>
        <w:r w:rsidRPr="00B03977">
          <w:rPr>
            <w:rFonts w:eastAsia="Arial"/>
            <w:szCs w:val="24"/>
            <w:u w:val="single" w:color="000000"/>
            <w:lang w:val="es-MX"/>
          </w:rPr>
          <w:t>a</w:t>
        </w:r>
        <w:r w:rsidRPr="00B03977">
          <w:rPr>
            <w:rFonts w:eastAsia="Arial"/>
            <w:spacing w:val="-1"/>
            <w:szCs w:val="24"/>
            <w:u w:val="single" w:color="000000"/>
            <w:lang w:val="es-MX"/>
          </w:rPr>
          <w:t>d</w:t>
        </w:r>
        <w:r w:rsidRPr="00B03977">
          <w:rPr>
            <w:rFonts w:eastAsia="Arial"/>
            <w:szCs w:val="24"/>
            <w:u w:val="single" w:color="000000"/>
            <w:lang w:val="es-MX"/>
          </w:rPr>
          <w:t>a</w:t>
        </w:r>
        <w:r w:rsidRPr="00B03977">
          <w:rPr>
            <w:rFonts w:eastAsia="Arial"/>
            <w:spacing w:val="-8"/>
            <w:szCs w:val="24"/>
            <w:u w:val="single" w:color="000000"/>
            <w:lang w:val="es-MX"/>
          </w:rPr>
          <w:t xml:space="preserve"> </w:t>
        </w:r>
        <w:r w:rsidRPr="00B03977">
          <w:rPr>
            <w:rFonts w:eastAsia="Arial"/>
            <w:szCs w:val="24"/>
            <w:u w:val="single" w:color="000000"/>
            <w:lang w:val="es-MX"/>
          </w:rPr>
          <w:t>en</w:t>
        </w:r>
        <w:r w:rsidRPr="00B03977">
          <w:rPr>
            <w:rFonts w:eastAsia="Arial"/>
            <w:spacing w:val="-4"/>
            <w:szCs w:val="24"/>
            <w:u w:val="single" w:color="000000"/>
            <w:lang w:val="es-MX"/>
          </w:rPr>
          <w:t xml:space="preserve"> </w:t>
        </w:r>
        <w:r w:rsidRPr="00B03977">
          <w:rPr>
            <w:rFonts w:eastAsia="Arial"/>
            <w:spacing w:val="2"/>
            <w:szCs w:val="24"/>
            <w:u w:val="single" w:color="000000"/>
            <w:lang w:val="es-MX"/>
          </w:rPr>
          <w:t>p</w:t>
        </w:r>
        <w:r w:rsidRPr="00B03977">
          <w:rPr>
            <w:rFonts w:eastAsia="Arial"/>
            <w:szCs w:val="24"/>
            <w:u w:val="single" w:color="000000"/>
            <w:lang w:val="es-MX"/>
          </w:rPr>
          <w:t>e</w:t>
        </w:r>
        <w:r w:rsidRPr="00B03977">
          <w:rPr>
            <w:rFonts w:eastAsia="Arial"/>
            <w:spacing w:val="1"/>
            <w:szCs w:val="24"/>
            <w:u w:val="single" w:color="000000"/>
            <w:lang w:val="es-MX"/>
          </w:rPr>
          <w:t>s</w:t>
        </w:r>
        <w:r w:rsidRPr="00B03977">
          <w:rPr>
            <w:rFonts w:eastAsia="Arial"/>
            <w:szCs w:val="24"/>
            <w:u w:val="single" w:color="000000"/>
            <w:lang w:val="es-MX"/>
          </w:rPr>
          <w:t>os</w:t>
        </w:r>
        <w:r w:rsidRPr="00B03977">
          <w:rPr>
            <w:rFonts w:eastAsia="Arial"/>
            <w:spacing w:val="-5"/>
            <w:szCs w:val="24"/>
            <w:u w:val="single" w:color="000000"/>
            <w:lang w:val="es-MX"/>
          </w:rPr>
          <w:t xml:space="preserve"> </w:t>
        </w:r>
        <w:r w:rsidRPr="00B03977">
          <w:rPr>
            <w:rFonts w:eastAsia="Arial"/>
            <w:spacing w:val="1"/>
            <w:szCs w:val="24"/>
            <w:u w:val="single" w:color="000000"/>
            <w:lang w:val="es-MX"/>
          </w:rPr>
          <w:t>c</w:t>
        </w:r>
        <w:r w:rsidRPr="00B03977">
          <w:rPr>
            <w:rFonts w:eastAsia="Arial"/>
            <w:szCs w:val="24"/>
            <w:u w:val="single" w:color="000000"/>
            <w:lang w:val="es-MX"/>
          </w:rPr>
          <w:t>h</w:t>
        </w:r>
        <w:r w:rsidRPr="00B03977">
          <w:rPr>
            <w:rFonts w:eastAsia="Arial"/>
            <w:spacing w:val="1"/>
            <w:szCs w:val="24"/>
            <w:u w:val="single" w:color="000000"/>
            <w:lang w:val="es-MX"/>
          </w:rPr>
          <w:t>i</w:t>
        </w:r>
        <w:r w:rsidRPr="00B03977">
          <w:rPr>
            <w:rFonts w:eastAsia="Arial"/>
            <w:spacing w:val="-1"/>
            <w:szCs w:val="24"/>
            <w:u w:val="single" w:color="000000"/>
            <w:lang w:val="es-MX"/>
          </w:rPr>
          <w:t>l</w:t>
        </w:r>
        <w:r w:rsidRPr="00B03977">
          <w:rPr>
            <w:rFonts w:eastAsia="Arial"/>
            <w:szCs w:val="24"/>
            <w:u w:val="single" w:color="000000"/>
            <w:lang w:val="es-MX"/>
          </w:rPr>
          <w:t>e</w:t>
        </w:r>
        <w:r w:rsidRPr="00B03977">
          <w:rPr>
            <w:rFonts w:eastAsia="Arial"/>
            <w:spacing w:val="1"/>
            <w:szCs w:val="24"/>
            <w:u w:val="single" w:color="000000"/>
            <w:lang w:val="es-MX"/>
          </w:rPr>
          <w:t>n</w:t>
        </w:r>
        <w:r w:rsidRPr="00B03977">
          <w:rPr>
            <w:rFonts w:eastAsia="Arial"/>
            <w:szCs w:val="24"/>
            <w:u w:val="single" w:color="000000"/>
            <w:lang w:val="es-MX"/>
          </w:rPr>
          <w:t>os</w:t>
        </w:r>
        <w:r w:rsidRPr="00B03977">
          <w:rPr>
            <w:rFonts w:eastAsia="Arial"/>
            <w:spacing w:val="-2"/>
            <w:szCs w:val="24"/>
            <w:u w:val="single" w:color="000000"/>
            <w:lang w:val="es-MX"/>
          </w:rPr>
          <w:t xml:space="preserve"> </w:t>
        </w:r>
        <w:r w:rsidRPr="00B03977">
          <w:rPr>
            <w:rFonts w:eastAsia="Arial"/>
            <w:spacing w:val="-1"/>
            <w:szCs w:val="24"/>
            <w:u w:val="single" w:color="000000"/>
            <w:lang w:val="es-MX"/>
          </w:rPr>
          <w:t>i</w:t>
        </w:r>
        <w:r w:rsidRPr="00B03977">
          <w:rPr>
            <w:rFonts w:eastAsia="Arial"/>
            <w:spacing w:val="2"/>
            <w:szCs w:val="24"/>
            <w:u w:val="single" w:color="000000"/>
            <w:lang w:val="es-MX"/>
          </w:rPr>
          <w:t>n</w:t>
        </w:r>
        <w:r w:rsidRPr="00B03977">
          <w:rPr>
            <w:rFonts w:eastAsia="Arial"/>
            <w:szCs w:val="24"/>
            <w:u w:val="single" w:color="000000"/>
            <w:lang w:val="es-MX"/>
          </w:rPr>
          <w:t>d</w:t>
        </w:r>
        <w:r w:rsidRPr="00B03977">
          <w:rPr>
            <w:rFonts w:eastAsia="Arial"/>
            <w:spacing w:val="1"/>
            <w:szCs w:val="24"/>
            <w:u w:val="single" w:color="000000"/>
            <w:lang w:val="es-MX"/>
          </w:rPr>
          <w:t>e</w:t>
        </w:r>
        <w:r w:rsidRPr="00B03977">
          <w:rPr>
            <w:rFonts w:eastAsia="Arial"/>
            <w:szCs w:val="24"/>
            <w:u w:val="single" w:color="000000"/>
            <w:lang w:val="es-MX"/>
          </w:rPr>
          <w:t>p</w:t>
        </w:r>
        <w:r w:rsidRPr="00B03977">
          <w:rPr>
            <w:rFonts w:eastAsia="Arial"/>
            <w:spacing w:val="-1"/>
            <w:szCs w:val="24"/>
            <w:u w:val="single" w:color="000000"/>
            <w:lang w:val="es-MX"/>
          </w:rPr>
          <w:t>e</w:t>
        </w:r>
        <w:r w:rsidRPr="00B03977">
          <w:rPr>
            <w:rFonts w:eastAsia="Arial"/>
            <w:szCs w:val="24"/>
            <w:u w:val="single" w:color="000000"/>
            <w:lang w:val="es-MX"/>
          </w:rPr>
          <w:t>n</w:t>
        </w:r>
        <w:r w:rsidRPr="00B03977">
          <w:rPr>
            <w:rFonts w:eastAsia="Arial"/>
            <w:spacing w:val="1"/>
            <w:szCs w:val="24"/>
            <w:u w:val="single" w:color="000000"/>
            <w:lang w:val="es-MX"/>
          </w:rPr>
          <w:t>d</w:t>
        </w:r>
        <w:r w:rsidRPr="00B03977">
          <w:rPr>
            <w:rFonts w:eastAsia="Arial"/>
            <w:spacing w:val="-1"/>
            <w:szCs w:val="24"/>
            <w:u w:val="single" w:color="000000"/>
            <w:lang w:val="es-MX"/>
          </w:rPr>
          <w:t>i</w:t>
        </w:r>
        <w:r w:rsidRPr="00B03977">
          <w:rPr>
            <w:rFonts w:eastAsia="Arial"/>
            <w:spacing w:val="2"/>
            <w:szCs w:val="24"/>
            <w:u w:val="single" w:color="000000"/>
            <w:lang w:val="es-MX"/>
          </w:rPr>
          <w:t>e</w:t>
        </w:r>
        <w:r w:rsidRPr="00B03977">
          <w:rPr>
            <w:rFonts w:eastAsia="Arial"/>
            <w:szCs w:val="24"/>
            <w:u w:val="single" w:color="000000"/>
            <w:lang w:val="es-MX"/>
          </w:rPr>
          <w:t>nt</w:t>
        </w:r>
        <w:r w:rsidRPr="00B03977">
          <w:rPr>
            <w:rFonts w:eastAsia="Arial"/>
            <w:spacing w:val="-1"/>
            <w:szCs w:val="24"/>
            <w:u w:val="single" w:color="000000"/>
            <w:lang w:val="es-MX"/>
          </w:rPr>
          <w:t>e</w:t>
        </w:r>
        <w:r w:rsidRPr="00B03977">
          <w:rPr>
            <w:rFonts w:eastAsia="Arial"/>
            <w:spacing w:val="4"/>
            <w:szCs w:val="24"/>
            <w:u w:val="single" w:color="000000"/>
            <w:lang w:val="es-MX"/>
          </w:rPr>
          <w:t>m</w:t>
        </w:r>
        <w:r w:rsidRPr="00B03977">
          <w:rPr>
            <w:rFonts w:eastAsia="Arial"/>
            <w:szCs w:val="24"/>
            <w:u w:val="single" w:color="000000"/>
            <w:lang w:val="es-MX"/>
          </w:rPr>
          <w:t>e</w:t>
        </w:r>
        <w:r w:rsidRPr="00B03977">
          <w:rPr>
            <w:rFonts w:eastAsia="Arial"/>
            <w:spacing w:val="-1"/>
            <w:szCs w:val="24"/>
            <w:u w:val="single" w:color="000000"/>
            <w:lang w:val="es-MX"/>
          </w:rPr>
          <w:t>n</w:t>
        </w:r>
        <w:r w:rsidRPr="00B03977">
          <w:rPr>
            <w:rFonts w:eastAsia="Arial"/>
            <w:szCs w:val="24"/>
            <w:u w:val="single" w:color="000000"/>
            <w:lang w:val="es-MX"/>
          </w:rPr>
          <w:t>te</w:t>
        </w:r>
        <w:r w:rsidRPr="00B03977">
          <w:rPr>
            <w:rFonts w:eastAsia="Arial"/>
            <w:spacing w:val="-20"/>
            <w:szCs w:val="24"/>
            <w:u w:val="single" w:color="000000"/>
            <w:lang w:val="es-MX"/>
          </w:rPr>
          <w:t xml:space="preserve"> </w:t>
        </w:r>
        <w:r w:rsidRPr="00B03977">
          <w:rPr>
            <w:rFonts w:eastAsia="Arial"/>
            <w:spacing w:val="2"/>
            <w:szCs w:val="24"/>
            <w:u w:val="single" w:color="000000"/>
            <w:lang w:val="es-MX"/>
          </w:rPr>
          <w:t>d</w:t>
        </w:r>
        <w:r w:rsidRPr="00B03977">
          <w:rPr>
            <w:rFonts w:eastAsia="Arial"/>
            <w:szCs w:val="24"/>
            <w:u w:val="single" w:color="000000"/>
            <w:lang w:val="es-MX"/>
          </w:rPr>
          <w:t>el</w:t>
        </w:r>
        <w:r w:rsidRPr="00B03977">
          <w:rPr>
            <w:rFonts w:eastAsia="Arial"/>
            <w:szCs w:val="24"/>
            <w:lang w:val="es-MX"/>
          </w:rPr>
          <w:t xml:space="preserve"> </w:t>
        </w:r>
        <w:r w:rsidRPr="00B03977">
          <w:rPr>
            <w:rFonts w:eastAsia="Arial"/>
            <w:spacing w:val="1"/>
            <w:szCs w:val="24"/>
            <w:u w:val="single" w:color="000000"/>
            <w:lang w:val="es-MX"/>
          </w:rPr>
          <w:t>s</w:t>
        </w:r>
        <w:r w:rsidRPr="00B03977">
          <w:rPr>
            <w:rFonts w:eastAsia="Arial"/>
            <w:szCs w:val="24"/>
            <w:u w:val="single" w:color="000000"/>
            <w:lang w:val="es-MX"/>
          </w:rPr>
          <w:t>a</w:t>
        </w:r>
        <w:r w:rsidRPr="00B03977">
          <w:rPr>
            <w:rFonts w:eastAsia="Arial"/>
            <w:spacing w:val="-1"/>
            <w:szCs w:val="24"/>
            <w:u w:val="single" w:color="000000"/>
            <w:lang w:val="es-MX"/>
          </w:rPr>
          <w:t>b</w:t>
        </w:r>
        <w:r w:rsidRPr="00B03977">
          <w:rPr>
            <w:rFonts w:eastAsia="Arial"/>
            <w:szCs w:val="24"/>
            <w:u w:val="single" w:color="000000"/>
            <w:lang w:val="es-MX"/>
          </w:rPr>
          <w:t>or</w:t>
        </w:r>
        <w:r w:rsidRPr="00B03977">
          <w:rPr>
            <w:rFonts w:eastAsia="Arial"/>
            <w:spacing w:val="-6"/>
            <w:szCs w:val="24"/>
            <w:u w:val="single" w:color="000000"/>
            <w:lang w:val="es-MX"/>
          </w:rPr>
          <w:t xml:space="preserve"> </w:t>
        </w:r>
        <w:r w:rsidRPr="00B03977">
          <w:rPr>
            <w:rFonts w:eastAsia="Arial"/>
            <w:szCs w:val="24"/>
            <w:u w:val="single" w:color="000000"/>
            <w:lang w:val="es-MX"/>
          </w:rPr>
          <w:t>o</w:t>
        </w:r>
        <w:r w:rsidRPr="00B03977">
          <w:rPr>
            <w:rFonts w:eastAsia="Arial"/>
            <w:spacing w:val="-2"/>
            <w:szCs w:val="24"/>
            <w:u w:val="single" w:color="000000"/>
            <w:lang w:val="es-MX"/>
          </w:rPr>
          <w:t xml:space="preserve"> </w:t>
        </w:r>
        <w:r w:rsidRPr="00B03977">
          <w:rPr>
            <w:rFonts w:eastAsia="Arial"/>
            <w:spacing w:val="1"/>
            <w:szCs w:val="24"/>
            <w:u w:val="single" w:color="000000"/>
            <w:lang w:val="es-MX"/>
          </w:rPr>
          <w:t>s</w:t>
        </w:r>
        <w:r w:rsidRPr="00B03977">
          <w:rPr>
            <w:rFonts w:eastAsia="Arial"/>
            <w:szCs w:val="24"/>
            <w:u w:val="single" w:color="000000"/>
            <w:lang w:val="es-MX"/>
          </w:rPr>
          <w:t>i</w:t>
        </w:r>
        <w:r w:rsidRPr="00B03977">
          <w:rPr>
            <w:rFonts w:eastAsia="Arial"/>
            <w:spacing w:val="-1"/>
            <w:szCs w:val="24"/>
            <w:u w:val="single" w:color="000000"/>
            <w:lang w:val="es-MX"/>
          </w:rPr>
          <w:t xml:space="preserve"> </w:t>
        </w:r>
        <w:r w:rsidRPr="00B03977">
          <w:rPr>
            <w:rFonts w:eastAsia="Arial"/>
            <w:szCs w:val="24"/>
            <w:u w:val="single" w:color="000000"/>
            <w:lang w:val="es-MX"/>
          </w:rPr>
          <w:t>es</w:t>
        </w:r>
        <w:r w:rsidRPr="00B03977">
          <w:rPr>
            <w:rFonts w:eastAsia="Arial"/>
            <w:spacing w:val="-2"/>
            <w:szCs w:val="24"/>
            <w:u w:val="single" w:color="000000"/>
            <w:lang w:val="es-MX"/>
          </w:rPr>
          <w:t xml:space="preserve"> </w:t>
        </w:r>
        <w:r w:rsidRPr="00B03977">
          <w:rPr>
            <w:rFonts w:eastAsia="Arial"/>
            <w:szCs w:val="24"/>
            <w:u w:val="single" w:color="000000"/>
            <w:lang w:val="es-MX"/>
          </w:rPr>
          <w:t>h</w:t>
        </w:r>
        <w:r w:rsidRPr="00B03977">
          <w:rPr>
            <w:rFonts w:eastAsia="Arial"/>
            <w:spacing w:val="-1"/>
            <w:szCs w:val="24"/>
            <w:u w:val="single" w:color="000000"/>
            <w:lang w:val="es-MX"/>
          </w:rPr>
          <w:t>o</w:t>
        </w:r>
        <w:r w:rsidRPr="00B03977">
          <w:rPr>
            <w:rFonts w:eastAsia="Arial"/>
            <w:spacing w:val="1"/>
            <w:szCs w:val="24"/>
            <w:u w:val="single" w:color="000000"/>
            <w:lang w:val="es-MX"/>
          </w:rPr>
          <w:t>r</w:t>
        </w:r>
        <w:r w:rsidRPr="00B03977">
          <w:rPr>
            <w:rFonts w:eastAsia="Arial"/>
            <w:spacing w:val="2"/>
            <w:szCs w:val="24"/>
            <w:u w:val="single" w:color="000000"/>
            <w:lang w:val="es-MX"/>
          </w:rPr>
          <w:t>n</w:t>
        </w:r>
        <w:r w:rsidRPr="00B03977">
          <w:rPr>
            <w:rFonts w:eastAsia="Arial"/>
            <w:szCs w:val="24"/>
            <w:u w:val="single" w:color="000000"/>
            <w:lang w:val="es-MX"/>
          </w:rPr>
          <w:t>e</w:t>
        </w:r>
        <w:r w:rsidRPr="00B03977">
          <w:rPr>
            <w:rFonts w:eastAsia="Arial"/>
            <w:spacing w:val="-1"/>
            <w:szCs w:val="24"/>
            <w:u w:val="single" w:color="000000"/>
            <w:lang w:val="es-MX"/>
          </w:rPr>
          <w:t>a</w:t>
        </w:r>
        <w:r w:rsidRPr="00B03977">
          <w:rPr>
            <w:rFonts w:eastAsia="Arial"/>
            <w:spacing w:val="2"/>
            <w:szCs w:val="24"/>
            <w:u w:val="single" w:color="000000"/>
            <w:lang w:val="es-MX"/>
          </w:rPr>
          <w:t>d</w:t>
        </w:r>
        <w:r w:rsidRPr="00B03977">
          <w:rPr>
            <w:rFonts w:eastAsia="Arial"/>
            <w:szCs w:val="24"/>
            <w:u w:val="single" w:color="000000"/>
            <w:lang w:val="es-MX"/>
          </w:rPr>
          <w:t>a</w:t>
        </w:r>
        <w:r w:rsidRPr="00B03977">
          <w:rPr>
            <w:rFonts w:eastAsia="Arial"/>
            <w:spacing w:val="-9"/>
            <w:szCs w:val="24"/>
            <w:u w:val="single" w:color="000000"/>
            <w:lang w:val="es-MX"/>
          </w:rPr>
          <w:t xml:space="preserve"> </w:t>
        </w:r>
        <w:r w:rsidRPr="00B03977">
          <w:rPr>
            <w:rFonts w:eastAsia="Arial"/>
            <w:szCs w:val="24"/>
            <w:u w:val="single" w:color="000000"/>
            <w:lang w:val="es-MX"/>
          </w:rPr>
          <w:t>o</w:t>
        </w:r>
        <w:r w:rsidRPr="00B03977">
          <w:rPr>
            <w:rFonts w:eastAsia="Arial"/>
            <w:spacing w:val="-1"/>
            <w:szCs w:val="24"/>
            <w:u w:val="single" w:color="000000"/>
            <w:lang w:val="es-MX"/>
          </w:rPr>
          <w:t xml:space="preserve"> </w:t>
        </w:r>
        <w:r w:rsidRPr="00B03977">
          <w:rPr>
            <w:rFonts w:eastAsia="Arial"/>
            <w:spacing w:val="2"/>
            <w:szCs w:val="24"/>
            <w:u w:val="single" w:color="000000"/>
            <w:lang w:val="es-MX"/>
          </w:rPr>
          <w:t>f</w:t>
        </w:r>
        <w:r w:rsidRPr="00B03977">
          <w:rPr>
            <w:rFonts w:eastAsia="Arial"/>
            <w:spacing w:val="1"/>
            <w:szCs w:val="24"/>
            <w:u w:val="single" w:color="000000"/>
            <w:lang w:val="es-MX"/>
          </w:rPr>
          <w:t>r</w:t>
        </w:r>
        <w:r w:rsidRPr="00B03977">
          <w:rPr>
            <w:rFonts w:eastAsia="Arial"/>
            <w:spacing w:val="-1"/>
            <w:szCs w:val="24"/>
            <w:u w:val="single" w:color="000000"/>
            <w:lang w:val="es-MX"/>
          </w:rPr>
          <w:t>i</w:t>
        </w:r>
        <w:r w:rsidRPr="00B03977">
          <w:rPr>
            <w:rFonts w:eastAsia="Arial"/>
            <w:szCs w:val="24"/>
            <w:u w:val="single" w:color="000000"/>
            <w:lang w:val="es-MX"/>
          </w:rPr>
          <w:t>ta.</w:t>
        </w:r>
      </w:ins>
    </w:p>
    <w:p w14:paraId="46BC45C5" w14:textId="77777777" w:rsidR="007B0EB6" w:rsidRPr="00B03977" w:rsidRDefault="007B0EB6" w:rsidP="007B0EB6">
      <w:pPr>
        <w:spacing w:before="34"/>
        <w:rPr>
          <w:ins w:id="8982" w:author="Erlie Hasam Morfin Zavalza" w:date="2014-11-06T20:28:00Z"/>
          <w:rFonts w:eastAsia="Arial"/>
          <w:szCs w:val="24"/>
          <w:lang w:val="es-MX"/>
        </w:rPr>
      </w:pPr>
      <w:ins w:id="8983" w:author="Erlie Hasam Morfin Zavalza" w:date="2014-11-06T20:28:00Z">
        <w:r w:rsidRPr="00B03977">
          <w:rPr>
            <w:rFonts w:eastAsia="Arial"/>
            <w:b/>
            <w:szCs w:val="24"/>
            <w:lang w:val="es-MX"/>
          </w:rPr>
          <w:t>a)</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1"/>
            <w:szCs w:val="24"/>
            <w:lang w:val="es-MX"/>
          </w:rPr>
          <w:t>e</w:t>
        </w:r>
        <w:r w:rsidRPr="00B03977">
          <w:rPr>
            <w:rFonts w:eastAsia="Arial"/>
            <w:spacing w:val="2"/>
            <w:szCs w:val="24"/>
            <w:lang w:val="es-MX"/>
          </w:rPr>
          <w:t>n</w:t>
        </w:r>
        <w:r w:rsidRPr="00B03977">
          <w:rPr>
            <w:rFonts w:eastAsia="Arial"/>
            <w:szCs w:val="24"/>
            <w:lang w:val="es-MX"/>
          </w:rPr>
          <w:t>os</w:t>
        </w:r>
        <w:r w:rsidRPr="00B03977">
          <w:rPr>
            <w:rFonts w:eastAsia="Arial"/>
            <w:spacing w:val="-5"/>
            <w:szCs w:val="24"/>
            <w:lang w:val="es-MX"/>
          </w:rPr>
          <w:t xml:space="preserve"> </w:t>
        </w:r>
        <w:r w:rsidRPr="00B03977">
          <w:rPr>
            <w:rFonts w:eastAsia="Arial"/>
            <w:szCs w:val="24"/>
            <w:lang w:val="es-MX"/>
          </w:rPr>
          <w:t>de</w:t>
        </w:r>
        <w:r w:rsidRPr="00B03977">
          <w:rPr>
            <w:rFonts w:eastAsia="Arial"/>
            <w:spacing w:val="-1"/>
            <w:szCs w:val="24"/>
            <w:lang w:val="es-MX"/>
          </w:rPr>
          <w:t xml:space="preserve"> </w:t>
        </w:r>
        <w:r w:rsidRPr="00B03977">
          <w:rPr>
            <w:rFonts w:eastAsia="Arial"/>
            <w:szCs w:val="24"/>
            <w:lang w:val="es-MX"/>
          </w:rPr>
          <w:t>9</w:t>
        </w:r>
        <w:r w:rsidRPr="00B03977">
          <w:rPr>
            <w:rFonts w:eastAsia="Arial"/>
            <w:spacing w:val="-1"/>
            <w:szCs w:val="24"/>
            <w:lang w:val="es-MX"/>
          </w:rPr>
          <w:t>0</w:t>
        </w:r>
        <w:r w:rsidRPr="00B03977">
          <w:rPr>
            <w:rFonts w:eastAsia="Arial"/>
            <w:szCs w:val="24"/>
            <w:lang w:val="es-MX"/>
          </w:rPr>
          <w:t xml:space="preserve">0               </w:t>
        </w:r>
        <w:r w:rsidRPr="00B03977">
          <w:rPr>
            <w:rFonts w:eastAsia="Arial"/>
            <w:spacing w:val="4"/>
            <w:szCs w:val="24"/>
            <w:lang w:val="es-MX"/>
          </w:rPr>
          <w:t xml:space="preserve"> </w:t>
        </w:r>
        <w:r w:rsidRPr="00B03977">
          <w:rPr>
            <w:rFonts w:eastAsia="Arial"/>
            <w:b/>
            <w:spacing w:val="1"/>
            <w:szCs w:val="24"/>
            <w:lang w:val="es-MX"/>
          </w:rPr>
          <w:t>b</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900</w:t>
        </w:r>
        <w:r w:rsidRPr="00B03977">
          <w:rPr>
            <w:rFonts w:eastAsia="Arial"/>
            <w:spacing w:val="1"/>
            <w:szCs w:val="24"/>
            <w:lang w:val="es-MX"/>
          </w:rPr>
          <w:t>-</w:t>
        </w:r>
        <w:r w:rsidRPr="00B03977">
          <w:rPr>
            <w:rFonts w:eastAsia="Arial"/>
            <w:szCs w:val="24"/>
            <w:lang w:val="es-MX"/>
          </w:rPr>
          <w:t>1</w:t>
        </w:r>
        <w:r w:rsidRPr="00B03977">
          <w:rPr>
            <w:rFonts w:eastAsia="Arial"/>
            <w:spacing w:val="1"/>
            <w:szCs w:val="24"/>
            <w:lang w:val="es-MX"/>
          </w:rPr>
          <w:t>2</w:t>
        </w:r>
        <w:r w:rsidRPr="00B03977">
          <w:rPr>
            <w:rFonts w:eastAsia="Arial"/>
            <w:szCs w:val="24"/>
            <w:lang w:val="es-MX"/>
          </w:rPr>
          <w:t xml:space="preserve">00                </w:t>
        </w:r>
        <w:r w:rsidRPr="00B03977">
          <w:rPr>
            <w:rFonts w:eastAsia="Arial"/>
            <w:spacing w:val="51"/>
            <w:szCs w:val="24"/>
            <w:lang w:val="es-MX"/>
          </w:rPr>
          <w:t xml:space="preserve"> </w:t>
        </w:r>
        <w:r w:rsidRPr="00B03977">
          <w:rPr>
            <w:rFonts w:eastAsia="Arial"/>
            <w:b/>
            <w:szCs w:val="24"/>
            <w:lang w:val="es-MX"/>
          </w:rPr>
          <w:t>c)</w:t>
        </w:r>
        <w:r w:rsidRPr="00B03977">
          <w:rPr>
            <w:rFonts w:eastAsia="Arial"/>
            <w:b/>
            <w:spacing w:val="-1"/>
            <w:szCs w:val="24"/>
            <w:lang w:val="es-MX"/>
          </w:rPr>
          <w:t xml:space="preserve"> </w:t>
        </w:r>
        <w:r w:rsidRPr="00B03977">
          <w:rPr>
            <w:rFonts w:eastAsia="Arial"/>
            <w:spacing w:val="2"/>
            <w:szCs w:val="24"/>
            <w:lang w:val="es-MX"/>
          </w:rPr>
          <w:t>1</w:t>
        </w:r>
        <w:r w:rsidRPr="00B03977">
          <w:rPr>
            <w:rFonts w:eastAsia="Arial"/>
            <w:szCs w:val="24"/>
            <w:lang w:val="es-MX"/>
          </w:rPr>
          <w:t>2</w:t>
        </w:r>
        <w:r w:rsidRPr="00B03977">
          <w:rPr>
            <w:rFonts w:eastAsia="Arial"/>
            <w:spacing w:val="-1"/>
            <w:szCs w:val="24"/>
            <w:lang w:val="es-MX"/>
          </w:rPr>
          <w:t>0</w:t>
        </w:r>
        <w:r w:rsidRPr="00B03977">
          <w:rPr>
            <w:rFonts w:eastAsia="Arial"/>
            <w:szCs w:val="24"/>
            <w:lang w:val="es-MX"/>
          </w:rPr>
          <w:t>0</w:t>
        </w:r>
        <w:r w:rsidRPr="00B03977">
          <w:rPr>
            <w:rFonts w:eastAsia="Arial"/>
            <w:spacing w:val="1"/>
            <w:szCs w:val="24"/>
            <w:lang w:val="es-MX"/>
          </w:rPr>
          <w:t>-</w:t>
        </w:r>
        <w:r w:rsidRPr="00B03977">
          <w:rPr>
            <w:rFonts w:eastAsia="Arial"/>
            <w:spacing w:val="2"/>
            <w:szCs w:val="24"/>
            <w:lang w:val="es-MX"/>
          </w:rPr>
          <w:t>1</w:t>
        </w:r>
        <w:r w:rsidRPr="00B03977">
          <w:rPr>
            <w:rFonts w:eastAsia="Arial"/>
            <w:szCs w:val="24"/>
            <w:lang w:val="es-MX"/>
          </w:rPr>
          <w:t>5</w:t>
        </w:r>
        <w:r w:rsidRPr="00B03977">
          <w:rPr>
            <w:rFonts w:eastAsia="Arial"/>
            <w:spacing w:val="-1"/>
            <w:szCs w:val="24"/>
            <w:lang w:val="es-MX"/>
          </w:rPr>
          <w:t>0</w:t>
        </w:r>
        <w:r w:rsidRPr="00B03977">
          <w:rPr>
            <w:rFonts w:eastAsia="Arial"/>
            <w:szCs w:val="24"/>
            <w:lang w:val="es-MX"/>
          </w:rPr>
          <w:t xml:space="preserve">0                     </w:t>
        </w:r>
        <w:r w:rsidRPr="00B03977">
          <w:rPr>
            <w:rFonts w:eastAsia="Arial"/>
            <w:spacing w:val="52"/>
            <w:szCs w:val="24"/>
            <w:lang w:val="es-MX"/>
          </w:rPr>
          <w:t xml:space="preserve"> </w:t>
        </w:r>
        <w:r w:rsidRPr="00B03977">
          <w:rPr>
            <w:rFonts w:eastAsia="Arial"/>
            <w:b/>
            <w:spacing w:val="1"/>
            <w:szCs w:val="24"/>
            <w:lang w:val="es-MX"/>
          </w:rPr>
          <w:t>d</w:t>
        </w:r>
        <w:r w:rsidRPr="00B03977">
          <w:rPr>
            <w:rFonts w:eastAsia="Arial"/>
            <w:b/>
            <w:szCs w:val="24"/>
            <w:lang w:val="es-MX"/>
          </w:rPr>
          <w:t>)</w:t>
        </w:r>
        <w:r w:rsidRPr="00B03977">
          <w:rPr>
            <w:rFonts w:eastAsia="Arial"/>
            <w:b/>
            <w:spacing w:val="1"/>
            <w:szCs w:val="24"/>
            <w:lang w:val="es-MX"/>
          </w:rPr>
          <w:t xml:space="preserve"> </w:t>
        </w:r>
        <w:r w:rsidRPr="00B03977">
          <w:rPr>
            <w:rFonts w:eastAsia="Arial"/>
            <w:szCs w:val="24"/>
            <w:lang w:val="es-MX"/>
          </w:rPr>
          <w:t>M</w:t>
        </w:r>
        <w:r w:rsidRPr="00B03977">
          <w:rPr>
            <w:rFonts w:eastAsia="Arial"/>
            <w:spacing w:val="-1"/>
            <w:szCs w:val="24"/>
            <w:lang w:val="es-MX"/>
          </w:rPr>
          <w:t>á</w:t>
        </w:r>
        <w:r w:rsidRPr="00B03977">
          <w:rPr>
            <w:rFonts w:eastAsia="Arial"/>
            <w:szCs w:val="24"/>
            <w:lang w:val="es-MX"/>
          </w:rPr>
          <w:t>s</w:t>
        </w:r>
        <w:r w:rsidRPr="00B03977">
          <w:rPr>
            <w:rFonts w:eastAsia="Arial"/>
            <w:spacing w:val="-3"/>
            <w:szCs w:val="24"/>
            <w:lang w:val="es-MX"/>
          </w:rPr>
          <w:t xml:space="preserve"> </w:t>
        </w:r>
        <w:r w:rsidRPr="00B03977">
          <w:rPr>
            <w:rFonts w:eastAsia="Arial"/>
            <w:szCs w:val="24"/>
            <w:lang w:val="es-MX"/>
          </w:rPr>
          <w:t>de</w:t>
        </w:r>
        <w:r w:rsidRPr="00B03977">
          <w:rPr>
            <w:rFonts w:eastAsia="Arial"/>
            <w:spacing w:val="-1"/>
            <w:szCs w:val="24"/>
            <w:lang w:val="es-MX"/>
          </w:rPr>
          <w:t xml:space="preserve"> </w:t>
        </w:r>
        <w:r w:rsidRPr="00B03977">
          <w:rPr>
            <w:rFonts w:eastAsia="Arial"/>
            <w:szCs w:val="24"/>
            <w:lang w:val="es-MX"/>
          </w:rPr>
          <w:t>1</w:t>
        </w:r>
        <w:r w:rsidRPr="00B03977">
          <w:rPr>
            <w:rFonts w:eastAsia="Arial"/>
            <w:spacing w:val="-1"/>
            <w:szCs w:val="24"/>
            <w:lang w:val="es-MX"/>
          </w:rPr>
          <w:t>5</w:t>
        </w:r>
        <w:r w:rsidRPr="00B03977">
          <w:rPr>
            <w:rFonts w:eastAsia="Arial"/>
            <w:spacing w:val="2"/>
            <w:szCs w:val="24"/>
            <w:lang w:val="es-MX"/>
          </w:rPr>
          <w:t>0</w:t>
        </w:r>
        <w:r w:rsidRPr="00B03977">
          <w:rPr>
            <w:rFonts w:eastAsia="Arial"/>
            <w:szCs w:val="24"/>
            <w:lang w:val="es-MX"/>
          </w:rPr>
          <w:t>0</w:t>
        </w:r>
      </w:ins>
    </w:p>
    <w:p w14:paraId="7607CB83" w14:textId="77777777" w:rsidR="007B0EB6" w:rsidRPr="00B03977" w:rsidRDefault="007B0EB6" w:rsidP="007B0EB6">
      <w:pPr>
        <w:spacing w:before="29"/>
        <w:rPr>
          <w:ins w:id="8984" w:author="Erlie Hasam Morfin Zavalza" w:date="2014-11-06T20:28:00Z"/>
          <w:rFonts w:eastAsia="Arial"/>
          <w:szCs w:val="24"/>
          <w:lang w:val="es-MX"/>
        </w:rPr>
      </w:pPr>
      <w:ins w:id="8985" w:author="Erlie Hasam Morfin Zavalza" w:date="2014-11-06T20:28:00Z">
        <w:r w:rsidRPr="00B03977">
          <w:rPr>
            <w:rFonts w:eastAsia="Arial"/>
            <w:b/>
            <w:szCs w:val="24"/>
            <w:lang w:val="es-MX"/>
          </w:rPr>
          <w:t>TERCE</w:t>
        </w:r>
        <w:r w:rsidRPr="00B03977">
          <w:rPr>
            <w:rFonts w:eastAsia="Arial"/>
            <w:b/>
            <w:spacing w:val="2"/>
            <w:szCs w:val="24"/>
            <w:lang w:val="es-MX"/>
          </w:rPr>
          <w:t>R</w:t>
        </w:r>
        <w:r w:rsidRPr="00B03977">
          <w:rPr>
            <w:rFonts w:eastAsia="Arial"/>
            <w:b/>
            <w:szCs w:val="24"/>
            <w:lang w:val="es-MX"/>
          </w:rPr>
          <w:t>A</w:t>
        </w:r>
        <w:r w:rsidRPr="00B03977">
          <w:rPr>
            <w:rFonts w:eastAsia="Arial"/>
            <w:b/>
            <w:spacing w:val="-4"/>
            <w:szCs w:val="24"/>
            <w:lang w:val="es-MX"/>
          </w:rPr>
          <w:t xml:space="preserve"> </w:t>
        </w:r>
        <w:r w:rsidRPr="00B03977">
          <w:rPr>
            <w:rFonts w:eastAsia="Arial"/>
            <w:b/>
            <w:spacing w:val="5"/>
            <w:szCs w:val="24"/>
            <w:lang w:val="es-MX"/>
          </w:rPr>
          <w:t>P</w:t>
        </w:r>
        <w:r w:rsidRPr="00B03977">
          <w:rPr>
            <w:rFonts w:eastAsia="Arial"/>
            <w:b/>
            <w:spacing w:val="-5"/>
            <w:szCs w:val="24"/>
            <w:lang w:val="es-MX"/>
          </w:rPr>
          <w:t>A</w:t>
        </w:r>
        <w:r w:rsidRPr="00B03977">
          <w:rPr>
            <w:rFonts w:eastAsia="Arial"/>
            <w:b/>
            <w:szCs w:val="24"/>
            <w:lang w:val="es-MX"/>
          </w:rPr>
          <w:t>R</w:t>
        </w:r>
        <w:r w:rsidRPr="00B03977">
          <w:rPr>
            <w:rFonts w:eastAsia="Arial"/>
            <w:b/>
            <w:spacing w:val="-1"/>
            <w:szCs w:val="24"/>
            <w:lang w:val="es-MX"/>
          </w:rPr>
          <w:t>T</w:t>
        </w:r>
        <w:r w:rsidRPr="00B03977">
          <w:rPr>
            <w:rFonts w:eastAsia="Arial"/>
            <w:b/>
            <w:szCs w:val="24"/>
            <w:lang w:val="es-MX"/>
          </w:rPr>
          <w:t>E</w:t>
        </w:r>
      </w:ins>
    </w:p>
    <w:p w14:paraId="24175867" w14:textId="77777777" w:rsidR="007B0EB6" w:rsidRPr="00B03977" w:rsidRDefault="007B0EB6" w:rsidP="007B0EB6">
      <w:pPr>
        <w:spacing w:before="42"/>
        <w:rPr>
          <w:ins w:id="8986" w:author="Erlie Hasam Morfin Zavalza" w:date="2014-11-06T20:28:00Z"/>
          <w:rFonts w:eastAsia="Arial"/>
          <w:sz w:val="32"/>
          <w:lang w:val="es-MX"/>
        </w:rPr>
      </w:pPr>
      <w:ins w:id="8987" w:author="Erlie Hasam Morfin Zavalza" w:date="2014-11-06T20:28:00Z">
        <w:r w:rsidRPr="00B03977">
          <w:rPr>
            <w:rFonts w:eastAsia="Arial"/>
            <w:lang w:val="es-MX"/>
          </w:rPr>
          <w:t>Co</w:t>
        </w:r>
        <w:r w:rsidRPr="00B03977">
          <w:rPr>
            <w:rFonts w:eastAsia="Arial"/>
            <w:spacing w:val="-1"/>
            <w:lang w:val="es-MX"/>
          </w:rPr>
          <w:t>n</w:t>
        </w:r>
        <w:r w:rsidRPr="00B03977">
          <w:rPr>
            <w:rFonts w:eastAsia="Arial"/>
            <w:lang w:val="es-MX"/>
          </w:rPr>
          <w:t>tes</w:t>
        </w:r>
        <w:r w:rsidRPr="00B03977">
          <w:rPr>
            <w:rFonts w:eastAsia="Arial"/>
            <w:spacing w:val="2"/>
            <w:lang w:val="es-MX"/>
          </w:rPr>
          <w:t>t</w:t>
        </w:r>
        <w:r w:rsidRPr="00B03977">
          <w:rPr>
            <w:rFonts w:eastAsia="Arial"/>
            <w:lang w:val="es-MX"/>
          </w:rPr>
          <w:t>a</w:t>
        </w:r>
        <w:r w:rsidRPr="00B03977">
          <w:rPr>
            <w:rFonts w:eastAsia="Arial"/>
            <w:spacing w:val="-8"/>
            <w:lang w:val="es-MX"/>
          </w:rPr>
          <w:t xml:space="preserve"> </w:t>
        </w:r>
        <w:r w:rsidRPr="00B03977">
          <w:rPr>
            <w:rFonts w:eastAsia="Arial"/>
            <w:spacing w:val="-1"/>
            <w:lang w:val="es-MX"/>
          </w:rPr>
          <w:t>d</w:t>
        </w:r>
        <w:r w:rsidRPr="00B03977">
          <w:rPr>
            <w:rFonts w:eastAsia="Arial"/>
            <w:lang w:val="es-MX"/>
          </w:rPr>
          <w:t xml:space="preserve">e </w:t>
        </w:r>
        <w:r w:rsidRPr="00B03977">
          <w:rPr>
            <w:rFonts w:eastAsia="Arial"/>
            <w:spacing w:val="4"/>
            <w:lang w:val="es-MX"/>
          </w:rPr>
          <w:t>m</w:t>
        </w:r>
        <w:r w:rsidRPr="00B03977">
          <w:rPr>
            <w:rFonts w:eastAsia="Arial"/>
            <w:lang w:val="es-MX"/>
          </w:rPr>
          <w:t>a</w:t>
        </w:r>
        <w:r w:rsidRPr="00B03977">
          <w:rPr>
            <w:rFonts w:eastAsia="Arial"/>
            <w:spacing w:val="-1"/>
            <w:lang w:val="es-MX"/>
          </w:rPr>
          <w:t>n</w:t>
        </w:r>
        <w:r w:rsidRPr="00B03977">
          <w:rPr>
            <w:rFonts w:eastAsia="Arial"/>
            <w:lang w:val="es-MX"/>
          </w:rPr>
          <w:t>era</w:t>
        </w:r>
        <w:r w:rsidRPr="00B03977">
          <w:rPr>
            <w:rFonts w:eastAsia="Arial"/>
            <w:spacing w:val="-7"/>
            <w:lang w:val="es-MX"/>
          </w:rPr>
          <w:t xml:space="preserve"> </w:t>
        </w:r>
        <w:r w:rsidRPr="00B03977">
          <w:rPr>
            <w:rFonts w:eastAsia="Arial"/>
            <w:lang w:val="es-MX"/>
          </w:rPr>
          <w:t>a</w:t>
        </w:r>
        <w:r w:rsidRPr="00B03977">
          <w:rPr>
            <w:rFonts w:eastAsia="Arial"/>
            <w:spacing w:val="-1"/>
            <w:lang w:val="es-MX"/>
          </w:rPr>
          <w:t>d</w:t>
        </w:r>
        <w:r w:rsidRPr="00B03977">
          <w:rPr>
            <w:rFonts w:eastAsia="Arial"/>
            <w:lang w:val="es-MX"/>
          </w:rPr>
          <w:t>e</w:t>
        </w:r>
        <w:r w:rsidRPr="00B03977">
          <w:rPr>
            <w:rFonts w:eastAsia="Arial"/>
            <w:spacing w:val="1"/>
            <w:lang w:val="es-MX"/>
          </w:rPr>
          <w:t>c</w:t>
        </w:r>
        <w:r w:rsidRPr="00B03977">
          <w:rPr>
            <w:rFonts w:eastAsia="Arial"/>
            <w:spacing w:val="2"/>
            <w:lang w:val="es-MX"/>
          </w:rPr>
          <w:t>u</w:t>
        </w:r>
        <w:r w:rsidRPr="00B03977">
          <w:rPr>
            <w:rFonts w:eastAsia="Arial"/>
            <w:lang w:val="es-MX"/>
          </w:rPr>
          <w:t>a</w:t>
        </w:r>
        <w:r w:rsidRPr="00B03977">
          <w:rPr>
            <w:rFonts w:eastAsia="Arial"/>
            <w:spacing w:val="-1"/>
            <w:lang w:val="es-MX"/>
          </w:rPr>
          <w:t>d</w:t>
        </w:r>
        <w:r w:rsidRPr="00B03977">
          <w:rPr>
            <w:rFonts w:eastAsia="Arial"/>
            <w:lang w:val="es-MX"/>
          </w:rPr>
          <w:t>a</w:t>
        </w:r>
        <w:r w:rsidRPr="00B03977">
          <w:rPr>
            <w:rFonts w:eastAsia="Arial"/>
            <w:spacing w:val="-7"/>
            <w:lang w:val="es-MX"/>
          </w:rPr>
          <w:t xml:space="preserve"> </w:t>
        </w:r>
        <w:r w:rsidRPr="00B03977">
          <w:rPr>
            <w:rFonts w:eastAsia="Arial"/>
            <w:spacing w:val="-1"/>
            <w:lang w:val="es-MX"/>
          </w:rPr>
          <w:t>l</w:t>
        </w:r>
        <w:r w:rsidRPr="00B03977">
          <w:rPr>
            <w:rFonts w:eastAsia="Arial"/>
            <w:lang w:val="es-MX"/>
          </w:rPr>
          <w:t>o q</w:t>
        </w:r>
        <w:r w:rsidRPr="00B03977">
          <w:rPr>
            <w:rFonts w:eastAsia="Arial"/>
            <w:spacing w:val="-1"/>
            <w:lang w:val="es-MX"/>
          </w:rPr>
          <w:t>u</w:t>
        </w:r>
        <w:r w:rsidRPr="00B03977">
          <w:rPr>
            <w:rFonts w:eastAsia="Arial"/>
            <w:lang w:val="es-MX"/>
          </w:rPr>
          <w:t>e</w:t>
        </w:r>
        <w:r w:rsidRPr="00B03977">
          <w:rPr>
            <w:rFonts w:eastAsia="Arial"/>
            <w:spacing w:val="-3"/>
            <w:lang w:val="es-MX"/>
          </w:rPr>
          <w:t xml:space="preserve"> </w:t>
        </w:r>
        <w:r w:rsidRPr="00B03977">
          <w:rPr>
            <w:rFonts w:eastAsia="Arial"/>
            <w:lang w:val="es-MX"/>
          </w:rPr>
          <w:t>se te</w:t>
        </w:r>
        <w:r w:rsidRPr="00B03977">
          <w:rPr>
            <w:rFonts w:eastAsia="Arial"/>
            <w:spacing w:val="-3"/>
            <w:lang w:val="es-MX"/>
          </w:rPr>
          <w:t xml:space="preserve"> </w:t>
        </w:r>
        <w:r w:rsidRPr="00B03977">
          <w:rPr>
            <w:rFonts w:eastAsia="Arial"/>
            <w:spacing w:val="1"/>
            <w:lang w:val="es-MX"/>
          </w:rPr>
          <w:t>s</w:t>
        </w:r>
        <w:r w:rsidRPr="00B03977">
          <w:rPr>
            <w:rFonts w:eastAsia="Arial"/>
            <w:spacing w:val="2"/>
            <w:lang w:val="es-MX"/>
          </w:rPr>
          <w:t>o</w:t>
        </w:r>
        <w:r w:rsidRPr="00B03977">
          <w:rPr>
            <w:rFonts w:eastAsia="Arial"/>
            <w:spacing w:val="-1"/>
            <w:lang w:val="es-MX"/>
          </w:rPr>
          <w:t>li</w:t>
        </w:r>
        <w:r w:rsidRPr="00B03977">
          <w:rPr>
            <w:rFonts w:eastAsia="Arial"/>
            <w:spacing w:val="1"/>
            <w:lang w:val="es-MX"/>
          </w:rPr>
          <w:t>ci</w:t>
        </w:r>
        <w:r w:rsidRPr="00B03977">
          <w:rPr>
            <w:rFonts w:eastAsia="Arial"/>
            <w:lang w:val="es-MX"/>
          </w:rPr>
          <w:t>ta de</w:t>
        </w:r>
        <w:r w:rsidRPr="00B03977">
          <w:rPr>
            <w:rFonts w:eastAsia="Arial"/>
            <w:spacing w:val="-1"/>
            <w:lang w:val="es-MX"/>
          </w:rPr>
          <w:t xml:space="preserve"> l</w:t>
        </w:r>
        <w:r w:rsidRPr="00B03977">
          <w:rPr>
            <w:rFonts w:eastAsia="Arial"/>
            <w:lang w:val="es-MX"/>
          </w:rPr>
          <w:t>a</w:t>
        </w:r>
        <w:r w:rsidRPr="00B03977">
          <w:rPr>
            <w:rFonts w:eastAsia="Arial"/>
            <w:spacing w:val="-2"/>
            <w:lang w:val="es-MX"/>
          </w:rPr>
          <w:t xml:space="preserve"> </w:t>
        </w:r>
        <w:r w:rsidRPr="00B03977">
          <w:rPr>
            <w:rFonts w:eastAsia="Arial"/>
            <w:spacing w:val="4"/>
            <w:lang w:val="es-MX"/>
          </w:rPr>
          <w:t>m</w:t>
        </w:r>
        <w:r w:rsidRPr="00B03977">
          <w:rPr>
            <w:rFonts w:eastAsia="Arial"/>
            <w:lang w:val="es-MX"/>
          </w:rPr>
          <w:t>e</w:t>
        </w:r>
        <w:r w:rsidRPr="00B03977">
          <w:rPr>
            <w:rFonts w:eastAsia="Arial"/>
            <w:spacing w:val="1"/>
            <w:lang w:val="es-MX"/>
          </w:rPr>
          <w:t>j</w:t>
        </w:r>
        <w:r w:rsidRPr="00B03977">
          <w:rPr>
            <w:rFonts w:eastAsia="Arial"/>
            <w:lang w:val="es-MX"/>
          </w:rPr>
          <w:t>or</w:t>
        </w:r>
        <w:r w:rsidRPr="00B03977">
          <w:rPr>
            <w:rFonts w:eastAsia="Arial"/>
            <w:spacing w:val="-7"/>
            <w:lang w:val="es-MX"/>
          </w:rPr>
          <w:t xml:space="preserve"> </w:t>
        </w:r>
        <w:r w:rsidRPr="00B03977">
          <w:rPr>
            <w:rFonts w:eastAsia="Arial"/>
            <w:spacing w:val="4"/>
            <w:lang w:val="es-MX"/>
          </w:rPr>
          <w:t>m</w:t>
        </w:r>
        <w:r w:rsidRPr="00B03977">
          <w:rPr>
            <w:rFonts w:eastAsia="Arial"/>
            <w:lang w:val="es-MX"/>
          </w:rPr>
          <w:t>a</w:t>
        </w:r>
        <w:r w:rsidRPr="00B03977">
          <w:rPr>
            <w:rFonts w:eastAsia="Arial"/>
            <w:spacing w:val="-1"/>
            <w:lang w:val="es-MX"/>
          </w:rPr>
          <w:t>n</w:t>
        </w:r>
        <w:r w:rsidRPr="00B03977">
          <w:rPr>
            <w:rFonts w:eastAsia="Arial"/>
            <w:lang w:val="es-MX"/>
          </w:rPr>
          <w:t>era</w:t>
        </w:r>
        <w:r w:rsidRPr="00B03977">
          <w:rPr>
            <w:rFonts w:eastAsia="Arial"/>
            <w:spacing w:val="-7"/>
            <w:lang w:val="es-MX"/>
          </w:rPr>
          <w:t xml:space="preserve"> </w:t>
        </w:r>
        <w:r w:rsidRPr="00B03977">
          <w:rPr>
            <w:rFonts w:eastAsia="Arial"/>
            <w:lang w:val="es-MX"/>
          </w:rPr>
          <w:t>p</w:t>
        </w:r>
        <w:r w:rsidRPr="00B03977">
          <w:rPr>
            <w:rFonts w:eastAsia="Arial"/>
            <w:spacing w:val="-1"/>
            <w:lang w:val="es-MX"/>
          </w:rPr>
          <w:t>o</w:t>
        </w:r>
        <w:r w:rsidRPr="00B03977">
          <w:rPr>
            <w:rFonts w:eastAsia="Arial"/>
            <w:spacing w:val="1"/>
            <w:lang w:val="es-MX"/>
          </w:rPr>
          <w:t>si</w:t>
        </w:r>
        <w:r w:rsidRPr="00B03977">
          <w:rPr>
            <w:rFonts w:eastAsia="Arial"/>
            <w:lang w:val="es-MX"/>
          </w:rPr>
          <w:t>b</w:t>
        </w:r>
        <w:r w:rsidRPr="00B03977">
          <w:rPr>
            <w:rFonts w:eastAsia="Arial"/>
            <w:spacing w:val="-1"/>
            <w:lang w:val="es-MX"/>
          </w:rPr>
          <w:t>l</w:t>
        </w:r>
        <w:r w:rsidRPr="00B03977">
          <w:rPr>
            <w:rFonts w:eastAsia="Arial"/>
            <w:spacing w:val="3"/>
            <w:lang w:val="es-MX"/>
          </w:rPr>
          <w:t>e</w:t>
        </w:r>
        <w:r w:rsidRPr="00B03977">
          <w:rPr>
            <w:rFonts w:eastAsia="Arial"/>
            <w:lang w:val="es-MX"/>
          </w:rPr>
          <w:t>.</w:t>
        </w:r>
      </w:ins>
    </w:p>
    <w:p w14:paraId="5E4EF760" w14:textId="77777777" w:rsidR="007B0EB6" w:rsidRPr="00B03977" w:rsidRDefault="007B0EB6" w:rsidP="007B0EB6">
      <w:pPr>
        <w:rPr>
          <w:ins w:id="8988" w:author="Erlie Hasam Morfin Zavalza" w:date="2014-11-06T20:28:00Z"/>
          <w:rFonts w:eastAsia="Arial"/>
          <w:sz w:val="22"/>
          <w:szCs w:val="22"/>
          <w:lang w:val="es-MX"/>
        </w:rPr>
      </w:pPr>
      <w:ins w:id="8989" w:author="Erlie Hasam Morfin Zavalza" w:date="2014-11-06T20:28:00Z">
        <w:r w:rsidRPr="00B03977">
          <w:rPr>
            <w:rFonts w:eastAsia="Arial"/>
            <w:b/>
            <w:sz w:val="22"/>
            <w:szCs w:val="22"/>
            <w:lang w:val="es-MX"/>
          </w:rPr>
          <w:t>¿</w:t>
        </w:r>
        <w:r w:rsidRPr="00B03977">
          <w:rPr>
            <w:rFonts w:eastAsia="Arial"/>
            <w:b/>
            <w:spacing w:val="1"/>
            <w:sz w:val="22"/>
            <w:szCs w:val="22"/>
            <w:lang w:val="es-MX"/>
          </w:rPr>
          <w:t>Q</w:t>
        </w:r>
        <w:r w:rsidRPr="00B03977">
          <w:rPr>
            <w:rFonts w:eastAsia="Arial"/>
            <w:b/>
            <w:sz w:val="22"/>
            <w:szCs w:val="22"/>
            <w:lang w:val="es-MX"/>
          </w:rPr>
          <w:t>ué</w:t>
        </w:r>
        <w:r w:rsidRPr="00B03977">
          <w:rPr>
            <w:rFonts w:eastAsia="Arial"/>
            <w:b/>
            <w:spacing w:val="-5"/>
            <w:sz w:val="22"/>
            <w:szCs w:val="22"/>
            <w:lang w:val="es-MX"/>
          </w:rPr>
          <w:t xml:space="preserve"> </w:t>
        </w:r>
        <w:r w:rsidRPr="00B03977">
          <w:rPr>
            <w:rFonts w:eastAsia="Arial"/>
            <w:b/>
            <w:spacing w:val="-1"/>
            <w:sz w:val="22"/>
            <w:szCs w:val="22"/>
            <w:lang w:val="es-MX"/>
          </w:rPr>
          <w:t>a</w:t>
        </w:r>
        <w:r w:rsidRPr="00B03977">
          <w:rPr>
            <w:rFonts w:eastAsia="Arial"/>
            <w:b/>
            <w:sz w:val="22"/>
            <w:szCs w:val="22"/>
            <w:lang w:val="es-MX"/>
          </w:rPr>
          <w:t>limen</w:t>
        </w:r>
        <w:r w:rsidRPr="00B03977">
          <w:rPr>
            <w:rFonts w:eastAsia="Arial"/>
            <w:b/>
            <w:spacing w:val="1"/>
            <w:sz w:val="22"/>
            <w:szCs w:val="22"/>
            <w:lang w:val="es-MX"/>
          </w:rPr>
          <w:t>t</w:t>
        </w:r>
        <w:r w:rsidRPr="00B03977">
          <w:rPr>
            <w:rFonts w:eastAsia="Arial"/>
            <w:b/>
            <w:sz w:val="22"/>
            <w:szCs w:val="22"/>
            <w:lang w:val="es-MX"/>
          </w:rPr>
          <w:t>o</w:t>
        </w:r>
        <w:r w:rsidRPr="00B03977">
          <w:rPr>
            <w:rFonts w:eastAsia="Arial"/>
            <w:b/>
            <w:spacing w:val="-8"/>
            <w:sz w:val="22"/>
            <w:szCs w:val="22"/>
            <w:lang w:val="es-MX"/>
          </w:rPr>
          <w:t xml:space="preserve"> </w:t>
        </w:r>
        <w:r w:rsidRPr="00B03977">
          <w:rPr>
            <w:rFonts w:eastAsia="Arial"/>
            <w:b/>
            <w:spacing w:val="2"/>
            <w:sz w:val="22"/>
            <w:szCs w:val="22"/>
            <w:lang w:val="es-MX"/>
          </w:rPr>
          <w:t>e</w:t>
        </w:r>
        <w:r w:rsidRPr="00B03977">
          <w:rPr>
            <w:rFonts w:eastAsia="Arial"/>
            <w:b/>
            <w:sz w:val="22"/>
            <w:szCs w:val="22"/>
            <w:lang w:val="es-MX"/>
          </w:rPr>
          <w:t>xpr</w:t>
        </w:r>
        <w:r w:rsidRPr="00B03977">
          <w:rPr>
            <w:rFonts w:eastAsia="Arial"/>
            <w:b/>
            <w:spacing w:val="1"/>
            <w:sz w:val="22"/>
            <w:szCs w:val="22"/>
            <w:lang w:val="es-MX"/>
          </w:rPr>
          <w:t>e</w:t>
        </w:r>
        <w:r w:rsidRPr="00B03977">
          <w:rPr>
            <w:rFonts w:eastAsia="Arial"/>
            <w:b/>
            <w:sz w:val="22"/>
            <w:szCs w:val="22"/>
            <w:lang w:val="es-MX"/>
          </w:rPr>
          <w:t>ss</w:t>
        </w:r>
        <w:r w:rsidRPr="00B03977">
          <w:rPr>
            <w:rFonts w:eastAsia="Arial"/>
            <w:b/>
            <w:spacing w:val="-7"/>
            <w:sz w:val="22"/>
            <w:szCs w:val="22"/>
            <w:lang w:val="es-MX"/>
          </w:rPr>
          <w:t xml:space="preserve"> </w:t>
        </w:r>
        <w:r w:rsidRPr="00B03977">
          <w:rPr>
            <w:rFonts w:eastAsia="Arial"/>
            <w:b/>
            <w:spacing w:val="2"/>
            <w:sz w:val="22"/>
            <w:szCs w:val="22"/>
            <w:lang w:val="es-MX"/>
          </w:rPr>
          <w:t>s</w:t>
        </w:r>
        <w:r w:rsidRPr="00B03977">
          <w:rPr>
            <w:rFonts w:eastAsia="Arial"/>
            <w:b/>
            <w:sz w:val="22"/>
            <w:szCs w:val="22"/>
            <w:lang w:val="es-MX"/>
          </w:rPr>
          <w:t>usti</w:t>
        </w:r>
        <w:r w:rsidRPr="00B03977">
          <w:rPr>
            <w:rFonts w:eastAsia="Arial"/>
            <w:b/>
            <w:spacing w:val="1"/>
            <w:sz w:val="22"/>
            <w:szCs w:val="22"/>
            <w:lang w:val="es-MX"/>
          </w:rPr>
          <w:t>t</w:t>
        </w:r>
        <w:r w:rsidRPr="00B03977">
          <w:rPr>
            <w:rFonts w:eastAsia="Arial"/>
            <w:b/>
            <w:sz w:val="22"/>
            <w:szCs w:val="22"/>
            <w:lang w:val="es-MX"/>
          </w:rPr>
          <w:t>o</w:t>
        </w:r>
        <w:r w:rsidRPr="00B03977">
          <w:rPr>
            <w:rFonts w:eastAsia="Arial"/>
            <w:b/>
            <w:spacing w:val="-7"/>
            <w:sz w:val="22"/>
            <w:szCs w:val="22"/>
            <w:lang w:val="es-MX"/>
          </w:rPr>
          <w:t xml:space="preserve"> </w:t>
        </w:r>
        <w:r w:rsidRPr="00B03977">
          <w:rPr>
            <w:rFonts w:eastAsia="Arial"/>
            <w:b/>
            <w:sz w:val="22"/>
            <w:szCs w:val="22"/>
            <w:lang w:val="es-MX"/>
          </w:rPr>
          <w:t>prefie</w:t>
        </w:r>
        <w:r w:rsidRPr="00B03977">
          <w:rPr>
            <w:rFonts w:eastAsia="Arial"/>
            <w:b/>
            <w:spacing w:val="1"/>
            <w:sz w:val="22"/>
            <w:szCs w:val="22"/>
            <w:lang w:val="es-MX"/>
          </w:rPr>
          <w:t>r</w:t>
        </w:r>
        <w:r w:rsidRPr="00B03977">
          <w:rPr>
            <w:rFonts w:eastAsia="Arial"/>
            <w:b/>
            <w:sz w:val="22"/>
            <w:szCs w:val="22"/>
            <w:lang w:val="es-MX"/>
          </w:rPr>
          <w:t>e</w:t>
        </w:r>
        <w:r w:rsidRPr="00B03977">
          <w:rPr>
            <w:rFonts w:eastAsia="Arial"/>
            <w:b/>
            <w:spacing w:val="-7"/>
            <w:sz w:val="22"/>
            <w:szCs w:val="22"/>
            <w:lang w:val="es-MX"/>
          </w:rPr>
          <w:t xml:space="preserve"> </w:t>
        </w:r>
        <w:r w:rsidRPr="00B03977">
          <w:rPr>
            <w:rFonts w:eastAsia="Arial"/>
            <w:b/>
            <w:spacing w:val="-1"/>
            <w:sz w:val="22"/>
            <w:szCs w:val="22"/>
            <w:lang w:val="es-MX"/>
          </w:rPr>
          <w:t>c</w:t>
        </w:r>
        <w:r w:rsidRPr="00B03977">
          <w:rPr>
            <w:rFonts w:eastAsia="Arial"/>
            <w:b/>
            <w:sz w:val="22"/>
            <w:szCs w:val="22"/>
            <w:lang w:val="es-MX"/>
          </w:rPr>
          <w:t>om</w:t>
        </w:r>
        <w:r w:rsidRPr="00B03977">
          <w:rPr>
            <w:rFonts w:eastAsia="Arial"/>
            <w:b/>
            <w:spacing w:val="3"/>
            <w:sz w:val="22"/>
            <w:szCs w:val="22"/>
            <w:lang w:val="es-MX"/>
          </w:rPr>
          <w:t>p</w:t>
        </w:r>
        <w:r w:rsidRPr="00B03977">
          <w:rPr>
            <w:rFonts w:eastAsia="Arial"/>
            <w:b/>
            <w:spacing w:val="-1"/>
            <w:sz w:val="22"/>
            <w:szCs w:val="22"/>
            <w:lang w:val="es-MX"/>
          </w:rPr>
          <w:t>r</w:t>
        </w:r>
        <w:r w:rsidRPr="00B03977">
          <w:rPr>
            <w:rFonts w:eastAsia="Arial"/>
            <w:b/>
            <w:sz w:val="22"/>
            <w:szCs w:val="22"/>
            <w:lang w:val="es-MX"/>
          </w:rPr>
          <w:t>ar</w:t>
        </w:r>
        <w:r w:rsidRPr="00B03977">
          <w:rPr>
            <w:rFonts w:eastAsia="Arial"/>
            <w:b/>
            <w:spacing w:val="-7"/>
            <w:sz w:val="22"/>
            <w:szCs w:val="22"/>
            <w:lang w:val="es-MX"/>
          </w:rPr>
          <w:t xml:space="preserve"> </w:t>
        </w:r>
        <w:r w:rsidRPr="00B03977">
          <w:rPr>
            <w:rFonts w:eastAsia="Arial"/>
            <w:b/>
            <w:sz w:val="22"/>
            <w:szCs w:val="22"/>
            <w:lang w:val="es-MX"/>
          </w:rPr>
          <w:t>y</w:t>
        </w:r>
        <w:r w:rsidRPr="00B03977">
          <w:rPr>
            <w:rFonts w:eastAsia="Arial"/>
            <w:b/>
            <w:spacing w:val="1"/>
            <w:sz w:val="22"/>
            <w:szCs w:val="22"/>
            <w:lang w:val="es-MX"/>
          </w:rPr>
          <w:t xml:space="preserve"> </w:t>
        </w:r>
        <w:r w:rsidRPr="00B03977">
          <w:rPr>
            <w:rFonts w:eastAsia="Arial"/>
            <w:b/>
            <w:sz w:val="22"/>
            <w:szCs w:val="22"/>
            <w:lang w:val="es-MX"/>
          </w:rPr>
          <w:t>co</w:t>
        </w:r>
        <w:r w:rsidRPr="00B03977">
          <w:rPr>
            <w:rFonts w:eastAsia="Arial"/>
            <w:b/>
            <w:spacing w:val="1"/>
            <w:sz w:val="22"/>
            <w:szCs w:val="22"/>
            <w:lang w:val="es-MX"/>
          </w:rPr>
          <w:t>n</w:t>
        </w:r>
        <w:r w:rsidRPr="00B03977">
          <w:rPr>
            <w:rFonts w:eastAsia="Arial"/>
            <w:b/>
            <w:sz w:val="22"/>
            <w:szCs w:val="22"/>
            <w:lang w:val="es-MX"/>
          </w:rPr>
          <w:t>su</w:t>
        </w:r>
        <w:r w:rsidRPr="00B03977">
          <w:rPr>
            <w:rFonts w:eastAsia="Arial"/>
            <w:b/>
            <w:spacing w:val="1"/>
            <w:sz w:val="22"/>
            <w:szCs w:val="22"/>
            <w:lang w:val="es-MX"/>
          </w:rPr>
          <w:t>m</w:t>
        </w:r>
        <w:r w:rsidRPr="00B03977">
          <w:rPr>
            <w:rFonts w:eastAsia="Arial"/>
            <w:b/>
            <w:sz w:val="22"/>
            <w:szCs w:val="22"/>
            <w:lang w:val="es-MX"/>
          </w:rPr>
          <w:t>ir</w:t>
        </w:r>
        <w:r w:rsidRPr="00B03977">
          <w:rPr>
            <w:rFonts w:eastAsia="Arial"/>
            <w:b/>
            <w:spacing w:val="-8"/>
            <w:sz w:val="22"/>
            <w:szCs w:val="22"/>
            <w:lang w:val="es-MX"/>
          </w:rPr>
          <w:t xml:space="preserve"> </w:t>
        </w:r>
        <w:r w:rsidRPr="00B03977">
          <w:rPr>
            <w:rFonts w:eastAsia="Arial"/>
            <w:b/>
            <w:sz w:val="22"/>
            <w:szCs w:val="22"/>
            <w:lang w:val="es-MX"/>
          </w:rPr>
          <w:t>en</w:t>
        </w:r>
        <w:r w:rsidRPr="00B03977">
          <w:rPr>
            <w:rFonts w:eastAsia="Arial"/>
            <w:b/>
            <w:spacing w:val="-2"/>
            <w:sz w:val="22"/>
            <w:szCs w:val="22"/>
            <w:lang w:val="es-MX"/>
          </w:rPr>
          <w:t xml:space="preserve"> </w:t>
        </w:r>
        <w:r w:rsidRPr="00B03977">
          <w:rPr>
            <w:rFonts w:eastAsia="Arial"/>
            <w:b/>
            <w:sz w:val="22"/>
            <w:szCs w:val="22"/>
            <w:lang w:val="es-MX"/>
          </w:rPr>
          <w:t>lugar</w:t>
        </w:r>
        <w:r w:rsidRPr="00B03977">
          <w:rPr>
            <w:rFonts w:eastAsia="Arial"/>
            <w:b/>
            <w:spacing w:val="-4"/>
            <w:sz w:val="22"/>
            <w:szCs w:val="22"/>
            <w:lang w:val="es-MX"/>
          </w:rPr>
          <w:t xml:space="preserve"> </w:t>
        </w:r>
        <w:r w:rsidRPr="00B03977">
          <w:rPr>
            <w:rFonts w:eastAsia="Arial"/>
            <w:b/>
            <w:sz w:val="22"/>
            <w:szCs w:val="22"/>
            <w:lang w:val="es-MX"/>
          </w:rPr>
          <w:t>de</w:t>
        </w:r>
        <w:r w:rsidRPr="00B03977">
          <w:rPr>
            <w:rFonts w:eastAsia="Arial"/>
            <w:b/>
            <w:spacing w:val="-2"/>
            <w:sz w:val="22"/>
            <w:szCs w:val="22"/>
            <w:lang w:val="es-MX"/>
          </w:rPr>
          <w:t xml:space="preserve"> </w:t>
        </w:r>
        <w:r w:rsidRPr="00B03977">
          <w:rPr>
            <w:rFonts w:eastAsia="Arial"/>
            <w:b/>
            <w:sz w:val="22"/>
            <w:szCs w:val="22"/>
            <w:lang w:val="es-MX"/>
          </w:rPr>
          <w:t>una</w:t>
        </w:r>
        <w:r w:rsidRPr="00B03977">
          <w:rPr>
            <w:rFonts w:eastAsia="Arial"/>
            <w:b/>
            <w:spacing w:val="-2"/>
            <w:sz w:val="22"/>
            <w:szCs w:val="22"/>
            <w:lang w:val="es-MX"/>
          </w:rPr>
          <w:t xml:space="preserve"> </w:t>
        </w:r>
        <w:r w:rsidRPr="00B03977">
          <w:rPr>
            <w:rFonts w:eastAsia="Arial"/>
            <w:b/>
            <w:sz w:val="22"/>
            <w:szCs w:val="22"/>
            <w:lang w:val="es-MX"/>
          </w:rPr>
          <w:t>empanada?</w:t>
        </w:r>
      </w:ins>
    </w:p>
    <w:p w14:paraId="232A184E" w14:textId="77777777" w:rsidR="007B0EB6" w:rsidRPr="00B03977" w:rsidRDefault="007B0EB6" w:rsidP="007B0EB6">
      <w:pPr>
        <w:rPr>
          <w:ins w:id="8990" w:author="Erlie Hasam Morfin Zavalza" w:date="2014-11-06T20:28:00Z"/>
          <w:rFonts w:eastAsia="Arial"/>
          <w:sz w:val="22"/>
          <w:szCs w:val="22"/>
          <w:lang w:val="es-MX"/>
        </w:rPr>
      </w:pPr>
      <w:ins w:id="8991" w:author="Erlie Hasam Morfin Zavalza" w:date="2014-11-06T20:28:00Z">
        <w:r w:rsidRPr="00B03977">
          <w:rPr>
            <w:rFonts w:eastAsia="Arial"/>
            <w:b/>
            <w:sz w:val="22"/>
            <w:szCs w:val="22"/>
            <w:lang w:val="es-MX"/>
          </w:rPr>
          <w:lastRenderedPageBreak/>
          <w:t>a)</w:t>
        </w:r>
        <w:r w:rsidRPr="00B03977">
          <w:rPr>
            <w:rFonts w:eastAsia="Arial"/>
            <w:b/>
            <w:spacing w:val="54"/>
            <w:sz w:val="22"/>
            <w:szCs w:val="22"/>
            <w:lang w:val="es-MX"/>
          </w:rPr>
          <w:t xml:space="preserve"> </w:t>
        </w:r>
        <w:r w:rsidRPr="00B03977">
          <w:rPr>
            <w:rFonts w:eastAsia="Arial"/>
            <w:spacing w:val="2"/>
            <w:sz w:val="22"/>
            <w:szCs w:val="22"/>
            <w:lang w:val="es-MX"/>
          </w:rPr>
          <w:t>C</w:t>
        </w:r>
        <w:r w:rsidRPr="00B03977">
          <w:rPr>
            <w:rFonts w:eastAsia="Arial"/>
            <w:sz w:val="22"/>
            <w:szCs w:val="22"/>
            <w:lang w:val="es-MX"/>
          </w:rPr>
          <w:t>h</w:t>
        </w:r>
        <w:r w:rsidRPr="00B03977">
          <w:rPr>
            <w:rFonts w:eastAsia="Arial"/>
            <w:spacing w:val="-1"/>
            <w:sz w:val="22"/>
            <w:szCs w:val="22"/>
            <w:lang w:val="es-MX"/>
          </w:rPr>
          <w:t>a</w:t>
        </w:r>
        <w:r w:rsidRPr="00B03977">
          <w:rPr>
            <w:rFonts w:eastAsia="Arial"/>
            <w:spacing w:val="2"/>
            <w:sz w:val="22"/>
            <w:szCs w:val="22"/>
            <w:lang w:val="es-MX"/>
          </w:rPr>
          <w:t>p</w:t>
        </w:r>
        <w:r w:rsidRPr="00B03977">
          <w:rPr>
            <w:rFonts w:eastAsia="Arial"/>
            <w:sz w:val="22"/>
            <w:szCs w:val="22"/>
            <w:lang w:val="es-MX"/>
          </w:rPr>
          <w:t>ar</w:t>
        </w:r>
        <w:r w:rsidRPr="00B03977">
          <w:rPr>
            <w:rFonts w:eastAsia="Arial"/>
            <w:spacing w:val="1"/>
            <w:sz w:val="22"/>
            <w:szCs w:val="22"/>
            <w:lang w:val="es-MX"/>
          </w:rPr>
          <w:t>r</w:t>
        </w:r>
        <w:r w:rsidRPr="00B03977">
          <w:rPr>
            <w:rFonts w:eastAsia="Arial"/>
            <w:spacing w:val="-1"/>
            <w:sz w:val="22"/>
            <w:szCs w:val="22"/>
            <w:lang w:val="es-MX"/>
          </w:rPr>
          <w:t>i</w:t>
        </w:r>
        <w:r w:rsidRPr="00B03977">
          <w:rPr>
            <w:rFonts w:eastAsia="Arial"/>
            <w:sz w:val="22"/>
            <w:szCs w:val="22"/>
            <w:lang w:val="es-MX"/>
          </w:rPr>
          <w:t xml:space="preserve">ta                </w:t>
        </w:r>
        <w:r w:rsidRPr="00B03977">
          <w:rPr>
            <w:rFonts w:eastAsia="Arial"/>
            <w:spacing w:val="50"/>
            <w:sz w:val="22"/>
            <w:szCs w:val="22"/>
            <w:lang w:val="es-MX"/>
          </w:rPr>
          <w:t xml:space="preserve"> </w:t>
        </w:r>
        <w:r w:rsidRPr="00B03977">
          <w:rPr>
            <w:rFonts w:eastAsia="Arial"/>
            <w:b/>
            <w:spacing w:val="1"/>
            <w:sz w:val="22"/>
            <w:szCs w:val="22"/>
            <w:lang w:val="es-MX"/>
          </w:rPr>
          <w:t>b</w:t>
        </w:r>
        <w:r w:rsidRPr="00B03977">
          <w:rPr>
            <w:rFonts w:eastAsia="Arial"/>
            <w:b/>
            <w:sz w:val="22"/>
            <w:szCs w:val="22"/>
            <w:lang w:val="es-MX"/>
          </w:rPr>
          <w:t>)</w:t>
        </w:r>
        <w:r w:rsidRPr="00B03977">
          <w:rPr>
            <w:rFonts w:eastAsia="Arial"/>
            <w:b/>
            <w:spacing w:val="-1"/>
            <w:sz w:val="22"/>
            <w:szCs w:val="22"/>
            <w:lang w:val="es-MX"/>
          </w:rPr>
          <w:t xml:space="preserve"> </w:t>
        </w:r>
        <w:r w:rsidRPr="00B03977">
          <w:rPr>
            <w:rFonts w:eastAsia="Arial"/>
            <w:spacing w:val="2"/>
            <w:sz w:val="22"/>
            <w:szCs w:val="22"/>
            <w:lang w:val="es-MX"/>
          </w:rPr>
          <w:t>C</w:t>
        </w:r>
        <w:r w:rsidRPr="00B03977">
          <w:rPr>
            <w:rFonts w:eastAsia="Arial"/>
            <w:sz w:val="22"/>
            <w:szCs w:val="22"/>
            <w:lang w:val="es-MX"/>
          </w:rPr>
          <w:t>o</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l</w:t>
        </w:r>
        <w:r w:rsidRPr="00B03977">
          <w:rPr>
            <w:rFonts w:eastAsia="Arial"/>
            <w:sz w:val="22"/>
            <w:szCs w:val="22"/>
            <w:lang w:val="es-MX"/>
          </w:rPr>
          <w:t>eto</w:t>
        </w:r>
        <w:r w:rsidRPr="00B03977">
          <w:rPr>
            <w:rFonts w:eastAsia="Arial"/>
            <w:spacing w:val="-10"/>
            <w:sz w:val="22"/>
            <w:szCs w:val="22"/>
            <w:lang w:val="es-MX"/>
          </w:rPr>
          <w:t xml:space="preserve"> </w:t>
        </w:r>
        <w:r w:rsidRPr="00B03977">
          <w:rPr>
            <w:rFonts w:eastAsia="Arial"/>
            <w:sz w:val="22"/>
            <w:szCs w:val="22"/>
            <w:lang w:val="es-MX"/>
          </w:rPr>
          <w:t>I</w:t>
        </w:r>
        <w:r w:rsidRPr="00B03977">
          <w:rPr>
            <w:rFonts w:eastAsia="Arial"/>
            <w:spacing w:val="2"/>
            <w:sz w:val="22"/>
            <w:szCs w:val="22"/>
            <w:lang w:val="es-MX"/>
          </w:rPr>
          <w:t>t</w:t>
        </w:r>
        <w:r w:rsidRPr="00B03977">
          <w:rPr>
            <w:rFonts w:eastAsia="Arial"/>
            <w:sz w:val="22"/>
            <w:szCs w:val="22"/>
            <w:lang w:val="es-MX"/>
          </w:rPr>
          <w:t>a</w:t>
        </w:r>
        <w:r w:rsidRPr="00B03977">
          <w:rPr>
            <w:rFonts w:eastAsia="Arial"/>
            <w:spacing w:val="1"/>
            <w:sz w:val="22"/>
            <w:szCs w:val="22"/>
            <w:lang w:val="es-MX"/>
          </w:rPr>
          <w:t>l</w:t>
        </w:r>
        <w:r w:rsidRPr="00B03977">
          <w:rPr>
            <w:rFonts w:eastAsia="Arial"/>
            <w:spacing w:val="-1"/>
            <w:sz w:val="22"/>
            <w:szCs w:val="22"/>
            <w:lang w:val="es-MX"/>
          </w:rPr>
          <w:t>i</w:t>
        </w:r>
        <w:r w:rsidRPr="00B03977">
          <w:rPr>
            <w:rFonts w:eastAsia="Arial"/>
            <w:sz w:val="22"/>
            <w:szCs w:val="22"/>
            <w:lang w:val="es-MX"/>
          </w:rPr>
          <w:t>a</w:t>
        </w:r>
        <w:r w:rsidRPr="00B03977">
          <w:rPr>
            <w:rFonts w:eastAsia="Arial"/>
            <w:spacing w:val="1"/>
            <w:sz w:val="22"/>
            <w:szCs w:val="22"/>
            <w:lang w:val="es-MX"/>
          </w:rPr>
          <w:t>n</w:t>
        </w:r>
        <w:r w:rsidRPr="00B03977">
          <w:rPr>
            <w:rFonts w:eastAsia="Arial"/>
            <w:sz w:val="22"/>
            <w:szCs w:val="22"/>
            <w:lang w:val="es-MX"/>
          </w:rPr>
          <w:t>o</w:t>
        </w:r>
      </w:ins>
    </w:p>
    <w:p w14:paraId="2D899DAE" w14:textId="77777777" w:rsidR="007B0EB6" w:rsidRPr="00B03977" w:rsidRDefault="007B0EB6" w:rsidP="007B0EB6">
      <w:pPr>
        <w:rPr>
          <w:ins w:id="8992" w:author="Erlie Hasam Morfin Zavalza" w:date="2014-11-06T20:28:00Z"/>
          <w:rFonts w:eastAsia="Arial"/>
          <w:sz w:val="22"/>
          <w:szCs w:val="22"/>
          <w:lang w:val="es-MX"/>
        </w:rPr>
      </w:pPr>
      <w:ins w:id="8993" w:author="Erlie Hasam Morfin Zavalza" w:date="2014-11-06T20:28:00Z">
        <w:r w:rsidRPr="00B03977">
          <w:rPr>
            <w:rFonts w:eastAsia="Arial"/>
            <w:b/>
            <w:sz w:val="22"/>
            <w:szCs w:val="22"/>
            <w:lang w:val="es-MX"/>
          </w:rPr>
          <w:t>c)</w:t>
        </w:r>
        <w:r w:rsidRPr="00B03977">
          <w:rPr>
            <w:rFonts w:eastAsia="Arial"/>
            <w:b/>
            <w:spacing w:val="1"/>
            <w:sz w:val="22"/>
            <w:szCs w:val="22"/>
            <w:lang w:val="es-MX"/>
          </w:rPr>
          <w:t xml:space="preserve"> </w:t>
        </w:r>
        <w:r w:rsidRPr="00B03977">
          <w:rPr>
            <w:rFonts w:eastAsia="Arial"/>
            <w:sz w:val="22"/>
            <w:szCs w:val="22"/>
            <w:lang w:val="es-MX"/>
          </w:rPr>
          <w:t>L</w:t>
        </w:r>
        <w:r w:rsidRPr="00B03977">
          <w:rPr>
            <w:rFonts w:eastAsia="Arial"/>
            <w:spacing w:val="-1"/>
            <w:sz w:val="22"/>
            <w:szCs w:val="22"/>
            <w:lang w:val="es-MX"/>
          </w:rPr>
          <w:t>o</w:t>
        </w:r>
        <w:r w:rsidRPr="00B03977">
          <w:rPr>
            <w:rFonts w:eastAsia="Arial"/>
            <w:spacing w:val="4"/>
            <w:sz w:val="22"/>
            <w:szCs w:val="22"/>
            <w:lang w:val="es-MX"/>
          </w:rPr>
          <w:t>m</w:t>
        </w:r>
        <w:r w:rsidRPr="00B03977">
          <w:rPr>
            <w:rFonts w:eastAsia="Arial"/>
            <w:spacing w:val="-1"/>
            <w:sz w:val="22"/>
            <w:szCs w:val="22"/>
            <w:lang w:val="es-MX"/>
          </w:rPr>
          <w:t>i</w:t>
        </w:r>
        <w:r w:rsidRPr="00B03977">
          <w:rPr>
            <w:rFonts w:eastAsia="Arial"/>
            <w:sz w:val="22"/>
            <w:szCs w:val="22"/>
            <w:lang w:val="es-MX"/>
          </w:rPr>
          <w:t>to</w:t>
        </w:r>
        <w:r w:rsidRPr="00B03977">
          <w:rPr>
            <w:rFonts w:eastAsia="Arial"/>
            <w:spacing w:val="-1"/>
            <w:sz w:val="22"/>
            <w:szCs w:val="22"/>
            <w:lang w:val="es-MX"/>
          </w:rPr>
          <w:t>/S</w:t>
        </w:r>
        <w:r w:rsidRPr="00B03977">
          <w:rPr>
            <w:rFonts w:eastAsia="Arial"/>
            <w:spacing w:val="2"/>
            <w:sz w:val="22"/>
            <w:szCs w:val="22"/>
            <w:lang w:val="es-MX"/>
          </w:rPr>
          <w:t>a</w:t>
        </w:r>
        <w:r w:rsidRPr="00B03977">
          <w:rPr>
            <w:rFonts w:eastAsia="Arial"/>
            <w:sz w:val="22"/>
            <w:szCs w:val="22"/>
            <w:lang w:val="es-MX"/>
          </w:rPr>
          <w:t>n</w:t>
        </w:r>
        <w:r w:rsidRPr="00B03977">
          <w:rPr>
            <w:rFonts w:eastAsia="Arial"/>
            <w:spacing w:val="1"/>
            <w:sz w:val="22"/>
            <w:szCs w:val="22"/>
            <w:lang w:val="es-MX"/>
          </w:rPr>
          <w:t>d</w:t>
        </w:r>
        <w:r w:rsidRPr="00B03977">
          <w:rPr>
            <w:rFonts w:eastAsia="Arial"/>
            <w:sz w:val="22"/>
            <w:szCs w:val="22"/>
            <w:lang w:val="es-MX"/>
          </w:rPr>
          <w:t>w</w:t>
        </w:r>
        <w:r w:rsidRPr="00B03977">
          <w:rPr>
            <w:rFonts w:eastAsia="Arial"/>
            <w:spacing w:val="-1"/>
            <w:sz w:val="22"/>
            <w:szCs w:val="22"/>
            <w:lang w:val="es-MX"/>
          </w:rPr>
          <w:t>i</w:t>
        </w:r>
        <w:r w:rsidRPr="00B03977">
          <w:rPr>
            <w:rFonts w:eastAsia="Arial"/>
            <w:spacing w:val="5"/>
            <w:sz w:val="22"/>
            <w:szCs w:val="22"/>
            <w:lang w:val="es-MX"/>
          </w:rPr>
          <w:t>c</w:t>
        </w:r>
        <w:r w:rsidRPr="00B03977">
          <w:rPr>
            <w:rFonts w:eastAsia="Arial"/>
            <w:sz w:val="22"/>
            <w:szCs w:val="22"/>
            <w:lang w:val="es-MX"/>
          </w:rPr>
          <w:t xml:space="preserve">h       </w:t>
        </w:r>
        <w:r w:rsidRPr="00B03977">
          <w:rPr>
            <w:rFonts w:eastAsia="Arial"/>
            <w:spacing w:val="40"/>
            <w:sz w:val="22"/>
            <w:szCs w:val="22"/>
            <w:lang w:val="es-MX"/>
          </w:rPr>
          <w:t xml:space="preserve"> </w:t>
        </w:r>
        <w:r w:rsidRPr="00B03977">
          <w:rPr>
            <w:rFonts w:eastAsia="Arial"/>
            <w:b/>
            <w:spacing w:val="1"/>
            <w:sz w:val="22"/>
            <w:szCs w:val="22"/>
            <w:lang w:val="es-MX"/>
          </w:rPr>
          <w:t>d</w:t>
        </w:r>
        <w:r w:rsidRPr="00B03977">
          <w:rPr>
            <w:rFonts w:eastAsia="Arial"/>
            <w:b/>
            <w:sz w:val="22"/>
            <w:szCs w:val="22"/>
            <w:lang w:val="es-MX"/>
          </w:rPr>
          <w:t>)</w:t>
        </w:r>
        <w:r w:rsidRPr="00B03977">
          <w:rPr>
            <w:rFonts w:eastAsia="Arial"/>
            <w:b/>
            <w:spacing w:val="-1"/>
            <w:sz w:val="22"/>
            <w:szCs w:val="22"/>
            <w:lang w:val="es-MX"/>
          </w:rPr>
          <w:t xml:space="preserve"> </w:t>
        </w:r>
        <w:r w:rsidRPr="00B03977">
          <w:rPr>
            <w:rFonts w:eastAsia="Arial"/>
            <w:sz w:val="22"/>
            <w:szCs w:val="22"/>
            <w:lang w:val="es-MX"/>
          </w:rPr>
          <w:t>Cho</w:t>
        </w:r>
        <w:r w:rsidRPr="00B03977">
          <w:rPr>
            <w:rFonts w:eastAsia="Arial"/>
            <w:spacing w:val="3"/>
            <w:sz w:val="22"/>
            <w:szCs w:val="22"/>
            <w:lang w:val="es-MX"/>
          </w:rPr>
          <w:t>r</w:t>
        </w:r>
        <w:r w:rsidRPr="00B03977">
          <w:rPr>
            <w:rFonts w:eastAsia="Arial"/>
            <w:spacing w:val="-1"/>
            <w:sz w:val="22"/>
            <w:szCs w:val="22"/>
            <w:lang w:val="es-MX"/>
          </w:rPr>
          <w:t>i</w:t>
        </w:r>
        <w:r w:rsidRPr="00B03977">
          <w:rPr>
            <w:rFonts w:eastAsia="Arial"/>
            <w:sz w:val="22"/>
            <w:szCs w:val="22"/>
            <w:lang w:val="es-MX"/>
          </w:rPr>
          <w:t>p</w:t>
        </w:r>
        <w:r w:rsidRPr="00B03977">
          <w:rPr>
            <w:rFonts w:eastAsia="Arial"/>
            <w:spacing w:val="1"/>
            <w:sz w:val="22"/>
            <w:szCs w:val="22"/>
            <w:lang w:val="es-MX"/>
          </w:rPr>
          <w:t>á</w:t>
        </w:r>
        <w:r w:rsidRPr="00B03977">
          <w:rPr>
            <w:rFonts w:eastAsia="Arial"/>
            <w:sz w:val="22"/>
            <w:szCs w:val="22"/>
            <w:lang w:val="es-MX"/>
          </w:rPr>
          <w:t>n</w:t>
        </w:r>
      </w:ins>
    </w:p>
    <w:p w14:paraId="38680FA9" w14:textId="77777777" w:rsidR="007B0EB6" w:rsidRPr="00B03977" w:rsidRDefault="007B0EB6" w:rsidP="007B0EB6">
      <w:pPr>
        <w:rPr>
          <w:ins w:id="8994" w:author="Erlie Hasam Morfin Zavalza" w:date="2014-11-06T20:28:00Z"/>
          <w:rFonts w:eastAsia="Arial"/>
          <w:sz w:val="22"/>
          <w:szCs w:val="22"/>
          <w:lang w:val="es-MX"/>
        </w:rPr>
      </w:pPr>
      <w:ins w:id="8995" w:author="Erlie Hasam Morfin Zavalza" w:date="2014-11-06T20:28:00Z">
        <w:r w:rsidRPr="00B03977">
          <w:rPr>
            <w:rFonts w:eastAsia="Arial"/>
            <w:b/>
            <w:sz w:val="22"/>
            <w:szCs w:val="22"/>
            <w:lang w:val="es-MX"/>
          </w:rPr>
          <w:t>¿C</w:t>
        </w:r>
        <w:r w:rsidRPr="00B03977">
          <w:rPr>
            <w:rFonts w:eastAsia="Arial"/>
            <w:b/>
            <w:spacing w:val="1"/>
            <w:sz w:val="22"/>
            <w:szCs w:val="22"/>
            <w:lang w:val="es-MX"/>
          </w:rPr>
          <w:t>u</w:t>
        </w:r>
        <w:r w:rsidRPr="00B03977">
          <w:rPr>
            <w:rFonts w:eastAsia="Arial"/>
            <w:b/>
            <w:sz w:val="22"/>
            <w:szCs w:val="22"/>
            <w:lang w:val="es-MX"/>
          </w:rPr>
          <w:t>án</w:t>
        </w:r>
        <w:r w:rsidRPr="00B03977">
          <w:rPr>
            <w:rFonts w:eastAsia="Arial"/>
            <w:b/>
            <w:spacing w:val="1"/>
            <w:sz w:val="22"/>
            <w:szCs w:val="22"/>
            <w:lang w:val="es-MX"/>
          </w:rPr>
          <w:t>t</w:t>
        </w:r>
        <w:r w:rsidRPr="00B03977">
          <w:rPr>
            <w:rFonts w:eastAsia="Arial"/>
            <w:b/>
            <w:sz w:val="22"/>
            <w:szCs w:val="22"/>
            <w:lang w:val="es-MX"/>
          </w:rPr>
          <w:t>o</w:t>
        </w:r>
        <w:r w:rsidRPr="00B03977">
          <w:rPr>
            <w:rFonts w:eastAsia="Arial"/>
            <w:b/>
            <w:spacing w:val="-8"/>
            <w:sz w:val="22"/>
            <w:szCs w:val="22"/>
            <w:lang w:val="es-MX"/>
          </w:rPr>
          <w:t xml:space="preserve"> </w:t>
        </w:r>
        <w:r w:rsidRPr="00B03977">
          <w:rPr>
            <w:rFonts w:eastAsia="Arial"/>
            <w:b/>
            <w:sz w:val="22"/>
            <w:szCs w:val="22"/>
            <w:lang w:val="es-MX"/>
          </w:rPr>
          <w:t>es</w:t>
        </w:r>
        <w:r w:rsidRPr="00B03977">
          <w:rPr>
            <w:rFonts w:eastAsia="Arial"/>
            <w:b/>
            <w:spacing w:val="-3"/>
            <w:sz w:val="22"/>
            <w:szCs w:val="22"/>
            <w:lang w:val="es-MX"/>
          </w:rPr>
          <w:t xml:space="preserve"> </w:t>
        </w:r>
        <w:r w:rsidRPr="00B03977">
          <w:rPr>
            <w:rFonts w:eastAsia="Arial"/>
            <w:b/>
            <w:sz w:val="22"/>
            <w:szCs w:val="22"/>
            <w:lang w:val="es-MX"/>
          </w:rPr>
          <w:t>lo</w:t>
        </w:r>
        <w:r w:rsidRPr="00B03977">
          <w:rPr>
            <w:rFonts w:eastAsia="Arial"/>
            <w:b/>
            <w:spacing w:val="-2"/>
            <w:sz w:val="22"/>
            <w:szCs w:val="22"/>
            <w:lang w:val="es-MX"/>
          </w:rPr>
          <w:t xml:space="preserve"> </w:t>
        </w:r>
        <w:r w:rsidRPr="00B03977">
          <w:rPr>
            <w:rFonts w:eastAsia="Arial"/>
            <w:b/>
            <w:spacing w:val="3"/>
            <w:sz w:val="22"/>
            <w:szCs w:val="22"/>
            <w:lang w:val="es-MX"/>
          </w:rPr>
          <w:t>m</w:t>
        </w:r>
        <w:r w:rsidRPr="00B03977">
          <w:rPr>
            <w:rFonts w:eastAsia="Arial"/>
            <w:b/>
            <w:sz w:val="22"/>
            <w:szCs w:val="22"/>
            <w:lang w:val="es-MX"/>
          </w:rPr>
          <w:t>á</w:t>
        </w:r>
        <w:r w:rsidRPr="00B03977">
          <w:rPr>
            <w:rFonts w:eastAsia="Arial"/>
            <w:b/>
            <w:spacing w:val="-1"/>
            <w:sz w:val="22"/>
            <w:szCs w:val="22"/>
            <w:lang w:val="es-MX"/>
          </w:rPr>
          <w:t>x</w:t>
        </w:r>
        <w:r w:rsidRPr="00B03977">
          <w:rPr>
            <w:rFonts w:eastAsia="Arial"/>
            <w:b/>
            <w:sz w:val="22"/>
            <w:szCs w:val="22"/>
            <w:lang w:val="es-MX"/>
          </w:rPr>
          <w:t>imo</w:t>
        </w:r>
        <w:r w:rsidRPr="00B03977">
          <w:rPr>
            <w:rFonts w:eastAsia="Arial"/>
            <w:b/>
            <w:spacing w:val="-7"/>
            <w:sz w:val="22"/>
            <w:szCs w:val="22"/>
            <w:lang w:val="es-MX"/>
          </w:rPr>
          <w:t xml:space="preserve"> </w:t>
        </w:r>
        <w:r w:rsidRPr="00B03977">
          <w:rPr>
            <w:rFonts w:eastAsia="Arial"/>
            <w:b/>
            <w:sz w:val="22"/>
            <w:szCs w:val="22"/>
            <w:lang w:val="es-MX"/>
          </w:rPr>
          <w:t>q</w:t>
        </w:r>
        <w:r w:rsidRPr="00B03977">
          <w:rPr>
            <w:rFonts w:eastAsia="Arial"/>
            <w:b/>
            <w:spacing w:val="3"/>
            <w:sz w:val="22"/>
            <w:szCs w:val="22"/>
            <w:lang w:val="es-MX"/>
          </w:rPr>
          <w:t>u</w:t>
        </w:r>
        <w:r w:rsidRPr="00B03977">
          <w:rPr>
            <w:rFonts w:eastAsia="Arial"/>
            <w:b/>
            <w:sz w:val="22"/>
            <w:szCs w:val="22"/>
            <w:lang w:val="es-MX"/>
          </w:rPr>
          <w:t>e</w:t>
        </w:r>
        <w:r w:rsidRPr="00B03977">
          <w:rPr>
            <w:rFonts w:eastAsia="Arial"/>
            <w:b/>
            <w:spacing w:val="-4"/>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st</w:t>
        </w:r>
        <w:r w:rsidRPr="00B03977">
          <w:rPr>
            <w:rFonts w:eastAsia="Arial"/>
            <w:b/>
            <w:spacing w:val="2"/>
            <w:sz w:val="22"/>
            <w:szCs w:val="22"/>
            <w:lang w:val="es-MX"/>
          </w:rPr>
          <w:t>a</w:t>
        </w:r>
        <w:r w:rsidRPr="00B03977">
          <w:rPr>
            <w:rFonts w:eastAsia="Arial"/>
            <w:b/>
            <w:spacing w:val="-1"/>
            <w:sz w:val="22"/>
            <w:szCs w:val="22"/>
            <w:lang w:val="es-MX"/>
          </w:rPr>
          <w:t>r</w:t>
        </w:r>
        <w:r w:rsidRPr="00B03977">
          <w:rPr>
            <w:rFonts w:eastAsia="Arial"/>
            <w:b/>
            <w:sz w:val="22"/>
            <w:szCs w:val="22"/>
            <w:lang w:val="es-MX"/>
          </w:rPr>
          <w:t>í</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8"/>
            <w:sz w:val="22"/>
            <w:szCs w:val="22"/>
            <w:lang w:val="es-MX"/>
          </w:rPr>
          <w:t xml:space="preserve"> </w:t>
        </w:r>
        <w:r w:rsidRPr="00B03977">
          <w:rPr>
            <w:rFonts w:eastAsia="Arial"/>
            <w:b/>
            <w:sz w:val="22"/>
            <w:szCs w:val="22"/>
            <w:lang w:val="es-MX"/>
          </w:rPr>
          <w:t>disp</w:t>
        </w:r>
        <w:r w:rsidRPr="00B03977">
          <w:rPr>
            <w:rFonts w:eastAsia="Arial"/>
            <w:b/>
            <w:spacing w:val="1"/>
            <w:sz w:val="22"/>
            <w:szCs w:val="22"/>
            <w:lang w:val="es-MX"/>
          </w:rPr>
          <w:t>u</w:t>
        </w:r>
        <w:r w:rsidRPr="00B03977">
          <w:rPr>
            <w:rFonts w:eastAsia="Arial"/>
            <w:b/>
            <w:spacing w:val="2"/>
            <w:sz w:val="22"/>
            <w:szCs w:val="22"/>
            <w:lang w:val="es-MX"/>
          </w:rPr>
          <w:t>e</w:t>
        </w:r>
        <w:r w:rsidRPr="00B03977">
          <w:rPr>
            <w:rFonts w:eastAsia="Arial"/>
            <w:b/>
            <w:sz w:val="22"/>
            <w:szCs w:val="22"/>
            <w:lang w:val="es-MX"/>
          </w:rPr>
          <w:t>sto</w:t>
        </w:r>
        <w:r w:rsidRPr="00B03977">
          <w:rPr>
            <w:rFonts w:eastAsia="Arial"/>
            <w:b/>
            <w:spacing w:val="-8"/>
            <w:sz w:val="22"/>
            <w:szCs w:val="22"/>
            <w:lang w:val="es-MX"/>
          </w:rPr>
          <w:t xml:space="preserve"> </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z w:val="22"/>
            <w:szCs w:val="22"/>
            <w:lang w:val="es-MX"/>
          </w:rPr>
          <w:t>p</w:t>
        </w:r>
        <w:r w:rsidRPr="00B03977">
          <w:rPr>
            <w:rFonts w:eastAsia="Arial"/>
            <w:b/>
            <w:spacing w:val="2"/>
            <w:sz w:val="22"/>
            <w:szCs w:val="22"/>
            <w:lang w:val="es-MX"/>
          </w:rPr>
          <w:t>a</w:t>
        </w:r>
        <w:r w:rsidRPr="00B03977">
          <w:rPr>
            <w:rFonts w:eastAsia="Arial"/>
            <w:b/>
            <w:sz w:val="22"/>
            <w:szCs w:val="22"/>
            <w:lang w:val="es-MX"/>
          </w:rPr>
          <w:t>gar</w:t>
        </w:r>
        <w:r w:rsidRPr="00B03977">
          <w:rPr>
            <w:rFonts w:eastAsia="Arial"/>
            <w:b/>
            <w:spacing w:val="-6"/>
            <w:sz w:val="22"/>
            <w:szCs w:val="22"/>
            <w:lang w:val="es-MX"/>
          </w:rPr>
          <w:t xml:space="preserve"> </w:t>
        </w:r>
        <w:r w:rsidRPr="00B03977">
          <w:rPr>
            <w:rFonts w:eastAsia="Arial"/>
            <w:b/>
            <w:sz w:val="22"/>
            <w:szCs w:val="22"/>
            <w:lang w:val="es-MX"/>
          </w:rPr>
          <w:t>p</w:t>
        </w:r>
        <w:r w:rsidRPr="00B03977">
          <w:rPr>
            <w:rFonts w:eastAsia="Arial"/>
            <w:b/>
            <w:spacing w:val="1"/>
            <w:sz w:val="22"/>
            <w:szCs w:val="22"/>
            <w:lang w:val="es-MX"/>
          </w:rPr>
          <w:t>o</w:t>
        </w:r>
        <w:r w:rsidRPr="00B03977">
          <w:rPr>
            <w:rFonts w:eastAsia="Arial"/>
            <w:b/>
            <w:sz w:val="22"/>
            <w:szCs w:val="22"/>
            <w:lang w:val="es-MX"/>
          </w:rPr>
          <w:t>r</w:t>
        </w:r>
        <w:r w:rsidRPr="00B03977">
          <w:rPr>
            <w:rFonts w:eastAsia="Arial"/>
            <w:b/>
            <w:spacing w:val="-2"/>
            <w:sz w:val="22"/>
            <w:szCs w:val="22"/>
            <w:lang w:val="es-MX"/>
          </w:rPr>
          <w:t xml:space="preserve"> </w:t>
        </w:r>
        <w:r w:rsidRPr="00B03977">
          <w:rPr>
            <w:rFonts w:eastAsia="Arial"/>
            <w:b/>
            <w:sz w:val="22"/>
            <w:szCs w:val="22"/>
            <w:lang w:val="es-MX"/>
          </w:rPr>
          <w:t>2</w:t>
        </w:r>
        <w:r w:rsidRPr="00B03977">
          <w:rPr>
            <w:rFonts w:eastAsia="Arial"/>
            <w:b/>
            <w:spacing w:val="-1"/>
            <w:sz w:val="22"/>
            <w:szCs w:val="22"/>
            <w:lang w:val="es-MX"/>
          </w:rPr>
          <w:t xml:space="preserve"> 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w:t>
        </w:r>
        <w:r w:rsidRPr="00B03977">
          <w:rPr>
            <w:rFonts w:eastAsia="Arial"/>
            <w:b/>
            <w:spacing w:val="3"/>
            <w:sz w:val="22"/>
            <w:szCs w:val="22"/>
            <w:lang w:val="es-MX"/>
          </w:rPr>
          <w:t>n</w:t>
        </w:r>
        <w:r w:rsidRPr="00B03977">
          <w:rPr>
            <w:rFonts w:eastAsia="Arial"/>
            <w:b/>
            <w:sz w:val="22"/>
            <w:szCs w:val="22"/>
            <w:lang w:val="es-MX"/>
          </w:rPr>
          <w:t>adas</w:t>
        </w:r>
        <w:r w:rsidRPr="00B03977">
          <w:rPr>
            <w:rFonts w:eastAsia="Arial"/>
            <w:b/>
            <w:spacing w:val="-9"/>
            <w:sz w:val="22"/>
            <w:szCs w:val="22"/>
            <w:lang w:val="es-MX"/>
          </w:rPr>
          <w:t xml:space="preserve"> </w:t>
        </w:r>
        <w:r w:rsidRPr="00B03977">
          <w:rPr>
            <w:rFonts w:eastAsia="Arial"/>
            <w:b/>
            <w:sz w:val="22"/>
            <w:szCs w:val="22"/>
            <w:lang w:val="es-MX"/>
          </w:rPr>
          <w:t>m</w:t>
        </w:r>
        <w:r w:rsidRPr="00B03977">
          <w:rPr>
            <w:rFonts w:eastAsia="Arial"/>
            <w:b/>
            <w:spacing w:val="2"/>
            <w:sz w:val="22"/>
            <w:szCs w:val="22"/>
            <w:lang w:val="es-MX"/>
          </w:rPr>
          <w:t>e</w:t>
        </w:r>
        <w:r w:rsidRPr="00B03977">
          <w:rPr>
            <w:rFonts w:eastAsia="Arial"/>
            <w:b/>
            <w:sz w:val="22"/>
            <w:szCs w:val="22"/>
            <w:lang w:val="es-MX"/>
          </w:rPr>
          <w:t>dianas</w:t>
        </w:r>
        <w:r w:rsidRPr="00B03977">
          <w:rPr>
            <w:rFonts w:eastAsia="Arial"/>
            <w:b/>
            <w:spacing w:val="-8"/>
            <w:sz w:val="22"/>
            <w:szCs w:val="22"/>
            <w:lang w:val="es-MX"/>
          </w:rPr>
          <w:t xml:space="preserve"> </w:t>
        </w:r>
        <w:r w:rsidRPr="00B03977">
          <w:rPr>
            <w:rFonts w:eastAsia="Arial"/>
            <w:b/>
            <w:sz w:val="22"/>
            <w:szCs w:val="22"/>
            <w:lang w:val="es-MX"/>
          </w:rPr>
          <w:t>y</w:t>
        </w:r>
        <w:r w:rsidRPr="00B03977">
          <w:rPr>
            <w:rFonts w:eastAsia="Arial"/>
            <w:b/>
            <w:spacing w:val="-1"/>
            <w:sz w:val="22"/>
            <w:szCs w:val="22"/>
            <w:lang w:val="es-MX"/>
          </w:rPr>
          <w:t xml:space="preserve"> </w:t>
        </w:r>
        <w:r w:rsidRPr="00B03977">
          <w:rPr>
            <w:rFonts w:eastAsia="Arial"/>
            <w:b/>
            <w:sz w:val="22"/>
            <w:szCs w:val="22"/>
            <w:lang w:val="es-MX"/>
          </w:rPr>
          <w:t>u</w:t>
        </w:r>
        <w:r w:rsidRPr="00B03977">
          <w:rPr>
            <w:rFonts w:eastAsia="Arial"/>
            <w:b/>
            <w:spacing w:val="1"/>
            <w:sz w:val="22"/>
            <w:szCs w:val="22"/>
            <w:lang w:val="es-MX"/>
          </w:rPr>
          <w:t>n</w:t>
        </w:r>
        <w:r w:rsidRPr="00B03977">
          <w:rPr>
            <w:rFonts w:eastAsia="Arial"/>
            <w:b/>
            <w:sz w:val="22"/>
            <w:szCs w:val="22"/>
            <w:lang w:val="es-MX"/>
          </w:rPr>
          <w:t>a</w:t>
        </w:r>
        <w:r w:rsidRPr="00B03977">
          <w:rPr>
            <w:rFonts w:eastAsia="Arial"/>
            <w:b/>
            <w:spacing w:val="-4"/>
            <w:sz w:val="22"/>
            <w:szCs w:val="22"/>
            <w:lang w:val="es-MX"/>
          </w:rPr>
          <w:t xml:space="preserve"> </w:t>
        </w:r>
        <w:r w:rsidRPr="00B03977">
          <w:rPr>
            <w:rFonts w:eastAsia="Arial"/>
            <w:b/>
            <w:sz w:val="22"/>
            <w:szCs w:val="22"/>
            <w:lang w:val="es-MX"/>
          </w:rPr>
          <w:t>bebi</w:t>
        </w:r>
        <w:r w:rsidRPr="00B03977">
          <w:rPr>
            <w:rFonts w:eastAsia="Arial"/>
            <w:b/>
            <w:spacing w:val="3"/>
            <w:sz w:val="22"/>
            <w:szCs w:val="22"/>
            <w:lang w:val="es-MX"/>
          </w:rPr>
          <w:t>d</w:t>
        </w:r>
        <w:r w:rsidRPr="00B03977">
          <w:rPr>
            <w:rFonts w:eastAsia="Arial"/>
            <w:b/>
            <w:sz w:val="22"/>
            <w:szCs w:val="22"/>
            <w:lang w:val="es-MX"/>
          </w:rPr>
          <w:t>a?</w:t>
        </w:r>
      </w:ins>
    </w:p>
    <w:p w14:paraId="0B2D905A" w14:textId="77777777" w:rsidR="007B0EB6" w:rsidRPr="00B03977" w:rsidRDefault="007B0EB6" w:rsidP="007B0EB6">
      <w:pPr>
        <w:spacing w:before="3" w:line="220" w:lineRule="exact"/>
        <w:ind w:left="240"/>
        <w:rPr>
          <w:ins w:id="8996" w:author="Erlie Hasam Morfin Zavalza" w:date="2014-11-06T20:28:00Z"/>
          <w:rFonts w:eastAsia="Arial"/>
          <w:sz w:val="22"/>
          <w:szCs w:val="22"/>
          <w:lang w:val="es-MX"/>
        </w:rPr>
      </w:pPr>
      <w:ins w:id="8997" w:author="Erlie Hasam Morfin Zavalza" w:date="2014-11-06T20:28:00Z">
        <w:r w:rsidRPr="00B03977">
          <w:rPr>
            <w:rFonts w:eastAsia="Arial"/>
            <w:spacing w:val="-1"/>
            <w:position w:val="-1"/>
            <w:sz w:val="22"/>
            <w:szCs w:val="22"/>
            <w:lang w:val="es-MX"/>
          </w:rPr>
          <w:t>E</w:t>
        </w:r>
        <w:r w:rsidRPr="00B03977">
          <w:rPr>
            <w:rFonts w:eastAsia="Arial"/>
            <w:spacing w:val="1"/>
            <w:position w:val="-1"/>
            <w:sz w:val="22"/>
            <w:szCs w:val="22"/>
            <w:lang w:val="es-MX"/>
          </w:rPr>
          <w:t>scr</w:t>
        </w:r>
        <w:r w:rsidRPr="00B03977">
          <w:rPr>
            <w:rFonts w:eastAsia="Arial"/>
            <w:spacing w:val="-1"/>
            <w:position w:val="-1"/>
            <w:sz w:val="22"/>
            <w:szCs w:val="22"/>
            <w:lang w:val="es-MX"/>
          </w:rPr>
          <w:t>i</w:t>
        </w:r>
        <w:r w:rsidRPr="00B03977">
          <w:rPr>
            <w:rFonts w:eastAsia="Arial"/>
            <w:position w:val="-1"/>
            <w:sz w:val="22"/>
            <w:szCs w:val="22"/>
            <w:lang w:val="es-MX"/>
          </w:rPr>
          <w:t>be</w:t>
        </w:r>
        <w:r w:rsidRPr="00B03977">
          <w:rPr>
            <w:rFonts w:eastAsia="Arial"/>
            <w:spacing w:val="-6"/>
            <w:position w:val="-1"/>
            <w:sz w:val="22"/>
            <w:szCs w:val="22"/>
            <w:lang w:val="es-MX"/>
          </w:rPr>
          <w:t xml:space="preserve"> </w:t>
        </w:r>
        <w:r w:rsidRPr="00B03977">
          <w:rPr>
            <w:rFonts w:eastAsia="Arial"/>
            <w:spacing w:val="-1"/>
            <w:position w:val="-1"/>
            <w:sz w:val="22"/>
            <w:szCs w:val="22"/>
            <w:lang w:val="es-MX"/>
          </w:rPr>
          <w:t>l</w:t>
        </w:r>
        <w:r w:rsidRPr="00B03977">
          <w:rPr>
            <w:rFonts w:eastAsia="Arial"/>
            <w:position w:val="-1"/>
            <w:sz w:val="22"/>
            <w:szCs w:val="22"/>
            <w:lang w:val="es-MX"/>
          </w:rPr>
          <w:t>a</w:t>
        </w:r>
        <w:r w:rsidRPr="00B03977">
          <w:rPr>
            <w:rFonts w:eastAsia="Arial"/>
            <w:spacing w:val="-2"/>
            <w:position w:val="-1"/>
            <w:sz w:val="22"/>
            <w:szCs w:val="22"/>
            <w:lang w:val="es-MX"/>
          </w:rPr>
          <w:t xml:space="preserve"> </w:t>
        </w:r>
        <w:r w:rsidRPr="00B03977">
          <w:rPr>
            <w:rFonts w:eastAsia="Arial"/>
            <w:position w:val="-1"/>
            <w:sz w:val="22"/>
            <w:szCs w:val="22"/>
            <w:lang w:val="es-MX"/>
          </w:rPr>
          <w:t>ca</w:t>
        </w:r>
        <w:r w:rsidRPr="00B03977">
          <w:rPr>
            <w:rFonts w:eastAsia="Arial"/>
            <w:spacing w:val="1"/>
            <w:position w:val="-1"/>
            <w:sz w:val="22"/>
            <w:szCs w:val="22"/>
            <w:lang w:val="es-MX"/>
          </w:rPr>
          <w:t>n</w:t>
        </w:r>
        <w:r w:rsidRPr="00B03977">
          <w:rPr>
            <w:rFonts w:eastAsia="Arial"/>
            <w:position w:val="-1"/>
            <w:sz w:val="22"/>
            <w:szCs w:val="22"/>
            <w:lang w:val="es-MX"/>
          </w:rPr>
          <w:t>t</w:t>
        </w:r>
        <w:r w:rsidRPr="00B03977">
          <w:rPr>
            <w:rFonts w:eastAsia="Arial"/>
            <w:spacing w:val="-1"/>
            <w:position w:val="-1"/>
            <w:sz w:val="22"/>
            <w:szCs w:val="22"/>
            <w:lang w:val="es-MX"/>
          </w:rPr>
          <w:t>i</w:t>
        </w:r>
        <w:r w:rsidRPr="00B03977">
          <w:rPr>
            <w:rFonts w:eastAsia="Arial"/>
            <w:spacing w:val="2"/>
            <w:position w:val="-1"/>
            <w:sz w:val="22"/>
            <w:szCs w:val="22"/>
            <w:lang w:val="es-MX"/>
          </w:rPr>
          <w:t>d</w:t>
        </w:r>
        <w:r w:rsidRPr="00B03977">
          <w:rPr>
            <w:rFonts w:eastAsia="Arial"/>
            <w:position w:val="-1"/>
            <w:sz w:val="22"/>
            <w:szCs w:val="22"/>
            <w:lang w:val="es-MX"/>
          </w:rPr>
          <w:t>ad</w:t>
        </w:r>
        <w:r w:rsidRPr="00B03977">
          <w:rPr>
            <w:rFonts w:eastAsia="Arial"/>
            <w:spacing w:val="-5"/>
            <w:position w:val="-1"/>
            <w:sz w:val="22"/>
            <w:szCs w:val="22"/>
            <w:lang w:val="es-MX"/>
          </w:rPr>
          <w:t xml:space="preserve"> </w:t>
        </w:r>
        <w:r w:rsidRPr="00B03977">
          <w:rPr>
            <w:rFonts w:eastAsia="Arial"/>
            <w:position w:val="-1"/>
            <w:sz w:val="22"/>
            <w:szCs w:val="22"/>
            <w:lang w:val="es-MX"/>
          </w:rPr>
          <w:t>en</w:t>
        </w:r>
        <w:r w:rsidRPr="00B03977">
          <w:rPr>
            <w:rFonts w:eastAsia="Arial"/>
            <w:spacing w:val="-1"/>
            <w:position w:val="-1"/>
            <w:sz w:val="22"/>
            <w:szCs w:val="22"/>
            <w:lang w:val="es-MX"/>
          </w:rPr>
          <w:t xml:space="preserve"> </w:t>
        </w:r>
        <w:r w:rsidRPr="00B03977">
          <w:rPr>
            <w:rFonts w:eastAsia="Arial"/>
            <w:position w:val="-1"/>
            <w:sz w:val="22"/>
            <w:szCs w:val="22"/>
            <w:lang w:val="es-MX"/>
          </w:rPr>
          <w:t>p</w:t>
        </w:r>
        <w:r w:rsidRPr="00B03977">
          <w:rPr>
            <w:rFonts w:eastAsia="Arial"/>
            <w:spacing w:val="-1"/>
            <w:position w:val="-1"/>
            <w:sz w:val="22"/>
            <w:szCs w:val="22"/>
            <w:lang w:val="es-MX"/>
          </w:rPr>
          <w:t>e</w:t>
        </w:r>
        <w:r w:rsidRPr="00B03977">
          <w:rPr>
            <w:rFonts w:eastAsia="Arial"/>
            <w:spacing w:val="3"/>
            <w:position w:val="-1"/>
            <w:sz w:val="22"/>
            <w:szCs w:val="22"/>
            <w:lang w:val="es-MX"/>
          </w:rPr>
          <w:t>s</w:t>
        </w:r>
        <w:r w:rsidRPr="00B03977">
          <w:rPr>
            <w:rFonts w:eastAsia="Arial"/>
            <w:position w:val="-1"/>
            <w:sz w:val="22"/>
            <w:szCs w:val="22"/>
            <w:lang w:val="es-MX"/>
          </w:rPr>
          <w:t>os</w:t>
        </w:r>
        <w:r w:rsidRPr="00B03977">
          <w:rPr>
            <w:rFonts w:eastAsia="Arial"/>
            <w:spacing w:val="-4"/>
            <w:position w:val="-1"/>
            <w:sz w:val="22"/>
            <w:szCs w:val="22"/>
            <w:lang w:val="es-MX"/>
          </w:rPr>
          <w:t xml:space="preserve"> </w:t>
        </w:r>
        <w:r w:rsidRPr="00B03977">
          <w:rPr>
            <w:rFonts w:eastAsia="Arial"/>
            <w:spacing w:val="1"/>
            <w:position w:val="-1"/>
            <w:sz w:val="22"/>
            <w:szCs w:val="22"/>
            <w:lang w:val="es-MX"/>
          </w:rPr>
          <w:t>c</w:t>
        </w:r>
        <w:r w:rsidRPr="00B03977">
          <w:rPr>
            <w:rFonts w:eastAsia="Arial"/>
            <w:position w:val="-1"/>
            <w:sz w:val="22"/>
            <w:szCs w:val="22"/>
            <w:lang w:val="es-MX"/>
          </w:rPr>
          <w:t>h</w:t>
        </w:r>
        <w:r w:rsidRPr="00B03977">
          <w:rPr>
            <w:rFonts w:eastAsia="Arial"/>
            <w:spacing w:val="-1"/>
            <w:position w:val="-1"/>
            <w:sz w:val="22"/>
            <w:szCs w:val="22"/>
            <w:lang w:val="es-MX"/>
          </w:rPr>
          <w:t>i</w:t>
        </w:r>
        <w:r w:rsidRPr="00B03977">
          <w:rPr>
            <w:rFonts w:eastAsia="Arial"/>
            <w:spacing w:val="1"/>
            <w:position w:val="-1"/>
            <w:sz w:val="22"/>
            <w:szCs w:val="22"/>
            <w:lang w:val="es-MX"/>
          </w:rPr>
          <w:t>l</w:t>
        </w:r>
        <w:r w:rsidRPr="00B03977">
          <w:rPr>
            <w:rFonts w:eastAsia="Arial"/>
            <w:position w:val="-1"/>
            <w:sz w:val="22"/>
            <w:szCs w:val="22"/>
            <w:lang w:val="es-MX"/>
          </w:rPr>
          <w:t>e</w:t>
        </w:r>
        <w:r w:rsidRPr="00B03977">
          <w:rPr>
            <w:rFonts w:eastAsia="Arial"/>
            <w:spacing w:val="-1"/>
            <w:position w:val="-1"/>
            <w:sz w:val="22"/>
            <w:szCs w:val="22"/>
            <w:lang w:val="es-MX"/>
          </w:rPr>
          <w:t>n</w:t>
        </w:r>
        <w:r w:rsidRPr="00B03977">
          <w:rPr>
            <w:rFonts w:eastAsia="Arial"/>
            <w:position w:val="-1"/>
            <w:sz w:val="22"/>
            <w:szCs w:val="22"/>
            <w:lang w:val="es-MX"/>
          </w:rPr>
          <w:t>o</w:t>
        </w:r>
        <w:r w:rsidRPr="00B03977">
          <w:rPr>
            <w:rFonts w:eastAsia="Arial"/>
            <w:spacing w:val="3"/>
            <w:position w:val="-1"/>
            <w:sz w:val="22"/>
            <w:szCs w:val="22"/>
            <w:lang w:val="es-MX"/>
          </w:rPr>
          <w:t>s</w:t>
        </w:r>
        <w:r w:rsidRPr="00B03977">
          <w:rPr>
            <w:rFonts w:eastAsia="Arial"/>
            <w:position w:val="-1"/>
            <w:sz w:val="22"/>
            <w:szCs w:val="22"/>
            <w:lang w:val="es-MX"/>
          </w:rPr>
          <w:t>.</w:t>
        </w:r>
        <w:r>
          <w:rPr>
            <w:rFonts w:eastAsia="Arial"/>
            <w:sz w:val="22"/>
            <w:szCs w:val="22"/>
            <w:lang w:val="es-MX"/>
          </w:rPr>
          <w:t>_______________________</w:t>
        </w:r>
      </w:ins>
    </w:p>
    <w:p w14:paraId="7AC19D8F" w14:textId="074631AF" w:rsidR="007B0EB6" w:rsidRPr="00673DEC" w:rsidRDefault="007B0EB6" w:rsidP="007B0EB6">
      <w:pPr>
        <w:rPr>
          <w:ins w:id="8998" w:author="Erlie Hasam Morfin Zavalza" w:date="2014-11-06T20:28:00Z"/>
          <w:rFonts w:eastAsia="Arial"/>
          <w:sz w:val="22"/>
          <w:szCs w:val="22"/>
          <w:lang w:val="es-MX"/>
          <w:rPrChange w:id="8999" w:author="Erlie Hasam Morfin Zavalza" w:date="2014-11-07T00:50:00Z">
            <w:rPr>
              <w:ins w:id="9000" w:author="Erlie Hasam Morfin Zavalza" w:date="2014-11-06T20:28:00Z"/>
              <w:rFonts w:eastAsia="Arial"/>
              <w:b/>
              <w:sz w:val="22"/>
              <w:szCs w:val="22"/>
              <w:lang w:val="es-MX"/>
            </w:rPr>
          </w:rPrChange>
        </w:rPr>
      </w:pPr>
      <w:ins w:id="9001" w:author="Erlie Hasam Morfin Zavalza" w:date="2014-11-06T20:28:00Z">
        <w:r w:rsidRPr="00B03977">
          <w:rPr>
            <w:rFonts w:eastAsia="Arial"/>
            <w:b/>
            <w:spacing w:val="1"/>
            <w:sz w:val="22"/>
            <w:szCs w:val="22"/>
            <w:lang w:val="es-MX"/>
          </w:rPr>
          <w:t>¿</w:t>
        </w:r>
        <w:r w:rsidRPr="00B03977">
          <w:rPr>
            <w:rFonts w:eastAsia="Arial"/>
            <w:b/>
            <w:sz w:val="22"/>
            <w:szCs w:val="22"/>
            <w:lang w:val="es-MX"/>
          </w:rPr>
          <w:t>C</w:t>
        </w:r>
        <w:r w:rsidRPr="00B03977">
          <w:rPr>
            <w:rFonts w:eastAsia="Arial"/>
            <w:b/>
            <w:spacing w:val="1"/>
            <w:sz w:val="22"/>
            <w:szCs w:val="22"/>
            <w:lang w:val="es-MX"/>
          </w:rPr>
          <w:t>o</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1"/>
            <w:sz w:val="22"/>
            <w:szCs w:val="22"/>
            <w:lang w:val="es-MX"/>
          </w:rPr>
          <w:t>r</w:t>
        </w:r>
        <w:r w:rsidRPr="00B03977">
          <w:rPr>
            <w:rFonts w:eastAsia="Arial"/>
            <w:b/>
            <w:sz w:val="22"/>
            <w:szCs w:val="22"/>
            <w:lang w:val="es-MX"/>
          </w:rPr>
          <w:t>ías</w:t>
        </w:r>
        <w:r w:rsidRPr="00B03977">
          <w:rPr>
            <w:rFonts w:eastAsia="Arial"/>
            <w:b/>
            <w:spacing w:val="-13"/>
            <w:sz w:val="22"/>
            <w:szCs w:val="22"/>
            <w:lang w:val="es-MX"/>
          </w:rPr>
          <w:t xml:space="preserve"> </w:t>
        </w:r>
        <w:r w:rsidRPr="00B03977">
          <w:rPr>
            <w:rFonts w:eastAsia="Arial"/>
            <w:b/>
            <w:sz w:val="22"/>
            <w:szCs w:val="22"/>
            <w:lang w:val="es-MX"/>
          </w:rPr>
          <w:t>o</w:t>
        </w:r>
        <w:r w:rsidRPr="00B03977">
          <w:rPr>
            <w:rFonts w:eastAsia="Arial"/>
            <w:b/>
            <w:spacing w:val="-1"/>
            <w:sz w:val="22"/>
            <w:szCs w:val="22"/>
            <w:lang w:val="es-MX"/>
          </w:rPr>
          <w:t xml:space="preserve"> </w:t>
        </w:r>
        <w:r w:rsidRPr="00B03977">
          <w:rPr>
            <w:rFonts w:eastAsia="Arial"/>
            <w:b/>
            <w:spacing w:val="3"/>
            <w:sz w:val="22"/>
            <w:szCs w:val="22"/>
            <w:lang w:val="es-MX"/>
          </w:rPr>
          <w:t>p</w:t>
        </w:r>
        <w:r w:rsidRPr="00B03977">
          <w:rPr>
            <w:rFonts w:eastAsia="Arial"/>
            <w:b/>
            <w:sz w:val="22"/>
            <w:szCs w:val="22"/>
            <w:lang w:val="es-MX"/>
          </w:rPr>
          <w:t>edir</w:t>
        </w:r>
        <w:r w:rsidRPr="00B03977">
          <w:rPr>
            <w:rFonts w:eastAsia="Arial"/>
            <w:b/>
            <w:spacing w:val="2"/>
            <w:sz w:val="22"/>
            <w:szCs w:val="22"/>
            <w:lang w:val="es-MX"/>
          </w:rPr>
          <w:t>í</w:t>
        </w:r>
        <w:r w:rsidRPr="00B03977">
          <w:rPr>
            <w:rFonts w:eastAsia="Arial"/>
            <w:b/>
            <w:sz w:val="22"/>
            <w:szCs w:val="22"/>
            <w:lang w:val="es-MX"/>
          </w:rPr>
          <w:t>as</w:t>
        </w:r>
        <w:r w:rsidRPr="00B03977">
          <w:rPr>
            <w:rFonts w:eastAsia="Arial"/>
            <w:b/>
            <w:spacing w:val="50"/>
            <w:sz w:val="22"/>
            <w:szCs w:val="22"/>
            <w:lang w:val="es-MX"/>
          </w:rPr>
          <w:t xml:space="preserve"> </w:t>
        </w:r>
        <w:r w:rsidRPr="00B03977">
          <w:rPr>
            <w:rFonts w:eastAsia="Arial"/>
            <w:b/>
            <w:sz w:val="22"/>
            <w:szCs w:val="22"/>
            <w:lang w:val="es-MX"/>
          </w:rPr>
          <w:t>em</w:t>
        </w:r>
        <w:r w:rsidRPr="00B03977">
          <w:rPr>
            <w:rFonts w:eastAsia="Arial"/>
            <w:b/>
            <w:spacing w:val="1"/>
            <w:sz w:val="22"/>
            <w:szCs w:val="22"/>
            <w:lang w:val="es-MX"/>
          </w:rPr>
          <w:t>p</w:t>
        </w:r>
        <w:r w:rsidRPr="00B03977">
          <w:rPr>
            <w:rFonts w:eastAsia="Arial"/>
            <w:b/>
            <w:sz w:val="22"/>
            <w:szCs w:val="22"/>
            <w:lang w:val="es-MX"/>
          </w:rPr>
          <w:t>anad</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11"/>
            <w:sz w:val="22"/>
            <w:szCs w:val="22"/>
            <w:lang w:val="es-MX"/>
          </w:rPr>
          <w:t xml:space="preserve"> </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z w:val="22"/>
            <w:szCs w:val="22"/>
            <w:lang w:val="es-MX"/>
          </w:rPr>
          <w:t>d</w:t>
        </w:r>
        <w:r w:rsidRPr="00B03977">
          <w:rPr>
            <w:rFonts w:eastAsia="Arial"/>
            <w:b/>
            <w:spacing w:val="1"/>
            <w:sz w:val="22"/>
            <w:szCs w:val="22"/>
            <w:lang w:val="es-MX"/>
          </w:rPr>
          <w:t>o</w:t>
        </w:r>
        <w:r w:rsidRPr="00B03977">
          <w:rPr>
            <w:rFonts w:eastAsia="Arial"/>
            <w:b/>
            <w:sz w:val="22"/>
            <w:szCs w:val="22"/>
            <w:lang w:val="es-MX"/>
          </w:rPr>
          <w:t>m</w:t>
        </w:r>
        <w:r w:rsidRPr="00B03977">
          <w:rPr>
            <w:rFonts w:eastAsia="Arial"/>
            <w:b/>
            <w:spacing w:val="3"/>
            <w:sz w:val="22"/>
            <w:szCs w:val="22"/>
            <w:lang w:val="es-MX"/>
          </w:rPr>
          <w:t>i</w:t>
        </w:r>
        <w:r w:rsidRPr="00B03977">
          <w:rPr>
            <w:rFonts w:eastAsia="Arial"/>
            <w:b/>
            <w:sz w:val="22"/>
            <w:szCs w:val="22"/>
            <w:lang w:val="es-MX"/>
          </w:rPr>
          <w:t>ci</w:t>
        </w:r>
        <w:r w:rsidRPr="00B03977">
          <w:rPr>
            <w:rFonts w:eastAsia="Arial"/>
            <w:b/>
            <w:spacing w:val="-1"/>
            <w:sz w:val="22"/>
            <w:szCs w:val="22"/>
            <w:lang w:val="es-MX"/>
          </w:rPr>
          <w:t>l</w:t>
        </w:r>
        <w:r w:rsidRPr="00B03977">
          <w:rPr>
            <w:rFonts w:eastAsia="Arial"/>
            <w:b/>
            <w:sz w:val="22"/>
            <w:szCs w:val="22"/>
            <w:lang w:val="es-MX"/>
          </w:rPr>
          <w:t>io?</w:t>
        </w:r>
      </w:ins>
    </w:p>
    <w:p w14:paraId="70C679FF" w14:textId="253C3E98" w:rsidR="007B0EB6" w:rsidRDefault="007B0EB6" w:rsidP="007B0EB6">
      <w:pPr>
        <w:rPr>
          <w:ins w:id="9002" w:author="Erlie Hasam Morfin Zavalza" w:date="2014-11-07T00:50:00Z"/>
          <w:rFonts w:eastAsia="Arial"/>
          <w:sz w:val="22"/>
          <w:szCs w:val="22"/>
          <w:lang w:val="es-MX"/>
        </w:rPr>
      </w:pPr>
      <w:ins w:id="9003" w:author="Erlie Hasam Morfin Zavalza" w:date="2014-11-06T20:28:00Z">
        <w:r w:rsidRPr="00B03977">
          <w:rPr>
            <w:rFonts w:eastAsia="Arial"/>
            <w:b/>
            <w:sz w:val="22"/>
            <w:szCs w:val="22"/>
            <w:lang w:val="es-MX"/>
          </w:rPr>
          <w:t xml:space="preserve">a)  </w:t>
        </w:r>
        <w:r w:rsidRPr="00B03977">
          <w:rPr>
            <w:rFonts w:eastAsia="Arial"/>
            <w:b/>
            <w:spacing w:val="15"/>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 xml:space="preserve">í      </w:t>
        </w:r>
        <w:r w:rsidRPr="00B03977">
          <w:rPr>
            <w:rFonts w:eastAsia="Arial"/>
            <w:spacing w:val="54"/>
            <w:sz w:val="22"/>
            <w:szCs w:val="22"/>
            <w:lang w:val="es-MX"/>
          </w:rPr>
          <w:t xml:space="preserve"> </w:t>
        </w:r>
        <w:r w:rsidRPr="00B03977">
          <w:rPr>
            <w:rFonts w:eastAsia="Arial"/>
            <w:b/>
            <w:spacing w:val="1"/>
            <w:sz w:val="22"/>
            <w:szCs w:val="22"/>
            <w:lang w:val="es-MX"/>
          </w:rPr>
          <w:t>b)</w:t>
        </w:r>
      </w:ins>
      <w:ins w:id="9004" w:author="Erlie Hasam Morfin Zavalza" w:date="2014-11-07T00:50:00Z">
        <w:r w:rsidR="00673DEC">
          <w:rPr>
            <w:rFonts w:eastAsia="Arial"/>
            <w:b/>
            <w:spacing w:val="1"/>
            <w:sz w:val="22"/>
            <w:szCs w:val="22"/>
            <w:lang w:val="es-MX"/>
          </w:rPr>
          <w:t xml:space="preserve"> </w:t>
        </w:r>
      </w:ins>
      <w:ins w:id="9005" w:author="Erlie Hasam Morfin Zavalza" w:date="2014-11-06T20:28:00Z">
        <w:r w:rsidRPr="00B03977">
          <w:rPr>
            <w:rFonts w:eastAsia="Arial"/>
            <w:sz w:val="22"/>
            <w:szCs w:val="22"/>
            <w:lang w:val="es-MX"/>
          </w:rPr>
          <w:t>No</w:t>
        </w:r>
      </w:ins>
    </w:p>
    <w:p w14:paraId="29BE054F" w14:textId="35CA7E81" w:rsidR="00D704AA" w:rsidRPr="00B03977" w:rsidRDefault="00D704AA" w:rsidP="00D704AA">
      <w:pPr>
        <w:spacing w:before="34"/>
        <w:ind w:right="978"/>
        <w:rPr>
          <w:ins w:id="9006" w:author="Erlie Hasam Morfin Zavalza" w:date="2014-11-08T22:29:00Z"/>
          <w:rFonts w:eastAsia="Arial"/>
          <w:sz w:val="22"/>
          <w:szCs w:val="22"/>
          <w:lang w:val="es-MX"/>
        </w:rPr>
      </w:pPr>
      <w:ins w:id="9007" w:author="Erlie Hasam Morfin Zavalza" w:date="2014-11-08T22:29:00Z">
        <w:r w:rsidRPr="00B03977">
          <w:rPr>
            <w:rFonts w:eastAsia="Arial"/>
            <w:b/>
            <w:spacing w:val="1"/>
            <w:sz w:val="22"/>
            <w:szCs w:val="22"/>
            <w:lang w:val="es-MX"/>
          </w:rPr>
          <w:t>¿</w:t>
        </w:r>
        <w:r w:rsidRPr="00B03977">
          <w:rPr>
            <w:rFonts w:eastAsia="Arial"/>
            <w:b/>
            <w:sz w:val="22"/>
            <w:szCs w:val="22"/>
            <w:lang w:val="es-MX"/>
          </w:rPr>
          <w:t>C</w:t>
        </w:r>
        <w:r w:rsidRPr="00B03977">
          <w:rPr>
            <w:rFonts w:eastAsia="Arial"/>
            <w:b/>
            <w:spacing w:val="1"/>
            <w:sz w:val="22"/>
            <w:szCs w:val="22"/>
            <w:lang w:val="es-MX"/>
          </w:rPr>
          <w:t>o</w:t>
        </w:r>
        <w:r w:rsidRPr="00B03977">
          <w:rPr>
            <w:rFonts w:eastAsia="Arial"/>
            <w:b/>
            <w:sz w:val="22"/>
            <w:szCs w:val="22"/>
            <w:lang w:val="es-MX"/>
          </w:rPr>
          <w:t>nside</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9"/>
            <w:sz w:val="22"/>
            <w:szCs w:val="22"/>
            <w:lang w:val="es-MX"/>
          </w:rPr>
          <w:t xml:space="preserve"> </w:t>
        </w:r>
        <w:r w:rsidRPr="00B03977">
          <w:rPr>
            <w:rFonts w:eastAsia="Arial"/>
            <w:b/>
            <w:sz w:val="22"/>
            <w:szCs w:val="22"/>
            <w:lang w:val="es-MX"/>
          </w:rPr>
          <w:t>ne</w:t>
        </w:r>
        <w:r w:rsidRPr="00B03977">
          <w:rPr>
            <w:rFonts w:eastAsia="Arial"/>
            <w:b/>
            <w:spacing w:val="2"/>
            <w:sz w:val="22"/>
            <w:szCs w:val="22"/>
            <w:lang w:val="es-MX"/>
          </w:rPr>
          <w:t>c</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pacing w:val="2"/>
            <w:sz w:val="22"/>
            <w:szCs w:val="22"/>
            <w:lang w:val="es-MX"/>
          </w:rPr>
          <w:t>a</w:t>
        </w:r>
        <w:r w:rsidRPr="00B03977">
          <w:rPr>
            <w:rFonts w:eastAsia="Arial"/>
            <w:b/>
            <w:spacing w:val="-1"/>
            <w:sz w:val="22"/>
            <w:szCs w:val="22"/>
            <w:lang w:val="es-MX"/>
          </w:rPr>
          <w:t>r</w:t>
        </w:r>
        <w:r w:rsidRPr="00B03977">
          <w:rPr>
            <w:rFonts w:eastAsia="Arial"/>
            <w:b/>
            <w:sz w:val="22"/>
            <w:szCs w:val="22"/>
            <w:lang w:val="es-MX"/>
          </w:rPr>
          <w:t>io</w:t>
        </w:r>
        <w:r w:rsidRPr="00B03977">
          <w:rPr>
            <w:rFonts w:eastAsia="Arial"/>
            <w:b/>
            <w:spacing w:val="-9"/>
            <w:sz w:val="22"/>
            <w:szCs w:val="22"/>
            <w:lang w:val="es-MX"/>
          </w:rPr>
          <w:t xml:space="preserve"> </w:t>
        </w:r>
        <w:r w:rsidRPr="00B03977">
          <w:rPr>
            <w:rFonts w:eastAsia="Arial"/>
            <w:b/>
            <w:spacing w:val="1"/>
            <w:sz w:val="22"/>
            <w:szCs w:val="22"/>
            <w:lang w:val="es-MX"/>
          </w:rPr>
          <w:t>q</w:t>
        </w:r>
        <w:r w:rsidRPr="00B03977">
          <w:rPr>
            <w:rFonts w:eastAsia="Arial"/>
            <w:b/>
            <w:spacing w:val="3"/>
            <w:sz w:val="22"/>
            <w:szCs w:val="22"/>
            <w:lang w:val="es-MX"/>
          </w:rPr>
          <w:t>u</w:t>
        </w:r>
        <w:r w:rsidRPr="00B03977">
          <w:rPr>
            <w:rFonts w:eastAsia="Arial"/>
            <w:b/>
            <w:sz w:val="22"/>
            <w:szCs w:val="22"/>
            <w:lang w:val="es-MX"/>
          </w:rPr>
          <w:t>e</w:t>
        </w:r>
        <w:r w:rsidRPr="00B03977">
          <w:rPr>
            <w:rFonts w:eastAsia="Arial"/>
            <w:b/>
            <w:spacing w:val="-4"/>
            <w:sz w:val="22"/>
            <w:szCs w:val="22"/>
            <w:lang w:val="es-MX"/>
          </w:rPr>
          <w:t xml:space="preserve"> </w:t>
        </w:r>
        <w:r w:rsidRPr="00B03977">
          <w:rPr>
            <w:rFonts w:eastAsia="Arial"/>
            <w:b/>
            <w:spacing w:val="-1"/>
            <w:sz w:val="22"/>
            <w:szCs w:val="22"/>
            <w:lang w:val="es-MX"/>
          </w:rPr>
          <w:t>s</w:t>
        </w:r>
        <w:r w:rsidRPr="00B03977">
          <w:rPr>
            <w:rFonts w:eastAsia="Arial"/>
            <w:b/>
            <w:sz w:val="22"/>
            <w:szCs w:val="22"/>
            <w:lang w:val="es-MX"/>
          </w:rPr>
          <w:t>us</w:t>
        </w:r>
        <w:r w:rsidRPr="00B03977">
          <w:rPr>
            <w:rFonts w:eastAsia="Arial"/>
            <w:b/>
            <w:spacing w:val="-1"/>
            <w:sz w:val="22"/>
            <w:szCs w:val="22"/>
            <w:lang w:val="es-MX"/>
          </w:rPr>
          <w:t xml:space="preserve"> </w:t>
        </w:r>
        <w:r w:rsidRPr="00B03977">
          <w:rPr>
            <w:rFonts w:eastAsia="Arial"/>
            <w:b/>
            <w:sz w:val="22"/>
            <w:szCs w:val="22"/>
            <w:lang w:val="es-MX"/>
          </w:rPr>
          <w:t>em</w:t>
        </w:r>
        <w:r w:rsidRPr="00B03977">
          <w:rPr>
            <w:rFonts w:eastAsia="Arial"/>
            <w:b/>
            <w:spacing w:val="1"/>
            <w:sz w:val="22"/>
            <w:szCs w:val="22"/>
            <w:lang w:val="es-MX"/>
          </w:rPr>
          <w:t>p</w:t>
        </w:r>
        <w:r w:rsidRPr="00B03977">
          <w:rPr>
            <w:rFonts w:eastAsia="Arial"/>
            <w:b/>
            <w:sz w:val="22"/>
            <w:szCs w:val="22"/>
            <w:lang w:val="es-MX"/>
          </w:rPr>
          <w:t>anad</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11"/>
            <w:sz w:val="22"/>
            <w:szCs w:val="22"/>
            <w:lang w:val="es-MX"/>
          </w:rPr>
          <w:t xml:space="preserve"> </w:t>
        </w:r>
        <w:r w:rsidRPr="00B03977">
          <w:rPr>
            <w:rFonts w:eastAsia="Arial"/>
            <w:b/>
            <w:spacing w:val="-1"/>
            <w:sz w:val="22"/>
            <w:szCs w:val="22"/>
            <w:lang w:val="es-MX"/>
          </w:rPr>
          <w:t>l</w:t>
        </w:r>
        <w:r w:rsidRPr="00B03977">
          <w:rPr>
            <w:rFonts w:eastAsia="Arial"/>
            <w:b/>
            <w:sz w:val="22"/>
            <w:szCs w:val="22"/>
            <w:lang w:val="es-MX"/>
          </w:rPr>
          <w:t>e s</w:t>
        </w:r>
        <w:r w:rsidRPr="00B03977">
          <w:rPr>
            <w:rFonts w:eastAsia="Arial"/>
            <w:b/>
            <w:spacing w:val="1"/>
            <w:sz w:val="22"/>
            <w:szCs w:val="22"/>
            <w:lang w:val="es-MX"/>
          </w:rPr>
          <w:t>e</w:t>
        </w:r>
        <w:r w:rsidRPr="00B03977">
          <w:rPr>
            <w:rFonts w:eastAsia="Arial"/>
            <w:b/>
            <w:sz w:val="22"/>
            <w:szCs w:val="22"/>
            <w:lang w:val="es-MX"/>
          </w:rPr>
          <w:t>an</w:t>
        </w:r>
        <w:r w:rsidRPr="00B03977">
          <w:rPr>
            <w:rFonts w:eastAsia="Arial"/>
            <w:b/>
            <w:spacing w:val="-2"/>
            <w:sz w:val="22"/>
            <w:szCs w:val="22"/>
            <w:lang w:val="es-MX"/>
          </w:rPr>
          <w:t xml:space="preserve"> </w:t>
        </w:r>
        <w:r w:rsidRPr="00B03977">
          <w:rPr>
            <w:rFonts w:eastAsia="Arial"/>
            <w:b/>
            <w:sz w:val="22"/>
            <w:szCs w:val="22"/>
            <w:lang w:val="es-MX"/>
          </w:rPr>
          <w:t>en</w:t>
        </w:r>
        <w:r w:rsidRPr="00B03977">
          <w:rPr>
            <w:rFonts w:eastAsia="Arial"/>
            <w:b/>
            <w:spacing w:val="1"/>
            <w:sz w:val="22"/>
            <w:szCs w:val="22"/>
            <w:lang w:val="es-MX"/>
          </w:rPr>
          <w:t>t</w:t>
        </w:r>
        <w:r w:rsidRPr="00B03977">
          <w:rPr>
            <w:rFonts w:eastAsia="Arial"/>
            <w:b/>
            <w:spacing w:val="-1"/>
            <w:sz w:val="22"/>
            <w:szCs w:val="22"/>
            <w:lang w:val="es-MX"/>
          </w:rPr>
          <w:t>r</w:t>
        </w:r>
        <w:r w:rsidRPr="00B03977">
          <w:rPr>
            <w:rFonts w:eastAsia="Arial"/>
            <w:b/>
            <w:sz w:val="22"/>
            <w:szCs w:val="22"/>
            <w:lang w:val="es-MX"/>
          </w:rPr>
          <w:t>egad</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11"/>
            <w:sz w:val="22"/>
            <w:szCs w:val="22"/>
            <w:lang w:val="es-MX"/>
          </w:rPr>
          <w:t xml:space="preserve"> </w:t>
        </w:r>
        <w:r w:rsidRPr="00B03977">
          <w:rPr>
            <w:rFonts w:eastAsia="Arial"/>
            <w:b/>
            <w:spacing w:val="-1"/>
            <w:sz w:val="22"/>
            <w:szCs w:val="22"/>
            <w:lang w:val="es-MX"/>
          </w:rPr>
          <w:t>j</w:t>
        </w:r>
        <w:r w:rsidRPr="00B03977">
          <w:rPr>
            <w:rFonts w:eastAsia="Arial"/>
            <w:b/>
            <w:sz w:val="22"/>
            <w:szCs w:val="22"/>
            <w:lang w:val="es-MX"/>
          </w:rPr>
          <w:t>un</w:t>
        </w:r>
        <w:r w:rsidRPr="00B03977">
          <w:rPr>
            <w:rFonts w:eastAsia="Arial"/>
            <w:b/>
            <w:spacing w:val="1"/>
            <w:sz w:val="22"/>
            <w:szCs w:val="22"/>
            <w:lang w:val="es-MX"/>
          </w:rPr>
          <w:t>t</w:t>
        </w:r>
        <w:r w:rsidRPr="00B03977">
          <w:rPr>
            <w:rFonts w:eastAsia="Arial"/>
            <w:b/>
            <w:sz w:val="22"/>
            <w:szCs w:val="22"/>
            <w:lang w:val="es-MX"/>
          </w:rPr>
          <w:t>o</w:t>
        </w:r>
        <w:r w:rsidRPr="00B03977">
          <w:rPr>
            <w:rFonts w:eastAsia="Arial"/>
            <w:b/>
            <w:spacing w:val="-5"/>
            <w:sz w:val="22"/>
            <w:szCs w:val="22"/>
            <w:lang w:val="es-MX"/>
          </w:rPr>
          <w:t xml:space="preserve"> </w:t>
        </w:r>
        <w:r w:rsidRPr="00B03977">
          <w:rPr>
            <w:rFonts w:eastAsia="Arial"/>
            <w:b/>
            <w:sz w:val="22"/>
            <w:szCs w:val="22"/>
            <w:lang w:val="es-MX"/>
          </w:rPr>
          <w:t>con</w:t>
        </w:r>
        <w:r w:rsidRPr="00B03977">
          <w:rPr>
            <w:rFonts w:eastAsia="Arial"/>
            <w:b/>
            <w:spacing w:val="-3"/>
            <w:sz w:val="22"/>
            <w:szCs w:val="22"/>
            <w:lang w:val="es-MX"/>
          </w:rPr>
          <w:t xml:space="preserve"> </w:t>
        </w:r>
        <w:r w:rsidRPr="00B03977">
          <w:rPr>
            <w:rFonts w:eastAsia="Arial"/>
            <w:b/>
            <w:sz w:val="22"/>
            <w:szCs w:val="22"/>
            <w:lang w:val="es-MX"/>
          </w:rPr>
          <w:t>u</w:t>
        </w:r>
        <w:r w:rsidRPr="00B03977">
          <w:rPr>
            <w:rFonts w:eastAsia="Arial"/>
            <w:b/>
            <w:spacing w:val="3"/>
            <w:sz w:val="22"/>
            <w:szCs w:val="22"/>
            <w:lang w:val="es-MX"/>
          </w:rPr>
          <w:t>n</w:t>
        </w:r>
        <w:r w:rsidRPr="00B03977">
          <w:rPr>
            <w:rFonts w:eastAsia="Arial"/>
            <w:b/>
            <w:sz w:val="22"/>
            <w:szCs w:val="22"/>
            <w:lang w:val="es-MX"/>
          </w:rPr>
          <w:t>a</w:t>
        </w:r>
        <w:r w:rsidRPr="00B03977">
          <w:rPr>
            <w:rFonts w:eastAsia="Arial"/>
            <w:b/>
            <w:spacing w:val="-4"/>
            <w:sz w:val="22"/>
            <w:szCs w:val="22"/>
            <w:lang w:val="es-MX"/>
          </w:rPr>
          <w:t xml:space="preserve"> </w:t>
        </w:r>
        <w:r w:rsidRPr="00B03977">
          <w:rPr>
            <w:rFonts w:eastAsia="Arial"/>
            <w:b/>
            <w:spacing w:val="-1"/>
            <w:sz w:val="22"/>
            <w:szCs w:val="22"/>
            <w:lang w:val="es-MX"/>
          </w:rPr>
          <w:t>c</w:t>
        </w:r>
        <w:r w:rsidRPr="00B03977">
          <w:rPr>
            <w:rFonts w:eastAsia="Arial"/>
            <w:b/>
            <w:sz w:val="22"/>
            <w:szCs w:val="22"/>
            <w:lang w:val="es-MX"/>
          </w:rPr>
          <w:t>a</w:t>
        </w:r>
        <w:r w:rsidRPr="00B03977">
          <w:rPr>
            <w:rFonts w:eastAsia="Arial"/>
            <w:b/>
            <w:spacing w:val="2"/>
            <w:sz w:val="22"/>
            <w:szCs w:val="22"/>
            <w:lang w:val="es-MX"/>
          </w:rPr>
          <w:t>j</w:t>
        </w:r>
        <w:r w:rsidRPr="00B03977">
          <w:rPr>
            <w:rFonts w:eastAsia="Arial"/>
            <w:b/>
            <w:sz w:val="22"/>
            <w:szCs w:val="22"/>
            <w:lang w:val="es-MX"/>
          </w:rPr>
          <w:t>a</w:t>
        </w:r>
        <w:r w:rsidRPr="00B03977">
          <w:rPr>
            <w:rFonts w:eastAsia="Arial"/>
            <w:b/>
            <w:spacing w:val="-4"/>
            <w:sz w:val="22"/>
            <w:szCs w:val="22"/>
            <w:lang w:val="es-MX"/>
          </w:rPr>
          <w:t xml:space="preserve"> </w:t>
        </w:r>
        <w:r w:rsidRPr="00B03977">
          <w:rPr>
            <w:rFonts w:eastAsia="Arial"/>
            <w:b/>
            <w:sz w:val="22"/>
            <w:szCs w:val="22"/>
            <w:lang w:val="es-MX"/>
          </w:rPr>
          <w:t>de</w:t>
        </w:r>
        <w:r w:rsidRPr="00B03977">
          <w:rPr>
            <w:rFonts w:eastAsia="Arial"/>
            <w:b/>
            <w:spacing w:val="-2"/>
            <w:sz w:val="22"/>
            <w:szCs w:val="22"/>
            <w:lang w:val="es-MX"/>
          </w:rPr>
          <w:t xml:space="preserve"> </w:t>
        </w:r>
        <w:r w:rsidRPr="00B03977">
          <w:rPr>
            <w:rFonts w:eastAsia="Arial"/>
            <w:b/>
            <w:sz w:val="22"/>
            <w:szCs w:val="22"/>
            <w:lang w:val="es-MX"/>
          </w:rPr>
          <w:t>d</w:t>
        </w:r>
        <w:r w:rsidRPr="00B03977">
          <w:rPr>
            <w:rFonts w:eastAsia="Arial"/>
            <w:b/>
            <w:spacing w:val="2"/>
            <w:sz w:val="22"/>
            <w:szCs w:val="22"/>
            <w:lang w:val="es-MX"/>
          </w:rPr>
          <w:t>i</w:t>
        </w:r>
        <w:r w:rsidRPr="00B03977">
          <w:rPr>
            <w:rFonts w:eastAsia="Arial"/>
            <w:b/>
            <w:sz w:val="22"/>
            <w:szCs w:val="22"/>
            <w:lang w:val="es-MX"/>
          </w:rPr>
          <w:t>s</w:t>
        </w:r>
        <w:r w:rsidRPr="00B03977">
          <w:rPr>
            <w:rFonts w:eastAsia="Arial"/>
            <w:b/>
            <w:spacing w:val="-1"/>
            <w:sz w:val="22"/>
            <w:szCs w:val="22"/>
            <w:lang w:val="es-MX"/>
          </w:rPr>
          <w:t>e</w:t>
        </w:r>
        <w:r w:rsidRPr="00B03977">
          <w:rPr>
            <w:rFonts w:eastAsia="Arial"/>
            <w:b/>
            <w:sz w:val="22"/>
            <w:szCs w:val="22"/>
            <w:lang w:val="es-MX"/>
          </w:rPr>
          <w:t>ño e</w:t>
        </w:r>
        <w:r w:rsidRPr="00B03977">
          <w:rPr>
            <w:rFonts w:eastAsia="Arial"/>
            <w:b/>
            <w:spacing w:val="-1"/>
            <w:sz w:val="22"/>
            <w:szCs w:val="22"/>
            <w:lang w:val="es-MX"/>
          </w:rPr>
          <w:t>s</w:t>
        </w:r>
        <w:r w:rsidRPr="00B03977">
          <w:rPr>
            <w:rFonts w:eastAsia="Arial"/>
            <w:b/>
            <w:sz w:val="22"/>
            <w:szCs w:val="22"/>
            <w:lang w:val="es-MX"/>
          </w:rPr>
          <w:t>pe</w:t>
        </w:r>
        <w:r w:rsidRPr="00B03977">
          <w:rPr>
            <w:rFonts w:eastAsia="Arial"/>
            <w:b/>
            <w:spacing w:val="-1"/>
            <w:sz w:val="22"/>
            <w:szCs w:val="22"/>
            <w:lang w:val="es-MX"/>
          </w:rPr>
          <w:t>c</w:t>
        </w:r>
        <w:r w:rsidRPr="00B03977">
          <w:rPr>
            <w:rFonts w:eastAsia="Arial"/>
            <w:b/>
            <w:spacing w:val="2"/>
            <w:sz w:val="22"/>
            <w:szCs w:val="22"/>
            <w:lang w:val="es-MX"/>
          </w:rPr>
          <w:t>i</w:t>
        </w:r>
        <w:r w:rsidRPr="00B03977">
          <w:rPr>
            <w:rFonts w:eastAsia="Arial"/>
            <w:b/>
            <w:sz w:val="22"/>
            <w:szCs w:val="22"/>
            <w:lang w:val="es-MX"/>
          </w:rPr>
          <w:t>al</w:t>
        </w:r>
        <w:r w:rsidRPr="00B03977">
          <w:rPr>
            <w:rFonts w:eastAsia="Arial"/>
            <w:b/>
            <w:spacing w:val="-9"/>
            <w:sz w:val="22"/>
            <w:szCs w:val="22"/>
            <w:lang w:val="es-MX"/>
          </w:rPr>
          <w:t xml:space="preserve"> </w:t>
        </w:r>
        <w:r w:rsidRPr="00B03977">
          <w:rPr>
            <w:rFonts w:eastAsia="Arial"/>
            <w:b/>
            <w:sz w:val="22"/>
            <w:szCs w:val="22"/>
            <w:lang w:val="es-MX"/>
          </w:rPr>
          <w:t>que</w:t>
        </w:r>
        <w:r w:rsidRPr="00B03977">
          <w:rPr>
            <w:rFonts w:eastAsia="Arial"/>
            <w:b/>
            <w:spacing w:val="-4"/>
            <w:sz w:val="22"/>
            <w:szCs w:val="22"/>
            <w:lang w:val="es-MX"/>
          </w:rPr>
          <w:t xml:space="preserve"> </w:t>
        </w:r>
        <w:r w:rsidRPr="00B03977">
          <w:rPr>
            <w:rFonts w:eastAsia="Arial"/>
            <w:b/>
            <w:spacing w:val="3"/>
            <w:sz w:val="22"/>
            <w:szCs w:val="22"/>
            <w:lang w:val="es-MX"/>
          </w:rPr>
          <w:t>f</w:t>
        </w:r>
        <w:r w:rsidRPr="00B03977">
          <w:rPr>
            <w:rFonts w:eastAsia="Arial"/>
            <w:b/>
            <w:sz w:val="22"/>
            <w:szCs w:val="22"/>
            <w:lang w:val="es-MX"/>
          </w:rPr>
          <w:t>a</w:t>
        </w:r>
        <w:r w:rsidRPr="00B03977">
          <w:rPr>
            <w:rFonts w:eastAsia="Arial"/>
            <w:b/>
            <w:spacing w:val="-1"/>
            <w:sz w:val="22"/>
            <w:szCs w:val="22"/>
            <w:lang w:val="es-MX"/>
          </w:rPr>
          <w:t>c</w:t>
        </w:r>
        <w:r w:rsidRPr="00B03977">
          <w:rPr>
            <w:rFonts w:eastAsia="Arial"/>
            <w:b/>
            <w:sz w:val="22"/>
            <w:szCs w:val="22"/>
            <w:lang w:val="es-MX"/>
          </w:rPr>
          <w:t>ilite</w:t>
        </w:r>
        <w:r w:rsidRPr="00B03977">
          <w:rPr>
            <w:rFonts w:eastAsia="Arial"/>
            <w:b/>
            <w:spacing w:val="-4"/>
            <w:sz w:val="22"/>
            <w:szCs w:val="22"/>
            <w:lang w:val="es-MX"/>
          </w:rPr>
          <w:t xml:space="preserve"> </w:t>
        </w:r>
        <w:r w:rsidRPr="00B03977">
          <w:rPr>
            <w:rFonts w:eastAsia="Arial"/>
            <w:b/>
            <w:sz w:val="22"/>
            <w:szCs w:val="22"/>
            <w:lang w:val="es-MX"/>
          </w:rPr>
          <w:t>su</w:t>
        </w:r>
        <w:r w:rsidRPr="00B03977">
          <w:rPr>
            <w:rFonts w:eastAsia="Arial"/>
            <w:b/>
            <w:spacing w:val="-2"/>
            <w:sz w:val="22"/>
            <w:szCs w:val="22"/>
            <w:lang w:val="es-MX"/>
          </w:rPr>
          <w:t xml:space="preserve"> </w:t>
        </w:r>
        <w:r w:rsidRPr="00B03977">
          <w:rPr>
            <w:rFonts w:eastAsia="Arial"/>
            <w:b/>
            <w:spacing w:val="2"/>
            <w:sz w:val="22"/>
            <w:szCs w:val="22"/>
            <w:lang w:val="es-MX"/>
          </w:rPr>
          <w:t>c</w:t>
        </w:r>
        <w:r w:rsidRPr="00B03977">
          <w:rPr>
            <w:rFonts w:eastAsia="Arial"/>
            <w:b/>
            <w:sz w:val="22"/>
            <w:szCs w:val="22"/>
            <w:lang w:val="es-MX"/>
          </w:rPr>
          <w:t>onsu</w:t>
        </w:r>
        <w:r w:rsidRPr="00B03977">
          <w:rPr>
            <w:rFonts w:eastAsia="Arial"/>
            <w:b/>
            <w:spacing w:val="1"/>
            <w:sz w:val="22"/>
            <w:szCs w:val="22"/>
            <w:lang w:val="es-MX"/>
          </w:rPr>
          <w:t>m</w:t>
        </w:r>
        <w:r w:rsidRPr="00B03977">
          <w:rPr>
            <w:rFonts w:eastAsia="Arial"/>
            <w:b/>
            <w:sz w:val="22"/>
            <w:szCs w:val="22"/>
            <w:lang w:val="es-MX"/>
          </w:rPr>
          <w:t>o,</w:t>
        </w:r>
        <w:r w:rsidRPr="00B03977">
          <w:rPr>
            <w:rFonts w:eastAsia="Arial"/>
            <w:b/>
            <w:spacing w:val="-9"/>
            <w:sz w:val="22"/>
            <w:szCs w:val="22"/>
            <w:lang w:val="es-MX"/>
          </w:rPr>
          <w:t xml:space="preserve"> </w:t>
        </w:r>
        <w:r w:rsidRPr="00B03977">
          <w:rPr>
            <w:rFonts w:eastAsia="Arial"/>
            <w:b/>
            <w:sz w:val="22"/>
            <w:szCs w:val="22"/>
            <w:lang w:val="es-MX"/>
          </w:rPr>
          <w:t>mani</w:t>
        </w:r>
        <w:r w:rsidRPr="00B03977">
          <w:rPr>
            <w:rFonts w:eastAsia="Arial"/>
            <w:b/>
            <w:spacing w:val="1"/>
            <w:sz w:val="22"/>
            <w:szCs w:val="22"/>
            <w:lang w:val="es-MX"/>
          </w:rPr>
          <w:t>p</w:t>
        </w:r>
        <w:r w:rsidRPr="00B03977">
          <w:rPr>
            <w:rFonts w:eastAsia="Arial"/>
            <w:b/>
            <w:sz w:val="22"/>
            <w:szCs w:val="22"/>
            <w:lang w:val="es-MX"/>
          </w:rPr>
          <w:t>ul</w:t>
        </w:r>
        <w:r w:rsidRPr="00B03977">
          <w:rPr>
            <w:rFonts w:eastAsia="Arial"/>
            <w:b/>
            <w:spacing w:val="2"/>
            <w:sz w:val="22"/>
            <w:szCs w:val="22"/>
            <w:lang w:val="es-MX"/>
          </w:rPr>
          <w:t>a</w:t>
        </w:r>
        <w:r w:rsidRPr="00B03977">
          <w:rPr>
            <w:rFonts w:eastAsia="Arial"/>
            <w:b/>
            <w:sz w:val="22"/>
            <w:szCs w:val="22"/>
            <w:lang w:val="es-MX"/>
          </w:rPr>
          <w:t>ció</w:t>
        </w:r>
        <w:r w:rsidRPr="00B03977">
          <w:rPr>
            <w:rFonts w:eastAsia="Arial"/>
            <w:b/>
            <w:spacing w:val="1"/>
            <w:sz w:val="22"/>
            <w:szCs w:val="22"/>
            <w:lang w:val="es-MX"/>
          </w:rPr>
          <w:t>n</w:t>
        </w:r>
        <w:r w:rsidRPr="00B03977">
          <w:rPr>
            <w:rFonts w:eastAsia="Arial"/>
            <w:b/>
            <w:sz w:val="22"/>
            <w:szCs w:val="22"/>
            <w:lang w:val="es-MX"/>
          </w:rPr>
          <w:t>,</w:t>
        </w:r>
        <w:r w:rsidRPr="00B03977">
          <w:rPr>
            <w:rFonts w:eastAsia="Arial"/>
            <w:b/>
            <w:spacing w:val="-13"/>
            <w:sz w:val="22"/>
            <w:szCs w:val="22"/>
            <w:lang w:val="es-MX"/>
          </w:rPr>
          <w:t xml:space="preserve"> </w:t>
        </w:r>
        <w:r w:rsidRPr="00B03977">
          <w:rPr>
            <w:rFonts w:eastAsia="Arial"/>
            <w:b/>
            <w:sz w:val="22"/>
            <w:szCs w:val="22"/>
            <w:lang w:val="es-MX"/>
          </w:rPr>
          <w:t>t</w:t>
        </w:r>
        <w:r w:rsidRPr="00B03977">
          <w:rPr>
            <w:rFonts w:eastAsia="Arial"/>
            <w:b/>
            <w:spacing w:val="2"/>
            <w:sz w:val="22"/>
            <w:szCs w:val="22"/>
            <w:lang w:val="es-MX"/>
          </w:rPr>
          <w:t>r</w:t>
        </w:r>
        <w:r w:rsidRPr="00B03977">
          <w:rPr>
            <w:rFonts w:eastAsia="Arial"/>
            <w:b/>
            <w:sz w:val="22"/>
            <w:szCs w:val="22"/>
            <w:lang w:val="es-MX"/>
          </w:rPr>
          <w:t>anspo</w:t>
        </w:r>
        <w:r w:rsidRPr="00B03977">
          <w:rPr>
            <w:rFonts w:eastAsia="Arial"/>
            <w:b/>
            <w:spacing w:val="-1"/>
            <w:sz w:val="22"/>
            <w:szCs w:val="22"/>
            <w:lang w:val="es-MX"/>
          </w:rPr>
          <w:t>r</w:t>
        </w:r>
        <w:r w:rsidRPr="00B03977">
          <w:rPr>
            <w:rFonts w:eastAsia="Arial"/>
            <w:b/>
            <w:spacing w:val="1"/>
            <w:sz w:val="22"/>
            <w:szCs w:val="22"/>
            <w:lang w:val="es-MX"/>
          </w:rPr>
          <w:t>t</w:t>
        </w:r>
        <w:r w:rsidRPr="00B03977">
          <w:rPr>
            <w:rFonts w:eastAsia="Arial"/>
            <w:b/>
            <w:sz w:val="22"/>
            <w:szCs w:val="22"/>
            <w:lang w:val="es-MX"/>
          </w:rPr>
          <w:t>e</w:t>
        </w:r>
        <w:r w:rsidRPr="00B03977">
          <w:rPr>
            <w:rFonts w:eastAsia="Arial"/>
            <w:b/>
            <w:spacing w:val="-8"/>
            <w:sz w:val="22"/>
            <w:szCs w:val="22"/>
            <w:lang w:val="es-MX"/>
          </w:rPr>
          <w:t xml:space="preserve"> </w:t>
        </w:r>
        <w:r w:rsidRPr="00B03977">
          <w:rPr>
            <w:rFonts w:eastAsia="Arial"/>
            <w:b/>
            <w:sz w:val="22"/>
            <w:szCs w:val="22"/>
            <w:lang w:val="es-MX"/>
          </w:rPr>
          <w:t>y</w:t>
        </w:r>
        <w:r w:rsidRPr="00B03977">
          <w:rPr>
            <w:rFonts w:eastAsia="Arial"/>
            <w:b/>
            <w:spacing w:val="-1"/>
            <w:sz w:val="22"/>
            <w:szCs w:val="22"/>
            <w:lang w:val="es-MX"/>
          </w:rPr>
          <w:t xml:space="preserve"> </w:t>
        </w:r>
        <w:r w:rsidRPr="00B03977">
          <w:rPr>
            <w:rFonts w:eastAsia="Arial"/>
            <w:b/>
            <w:sz w:val="22"/>
            <w:szCs w:val="22"/>
            <w:lang w:val="es-MX"/>
          </w:rPr>
          <w:t>q</w:t>
        </w:r>
        <w:r w:rsidRPr="00B03977">
          <w:rPr>
            <w:rFonts w:eastAsia="Arial"/>
            <w:b/>
            <w:spacing w:val="1"/>
            <w:sz w:val="22"/>
            <w:szCs w:val="22"/>
            <w:lang w:val="es-MX"/>
          </w:rPr>
          <w:t>u</w:t>
        </w:r>
        <w:r w:rsidRPr="00B03977">
          <w:rPr>
            <w:rFonts w:eastAsia="Arial"/>
            <w:b/>
            <w:sz w:val="22"/>
            <w:szCs w:val="22"/>
            <w:lang w:val="es-MX"/>
          </w:rPr>
          <w:t>e</w:t>
        </w:r>
        <w:r w:rsidRPr="00B03977">
          <w:rPr>
            <w:rFonts w:eastAsia="Arial"/>
            <w:b/>
            <w:spacing w:val="-4"/>
            <w:sz w:val="22"/>
            <w:szCs w:val="22"/>
            <w:lang w:val="es-MX"/>
          </w:rPr>
          <w:t xml:space="preserve"> </w:t>
        </w:r>
        <w:r w:rsidRPr="00B03977">
          <w:rPr>
            <w:rFonts w:eastAsia="Arial"/>
            <w:b/>
            <w:spacing w:val="-1"/>
            <w:sz w:val="22"/>
            <w:szCs w:val="22"/>
            <w:lang w:val="es-MX"/>
          </w:rPr>
          <w:t>a</w:t>
        </w:r>
        <w:r w:rsidRPr="00B03977">
          <w:rPr>
            <w:rFonts w:eastAsia="Arial"/>
            <w:b/>
            <w:spacing w:val="3"/>
            <w:sz w:val="22"/>
            <w:szCs w:val="22"/>
            <w:lang w:val="es-MX"/>
          </w:rPr>
          <w:t>d</w:t>
        </w:r>
        <w:r w:rsidRPr="00B03977">
          <w:rPr>
            <w:rFonts w:eastAsia="Arial"/>
            <w:b/>
            <w:sz w:val="22"/>
            <w:szCs w:val="22"/>
            <w:lang w:val="es-MX"/>
          </w:rPr>
          <w:t>emás</w:t>
        </w:r>
        <w:r w:rsidRPr="00B03977">
          <w:rPr>
            <w:rFonts w:eastAsia="Arial"/>
            <w:b/>
            <w:spacing w:val="-6"/>
            <w:sz w:val="22"/>
            <w:szCs w:val="22"/>
            <w:lang w:val="es-MX"/>
          </w:rPr>
          <w:t xml:space="preserve"> </w:t>
        </w:r>
        <w:r w:rsidRPr="00B03977">
          <w:rPr>
            <w:rFonts w:eastAsia="Arial"/>
            <w:b/>
            <w:spacing w:val="2"/>
            <w:sz w:val="22"/>
            <w:szCs w:val="22"/>
            <w:lang w:val="es-MX"/>
          </w:rPr>
          <w:t>c</w:t>
        </w:r>
        <w:r w:rsidRPr="00B03977">
          <w:rPr>
            <w:rFonts w:eastAsia="Arial"/>
            <w:b/>
            <w:sz w:val="22"/>
            <w:szCs w:val="22"/>
            <w:lang w:val="es-MX"/>
          </w:rPr>
          <w:t>ons</w:t>
        </w:r>
        <w:r w:rsidRPr="00B03977">
          <w:rPr>
            <w:rFonts w:eastAsia="Arial"/>
            <w:b/>
            <w:spacing w:val="-1"/>
            <w:sz w:val="22"/>
            <w:szCs w:val="22"/>
            <w:lang w:val="es-MX"/>
          </w:rPr>
          <w:t>er</w:t>
        </w:r>
        <w:r w:rsidRPr="00B03977">
          <w:rPr>
            <w:rFonts w:eastAsia="Arial"/>
            <w:b/>
            <w:spacing w:val="2"/>
            <w:sz w:val="22"/>
            <w:szCs w:val="22"/>
            <w:lang w:val="es-MX"/>
          </w:rPr>
          <w:t>v</w:t>
        </w:r>
        <w:r w:rsidRPr="00B03977">
          <w:rPr>
            <w:rFonts w:eastAsia="Arial"/>
            <w:b/>
            <w:sz w:val="22"/>
            <w:szCs w:val="22"/>
            <w:lang w:val="es-MX"/>
          </w:rPr>
          <w:t>e</w:t>
        </w:r>
        <w:r w:rsidRPr="00B03977">
          <w:rPr>
            <w:rFonts w:eastAsia="Arial"/>
            <w:b/>
            <w:spacing w:val="-9"/>
            <w:sz w:val="22"/>
            <w:szCs w:val="22"/>
            <w:lang w:val="es-MX"/>
          </w:rPr>
          <w:t xml:space="preserve"> </w:t>
        </w:r>
        <w:r w:rsidRPr="00B03977">
          <w:rPr>
            <w:rFonts w:eastAsia="Arial"/>
            <w:b/>
            <w:spacing w:val="-1"/>
            <w:sz w:val="22"/>
            <w:szCs w:val="22"/>
            <w:lang w:val="es-MX"/>
          </w:rPr>
          <w:t>l</w:t>
        </w:r>
        <w:r w:rsidRPr="00B03977">
          <w:rPr>
            <w:rFonts w:eastAsia="Arial"/>
            <w:b/>
            <w:spacing w:val="2"/>
            <w:sz w:val="22"/>
            <w:szCs w:val="22"/>
            <w:lang w:val="es-MX"/>
          </w:rPr>
          <w:t>a</w:t>
        </w:r>
        <w:r w:rsidRPr="00B03977">
          <w:rPr>
            <w:rFonts w:eastAsia="Arial"/>
            <w:b/>
            <w:sz w:val="22"/>
            <w:szCs w:val="22"/>
            <w:lang w:val="es-MX"/>
          </w:rPr>
          <w:t>s p</w:t>
        </w:r>
        <w:r w:rsidRPr="00B03977">
          <w:rPr>
            <w:rFonts w:eastAsia="Arial"/>
            <w:b/>
            <w:spacing w:val="-1"/>
            <w:sz w:val="22"/>
            <w:szCs w:val="22"/>
            <w:lang w:val="es-MX"/>
          </w:rPr>
          <w:t>r</w:t>
        </w:r>
        <w:r w:rsidRPr="00B03977">
          <w:rPr>
            <w:rFonts w:eastAsia="Arial"/>
            <w:b/>
            <w:sz w:val="22"/>
            <w:szCs w:val="22"/>
            <w:lang w:val="es-MX"/>
          </w:rPr>
          <w:t>opiedad</w:t>
        </w:r>
        <w:r w:rsidRPr="00B03977">
          <w:rPr>
            <w:rFonts w:eastAsia="Arial"/>
            <w:b/>
            <w:spacing w:val="2"/>
            <w:sz w:val="22"/>
            <w:szCs w:val="22"/>
            <w:lang w:val="es-MX"/>
          </w:rPr>
          <w:t>e</w:t>
        </w:r>
        <w:r w:rsidRPr="00B03977">
          <w:rPr>
            <w:rFonts w:eastAsia="Arial"/>
            <w:b/>
            <w:sz w:val="22"/>
            <w:szCs w:val="22"/>
            <w:lang w:val="es-MX"/>
          </w:rPr>
          <w:t>s</w:t>
        </w:r>
        <w:r w:rsidRPr="00B03977">
          <w:rPr>
            <w:rFonts w:eastAsia="Arial"/>
            <w:b/>
            <w:spacing w:val="-12"/>
            <w:sz w:val="22"/>
            <w:szCs w:val="22"/>
            <w:lang w:val="es-MX"/>
          </w:rPr>
          <w:t xml:space="preserve"> </w:t>
        </w:r>
        <w:r w:rsidRPr="00B03977">
          <w:rPr>
            <w:rFonts w:eastAsia="Arial"/>
            <w:b/>
            <w:sz w:val="22"/>
            <w:szCs w:val="22"/>
            <w:lang w:val="es-MX"/>
          </w:rPr>
          <w:t>de</w:t>
        </w:r>
        <w:r w:rsidRPr="00B03977">
          <w:rPr>
            <w:rFonts w:eastAsia="Arial"/>
            <w:b/>
            <w:spacing w:val="-2"/>
            <w:sz w:val="22"/>
            <w:szCs w:val="22"/>
            <w:lang w:val="es-MX"/>
          </w:rPr>
          <w:t xml:space="preserve"> </w:t>
        </w:r>
        <w:r w:rsidRPr="00B03977">
          <w:rPr>
            <w:rFonts w:eastAsia="Arial"/>
            <w:b/>
            <w:spacing w:val="2"/>
            <w:sz w:val="22"/>
            <w:szCs w:val="22"/>
            <w:lang w:val="es-MX"/>
          </w:rPr>
          <w:t>l</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w:t>
        </w:r>
        <w:r w:rsidRPr="00B03977">
          <w:rPr>
            <w:rFonts w:eastAsia="Arial"/>
            <w:b/>
            <w:spacing w:val="3"/>
            <w:sz w:val="22"/>
            <w:szCs w:val="22"/>
            <w:lang w:val="es-MX"/>
          </w:rPr>
          <w:t>n</w:t>
        </w:r>
        <w:r w:rsidRPr="00B03977">
          <w:rPr>
            <w:rFonts w:eastAsia="Arial"/>
            <w:b/>
            <w:sz w:val="22"/>
            <w:szCs w:val="22"/>
            <w:lang w:val="es-MX"/>
          </w:rPr>
          <w:t>ada</w:t>
        </w:r>
      </w:ins>
      <w:ins w:id="9008" w:author="Erlie Hasam Morfin Zavalza" w:date="2014-11-08T22:35:00Z">
        <w:r>
          <w:rPr>
            <w:rFonts w:eastAsia="Arial"/>
            <w:b/>
            <w:sz w:val="22"/>
            <w:szCs w:val="22"/>
            <w:lang w:val="es-MX"/>
          </w:rPr>
          <w:t xml:space="preserve"> manteniéndola calientita</w:t>
        </w:r>
      </w:ins>
      <w:ins w:id="9009" w:author="Erlie Hasam Morfin Zavalza" w:date="2014-11-08T22:29:00Z">
        <w:r w:rsidRPr="00B03977">
          <w:rPr>
            <w:rFonts w:eastAsia="Arial"/>
            <w:b/>
            <w:sz w:val="22"/>
            <w:szCs w:val="22"/>
            <w:lang w:val="es-MX"/>
          </w:rPr>
          <w:t>?</w:t>
        </w:r>
      </w:ins>
    </w:p>
    <w:p w14:paraId="79DE6C68" w14:textId="77777777" w:rsidR="00D704AA" w:rsidRPr="00B03977" w:rsidRDefault="00D704AA" w:rsidP="00D704AA">
      <w:pPr>
        <w:rPr>
          <w:ins w:id="9010" w:author="Erlie Hasam Morfin Zavalza" w:date="2014-11-08T22:29:00Z"/>
          <w:rFonts w:eastAsia="Arial"/>
          <w:sz w:val="22"/>
          <w:szCs w:val="22"/>
          <w:lang w:val="es-MX"/>
        </w:rPr>
      </w:pPr>
      <w:ins w:id="9011" w:author="Erlie Hasam Morfin Zavalza" w:date="2014-11-08T22:29:00Z">
        <w:r w:rsidRPr="00B03977">
          <w:rPr>
            <w:rFonts w:eastAsia="Arial"/>
            <w:b/>
            <w:sz w:val="22"/>
            <w:szCs w:val="22"/>
            <w:lang w:val="es-MX"/>
          </w:rPr>
          <w:t>a)</w:t>
        </w:r>
        <w:r w:rsidRPr="00B03977">
          <w:rPr>
            <w:rFonts w:eastAsia="Arial"/>
            <w:b/>
            <w:spacing w:val="-1"/>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 xml:space="preserve">í            </w:t>
        </w:r>
        <w:r w:rsidRPr="00B03977">
          <w:rPr>
            <w:rFonts w:eastAsia="Arial"/>
            <w:b/>
            <w:spacing w:val="1"/>
            <w:sz w:val="22"/>
            <w:szCs w:val="22"/>
            <w:lang w:val="es-MX"/>
          </w:rPr>
          <w:t>b</w:t>
        </w:r>
        <w:r w:rsidRPr="00B03977">
          <w:rPr>
            <w:rFonts w:eastAsia="Arial"/>
            <w:b/>
            <w:sz w:val="22"/>
            <w:szCs w:val="22"/>
            <w:lang w:val="es-MX"/>
          </w:rPr>
          <w:t>)</w:t>
        </w:r>
        <w:r w:rsidRPr="00B03977">
          <w:rPr>
            <w:rFonts w:eastAsia="Arial"/>
            <w:b/>
            <w:spacing w:val="-1"/>
            <w:sz w:val="22"/>
            <w:szCs w:val="22"/>
            <w:lang w:val="es-MX"/>
          </w:rPr>
          <w:t xml:space="preserve"> </w:t>
        </w:r>
        <w:r w:rsidRPr="00B03977">
          <w:rPr>
            <w:rFonts w:eastAsia="Arial"/>
            <w:spacing w:val="3"/>
            <w:sz w:val="22"/>
            <w:szCs w:val="22"/>
            <w:lang w:val="es-MX"/>
          </w:rPr>
          <w:t>No</w:t>
        </w:r>
      </w:ins>
    </w:p>
    <w:p w14:paraId="3135FE21" w14:textId="77777777" w:rsidR="007B0EB6" w:rsidRPr="00B03977" w:rsidRDefault="007B0EB6" w:rsidP="007B0EB6">
      <w:pPr>
        <w:rPr>
          <w:ins w:id="9012" w:author="Erlie Hasam Morfin Zavalza" w:date="2014-11-06T20:28:00Z"/>
          <w:rFonts w:eastAsia="Arial"/>
          <w:sz w:val="22"/>
          <w:szCs w:val="22"/>
          <w:lang w:val="es-MX"/>
        </w:rPr>
      </w:pPr>
      <w:ins w:id="9013" w:author="Erlie Hasam Morfin Zavalza" w:date="2014-11-06T20:28:00Z">
        <w:r w:rsidRPr="00B03977">
          <w:rPr>
            <w:rFonts w:eastAsia="Arial"/>
            <w:b/>
            <w:sz w:val="22"/>
            <w:szCs w:val="22"/>
            <w:lang w:val="es-MX"/>
          </w:rPr>
          <w:t>¿C</w:t>
        </w:r>
        <w:r w:rsidRPr="00B03977">
          <w:rPr>
            <w:rFonts w:eastAsia="Arial"/>
            <w:b/>
            <w:spacing w:val="1"/>
            <w:sz w:val="22"/>
            <w:szCs w:val="22"/>
            <w:lang w:val="es-MX"/>
          </w:rPr>
          <w:t>ó</w:t>
        </w:r>
        <w:r w:rsidRPr="00B03977">
          <w:rPr>
            <w:rFonts w:eastAsia="Arial"/>
            <w:b/>
            <w:sz w:val="22"/>
            <w:szCs w:val="22"/>
            <w:lang w:val="es-MX"/>
          </w:rPr>
          <w:t>mo</w:t>
        </w:r>
        <w:r w:rsidRPr="00B03977">
          <w:rPr>
            <w:rFonts w:eastAsia="Arial"/>
            <w:b/>
            <w:spacing w:val="-6"/>
            <w:sz w:val="22"/>
            <w:szCs w:val="22"/>
            <w:lang w:val="es-MX"/>
          </w:rPr>
          <w:t xml:space="preserve"> </w:t>
        </w:r>
        <w:r w:rsidRPr="00B03977">
          <w:rPr>
            <w:rFonts w:eastAsia="Arial"/>
            <w:b/>
            <w:sz w:val="22"/>
            <w:szCs w:val="22"/>
            <w:lang w:val="es-MX"/>
          </w:rPr>
          <w:t>le</w:t>
        </w:r>
        <w:r w:rsidRPr="00B03977">
          <w:rPr>
            <w:rFonts w:eastAsia="Arial"/>
            <w:b/>
            <w:spacing w:val="-3"/>
            <w:sz w:val="22"/>
            <w:szCs w:val="22"/>
            <w:lang w:val="es-MX"/>
          </w:rPr>
          <w:t xml:space="preserve"> </w:t>
        </w:r>
        <w:r w:rsidRPr="00B03977">
          <w:rPr>
            <w:rFonts w:eastAsia="Arial"/>
            <w:b/>
            <w:sz w:val="22"/>
            <w:szCs w:val="22"/>
            <w:lang w:val="es-MX"/>
          </w:rPr>
          <w:t>g</w:t>
        </w:r>
        <w:r w:rsidRPr="00B03977">
          <w:rPr>
            <w:rFonts w:eastAsia="Arial"/>
            <w:b/>
            <w:spacing w:val="1"/>
            <w:sz w:val="22"/>
            <w:szCs w:val="22"/>
            <w:lang w:val="es-MX"/>
          </w:rPr>
          <w:t>u</w:t>
        </w:r>
        <w:r w:rsidRPr="00B03977">
          <w:rPr>
            <w:rFonts w:eastAsia="Arial"/>
            <w:b/>
            <w:sz w:val="22"/>
            <w:szCs w:val="22"/>
            <w:lang w:val="es-MX"/>
          </w:rPr>
          <w:t>st</w:t>
        </w:r>
        <w:r w:rsidRPr="00B03977">
          <w:rPr>
            <w:rFonts w:eastAsia="Arial"/>
            <w:b/>
            <w:spacing w:val="2"/>
            <w:sz w:val="22"/>
            <w:szCs w:val="22"/>
            <w:lang w:val="es-MX"/>
          </w:rPr>
          <w:t>a</w:t>
        </w:r>
        <w:r w:rsidRPr="00B03977">
          <w:rPr>
            <w:rFonts w:eastAsia="Arial"/>
            <w:b/>
            <w:spacing w:val="-1"/>
            <w:sz w:val="22"/>
            <w:szCs w:val="22"/>
            <w:lang w:val="es-MX"/>
          </w:rPr>
          <w:t>r</w:t>
        </w:r>
        <w:r w:rsidRPr="00B03977">
          <w:rPr>
            <w:rFonts w:eastAsia="Arial"/>
            <w:b/>
            <w:sz w:val="22"/>
            <w:szCs w:val="22"/>
            <w:lang w:val="es-MX"/>
          </w:rPr>
          <w:t>ían</w:t>
        </w:r>
        <w:r w:rsidRPr="00B03977">
          <w:rPr>
            <w:rFonts w:eastAsia="Arial"/>
            <w:b/>
            <w:spacing w:val="-9"/>
            <w:sz w:val="22"/>
            <w:szCs w:val="22"/>
            <w:lang w:val="es-MX"/>
          </w:rPr>
          <w:t xml:space="preserve"> </w:t>
        </w:r>
        <w:r w:rsidRPr="00B03977">
          <w:rPr>
            <w:rFonts w:eastAsia="Arial"/>
            <w:b/>
            <w:sz w:val="22"/>
            <w:szCs w:val="22"/>
            <w:lang w:val="es-MX"/>
          </w:rPr>
          <w:t>s</w:t>
        </w:r>
        <w:r w:rsidRPr="00B03977">
          <w:rPr>
            <w:rFonts w:eastAsia="Arial"/>
            <w:b/>
            <w:spacing w:val="3"/>
            <w:sz w:val="22"/>
            <w:szCs w:val="22"/>
            <w:lang w:val="es-MX"/>
          </w:rPr>
          <w:t>u</w:t>
        </w:r>
        <w:r w:rsidRPr="00B03977">
          <w:rPr>
            <w:rFonts w:eastAsia="Arial"/>
            <w:b/>
            <w:sz w:val="22"/>
            <w:szCs w:val="22"/>
            <w:lang w:val="es-MX"/>
          </w:rPr>
          <w:t>s</w:t>
        </w:r>
        <w:r w:rsidRPr="00B03977">
          <w:rPr>
            <w:rFonts w:eastAsia="Arial"/>
            <w:b/>
            <w:spacing w:val="-3"/>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anada</w:t>
        </w:r>
        <w:r w:rsidRPr="00B03977">
          <w:rPr>
            <w:rFonts w:eastAsia="Arial"/>
            <w:b/>
            <w:spacing w:val="-1"/>
            <w:sz w:val="22"/>
            <w:szCs w:val="22"/>
            <w:lang w:val="es-MX"/>
          </w:rPr>
          <w:t>s</w:t>
        </w:r>
        <w:r w:rsidRPr="00B03977">
          <w:rPr>
            <w:rFonts w:eastAsia="Arial"/>
            <w:b/>
            <w:sz w:val="22"/>
            <w:szCs w:val="22"/>
            <w:lang w:val="es-MX"/>
          </w:rPr>
          <w:t>?</w:t>
        </w:r>
      </w:ins>
    </w:p>
    <w:p w14:paraId="7F62FB32" w14:textId="77777777" w:rsidR="007B0EB6" w:rsidRPr="00B03977" w:rsidRDefault="007B0EB6" w:rsidP="007B0EB6">
      <w:pPr>
        <w:spacing w:before="3" w:line="100" w:lineRule="exact"/>
        <w:rPr>
          <w:ins w:id="9014" w:author="Erlie Hasam Morfin Zavalza" w:date="2014-11-06T20:28:00Z"/>
          <w:sz w:val="22"/>
          <w:szCs w:val="22"/>
          <w:lang w:val="es-MX"/>
        </w:rPr>
      </w:pPr>
    </w:p>
    <w:p w14:paraId="134BAABF" w14:textId="77777777" w:rsidR="007B0EB6" w:rsidRPr="00B03977" w:rsidRDefault="007B0EB6">
      <w:pPr>
        <w:rPr>
          <w:ins w:id="9015" w:author="Erlie Hasam Morfin Zavalza" w:date="2014-11-06T20:28:00Z"/>
          <w:rFonts w:eastAsia="Arial"/>
          <w:sz w:val="22"/>
          <w:szCs w:val="22"/>
          <w:lang w:val="es-MX"/>
        </w:rPr>
        <w:pPrChange w:id="9016" w:author="Erlie Hasam Morfin Zavalza" w:date="2014-11-08T22:30:00Z">
          <w:pPr>
            <w:ind w:left="240"/>
          </w:pPr>
        </w:pPrChange>
      </w:pPr>
      <w:ins w:id="9017" w:author="Erlie Hasam Morfin Zavalza" w:date="2014-11-06T20:28:00Z">
        <w:r w:rsidRPr="00B03977">
          <w:rPr>
            <w:rFonts w:eastAsia="Arial"/>
            <w:b/>
            <w:sz w:val="22"/>
            <w:szCs w:val="22"/>
            <w:lang w:val="es-MX"/>
          </w:rPr>
          <w:t>a)</w:t>
        </w:r>
        <w:r w:rsidRPr="00B03977">
          <w:rPr>
            <w:rFonts w:eastAsia="Arial"/>
            <w:b/>
            <w:spacing w:val="-1"/>
            <w:sz w:val="22"/>
            <w:szCs w:val="22"/>
            <w:lang w:val="es-MX"/>
          </w:rPr>
          <w:t xml:space="preserve"> </w:t>
        </w:r>
        <w:r w:rsidRPr="00B03977">
          <w:rPr>
            <w:rFonts w:eastAsia="Arial"/>
            <w:sz w:val="22"/>
            <w:szCs w:val="22"/>
            <w:lang w:val="es-MX"/>
          </w:rPr>
          <w:t>F</w:t>
        </w:r>
        <w:r w:rsidRPr="00B03977">
          <w:rPr>
            <w:rFonts w:eastAsia="Arial"/>
            <w:spacing w:val="1"/>
            <w:sz w:val="22"/>
            <w:szCs w:val="22"/>
            <w:lang w:val="es-MX"/>
          </w:rPr>
          <w:t>r</w:t>
        </w:r>
        <w:r w:rsidRPr="00B03977">
          <w:rPr>
            <w:rFonts w:eastAsia="Arial"/>
            <w:spacing w:val="-1"/>
            <w:sz w:val="22"/>
            <w:szCs w:val="22"/>
            <w:lang w:val="es-MX"/>
          </w:rPr>
          <w:t>i</w:t>
        </w:r>
        <w:r w:rsidRPr="00B03977">
          <w:rPr>
            <w:rFonts w:eastAsia="Arial"/>
            <w:sz w:val="22"/>
            <w:szCs w:val="22"/>
            <w:lang w:val="es-MX"/>
          </w:rPr>
          <w:t xml:space="preserve">tas      </w:t>
        </w:r>
        <w:r w:rsidRPr="00B03977">
          <w:rPr>
            <w:rFonts w:eastAsia="Arial"/>
            <w:spacing w:val="52"/>
            <w:sz w:val="22"/>
            <w:szCs w:val="22"/>
            <w:lang w:val="es-MX"/>
          </w:rPr>
          <w:t xml:space="preserve"> </w:t>
        </w:r>
        <w:r w:rsidRPr="00B03977">
          <w:rPr>
            <w:rFonts w:eastAsia="Arial"/>
            <w:b/>
            <w:spacing w:val="1"/>
            <w:sz w:val="22"/>
            <w:szCs w:val="22"/>
            <w:lang w:val="es-MX"/>
          </w:rPr>
          <w:t>b</w:t>
        </w:r>
        <w:r w:rsidRPr="00B03977">
          <w:rPr>
            <w:rFonts w:eastAsia="Arial"/>
            <w:b/>
            <w:sz w:val="22"/>
            <w:szCs w:val="22"/>
            <w:lang w:val="es-MX"/>
          </w:rPr>
          <w:t>)</w:t>
        </w:r>
        <w:r w:rsidRPr="00B03977">
          <w:rPr>
            <w:rFonts w:eastAsia="Arial"/>
            <w:b/>
            <w:spacing w:val="-1"/>
            <w:sz w:val="22"/>
            <w:szCs w:val="22"/>
            <w:lang w:val="es-MX"/>
          </w:rPr>
          <w:t xml:space="preserve"> </w:t>
        </w:r>
        <w:r w:rsidRPr="00B03977">
          <w:rPr>
            <w:rFonts w:eastAsia="Arial"/>
            <w:sz w:val="22"/>
            <w:szCs w:val="22"/>
            <w:lang w:val="es-MX"/>
          </w:rPr>
          <w:t>Hor</w:t>
        </w:r>
        <w:r w:rsidRPr="00B03977">
          <w:rPr>
            <w:rFonts w:eastAsia="Arial"/>
            <w:spacing w:val="2"/>
            <w:sz w:val="22"/>
            <w:szCs w:val="22"/>
            <w:lang w:val="es-MX"/>
          </w:rPr>
          <w:t>n</w:t>
        </w:r>
        <w:r w:rsidRPr="00B03977">
          <w:rPr>
            <w:rFonts w:eastAsia="Arial"/>
            <w:sz w:val="22"/>
            <w:szCs w:val="22"/>
            <w:lang w:val="es-MX"/>
          </w:rPr>
          <w:t>e</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 xml:space="preserve">as     </w:t>
        </w:r>
        <w:r w:rsidRPr="00B03977">
          <w:rPr>
            <w:rFonts w:eastAsia="Arial"/>
            <w:spacing w:val="47"/>
            <w:sz w:val="22"/>
            <w:szCs w:val="22"/>
            <w:lang w:val="es-MX"/>
          </w:rPr>
          <w:t xml:space="preserve"> </w:t>
        </w:r>
        <w:r w:rsidRPr="00B03977">
          <w:rPr>
            <w:rFonts w:eastAsia="Arial"/>
            <w:b/>
            <w:sz w:val="22"/>
            <w:szCs w:val="22"/>
            <w:lang w:val="es-MX"/>
          </w:rPr>
          <w:t>c)</w:t>
        </w:r>
        <w:r w:rsidRPr="00B03977">
          <w:rPr>
            <w:rFonts w:eastAsia="Arial"/>
            <w:b/>
            <w:spacing w:val="1"/>
            <w:sz w:val="22"/>
            <w:szCs w:val="22"/>
            <w:lang w:val="es-MX"/>
          </w:rPr>
          <w:t xml:space="preserve"> </w:t>
        </w:r>
        <w:r w:rsidRPr="00B03977">
          <w:rPr>
            <w:rFonts w:eastAsia="Arial"/>
            <w:spacing w:val="-1"/>
            <w:sz w:val="22"/>
            <w:szCs w:val="22"/>
            <w:lang w:val="es-MX"/>
          </w:rPr>
          <w:t>A</w:t>
        </w:r>
        <w:r w:rsidRPr="00B03977">
          <w:rPr>
            <w:rFonts w:eastAsia="Arial"/>
            <w:spacing w:val="4"/>
            <w:sz w:val="22"/>
            <w:szCs w:val="22"/>
            <w:lang w:val="es-MX"/>
          </w:rPr>
          <w:t>m</w:t>
        </w:r>
        <w:r w:rsidRPr="00B03977">
          <w:rPr>
            <w:rFonts w:eastAsia="Arial"/>
            <w:sz w:val="22"/>
            <w:szCs w:val="22"/>
            <w:lang w:val="es-MX"/>
          </w:rPr>
          <w:t>b</w:t>
        </w:r>
        <w:r w:rsidRPr="00B03977">
          <w:rPr>
            <w:rFonts w:eastAsia="Arial"/>
            <w:spacing w:val="-1"/>
            <w:sz w:val="22"/>
            <w:szCs w:val="22"/>
            <w:lang w:val="es-MX"/>
          </w:rPr>
          <w:t>a</w:t>
        </w:r>
        <w:r w:rsidRPr="00B03977">
          <w:rPr>
            <w:rFonts w:eastAsia="Arial"/>
            <w:sz w:val="22"/>
            <w:szCs w:val="22"/>
            <w:lang w:val="es-MX"/>
          </w:rPr>
          <w:t>s</w:t>
        </w:r>
        <w:r w:rsidRPr="00B03977">
          <w:rPr>
            <w:rFonts w:eastAsia="Arial"/>
            <w:spacing w:val="-5"/>
            <w:sz w:val="22"/>
            <w:szCs w:val="22"/>
            <w:lang w:val="es-MX"/>
          </w:rPr>
          <w:t xml:space="preserve"> </w:t>
        </w:r>
        <w:r w:rsidRPr="00B03977">
          <w:rPr>
            <w:rFonts w:eastAsia="Arial"/>
            <w:sz w:val="22"/>
            <w:szCs w:val="22"/>
            <w:lang w:val="es-MX"/>
          </w:rPr>
          <w:t>p</w:t>
        </w:r>
        <w:r w:rsidRPr="00B03977">
          <w:rPr>
            <w:rFonts w:eastAsia="Arial"/>
            <w:spacing w:val="-1"/>
            <w:sz w:val="22"/>
            <w:szCs w:val="22"/>
            <w:lang w:val="es-MX"/>
          </w:rPr>
          <w:t>o</w:t>
        </w:r>
        <w:r w:rsidRPr="00B03977">
          <w:rPr>
            <w:rFonts w:eastAsia="Arial"/>
            <w:sz w:val="22"/>
            <w:szCs w:val="22"/>
            <w:lang w:val="es-MX"/>
          </w:rPr>
          <w:t>r</w:t>
        </w:r>
        <w:r w:rsidRPr="00B03977">
          <w:rPr>
            <w:rFonts w:eastAsia="Arial"/>
            <w:spacing w:val="-2"/>
            <w:sz w:val="22"/>
            <w:szCs w:val="22"/>
            <w:lang w:val="es-MX"/>
          </w:rPr>
          <w:t xml:space="preserve"> </w:t>
        </w:r>
        <w:r w:rsidRPr="00B03977">
          <w:rPr>
            <w:rFonts w:eastAsia="Arial"/>
            <w:spacing w:val="-1"/>
            <w:sz w:val="22"/>
            <w:szCs w:val="22"/>
            <w:lang w:val="es-MX"/>
          </w:rPr>
          <w:t>i</w:t>
        </w:r>
        <w:r w:rsidRPr="00B03977">
          <w:rPr>
            <w:rFonts w:eastAsia="Arial"/>
            <w:spacing w:val="2"/>
            <w:sz w:val="22"/>
            <w:szCs w:val="22"/>
            <w:lang w:val="es-MX"/>
          </w:rPr>
          <w:t>g</w:t>
        </w:r>
        <w:r w:rsidRPr="00B03977">
          <w:rPr>
            <w:rFonts w:eastAsia="Arial"/>
            <w:sz w:val="22"/>
            <w:szCs w:val="22"/>
            <w:lang w:val="es-MX"/>
          </w:rPr>
          <w:t>u</w:t>
        </w:r>
        <w:r w:rsidRPr="00B03977">
          <w:rPr>
            <w:rFonts w:eastAsia="Arial"/>
            <w:spacing w:val="1"/>
            <w:sz w:val="22"/>
            <w:szCs w:val="22"/>
            <w:lang w:val="es-MX"/>
          </w:rPr>
          <w:t>a</w:t>
        </w:r>
        <w:r w:rsidRPr="00B03977">
          <w:rPr>
            <w:rFonts w:eastAsia="Arial"/>
            <w:sz w:val="22"/>
            <w:szCs w:val="22"/>
            <w:lang w:val="es-MX"/>
          </w:rPr>
          <w:t>l</w:t>
        </w:r>
      </w:ins>
    </w:p>
    <w:p w14:paraId="2F241757" w14:textId="102FB8DD" w:rsidR="007B0EB6" w:rsidRDefault="007B0EB6">
      <w:pPr>
        <w:rPr>
          <w:ins w:id="9018" w:author="Erlie Hasam Morfin Zavalza" w:date="2014-11-06T20:28:00Z"/>
          <w:rFonts w:eastAsia="Arial"/>
          <w:sz w:val="22"/>
          <w:szCs w:val="22"/>
          <w:lang w:val="es-MX"/>
        </w:rPr>
        <w:pPrChange w:id="9019" w:author="Erlie Hasam Morfin Zavalza" w:date="2014-11-07T00:50:00Z">
          <w:pPr>
            <w:ind w:left="296"/>
          </w:pPr>
        </w:pPrChange>
      </w:pPr>
      <w:ins w:id="9020" w:author="Erlie Hasam Morfin Zavalza" w:date="2014-11-06T20:28:00Z">
        <w:r w:rsidRPr="00B03977">
          <w:rPr>
            <w:rFonts w:eastAsia="Arial"/>
            <w:b/>
            <w:sz w:val="22"/>
            <w:szCs w:val="22"/>
            <w:lang w:val="es-MX"/>
          </w:rPr>
          <w:t>¿C</w:t>
        </w:r>
        <w:r w:rsidRPr="00B03977">
          <w:rPr>
            <w:rFonts w:eastAsia="Arial"/>
            <w:b/>
            <w:spacing w:val="1"/>
            <w:sz w:val="22"/>
            <w:szCs w:val="22"/>
            <w:lang w:val="es-MX"/>
          </w:rPr>
          <w:t>o</w:t>
        </w:r>
        <w:r w:rsidRPr="00B03977">
          <w:rPr>
            <w:rFonts w:eastAsia="Arial"/>
            <w:b/>
            <w:sz w:val="22"/>
            <w:szCs w:val="22"/>
            <w:lang w:val="es-MX"/>
          </w:rPr>
          <w:t>nside</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1"/>
            <w:sz w:val="22"/>
            <w:szCs w:val="22"/>
            <w:lang w:val="es-MX"/>
          </w:rPr>
          <w:t>r</w:t>
        </w:r>
        <w:r w:rsidRPr="00B03977">
          <w:rPr>
            <w:rFonts w:eastAsia="Arial"/>
            <w:b/>
            <w:spacing w:val="2"/>
            <w:sz w:val="22"/>
            <w:szCs w:val="22"/>
            <w:lang w:val="es-MX"/>
          </w:rPr>
          <w:t>í</w:t>
        </w:r>
        <w:r w:rsidRPr="00B03977">
          <w:rPr>
            <w:rFonts w:eastAsia="Arial"/>
            <w:b/>
            <w:sz w:val="22"/>
            <w:szCs w:val="22"/>
            <w:lang w:val="es-MX"/>
          </w:rPr>
          <w:t>as</w:t>
        </w:r>
        <w:r w:rsidRPr="00B03977">
          <w:rPr>
            <w:rFonts w:eastAsia="Arial"/>
            <w:b/>
            <w:spacing w:val="-16"/>
            <w:sz w:val="22"/>
            <w:szCs w:val="22"/>
            <w:lang w:val="es-MX"/>
          </w:rPr>
          <w:t xml:space="preserve"> </w:t>
        </w:r>
        <w:r w:rsidRPr="00B03977">
          <w:rPr>
            <w:rFonts w:eastAsia="Arial"/>
            <w:b/>
            <w:spacing w:val="2"/>
            <w:sz w:val="22"/>
            <w:szCs w:val="22"/>
            <w:lang w:val="es-MX"/>
          </w:rPr>
          <w:t>l</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z w:val="22"/>
            <w:szCs w:val="22"/>
            <w:lang w:val="es-MX"/>
          </w:rPr>
          <w:t>p</w:t>
        </w:r>
        <w:r w:rsidRPr="00B03977">
          <w:rPr>
            <w:rFonts w:eastAsia="Arial"/>
            <w:b/>
            <w:spacing w:val="1"/>
            <w:sz w:val="22"/>
            <w:szCs w:val="22"/>
            <w:lang w:val="es-MX"/>
          </w:rPr>
          <w:t>o</w:t>
        </w:r>
        <w:r w:rsidRPr="00B03977">
          <w:rPr>
            <w:rFonts w:eastAsia="Arial"/>
            <w:b/>
            <w:sz w:val="22"/>
            <w:szCs w:val="22"/>
            <w:lang w:val="es-MX"/>
          </w:rPr>
          <w:t>sibi</w:t>
        </w:r>
        <w:r w:rsidRPr="00B03977">
          <w:rPr>
            <w:rFonts w:eastAsia="Arial"/>
            <w:b/>
            <w:spacing w:val="2"/>
            <w:sz w:val="22"/>
            <w:szCs w:val="22"/>
            <w:lang w:val="es-MX"/>
          </w:rPr>
          <w:t>l</w:t>
        </w:r>
        <w:r w:rsidRPr="00B03977">
          <w:rPr>
            <w:rFonts w:eastAsia="Arial"/>
            <w:b/>
            <w:sz w:val="22"/>
            <w:szCs w:val="22"/>
            <w:lang w:val="es-MX"/>
          </w:rPr>
          <w:t>idad</w:t>
        </w:r>
        <w:r w:rsidRPr="00B03977">
          <w:rPr>
            <w:rFonts w:eastAsia="Arial"/>
            <w:b/>
            <w:spacing w:val="-8"/>
            <w:sz w:val="22"/>
            <w:szCs w:val="22"/>
            <w:lang w:val="es-MX"/>
          </w:rPr>
          <w:t xml:space="preserve"> </w:t>
        </w:r>
        <w:r w:rsidRPr="00B03977">
          <w:rPr>
            <w:rFonts w:eastAsia="Arial"/>
            <w:b/>
            <w:sz w:val="22"/>
            <w:szCs w:val="22"/>
            <w:lang w:val="es-MX"/>
          </w:rPr>
          <w:t>de</w:t>
        </w:r>
        <w:r w:rsidRPr="00B03977">
          <w:rPr>
            <w:rFonts w:eastAsia="Arial"/>
            <w:b/>
            <w:spacing w:val="-2"/>
            <w:sz w:val="22"/>
            <w:szCs w:val="22"/>
            <w:lang w:val="es-MX"/>
          </w:rPr>
          <w:t xml:space="preserve"> </w:t>
        </w:r>
        <w:r w:rsidRPr="00B03977">
          <w:rPr>
            <w:rFonts w:eastAsia="Arial"/>
            <w:b/>
            <w:spacing w:val="1"/>
            <w:sz w:val="22"/>
            <w:szCs w:val="22"/>
            <w:lang w:val="es-MX"/>
          </w:rPr>
          <w:t>a</w:t>
        </w:r>
        <w:r w:rsidRPr="00B03977">
          <w:rPr>
            <w:rFonts w:eastAsia="Arial"/>
            <w:b/>
            <w:sz w:val="22"/>
            <w:szCs w:val="22"/>
            <w:lang w:val="es-MX"/>
          </w:rPr>
          <w:t>co</w:t>
        </w:r>
        <w:r w:rsidRPr="00B03977">
          <w:rPr>
            <w:rFonts w:eastAsia="Arial"/>
            <w:b/>
            <w:spacing w:val="1"/>
            <w:sz w:val="22"/>
            <w:szCs w:val="22"/>
            <w:lang w:val="es-MX"/>
          </w:rPr>
          <w:t>m</w:t>
        </w:r>
        <w:r w:rsidRPr="00B03977">
          <w:rPr>
            <w:rFonts w:eastAsia="Arial"/>
            <w:b/>
            <w:sz w:val="22"/>
            <w:szCs w:val="22"/>
            <w:lang w:val="es-MX"/>
          </w:rPr>
          <w:t>pañ</w:t>
        </w:r>
        <w:r w:rsidRPr="00B03977">
          <w:rPr>
            <w:rFonts w:eastAsia="Arial"/>
            <w:b/>
            <w:spacing w:val="2"/>
            <w:sz w:val="22"/>
            <w:szCs w:val="22"/>
            <w:lang w:val="es-MX"/>
          </w:rPr>
          <w:t>a</w:t>
        </w:r>
        <w:r w:rsidRPr="00B03977">
          <w:rPr>
            <w:rFonts w:eastAsia="Arial"/>
            <w:b/>
            <w:sz w:val="22"/>
            <w:szCs w:val="22"/>
            <w:lang w:val="es-MX"/>
          </w:rPr>
          <w:t>r</w:t>
        </w:r>
        <w:r w:rsidRPr="00B03977">
          <w:rPr>
            <w:rFonts w:eastAsia="Arial"/>
            <w:b/>
            <w:spacing w:val="-12"/>
            <w:sz w:val="22"/>
            <w:szCs w:val="22"/>
            <w:lang w:val="es-MX"/>
          </w:rPr>
          <w:t xml:space="preserve"> </w:t>
        </w:r>
        <w:r w:rsidRPr="00B03977">
          <w:rPr>
            <w:rFonts w:eastAsia="Arial"/>
            <w:b/>
            <w:sz w:val="22"/>
            <w:szCs w:val="22"/>
            <w:lang w:val="es-MX"/>
          </w:rPr>
          <w:t>tus</w:t>
        </w:r>
        <w:r w:rsidRPr="00B03977">
          <w:rPr>
            <w:rFonts w:eastAsia="Arial"/>
            <w:b/>
            <w:spacing w:val="-3"/>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anadas</w:t>
        </w:r>
        <w:r w:rsidRPr="00B03977">
          <w:rPr>
            <w:rFonts w:eastAsia="Arial"/>
            <w:b/>
            <w:spacing w:val="-10"/>
            <w:sz w:val="22"/>
            <w:szCs w:val="22"/>
            <w:lang w:val="es-MX"/>
          </w:rPr>
          <w:t xml:space="preserve"> </w:t>
        </w:r>
        <w:r w:rsidRPr="00B03977">
          <w:rPr>
            <w:rFonts w:eastAsia="Arial"/>
            <w:b/>
            <w:sz w:val="22"/>
            <w:szCs w:val="22"/>
            <w:lang w:val="es-MX"/>
          </w:rPr>
          <w:t>con</w:t>
        </w:r>
        <w:r w:rsidRPr="00B03977">
          <w:rPr>
            <w:rFonts w:eastAsia="Arial"/>
            <w:b/>
            <w:spacing w:val="-3"/>
            <w:sz w:val="22"/>
            <w:szCs w:val="22"/>
            <w:lang w:val="es-MX"/>
          </w:rPr>
          <w:t xml:space="preserve"> </w:t>
        </w:r>
        <w:r w:rsidRPr="00B03977">
          <w:rPr>
            <w:rFonts w:eastAsia="Arial"/>
            <w:b/>
            <w:sz w:val="22"/>
            <w:szCs w:val="22"/>
            <w:lang w:val="es-MX"/>
          </w:rPr>
          <w:t>un</w:t>
        </w:r>
        <w:r w:rsidRPr="00B03977">
          <w:rPr>
            <w:rFonts w:eastAsia="Arial"/>
            <w:b/>
            <w:spacing w:val="-1"/>
            <w:sz w:val="22"/>
            <w:szCs w:val="22"/>
            <w:lang w:val="es-MX"/>
          </w:rPr>
          <w:t xml:space="preserve"> </w:t>
        </w:r>
        <w:r w:rsidRPr="00B03977">
          <w:rPr>
            <w:rFonts w:eastAsia="Arial"/>
            <w:b/>
            <w:sz w:val="22"/>
            <w:szCs w:val="22"/>
            <w:lang w:val="es-MX"/>
          </w:rPr>
          <w:t>tipo</w:t>
        </w:r>
        <w:r w:rsidRPr="00B03977">
          <w:rPr>
            <w:rFonts w:eastAsia="Arial"/>
            <w:b/>
            <w:spacing w:val="-3"/>
            <w:sz w:val="22"/>
            <w:szCs w:val="22"/>
            <w:lang w:val="es-MX"/>
          </w:rPr>
          <w:t xml:space="preserve"> </w:t>
        </w:r>
        <w:r w:rsidRPr="00B03977">
          <w:rPr>
            <w:rFonts w:eastAsia="Arial"/>
            <w:b/>
            <w:sz w:val="22"/>
            <w:szCs w:val="22"/>
            <w:lang w:val="es-MX"/>
          </w:rPr>
          <w:t>de s</w:t>
        </w:r>
        <w:r w:rsidRPr="00B03977">
          <w:rPr>
            <w:rFonts w:eastAsia="Arial"/>
            <w:b/>
            <w:spacing w:val="-1"/>
            <w:sz w:val="22"/>
            <w:szCs w:val="22"/>
            <w:lang w:val="es-MX"/>
          </w:rPr>
          <w:t>a</w:t>
        </w:r>
        <w:r w:rsidRPr="00B03977">
          <w:rPr>
            <w:rFonts w:eastAsia="Arial"/>
            <w:b/>
            <w:sz w:val="22"/>
            <w:szCs w:val="22"/>
            <w:lang w:val="es-MX"/>
          </w:rPr>
          <w:t>l</w:t>
        </w:r>
        <w:r w:rsidRPr="00B03977">
          <w:rPr>
            <w:rFonts w:eastAsia="Arial"/>
            <w:b/>
            <w:spacing w:val="2"/>
            <w:sz w:val="22"/>
            <w:szCs w:val="22"/>
            <w:lang w:val="es-MX"/>
          </w:rPr>
          <w:t>s</w:t>
        </w:r>
        <w:r w:rsidRPr="00B03977">
          <w:rPr>
            <w:rFonts w:eastAsia="Arial"/>
            <w:b/>
            <w:sz w:val="22"/>
            <w:szCs w:val="22"/>
            <w:lang w:val="es-MX"/>
          </w:rPr>
          <w:t>a?</w:t>
        </w:r>
      </w:ins>
    </w:p>
    <w:p w14:paraId="16A0389A" w14:textId="77777777" w:rsidR="007B0EB6" w:rsidRDefault="007B0EB6" w:rsidP="007B0EB6">
      <w:pPr>
        <w:ind w:left="296"/>
        <w:rPr>
          <w:ins w:id="9021" w:author="Erlie Hasam Morfin Zavalza" w:date="2014-11-06T20:28:00Z"/>
          <w:rFonts w:eastAsia="Arial"/>
          <w:sz w:val="22"/>
          <w:szCs w:val="22"/>
          <w:lang w:val="es-MX"/>
        </w:rPr>
      </w:pPr>
      <w:ins w:id="9022" w:author="Erlie Hasam Morfin Zavalza" w:date="2014-11-06T20:28:00Z">
        <w:r w:rsidRPr="00B03977">
          <w:rPr>
            <w:rFonts w:eastAsia="Arial"/>
            <w:b/>
            <w:sz w:val="22"/>
            <w:szCs w:val="22"/>
            <w:lang w:val="es-MX"/>
          </w:rPr>
          <w:t>a)</w:t>
        </w:r>
        <w:r w:rsidRPr="00B03977">
          <w:rPr>
            <w:rFonts w:eastAsia="Arial"/>
            <w:b/>
            <w:spacing w:val="-1"/>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 xml:space="preserve">í                     </w:t>
        </w:r>
        <w:r w:rsidRPr="00B03977">
          <w:rPr>
            <w:rFonts w:eastAsia="Arial"/>
            <w:spacing w:val="1"/>
            <w:sz w:val="22"/>
            <w:szCs w:val="22"/>
            <w:lang w:val="es-MX"/>
          </w:rPr>
          <w:t xml:space="preserve"> </w:t>
        </w:r>
        <w:r w:rsidRPr="00B03977">
          <w:rPr>
            <w:rFonts w:eastAsia="Arial"/>
            <w:sz w:val="22"/>
            <w:szCs w:val="22"/>
            <w:lang w:val="es-MX"/>
          </w:rPr>
          <w:t>b)</w:t>
        </w:r>
        <w:r w:rsidRPr="00B03977">
          <w:rPr>
            <w:rFonts w:eastAsia="Arial"/>
            <w:spacing w:val="1"/>
            <w:sz w:val="22"/>
            <w:szCs w:val="22"/>
            <w:lang w:val="es-MX"/>
          </w:rPr>
          <w:t xml:space="preserve"> </w:t>
        </w:r>
        <w:r w:rsidRPr="00B03977">
          <w:rPr>
            <w:rFonts w:eastAsia="Arial"/>
            <w:w w:val="99"/>
            <w:sz w:val="22"/>
            <w:szCs w:val="22"/>
            <w:lang w:val="es-MX"/>
          </w:rPr>
          <w:t>No</w:t>
        </w:r>
      </w:ins>
    </w:p>
    <w:p w14:paraId="1BA8372D" w14:textId="77777777" w:rsidR="007B0EB6" w:rsidRDefault="007B0EB6">
      <w:pPr>
        <w:rPr>
          <w:ins w:id="9023" w:author="Erlie Hasam Morfin Zavalza" w:date="2014-11-08T22:36:00Z"/>
          <w:rFonts w:eastAsia="Arial"/>
          <w:b/>
          <w:sz w:val="22"/>
          <w:szCs w:val="22"/>
          <w:lang w:val="es-MX"/>
        </w:rPr>
        <w:pPrChange w:id="9024" w:author="Erlie Hasam Morfin Zavalza" w:date="2014-11-07T00:50:00Z">
          <w:pPr>
            <w:ind w:left="296"/>
          </w:pPr>
        </w:pPrChange>
      </w:pPr>
      <w:ins w:id="9025" w:author="Erlie Hasam Morfin Zavalza" w:date="2014-11-06T20:28:00Z">
        <w:r w:rsidRPr="00B03977">
          <w:rPr>
            <w:rFonts w:eastAsia="Arial"/>
            <w:b/>
            <w:spacing w:val="-1"/>
            <w:sz w:val="22"/>
            <w:szCs w:val="22"/>
            <w:lang w:val="es-MX"/>
          </w:rPr>
          <w:t>S</w:t>
        </w:r>
        <w:r w:rsidRPr="00B03977">
          <w:rPr>
            <w:rFonts w:eastAsia="Arial"/>
            <w:b/>
            <w:sz w:val="22"/>
            <w:szCs w:val="22"/>
            <w:lang w:val="es-MX"/>
          </w:rPr>
          <w:t>el</w:t>
        </w:r>
        <w:r w:rsidRPr="00B03977">
          <w:rPr>
            <w:rFonts w:eastAsia="Arial"/>
            <w:b/>
            <w:spacing w:val="1"/>
            <w:sz w:val="22"/>
            <w:szCs w:val="22"/>
            <w:lang w:val="es-MX"/>
          </w:rPr>
          <w:t>e</w:t>
        </w:r>
        <w:r w:rsidRPr="00B03977">
          <w:rPr>
            <w:rFonts w:eastAsia="Arial"/>
            <w:b/>
            <w:sz w:val="22"/>
            <w:szCs w:val="22"/>
            <w:lang w:val="es-MX"/>
          </w:rPr>
          <w:t>c</w:t>
        </w:r>
        <w:r w:rsidRPr="00B03977">
          <w:rPr>
            <w:rFonts w:eastAsia="Arial"/>
            <w:b/>
            <w:spacing w:val="-1"/>
            <w:sz w:val="22"/>
            <w:szCs w:val="22"/>
            <w:lang w:val="es-MX"/>
          </w:rPr>
          <w:t>c</w:t>
        </w:r>
        <w:r w:rsidRPr="00B03977">
          <w:rPr>
            <w:rFonts w:eastAsia="Arial"/>
            <w:b/>
            <w:sz w:val="22"/>
            <w:szCs w:val="22"/>
            <w:lang w:val="es-MX"/>
          </w:rPr>
          <w:t>io</w:t>
        </w:r>
        <w:r w:rsidRPr="00B03977">
          <w:rPr>
            <w:rFonts w:eastAsia="Arial"/>
            <w:b/>
            <w:spacing w:val="1"/>
            <w:sz w:val="22"/>
            <w:szCs w:val="22"/>
            <w:lang w:val="es-MX"/>
          </w:rPr>
          <w:t>n</w:t>
        </w:r>
        <w:r w:rsidRPr="00B03977">
          <w:rPr>
            <w:rFonts w:eastAsia="Arial"/>
            <w:b/>
            <w:sz w:val="22"/>
            <w:szCs w:val="22"/>
            <w:lang w:val="es-MX"/>
          </w:rPr>
          <w:t>a</w:t>
        </w:r>
        <w:r w:rsidRPr="00B03977">
          <w:rPr>
            <w:rFonts w:eastAsia="Arial"/>
            <w:b/>
            <w:spacing w:val="-8"/>
            <w:sz w:val="22"/>
            <w:szCs w:val="22"/>
            <w:lang w:val="es-MX"/>
          </w:rPr>
          <w:t xml:space="preserve"> </w:t>
        </w:r>
        <w:r w:rsidRPr="00B03977">
          <w:rPr>
            <w:rFonts w:eastAsia="Arial"/>
            <w:b/>
            <w:sz w:val="22"/>
            <w:szCs w:val="22"/>
            <w:lang w:val="es-MX"/>
          </w:rPr>
          <w:t>la</w:t>
        </w:r>
        <w:r w:rsidRPr="00B03977">
          <w:rPr>
            <w:rFonts w:eastAsia="Arial"/>
            <w:b/>
            <w:spacing w:val="-1"/>
            <w:sz w:val="22"/>
            <w:szCs w:val="22"/>
            <w:lang w:val="es-MX"/>
          </w:rPr>
          <w:t xml:space="preserve"> </w:t>
        </w:r>
        <w:r w:rsidRPr="00B03977">
          <w:rPr>
            <w:rFonts w:eastAsia="Arial"/>
            <w:b/>
            <w:sz w:val="22"/>
            <w:szCs w:val="22"/>
            <w:lang w:val="es-MX"/>
          </w:rPr>
          <w:t>s</w:t>
        </w:r>
        <w:r w:rsidRPr="00B03977">
          <w:rPr>
            <w:rFonts w:eastAsia="Arial"/>
            <w:b/>
            <w:spacing w:val="-1"/>
            <w:sz w:val="22"/>
            <w:szCs w:val="22"/>
            <w:lang w:val="es-MX"/>
          </w:rPr>
          <w:t>a</w:t>
        </w:r>
        <w:r w:rsidRPr="00B03977">
          <w:rPr>
            <w:rFonts w:eastAsia="Arial"/>
            <w:b/>
            <w:sz w:val="22"/>
            <w:szCs w:val="22"/>
            <w:lang w:val="es-MX"/>
          </w:rPr>
          <w:t>l</w:t>
        </w:r>
        <w:r w:rsidRPr="00B03977">
          <w:rPr>
            <w:rFonts w:eastAsia="Arial"/>
            <w:b/>
            <w:spacing w:val="2"/>
            <w:sz w:val="22"/>
            <w:szCs w:val="22"/>
            <w:lang w:val="es-MX"/>
          </w:rPr>
          <w:t>s</w:t>
        </w:r>
        <w:r w:rsidRPr="00B03977">
          <w:rPr>
            <w:rFonts w:eastAsia="Arial"/>
            <w:b/>
            <w:sz w:val="22"/>
            <w:szCs w:val="22"/>
            <w:lang w:val="es-MX"/>
          </w:rPr>
          <w:t>a</w:t>
        </w:r>
        <w:r w:rsidRPr="00B03977">
          <w:rPr>
            <w:rFonts w:eastAsia="Arial"/>
            <w:b/>
            <w:spacing w:val="-5"/>
            <w:sz w:val="22"/>
            <w:szCs w:val="22"/>
            <w:lang w:val="es-MX"/>
          </w:rPr>
          <w:t xml:space="preserve"> </w:t>
        </w:r>
        <w:r w:rsidRPr="00B03977">
          <w:rPr>
            <w:rFonts w:eastAsia="Arial"/>
            <w:b/>
            <w:sz w:val="22"/>
            <w:szCs w:val="22"/>
            <w:lang w:val="es-MX"/>
          </w:rPr>
          <w:t>con</w:t>
        </w:r>
        <w:r w:rsidRPr="00B03977">
          <w:rPr>
            <w:rFonts w:eastAsia="Arial"/>
            <w:b/>
            <w:spacing w:val="-3"/>
            <w:sz w:val="22"/>
            <w:szCs w:val="22"/>
            <w:lang w:val="es-MX"/>
          </w:rPr>
          <w:t xml:space="preserve"> </w:t>
        </w:r>
        <w:r w:rsidRPr="00B03977">
          <w:rPr>
            <w:rFonts w:eastAsia="Arial"/>
            <w:b/>
            <w:spacing w:val="2"/>
            <w:sz w:val="22"/>
            <w:szCs w:val="22"/>
            <w:lang w:val="es-MX"/>
          </w:rPr>
          <w:t>l</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z w:val="22"/>
            <w:szCs w:val="22"/>
            <w:lang w:val="es-MX"/>
          </w:rPr>
          <w:t>q</w:t>
        </w:r>
        <w:r w:rsidRPr="00B03977">
          <w:rPr>
            <w:rFonts w:eastAsia="Arial"/>
            <w:b/>
            <w:spacing w:val="1"/>
            <w:sz w:val="22"/>
            <w:szCs w:val="22"/>
            <w:lang w:val="es-MX"/>
          </w:rPr>
          <w:t>u</w:t>
        </w:r>
        <w:r w:rsidRPr="00B03977">
          <w:rPr>
            <w:rFonts w:eastAsia="Arial"/>
            <w:b/>
            <w:sz w:val="22"/>
            <w:szCs w:val="22"/>
            <w:lang w:val="es-MX"/>
          </w:rPr>
          <w:t>e</w:t>
        </w:r>
        <w:r w:rsidRPr="00B03977">
          <w:rPr>
            <w:rFonts w:eastAsia="Arial"/>
            <w:b/>
            <w:spacing w:val="-4"/>
            <w:sz w:val="22"/>
            <w:szCs w:val="22"/>
            <w:lang w:val="es-MX"/>
          </w:rPr>
          <w:t xml:space="preserve"> </w:t>
        </w:r>
        <w:r w:rsidRPr="00B03977">
          <w:rPr>
            <w:rFonts w:eastAsia="Arial"/>
            <w:b/>
            <w:spacing w:val="1"/>
            <w:sz w:val="22"/>
            <w:szCs w:val="22"/>
            <w:lang w:val="es-MX"/>
          </w:rPr>
          <w:t>a</w:t>
        </w:r>
        <w:r w:rsidRPr="00B03977">
          <w:rPr>
            <w:rFonts w:eastAsia="Arial"/>
            <w:b/>
            <w:sz w:val="22"/>
            <w:szCs w:val="22"/>
            <w:lang w:val="es-MX"/>
          </w:rPr>
          <w:t>co</w:t>
        </w:r>
        <w:r w:rsidRPr="00B03977">
          <w:rPr>
            <w:rFonts w:eastAsia="Arial"/>
            <w:b/>
            <w:spacing w:val="1"/>
            <w:sz w:val="22"/>
            <w:szCs w:val="22"/>
            <w:lang w:val="es-MX"/>
          </w:rPr>
          <w:t>m</w:t>
        </w:r>
        <w:r w:rsidRPr="00B03977">
          <w:rPr>
            <w:rFonts w:eastAsia="Arial"/>
            <w:b/>
            <w:sz w:val="22"/>
            <w:szCs w:val="22"/>
            <w:lang w:val="es-MX"/>
          </w:rPr>
          <w:t>paña</w:t>
        </w:r>
        <w:r w:rsidRPr="00B03977">
          <w:rPr>
            <w:rFonts w:eastAsia="Arial"/>
            <w:b/>
            <w:spacing w:val="4"/>
            <w:sz w:val="22"/>
            <w:szCs w:val="22"/>
            <w:lang w:val="es-MX"/>
          </w:rPr>
          <w:t>r</w:t>
        </w:r>
        <w:r w:rsidRPr="00B03977">
          <w:rPr>
            <w:rFonts w:eastAsia="Arial"/>
            <w:b/>
            <w:sz w:val="22"/>
            <w:szCs w:val="22"/>
            <w:lang w:val="es-MX"/>
          </w:rPr>
          <w:t>ías</w:t>
        </w:r>
        <w:r w:rsidRPr="00B03977">
          <w:rPr>
            <w:rFonts w:eastAsia="Arial"/>
            <w:b/>
            <w:spacing w:val="-13"/>
            <w:sz w:val="22"/>
            <w:szCs w:val="22"/>
            <w:lang w:val="es-MX"/>
          </w:rPr>
          <w:t xml:space="preserve"> </w:t>
        </w:r>
        <w:r w:rsidRPr="00B03977">
          <w:rPr>
            <w:rFonts w:eastAsia="Arial"/>
            <w:b/>
            <w:spacing w:val="1"/>
            <w:sz w:val="22"/>
            <w:szCs w:val="22"/>
            <w:lang w:val="es-MX"/>
          </w:rPr>
          <w:t>t</w:t>
        </w:r>
        <w:r w:rsidRPr="00B03977">
          <w:rPr>
            <w:rFonts w:eastAsia="Arial"/>
            <w:b/>
            <w:sz w:val="22"/>
            <w:szCs w:val="22"/>
            <w:lang w:val="es-MX"/>
          </w:rPr>
          <w:t>us</w:t>
        </w:r>
        <w:r w:rsidRPr="00B03977">
          <w:rPr>
            <w:rFonts w:eastAsia="Arial"/>
            <w:b/>
            <w:spacing w:val="-1"/>
            <w:sz w:val="22"/>
            <w:szCs w:val="22"/>
            <w:lang w:val="es-MX"/>
          </w:rPr>
          <w:t xml:space="preserve"> </w:t>
        </w:r>
        <w:r w:rsidRPr="00B03977">
          <w:rPr>
            <w:rFonts w:eastAsia="Arial"/>
            <w:b/>
            <w:spacing w:val="2"/>
            <w:sz w:val="22"/>
            <w:szCs w:val="22"/>
            <w:lang w:val="es-MX"/>
          </w:rPr>
          <w:t>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anada</w:t>
        </w:r>
        <w:r w:rsidRPr="00B03977">
          <w:rPr>
            <w:rFonts w:eastAsia="Arial"/>
            <w:b/>
            <w:spacing w:val="-1"/>
            <w:sz w:val="22"/>
            <w:szCs w:val="22"/>
            <w:lang w:val="es-MX"/>
          </w:rPr>
          <w:t>s</w:t>
        </w:r>
        <w:r w:rsidRPr="00B03977">
          <w:rPr>
            <w:rFonts w:eastAsia="Arial"/>
            <w:b/>
            <w:sz w:val="22"/>
            <w:szCs w:val="22"/>
            <w:lang w:val="es-MX"/>
          </w:rPr>
          <w:t>:</w:t>
        </w:r>
      </w:ins>
    </w:p>
    <w:p w14:paraId="50A300C6" w14:textId="4E327C8B" w:rsidR="00D704AA" w:rsidRPr="00B03977" w:rsidRDefault="00D704AA">
      <w:pPr>
        <w:rPr>
          <w:ins w:id="9026" w:author="Erlie Hasam Morfin Zavalza" w:date="2014-11-06T20:28:00Z"/>
          <w:rFonts w:eastAsia="Arial"/>
          <w:sz w:val="22"/>
          <w:szCs w:val="22"/>
          <w:lang w:val="es-MX"/>
        </w:rPr>
        <w:pPrChange w:id="9027" w:author="Erlie Hasam Morfin Zavalza" w:date="2014-11-07T00:50:00Z">
          <w:pPr>
            <w:ind w:left="296"/>
          </w:pPr>
        </w:pPrChange>
      </w:pPr>
      <w:ins w:id="9028" w:author="Erlie Hasam Morfin Zavalza" w:date="2014-11-08T22:36:00Z">
        <w:r w:rsidRPr="00D704AA">
          <w:rPr>
            <w:rFonts w:eastAsia="Arial"/>
            <w:sz w:val="22"/>
            <w:szCs w:val="22"/>
            <w:lang w:val="es-MX"/>
          </w:rPr>
          <w:t>Coloca el tipo de salsa que crees que daría buen gusto con una empanada</w:t>
        </w:r>
      </w:ins>
    </w:p>
    <w:p w14:paraId="1F597AEA" w14:textId="77777777" w:rsidR="007B0EB6" w:rsidRPr="00B03977" w:rsidRDefault="007B0EB6" w:rsidP="007B0EB6">
      <w:pPr>
        <w:spacing w:before="3"/>
        <w:ind w:left="600"/>
        <w:rPr>
          <w:ins w:id="9029" w:author="Erlie Hasam Morfin Zavalza" w:date="2014-11-06T20:28:00Z"/>
          <w:rFonts w:eastAsia="Arial"/>
          <w:sz w:val="22"/>
          <w:szCs w:val="22"/>
          <w:lang w:val="en-US"/>
        </w:rPr>
      </w:pPr>
      <w:ins w:id="9030" w:author="Erlie Hasam Morfin Zavalza" w:date="2014-11-06T20:28:00Z">
        <w:r w:rsidRPr="00B03977">
          <w:rPr>
            <w:rFonts w:eastAsia="Arial"/>
            <w:sz w:val="22"/>
            <w:szCs w:val="22"/>
            <w:lang w:val="en-US"/>
          </w:rPr>
          <w:t xml:space="preserve">a)  </w:t>
        </w:r>
        <w:r w:rsidRPr="00B03977">
          <w:rPr>
            <w:rFonts w:eastAsia="Arial"/>
            <w:spacing w:val="15"/>
            <w:sz w:val="22"/>
            <w:szCs w:val="22"/>
            <w:lang w:val="en-US"/>
          </w:rPr>
          <w:t xml:space="preserve"> </w:t>
        </w:r>
        <w:r w:rsidRPr="00B03977">
          <w:rPr>
            <w:rFonts w:eastAsia="Arial"/>
            <w:spacing w:val="-1"/>
            <w:sz w:val="22"/>
            <w:szCs w:val="22"/>
            <w:lang w:val="en-US"/>
          </w:rPr>
          <w:t>S</w:t>
        </w:r>
        <w:r w:rsidRPr="00B03977">
          <w:rPr>
            <w:rFonts w:eastAsia="Arial"/>
            <w:sz w:val="22"/>
            <w:szCs w:val="22"/>
            <w:lang w:val="en-US"/>
          </w:rPr>
          <w:t>a</w:t>
        </w:r>
        <w:r w:rsidRPr="00B03977">
          <w:rPr>
            <w:rFonts w:eastAsia="Arial"/>
            <w:spacing w:val="-1"/>
            <w:sz w:val="22"/>
            <w:szCs w:val="22"/>
            <w:lang w:val="en-US"/>
          </w:rPr>
          <w:t>l</w:t>
        </w:r>
        <w:r w:rsidRPr="00B03977">
          <w:rPr>
            <w:rFonts w:eastAsia="Arial"/>
            <w:spacing w:val="1"/>
            <w:sz w:val="22"/>
            <w:szCs w:val="22"/>
            <w:lang w:val="en-US"/>
          </w:rPr>
          <w:t>s</w:t>
        </w:r>
        <w:r w:rsidRPr="00B03977">
          <w:rPr>
            <w:rFonts w:eastAsia="Arial"/>
            <w:sz w:val="22"/>
            <w:szCs w:val="22"/>
            <w:lang w:val="en-US"/>
          </w:rPr>
          <w:t>a</w:t>
        </w:r>
        <w:r w:rsidRPr="00B03977">
          <w:rPr>
            <w:rFonts w:eastAsia="Arial"/>
            <w:spacing w:val="-3"/>
            <w:sz w:val="22"/>
            <w:szCs w:val="22"/>
            <w:lang w:val="en-US"/>
          </w:rPr>
          <w:t xml:space="preserve"> </w:t>
        </w:r>
        <w:r w:rsidRPr="00B03977">
          <w:rPr>
            <w:rFonts w:eastAsia="Arial"/>
            <w:spacing w:val="1"/>
            <w:sz w:val="22"/>
            <w:szCs w:val="22"/>
            <w:lang w:val="en-US"/>
          </w:rPr>
          <w:t>K</w:t>
        </w:r>
        <w:r w:rsidRPr="00B03977">
          <w:rPr>
            <w:rFonts w:eastAsia="Arial"/>
            <w:sz w:val="22"/>
            <w:szCs w:val="22"/>
            <w:lang w:val="en-US"/>
          </w:rPr>
          <w:t>etch</w:t>
        </w:r>
        <w:r w:rsidRPr="00B03977">
          <w:rPr>
            <w:rFonts w:eastAsia="Arial"/>
            <w:spacing w:val="-1"/>
            <w:sz w:val="22"/>
            <w:szCs w:val="22"/>
            <w:lang w:val="en-US"/>
          </w:rPr>
          <w:t>u</w:t>
        </w:r>
        <w:r w:rsidRPr="00B03977">
          <w:rPr>
            <w:rFonts w:eastAsia="Arial"/>
            <w:sz w:val="22"/>
            <w:szCs w:val="22"/>
            <w:lang w:val="en-US"/>
          </w:rPr>
          <w:t>p</w:t>
        </w:r>
      </w:ins>
    </w:p>
    <w:p w14:paraId="46CD1403" w14:textId="77777777" w:rsidR="007B0EB6" w:rsidRPr="00B03977" w:rsidRDefault="007B0EB6" w:rsidP="007B0EB6">
      <w:pPr>
        <w:spacing w:line="220" w:lineRule="exact"/>
        <w:ind w:left="600"/>
        <w:rPr>
          <w:ins w:id="9031" w:author="Erlie Hasam Morfin Zavalza" w:date="2014-11-06T20:28:00Z"/>
          <w:rFonts w:eastAsia="Arial"/>
          <w:sz w:val="22"/>
          <w:szCs w:val="22"/>
          <w:lang w:val="en-US"/>
        </w:rPr>
      </w:pPr>
      <w:ins w:id="9032" w:author="Erlie Hasam Morfin Zavalza" w:date="2014-11-06T20:28:00Z">
        <w:r w:rsidRPr="00B03977">
          <w:rPr>
            <w:rFonts w:eastAsia="Arial"/>
            <w:sz w:val="22"/>
            <w:szCs w:val="22"/>
            <w:lang w:val="en-US"/>
          </w:rPr>
          <w:t xml:space="preserve">b)  </w:t>
        </w:r>
        <w:r w:rsidRPr="00B03977">
          <w:rPr>
            <w:rFonts w:eastAsia="Arial"/>
            <w:spacing w:val="15"/>
            <w:sz w:val="22"/>
            <w:szCs w:val="22"/>
            <w:lang w:val="en-US"/>
          </w:rPr>
          <w:t xml:space="preserve"> </w:t>
        </w:r>
        <w:r w:rsidRPr="00B03977">
          <w:rPr>
            <w:rFonts w:eastAsia="Arial"/>
            <w:spacing w:val="-1"/>
            <w:sz w:val="22"/>
            <w:szCs w:val="22"/>
            <w:lang w:val="en-US"/>
          </w:rPr>
          <w:t>S</w:t>
        </w:r>
        <w:r w:rsidRPr="00B03977">
          <w:rPr>
            <w:rFonts w:eastAsia="Arial"/>
            <w:sz w:val="22"/>
            <w:szCs w:val="22"/>
            <w:lang w:val="en-US"/>
          </w:rPr>
          <w:t>a</w:t>
        </w:r>
        <w:r w:rsidRPr="00B03977">
          <w:rPr>
            <w:rFonts w:eastAsia="Arial"/>
            <w:spacing w:val="-1"/>
            <w:sz w:val="22"/>
            <w:szCs w:val="22"/>
            <w:lang w:val="en-US"/>
          </w:rPr>
          <w:t>l</w:t>
        </w:r>
        <w:r w:rsidRPr="00B03977">
          <w:rPr>
            <w:rFonts w:eastAsia="Arial"/>
            <w:spacing w:val="1"/>
            <w:sz w:val="22"/>
            <w:szCs w:val="22"/>
            <w:lang w:val="en-US"/>
          </w:rPr>
          <w:t>s</w:t>
        </w:r>
        <w:r w:rsidRPr="00B03977">
          <w:rPr>
            <w:rFonts w:eastAsia="Arial"/>
            <w:sz w:val="22"/>
            <w:szCs w:val="22"/>
            <w:lang w:val="en-US"/>
          </w:rPr>
          <w:t>a</w:t>
        </w:r>
        <w:r w:rsidRPr="00B03977">
          <w:rPr>
            <w:rFonts w:eastAsia="Arial"/>
            <w:spacing w:val="-3"/>
            <w:sz w:val="22"/>
            <w:szCs w:val="22"/>
            <w:lang w:val="en-US"/>
          </w:rPr>
          <w:t xml:space="preserve"> </w:t>
        </w:r>
        <w:r w:rsidRPr="00B03977">
          <w:rPr>
            <w:rFonts w:eastAsia="Arial"/>
            <w:sz w:val="22"/>
            <w:szCs w:val="22"/>
            <w:lang w:val="en-US"/>
          </w:rPr>
          <w:t>C</w:t>
        </w:r>
        <w:r w:rsidRPr="00B03977">
          <w:rPr>
            <w:rFonts w:eastAsia="Arial"/>
            <w:spacing w:val="2"/>
            <w:sz w:val="22"/>
            <w:szCs w:val="22"/>
            <w:lang w:val="en-US"/>
          </w:rPr>
          <w:t>h</w:t>
        </w:r>
        <w:r w:rsidRPr="00B03977">
          <w:rPr>
            <w:rFonts w:eastAsia="Arial"/>
            <w:spacing w:val="-1"/>
            <w:sz w:val="22"/>
            <w:szCs w:val="22"/>
            <w:lang w:val="en-US"/>
          </w:rPr>
          <w:t>i</w:t>
        </w:r>
        <w:r w:rsidRPr="00B03977">
          <w:rPr>
            <w:rFonts w:eastAsia="Arial"/>
            <w:spacing w:val="4"/>
            <w:sz w:val="22"/>
            <w:szCs w:val="22"/>
            <w:lang w:val="en-US"/>
          </w:rPr>
          <w:t>m</w:t>
        </w:r>
        <w:r w:rsidRPr="00B03977">
          <w:rPr>
            <w:rFonts w:eastAsia="Arial"/>
            <w:spacing w:val="-1"/>
            <w:sz w:val="22"/>
            <w:szCs w:val="22"/>
            <w:lang w:val="en-US"/>
          </w:rPr>
          <w:t>i</w:t>
        </w:r>
        <w:r w:rsidRPr="00B03977">
          <w:rPr>
            <w:rFonts w:eastAsia="Arial"/>
            <w:spacing w:val="1"/>
            <w:sz w:val="22"/>
            <w:szCs w:val="22"/>
            <w:lang w:val="en-US"/>
          </w:rPr>
          <w:t>c</w:t>
        </w:r>
        <w:r w:rsidRPr="00B03977">
          <w:rPr>
            <w:rFonts w:eastAsia="Arial"/>
            <w:sz w:val="22"/>
            <w:szCs w:val="22"/>
            <w:lang w:val="en-US"/>
          </w:rPr>
          <w:t>h</w:t>
        </w:r>
        <w:r w:rsidRPr="00B03977">
          <w:rPr>
            <w:rFonts w:eastAsia="Arial"/>
            <w:spacing w:val="-1"/>
            <w:sz w:val="22"/>
            <w:szCs w:val="22"/>
            <w:lang w:val="en-US"/>
          </w:rPr>
          <w:t>u</w:t>
        </w:r>
        <w:r w:rsidRPr="00B03977">
          <w:rPr>
            <w:rFonts w:eastAsia="Arial"/>
            <w:spacing w:val="1"/>
            <w:sz w:val="22"/>
            <w:szCs w:val="22"/>
            <w:lang w:val="en-US"/>
          </w:rPr>
          <w:t>rr</w:t>
        </w:r>
        <w:r w:rsidRPr="00B03977">
          <w:rPr>
            <w:rFonts w:eastAsia="Arial"/>
            <w:sz w:val="22"/>
            <w:szCs w:val="22"/>
            <w:lang w:val="en-US"/>
          </w:rPr>
          <w:t>i</w:t>
        </w:r>
      </w:ins>
    </w:p>
    <w:p w14:paraId="448588FD" w14:textId="77777777" w:rsidR="007B0EB6" w:rsidRPr="00B03977" w:rsidRDefault="007B0EB6" w:rsidP="007B0EB6">
      <w:pPr>
        <w:ind w:left="600"/>
        <w:rPr>
          <w:ins w:id="9033" w:author="Erlie Hasam Morfin Zavalza" w:date="2014-11-06T20:28:00Z"/>
          <w:rFonts w:eastAsia="Arial"/>
          <w:sz w:val="22"/>
          <w:szCs w:val="22"/>
          <w:lang w:val="es-MX"/>
        </w:rPr>
      </w:pPr>
      <w:ins w:id="9034" w:author="Erlie Hasam Morfin Zavalza" w:date="2014-11-06T20:28:00Z">
        <w:r w:rsidRPr="00B03977">
          <w:rPr>
            <w:rFonts w:eastAsia="Arial"/>
            <w:spacing w:val="1"/>
            <w:sz w:val="22"/>
            <w:szCs w:val="22"/>
            <w:lang w:val="es-MX"/>
          </w:rPr>
          <w:t>c</w:t>
        </w:r>
        <w:r w:rsidRPr="00B03977">
          <w:rPr>
            <w:rFonts w:eastAsia="Arial"/>
            <w:sz w:val="22"/>
            <w:szCs w:val="22"/>
            <w:lang w:val="es-MX"/>
          </w:rPr>
          <w:t xml:space="preserve">)  </w:t>
        </w:r>
        <w:r w:rsidRPr="00B03977">
          <w:rPr>
            <w:rFonts w:eastAsia="Arial"/>
            <w:spacing w:val="25"/>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a</w:t>
        </w:r>
        <w:r w:rsidRPr="00B03977">
          <w:rPr>
            <w:rFonts w:eastAsia="Arial"/>
            <w:spacing w:val="-1"/>
            <w:sz w:val="22"/>
            <w:szCs w:val="22"/>
            <w:lang w:val="es-MX"/>
          </w:rPr>
          <w:t>l</w:t>
        </w:r>
        <w:r w:rsidRPr="00B03977">
          <w:rPr>
            <w:rFonts w:eastAsia="Arial"/>
            <w:spacing w:val="1"/>
            <w:sz w:val="22"/>
            <w:szCs w:val="22"/>
            <w:lang w:val="es-MX"/>
          </w:rPr>
          <w:t>s</w:t>
        </w:r>
        <w:r w:rsidRPr="00B03977">
          <w:rPr>
            <w:rFonts w:eastAsia="Arial"/>
            <w:sz w:val="22"/>
            <w:szCs w:val="22"/>
            <w:lang w:val="es-MX"/>
          </w:rPr>
          <w:t>a</w:t>
        </w:r>
        <w:r w:rsidRPr="00B03977">
          <w:rPr>
            <w:rFonts w:eastAsia="Arial"/>
            <w:spacing w:val="-3"/>
            <w:sz w:val="22"/>
            <w:szCs w:val="22"/>
            <w:lang w:val="es-MX"/>
          </w:rPr>
          <w:t xml:space="preserve"> </w:t>
        </w:r>
        <w:r w:rsidRPr="00B03977">
          <w:rPr>
            <w:rFonts w:eastAsia="Arial"/>
            <w:sz w:val="22"/>
            <w:szCs w:val="22"/>
            <w:lang w:val="es-MX"/>
          </w:rPr>
          <w:t>de</w:t>
        </w:r>
        <w:r w:rsidRPr="00B03977">
          <w:rPr>
            <w:rFonts w:eastAsia="Arial"/>
            <w:spacing w:val="-1"/>
            <w:sz w:val="22"/>
            <w:szCs w:val="22"/>
            <w:lang w:val="es-MX"/>
          </w:rPr>
          <w:t xml:space="preserve"> P</w:t>
        </w:r>
        <w:r w:rsidRPr="00B03977">
          <w:rPr>
            <w:rFonts w:eastAsia="Arial"/>
            <w:spacing w:val="2"/>
            <w:sz w:val="22"/>
            <w:szCs w:val="22"/>
            <w:lang w:val="es-MX"/>
          </w:rPr>
          <w:t>a</w:t>
        </w:r>
        <w:r w:rsidRPr="00B03977">
          <w:rPr>
            <w:rFonts w:eastAsia="Arial"/>
            <w:spacing w:val="-1"/>
            <w:sz w:val="22"/>
            <w:szCs w:val="22"/>
            <w:lang w:val="es-MX"/>
          </w:rPr>
          <w:t>l</w:t>
        </w:r>
        <w:r w:rsidRPr="00B03977">
          <w:rPr>
            <w:rFonts w:eastAsia="Arial"/>
            <w:sz w:val="22"/>
            <w:szCs w:val="22"/>
            <w:lang w:val="es-MX"/>
          </w:rPr>
          <w:t>ta</w:t>
        </w:r>
        <w:r w:rsidRPr="00B03977">
          <w:rPr>
            <w:rFonts w:eastAsia="Arial"/>
            <w:spacing w:val="-3"/>
            <w:sz w:val="22"/>
            <w:szCs w:val="22"/>
            <w:lang w:val="es-MX"/>
          </w:rPr>
          <w:t xml:space="preserve"> </w:t>
        </w:r>
        <w:r w:rsidRPr="00B03977">
          <w:rPr>
            <w:rFonts w:eastAsia="Arial"/>
            <w:sz w:val="22"/>
            <w:szCs w:val="22"/>
            <w:lang w:val="es-MX"/>
          </w:rPr>
          <w:t>(e</w:t>
        </w:r>
        <w:r w:rsidRPr="00B03977">
          <w:rPr>
            <w:rFonts w:eastAsia="Arial"/>
            <w:spacing w:val="1"/>
            <w:sz w:val="22"/>
            <w:szCs w:val="22"/>
            <w:lang w:val="es-MX"/>
          </w:rPr>
          <w:t>s</w:t>
        </w:r>
        <w:r w:rsidRPr="00B03977">
          <w:rPr>
            <w:rFonts w:eastAsia="Arial"/>
            <w:sz w:val="22"/>
            <w:szCs w:val="22"/>
            <w:lang w:val="es-MX"/>
          </w:rPr>
          <w:t>p</w:t>
        </w:r>
        <w:r w:rsidRPr="00B03977">
          <w:rPr>
            <w:rFonts w:eastAsia="Arial"/>
            <w:spacing w:val="-1"/>
            <w:sz w:val="22"/>
            <w:szCs w:val="22"/>
            <w:lang w:val="es-MX"/>
          </w:rPr>
          <w:t>e</w:t>
        </w:r>
        <w:r w:rsidRPr="00B03977">
          <w:rPr>
            <w:rFonts w:eastAsia="Arial"/>
            <w:spacing w:val="1"/>
            <w:sz w:val="22"/>
            <w:szCs w:val="22"/>
            <w:lang w:val="es-MX"/>
          </w:rPr>
          <w:t>ci</w:t>
        </w:r>
        <w:r w:rsidRPr="00B03977">
          <w:rPr>
            <w:rFonts w:eastAsia="Arial"/>
            <w:sz w:val="22"/>
            <w:szCs w:val="22"/>
            <w:lang w:val="es-MX"/>
          </w:rPr>
          <w:t>a</w:t>
        </w:r>
        <w:r w:rsidRPr="00B03977">
          <w:rPr>
            <w:rFonts w:eastAsia="Arial"/>
            <w:spacing w:val="-1"/>
            <w:sz w:val="22"/>
            <w:szCs w:val="22"/>
            <w:lang w:val="es-MX"/>
          </w:rPr>
          <w:t>l</w:t>
        </w:r>
        <w:r w:rsidRPr="00B03977">
          <w:rPr>
            <w:rFonts w:eastAsia="Arial"/>
            <w:sz w:val="22"/>
            <w:szCs w:val="22"/>
            <w:lang w:val="es-MX"/>
          </w:rPr>
          <w:t>)</w:t>
        </w:r>
      </w:ins>
    </w:p>
    <w:p w14:paraId="51E519D7" w14:textId="77777777" w:rsidR="007B0EB6" w:rsidRPr="00B03977" w:rsidRDefault="007B0EB6" w:rsidP="007B0EB6">
      <w:pPr>
        <w:ind w:left="600"/>
        <w:rPr>
          <w:ins w:id="9035" w:author="Erlie Hasam Morfin Zavalza" w:date="2014-11-06T20:28:00Z"/>
          <w:rFonts w:eastAsia="Arial"/>
          <w:sz w:val="22"/>
          <w:szCs w:val="22"/>
          <w:lang w:val="es-MX"/>
        </w:rPr>
      </w:pPr>
      <w:ins w:id="9036" w:author="Erlie Hasam Morfin Zavalza" w:date="2014-11-06T20:28:00Z">
        <w:r w:rsidRPr="00B03977">
          <w:rPr>
            <w:rFonts w:eastAsia="Arial"/>
            <w:sz w:val="22"/>
            <w:szCs w:val="22"/>
            <w:lang w:val="es-MX"/>
          </w:rPr>
          <w:t xml:space="preserve">d)  </w:t>
        </w:r>
        <w:r w:rsidRPr="00B03977">
          <w:rPr>
            <w:rFonts w:eastAsia="Arial"/>
            <w:spacing w:val="15"/>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a</w:t>
        </w:r>
        <w:r w:rsidRPr="00B03977">
          <w:rPr>
            <w:rFonts w:eastAsia="Arial"/>
            <w:spacing w:val="1"/>
            <w:sz w:val="22"/>
            <w:szCs w:val="22"/>
            <w:lang w:val="es-MX"/>
          </w:rPr>
          <w:t>l</w:t>
        </w:r>
        <w:r w:rsidRPr="00B03977">
          <w:rPr>
            <w:rFonts w:eastAsia="Arial"/>
            <w:sz w:val="22"/>
            <w:szCs w:val="22"/>
            <w:lang w:val="es-MX"/>
          </w:rPr>
          <w:t>da</w:t>
        </w:r>
        <w:r w:rsidRPr="00B03977">
          <w:rPr>
            <w:rFonts w:eastAsia="Arial"/>
            <w:spacing w:val="-4"/>
            <w:sz w:val="22"/>
            <w:szCs w:val="22"/>
            <w:lang w:val="es-MX"/>
          </w:rPr>
          <w:t xml:space="preserve"> </w:t>
        </w:r>
        <w:r w:rsidRPr="00B03977">
          <w:rPr>
            <w:rFonts w:eastAsia="Arial"/>
            <w:spacing w:val="-1"/>
            <w:sz w:val="22"/>
            <w:szCs w:val="22"/>
            <w:lang w:val="es-MX"/>
          </w:rPr>
          <w:t>P</w:t>
        </w:r>
        <w:r w:rsidRPr="00B03977">
          <w:rPr>
            <w:rFonts w:eastAsia="Arial"/>
            <w:spacing w:val="2"/>
            <w:sz w:val="22"/>
            <w:szCs w:val="22"/>
            <w:lang w:val="es-MX"/>
          </w:rPr>
          <w:t>e</w:t>
        </w:r>
        <w:r w:rsidRPr="00B03977">
          <w:rPr>
            <w:rFonts w:eastAsia="Arial"/>
            <w:sz w:val="22"/>
            <w:szCs w:val="22"/>
            <w:lang w:val="es-MX"/>
          </w:rPr>
          <w:t>bre</w:t>
        </w:r>
      </w:ins>
    </w:p>
    <w:p w14:paraId="5D1D3554" w14:textId="77777777" w:rsidR="007B0EB6" w:rsidRPr="00B03977" w:rsidRDefault="007B0EB6" w:rsidP="007B0EB6">
      <w:pPr>
        <w:rPr>
          <w:ins w:id="9037" w:author="Erlie Hasam Morfin Zavalza" w:date="2014-11-06T20:28:00Z"/>
          <w:rFonts w:eastAsia="Arial"/>
          <w:sz w:val="22"/>
          <w:szCs w:val="22"/>
          <w:lang w:val="es-MX"/>
        </w:rPr>
      </w:pPr>
      <w:ins w:id="9038" w:author="Erlie Hasam Morfin Zavalza" w:date="2014-11-06T20:28:00Z">
        <w:r w:rsidRPr="00B03977">
          <w:rPr>
            <w:rFonts w:eastAsia="Arial"/>
            <w:b/>
            <w:sz w:val="22"/>
            <w:szCs w:val="22"/>
            <w:lang w:val="es-MX"/>
          </w:rPr>
          <w:t>¿C</w:t>
        </w:r>
        <w:r w:rsidRPr="00B03977">
          <w:rPr>
            <w:rFonts w:eastAsia="Arial"/>
            <w:b/>
            <w:spacing w:val="1"/>
            <w:sz w:val="22"/>
            <w:szCs w:val="22"/>
            <w:lang w:val="es-MX"/>
          </w:rPr>
          <w:t>o</w:t>
        </w:r>
        <w:r w:rsidRPr="00B03977">
          <w:rPr>
            <w:rFonts w:eastAsia="Arial"/>
            <w:b/>
            <w:sz w:val="22"/>
            <w:szCs w:val="22"/>
            <w:lang w:val="es-MX"/>
          </w:rPr>
          <w:t>n</w:t>
        </w:r>
        <w:r w:rsidRPr="00B03977">
          <w:rPr>
            <w:rFonts w:eastAsia="Arial"/>
            <w:b/>
            <w:spacing w:val="-5"/>
            <w:sz w:val="22"/>
            <w:szCs w:val="22"/>
            <w:lang w:val="es-MX"/>
          </w:rPr>
          <w:t xml:space="preserve"> </w:t>
        </w:r>
        <w:r w:rsidRPr="00B03977">
          <w:rPr>
            <w:rFonts w:eastAsia="Arial"/>
            <w:b/>
            <w:sz w:val="22"/>
            <w:szCs w:val="22"/>
            <w:lang w:val="es-MX"/>
          </w:rPr>
          <w:t>q</w:t>
        </w:r>
        <w:r w:rsidRPr="00B03977">
          <w:rPr>
            <w:rFonts w:eastAsia="Arial"/>
            <w:b/>
            <w:spacing w:val="1"/>
            <w:sz w:val="22"/>
            <w:szCs w:val="22"/>
            <w:lang w:val="es-MX"/>
          </w:rPr>
          <w:t>u</w:t>
        </w:r>
        <w:r w:rsidRPr="00B03977">
          <w:rPr>
            <w:rFonts w:eastAsia="Arial"/>
            <w:b/>
            <w:sz w:val="22"/>
            <w:szCs w:val="22"/>
            <w:lang w:val="es-MX"/>
          </w:rPr>
          <w:t>é</w:t>
        </w:r>
        <w:r w:rsidRPr="00B03977">
          <w:rPr>
            <w:rFonts w:eastAsia="Arial"/>
            <w:b/>
            <w:spacing w:val="-4"/>
            <w:sz w:val="22"/>
            <w:szCs w:val="22"/>
            <w:lang w:val="es-MX"/>
          </w:rPr>
          <w:t xml:space="preserve"> </w:t>
        </w:r>
        <w:r w:rsidRPr="00B03977">
          <w:rPr>
            <w:rFonts w:eastAsia="Arial"/>
            <w:b/>
            <w:sz w:val="22"/>
            <w:szCs w:val="22"/>
            <w:lang w:val="es-MX"/>
          </w:rPr>
          <w:t>bebi</w:t>
        </w:r>
        <w:r w:rsidRPr="00B03977">
          <w:rPr>
            <w:rFonts w:eastAsia="Arial"/>
            <w:b/>
            <w:spacing w:val="1"/>
            <w:sz w:val="22"/>
            <w:szCs w:val="22"/>
            <w:lang w:val="es-MX"/>
          </w:rPr>
          <w:t>d</w:t>
        </w:r>
        <w:r w:rsidRPr="00B03977">
          <w:rPr>
            <w:rFonts w:eastAsia="Arial"/>
            <w:b/>
            <w:sz w:val="22"/>
            <w:szCs w:val="22"/>
            <w:lang w:val="es-MX"/>
          </w:rPr>
          <w:t>a</w:t>
        </w:r>
        <w:r w:rsidRPr="00B03977">
          <w:rPr>
            <w:rFonts w:eastAsia="Arial"/>
            <w:b/>
            <w:spacing w:val="-6"/>
            <w:sz w:val="22"/>
            <w:szCs w:val="22"/>
            <w:lang w:val="es-MX"/>
          </w:rPr>
          <w:t xml:space="preserve"> </w:t>
        </w:r>
        <w:r w:rsidRPr="00B03977">
          <w:rPr>
            <w:rFonts w:eastAsia="Arial"/>
            <w:b/>
            <w:spacing w:val="1"/>
            <w:sz w:val="22"/>
            <w:szCs w:val="22"/>
            <w:lang w:val="es-MX"/>
          </w:rPr>
          <w:t>a</w:t>
        </w:r>
        <w:r w:rsidRPr="00B03977">
          <w:rPr>
            <w:rFonts w:eastAsia="Arial"/>
            <w:b/>
            <w:sz w:val="22"/>
            <w:szCs w:val="22"/>
            <w:lang w:val="es-MX"/>
          </w:rPr>
          <w:t>co</w:t>
        </w:r>
        <w:r w:rsidRPr="00B03977">
          <w:rPr>
            <w:rFonts w:eastAsia="Arial"/>
            <w:b/>
            <w:spacing w:val="1"/>
            <w:sz w:val="22"/>
            <w:szCs w:val="22"/>
            <w:lang w:val="es-MX"/>
          </w:rPr>
          <w:t>m</w:t>
        </w:r>
        <w:r w:rsidRPr="00B03977">
          <w:rPr>
            <w:rFonts w:eastAsia="Arial"/>
            <w:b/>
            <w:sz w:val="22"/>
            <w:szCs w:val="22"/>
            <w:lang w:val="es-MX"/>
          </w:rPr>
          <w:t>p</w:t>
        </w:r>
        <w:r w:rsidRPr="00B03977">
          <w:rPr>
            <w:rFonts w:eastAsia="Arial"/>
            <w:b/>
            <w:spacing w:val="2"/>
            <w:sz w:val="22"/>
            <w:szCs w:val="22"/>
            <w:lang w:val="es-MX"/>
          </w:rPr>
          <w:t>a</w:t>
        </w:r>
        <w:r w:rsidRPr="00B03977">
          <w:rPr>
            <w:rFonts w:eastAsia="Arial"/>
            <w:b/>
            <w:sz w:val="22"/>
            <w:szCs w:val="22"/>
            <w:lang w:val="es-MX"/>
          </w:rPr>
          <w:t>ña</w:t>
        </w:r>
        <w:r w:rsidRPr="00B03977">
          <w:rPr>
            <w:rFonts w:eastAsia="Arial"/>
            <w:b/>
            <w:spacing w:val="-1"/>
            <w:sz w:val="22"/>
            <w:szCs w:val="22"/>
            <w:lang w:val="es-MX"/>
          </w:rPr>
          <w:t>r</w:t>
        </w:r>
        <w:r w:rsidRPr="00B03977">
          <w:rPr>
            <w:rFonts w:eastAsia="Arial"/>
            <w:b/>
            <w:sz w:val="22"/>
            <w:szCs w:val="22"/>
            <w:lang w:val="es-MX"/>
          </w:rPr>
          <w:t>í</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13"/>
            <w:sz w:val="22"/>
            <w:szCs w:val="22"/>
            <w:lang w:val="es-MX"/>
          </w:rPr>
          <w:t xml:space="preserve"> </w:t>
        </w:r>
        <w:r w:rsidRPr="00B03977">
          <w:rPr>
            <w:rFonts w:eastAsia="Arial"/>
            <w:b/>
            <w:sz w:val="22"/>
            <w:szCs w:val="22"/>
            <w:lang w:val="es-MX"/>
          </w:rPr>
          <w:t>tu</w:t>
        </w:r>
        <w:r w:rsidRPr="00B03977">
          <w:rPr>
            <w:rFonts w:eastAsia="Arial"/>
            <w:b/>
            <w:spacing w:val="-1"/>
            <w:sz w:val="22"/>
            <w:szCs w:val="22"/>
            <w:lang w:val="es-MX"/>
          </w:rPr>
          <w:t xml:space="preserve"> </w:t>
        </w:r>
        <w:r w:rsidRPr="00B03977">
          <w:rPr>
            <w:rFonts w:eastAsia="Arial"/>
            <w:b/>
            <w:sz w:val="22"/>
            <w:szCs w:val="22"/>
            <w:lang w:val="es-MX"/>
          </w:rPr>
          <w:t>empana</w:t>
        </w:r>
        <w:r w:rsidRPr="00B03977">
          <w:rPr>
            <w:rFonts w:eastAsia="Arial"/>
            <w:b/>
            <w:spacing w:val="3"/>
            <w:sz w:val="22"/>
            <w:szCs w:val="22"/>
            <w:lang w:val="es-MX"/>
          </w:rPr>
          <w:t>d</w:t>
        </w:r>
        <w:r w:rsidRPr="00B03977">
          <w:rPr>
            <w:rFonts w:eastAsia="Arial"/>
            <w:b/>
            <w:sz w:val="22"/>
            <w:szCs w:val="22"/>
            <w:lang w:val="es-MX"/>
          </w:rPr>
          <w:t>a?</w:t>
        </w:r>
      </w:ins>
    </w:p>
    <w:p w14:paraId="74D635E3" w14:textId="53440F6F" w:rsidR="007B0EB6" w:rsidRPr="00B03977" w:rsidRDefault="007B0EB6">
      <w:pPr>
        <w:rPr>
          <w:ins w:id="9039" w:author="Erlie Hasam Morfin Zavalza" w:date="2014-11-06T20:28:00Z"/>
          <w:rFonts w:eastAsia="Arial"/>
          <w:sz w:val="22"/>
          <w:szCs w:val="22"/>
          <w:lang w:val="es-MX"/>
        </w:rPr>
        <w:pPrChange w:id="9040" w:author="Erlie Hasam Morfin Zavalza" w:date="2014-11-08T22:30:00Z">
          <w:pPr>
            <w:ind w:left="461"/>
          </w:pPr>
        </w:pPrChange>
      </w:pPr>
      <w:ins w:id="9041" w:author="Erlie Hasam Morfin Zavalza" w:date="2014-11-06T20:28:00Z">
        <w:r w:rsidRPr="00B03977">
          <w:rPr>
            <w:rFonts w:eastAsia="Arial"/>
            <w:b/>
            <w:sz w:val="22"/>
            <w:szCs w:val="22"/>
            <w:lang w:val="es-MX"/>
          </w:rPr>
          <w:t>a)</w:t>
        </w:r>
        <w:r w:rsidRPr="00B03977">
          <w:rPr>
            <w:rFonts w:eastAsia="Arial"/>
            <w:b/>
            <w:spacing w:val="-1"/>
            <w:sz w:val="22"/>
            <w:szCs w:val="22"/>
            <w:lang w:val="es-MX"/>
          </w:rPr>
          <w:t xml:space="preserve"> </w:t>
        </w:r>
        <w:r w:rsidRPr="00B03977">
          <w:rPr>
            <w:rFonts w:eastAsia="Arial"/>
            <w:spacing w:val="1"/>
            <w:sz w:val="22"/>
            <w:szCs w:val="22"/>
            <w:lang w:val="es-MX"/>
          </w:rPr>
          <w:t>V</w:t>
        </w:r>
        <w:r w:rsidRPr="00B03977">
          <w:rPr>
            <w:rFonts w:eastAsia="Arial"/>
            <w:spacing w:val="-1"/>
            <w:sz w:val="22"/>
            <w:szCs w:val="22"/>
            <w:lang w:val="es-MX"/>
          </w:rPr>
          <w:t>i</w:t>
        </w:r>
        <w:r w:rsidRPr="00B03977">
          <w:rPr>
            <w:rFonts w:eastAsia="Arial"/>
            <w:spacing w:val="2"/>
            <w:sz w:val="22"/>
            <w:szCs w:val="22"/>
            <w:lang w:val="es-MX"/>
          </w:rPr>
          <w:t>n</w:t>
        </w:r>
        <w:r w:rsidR="00673DEC">
          <w:rPr>
            <w:rFonts w:eastAsia="Arial"/>
            <w:sz w:val="22"/>
            <w:szCs w:val="22"/>
            <w:lang w:val="es-MX"/>
          </w:rPr>
          <w:t xml:space="preserve">o                       </w:t>
        </w:r>
        <w:r w:rsidRPr="00B03977">
          <w:rPr>
            <w:rFonts w:eastAsia="Arial"/>
            <w:sz w:val="22"/>
            <w:szCs w:val="22"/>
            <w:lang w:val="es-MX"/>
          </w:rPr>
          <w:t xml:space="preserve">  </w:t>
        </w:r>
        <w:r w:rsidRPr="00B03977">
          <w:rPr>
            <w:rFonts w:eastAsia="Arial"/>
            <w:spacing w:val="2"/>
            <w:sz w:val="22"/>
            <w:szCs w:val="22"/>
            <w:lang w:val="es-MX"/>
          </w:rPr>
          <w:t xml:space="preserve"> </w:t>
        </w:r>
        <w:r w:rsidRPr="00B03977">
          <w:rPr>
            <w:rFonts w:eastAsia="Arial"/>
            <w:b/>
            <w:spacing w:val="1"/>
            <w:sz w:val="22"/>
            <w:szCs w:val="22"/>
            <w:lang w:val="es-MX"/>
          </w:rPr>
          <w:t>b</w:t>
        </w:r>
        <w:r w:rsidRPr="00B03977">
          <w:rPr>
            <w:rFonts w:eastAsia="Arial"/>
            <w:b/>
            <w:sz w:val="22"/>
            <w:szCs w:val="22"/>
            <w:lang w:val="es-MX"/>
          </w:rPr>
          <w:t>)</w:t>
        </w:r>
        <w:r w:rsidRPr="00B03977">
          <w:rPr>
            <w:rFonts w:eastAsia="Arial"/>
            <w:b/>
            <w:spacing w:val="-1"/>
            <w:sz w:val="22"/>
            <w:szCs w:val="22"/>
            <w:lang w:val="es-MX"/>
          </w:rPr>
          <w:t xml:space="preserve"> </w:t>
        </w:r>
        <w:r w:rsidRPr="00B03977">
          <w:rPr>
            <w:rFonts w:eastAsia="Arial"/>
            <w:sz w:val="22"/>
            <w:szCs w:val="22"/>
            <w:lang w:val="es-MX"/>
          </w:rPr>
          <w:t>Cer</w:t>
        </w:r>
        <w:r w:rsidRPr="00B03977">
          <w:rPr>
            <w:rFonts w:eastAsia="Arial"/>
            <w:spacing w:val="1"/>
            <w:sz w:val="22"/>
            <w:szCs w:val="22"/>
            <w:lang w:val="es-MX"/>
          </w:rPr>
          <w:t>v</w:t>
        </w:r>
        <w:r w:rsidRPr="00B03977">
          <w:rPr>
            <w:rFonts w:eastAsia="Arial"/>
            <w:spacing w:val="2"/>
            <w:sz w:val="22"/>
            <w:szCs w:val="22"/>
            <w:lang w:val="es-MX"/>
          </w:rPr>
          <w:t>e</w:t>
        </w:r>
        <w:r w:rsidRPr="00B03977">
          <w:rPr>
            <w:rFonts w:eastAsia="Arial"/>
            <w:spacing w:val="-1"/>
            <w:sz w:val="22"/>
            <w:szCs w:val="22"/>
            <w:lang w:val="es-MX"/>
          </w:rPr>
          <w:t>z</w:t>
        </w:r>
        <w:r w:rsidRPr="00B03977">
          <w:rPr>
            <w:rFonts w:eastAsia="Arial"/>
            <w:sz w:val="22"/>
            <w:szCs w:val="22"/>
            <w:lang w:val="es-MX"/>
          </w:rPr>
          <w:t xml:space="preserve">a  </w:t>
        </w:r>
        <w:r w:rsidR="00673DEC">
          <w:rPr>
            <w:rFonts w:eastAsia="Arial"/>
            <w:sz w:val="22"/>
            <w:szCs w:val="22"/>
            <w:lang w:val="es-MX"/>
          </w:rPr>
          <w:t xml:space="preserve">                             </w:t>
        </w:r>
      </w:ins>
      <w:ins w:id="9042" w:author="Erlie Hasam Morfin Zavalza" w:date="2014-11-07T00:51:00Z">
        <w:r w:rsidR="00673DEC">
          <w:rPr>
            <w:rFonts w:eastAsia="Arial"/>
            <w:sz w:val="22"/>
            <w:szCs w:val="22"/>
            <w:lang w:val="es-MX"/>
          </w:rPr>
          <w:t xml:space="preserve">   </w:t>
        </w:r>
      </w:ins>
      <w:ins w:id="9043" w:author="Erlie Hasam Morfin Zavalza" w:date="2014-11-06T20:28:00Z">
        <w:r w:rsidR="00673DEC">
          <w:rPr>
            <w:rFonts w:eastAsia="Arial"/>
            <w:sz w:val="22"/>
            <w:szCs w:val="22"/>
            <w:lang w:val="es-MX"/>
          </w:rPr>
          <w:t xml:space="preserve">  </w:t>
        </w:r>
        <w:r w:rsidRPr="00B03977">
          <w:rPr>
            <w:rFonts w:eastAsia="Arial"/>
            <w:sz w:val="22"/>
            <w:szCs w:val="22"/>
            <w:lang w:val="es-MX"/>
          </w:rPr>
          <w:t xml:space="preserve">       </w:t>
        </w:r>
        <w:r w:rsidRPr="00B03977">
          <w:rPr>
            <w:rFonts w:eastAsia="Arial"/>
            <w:spacing w:val="55"/>
            <w:sz w:val="22"/>
            <w:szCs w:val="22"/>
            <w:lang w:val="es-MX"/>
          </w:rPr>
          <w:t xml:space="preserve"> </w:t>
        </w:r>
        <w:r w:rsidRPr="00B03977">
          <w:rPr>
            <w:rFonts w:eastAsia="Arial"/>
            <w:b/>
            <w:sz w:val="22"/>
            <w:szCs w:val="22"/>
            <w:lang w:val="es-MX"/>
          </w:rPr>
          <w:t>c)</w:t>
        </w:r>
        <w:r w:rsidRPr="00B03977">
          <w:rPr>
            <w:rFonts w:eastAsia="Arial"/>
            <w:b/>
            <w:spacing w:val="-1"/>
            <w:sz w:val="22"/>
            <w:szCs w:val="22"/>
            <w:lang w:val="es-MX"/>
          </w:rPr>
          <w:t xml:space="preserve"> </w:t>
        </w:r>
        <w:r w:rsidRPr="00B03977">
          <w:rPr>
            <w:rFonts w:eastAsia="Arial"/>
            <w:spacing w:val="1"/>
            <w:sz w:val="22"/>
            <w:szCs w:val="22"/>
            <w:lang w:val="es-MX"/>
          </w:rPr>
          <w:t>J</w:t>
        </w:r>
        <w:r w:rsidRPr="00B03977">
          <w:rPr>
            <w:rFonts w:eastAsia="Arial"/>
            <w:spacing w:val="2"/>
            <w:sz w:val="22"/>
            <w:szCs w:val="22"/>
            <w:lang w:val="es-MX"/>
          </w:rPr>
          <w:t>u</w:t>
        </w:r>
        <w:r w:rsidRPr="00B03977">
          <w:rPr>
            <w:rFonts w:eastAsia="Arial"/>
            <w:sz w:val="22"/>
            <w:szCs w:val="22"/>
            <w:lang w:val="es-MX"/>
          </w:rPr>
          <w:t>go</w:t>
        </w:r>
        <w:r w:rsidRPr="00B03977">
          <w:rPr>
            <w:rFonts w:eastAsia="Arial"/>
            <w:spacing w:val="-1"/>
            <w:sz w:val="22"/>
            <w:szCs w:val="22"/>
            <w:lang w:val="es-MX"/>
          </w:rPr>
          <w:t xml:space="preserve"> </w:t>
        </w:r>
        <w:r w:rsidRPr="00B03977">
          <w:rPr>
            <w:rFonts w:eastAsia="Arial"/>
            <w:sz w:val="22"/>
            <w:szCs w:val="22"/>
            <w:lang w:val="es-MX"/>
          </w:rPr>
          <w:t>de</w:t>
        </w:r>
        <w:r w:rsidRPr="00B03977">
          <w:rPr>
            <w:rFonts w:eastAsia="Arial"/>
            <w:spacing w:val="-3"/>
            <w:sz w:val="22"/>
            <w:szCs w:val="22"/>
            <w:lang w:val="es-MX"/>
          </w:rPr>
          <w:t xml:space="preserve"> </w:t>
        </w:r>
        <w:r w:rsidRPr="00B03977">
          <w:rPr>
            <w:rFonts w:eastAsia="Arial"/>
            <w:sz w:val="22"/>
            <w:szCs w:val="22"/>
            <w:lang w:val="es-MX"/>
          </w:rPr>
          <w:t>F</w:t>
        </w:r>
        <w:r w:rsidRPr="00B03977">
          <w:rPr>
            <w:rFonts w:eastAsia="Arial"/>
            <w:spacing w:val="1"/>
            <w:sz w:val="22"/>
            <w:szCs w:val="22"/>
            <w:lang w:val="es-MX"/>
          </w:rPr>
          <w:t>r</w:t>
        </w:r>
        <w:r w:rsidRPr="00B03977">
          <w:rPr>
            <w:rFonts w:eastAsia="Arial"/>
            <w:spacing w:val="2"/>
            <w:sz w:val="22"/>
            <w:szCs w:val="22"/>
            <w:lang w:val="es-MX"/>
          </w:rPr>
          <w:t>u</w:t>
        </w:r>
        <w:r w:rsidRPr="00B03977">
          <w:rPr>
            <w:rFonts w:eastAsia="Arial"/>
            <w:sz w:val="22"/>
            <w:szCs w:val="22"/>
            <w:lang w:val="es-MX"/>
          </w:rPr>
          <w:t>tas</w:t>
        </w:r>
        <w:r w:rsidRPr="00B03977">
          <w:rPr>
            <w:rFonts w:eastAsia="Arial"/>
            <w:spacing w:val="-5"/>
            <w:sz w:val="22"/>
            <w:szCs w:val="22"/>
            <w:lang w:val="es-MX"/>
          </w:rPr>
          <w:t xml:space="preserve"> </w:t>
        </w:r>
        <w:r w:rsidRPr="00B03977">
          <w:rPr>
            <w:rFonts w:eastAsia="Arial"/>
            <w:sz w:val="22"/>
            <w:szCs w:val="22"/>
            <w:lang w:val="es-MX"/>
          </w:rPr>
          <w:t>Nat</w:t>
        </w:r>
        <w:r w:rsidRPr="00B03977">
          <w:rPr>
            <w:rFonts w:eastAsia="Arial"/>
            <w:spacing w:val="-1"/>
            <w:sz w:val="22"/>
            <w:szCs w:val="22"/>
            <w:lang w:val="es-MX"/>
          </w:rPr>
          <w:t>u</w:t>
        </w:r>
        <w:r w:rsidRPr="00B03977">
          <w:rPr>
            <w:rFonts w:eastAsia="Arial"/>
            <w:spacing w:val="1"/>
            <w:sz w:val="22"/>
            <w:szCs w:val="22"/>
            <w:lang w:val="es-MX"/>
          </w:rPr>
          <w:t>r</w:t>
        </w:r>
        <w:r w:rsidRPr="00B03977">
          <w:rPr>
            <w:rFonts w:eastAsia="Arial"/>
            <w:spacing w:val="2"/>
            <w:sz w:val="22"/>
            <w:szCs w:val="22"/>
            <w:lang w:val="es-MX"/>
          </w:rPr>
          <w:t>a</w:t>
        </w:r>
        <w:r w:rsidRPr="00B03977">
          <w:rPr>
            <w:rFonts w:eastAsia="Arial"/>
            <w:spacing w:val="-1"/>
            <w:sz w:val="22"/>
            <w:szCs w:val="22"/>
            <w:lang w:val="es-MX"/>
          </w:rPr>
          <w:t>l</w:t>
        </w:r>
        <w:r w:rsidRPr="00B03977">
          <w:rPr>
            <w:rFonts w:eastAsia="Arial"/>
            <w:sz w:val="22"/>
            <w:szCs w:val="22"/>
            <w:lang w:val="es-MX"/>
          </w:rPr>
          <w:t>es</w:t>
        </w:r>
      </w:ins>
    </w:p>
    <w:p w14:paraId="58DE3542" w14:textId="4D5B0557" w:rsidR="007B0EB6" w:rsidRPr="00B03977" w:rsidRDefault="00D704AA">
      <w:pPr>
        <w:rPr>
          <w:ins w:id="9044" w:author="Erlie Hasam Morfin Zavalza" w:date="2014-11-06T20:28:00Z"/>
          <w:rFonts w:eastAsia="Arial"/>
          <w:sz w:val="22"/>
          <w:szCs w:val="22"/>
          <w:lang w:val="es-MX"/>
        </w:rPr>
        <w:pPrChange w:id="9045" w:author="Erlie Hasam Morfin Zavalza" w:date="2014-11-08T22:30:00Z">
          <w:pPr>
            <w:ind w:left="1294"/>
          </w:pPr>
        </w:pPrChange>
      </w:pPr>
      <w:ins w:id="9046" w:author="Erlie Hasam Morfin Zavalza" w:date="2014-11-08T22:30:00Z">
        <w:r>
          <w:rPr>
            <w:rFonts w:eastAsia="Arial"/>
            <w:b/>
            <w:spacing w:val="1"/>
            <w:sz w:val="22"/>
            <w:szCs w:val="22"/>
            <w:lang w:val="es-MX"/>
          </w:rPr>
          <w:t xml:space="preserve">            </w:t>
        </w:r>
      </w:ins>
      <w:ins w:id="9047" w:author="Erlie Hasam Morfin Zavalza" w:date="2014-11-07T00:51:00Z">
        <w:r w:rsidR="00673DEC">
          <w:rPr>
            <w:rFonts w:eastAsia="Arial"/>
            <w:b/>
            <w:spacing w:val="1"/>
            <w:sz w:val="22"/>
            <w:szCs w:val="22"/>
            <w:lang w:val="es-MX"/>
          </w:rPr>
          <w:t xml:space="preserve"> </w:t>
        </w:r>
      </w:ins>
      <w:ins w:id="9048" w:author="Erlie Hasam Morfin Zavalza" w:date="2014-11-06T20:28:00Z">
        <w:r w:rsidR="007B0EB6" w:rsidRPr="00B03977">
          <w:rPr>
            <w:rFonts w:eastAsia="Arial"/>
            <w:b/>
            <w:spacing w:val="1"/>
            <w:sz w:val="22"/>
            <w:szCs w:val="22"/>
            <w:lang w:val="es-MX"/>
          </w:rPr>
          <w:t>d</w:t>
        </w:r>
        <w:r w:rsidR="007B0EB6" w:rsidRPr="00B03977">
          <w:rPr>
            <w:rFonts w:eastAsia="Arial"/>
            <w:b/>
            <w:sz w:val="22"/>
            <w:szCs w:val="22"/>
            <w:lang w:val="es-MX"/>
          </w:rPr>
          <w:t>)</w:t>
        </w:r>
        <w:r w:rsidR="007B0EB6" w:rsidRPr="00B03977">
          <w:rPr>
            <w:rFonts w:eastAsia="Arial"/>
            <w:b/>
            <w:spacing w:val="-1"/>
            <w:sz w:val="22"/>
            <w:szCs w:val="22"/>
            <w:lang w:val="es-MX"/>
          </w:rPr>
          <w:t xml:space="preserve"> </w:t>
        </w:r>
        <w:r w:rsidR="007B0EB6" w:rsidRPr="00B03977">
          <w:rPr>
            <w:rFonts w:eastAsia="Arial"/>
            <w:spacing w:val="1"/>
            <w:sz w:val="22"/>
            <w:szCs w:val="22"/>
            <w:lang w:val="es-MX"/>
          </w:rPr>
          <w:t>G</w:t>
        </w:r>
        <w:r w:rsidR="007B0EB6" w:rsidRPr="00B03977">
          <w:rPr>
            <w:rFonts w:eastAsia="Arial"/>
            <w:sz w:val="22"/>
            <w:szCs w:val="22"/>
            <w:lang w:val="es-MX"/>
          </w:rPr>
          <w:t>a</w:t>
        </w:r>
        <w:r w:rsidR="007B0EB6" w:rsidRPr="00B03977">
          <w:rPr>
            <w:rFonts w:eastAsia="Arial"/>
            <w:spacing w:val="1"/>
            <w:sz w:val="22"/>
            <w:szCs w:val="22"/>
            <w:lang w:val="es-MX"/>
          </w:rPr>
          <w:t>s</w:t>
        </w:r>
        <w:r w:rsidR="007B0EB6" w:rsidRPr="00B03977">
          <w:rPr>
            <w:rFonts w:eastAsia="Arial"/>
            <w:sz w:val="22"/>
            <w:szCs w:val="22"/>
            <w:lang w:val="es-MX"/>
          </w:rPr>
          <w:t>e</w:t>
        </w:r>
        <w:r w:rsidR="007B0EB6" w:rsidRPr="00B03977">
          <w:rPr>
            <w:rFonts w:eastAsia="Arial"/>
            <w:spacing w:val="-1"/>
            <w:sz w:val="22"/>
            <w:szCs w:val="22"/>
            <w:lang w:val="es-MX"/>
          </w:rPr>
          <w:t>o</w:t>
        </w:r>
        <w:r w:rsidR="007B0EB6" w:rsidRPr="00B03977">
          <w:rPr>
            <w:rFonts w:eastAsia="Arial"/>
            <w:spacing w:val="1"/>
            <w:sz w:val="22"/>
            <w:szCs w:val="22"/>
            <w:lang w:val="es-MX"/>
          </w:rPr>
          <w:t>s</w:t>
        </w:r>
        <w:r w:rsidR="007B0EB6" w:rsidRPr="00B03977">
          <w:rPr>
            <w:rFonts w:eastAsia="Arial"/>
            <w:sz w:val="22"/>
            <w:szCs w:val="22"/>
            <w:lang w:val="es-MX"/>
          </w:rPr>
          <w:t xml:space="preserve">a                        </w:t>
        </w:r>
        <w:r w:rsidR="007B0EB6" w:rsidRPr="00B03977">
          <w:rPr>
            <w:rFonts w:eastAsia="Arial"/>
            <w:spacing w:val="52"/>
            <w:sz w:val="22"/>
            <w:szCs w:val="22"/>
            <w:lang w:val="es-MX"/>
          </w:rPr>
          <w:t xml:space="preserve"> </w:t>
        </w:r>
        <w:r w:rsidR="007B0EB6" w:rsidRPr="00B03977">
          <w:rPr>
            <w:rFonts w:eastAsia="Arial"/>
            <w:b/>
            <w:sz w:val="22"/>
            <w:szCs w:val="22"/>
            <w:lang w:val="es-MX"/>
          </w:rPr>
          <w:t>e)</w:t>
        </w:r>
        <w:r w:rsidR="007B0EB6" w:rsidRPr="00B03977">
          <w:rPr>
            <w:rFonts w:eastAsia="Arial"/>
            <w:b/>
            <w:spacing w:val="1"/>
            <w:sz w:val="22"/>
            <w:szCs w:val="22"/>
            <w:lang w:val="es-MX"/>
          </w:rPr>
          <w:t xml:space="preserve"> </w:t>
        </w:r>
        <w:r w:rsidR="007B0EB6" w:rsidRPr="00B03977">
          <w:rPr>
            <w:rFonts w:eastAsia="Arial"/>
            <w:spacing w:val="-1"/>
            <w:sz w:val="22"/>
            <w:szCs w:val="22"/>
            <w:lang w:val="es-MX"/>
          </w:rPr>
          <w:t>A</w:t>
        </w:r>
        <w:r w:rsidR="007B0EB6" w:rsidRPr="00B03977">
          <w:rPr>
            <w:rFonts w:eastAsia="Arial"/>
            <w:spacing w:val="2"/>
            <w:sz w:val="22"/>
            <w:szCs w:val="22"/>
            <w:lang w:val="es-MX"/>
          </w:rPr>
          <w:t>g</w:t>
        </w:r>
        <w:r w:rsidR="007B0EB6" w:rsidRPr="00B03977">
          <w:rPr>
            <w:rFonts w:eastAsia="Arial"/>
            <w:sz w:val="22"/>
            <w:szCs w:val="22"/>
            <w:lang w:val="es-MX"/>
          </w:rPr>
          <w:t>ua</w:t>
        </w:r>
        <w:r w:rsidR="007B0EB6" w:rsidRPr="00B03977">
          <w:rPr>
            <w:rFonts w:eastAsia="Arial"/>
            <w:spacing w:val="-6"/>
            <w:sz w:val="22"/>
            <w:szCs w:val="22"/>
            <w:lang w:val="es-MX"/>
          </w:rPr>
          <w:t xml:space="preserve"> </w:t>
        </w:r>
        <w:r w:rsidR="007B0EB6" w:rsidRPr="00B03977">
          <w:rPr>
            <w:rFonts w:eastAsia="Arial"/>
            <w:spacing w:val="2"/>
            <w:sz w:val="22"/>
            <w:szCs w:val="22"/>
            <w:lang w:val="es-MX"/>
          </w:rPr>
          <w:t>N</w:t>
        </w:r>
        <w:r w:rsidR="007B0EB6" w:rsidRPr="00B03977">
          <w:rPr>
            <w:rFonts w:eastAsia="Arial"/>
            <w:sz w:val="22"/>
            <w:szCs w:val="22"/>
            <w:lang w:val="es-MX"/>
          </w:rPr>
          <w:t>at</w:t>
        </w:r>
        <w:r w:rsidR="007B0EB6" w:rsidRPr="00B03977">
          <w:rPr>
            <w:rFonts w:eastAsia="Arial"/>
            <w:spacing w:val="-1"/>
            <w:sz w:val="22"/>
            <w:szCs w:val="22"/>
            <w:lang w:val="es-MX"/>
          </w:rPr>
          <w:t>u</w:t>
        </w:r>
        <w:r w:rsidR="007B0EB6" w:rsidRPr="00B03977">
          <w:rPr>
            <w:rFonts w:eastAsia="Arial"/>
            <w:spacing w:val="3"/>
            <w:sz w:val="22"/>
            <w:szCs w:val="22"/>
            <w:lang w:val="es-MX"/>
          </w:rPr>
          <w:t>r</w:t>
        </w:r>
        <w:r w:rsidR="007B0EB6" w:rsidRPr="00B03977">
          <w:rPr>
            <w:rFonts w:eastAsia="Arial"/>
            <w:sz w:val="22"/>
            <w:szCs w:val="22"/>
            <w:lang w:val="es-MX"/>
          </w:rPr>
          <w:t>al</w:t>
        </w:r>
        <w:r w:rsidR="007B0EB6" w:rsidRPr="00B03977">
          <w:rPr>
            <w:rFonts w:eastAsia="Arial"/>
            <w:spacing w:val="-5"/>
            <w:sz w:val="22"/>
            <w:szCs w:val="22"/>
            <w:lang w:val="es-MX"/>
          </w:rPr>
          <w:t xml:space="preserve"> </w:t>
        </w:r>
        <w:r w:rsidR="007B0EB6" w:rsidRPr="00B03977">
          <w:rPr>
            <w:rFonts w:eastAsia="Arial"/>
            <w:spacing w:val="-1"/>
            <w:sz w:val="22"/>
            <w:szCs w:val="22"/>
            <w:lang w:val="es-MX"/>
          </w:rPr>
          <w:t>P</w:t>
        </w:r>
        <w:r w:rsidR="007B0EB6" w:rsidRPr="00B03977">
          <w:rPr>
            <w:rFonts w:eastAsia="Arial"/>
            <w:sz w:val="22"/>
            <w:szCs w:val="22"/>
            <w:lang w:val="es-MX"/>
          </w:rPr>
          <w:t>uri</w:t>
        </w:r>
        <w:r w:rsidR="007B0EB6" w:rsidRPr="00B03977">
          <w:rPr>
            <w:rFonts w:eastAsia="Arial"/>
            <w:spacing w:val="2"/>
            <w:sz w:val="22"/>
            <w:szCs w:val="22"/>
            <w:lang w:val="es-MX"/>
          </w:rPr>
          <w:t>f</w:t>
        </w:r>
        <w:r w:rsidR="007B0EB6" w:rsidRPr="00B03977">
          <w:rPr>
            <w:rFonts w:eastAsia="Arial"/>
            <w:spacing w:val="-1"/>
            <w:sz w:val="22"/>
            <w:szCs w:val="22"/>
            <w:lang w:val="es-MX"/>
          </w:rPr>
          <w:t>i</w:t>
        </w:r>
        <w:r w:rsidR="007B0EB6" w:rsidRPr="00B03977">
          <w:rPr>
            <w:rFonts w:eastAsia="Arial"/>
            <w:spacing w:val="1"/>
            <w:sz w:val="22"/>
            <w:szCs w:val="22"/>
            <w:lang w:val="es-MX"/>
          </w:rPr>
          <w:t>c</w:t>
        </w:r>
        <w:r w:rsidR="007B0EB6" w:rsidRPr="00B03977">
          <w:rPr>
            <w:rFonts w:eastAsia="Arial"/>
            <w:sz w:val="22"/>
            <w:szCs w:val="22"/>
            <w:lang w:val="es-MX"/>
          </w:rPr>
          <w:t>a</w:t>
        </w:r>
        <w:r w:rsidR="007B0EB6" w:rsidRPr="00B03977">
          <w:rPr>
            <w:rFonts w:eastAsia="Arial"/>
            <w:spacing w:val="1"/>
            <w:sz w:val="22"/>
            <w:szCs w:val="22"/>
            <w:lang w:val="es-MX"/>
          </w:rPr>
          <w:t>d</w:t>
        </w:r>
        <w:r w:rsidR="007B0EB6" w:rsidRPr="00B03977">
          <w:rPr>
            <w:rFonts w:eastAsia="Arial"/>
            <w:sz w:val="22"/>
            <w:szCs w:val="22"/>
            <w:lang w:val="es-MX"/>
          </w:rPr>
          <w:t>a</w:t>
        </w:r>
      </w:ins>
    </w:p>
    <w:p w14:paraId="5FADFF1D" w14:textId="5D92F2A3" w:rsidR="007B0EB6" w:rsidRDefault="007B0EB6" w:rsidP="007B0EB6">
      <w:pPr>
        <w:ind w:right="808"/>
        <w:rPr>
          <w:ins w:id="9049" w:author="Erlie Hasam Morfin Zavalza" w:date="2014-11-06T20:28:00Z"/>
          <w:rFonts w:eastAsia="Arial"/>
          <w:sz w:val="22"/>
          <w:szCs w:val="22"/>
          <w:lang w:val="es-MX"/>
        </w:rPr>
      </w:pPr>
      <w:ins w:id="9050" w:author="Erlie Hasam Morfin Zavalza" w:date="2014-11-06T20:28:00Z">
        <w:r w:rsidRPr="00B03977">
          <w:rPr>
            <w:rFonts w:eastAsia="Arial"/>
            <w:b/>
            <w:sz w:val="22"/>
            <w:szCs w:val="22"/>
            <w:lang w:val="es-MX"/>
          </w:rPr>
          <w:t>¿</w:t>
        </w:r>
      </w:ins>
      <w:ins w:id="9051" w:author="Erlie Hasam Morfin Zavalza" w:date="2014-11-08T22:30:00Z">
        <w:r w:rsidR="00D704AA">
          <w:rPr>
            <w:rFonts w:eastAsia="Arial"/>
            <w:b/>
            <w:sz w:val="22"/>
            <w:szCs w:val="22"/>
            <w:lang w:val="es-MX"/>
          </w:rPr>
          <w:t>Probaría</w:t>
        </w:r>
      </w:ins>
      <w:ins w:id="9052" w:author="Erlie Hasam Morfin Zavalza" w:date="2014-11-08T22:31:00Z">
        <w:r w:rsidR="00D704AA">
          <w:rPr>
            <w:rFonts w:eastAsia="Arial"/>
            <w:b/>
            <w:sz w:val="22"/>
            <w:szCs w:val="22"/>
            <w:lang w:val="es-MX"/>
          </w:rPr>
          <w:t xml:space="preserve"> </w:t>
        </w:r>
      </w:ins>
      <w:ins w:id="9053" w:author="Erlie Hasam Morfin Zavalza" w:date="2014-11-06T20:28:00Z">
        <w:r w:rsidRPr="00B03977">
          <w:rPr>
            <w:rFonts w:eastAsia="Arial"/>
            <w:b/>
            <w:sz w:val="22"/>
            <w:szCs w:val="22"/>
            <w:lang w:val="es-MX"/>
          </w:rPr>
          <w:t>u</w:t>
        </w:r>
        <w:r w:rsidRPr="00B03977">
          <w:rPr>
            <w:rFonts w:eastAsia="Arial"/>
            <w:b/>
            <w:spacing w:val="1"/>
            <w:sz w:val="22"/>
            <w:szCs w:val="22"/>
            <w:lang w:val="es-MX"/>
          </w:rPr>
          <w:t>n</w:t>
        </w:r>
        <w:r w:rsidRPr="00B03977">
          <w:rPr>
            <w:rFonts w:eastAsia="Arial"/>
            <w:b/>
            <w:sz w:val="22"/>
            <w:szCs w:val="22"/>
            <w:lang w:val="es-MX"/>
          </w:rPr>
          <w:t>a</w:t>
        </w:r>
        <w:r w:rsidRPr="00B03977">
          <w:rPr>
            <w:rFonts w:eastAsia="Arial"/>
            <w:b/>
            <w:spacing w:val="-4"/>
            <w:sz w:val="22"/>
            <w:szCs w:val="22"/>
            <w:lang w:val="es-MX"/>
          </w:rPr>
          <w:t xml:space="preserve"> </w:t>
        </w:r>
        <w:r w:rsidRPr="00B03977">
          <w:rPr>
            <w:rFonts w:eastAsia="Arial"/>
            <w:b/>
            <w:sz w:val="22"/>
            <w:szCs w:val="22"/>
            <w:lang w:val="es-MX"/>
          </w:rPr>
          <w:t>n</w:t>
        </w:r>
        <w:r w:rsidRPr="00B03977">
          <w:rPr>
            <w:rFonts w:eastAsia="Arial"/>
            <w:b/>
            <w:spacing w:val="1"/>
            <w:sz w:val="22"/>
            <w:szCs w:val="22"/>
            <w:lang w:val="es-MX"/>
          </w:rPr>
          <w:t>u</w:t>
        </w:r>
        <w:r w:rsidRPr="00B03977">
          <w:rPr>
            <w:rFonts w:eastAsia="Arial"/>
            <w:b/>
            <w:sz w:val="22"/>
            <w:szCs w:val="22"/>
            <w:lang w:val="es-MX"/>
          </w:rPr>
          <w:t>e</w:t>
        </w:r>
        <w:r w:rsidRPr="00B03977">
          <w:rPr>
            <w:rFonts w:eastAsia="Arial"/>
            <w:b/>
            <w:spacing w:val="1"/>
            <w:sz w:val="22"/>
            <w:szCs w:val="22"/>
            <w:lang w:val="es-MX"/>
          </w:rPr>
          <w:t>v</w:t>
        </w:r>
        <w:r w:rsidRPr="00B03977">
          <w:rPr>
            <w:rFonts w:eastAsia="Arial"/>
            <w:b/>
            <w:sz w:val="22"/>
            <w:szCs w:val="22"/>
            <w:lang w:val="es-MX"/>
          </w:rPr>
          <w:t>a</w:t>
        </w:r>
        <w:r w:rsidRPr="00B03977">
          <w:rPr>
            <w:rFonts w:eastAsia="Arial"/>
            <w:b/>
            <w:spacing w:val="-6"/>
            <w:sz w:val="22"/>
            <w:szCs w:val="22"/>
            <w:lang w:val="es-MX"/>
          </w:rPr>
          <w:t xml:space="preserve"> </w:t>
        </w:r>
        <w:r w:rsidRPr="00B03977">
          <w:rPr>
            <w:rFonts w:eastAsia="Arial"/>
            <w:b/>
            <w:spacing w:val="-1"/>
            <w:sz w:val="22"/>
            <w:szCs w:val="22"/>
            <w:lang w:val="es-MX"/>
          </w:rPr>
          <w:t>l</w:t>
        </w:r>
        <w:r w:rsidRPr="00B03977">
          <w:rPr>
            <w:rFonts w:eastAsia="Arial"/>
            <w:b/>
            <w:sz w:val="22"/>
            <w:szCs w:val="22"/>
            <w:lang w:val="es-MX"/>
          </w:rPr>
          <w:t>ínea</w:t>
        </w:r>
        <w:r w:rsidRPr="00B03977">
          <w:rPr>
            <w:rFonts w:eastAsia="Arial"/>
            <w:b/>
            <w:spacing w:val="-3"/>
            <w:sz w:val="22"/>
            <w:szCs w:val="22"/>
            <w:lang w:val="es-MX"/>
          </w:rPr>
          <w:t xml:space="preserve"> </w:t>
        </w:r>
        <w:r w:rsidRPr="00B03977">
          <w:rPr>
            <w:rFonts w:eastAsia="Arial"/>
            <w:b/>
            <w:sz w:val="22"/>
            <w:szCs w:val="22"/>
            <w:lang w:val="es-MX"/>
          </w:rPr>
          <w:t>de</w:t>
        </w:r>
        <w:r w:rsidRPr="00B03977">
          <w:rPr>
            <w:rFonts w:eastAsia="Arial"/>
            <w:b/>
            <w:spacing w:val="-2"/>
            <w:sz w:val="22"/>
            <w:szCs w:val="22"/>
            <w:lang w:val="es-MX"/>
          </w:rPr>
          <w:t xml:space="preserve"> </w:t>
        </w:r>
        <w:r w:rsidRPr="00B03977">
          <w:rPr>
            <w:rFonts w:eastAsia="Arial"/>
            <w:b/>
            <w:sz w:val="22"/>
            <w:szCs w:val="22"/>
            <w:lang w:val="es-MX"/>
          </w:rPr>
          <w:t>em</w:t>
        </w:r>
        <w:r w:rsidRPr="00B03977">
          <w:rPr>
            <w:rFonts w:eastAsia="Arial"/>
            <w:b/>
            <w:spacing w:val="3"/>
            <w:sz w:val="22"/>
            <w:szCs w:val="22"/>
            <w:lang w:val="es-MX"/>
          </w:rPr>
          <w:t>p</w:t>
        </w:r>
        <w:r w:rsidRPr="00B03977">
          <w:rPr>
            <w:rFonts w:eastAsia="Arial"/>
            <w:b/>
            <w:spacing w:val="2"/>
            <w:sz w:val="22"/>
            <w:szCs w:val="22"/>
            <w:lang w:val="es-MX"/>
          </w:rPr>
          <w:t>a</w:t>
        </w:r>
        <w:r w:rsidRPr="00B03977">
          <w:rPr>
            <w:rFonts w:eastAsia="Arial"/>
            <w:b/>
            <w:sz w:val="22"/>
            <w:szCs w:val="22"/>
            <w:lang w:val="es-MX"/>
          </w:rPr>
          <w:t>nadas</w:t>
        </w:r>
      </w:ins>
      <w:ins w:id="9054" w:author="Erlie Hasam Morfin Zavalza" w:date="2014-11-08T22:31:00Z">
        <w:r w:rsidR="00D704AA">
          <w:rPr>
            <w:rFonts w:eastAsia="Arial"/>
            <w:b/>
            <w:sz w:val="22"/>
            <w:szCs w:val="22"/>
            <w:lang w:val="es-MX"/>
          </w:rPr>
          <w:t xml:space="preserve"> diferentes</w:t>
        </w:r>
      </w:ins>
      <w:ins w:id="9055" w:author="Erlie Hasam Morfin Zavalza" w:date="2014-11-06T20:28:00Z">
        <w:r w:rsidRPr="00B03977">
          <w:rPr>
            <w:rFonts w:eastAsia="Arial"/>
            <w:b/>
            <w:spacing w:val="-11"/>
            <w:sz w:val="22"/>
            <w:szCs w:val="22"/>
            <w:lang w:val="es-MX"/>
          </w:rPr>
          <w:t xml:space="preserve"> </w:t>
        </w:r>
        <w:r w:rsidRPr="00B03977">
          <w:rPr>
            <w:rFonts w:eastAsia="Arial"/>
            <w:b/>
            <w:sz w:val="22"/>
            <w:szCs w:val="22"/>
            <w:lang w:val="es-MX"/>
          </w:rPr>
          <w:t>de col</w:t>
        </w:r>
        <w:r w:rsidRPr="00B03977">
          <w:rPr>
            <w:rFonts w:eastAsia="Arial"/>
            <w:b/>
            <w:spacing w:val="1"/>
            <w:sz w:val="22"/>
            <w:szCs w:val="22"/>
            <w:lang w:val="es-MX"/>
          </w:rPr>
          <w:t>o</w:t>
        </w:r>
        <w:r w:rsidRPr="00B03977">
          <w:rPr>
            <w:rFonts w:eastAsia="Arial"/>
            <w:b/>
            <w:spacing w:val="2"/>
            <w:sz w:val="22"/>
            <w:szCs w:val="22"/>
            <w:lang w:val="es-MX"/>
          </w:rPr>
          <w:t>r</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z w:val="22"/>
            <w:szCs w:val="22"/>
            <w:lang w:val="es-MX"/>
          </w:rPr>
          <w:t>,</w:t>
        </w:r>
        <w:r w:rsidRPr="00B03977">
          <w:rPr>
            <w:rFonts w:eastAsia="Arial"/>
            <w:b/>
            <w:spacing w:val="-8"/>
            <w:sz w:val="22"/>
            <w:szCs w:val="22"/>
            <w:lang w:val="es-MX"/>
          </w:rPr>
          <w:t xml:space="preserve"> </w:t>
        </w:r>
      </w:ins>
      <w:ins w:id="9056" w:author="Erlie Hasam Morfin Zavalza" w:date="2014-11-08T22:31:00Z">
        <w:r w:rsidR="00D704AA">
          <w:rPr>
            <w:rFonts w:eastAsia="Arial"/>
            <w:b/>
            <w:spacing w:val="3"/>
            <w:sz w:val="22"/>
            <w:szCs w:val="22"/>
            <w:lang w:val="es-MX"/>
          </w:rPr>
          <w:t>de sabor mejorado</w:t>
        </w:r>
      </w:ins>
      <w:ins w:id="9057" w:author="Erlie Hasam Morfin Zavalza" w:date="2014-11-06T20:28:00Z">
        <w:r w:rsidRPr="00B03977">
          <w:rPr>
            <w:rFonts w:eastAsia="Arial"/>
            <w:b/>
            <w:spacing w:val="-4"/>
            <w:sz w:val="22"/>
            <w:szCs w:val="22"/>
            <w:lang w:val="es-MX"/>
          </w:rPr>
          <w:t xml:space="preserve"> </w:t>
        </w:r>
      </w:ins>
      <w:ins w:id="9058" w:author="Erlie Hasam Morfin Zavalza" w:date="2014-11-08T22:32:00Z">
        <w:r w:rsidR="00D704AA">
          <w:rPr>
            <w:rFonts w:eastAsia="Arial"/>
            <w:b/>
            <w:sz w:val="22"/>
            <w:szCs w:val="22"/>
            <w:lang w:val="es-MX"/>
          </w:rPr>
          <w:t>con ingredientes selectos a un</w:t>
        </w:r>
      </w:ins>
      <w:ins w:id="9059" w:author="Erlie Hasam Morfin Zavalza" w:date="2014-11-06T20:28:00Z">
        <w:r w:rsidRPr="00B03977">
          <w:rPr>
            <w:rFonts w:eastAsia="Arial"/>
            <w:b/>
            <w:spacing w:val="-1"/>
            <w:sz w:val="22"/>
            <w:szCs w:val="22"/>
            <w:lang w:val="es-MX"/>
          </w:rPr>
          <w:t xml:space="preserve"> </w:t>
        </w:r>
        <w:r w:rsidRPr="00B03977">
          <w:rPr>
            <w:rFonts w:eastAsia="Arial"/>
            <w:b/>
            <w:sz w:val="22"/>
            <w:szCs w:val="22"/>
            <w:lang w:val="es-MX"/>
          </w:rPr>
          <w:t>p</w:t>
        </w:r>
        <w:r w:rsidRPr="00B03977">
          <w:rPr>
            <w:rFonts w:eastAsia="Arial"/>
            <w:b/>
            <w:spacing w:val="2"/>
            <w:sz w:val="22"/>
            <w:szCs w:val="22"/>
            <w:lang w:val="es-MX"/>
          </w:rPr>
          <w:t>r</w:t>
        </w:r>
        <w:r w:rsidRPr="00B03977">
          <w:rPr>
            <w:rFonts w:eastAsia="Arial"/>
            <w:b/>
            <w:sz w:val="22"/>
            <w:szCs w:val="22"/>
            <w:lang w:val="es-MX"/>
          </w:rPr>
          <w:t>e</w:t>
        </w:r>
        <w:r w:rsidRPr="00B03977">
          <w:rPr>
            <w:rFonts w:eastAsia="Arial"/>
            <w:b/>
            <w:spacing w:val="-1"/>
            <w:sz w:val="22"/>
            <w:szCs w:val="22"/>
            <w:lang w:val="es-MX"/>
          </w:rPr>
          <w:t>c</w:t>
        </w:r>
        <w:r w:rsidRPr="00B03977">
          <w:rPr>
            <w:rFonts w:eastAsia="Arial"/>
            <w:b/>
            <w:sz w:val="22"/>
            <w:szCs w:val="22"/>
            <w:lang w:val="es-MX"/>
          </w:rPr>
          <w:t>io</w:t>
        </w:r>
        <w:r w:rsidRPr="00B03977">
          <w:rPr>
            <w:rFonts w:eastAsia="Arial"/>
            <w:b/>
            <w:spacing w:val="-3"/>
            <w:sz w:val="22"/>
            <w:szCs w:val="22"/>
            <w:lang w:val="es-MX"/>
          </w:rPr>
          <w:t xml:space="preserve"> </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3"/>
            <w:sz w:val="22"/>
            <w:szCs w:val="22"/>
            <w:lang w:val="es-MX"/>
          </w:rPr>
          <w:t>z</w:t>
        </w:r>
        <w:r w:rsidRPr="00B03977">
          <w:rPr>
            <w:rFonts w:eastAsia="Arial"/>
            <w:b/>
            <w:sz w:val="22"/>
            <w:szCs w:val="22"/>
            <w:lang w:val="es-MX"/>
          </w:rPr>
          <w:t>onable</w:t>
        </w:r>
        <w:r w:rsidRPr="00B03977">
          <w:rPr>
            <w:rFonts w:eastAsia="Arial"/>
            <w:b/>
            <w:spacing w:val="-9"/>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n</w:t>
        </w:r>
        <w:r w:rsidRPr="00B03977">
          <w:rPr>
            <w:rFonts w:eastAsia="Arial"/>
            <w:b/>
            <w:spacing w:val="-2"/>
            <w:sz w:val="22"/>
            <w:szCs w:val="22"/>
            <w:lang w:val="es-MX"/>
          </w:rPr>
          <w:t xml:space="preserve"> </w:t>
        </w:r>
        <w:r w:rsidRPr="00B03977">
          <w:rPr>
            <w:rFonts w:eastAsia="Arial"/>
            <w:b/>
            <w:sz w:val="22"/>
            <w:szCs w:val="22"/>
            <w:lang w:val="es-MX"/>
          </w:rPr>
          <w:t xml:space="preserve">un </w:t>
        </w:r>
        <w:r w:rsidRPr="00B03977">
          <w:rPr>
            <w:rFonts w:eastAsia="Arial"/>
            <w:b/>
            <w:spacing w:val="-1"/>
            <w:sz w:val="22"/>
            <w:szCs w:val="22"/>
            <w:lang w:val="es-MX"/>
          </w:rPr>
          <w:t>r</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pacing w:val="1"/>
            <w:sz w:val="22"/>
            <w:szCs w:val="22"/>
            <w:lang w:val="es-MX"/>
          </w:rPr>
          <w:t>t</w:t>
        </w:r>
        <w:r w:rsidRPr="00B03977">
          <w:rPr>
            <w:rFonts w:eastAsia="Arial"/>
            <w:b/>
            <w:sz w:val="22"/>
            <w:szCs w:val="22"/>
            <w:lang w:val="es-MX"/>
          </w:rPr>
          <w:t>a</w:t>
        </w:r>
        <w:r w:rsidRPr="00B03977">
          <w:rPr>
            <w:rFonts w:eastAsia="Arial"/>
            <w:b/>
            <w:spacing w:val="3"/>
            <w:sz w:val="22"/>
            <w:szCs w:val="22"/>
            <w:lang w:val="es-MX"/>
          </w:rPr>
          <w:t>u</w:t>
        </w:r>
        <w:r w:rsidRPr="00B03977">
          <w:rPr>
            <w:rFonts w:eastAsia="Arial"/>
            <w:b/>
            <w:spacing w:val="-1"/>
            <w:sz w:val="22"/>
            <w:szCs w:val="22"/>
            <w:lang w:val="es-MX"/>
          </w:rPr>
          <w:t>r</w:t>
        </w:r>
        <w:r w:rsidRPr="00B03977">
          <w:rPr>
            <w:rFonts w:eastAsia="Arial"/>
            <w:b/>
            <w:sz w:val="22"/>
            <w:szCs w:val="22"/>
            <w:lang w:val="es-MX"/>
          </w:rPr>
          <w:t>an</w:t>
        </w:r>
        <w:r w:rsidRPr="00B03977">
          <w:rPr>
            <w:rFonts w:eastAsia="Arial"/>
            <w:b/>
            <w:spacing w:val="1"/>
            <w:sz w:val="22"/>
            <w:szCs w:val="22"/>
            <w:lang w:val="es-MX"/>
          </w:rPr>
          <w:t>t</w:t>
        </w:r>
        <w:r w:rsidRPr="00B03977">
          <w:rPr>
            <w:rFonts w:eastAsia="Arial"/>
            <w:b/>
            <w:sz w:val="22"/>
            <w:szCs w:val="22"/>
            <w:lang w:val="es-MX"/>
          </w:rPr>
          <w:t>e</w:t>
        </w:r>
        <w:r w:rsidRPr="00B03977">
          <w:rPr>
            <w:rFonts w:eastAsia="Arial"/>
            <w:b/>
            <w:spacing w:val="46"/>
            <w:sz w:val="22"/>
            <w:szCs w:val="22"/>
            <w:lang w:val="es-MX"/>
          </w:rPr>
          <w:t xml:space="preserve"> </w:t>
        </w:r>
        <w:r w:rsidRPr="00B03977">
          <w:rPr>
            <w:rFonts w:eastAsia="Arial"/>
            <w:b/>
            <w:sz w:val="22"/>
            <w:szCs w:val="22"/>
            <w:lang w:val="es-MX"/>
          </w:rPr>
          <w:t>con</w:t>
        </w:r>
        <w:r w:rsidRPr="00B03977">
          <w:rPr>
            <w:rFonts w:eastAsia="Arial"/>
            <w:b/>
            <w:spacing w:val="-3"/>
            <w:sz w:val="22"/>
            <w:szCs w:val="22"/>
            <w:lang w:val="es-MX"/>
          </w:rPr>
          <w:t xml:space="preserve"> </w:t>
        </w:r>
        <w:r w:rsidRPr="00B03977">
          <w:rPr>
            <w:rFonts w:eastAsia="Arial"/>
            <w:b/>
            <w:sz w:val="22"/>
            <w:szCs w:val="22"/>
            <w:lang w:val="es-MX"/>
          </w:rPr>
          <w:t>el</w:t>
        </w:r>
        <w:r w:rsidRPr="00B03977">
          <w:rPr>
            <w:rFonts w:eastAsia="Arial"/>
            <w:b/>
            <w:spacing w:val="-1"/>
            <w:sz w:val="22"/>
            <w:szCs w:val="22"/>
            <w:lang w:val="es-MX"/>
          </w:rPr>
          <w:t xml:space="preserve"> </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z w:val="22"/>
            <w:szCs w:val="22"/>
            <w:lang w:val="es-MX"/>
          </w:rPr>
          <w:t>p</w:t>
        </w:r>
        <w:r w:rsidRPr="00B03977">
          <w:rPr>
            <w:rFonts w:eastAsia="Arial"/>
            <w:b/>
            <w:spacing w:val="2"/>
            <w:sz w:val="22"/>
            <w:szCs w:val="22"/>
            <w:lang w:val="es-MX"/>
          </w:rPr>
          <w:t>ac</w:t>
        </w:r>
        <w:r w:rsidRPr="00B03977">
          <w:rPr>
            <w:rFonts w:eastAsia="Arial"/>
            <w:b/>
            <w:sz w:val="22"/>
            <w:szCs w:val="22"/>
            <w:lang w:val="es-MX"/>
          </w:rPr>
          <w:t>io</w:t>
        </w:r>
        <w:r w:rsidRPr="00B03977">
          <w:rPr>
            <w:rFonts w:eastAsia="Arial"/>
            <w:b/>
            <w:spacing w:val="-4"/>
            <w:sz w:val="22"/>
            <w:szCs w:val="22"/>
            <w:lang w:val="es-MX"/>
          </w:rPr>
          <w:t xml:space="preserve"> </w:t>
        </w:r>
        <w:r w:rsidRPr="00B03977">
          <w:rPr>
            <w:rFonts w:eastAsia="Arial"/>
            <w:b/>
            <w:sz w:val="22"/>
            <w:szCs w:val="22"/>
            <w:lang w:val="es-MX"/>
          </w:rPr>
          <w:t>y</w:t>
        </w:r>
        <w:r w:rsidRPr="00B03977">
          <w:rPr>
            <w:rFonts w:eastAsia="Arial"/>
            <w:b/>
            <w:spacing w:val="-4"/>
            <w:sz w:val="22"/>
            <w:szCs w:val="22"/>
            <w:lang w:val="es-MX"/>
          </w:rPr>
          <w:t xml:space="preserve"> </w:t>
        </w:r>
        <w:r w:rsidRPr="00B03977">
          <w:rPr>
            <w:rFonts w:eastAsia="Arial"/>
            <w:b/>
            <w:sz w:val="22"/>
            <w:szCs w:val="22"/>
            <w:lang w:val="es-MX"/>
          </w:rPr>
          <w:t>s</w:t>
        </w:r>
        <w:r w:rsidRPr="00B03977">
          <w:rPr>
            <w:rFonts w:eastAsia="Arial"/>
            <w:b/>
            <w:spacing w:val="1"/>
            <w:sz w:val="22"/>
            <w:szCs w:val="22"/>
            <w:lang w:val="es-MX"/>
          </w:rPr>
          <w:t>e</w:t>
        </w:r>
        <w:r w:rsidRPr="00B03977">
          <w:rPr>
            <w:rFonts w:eastAsia="Arial"/>
            <w:b/>
            <w:spacing w:val="-1"/>
            <w:sz w:val="22"/>
            <w:szCs w:val="22"/>
            <w:lang w:val="es-MX"/>
          </w:rPr>
          <w:t>r</w:t>
        </w:r>
        <w:r w:rsidRPr="00B03977">
          <w:rPr>
            <w:rFonts w:eastAsia="Arial"/>
            <w:b/>
            <w:spacing w:val="2"/>
            <w:sz w:val="22"/>
            <w:szCs w:val="22"/>
            <w:lang w:val="es-MX"/>
          </w:rPr>
          <w:t>v</w:t>
        </w:r>
        <w:r w:rsidRPr="00B03977">
          <w:rPr>
            <w:rFonts w:eastAsia="Arial"/>
            <w:b/>
            <w:sz w:val="22"/>
            <w:szCs w:val="22"/>
            <w:lang w:val="es-MX"/>
          </w:rPr>
          <w:t>ic</w:t>
        </w:r>
        <w:r w:rsidRPr="00B03977">
          <w:rPr>
            <w:rFonts w:eastAsia="Arial"/>
            <w:b/>
            <w:spacing w:val="-1"/>
            <w:sz w:val="22"/>
            <w:szCs w:val="22"/>
            <w:lang w:val="es-MX"/>
          </w:rPr>
          <w:t>i</w:t>
        </w:r>
        <w:r w:rsidRPr="00B03977">
          <w:rPr>
            <w:rFonts w:eastAsia="Arial"/>
            <w:b/>
            <w:sz w:val="22"/>
            <w:szCs w:val="22"/>
            <w:lang w:val="es-MX"/>
          </w:rPr>
          <w:t>o</w:t>
        </w:r>
        <w:r w:rsidRPr="00B03977">
          <w:rPr>
            <w:rFonts w:eastAsia="Arial"/>
            <w:b/>
            <w:spacing w:val="-8"/>
            <w:sz w:val="22"/>
            <w:szCs w:val="22"/>
            <w:lang w:val="es-MX"/>
          </w:rPr>
          <w:t xml:space="preserve"> </w:t>
        </w:r>
        <w:r w:rsidRPr="00B03977">
          <w:rPr>
            <w:rFonts w:eastAsia="Arial"/>
            <w:b/>
            <w:sz w:val="22"/>
            <w:szCs w:val="22"/>
            <w:lang w:val="es-MX"/>
          </w:rPr>
          <w:t>a</w:t>
        </w:r>
        <w:r w:rsidRPr="00B03977">
          <w:rPr>
            <w:rFonts w:eastAsia="Arial"/>
            <w:b/>
            <w:spacing w:val="2"/>
            <w:sz w:val="22"/>
            <w:szCs w:val="22"/>
            <w:lang w:val="es-MX"/>
          </w:rPr>
          <w:t>p</w:t>
        </w:r>
        <w:r w:rsidRPr="00B03977">
          <w:rPr>
            <w:rFonts w:eastAsia="Arial"/>
            <w:b/>
            <w:spacing w:val="-1"/>
            <w:sz w:val="22"/>
            <w:szCs w:val="22"/>
            <w:lang w:val="es-MX"/>
          </w:rPr>
          <w:t>r</w:t>
        </w:r>
        <w:r w:rsidRPr="00B03977">
          <w:rPr>
            <w:rFonts w:eastAsia="Arial"/>
            <w:b/>
            <w:sz w:val="22"/>
            <w:szCs w:val="22"/>
            <w:lang w:val="es-MX"/>
          </w:rPr>
          <w:t>opiado</w:t>
        </w:r>
        <w:r w:rsidRPr="00B03977">
          <w:rPr>
            <w:rFonts w:eastAsia="Arial"/>
            <w:b/>
            <w:spacing w:val="-9"/>
            <w:sz w:val="22"/>
            <w:szCs w:val="22"/>
            <w:lang w:val="es-MX"/>
          </w:rPr>
          <w:t xml:space="preserve"> </w:t>
        </w:r>
        <w:r w:rsidRPr="00B03977">
          <w:rPr>
            <w:rFonts w:eastAsia="Arial"/>
            <w:b/>
            <w:spacing w:val="3"/>
            <w:sz w:val="22"/>
            <w:szCs w:val="22"/>
            <w:lang w:val="es-MX"/>
          </w:rPr>
          <w:t>p</w:t>
        </w:r>
        <w:r w:rsidRPr="00B03977">
          <w:rPr>
            <w:rFonts w:eastAsia="Arial"/>
            <w:b/>
            <w:sz w:val="22"/>
            <w:szCs w:val="22"/>
            <w:lang w:val="es-MX"/>
          </w:rPr>
          <w:t>a</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z w:val="22"/>
            <w:szCs w:val="22"/>
            <w:lang w:val="es-MX"/>
          </w:rPr>
          <w:t>co</w:t>
        </w:r>
        <w:r w:rsidRPr="00B03977">
          <w:rPr>
            <w:rFonts w:eastAsia="Arial"/>
            <w:b/>
            <w:spacing w:val="1"/>
            <w:sz w:val="22"/>
            <w:szCs w:val="22"/>
            <w:lang w:val="es-MX"/>
          </w:rPr>
          <w:t>m</w:t>
        </w:r>
        <w:r w:rsidRPr="00B03977">
          <w:rPr>
            <w:rFonts w:eastAsia="Arial"/>
            <w:b/>
            <w:sz w:val="22"/>
            <w:szCs w:val="22"/>
            <w:lang w:val="es-MX"/>
          </w:rPr>
          <w:t>pa</w:t>
        </w:r>
        <w:r w:rsidRPr="00B03977">
          <w:rPr>
            <w:rFonts w:eastAsia="Arial"/>
            <w:b/>
            <w:spacing w:val="-1"/>
            <w:sz w:val="22"/>
            <w:szCs w:val="22"/>
            <w:lang w:val="es-MX"/>
          </w:rPr>
          <w:t>r</w:t>
        </w:r>
        <w:r w:rsidRPr="00B03977">
          <w:rPr>
            <w:rFonts w:eastAsia="Arial"/>
            <w:b/>
            <w:spacing w:val="1"/>
            <w:sz w:val="22"/>
            <w:szCs w:val="22"/>
            <w:lang w:val="es-MX"/>
          </w:rPr>
          <w:t>t</w:t>
        </w:r>
        <w:r w:rsidRPr="00B03977">
          <w:rPr>
            <w:rFonts w:eastAsia="Arial"/>
            <w:b/>
            <w:spacing w:val="2"/>
            <w:sz w:val="22"/>
            <w:szCs w:val="22"/>
            <w:lang w:val="es-MX"/>
          </w:rPr>
          <w:t>i</w:t>
        </w:r>
        <w:r w:rsidRPr="00B03977">
          <w:rPr>
            <w:rFonts w:eastAsia="Arial"/>
            <w:b/>
            <w:sz w:val="22"/>
            <w:szCs w:val="22"/>
            <w:lang w:val="es-MX"/>
          </w:rPr>
          <w:t>r</w:t>
        </w:r>
        <w:r w:rsidRPr="00B03977">
          <w:rPr>
            <w:rFonts w:eastAsia="Arial"/>
            <w:b/>
            <w:spacing w:val="-10"/>
            <w:sz w:val="22"/>
            <w:szCs w:val="22"/>
            <w:lang w:val="es-MX"/>
          </w:rPr>
          <w:t xml:space="preserve"> </w:t>
        </w:r>
      </w:ins>
      <w:ins w:id="9060" w:author="Erlie Hasam Morfin Zavalza" w:date="2014-11-08T22:33:00Z">
        <w:r w:rsidR="00D704AA">
          <w:rPr>
            <w:rFonts w:eastAsia="Arial"/>
            <w:b/>
            <w:sz w:val="22"/>
            <w:szCs w:val="22"/>
            <w:lang w:val="es-MX"/>
          </w:rPr>
          <w:t>con sus amigos y familiares?</w:t>
        </w:r>
      </w:ins>
    </w:p>
    <w:p w14:paraId="3120E915" w14:textId="77777777" w:rsidR="007B0EB6" w:rsidRDefault="007B0EB6" w:rsidP="007B0EB6">
      <w:pPr>
        <w:ind w:right="808"/>
        <w:rPr>
          <w:ins w:id="9061" w:author="Erlie Hasam Morfin Zavalza" w:date="2014-11-07T00:51:00Z"/>
          <w:rFonts w:eastAsia="Arial"/>
          <w:w w:val="99"/>
          <w:sz w:val="22"/>
          <w:szCs w:val="22"/>
          <w:lang w:val="es-MX"/>
        </w:rPr>
      </w:pPr>
      <w:ins w:id="9062" w:author="Erlie Hasam Morfin Zavalza" w:date="2014-11-06T20:28:00Z">
        <w:r w:rsidRPr="00B03977">
          <w:rPr>
            <w:rFonts w:eastAsia="Arial"/>
            <w:b/>
            <w:sz w:val="22"/>
            <w:szCs w:val="22"/>
            <w:lang w:val="es-MX"/>
          </w:rPr>
          <w:t xml:space="preserve">a)  </w:t>
        </w:r>
        <w:r w:rsidRPr="00B03977">
          <w:rPr>
            <w:rFonts w:eastAsia="Arial"/>
            <w:b/>
            <w:spacing w:val="15"/>
            <w:sz w:val="22"/>
            <w:szCs w:val="22"/>
            <w:lang w:val="es-MX"/>
          </w:rPr>
          <w:t xml:space="preserve"> </w:t>
        </w:r>
        <w:r w:rsidRPr="00B03977">
          <w:rPr>
            <w:rFonts w:eastAsia="Arial"/>
            <w:spacing w:val="-1"/>
            <w:sz w:val="22"/>
            <w:szCs w:val="22"/>
            <w:lang w:val="es-MX"/>
          </w:rPr>
          <w:t>S</w:t>
        </w:r>
        <w:r w:rsidRPr="00B03977">
          <w:rPr>
            <w:rFonts w:eastAsia="Arial"/>
            <w:sz w:val="22"/>
            <w:szCs w:val="22"/>
            <w:lang w:val="es-MX"/>
          </w:rPr>
          <w:t xml:space="preserve">i                 </w:t>
        </w:r>
        <w:r w:rsidRPr="00B03977">
          <w:rPr>
            <w:rFonts w:eastAsia="Arial"/>
            <w:spacing w:val="1"/>
            <w:sz w:val="22"/>
            <w:szCs w:val="22"/>
            <w:lang w:val="es-MX"/>
          </w:rPr>
          <w:t xml:space="preserve"> </w:t>
        </w:r>
        <w:r w:rsidRPr="00B03977">
          <w:rPr>
            <w:rFonts w:eastAsia="Arial"/>
            <w:b/>
            <w:spacing w:val="1"/>
            <w:sz w:val="22"/>
            <w:szCs w:val="22"/>
            <w:lang w:val="es-MX"/>
          </w:rPr>
          <w:t>b</w:t>
        </w:r>
        <w:r w:rsidRPr="00B03977">
          <w:rPr>
            <w:rFonts w:eastAsia="Arial"/>
            <w:b/>
            <w:sz w:val="22"/>
            <w:szCs w:val="22"/>
            <w:lang w:val="es-MX"/>
          </w:rPr>
          <w:t xml:space="preserve">) </w:t>
        </w:r>
        <w:r w:rsidRPr="00B03977">
          <w:rPr>
            <w:rFonts w:eastAsia="Arial"/>
            <w:b/>
            <w:spacing w:val="54"/>
            <w:sz w:val="22"/>
            <w:szCs w:val="22"/>
            <w:lang w:val="es-MX"/>
          </w:rPr>
          <w:t xml:space="preserve"> </w:t>
        </w:r>
        <w:r w:rsidRPr="00B03977">
          <w:rPr>
            <w:rFonts w:eastAsia="Arial"/>
            <w:spacing w:val="3"/>
            <w:sz w:val="22"/>
            <w:szCs w:val="22"/>
            <w:lang w:val="es-MX"/>
          </w:rPr>
          <w:t>N</w:t>
        </w:r>
        <w:r w:rsidRPr="00B03977">
          <w:rPr>
            <w:rFonts w:eastAsia="Arial"/>
            <w:sz w:val="22"/>
            <w:szCs w:val="22"/>
            <w:lang w:val="es-MX"/>
          </w:rPr>
          <w:t xml:space="preserve">o               </w:t>
        </w:r>
        <w:r w:rsidRPr="00B03977">
          <w:rPr>
            <w:rFonts w:eastAsia="Arial"/>
            <w:spacing w:val="54"/>
            <w:sz w:val="22"/>
            <w:szCs w:val="22"/>
            <w:lang w:val="es-MX"/>
          </w:rPr>
          <w:t xml:space="preserve"> </w:t>
        </w:r>
        <w:r w:rsidRPr="00B03977">
          <w:rPr>
            <w:rFonts w:eastAsia="Arial"/>
            <w:b/>
            <w:sz w:val="22"/>
            <w:szCs w:val="22"/>
            <w:lang w:val="es-MX"/>
          </w:rPr>
          <w:t>c)</w:t>
        </w:r>
        <w:r w:rsidRPr="00B03977">
          <w:rPr>
            <w:rFonts w:eastAsia="Arial"/>
            <w:b/>
            <w:spacing w:val="54"/>
            <w:sz w:val="22"/>
            <w:szCs w:val="22"/>
            <w:lang w:val="es-MX"/>
          </w:rPr>
          <w:t xml:space="preserve"> </w:t>
        </w:r>
        <w:r w:rsidRPr="00B03977">
          <w:rPr>
            <w:rFonts w:eastAsia="Arial"/>
            <w:spacing w:val="3"/>
            <w:sz w:val="22"/>
            <w:szCs w:val="22"/>
            <w:lang w:val="es-MX"/>
          </w:rPr>
          <w:t>T</w:t>
        </w:r>
        <w:r w:rsidRPr="00B03977">
          <w:rPr>
            <w:rFonts w:eastAsia="Arial"/>
            <w:sz w:val="22"/>
            <w:szCs w:val="22"/>
            <w:lang w:val="es-MX"/>
          </w:rPr>
          <w:t>al</w:t>
        </w:r>
        <w:r w:rsidRPr="00B03977">
          <w:rPr>
            <w:rFonts w:eastAsia="Arial"/>
            <w:spacing w:val="-2"/>
            <w:sz w:val="22"/>
            <w:szCs w:val="22"/>
            <w:lang w:val="es-MX"/>
          </w:rPr>
          <w:t xml:space="preserve"> </w:t>
        </w:r>
        <w:r w:rsidRPr="00B03977">
          <w:rPr>
            <w:rFonts w:eastAsia="Arial"/>
            <w:spacing w:val="-1"/>
            <w:w w:val="99"/>
            <w:sz w:val="22"/>
            <w:szCs w:val="22"/>
            <w:lang w:val="es-MX"/>
          </w:rPr>
          <w:t>v</w:t>
        </w:r>
        <w:r w:rsidRPr="00B03977">
          <w:rPr>
            <w:rFonts w:eastAsia="Arial"/>
            <w:spacing w:val="2"/>
            <w:w w:val="99"/>
            <w:sz w:val="22"/>
            <w:szCs w:val="22"/>
            <w:lang w:val="es-MX"/>
          </w:rPr>
          <w:t>e</w:t>
        </w:r>
        <w:r w:rsidRPr="00B03977">
          <w:rPr>
            <w:rFonts w:eastAsia="Arial"/>
            <w:w w:val="99"/>
            <w:sz w:val="22"/>
            <w:szCs w:val="22"/>
            <w:lang w:val="es-MX"/>
          </w:rPr>
          <w:t>z</w:t>
        </w:r>
      </w:ins>
    </w:p>
    <w:p w14:paraId="01E0ACA1" w14:textId="77777777" w:rsidR="00D704AA" w:rsidRDefault="00D704AA" w:rsidP="00673DEC">
      <w:pPr>
        <w:ind w:right="863"/>
        <w:rPr>
          <w:ins w:id="9063" w:author="Erlie Hasam Morfin Zavalza" w:date="2014-11-08T22:36:00Z"/>
          <w:rFonts w:eastAsia="Arial"/>
          <w:b/>
          <w:spacing w:val="1"/>
          <w:sz w:val="22"/>
          <w:szCs w:val="22"/>
          <w:lang w:val="es-MX"/>
        </w:rPr>
      </w:pPr>
    </w:p>
    <w:p w14:paraId="0E781F45" w14:textId="77777777" w:rsidR="00673DEC" w:rsidRPr="00B03977" w:rsidRDefault="00673DEC" w:rsidP="00673DEC">
      <w:pPr>
        <w:ind w:right="863"/>
        <w:rPr>
          <w:ins w:id="9064" w:author="Erlie Hasam Morfin Zavalza" w:date="2014-11-07T00:51:00Z"/>
          <w:rFonts w:eastAsia="Arial"/>
          <w:sz w:val="22"/>
          <w:szCs w:val="22"/>
          <w:lang w:val="es-MX"/>
        </w:rPr>
      </w:pPr>
      <w:ins w:id="9065" w:author="Erlie Hasam Morfin Zavalza" w:date="2014-11-07T00:51:00Z">
        <w:r w:rsidRPr="00B03977">
          <w:rPr>
            <w:rFonts w:eastAsia="Arial"/>
            <w:b/>
            <w:spacing w:val="1"/>
            <w:sz w:val="22"/>
            <w:szCs w:val="22"/>
            <w:lang w:val="es-MX"/>
          </w:rPr>
          <w:t>¿</w:t>
        </w:r>
        <w:r w:rsidRPr="00B03977">
          <w:rPr>
            <w:rFonts w:eastAsia="Arial"/>
            <w:b/>
            <w:spacing w:val="-1"/>
            <w:sz w:val="22"/>
            <w:szCs w:val="22"/>
            <w:lang w:val="es-MX"/>
          </w:rPr>
          <w:t>E</w:t>
        </w:r>
        <w:r w:rsidRPr="00B03977">
          <w:rPr>
            <w:rFonts w:eastAsia="Arial"/>
            <w:b/>
            <w:sz w:val="22"/>
            <w:szCs w:val="22"/>
            <w:lang w:val="es-MX"/>
          </w:rPr>
          <w:t>sta</w:t>
        </w:r>
        <w:r w:rsidRPr="00B03977">
          <w:rPr>
            <w:rFonts w:eastAsia="Arial"/>
            <w:b/>
            <w:spacing w:val="2"/>
            <w:sz w:val="22"/>
            <w:szCs w:val="22"/>
            <w:lang w:val="es-MX"/>
          </w:rPr>
          <w:t>r</w:t>
        </w:r>
        <w:r w:rsidRPr="00B03977">
          <w:rPr>
            <w:rFonts w:eastAsia="Arial"/>
            <w:b/>
            <w:sz w:val="22"/>
            <w:szCs w:val="22"/>
            <w:lang w:val="es-MX"/>
          </w:rPr>
          <w:t>ía</w:t>
        </w:r>
        <w:r w:rsidRPr="00B03977">
          <w:rPr>
            <w:rFonts w:eastAsia="Arial"/>
            <w:b/>
            <w:spacing w:val="-9"/>
            <w:sz w:val="22"/>
            <w:szCs w:val="22"/>
            <w:lang w:val="es-MX"/>
          </w:rPr>
          <w:t xml:space="preserve"> </w:t>
        </w:r>
        <w:r w:rsidRPr="00B03977">
          <w:rPr>
            <w:rFonts w:eastAsia="Arial"/>
            <w:b/>
            <w:sz w:val="22"/>
            <w:szCs w:val="22"/>
            <w:lang w:val="es-MX"/>
          </w:rPr>
          <w:t>disp</w:t>
        </w:r>
        <w:r w:rsidRPr="00B03977">
          <w:rPr>
            <w:rFonts w:eastAsia="Arial"/>
            <w:b/>
            <w:spacing w:val="3"/>
            <w:sz w:val="22"/>
            <w:szCs w:val="22"/>
            <w:lang w:val="es-MX"/>
          </w:rPr>
          <w:t>u</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pacing w:val="1"/>
            <w:sz w:val="22"/>
            <w:szCs w:val="22"/>
            <w:lang w:val="es-MX"/>
          </w:rPr>
          <w:t>t</w:t>
        </w:r>
        <w:r w:rsidRPr="00B03977">
          <w:rPr>
            <w:rFonts w:eastAsia="Arial"/>
            <w:b/>
            <w:sz w:val="22"/>
            <w:szCs w:val="22"/>
            <w:lang w:val="es-MX"/>
          </w:rPr>
          <w:t>o</w:t>
        </w:r>
        <w:r w:rsidRPr="00B03977">
          <w:rPr>
            <w:rFonts w:eastAsia="Arial"/>
            <w:b/>
            <w:spacing w:val="-9"/>
            <w:sz w:val="22"/>
            <w:szCs w:val="22"/>
            <w:lang w:val="es-MX"/>
          </w:rPr>
          <w:t xml:space="preserve"> </w:t>
        </w:r>
        <w:r w:rsidRPr="00B03977">
          <w:rPr>
            <w:rFonts w:eastAsia="Arial"/>
            <w:b/>
            <w:sz w:val="22"/>
            <w:szCs w:val="22"/>
            <w:lang w:val="es-MX"/>
          </w:rPr>
          <w:t>a</w:t>
        </w:r>
        <w:r w:rsidRPr="00B03977">
          <w:rPr>
            <w:rFonts w:eastAsia="Arial"/>
            <w:b/>
            <w:spacing w:val="-2"/>
            <w:sz w:val="22"/>
            <w:szCs w:val="22"/>
            <w:lang w:val="es-MX"/>
          </w:rPr>
          <w:t xml:space="preserve"> </w:t>
        </w:r>
        <w:r w:rsidRPr="00B03977">
          <w:rPr>
            <w:rFonts w:eastAsia="Arial"/>
            <w:b/>
            <w:spacing w:val="3"/>
            <w:sz w:val="22"/>
            <w:szCs w:val="22"/>
            <w:lang w:val="es-MX"/>
          </w:rPr>
          <w:t>p</w:t>
        </w:r>
        <w:r w:rsidRPr="00B03977">
          <w:rPr>
            <w:rFonts w:eastAsia="Arial"/>
            <w:b/>
            <w:sz w:val="22"/>
            <w:szCs w:val="22"/>
            <w:lang w:val="es-MX"/>
          </w:rPr>
          <w:t>agar</w:t>
        </w:r>
        <w:r w:rsidRPr="00B03977">
          <w:rPr>
            <w:rFonts w:eastAsia="Arial"/>
            <w:b/>
            <w:spacing w:val="-6"/>
            <w:sz w:val="22"/>
            <w:szCs w:val="22"/>
            <w:lang w:val="es-MX"/>
          </w:rPr>
          <w:t xml:space="preserve"> </w:t>
        </w:r>
        <w:r w:rsidRPr="00B03977">
          <w:rPr>
            <w:rFonts w:eastAsia="Arial"/>
            <w:b/>
            <w:sz w:val="22"/>
            <w:szCs w:val="22"/>
            <w:lang w:val="es-MX"/>
          </w:rPr>
          <w:t>un</w:t>
        </w:r>
        <w:r w:rsidRPr="00B03977">
          <w:rPr>
            <w:rFonts w:eastAsia="Arial"/>
            <w:b/>
            <w:spacing w:val="1"/>
            <w:sz w:val="22"/>
            <w:szCs w:val="22"/>
            <w:lang w:val="es-MX"/>
          </w:rPr>
          <w:t xml:space="preserve"> </w:t>
        </w:r>
        <w:r w:rsidRPr="00B03977">
          <w:rPr>
            <w:rFonts w:eastAsia="Arial"/>
            <w:b/>
            <w:sz w:val="22"/>
            <w:szCs w:val="22"/>
            <w:lang w:val="es-MX"/>
          </w:rPr>
          <w:t>c</w:t>
        </w:r>
        <w:r w:rsidRPr="00B03977">
          <w:rPr>
            <w:rFonts w:eastAsia="Arial"/>
            <w:b/>
            <w:spacing w:val="3"/>
            <w:sz w:val="22"/>
            <w:szCs w:val="22"/>
            <w:lang w:val="es-MX"/>
          </w:rPr>
          <w:t>o</w:t>
        </w:r>
        <w:r w:rsidRPr="00B03977">
          <w:rPr>
            <w:rFonts w:eastAsia="Arial"/>
            <w:b/>
            <w:sz w:val="22"/>
            <w:szCs w:val="22"/>
            <w:lang w:val="es-MX"/>
          </w:rPr>
          <w:t>sto</w:t>
        </w:r>
        <w:r w:rsidRPr="00B03977">
          <w:rPr>
            <w:rFonts w:eastAsia="Arial"/>
            <w:b/>
            <w:spacing w:val="-4"/>
            <w:sz w:val="22"/>
            <w:szCs w:val="22"/>
            <w:lang w:val="es-MX"/>
          </w:rPr>
          <w:t xml:space="preserve"> </w:t>
        </w:r>
        <w:r w:rsidRPr="00B03977">
          <w:rPr>
            <w:rFonts w:eastAsia="Arial"/>
            <w:b/>
            <w:sz w:val="22"/>
            <w:szCs w:val="22"/>
            <w:lang w:val="es-MX"/>
          </w:rPr>
          <w:t>adicio</w:t>
        </w:r>
        <w:r w:rsidRPr="00B03977">
          <w:rPr>
            <w:rFonts w:eastAsia="Arial"/>
            <w:b/>
            <w:spacing w:val="1"/>
            <w:sz w:val="22"/>
            <w:szCs w:val="22"/>
            <w:lang w:val="es-MX"/>
          </w:rPr>
          <w:t>n</w:t>
        </w:r>
        <w:r w:rsidRPr="00B03977">
          <w:rPr>
            <w:rFonts w:eastAsia="Arial"/>
            <w:b/>
            <w:spacing w:val="2"/>
            <w:sz w:val="22"/>
            <w:szCs w:val="22"/>
            <w:lang w:val="es-MX"/>
          </w:rPr>
          <w:t>a</w:t>
        </w:r>
        <w:r w:rsidRPr="00B03977">
          <w:rPr>
            <w:rFonts w:eastAsia="Arial"/>
            <w:b/>
            <w:sz w:val="22"/>
            <w:szCs w:val="22"/>
            <w:lang w:val="es-MX"/>
          </w:rPr>
          <w:t>l</w:t>
        </w:r>
        <w:r w:rsidRPr="00B03977">
          <w:rPr>
            <w:rFonts w:eastAsia="Arial"/>
            <w:b/>
            <w:spacing w:val="-8"/>
            <w:sz w:val="22"/>
            <w:szCs w:val="22"/>
            <w:lang w:val="es-MX"/>
          </w:rPr>
          <w:t xml:space="preserve"> </w:t>
        </w:r>
        <w:r w:rsidRPr="00B03977">
          <w:rPr>
            <w:rFonts w:eastAsia="Arial"/>
            <w:b/>
            <w:sz w:val="22"/>
            <w:szCs w:val="22"/>
            <w:lang w:val="es-MX"/>
          </w:rPr>
          <w:t>pa</w:t>
        </w:r>
        <w:r w:rsidRPr="00B03977">
          <w:rPr>
            <w:rFonts w:eastAsia="Arial"/>
            <w:b/>
            <w:spacing w:val="1"/>
            <w:sz w:val="22"/>
            <w:szCs w:val="22"/>
            <w:lang w:val="es-MX"/>
          </w:rPr>
          <w:t>r</w:t>
        </w:r>
        <w:r w:rsidRPr="00B03977">
          <w:rPr>
            <w:rFonts w:eastAsia="Arial"/>
            <w:b/>
            <w:sz w:val="22"/>
            <w:szCs w:val="22"/>
            <w:lang w:val="es-MX"/>
          </w:rPr>
          <w:t>a</w:t>
        </w:r>
        <w:r w:rsidRPr="00B03977">
          <w:rPr>
            <w:rFonts w:eastAsia="Arial"/>
            <w:b/>
            <w:spacing w:val="-4"/>
            <w:sz w:val="22"/>
            <w:szCs w:val="22"/>
            <w:lang w:val="es-MX"/>
          </w:rPr>
          <w:t xml:space="preserve"> </w:t>
        </w:r>
        <w:r w:rsidRPr="00B03977">
          <w:rPr>
            <w:rFonts w:eastAsia="Arial"/>
            <w:b/>
            <w:sz w:val="22"/>
            <w:szCs w:val="22"/>
            <w:lang w:val="es-MX"/>
          </w:rPr>
          <w:t>q</w:t>
        </w:r>
        <w:r w:rsidRPr="00B03977">
          <w:rPr>
            <w:rFonts w:eastAsia="Arial"/>
            <w:b/>
            <w:spacing w:val="1"/>
            <w:sz w:val="22"/>
            <w:szCs w:val="22"/>
            <w:lang w:val="es-MX"/>
          </w:rPr>
          <w:t>u</w:t>
        </w:r>
        <w:r w:rsidRPr="00B03977">
          <w:rPr>
            <w:rFonts w:eastAsia="Arial"/>
            <w:b/>
            <w:sz w:val="22"/>
            <w:szCs w:val="22"/>
            <w:lang w:val="es-MX"/>
          </w:rPr>
          <w:t>e</w:t>
        </w:r>
        <w:r w:rsidRPr="00B03977">
          <w:rPr>
            <w:rFonts w:eastAsia="Arial"/>
            <w:b/>
            <w:spacing w:val="-4"/>
            <w:sz w:val="22"/>
            <w:szCs w:val="22"/>
            <w:lang w:val="es-MX"/>
          </w:rPr>
          <w:t xml:space="preserve"> </w:t>
        </w:r>
        <w:r w:rsidRPr="00B03977">
          <w:rPr>
            <w:rFonts w:eastAsia="Arial"/>
            <w:b/>
            <w:spacing w:val="1"/>
            <w:sz w:val="22"/>
            <w:szCs w:val="22"/>
            <w:lang w:val="es-MX"/>
          </w:rPr>
          <w:t>h</w:t>
        </w:r>
        <w:r w:rsidRPr="00B03977">
          <w:rPr>
            <w:rFonts w:eastAsia="Arial"/>
            <w:b/>
            <w:sz w:val="22"/>
            <w:szCs w:val="22"/>
            <w:lang w:val="es-MX"/>
          </w:rPr>
          <w:t>agam</w:t>
        </w:r>
        <w:r w:rsidRPr="00B03977">
          <w:rPr>
            <w:rFonts w:eastAsia="Arial"/>
            <w:b/>
            <w:spacing w:val="3"/>
            <w:sz w:val="22"/>
            <w:szCs w:val="22"/>
            <w:lang w:val="es-MX"/>
          </w:rPr>
          <w:t>o</w:t>
        </w:r>
        <w:r w:rsidRPr="00B03977">
          <w:rPr>
            <w:rFonts w:eastAsia="Arial"/>
            <w:b/>
            <w:sz w:val="22"/>
            <w:szCs w:val="22"/>
            <w:lang w:val="es-MX"/>
          </w:rPr>
          <w:t>s</w:t>
        </w:r>
        <w:r w:rsidRPr="00B03977">
          <w:rPr>
            <w:rFonts w:eastAsia="Arial"/>
            <w:b/>
            <w:spacing w:val="-9"/>
            <w:sz w:val="22"/>
            <w:szCs w:val="22"/>
            <w:lang w:val="es-MX"/>
          </w:rPr>
          <w:t xml:space="preserve"> </w:t>
        </w:r>
        <w:r w:rsidRPr="00B03977">
          <w:rPr>
            <w:rFonts w:eastAsia="Arial"/>
            <w:b/>
            <w:spacing w:val="-1"/>
            <w:sz w:val="22"/>
            <w:szCs w:val="22"/>
            <w:lang w:val="es-MX"/>
          </w:rPr>
          <w:t>l</w:t>
        </w:r>
        <w:r w:rsidRPr="00B03977">
          <w:rPr>
            <w:rFonts w:eastAsia="Arial"/>
            <w:b/>
            <w:spacing w:val="2"/>
            <w:sz w:val="22"/>
            <w:szCs w:val="22"/>
            <w:lang w:val="es-MX"/>
          </w:rPr>
          <w:t>l</w:t>
        </w:r>
        <w:r w:rsidRPr="00B03977">
          <w:rPr>
            <w:rFonts w:eastAsia="Arial"/>
            <w:b/>
            <w:sz w:val="22"/>
            <w:szCs w:val="22"/>
            <w:lang w:val="es-MX"/>
          </w:rPr>
          <w:t>egar</w:t>
        </w:r>
        <w:r w:rsidRPr="00B03977">
          <w:rPr>
            <w:rFonts w:eastAsia="Arial"/>
            <w:b/>
            <w:spacing w:val="-6"/>
            <w:sz w:val="22"/>
            <w:szCs w:val="22"/>
            <w:lang w:val="es-MX"/>
          </w:rPr>
          <w:t xml:space="preserve"> </w:t>
        </w:r>
        <w:r w:rsidRPr="00B03977">
          <w:rPr>
            <w:rFonts w:eastAsia="Arial"/>
            <w:b/>
            <w:sz w:val="22"/>
            <w:szCs w:val="22"/>
            <w:lang w:val="es-MX"/>
          </w:rPr>
          <w:t>n</w:t>
        </w:r>
        <w:r w:rsidRPr="00B03977">
          <w:rPr>
            <w:rFonts w:eastAsia="Arial"/>
            <w:b/>
            <w:spacing w:val="3"/>
            <w:sz w:val="22"/>
            <w:szCs w:val="22"/>
            <w:lang w:val="es-MX"/>
          </w:rPr>
          <w:t>u</w:t>
        </w:r>
        <w:r w:rsidRPr="00B03977">
          <w:rPr>
            <w:rFonts w:eastAsia="Arial"/>
            <w:b/>
            <w:sz w:val="22"/>
            <w:szCs w:val="22"/>
            <w:lang w:val="es-MX"/>
          </w:rPr>
          <w:t>e</w:t>
        </w:r>
        <w:r w:rsidRPr="00B03977">
          <w:rPr>
            <w:rFonts w:eastAsia="Arial"/>
            <w:b/>
            <w:spacing w:val="-1"/>
            <w:sz w:val="22"/>
            <w:szCs w:val="22"/>
            <w:lang w:val="es-MX"/>
          </w:rPr>
          <w:t>s</w:t>
        </w:r>
        <w:r w:rsidRPr="00B03977">
          <w:rPr>
            <w:rFonts w:eastAsia="Arial"/>
            <w:b/>
            <w:spacing w:val="1"/>
            <w:sz w:val="22"/>
            <w:szCs w:val="22"/>
            <w:lang w:val="es-MX"/>
          </w:rPr>
          <w:t>t</w:t>
        </w:r>
        <w:r w:rsidRPr="00B03977">
          <w:rPr>
            <w:rFonts w:eastAsia="Arial"/>
            <w:b/>
            <w:spacing w:val="-1"/>
            <w:sz w:val="22"/>
            <w:szCs w:val="22"/>
            <w:lang w:val="es-MX"/>
          </w:rPr>
          <w:t>r</w:t>
        </w:r>
        <w:r w:rsidRPr="00B03977">
          <w:rPr>
            <w:rFonts w:eastAsia="Arial"/>
            <w:b/>
            <w:spacing w:val="2"/>
            <w:sz w:val="22"/>
            <w:szCs w:val="22"/>
            <w:lang w:val="es-MX"/>
          </w:rPr>
          <w:t>a</w:t>
        </w:r>
        <w:r w:rsidRPr="00B03977">
          <w:rPr>
            <w:rFonts w:eastAsia="Arial"/>
            <w:b/>
            <w:sz w:val="22"/>
            <w:szCs w:val="22"/>
            <w:lang w:val="es-MX"/>
          </w:rPr>
          <w:t>s</w:t>
        </w:r>
        <w:r w:rsidRPr="00B03977">
          <w:rPr>
            <w:rFonts w:eastAsia="Arial"/>
            <w:b/>
            <w:spacing w:val="-8"/>
            <w:sz w:val="22"/>
            <w:szCs w:val="22"/>
            <w:lang w:val="es-MX"/>
          </w:rPr>
          <w:t xml:space="preserve"> </w:t>
        </w:r>
        <w:r w:rsidRPr="00B03977">
          <w:rPr>
            <w:rFonts w:eastAsia="Arial"/>
            <w:b/>
            <w:spacing w:val="-1"/>
            <w:sz w:val="22"/>
            <w:szCs w:val="22"/>
            <w:lang w:val="es-MX"/>
          </w:rPr>
          <w:t>e</w:t>
        </w:r>
        <w:r w:rsidRPr="00B03977">
          <w:rPr>
            <w:rFonts w:eastAsia="Arial"/>
            <w:b/>
            <w:sz w:val="22"/>
            <w:szCs w:val="22"/>
            <w:lang w:val="es-MX"/>
          </w:rPr>
          <w:t>m</w:t>
        </w:r>
        <w:r w:rsidRPr="00B03977">
          <w:rPr>
            <w:rFonts w:eastAsia="Arial"/>
            <w:b/>
            <w:spacing w:val="1"/>
            <w:sz w:val="22"/>
            <w:szCs w:val="22"/>
            <w:lang w:val="es-MX"/>
          </w:rPr>
          <w:t>p</w:t>
        </w:r>
        <w:r w:rsidRPr="00B03977">
          <w:rPr>
            <w:rFonts w:eastAsia="Arial"/>
            <w:b/>
            <w:sz w:val="22"/>
            <w:szCs w:val="22"/>
            <w:lang w:val="es-MX"/>
          </w:rPr>
          <w:t>a</w:t>
        </w:r>
        <w:r w:rsidRPr="00B03977">
          <w:rPr>
            <w:rFonts w:eastAsia="Arial"/>
            <w:b/>
            <w:spacing w:val="5"/>
            <w:sz w:val="22"/>
            <w:szCs w:val="22"/>
            <w:lang w:val="es-MX"/>
          </w:rPr>
          <w:t>n</w:t>
        </w:r>
        <w:r w:rsidRPr="00B03977">
          <w:rPr>
            <w:rFonts w:eastAsia="Arial"/>
            <w:b/>
            <w:sz w:val="22"/>
            <w:szCs w:val="22"/>
            <w:lang w:val="es-MX"/>
          </w:rPr>
          <w:t>adas ha</w:t>
        </w:r>
        <w:r w:rsidRPr="00B03977">
          <w:rPr>
            <w:rFonts w:eastAsia="Arial"/>
            <w:b/>
            <w:spacing w:val="-1"/>
            <w:sz w:val="22"/>
            <w:szCs w:val="22"/>
            <w:lang w:val="es-MX"/>
          </w:rPr>
          <w:t>s</w:t>
        </w:r>
        <w:r w:rsidRPr="00B03977">
          <w:rPr>
            <w:rFonts w:eastAsia="Arial"/>
            <w:b/>
            <w:spacing w:val="1"/>
            <w:sz w:val="22"/>
            <w:szCs w:val="22"/>
            <w:lang w:val="es-MX"/>
          </w:rPr>
          <w:t>t</w:t>
        </w:r>
        <w:r w:rsidRPr="00B03977">
          <w:rPr>
            <w:rFonts w:eastAsia="Arial"/>
            <w:b/>
            <w:sz w:val="22"/>
            <w:szCs w:val="22"/>
            <w:lang w:val="es-MX"/>
          </w:rPr>
          <w:t>a</w:t>
        </w:r>
        <w:r w:rsidRPr="00B03977">
          <w:rPr>
            <w:rFonts w:eastAsia="Arial"/>
            <w:b/>
            <w:spacing w:val="-5"/>
            <w:sz w:val="22"/>
            <w:szCs w:val="22"/>
            <w:lang w:val="es-MX"/>
          </w:rPr>
          <w:t xml:space="preserve"> </w:t>
        </w:r>
        <w:r w:rsidRPr="00B03977">
          <w:rPr>
            <w:rFonts w:eastAsia="Arial"/>
            <w:b/>
            <w:spacing w:val="-1"/>
            <w:sz w:val="22"/>
            <w:szCs w:val="22"/>
            <w:lang w:val="es-MX"/>
          </w:rPr>
          <w:t>s</w:t>
        </w:r>
        <w:r w:rsidRPr="00B03977">
          <w:rPr>
            <w:rFonts w:eastAsia="Arial"/>
            <w:b/>
            <w:sz w:val="22"/>
            <w:szCs w:val="22"/>
            <w:lang w:val="es-MX"/>
          </w:rPr>
          <w:t>u</w:t>
        </w:r>
        <w:r w:rsidRPr="00B03977">
          <w:rPr>
            <w:rFonts w:eastAsia="Arial"/>
            <w:b/>
            <w:spacing w:val="-2"/>
            <w:sz w:val="22"/>
            <w:szCs w:val="22"/>
            <w:lang w:val="es-MX"/>
          </w:rPr>
          <w:t xml:space="preserve"> </w:t>
        </w:r>
        <w:r w:rsidRPr="00B03977">
          <w:rPr>
            <w:rFonts w:eastAsia="Arial"/>
            <w:b/>
            <w:sz w:val="22"/>
            <w:szCs w:val="22"/>
            <w:lang w:val="es-MX"/>
          </w:rPr>
          <w:t>d</w:t>
        </w:r>
        <w:r w:rsidRPr="00B03977">
          <w:rPr>
            <w:rFonts w:eastAsia="Arial"/>
            <w:b/>
            <w:spacing w:val="1"/>
            <w:sz w:val="22"/>
            <w:szCs w:val="22"/>
            <w:lang w:val="es-MX"/>
          </w:rPr>
          <w:t>o</w:t>
        </w:r>
        <w:r w:rsidRPr="00B03977">
          <w:rPr>
            <w:rFonts w:eastAsia="Arial"/>
            <w:b/>
            <w:sz w:val="22"/>
            <w:szCs w:val="22"/>
            <w:lang w:val="es-MX"/>
          </w:rPr>
          <w:t>m</w:t>
        </w:r>
        <w:r w:rsidRPr="00B03977">
          <w:rPr>
            <w:rFonts w:eastAsia="Arial"/>
            <w:b/>
            <w:spacing w:val="3"/>
            <w:sz w:val="22"/>
            <w:szCs w:val="22"/>
            <w:lang w:val="es-MX"/>
          </w:rPr>
          <w:t>i</w:t>
        </w:r>
        <w:r w:rsidRPr="00B03977">
          <w:rPr>
            <w:rFonts w:eastAsia="Arial"/>
            <w:b/>
            <w:sz w:val="22"/>
            <w:szCs w:val="22"/>
            <w:lang w:val="es-MX"/>
          </w:rPr>
          <w:t>ci</w:t>
        </w:r>
        <w:r w:rsidRPr="00B03977">
          <w:rPr>
            <w:rFonts w:eastAsia="Arial"/>
            <w:b/>
            <w:spacing w:val="-1"/>
            <w:sz w:val="22"/>
            <w:szCs w:val="22"/>
            <w:lang w:val="es-MX"/>
          </w:rPr>
          <w:t>l</w:t>
        </w:r>
        <w:r w:rsidRPr="00B03977">
          <w:rPr>
            <w:rFonts w:eastAsia="Arial"/>
            <w:b/>
            <w:sz w:val="22"/>
            <w:szCs w:val="22"/>
            <w:lang w:val="es-MX"/>
          </w:rPr>
          <w:t>i</w:t>
        </w:r>
        <w:r w:rsidRPr="00B03977">
          <w:rPr>
            <w:rFonts w:eastAsia="Arial"/>
            <w:b/>
            <w:spacing w:val="2"/>
            <w:sz w:val="22"/>
            <w:szCs w:val="22"/>
            <w:lang w:val="es-MX"/>
          </w:rPr>
          <w:t>o</w:t>
        </w:r>
        <w:r w:rsidRPr="00B03977">
          <w:rPr>
            <w:rFonts w:eastAsia="Arial"/>
            <w:b/>
            <w:sz w:val="22"/>
            <w:szCs w:val="22"/>
            <w:lang w:val="es-MX"/>
          </w:rPr>
          <w:t>?</w:t>
        </w:r>
      </w:ins>
    </w:p>
    <w:p w14:paraId="3154655F" w14:textId="77777777" w:rsidR="00673DEC" w:rsidRDefault="00673DEC" w:rsidP="00673DEC">
      <w:pPr>
        <w:rPr>
          <w:ins w:id="9066" w:author="Erlie Hasam Morfin Zavalza" w:date="2014-11-07T00:51:00Z"/>
          <w:rFonts w:eastAsia="Arial"/>
          <w:sz w:val="22"/>
          <w:szCs w:val="22"/>
          <w:lang w:val="es-MX"/>
        </w:rPr>
      </w:pPr>
      <w:ins w:id="9067" w:author="Erlie Hasam Morfin Zavalza" w:date="2014-11-07T00:51:00Z">
        <w:r w:rsidRPr="00B03977">
          <w:rPr>
            <w:rFonts w:eastAsia="Arial"/>
            <w:b/>
            <w:sz w:val="22"/>
            <w:szCs w:val="22"/>
            <w:lang w:val="es-MX"/>
          </w:rPr>
          <w:t>a)</w:t>
        </w:r>
        <w:r w:rsidRPr="00B03977">
          <w:rPr>
            <w:rFonts w:eastAsia="Arial"/>
            <w:b/>
            <w:spacing w:val="-1"/>
            <w:sz w:val="22"/>
            <w:szCs w:val="22"/>
            <w:lang w:val="es-MX"/>
          </w:rPr>
          <w:t xml:space="preserve"> </w:t>
        </w:r>
        <w:r w:rsidRPr="00C47150">
          <w:rPr>
            <w:rFonts w:eastAsia="Arial"/>
            <w:spacing w:val="-1"/>
            <w:sz w:val="22"/>
            <w:szCs w:val="22"/>
            <w:lang w:val="es-MX"/>
            <w:rPrChange w:id="9068" w:author="Erlie Hasam Morfin Zavalza" w:date="2014-11-08T22:45:00Z">
              <w:rPr>
                <w:rFonts w:eastAsia="Arial"/>
                <w:b/>
                <w:spacing w:val="-1"/>
                <w:sz w:val="22"/>
                <w:szCs w:val="22"/>
                <w:lang w:val="es-MX"/>
              </w:rPr>
            </w:rPrChange>
          </w:rPr>
          <w:t>S</w:t>
        </w:r>
        <w:r w:rsidRPr="00C47150">
          <w:rPr>
            <w:rFonts w:eastAsia="Arial"/>
            <w:sz w:val="22"/>
            <w:szCs w:val="22"/>
            <w:lang w:val="es-MX"/>
            <w:rPrChange w:id="9069" w:author="Erlie Hasam Morfin Zavalza" w:date="2014-11-08T22:45:00Z">
              <w:rPr>
                <w:rFonts w:eastAsia="Arial"/>
                <w:b/>
                <w:sz w:val="22"/>
                <w:szCs w:val="22"/>
                <w:lang w:val="es-MX"/>
              </w:rPr>
            </w:rPrChange>
          </w:rPr>
          <w:t xml:space="preserve">í  </w:t>
        </w:r>
        <w:r w:rsidRPr="00B03977">
          <w:rPr>
            <w:rFonts w:eastAsia="Arial"/>
            <w:b/>
            <w:sz w:val="22"/>
            <w:szCs w:val="22"/>
            <w:lang w:val="es-MX"/>
          </w:rPr>
          <w:t xml:space="preserve">                  b) </w:t>
        </w:r>
        <w:r w:rsidRPr="00B03977">
          <w:rPr>
            <w:rFonts w:eastAsia="Arial"/>
            <w:b/>
            <w:spacing w:val="53"/>
            <w:sz w:val="22"/>
            <w:szCs w:val="22"/>
            <w:lang w:val="es-MX"/>
          </w:rPr>
          <w:t xml:space="preserve"> </w:t>
        </w:r>
        <w:r w:rsidRPr="00C47150">
          <w:rPr>
            <w:rFonts w:eastAsia="Arial"/>
            <w:sz w:val="22"/>
            <w:szCs w:val="22"/>
            <w:lang w:val="es-MX"/>
            <w:rPrChange w:id="9070" w:author="Erlie Hasam Morfin Zavalza" w:date="2014-11-08T22:45:00Z">
              <w:rPr>
                <w:rFonts w:eastAsia="Arial"/>
                <w:b/>
                <w:sz w:val="22"/>
                <w:szCs w:val="22"/>
                <w:lang w:val="es-MX"/>
              </w:rPr>
            </w:rPrChange>
          </w:rPr>
          <w:t>No</w:t>
        </w:r>
      </w:ins>
    </w:p>
    <w:p w14:paraId="569A9388" w14:textId="77777777" w:rsidR="007B0EB6" w:rsidRPr="00B03977" w:rsidRDefault="007B0EB6" w:rsidP="007B0EB6">
      <w:pPr>
        <w:spacing w:line="220" w:lineRule="exact"/>
        <w:ind w:right="360"/>
        <w:rPr>
          <w:ins w:id="9071" w:author="Erlie Hasam Morfin Zavalza" w:date="2014-11-06T20:28:00Z"/>
          <w:rFonts w:eastAsia="Arial"/>
          <w:sz w:val="22"/>
          <w:szCs w:val="22"/>
          <w:lang w:val="es-MX"/>
        </w:rPr>
      </w:pPr>
      <w:ins w:id="9072" w:author="Erlie Hasam Morfin Zavalza" w:date="2014-11-06T20:28:00Z">
        <w:r w:rsidRPr="00B03977">
          <w:rPr>
            <w:rFonts w:eastAsia="Arial"/>
            <w:b/>
            <w:spacing w:val="1"/>
            <w:sz w:val="22"/>
            <w:szCs w:val="22"/>
            <w:lang w:val="es-MX"/>
          </w:rPr>
          <w:t>O</w:t>
        </w:r>
        <w:r w:rsidRPr="00B03977">
          <w:rPr>
            <w:rFonts w:eastAsia="Arial"/>
            <w:b/>
            <w:spacing w:val="-1"/>
            <w:sz w:val="22"/>
            <w:szCs w:val="22"/>
            <w:lang w:val="es-MX"/>
          </w:rPr>
          <w:t>r</w:t>
        </w:r>
        <w:r w:rsidRPr="00B03977">
          <w:rPr>
            <w:rFonts w:eastAsia="Arial"/>
            <w:b/>
            <w:sz w:val="22"/>
            <w:szCs w:val="22"/>
            <w:lang w:val="es-MX"/>
          </w:rPr>
          <w:t>dene</w:t>
        </w:r>
        <w:r w:rsidRPr="00B03977">
          <w:rPr>
            <w:rFonts w:eastAsia="Arial"/>
            <w:b/>
            <w:spacing w:val="-7"/>
            <w:sz w:val="22"/>
            <w:szCs w:val="22"/>
            <w:lang w:val="es-MX"/>
          </w:rPr>
          <w:t xml:space="preserve"> </w:t>
        </w:r>
        <w:r w:rsidRPr="00B03977">
          <w:rPr>
            <w:rFonts w:eastAsia="Arial"/>
            <w:b/>
            <w:sz w:val="22"/>
            <w:szCs w:val="22"/>
            <w:lang w:val="es-MX"/>
          </w:rPr>
          <w:t>los</w:t>
        </w:r>
        <w:r w:rsidRPr="00B03977">
          <w:rPr>
            <w:rFonts w:eastAsia="Arial"/>
            <w:b/>
            <w:spacing w:val="-1"/>
            <w:sz w:val="22"/>
            <w:szCs w:val="22"/>
            <w:lang w:val="es-MX"/>
          </w:rPr>
          <w:t xml:space="preserve"> </w:t>
        </w:r>
        <w:r w:rsidRPr="00B03977">
          <w:rPr>
            <w:rFonts w:eastAsia="Arial"/>
            <w:b/>
            <w:sz w:val="22"/>
            <w:szCs w:val="22"/>
            <w:lang w:val="es-MX"/>
          </w:rPr>
          <w:t>sig</w:t>
        </w:r>
        <w:r w:rsidRPr="00B03977">
          <w:rPr>
            <w:rFonts w:eastAsia="Arial"/>
            <w:b/>
            <w:spacing w:val="1"/>
            <w:sz w:val="22"/>
            <w:szCs w:val="22"/>
            <w:lang w:val="es-MX"/>
          </w:rPr>
          <w:t>u</w:t>
        </w:r>
        <w:r w:rsidRPr="00B03977">
          <w:rPr>
            <w:rFonts w:eastAsia="Arial"/>
            <w:b/>
            <w:sz w:val="22"/>
            <w:szCs w:val="22"/>
            <w:lang w:val="es-MX"/>
          </w:rPr>
          <w:t>ien</w:t>
        </w:r>
        <w:r w:rsidRPr="00B03977">
          <w:rPr>
            <w:rFonts w:eastAsia="Arial"/>
            <w:b/>
            <w:spacing w:val="1"/>
            <w:sz w:val="22"/>
            <w:szCs w:val="22"/>
            <w:lang w:val="es-MX"/>
          </w:rPr>
          <w:t>t</w:t>
        </w:r>
        <w:r w:rsidRPr="00B03977">
          <w:rPr>
            <w:rFonts w:eastAsia="Arial"/>
            <w:b/>
            <w:spacing w:val="2"/>
            <w:sz w:val="22"/>
            <w:szCs w:val="22"/>
            <w:lang w:val="es-MX"/>
          </w:rPr>
          <w:t>e</w:t>
        </w:r>
        <w:r w:rsidRPr="00B03977">
          <w:rPr>
            <w:rFonts w:eastAsia="Arial"/>
            <w:b/>
            <w:sz w:val="22"/>
            <w:szCs w:val="22"/>
            <w:lang w:val="es-MX"/>
          </w:rPr>
          <w:t>s</w:t>
        </w:r>
        <w:r w:rsidRPr="00B03977">
          <w:rPr>
            <w:rFonts w:eastAsia="Arial"/>
            <w:b/>
            <w:spacing w:val="-10"/>
            <w:sz w:val="22"/>
            <w:szCs w:val="22"/>
            <w:lang w:val="es-MX"/>
          </w:rPr>
          <w:t xml:space="preserve"> </w:t>
        </w:r>
        <w:r w:rsidRPr="00B03977">
          <w:rPr>
            <w:rFonts w:eastAsia="Arial"/>
            <w:b/>
            <w:spacing w:val="1"/>
            <w:sz w:val="22"/>
            <w:szCs w:val="22"/>
            <w:lang w:val="es-MX"/>
          </w:rPr>
          <w:t>s</w:t>
        </w:r>
        <w:r w:rsidRPr="00B03977">
          <w:rPr>
            <w:rFonts w:eastAsia="Arial"/>
            <w:b/>
            <w:spacing w:val="2"/>
            <w:sz w:val="22"/>
            <w:szCs w:val="22"/>
            <w:lang w:val="es-MX"/>
          </w:rPr>
          <w:t>a</w:t>
        </w:r>
        <w:r w:rsidRPr="00B03977">
          <w:rPr>
            <w:rFonts w:eastAsia="Arial"/>
            <w:b/>
            <w:sz w:val="22"/>
            <w:szCs w:val="22"/>
            <w:lang w:val="es-MX"/>
          </w:rPr>
          <w:t>bo</w:t>
        </w:r>
        <w:r w:rsidRPr="00B03977">
          <w:rPr>
            <w:rFonts w:eastAsia="Arial"/>
            <w:b/>
            <w:spacing w:val="-1"/>
            <w:sz w:val="22"/>
            <w:szCs w:val="22"/>
            <w:lang w:val="es-MX"/>
          </w:rPr>
          <w:t>r</w:t>
        </w:r>
        <w:r w:rsidRPr="00B03977">
          <w:rPr>
            <w:rFonts w:eastAsia="Arial"/>
            <w:b/>
            <w:sz w:val="22"/>
            <w:szCs w:val="22"/>
            <w:lang w:val="es-MX"/>
          </w:rPr>
          <w:t>es</w:t>
        </w:r>
        <w:r w:rsidRPr="00B03977">
          <w:rPr>
            <w:rFonts w:eastAsia="Arial"/>
            <w:b/>
            <w:spacing w:val="-9"/>
            <w:sz w:val="22"/>
            <w:szCs w:val="22"/>
            <w:lang w:val="es-MX"/>
          </w:rPr>
          <w:t xml:space="preserve"> </w:t>
        </w:r>
        <w:r w:rsidRPr="00B03977">
          <w:rPr>
            <w:rFonts w:eastAsia="Arial"/>
            <w:b/>
            <w:sz w:val="22"/>
            <w:szCs w:val="22"/>
            <w:lang w:val="es-MX"/>
          </w:rPr>
          <w:t>de empana</w:t>
        </w:r>
        <w:r w:rsidRPr="00B03977">
          <w:rPr>
            <w:rFonts w:eastAsia="Arial"/>
            <w:b/>
            <w:spacing w:val="3"/>
            <w:sz w:val="22"/>
            <w:szCs w:val="22"/>
            <w:lang w:val="es-MX"/>
          </w:rPr>
          <w:t>d</w:t>
        </w:r>
        <w:r w:rsidRPr="00B03977">
          <w:rPr>
            <w:rFonts w:eastAsia="Arial"/>
            <w:b/>
            <w:sz w:val="22"/>
            <w:szCs w:val="22"/>
            <w:lang w:val="es-MX"/>
          </w:rPr>
          <w:t>as</w:t>
        </w:r>
        <w:r w:rsidRPr="00B03977">
          <w:rPr>
            <w:rFonts w:eastAsia="Arial"/>
            <w:b/>
            <w:spacing w:val="-12"/>
            <w:sz w:val="22"/>
            <w:szCs w:val="22"/>
            <w:lang w:val="es-MX"/>
          </w:rPr>
          <w:t xml:space="preserve"> </w:t>
        </w:r>
        <w:r w:rsidRPr="00B03977">
          <w:rPr>
            <w:rFonts w:eastAsia="Arial"/>
            <w:b/>
            <w:sz w:val="22"/>
            <w:szCs w:val="22"/>
            <w:lang w:val="es-MX"/>
          </w:rPr>
          <w:t xml:space="preserve">de </w:t>
        </w:r>
        <w:r w:rsidRPr="00B03977">
          <w:rPr>
            <w:rFonts w:eastAsia="Arial"/>
            <w:b/>
            <w:spacing w:val="2"/>
            <w:sz w:val="22"/>
            <w:szCs w:val="22"/>
            <w:lang w:val="es-MX"/>
          </w:rPr>
          <w:t>a</w:t>
        </w:r>
        <w:r w:rsidRPr="00B03977">
          <w:rPr>
            <w:rFonts w:eastAsia="Arial"/>
            <w:b/>
            <w:sz w:val="22"/>
            <w:szCs w:val="22"/>
            <w:lang w:val="es-MX"/>
          </w:rPr>
          <w:t>cue</w:t>
        </w:r>
        <w:r w:rsidRPr="00B03977">
          <w:rPr>
            <w:rFonts w:eastAsia="Arial"/>
            <w:b/>
            <w:spacing w:val="-1"/>
            <w:sz w:val="22"/>
            <w:szCs w:val="22"/>
            <w:lang w:val="es-MX"/>
          </w:rPr>
          <w:t>r</w:t>
        </w:r>
        <w:r w:rsidRPr="00B03977">
          <w:rPr>
            <w:rFonts w:eastAsia="Arial"/>
            <w:b/>
            <w:sz w:val="22"/>
            <w:szCs w:val="22"/>
            <w:lang w:val="es-MX"/>
          </w:rPr>
          <w:t>do</w:t>
        </w:r>
        <w:r w:rsidRPr="00B03977">
          <w:rPr>
            <w:rFonts w:eastAsia="Arial"/>
            <w:b/>
            <w:spacing w:val="-3"/>
            <w:sz w:val="22"/>
            <w:szCs w:val="22"/>
            <w:lang w:val="es-MX"/>
          </w:rPr>
          <w:t xml:space="preserve"> </w:t>
        </w:r>
        <w:r w:rsidRPr="00B03977">
          <w:rPr>
            <w:rFonts w:eastAsia="Arial"/>
            <w:b/>
            <w:sz w:val="22"/>
            <w:szCs w:val="22"/>
            <w:lang w:val="es-MX"/>
          </w:rPr>
          <w:t>a</w:t>
        </w:r>
        <w:r w:rsidRPr="00B03977">
          <w:rPr>
            <w:rFonts w:eastAsia="Arial"/>
            <w:b/>
            <w:spacing w:val="1"/>
            <w:sz w:val="22"/>
            <w:szCs w:val="22"/>
            <w:lang w:val="es-MX"/>
          </w:rPr>
          <w:t xml:space="preserve"> </w:t>
        </w:r>
        <w:r w:rsidRPr="00B03977">
          <w:rPr>
            <w:rFonts w:eastAsia="Arial"/>
            <w:b/>
            <w:sz w:val="22"/>
            <w:szCs w:val="22"/>
            <w:lang w:val="es-MX"/>
          </w:rPr>
          <w:t>su</w:t>
        </w:r>
        <w:r w:rsidRPr="00B03977">
          <w:rPr>
            <w:rFonts w:eastAsia="Arial"/>
            <w:b/>
            <w:spacing w:val="-2"/>
            <w:sz w:val="22"/>
            <w:szCs w:val="22"/>
            <w:lang w:val="es-MX"/>
          </w:rPr>
          <w:t xml:space="preserve"> </w:t>
        </w:r>
        <w:r w:rsidRPr="00B03977">
          <w:rPr>
            <w:rFonts w:eastAsia="Arial"/>
            <w:b/>
            <w:sz w:val="22"/>
            <w:szCs w:val="22"/>
            <w:lang w:val="es-MX"/>
          </w:rPr>
          <w:t>p</w:t>
        </w:r>
        <w:r w:rsidRPr="00B03977">
          <w:rPr>
            <w:rFonts w:eastAsia="Arial"/>
            <w:b/>
            <w:spacing w:val="2"/>
            <w:sz w:val="22"/>
            <w:szCs w:val="22"/>
            <w:lang w:val="es-MX"/>
          </w:rPr>
          <w:t>r</w:t>
        </w:r>
        <w:r w:rsidRPr="00B03977">
          <w:rPr>
            <w:rFonts w:eastAsia="Arial"/>
            <w:b/>
            <w:sz w:val="22"/>
            <w:szCs w:val="22"/>
            <w:lang w:val="es-MX"/>
          </w:rPr>
          <w:t>efer</w:t>
        </w:r>
        <w:r w:rsidRPr="00B03977">
          <w:rPr>
            <w:rFonts w:eastAsia="Arial"/>
            <w:b/>
            <w:spacing w:val="-1"/>
            <w:sz w:val="22"/>
            <w:szCs w:val="22"/>
            <w:lang w:val="es-MX"/>
          </w:rPr>
          <w:t>e</w:t>
        </w:r>
        <w:r w:rsidRPr="00B03977">
          <w:rPr>
            <w:rFonts w:eastAsia="Arial"/>
            <w:b/>
            <w:spacing w:val="3"/>
            <w:sz w:val="22"/>
            <w:szCs w:val="22"/>
            <w:lang w:val="es-MX"/>
          </w:rPr>
          <w:t>n</w:t>
        </w:r>
        <w:r w:rsidRPr="00B03977">
          <w:rPr>
            <w:rFonts w:eastAsia="Arial"/>
            <w:b/>
            <w:sz w:val="22"/>
            <w:szCs w:val="22"/>
            <w:lang w:val="es-MX"/>
          </w:rPr>
          <w:t>cia</w:t>
        </w:r>
        <w:r w:rsidRPr="00B03977">
          <w:rPr>
            <w:rFonts w:eastAsia="Arial"/>
            <w:b/>
            <w:spacing w:val="-12"/>
            <w:sz w:val="22"/>
            <w:szCs w:val="22"/>
            <w:lang w:val="es-MX"/>
          </w:rPr>
          <w:t xml:space="preserve"> </w:t>
        </w:r>
        <w:r w:rsidRPr="00B03977">
          <w:rPr>
            <w:rFonts w:eastAsia="Arial"/>
            <w:b/>
            <w:spacing w:val="3"/>
            <w:sz w:val="22"/>
            <w:szCs w:val="22"/>
            <w:lang w:val="es-MX"/>
          </w:rPr>
          <w:t>d</w:t>
        </w:r>
        <w:r w:rsidRPr="00B03977">
          <w:rPr>
            <w:rFonts w:eastAsia="Arial"/>
            <w:b/>
            <w:sz w:val="22"/>
            <w:szCs w:val="22"/>
            <w:lang w:val="es-MX"/>
          </w:rPr>
          <w:t>e</w:t>
        </w:r>
        <w:r w:rsidRPr="00B03977">
          <w:rPr>
            <w:rFonts w:eastAsia="Arial"/>
            <w:b/>
            <w:spacing w:val="-2"/>
            <w:sz w:val="22"/>
            <w:szCs w:val="22"/>
            <w:lang w:val="es-MX"/>
          </w:rPr>
          <w:t xml:space="preserve"> </w:t>
        </w:r>
        <w:r w:rsidRPr="00B03977">
          <w:rPr>
            <w:rFonts w:eastAsia="Arial"/>
            <w:b/>
            <w:spacing w:val="-1"/>
            <w:sz w:val="22"/>
            <w:szCs w:val="22"/>
            <w:lang w:val="es-MX"/>
          </w:rPr>
          <w:t>c</w:t>
        </w:r>
        <w:r w:rsidRPr="00B03977">
          <w:rPr>
            <w:rFonts w:eastAsia="Arial"/>
            <w:b/>
            <w:sz w:val="22"/>
            <w:szCs w:val="22"/>
            <w:lang w:val="es-MX"/>
          </w:rPr>
          <w:t>onsu</w:t>
        </w:r>
        <w:r w:rsidRPr="00B03977">
          <w:rPr>
            <w:rFonts w:eastAsia="Arial"/>
            <w:b/>
            <w:spacing w:val="1"/>
            <w:sz w:val="22"/>
            <w:szCs w:val="22"/>
            <w:lang w:val="es-MX"/>
          </w:rPr>
          <w:t>m</w:t>
        </w:r>
        <w:r w:rsidRPr="00B03977">
          <w:rPr>
            <w:rFonts w:eastAsia="Arial"/>
            <w:b/>
            <w:sz w:val="22"/>
            <w:szCs w:val="22"/>
            <w:lang w:val="es-MX"/>
          </w:rPr>
          <w:t>o</w:t>
        </w:r>
        <w:r w:rsidRPr="00B03977">
          <w:rPr>
            <w:rFonts w:eastAsia="Arial"/>
            <w:b/>
            <w:spacing w:val="-6"/>
            <w:sz w:val="22"/>
            <w:szCs w:val="22"/>
            <w:lang w:val="es-MX"/>
          </w:rPr>
          <w:t xml:space="preserve"> </w:t>
        </w:r>
        <w:r w:rsidRPr="00B03977">
          <w:rPr>
            <w:rFonts w:eastAsia="Arial"/>
            <w:b/>
            <w:spacing w:val="2"/>
            <w:sz w:val="22"/>
            <w:szCs w:val="22"/>
            <w:lang w:val="es-MX"/>
          </w:rPr>
          <w:t>s</w:t>
        </w:r>
        <w:r w:rsidRPr="00B03977">
          <w:rPr>
            <w:rFonts w:eastAsia="Arial"/>
            <w:b/>
            <w:sz w:val="22"/>
            <w:szCs w:val="22"/>
            <w:lang w:val="es-MX"/>
          </w:rPr>
          <w:t>in</w:t>
        </w:r>
        <w:r w:rsidRPr="00B03977">
          <w:rPr>
            <w:rFonts w:eastAsia="Arial"/>
            <w:b/>
            <w:spacing w:val="-3"/>
            <w:sz w:val="22"/>
            <w:szCs w:val="22"/>
            <w:lang w:val="es-MX"/>
          </w:rPr>
          <w:t xml:space="preserve"> </w:t>
        </w:r>
        <w:r w:rsidRPr="00B03977">
          <w:rPr>
            <w:rFonts w:eastAsia="Arial"/>
            <w:b/>
            <w:sz w:val="22"/>
            <w:szCs w:val="22"/>
            <w:lang w:val="es-MX"/>
          </w:rPr>
          <w:t>r</w:t>
        </w:r>
        <w:r w:rsidRPr="00B03977">
          <w:rPr>
            <w:rFonts w:eastAsia="Arial"/>
            <w:b/>
            <w:spacing w:val="-1"/>
            <w:sz w:val="22"/>
            <w:szCs w:val="22"/>
            <w:lang w:val="es-MX"/>
          </w:rPr>
          <w:t>e</w:t>
        </w:r>
        <w:r w:rsidRPr="00B03977">
          <w:rPr>
            <w:rFonts w:eastAsia="Arial"/>
            <w:b/>
            <w:spacing w:val="3"/>
            <w:sz w:val="22"/>
            <w:szCs w:val="22"/>
            <w:lang w:val="es-MX"/>
          </w:rPr>
          <w:t>p</w:t>
        </w:r>
        <w:r w:rsidRPr="00B03977">
          <w:rPr>
            <w:rFonts w:eastAsia="Arial"/>
            <w:b/>
            <w:sz w:val="22"/>
            <w:szCs w:val="22"/>
            <w:lang w:val="es-MX"/>
          </w:rPr>
          <w:t>etir números</w:t>
        </w:r>
        <w:r w:rsidRPr="00B03977">
          <w:rPr>
            <w:rFonts w:eastAsia="Arial"/>
            <w:b/>
            <w:spacing w:val="-8"/>
            <w:sz w:val="22"/>
            <w:szCs w:val="22"/>
            <w:lang w:val="es-MX"/>
          </w:rPr>
          <w:t xml:space="preserve"> </w:t>
        </w:r>
        <w:r w:rsidRPr="00B03977">
          <w:rPr>
            <w:rFonts w:eastAsia="Arial"/>
            <w:b/>
            <w:spacing w:val="1"/>
            <w:sz w:val="22"/>
            <w:szCs w:val="22"/>
            <w:lang w:val="es-MX"/>
          </w:rPr>
          <w:t>(don</w:t>
        </w:r>
        <w:r w:rsidRPr="00B03977">
          <w:rPr>
            <w:rFonts w:eastAsia="Arial"/>
            <w:b/>
            <w:sz w:val="22"/>
            <w:szCs w:val="22"/>
            <w:lang w:val="es-MX"/>
          </w:rPr>
          <w:t>de</w:t>
        </w:r>
        <w:r w:rsidRPr="00B03977">
          <w:rPr>
            <w:rFonts w:eastAsia="Arial"/>
            <w:b/>
            <w:spacing w:val="-7"/>
            <w:sz w:val="22"/>
            <w:szCs w:val="22"/>
            <w:lang w:val="es-MX"/>
          </w:rPr>
          <w:t xml:space="preserve"> </w:t>
        </w:r>
        <w:r w:rsidRPr="00B03977">
          <w:rPr>
            <w:rFonts w:eastAsia="Arial"/>
            <w:b/>
            <w:sz w:val="22"/>
            <w:szCs w:val="22"/>
            <w:lang w:val="es-MX"/>
          </w:rPr>
          <w:t>1</w:t>
        </w:r>
        <w:r w:rsidRPr="00B03977">
          <w:rPr>
            <w:rFonts w:eastAsia="Arial"/>
            <w:b/>
            <w:spacing w:val="1"/>
            <w:sz w:val="22"/>
            <w:szCs w:val="22"/>
            <w:lang w:val="es-MX"/>
          </w:rPr>
          <w:t xml:space="preserve"> </w:t>
        </w:r>
        <w:r w:rsidRPr="00B03977">
          <w:rPr>
            <w:rFonts w:eastAsia="Arial"/>
            <w:b/>
            <w:sz w:val="22"/>
            <w:szCs w:val="22"/>
            <w:lang w:val="es-MX"/>
          </w:rPr>
          <w:t>es</w:t>
        </w:r>
        <w:r w:rsidRPr="00B03977">
          <w:rPr>
            <w:rFonts w:eastAsia="Arial"/>
            <w:b/>
            <w:spacing w:val="-1"/>
            <w:sz w:val="22"/>
            <w:szCs w:val="22"/>
            <w:lang w:val="es-MX"/>
          </w:rPr>
          <w:t xml:space="preserve"> </w:t>
        </w:r>
        <w:r w:rsidRPr="00B03977">
          <w:rPr>
            <w:rFonts w:eastAsia="Arial"/>
            <w:b/>
            <w:sz w:val="22"/>
            <w:szCs w:val="22"/>
            <w:lang w:val="es-MX"/>
          </w:rPr>
          <w:t>la</w:t>
        </w:r>
        <w:r w:rsidRPr="00B03977">
          <w:rPr>
            <w:rFonts w:eastAsia="Arial"/>
            <w:b/>
            <w:spacing w:val="-3"/>
            <w:sz w:val="22"/>
            <w:szCs w:val="22"/>
            <w:lang w:val="es-MX"/>
          </w:rPr>
          <w:t xml:space="preserve"> </w:t>
        </w:r>
        <w:r w:rsidRPr="00B03977">
          <w:rPr>
            <w:rFonts w:eastAsia="Arial"/>
            <w:b/>
            <w:spacing w:val="3"/>
            <w:sz w:val="22"/>
            <w:szCs w:val="22"/>
            <w:lang w:val="es-MX"/>
          </w:rPr>
          <w:t>q</w:t>
        </w:r>
        <w:r w:rsidRPr="00B03977">
          <w:rPr>
            <w:rFonts w:eastAsia="Arial"/>
            <w:b/>
            <w:sz w:val="22"/>
            <w:szCs w:val="22"/>
            <w:lang w:val="es-MX"/>
          </w:rPr>
          <w:t>ue</w:t>
        </w:r>
        <w:r w:rsidRPr="00B03977">
          <w:rPr>
            <w:rFonts w:eastAsia="Arial"/>
            <w:b/>
            <w:spacing w:val="-4"/>
            <w:sz w:val="22"/>
            <w:szCs w:val="22"/>
            <w:lang w:val="es-MX"/>
          </w:rPr>
          <w:t xml:space="preserve"> </w:t>
        </w:r>
        <w:r w:rsidRPr="00B03977">
          <w:rPr>
            <w:rFonts w:eastAsia="Arial"/>
            <w:b/>
            <w:sz w:val="22"/>
            <w:szCs w:val="22"/>
            <w:lang w:val="es-MX"/>
          </w:rPr>
          <w:t>men</w:t>
        </w:r>
        <w:r w:rsidRPr="00B03977">
          <w:rPr>
            <w:rFonts w:eastAsia="Arial"/>
            <w:b/>
            <w:spacing w:val="1"/>
            <w:sz w:val="22"/>
            <w:szCs w:val="22"/>
            <w:lang w:val="es-MX"/>
          </w:rPr>
          <w:t>o</w:t>
        </w:r>
        <w:r w:rsidRPr="00B03977">
          <w:rPr>
            <w:rFonts w:eastAsia="Arial"/>
            <w:b/>
            <w:sz w:val="22"/>
            <w:szCs w:val="22"/>
            <w:lang w:val="es-MX"/>
          </w:rPr>
          <w:t>s</w:t>
        </w:r>
        <w:r w:rsidRPr="00B03977">
          <w:rPr>
            <w:rFonts w:eastAsia="Arial"/>
            <w:b/>
            <w:spacing w:val="-4"/>
            <w:sz w:val="22"/>
            <w:szCs w:val="22"/>
            <w:lang w:val="es-MX"/>
          </w:rPr>
          <w:t xml:space="preserve"> </w:t>
        </w:r>
        <w:r w:rsidRPr="00B03977">
          <w:rPr>
            <w:rFonts w:eastAsia="Arial"/>
            <w:b/>
            <w:sz w:val="22"/>
            <w:szCs w:val="22"/>
            <w:lang w:val="es-MX"/>
          </w:rPr>
          <w:t>co</w:t>
        </w:r>
        <w:r w:rsidRPr="00B03977">
          <w:rPr>
            <w:rFonts w:eastAsia="Arial"/>
            <w:b/>
            <w:spacing w:val="1"/>
            <w:sz w:val="22"/>
            <w:szCs w:val="22"/>
            <w:lang w:val="es-MX"/>
          </w:rPr>
          <w:t>n</w:t>
        </w:r>
        <w:r w:rsidRPr="00B03977">
          <w:rPr>
            <w:rFonts w:eastAsia="Arial"/>
            <w:b/>
            <w:sz w:val="22"/>
            <w:szCs w:val="22"/>
            <w:lang w:val="es-MX"/>
          </w:rPr>
          <w:t>su</w:t>
        </w:r>
        <w:r w:rsidRPr="00B03977">
          <w:rPr>
            <w:rFonts w:eastAsia="Arial"/>
            <w:b/>
            <w:spacing w:val="1"/>
            <w:sz w:val="22"/>
            <w:szCs w:val="22"/>
            <w:lang w:val="es-MX"/>
          </w:rPr>
          <w:t>m</w:t>
        </w:r>
        <w:r w:rsidRPr="00B03977">
          <w:rPr>
            <w:rFonts w:eastAsia="Arial"/>
            <w:b/>
            <w:sz w:val="22"/>
            <w:szCs w:val="22"/>
            <w:lang w:val="es-MX"/>
          </w:rPr>
          <w:t>i</w:t>
        </w:r>
        <w:r w:rsidRPr="00B03977">
          <w:rPr>
            <w:rFonts w:eastAsia="Arial"/>
            <w:b/>
            <w:spacing w:val="-1"/>
            <w:sz w:val="22"/>
            <w:szCs w:val="22"/>
            <w:lang w:val="es-MX"/>
          </w:rPr>
          <w:t>r</w:t>
        </w:r>
        <w:r w:rsidRPr="00B03977">
          <w:rPr>
            <w:rFonts w:eastAsia="Arial"/>
            <w:b/>
            <w:spacing w:val="2"/>
            <w:sz w:val="22"/>
            <w:szCs w:val="22"/>
            <w:lang w:val="es-MX"/>
          </w:rPr>
          <w:t>í</w:t>
        </w:r>
        <w:r w:rsidRPr="00B03977">
          <w:rPr>
            <w:rFonts w:eastAsia="Arial"/>
            <w:b/>
            <w:sz w:val="22"/>
            <w:szCs w:val="22"/>
            <w:lang w:val="es-MX"/>
          </w:rPr>
          <w:t>a</w:t>
        </w:r>
        <w:r w:rsidRPr="00B03977">
          <w:rPr>
            <w:rFonts w:eastAsia="Arial"/>
            <w:b/>
            <w:spacing w:val="-9"/>
            <w:sz w:val="22"/>
            <w:szCs w:val="22"/>
            <w:lang w:val="es-MX"/>
          </w:rPr>
          <w:t xml:space="preserve"> </w:t>
        </w:r>
        <w:r w:rsidRPr="00B03977">
          <w:rPr>
            <w:rFonts w:eastAsia="Arial"/>
            <w:b/>
            <w:sz w:val="22"/>
            <w:szCs w:val="22"/>
            <w:lang w:val="es-MX"/>
          </w:rPr>
          <w:t>y</w:t>
        </w:r>
        <w:r w:rsidRPr="00B03977">
          <w:rPr>
            <w:rFonts w:eastAsia="Arial"/>
            <w:b/>
            <w:spacing w:val="-2"/>
            <w:sz w:val="22"/>
            <w:szCs w:val="22"/>
            <w:lang w:val="es-MX"/>
          </w:rPr>
          <w:t xml:space="preserve"> </w:t>
        </w:r>
        <w:r w:rsidRPr="00B03977">
          <w:rPr>
            <w:rFonts w:eastAsia="Arial"/>
            <w:b/>
            <w:sz w:val="22"/>
            <w:szCs w:val="22"/>
            <w:lang w:val="es-MX"/>
          </w:rPr>
          <w:t>9</w:t>
        </w:r>
        <w:r w:rsidRPr="00B03977">
          <w:rPr>
            <w:rFonts w:eastAsia="Arial"/>
            <w:b/>
            <w:spacing w:val="1"/>
            <w:sz w:val="22"/>
            <w:szCs w:val="22"/>
            <w:lang w:val="es-MX"/>
          </w:rPr>
          <w:t xml:space="preserve"> </w:t>
        </w:r>
        <w:r w:rsidRPr="00B03977">
          <w:rPr>
            <w:rFonts w:eastAsia="Arial"/>
            <w:b/>
            <w:sz w:val="22"/>
            <w:szCs w:val="22"/>
            <w:lang w:val="es-MX"/>
          </w:rPr>
          <w:t>la</w:t>
        </w:r>
        <w:r w:rsidRPr="00B03977">
          <w:rPr>
            <w:rFonts w:eastAsia="Arial"/>
            <w:b/>
            <w:spacing w:val="-3"/>
            <w:sz w:val="22"/>
            <w:szCs w:val="22"/>
            <w:lang w:val="es-MX"/>
          </w:rPr>
          <w:t xml:space="preserve"> </w:t>
        </w:r>
        <w:r w:rsidRPr="00B03977">
          <w:rPr>
            <w:rFonts w:eastAsia="Arial"/>
            <w:b/>
            <w:sz w:val="22"/>
            <w:szCs w:val="22"/>
            <w:lang w:val="es-MX"/>
          </w:rPr>
          <w:t>que</w:t>
        </w:r>
        <w:r w:rsidRPr="00B03977">
          <w:rPr>
            <w:rFonts w:eastAsia="Arial"/>
            <w:b/>
            <w:spacing w:val="-4"/>
            <w:sz w:val="22"/>
            <w:szCs w:val="22"/>
            <w:lang w:val="es-MX"/>
          </w:rPr>
          <w:t xml:space="preserve"> </w:t>
        </w:r>
        <w:r w:rsidRPr="00B03977">
          <w:rPr>
            <w:rFonts w:eastAsia="Arial"/>
            <w:b/>
            <w:sz w:val="22"/>
            <w:szCs w:val="22"/>
            <w:lang w:val="es-MX"/>
          </w:rPr>
          <w:t>m</w:t>
        </w:r>
        <w:r w:rsidRPr="00B03977">
          <w:rPr>
            <w:rFonts w:eastAsia="Arial"/>
            <w:b/>
            <w:spacing w:val="2"/>
            <w:sz w:val="22"/>
            <w:szCs w:val="22"/>
            <w:lang w:val="es-MX"/>
          </w:rPr>
          <w:t>á</w:t>
        </w:r>
        <w:r w:rsidRPr="00B03977">
          <w:rPr>
            <w:rFonts w:eastAsia="Arial"/>
            <w:b/>
            <w:sz w:val="22"/>
            <w:szCs w:val="22"/>
            <w:lang w:val="es-MX"/>
          </w:rPr>
          <w:t>s</w:t>
        </w:r>
        <w:r w:rsidRPr="00B03977">
          <w:rPr>
            <w:rFonts w:eastAsia="Arial"/>
            <w:b/>
            <w:spacing w:val="-4"/>
            <w:sz w:val="22"/>
            <w:szCs w:val="22"/>
            <w:lang w:val="es-MX"/>
          </w:rPr>
          <w:t xml:space="preserve"> </w:t>
        </w:r>
        <w:r w:rsidRPr="00B03977">
          <w:rPr>
            <w:rFonts w:eastAsia="Arial"/>
            <w:b/>
            <w:spacing w:val="-1"/>
            <w:sz w:val="22"/>
            <w:szCs w:val="22"/>
            <w:lang w:val="es-MX"/>
          </w:rPr>
          <w:t>c</w:t>
        </w:r>
        <w:r w:rsidRPr="00B03977">
          <w:rPr>
            <w:rFonts w:eastAsia="Arial"/>
            <w:b/>
            <w:sz w:val="22"/>
            <w:szCs w:val="22"/>
            <w:lang w:val="es-MX"/>
          </w:rPr>
          <w:t>onsu</w:t>
        </w:r>
        <w:r w:rsidRPr="00B03977">
          <w:rPr>
            <w:rFonts w:eastAsia="Arial"/>
            <w:b/>
            <w:spacing w:val="3"/>
            <w:sz w:val="22"/>
            <w:szCs w:val="22"/>
            <w:lang w:val="es-MX"/>
          </w:rPr>
          <w:t>m</w:t>
        </w:r>
        <w:r w:rsidRPr="00B03977">
          <w:rPr>
            <w:rFonts w:eastAsia="Arial"/>
            <w:b/>
            <w:sz w:val="22"/>
            <w:szCs w:val="22"/>
            <w:lang w:val="es-MX"/>
          </w:rPr>
          <w:t>i</w:t>
        </w:r>
        <w:r w:rsidRPr="00B03977">
          <w:rPr>
            <w:rFonts w:eastAsia="Arial"/>
            <w:b/>
            <w:spacing w:val="-1"/>
            <w:sz w:val="22"/>
            <w:szCs w:val="22"/>
            <w:lang w:val="es-MX"/>
          </w:rPr>
          <w:t>r</w:t>
        </w:r>
        <w:r w:rsidRPr="00B03977">
          <w:rPr>
            <w:rFonts w:eastAsia="Arial"/>
            <w:b/>
            <w:spacing w:val="2"/>
            <w:sz w:val="22"/>
            <w:szCs w:val="22"/>
            <w:lang w:val="es-MX"/>
          </w:rPr>
          <w:t>í</w:t>
        </w:r>
        <w:r w:rsidRPr="00B03977">
          <w:rPr>
            <w:rFonts w:eastAsia="Arial"/>
            <w:b/>
            <w:sz w:val="22"/>
            <w:szCs w:val="22"/>
            <w:lang w:val="es-MX"/>
          </w:rPr>
          <w:t>a).</w:t>
        </w:r>
      </w:ins>
    </w:p>
    <w:p w14:paraId="031ABE7F" w14:textId="77777777" w:rsidR="007B0EB6" w:rsidRPr="00B03977" w:rsidRDefault="007B0EB6" w:rsidP="007B0EB6">
      <w:pPr>
        <w:ind w:left="780"/>
        <w:rPr>
          <w:ins w:id="9073" w:author="Erlie Hasam Morfin Zavalza" w:date="2014-11-06T20:28:00Z"/>
          <w:rFonts w:eastAsia="Arial"/>
          <w:sz w:val="22"/>
          <w:szCs w:val="22"/>
          <w:lang w:val="es-MX"/>
        </w:rPr>
      </w:pPr>
      <w:ins w:id="9074"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1"/>
            <w:sz w:val="22"/>
            <w:szCs w:val="22"/>
            <w:lang w:val="es-MX"/>
          </w:rPr>
          <w:t xml:space="preserve"> </w:t>
        </w:r>
        <w:r w:rsidRPr="00B03977">
          <w:rPr>
            <w:rFonts w:eastAsia="Arial"/>
            <w:sz w:val="22"/>
            <w:szCs w:val="22"/>
            <w:lang w:val="es-MX"/>
          </w:rPr>
          <w:t>M</w:t>
        </w:r>
        <w:r w:rsidRPr="00B03977">
          <w:rPr>
            <w:rFonts w:eastAsia="Arial"/>
            <w:spacing w:val="-1"/>
            <w:sz w:val="22"/>
            <w:szCs w:val="22"/>
            <w:lang w:val="es-MX"/>
          </w:rPr>
          <w:t>i</w:t>
        </w:r>
        <w:r w:rsidRPr="00B03977">
          <w:rPr>
            <w:rFonts w:eastAsia="Arial"/>
            <w:sz w:val="22"/>
            <w:szCs w:val="22"/>
            <w:lang w:val="es-MX"/>
          </w:rPr>
          <w:t>x</w:t>
        </w:r>
        <w:r w:rsidRPr="00B03977">
          <w:rPr>
            <w:rFonts w:eastAsia="Arial"/>
            <w:spacing w:val="-2"/>
            <w:sz w:val="22"/>
            <w:szCs w:val="22"/>
            <w:lang w:val="es-MX"/>
          </w:rPr>
          <w:t xml:space="preserve"> </w:t>
        </w:r>
        <w:r w:rsidRPr="00B03977">
          <w:rPr>
            <w:rFonts w:eastAsia="Arial"/>
            <w:sz w:val="22"/>
            <w:szCs w:val="22"/>
            <w:lang w:val="es-MX"/>
          </w:rPr>
          <w:t>de M</w:t>
        </w:r>
        <w:r w:rsidRPr="00B03977">
          <w:rPr>
            <w:rFonts w:eastAsia="Arial"/>
            <w:spacing w:val="-1"/>
            <w:sz w:val="22"/>
            <w:szCs w:val="22"/>
            <w:lang w:val="es-MX"/>
          </w:rPr>
          <w:t>a</w:t>
        </w:r>
        <w:r w:rsidRPr="00B03977">
          <w:rPr>
            <w:rFonts w:eastAsia="Arial"/>
            <w:spacing w:val="3"/>
            <w:sz w:val="22"/>
            <w:szCs w:val="22"/>
            <w:lang w:val="es-MX"/>
          </w:rPr>
          <w:t>r</w:t>
        </w:r>
        <w:r w:rsidRPr="00B03977">
          <w:rPr>
            <w:rFonts w:eastAsia="Arial"/>
            <w:spacing w:val="-1"/>
            <w:sz w:val="22"/>
            <w:szCs w:val="22"/>
            <w:lang w:val="es-MX"/>
          </w:rPr>
          <w:t>i</w:t>
        </w:r>
        <w:r w:rsidRPr="00B03977">
          <w:rPr>
            <w:rFonts w:eastAsia="Arial"/>
            <w:spacing w:val="1"/>
            <w:sz w:val="22"/>
            <w:szCs w:val="22"/>
            <w:lang w:val="es-MX"/>
          </w:rPr>
          <w:t>sc</w:t>
        </w:r>
        <w:r w:rsidRPr="00B03977">
          <w:rPr>
            <w:rFonts w:eastAsia="Arial"/>
            <w:sz w:val="22"/>
            <w:szCs w:val="22"/>
            <w:lang w:val="es-MX"/>
          </w:rPr>
          <w:t>os</w:t>
        </w:r>
        <w:r w:rsidRPr="00B03977">
          <w:rPr>
            <w:rFonts w:eastAsia="Arial"/>
            <w:spacing w:val="-4"/>
            <w:sz w:val="22"/>
            <w:szCs w:val="22"/>
            <w:lang w:val="es-MX"/>
          </w:rPr>
          <w:t xml:space="preserve"> </w:t>
        </w:r>
        <w:r w:rsidRPr="00B03977">
          <w:rPr>
            <w:rFonts w:eastAsia="Arial"/>
            <w:sz w:val="22"/>
            <w:szCs w:val="22"/>
            <w:lang w:val="es-MX"/>
          </w:rPr>
          <w:t>y</w:t>
        </w:r>
        <w:r w:rsidRPr="00B03977">
          <w:rPr>
            <w:rFonts w:eastAsia="Arial"/>
            <w:spacing w:val="-5"/>
            <w:sz w:val="22"/>
            <w:szCs w:val="22"/>
            <w:lang w:val="es-MX"/>
          </w:rPr>
          <w:t xml:space="preserve"> </w:t>
        </w:r>
        <w:r w:rsidRPr="00B03977">
          <w:rPr>
            <w:rFonts w:eastAsia="Arial"/>
            <w:spacing w:val="1"/>
            <w:sz w:val="22"/>
            <w:szCs w:val="22"/>
            <w:lang w:val="es-MX"/>
          </w:rPr>
          <w:t>Q</w:t>
        </w:r>
        <w:r w:rsidRPr="00B03977">
          <w:rPr>
            <w:rFonts w:eastAsia="Arial"/>
            <w:spacing w:val="2"/>
            <w:sz w:val="22"/>
            <w:szCs w:val="22"/>
            <w:lang w:val="es-MX"/>
          </w:rPr>
          <w:t>u</w:t>
        </w:r>
        <w:r w:rsidRPr="00B03977">
          <w:rPr>
            <w:rFonts w:eastAsia="Arial"/>
            <w:sz w:val="22"/>
            <w:szCs w:val="22"/>
            <w:lang w:val="es-MX"/>
          </w:rPr>
          <w:t>e</w:t>
        </w:r>
        <w:r w:rsidRPr="00B03977">
          <w:rPr>
            <w:rFonts w:eastAsia="Arial"/>
            <w:spacing w:val="1"/>
            <w:sz w:val="22"/>
            <w:szCs w:val="22"/>
            <w:lang w:val="es-MX"/>
          </w:rPr>
          <w:t>s</w:t>
        </w:r>
        <w:r w:rsidRPr="00B03977">
          <w:rPr>
            <w:rFonts w:eastAsia="Arial"/>
            <w:sz w:val="22"/>
            <w:szCs w:val="22"/>
            <w:lang w:val="es-MX"/>
          </w:rPr>
          <w:t>o</w:t>
        </w:r>
      </w:ins>
    </w:p>
    <w:p w14:paraId="340ACBCE" w14:textId="77777777" w:rsidR="007B0EB6" w:rsidRPr="00B03977" w:rsidRDefault="007B0EB6" w:rsidP="007B0EB6">
      <w:pPr>
        <w:ind w:left="780"/>
        <w:rPr>
          <w:ins w:id="9075" w:author="Erlie Hasam Morfin Zavalza" w:date="2014-11-06T20:28:00Z"/>
          <w:rFonts w:eastAsia="Arial"/>
          <w:sz w:val="22"/>
          <w:szCs w:val="22"/>
          <w:lang w:val="es-MX"/>
        </w:rPr>
      </w:pPr>
      <w:ins w:id="9076"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3"/>
            <w:sz w:val="22"/>
            <w:szCs w:val="22"/>
            <w:lang w:val="es-MX"/>
          </w:rPr>
          <w:t xml:space="preserve"> </w:t>
        </w:r>
        <w:r w:rsidRPr="00B03977">
          <w:rPr>
            <w:rFonts w:eastAsia="Arial"/>
            <w:spacing w:val="2"/>
            <w:sz w:val="22"/>
            <w:szCs w:val="22"/>
            <w:lang w:val="es-MX"/>
          </w:rPr>
          <w:t>C</w:t>
        </w:r>
        <w:r w:rsidRPr="00B03977">
          <w:rPr>
            <w:rFonts w:eastAsia="Arial"/>
            <w:sz w:val="22"/>
            <w:szCs w:val="22"/>
            <w:lang w:val="es-MX"/>
          </w:rPr>
          <w:t>a</w:t>
        </w:r>
        <w:r w:rsidRPr="00B03977">
          <w:rPr>
            <w:rFonts w:eastAsia="Arial"/>
            <w:spacing w:val="4"/>
            <w:sz w:val="22"/>
            <w:szCs w:val="22"/>
            <w:lang w:val="es-MX"/>
          </w:rPr>
          <w:t>m</w:t>
        </w:r>
        <w:r w:rsidRPr="00B03977">
          <w:rPr>
            <w:rFonts w:eastAsia="Arial"/>
            <w:sz w:val="22"/>
            <w:szCs w:val="22"/>
            <w:lang w:val="es-MX"/>
          </w:rPr>
          <w:t>arón</w:t>
        </w:r>
        <w:r w:rsidRPr="00B03977">
          <w:rPr>
            <w:rFonts w:eastAsia="Arial"/>
            <w:spacing w:val="-6"/>
            <w:sz w:val="22"/>
            <w:szCs w:val="22"/>
            <w:lang w:val="es-MX"/>
          </w:rPr>
          <w:t xml:space="preserve"> </w:t>
        </w:r>
        <w:r w:rsidRPr="00B03977">
          <w:rPr>
            <w:rFonts w:eastAsia="Arial"/>
            <w:sz w:val="22"/>
            <w:szCs w:val="22"/>
            <w:lang w:val="es-MX"/>
          </w:rPr>
          <w:t>y</w:t>
        </w:r>
        <w:r w:rsidRPr="00B03977">
          <w:rPr>
            <w:rFonts w:eastAsia="Arial"/>
            <w:spacing w:val="-2"/>
            <w:sz w:val="22"/>
            <w:szCs w:val="22"/>
            <w:lang w:val="es-MX"/>
          </w:rPr>
          <w:t xml:space="preserve"> </w:t>
        </w:r>
        <w:r w:rsidRPr="00B03977">
          <w:rPr>
            <w:rFonts w:eastAsia="Arial"/>
            <w:spacing w:val="1"/>
            <w:sz w:val="22"/>
            <w:szCs w:val="22"/>
            <w:lang w:val="es-MX"/>
          </w:rPr>
          <w:t>Q</w:t>
        </w:r>
        <w:r w:rsidRPr="00B03977">
          <w:rPr>
            <w:rFonts w:eastAsia="Arial"/>
            <w:sz w:val="22"/>
            <w:szCs w:val="22"/>
            <w:lang w:val="es-MX"/>
          </w:rPr>
          <w:t>u</w:t>
        </w:r>
        <w:r w:rsidRPr="00B03977">
          <w:rPr>
            <w:rFonts w:eastAsia="Arial"/>
            <w:spacing w:val="-1"/>
            <w:sz w:val="22"/>
            <w:szCs w:val="22"/>
            <w:lang w:val="es-MX"/>
          </w:rPr>
          <w:t>e</w:t>
        </w:r>
        <w:r w:rsidRPr="00B03977">
          <w:rPr>
            <w:rFonts w:eastAsia="Arial"/>
            <w:spacing w:val="1"/>
            <w:sz w:val="22"/>
            <w:szCs w:val="22"/>
            <w:lang w:val="es-MX"/>
          </w:rPr>
          <w:t>so</w:t>
        </w:r>
        <w:r w:rsidRPr="00B03977">
          <w:rPr>
            <w:rFonts w:eastAsia="Arial"/>
            <w:sz w:val="22"/>
            <w:szCs w:val="22"/>
            <w:lang w:val="es-MX"/>
          </w:rPr>
          <w:t>.</w:t>
        </w:r>
      </w:ins>
    </w:p>
    <w:p w14:paraId="1D396420" w14:textId="77777777" w:rsidR="007B0EB6" w:rsidRPr="00B03977" w:rsidRDefault="007B0EB6" w:rsidP="007B0EB6">
      <w:pPr>
        <w:ind w:left="780"/>
        <w:rPr>
          <w:ins w:id="9077" w:author="Erlie Hasam Morfin Zavalza" w:date="2014-11-06T20:28:00Z"/>
          <w:rFonts w:eastAsia="Arial"/>
          <w:sz w:val="22"/>
          <w:szCs w:val="22"/>
          <w:lang w:val="es-MX"/>
        </w:rPr>
      </w:pPr>
      <w:ins w:id="9078"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1"/>
            <w:sz w:val="22"/>
            <w:szCs w:val="22"/>
            <w:lang w:val="es-MX"/>
          </w:rPr>
          <w:t xml:space="preserve"> </w:t>
        </w:r>
        <w:r w:rsidRPr="00B03977">
          <w:rPr>
            <w:rFonts w:eastAsia="Arial"/>
            <w:spacing w:val="1"/>
            <w:sz w:val="22"/>
            <w:szCs w:val="22"/>
            <w:lang w:val="es-MX"/>
          </w:rPr>
          <w:t>P</w:t>
        </w:r>
        <w:r w:rsidRPr="00B03977">
          <w:rPr>
            <w:rFonts w:eastAsia="Arial"/>
            <w:spacing w:val="-1"/>
            <w:sz w:val="22"/>
            <w:szCs w:val="22"/>
            <w:lang w:val="es-MX"/>
          </w:rPr>
          <w:t>i</w:t>
        </w:r>
        <w:r w:rsidRPr="00B03977">
          <w:rPr>
            <w:rFonts w:eastAsia="Arial"/>
            <w:sz w:val="22"/>
            <w:szCs w:val="22"/>
            <w:lang w:val="es-MX"/>
          </w:rPr>
          <w:t>no</w:t>
        </w:r>
      </w:ins>
    </w:p>
    <w:p w14:paraId="3DC2D247" w14:textId="77777777" w:rsidR="007B0EB6" w:rsidRPr="00B03977" w:rsidRDefault="007B0EB6" w:rsidP="007B0EB6">
      <w:pPr>
        <w:ind w:left="780"/>
        <w:rPr>
          <w:ins w:id="9079" w:author="Erlie Hasam Morfin Zavalza" w:date="2014-11-06T20:28:00Z"/>
          <w:rFonts w:eastAsia="Arial"/>
          <w:sz w:val="22"/>
          <w:szCs w:val="22"/>
          <w:lang w:val="es-MX"/>
        </w:rPr>
      </w:pPr>
      <w:ins w:id="9080"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pacing w:val="-1"/>
            <w:sz w:val="22"/>
            <w:szCs w:val="22"/>
            <w:lang w:val="es-MX"/>
          </w:rPr>
          <w:t>E</w:t>
        </w:r>
        <w:r w:rsidRPr="00B03977">
          <w:rPr>
            <w:rFonts w:eastAsia="Arial"/>
            <w:spacing w:val="1"/>
            <w:sz w:val="22"/>
            <w:szCs w:val="22"/>
            <w:lang w:val="es-MX"/>
          </w:rPr>
          <w:t>s</w:t>
        </w:r>
        <w:r w:rsidRPr="00B03977">
          <w:rPr>
            <w:rFonts w:eastAsia="Arial"/>
            <w:spacing w:val="2"/>
            <w:sz w:val="22"/>
            <w:szCs w:val="22"/>
            <w:lang w:val="es-MX"/>
          </w:rPr>
          <w:t>p</w:t>
        </w:r>
        <w:r w:rsidRPr="00B03977">
          <w:rPr>
            <w:rFonts w:eastAsia="Arial"/>
            <w:sz w:val="22"/>
            <w:szCs w:val="22"/>
            <w:lang w:val="es-MX"/>
          </w:rPr>
          <w:t>a</w:t>
        </w:r>
        <w:r w:rsidRPr="00B03977">
          <w:rPr>
            <w:rFonts w:eastAsia="Arial"/>
            <w:spacing w:val="1"/>
            <w:sz w:val="22"/>
            <w:szCs w:val="22"/>
            <w:lang w:val="es-MX"/>
          </w:rPr>
          <w:t>ñ</w:t>
        </w:r>
        <w:r w:rsidRPr="00B03977">
          <w:rPr>
            <w:rFonts w:eastAsia="Arial"/>
            <w:sz w:val="22"/>
            <w:szCs w:val="22"/>
            <w:lang w:val="es-MX"/>
          </w:rPr>
          <w:t>o</w:t>
        </w:r>
        <w:r w:rsidRPr="00B03977">
          <w:rPr>
            <w:rFonts w:eastAsia="Arial"/>
            <w:spacing w:val="-1"/>
            <w:sz w:val="22"/>
            <w:szCs w:val="22"/>
            <w:lang w:val="es-MX"/>
          </w:rPr>
          <w:t>l</w:t>
        </w:r>
        <w:r w:rsidRPr="00B03977">
          <w:rPr>
            <w:rFonts w:eastAsia="Arial"/>
            <w:sz w:val="22"/>
            <w:szCs w:val="22"/>
            <w:lang w:val="es-MX"/>
          </w:rPr>
          <w:t>a</w:t>
        </w:r>
      </w:ins>
    </w:p>
    <w:p w14:paraId="7609BF89" w14:textId="77777777" w:rsidR="007B0EB6" w:rsidRPr="00B03977" w:rsidRDefault="007B0EB6" w:rsidP="007B0EB6">
      <w:pPr>
        <w:ind w:left="780"/>
        <w:rPr>
          <w:ins w:id="9081" w:author="Erlie Hasam Morfin Zavalza" w:date="2014-11-06T20:28:00Z"/>
          <w:rFonts w:eastAsia="Arial"/>
          <w:sz w:val="22"/>
          <w:szCs w:val="22"/>
          <w:lang w:val="es-MX"/>
        </w:rPr>
      </w:pPr>
      <w:ins w:id="9082"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3"/>
            <w:sz w:val="22"/>
            <w:szCs w:val="22"/>
            <w:lang w:val="es-MX"/>
          </w:rPr>
          <w:t xml:space="preserve"> </w:t>
        </w:r>
        <w:r w:rsidRPr="00B03977">
          <w:rPr>
            <w:rFonts w:eastAsia="Arial"/>
            <w:spacing w:val="2"/>
            <w:sz w:val="22"/>
            <w:szCs w:val="22"/>
            <w:lang w:val="es-MX"/>
          </w:rPr>
          <w:t>C</w:t>
        </w:r>
        <w:r w:rsidRPr="00B03977">
          <w:rPr>
            <w:rFonts w:eastAsia="Arial"/>
            <w:sz w:val="22"/>
            <w:szCs w:val="22"/>
            <w:lang w:val="es-MX"/>
          </w:rPr>
          <w:t>arne</w:t>
        </w:r>
        <w:r w:rsidRPr="00B03977">
          <w:rPr>
            <w:rFonts w:eastAsia="Arial"/>
            <w:spacing w:val="-3"/>
            <w:sz w:val="22"/>
            <w:szCs w:val="22"/>
            <w:lang w:val="es-MX"/>
          </w:rPr>
          <w:t xml:space="preserve"> </w:t>
        </w:r>
        <w:r w:rsidRPr="00B03977">
          <w:rPr>
            <w:rFonts w:eastAsia="Arial"/>
            <w:spacing w:val="-1"/>
            <w:sz w:val="22"/>
            <w:szCs w:val="22"/>
            <w:lang w:val="es-MX"/>
          </w:rPr>
          <w:t>V</w:t>
        </w:r>
        <w:r w:rsidRPr="00B03977">
          <w:rPr>
            <w:rFonts w:eastAsia="Arial"/>
            <w:sz w:val="22"/>
            <w:szCs w:val="22"/>
            <w:lang w:val="es-MX"/>
          </w:rPr>
          <w:t>a</w:t>
        </w:r>
        <w:r w:rsidRPr="00B03977">
          <w:rPr>
            <w:rFonts w:eastAsia="Arial"/>
            <w:spacing w:val="1"/>
            <w:sz w:val="22"/>
            <w:szCs w:val="22"/>
            <w:lang w:val="es-MX"/>
          </w:rPr>
          <w:t>c</w:t>
        </w:r>
        <w:r w:rsidRPr="00B03977">
          <w:rPr>
            <w:rFonts w:eastAsia="Arial"/>
            <w:sz w:val="22"/>
            <w:szCs w:val="22"/>
            <w:lang w:val="es-MX"/>
          </w:rPr>
          <w:t>u</w:t>
        </w:r>
        <w:r w:rsidRPr="00B03977">
          <w:rPr>
            <w:rFonts w:eastAsia="Arial"/>
            <w:spacing w:val="1"/>
            <w:sz w:val="22"/>
            <w:szCs w:val="22"/>
            <w:lang w:val="es-MX"/>
          </w:rPr>
          <w:t>n</w:t>
        </w:r>
        <w:r w:rsidRPr="00B03977">
          <w:rPr>
            <w:rFonts w:eastAsia="Arial"/>
            <w:sz w:val="22"/>
            <w:szCs w:val="22"/>
            <w:lang w:val="es-MX"/>
          </w:rPr>
          <w:t>o,</w:t>
        </w:r>
        <w:r w:rsidRPr="00B03977">
          <w:rPr>
            <w:rFonts w:eastAsia="Arial"/>
            <w:spacing w:val="-8"/>
            <w:sz w:val="22"/>
            <w:szCs w:val="22"/>
            <w:lang w:val="es-MX"/>
          </w:rPr>
          <w:t xml:space="preserve"> </w:t>
        </w:r>
        <w:r w:rsidRPr="00B03977">
          <w:rPr>
            <w:rFonts w:eastAsia="Arial"/>
            <w:sz w:val="22"/>
            <w:szCs w:val="22"/>
            <w:lang w:val="es-MX"/>
          </w:rPr>
          <w:t>C</w:t>
        </w:r>
        <w:r w:rsidRPr="00B03977">
          <w:rPr>
            <w:rFonts w:eastAsia="Arial"/>
            <w:spacing w:val="2"/>
            <w:sz w:val="22"/>
            <w:szCs w:val="22"/>
            <w:lang w:val="es-MX"/>
          </w:rPr>
          <w:t>h</w:t>
        </w:r>
        <w:r w:rsidRPr="00B03977">
          <w:rPr>
            <w:rFonts w:eastAsia="Arial"/>
            <w:sz w:val="22"/>
            <w:szCs w:val="22"/>
            <w:lang w:val="es-MX"/>
          </w:rPr>
          <w:t>a</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i</w:t>
        </w:r>
        <w:r w:rsidRPr="00B03977">
          <w:rPr>
            <w:rFonts w:eastAsia="Arial"/>
            <w:sz w:val="22"/>
            <w:szCs w:val="22"/>
            <w:lang w:val="es-MX"/>
          </w:rPr>
          <w:t>ñ</w:t>
        </w:r>
        <w:r w:rsidRPr="00B03977">
          <w:rPr>
            <w:rFonts w:eastAsia="Arial"/>
            <w:spacing w:val="-1"/>
            <w:sz w:val="22"/>
            <w:szCs w:val="22"/>
            <w:lang w:val="es-MX"/>
          </w:rPr>
          <w:t>ó</w:t>
        </w:r>
        <w:r w:rsidRPr="00B03977">
          <w:rPr>
            <w:rFonts w:eastAsia="Arial"/>
            <w:sz w:val="22"/>
            <w:szCs w:val="22"/>
            <w:lang w:val="es-MX"/>
          </w:rPr>
          <w:t>n</w:t>
        </w:r>
        <w:r w:rsidRPr="00B03977">
          <w:rPr>
            <w:rFonts w:eastAsia="Arial"/>
            <w:spacing w:val="-6"/>
            <w:sz w:val="22"/>
            <w:szCs w:val="22"/>
            <w:lang w:val="es-MX"/>
          </w:rPr>
          <w:t xml:space="preserve"> </w:t>
        </w:r>
        <w:r w:rsidRPr="00B03977">
          <w:rPr>
            <w:rFonts w:eastAsia="Arial"/>
            <w:sz w:val="22"/>
            <w:szCs w:val="22"/>
            <w:lang w:val="es-MX"/>
          </w:rPr>
          <w:t>y</w:t>
        </w:r>
        <w:r w:rsidRPr="00B03977">
          <w:rPr>
            <w:rFonts w:eastAsia="Arial"/>
            <w:spacing w:val="-2"/>
            <w:sz w:val="22"/>
            <w:szCs w:val="22"/>
            <w:lang w:val="es-MX"/>
          </w:rPr>
          <w:t xml:space="preserve"> </w:t>
        </w:r>
        <w:r w:rsidRPr="00B03977">
          <w:rPr>
            <w:rFonts w:eastAsia="Arial"/>
            <w:spacing w:val="1"/>
            <w:sz w:val="22"/>
            <w:szCs w:val="22"/>
            <w:lang w:val="es-MX"/>
          </w:rPr>
          <w:t>Q</w:t>
        </w:r>
        <w:r w:rsidRPr="00B03977">
          <w:rPr>
            <w:rFonts w:eastAsia="Arial"/>
            <w:sz w:val="22"/>
            <w:szCs w:val="22"/>
            <w:lang w:val="es-MX"/>
          </w:rPr>
          <w:t>u</w:t>
        </w:r>
        <w:r w:rsidRPr="00B03977">
          <w:rPr>
            <w:rFonts w:eastAsia="Arial"/>
            <w:spacing w:val="-1"/>
            <w:sz w:val="22"/>
            <w:szCs w:val="22"/>
            <w:lang w:val="es-MX"/>
          </w:rPr>
          <w:t>e</w:t>
        </w:r>
        <w:r w:rsidRPr="00B03977">
          <w:rPr>
            <w:rFonts w:eastAsia="Arial"/>
            <w:spacing w:val="1"/>
            <w:sz w:val="22"/>
            <w:szCs w:val="22"/>
            <w:lang w:val="es-MX"/>
          </w:rPr>
          <w:t>s</w:t>
        </w:r>
        <w:r w:rsidRPr="00B03977">
          <w:rPr>
            <w:rFonts w:eastAsia="Arial"/>
            <w:sz w:val="22"/>
            <w:szCs w:val="22"/>
            <w:lang w:val="es-MX"/>
          </w:rPr>
          <w:t>o.</w:t>
        </w:r>
      </w:ins>
    </w:p>
    <w:p w14:paraId="6F05F17D" w14:textId="77777777" w:rsidR="007B0EB6" w:rsidRPr="00B03977" w:rsidRDefault="007B0EB6" w:rsidP="007B0EB6">
      <w:pPr>
        <w:spacing w:line="220" w:lineRule="exact"/>
        <w:ind w:left="780"/>
        <w:rPr>
          <w:ins w:id="9083" w:author="Erlie Hasam Morfin Zavalza" w:date="2014-11-06T20:28:00Z"/>
          <w:rFonts w:eastAsia="Arial"/>
          <w:sz w:val="22"/>
          <w:szCs w:val="22"/>
          <w:lang w:val="es-MX"/>
        </w:rPr>
      </w:pPr>
      <w:ins w:id="9084"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N</w:t>
        </w:r>
        <w:r w:rsidRPr="00B03977">
          <w:rPr>
            <w:rFonts w:eastAsia="Arial"/>
            <w:spacing w:val="1"/>
            <w:sz w:val="22"/>
            <w:szCs w:val="22"/>
            <w:lang w:val="es-MX"/>
          </w:rPr>
          <w:t>a</w:t>
        </w:r>
        <w:r w:rsidRPr="00B03977">
          <w:rPr>
            <w:rFonts w:eastAsia="Arial"/>
            <w:sz w:val="22"/>
            <w:szCs w:val="22"/>
            <w:lang w:val="es-MX"/>
          </w:rPr>
          <w:t>p</w:t>
        </w:r>
        <w:r w:rsidRPr="00B03977">
          <w:rPr>
            <w:rFonts w:eastAsia="Arial"/>
            <w:spacing w:val="1"/>
            <w:sz w:val="22"/>
            <w:szCs w:val="22"/>
            <w:lang w:val="es-MX"/>
          </w:rPr>
          <w:t>o</w:t>
        </w:r>
        <w:r w:rsidRPr="00B03977">
          <w:rPr>
            <w:rFonts w:eastAsia="Arial"/>
            <w:spacing w:val="-1"/>
            <w:sz w:val="22"/>
            <w:szCs w:val="22"/>
            <w:lang w:val="es-MX"/>
          </w:rPr>
          <w:t>li</w:t>
        </w:r>
        <w:r w:rsidRPr="00B03977">
          <w:rPr>
            <w:rFonts w:eastAsia="Arial"/>
            <w:spacing w:val="2"/>
            <w:sz w:val="22"/>
            <w:szCs w:val="22"/>
            <w:lang w:val="es-MX"/>
          </w:rPr>
          <w:t>t</w:t>
        </w:r>
        <w:r w:rsidRPr="00B03977">
          <w:rPr>
            <w:rFonts w:eastAsia="Arial"/>
            <w:sz w:val="22"/>
            <w:szCs w:val="22"/>
            <w:lang w:val="es-MX"/>
          </w:rPr>
          <w:t>a</w:t>
        </w:r>
        <w:r w:rsidRPr="00B03977">
          <w:rPr>
            <w:rFonts w:eastAsia="Arial"/>
            <w:spacing w:val="-1"/>
            <w:sz w:val="22"/>
            <w:szCs w:val="22"/>
            <w:lang w:val="es-MX"/>
          </w:rPr>
          <w:t>n</w:t>
        </w:r>
        <w:r w:rsidRPr="00B03977">
          <w:rPr>
            <w:rFonts w:eastAsia="Arial"/>
            <w:sz w:val="22"/>
            <w:szCs w:val="22"/>
            <w:lang w:val="es-MX"/>
          </w:rPr>
          <w:t>a</w:t>
        </w:r>
      </w:ins>
    </w:p>
    <w:p w14:paraId="520E3907" w14:textId="77777777" w:rsidR="007B0EB6" w:rsidRPr="00B03977" w:rsidRDefault="007B0EB6" w:rsidP="007B0EB6">
      <w:pPr>
        <w:ind w:left="780"/>
        <w:rPr>
          <w:ins w:id="9085" w:author="Erlie Hasam Morfin Zavalza" w:date="2014-11-06T20:28:00Z"/>
          <w:rFonts w:eastAsia="Arial"/>
          <w:sz w:val="22"/>
          <w:szCs w:val="22"/>
          <w:lang w:val="es-MX"/>
        </w:rPr>
      </w:pPr>
      <w:ins w:id="9086"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3"/>
            <w:sz w:val="22"/>
            <w:szCs w:val="22"/>
            <w:lang w:val="es-MX"/>
          </w:rPr>
          <w:t xml:space="preserve"> </w:t>
        </w:r>
        <w:r w:rsidRPr="00B03977">
          <w:rPr>
            <w:rFonts w:eastAsia="Arial"/>
            <w:sz w:val="22"/>
            <w:szCs w:val="22"/>
            <w:lang w:val="es-MX"/>
          </w:rPr>
          <w:t>3</w:t>
        </w:r>
        <w:r w:rsidRPr="00B03977">
          <w:rPr>
            <w:rFonts w:eastAsia="Arial"/>
            <w:spacing w:val="1"/>
            <w:sz w:val="22"/>
            <w:szCs w:val="22"/>
            <w:lang w:val="es-MX"/>
          </w:rPr>
          <w:t xml:space="preserve"> Q</w:t>
        </w:r>
        <w:r w:rsidRPr="00B03977">
          <w:rPr>
            <w:rFonts w:eastAsia="Arial"/>
            <w:sz w:val="22"/>
            <w:szCs w:val="22"/>
            <w:lang w:val="es-MX"/>
          </w:rPr>
          <w:t>u</w:t>
        </w:r>
        <w:r w:rsidRPr="00B03977">
          <w:rPr>
            <w:rFonts w:eastAsia="Arial"/>
            <w:spacing w:val="-1"/>
            <w:sz w:val="22"/>
            <w:szCs w:val="22"/>
            <w:lang w:val="es-MX"/>
          </w:rPr>
          <w:t>e</w:t>
        </w:r>
        <w:r w:rsidRPr="00B03977">
          <w:rPr>
            <w:rFonts w:eastAsia="Arial"/>
            <w:spacing w:val="1"/>
            <w:sz w:val="22"/>
            <w:szCs w:val="22"/>
            <w:lang w:val="es-MX"/>
          </w:rPr>
          <w:t>s</w:t>
        </w:r>
        <w:r w:rsidRPr="00B03977">
          <w:rPr>
            <w:rFonts w:eastAsia="Arial"/>
            <w:sz w:val="22"/>
            <w:szCs w:val="22"/>
            <w:lang w:val="es-MX"/>
          </w:rPr>
          <w:t>os</w:t>
        </w:r>
      </w:ins>
    </w:p>
    <w:p w14:paraId="06AE9BAF" w14:textId="77777777" w:rsidR="007B0EB6" w:rsidRPr="00B03977" w:rsidRDefault="007B0EB6" w:rsidP="007B0EB6">
      <w:pPr>
        <w:ind w:left="780"/>
        <w:rPr>
          <w:ins w:id="9087" w:author="Erlie Hasam Morfin Zavalza" w:date="2014-11-06T20:28:00Z"/>
          <w:rFonts w:eastAsia="Arial"/>
          <w:sz w:val="22"/>
          <w:szCs w:val="22"/>
          <w:lang w:val="es-MX"/>
        </w:rPr>
      </w:pPr>
      <w:ins w:id="9088" w:author="Erlie Hasam Morfin Zavalza" w:date="2014-11-06T20:28:00Z">
        <w:r w:rsidRPr="00B03977">
          <w:rPr>
            <w:rFonts w:eastAsia="Arial"/>
            <w:w w:val="99"/>
            <w:sz w:val="22"/>
            <w:szCs w:val="22"/>
            <w:u w:val="single" w:color="000000"/>
            <w:lang w:val="es-MX"/>
          </w:rPr>
          <w:t xml:space="preserve"> </w:t>
        </w:r>
        <w:r w:rsidRPr="00B03977">
          <w:rPr>
            <w:rFonts w:eastAsia="Arial"/>
            <w:sz w:val="22"/>
            <w:szCs w:val="22"/>
            <w:u w:val="single" w:color="000000"/>
            <w:lang w:val="es-MX"/>
          </w:rPr>
          <w:t xml:space="preserve">   </w:t>
        </w:r>
        <w:r w:rsidRPr="00B03977">
          <w:rPr>
            <w:rFonts w:eastAsia="Arial"/>
            <w:sz w:val="22"/>
            <w:szCs w:val="22"/>
            <w:lang w:val="es-MX"/>
          </w:rPr>
          <w:t xml:space="preserve">)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pacing w:val="1"/>
            <w:sz w:val="22"/>
            <w:szCs w:val="22"/>
            <w:lang w:val="es-MX"/>
          </w:rPr>
          <w:t>V</w:t>
        </w:r>
        <w:r w:rsidRPr="00B03977">
          <w:rPr>
            <w:rFonts w:eastAsia="Arial"/>
            <w:sz w:val="22"/>
            <w:szCs w:val="22"/>
            <w:lang w:val="es-MX"/>
          </w:rPr>
          <w:t>e</w:t>
        </w:r>
        <w:r w:rsidRPr="00B03977">
          <w:rPr>
            <w:rFonts w:eastAsia="Arial"/>
            <w:spacing w:val="1"/>
            <w:sz w:val="22"/>
            <w:szCs w:val="22"/>
            <w:lang w:val="es-MX"/>
          </w:rPr>
          <w:t>g</w:t>
        </w:r>
        <w:r w:rsidRPr="00B03977">
          <w:rPr>
            <w:rFonts w:eastAsia="Arial"/>
            <w:sz w:val="22"/>
            <w:szCs w:val="22"/>
            <w:lang w:val="es-MX"/>
          </w:rPr>
          <w:t>et</w:t>
        </w:r>
        <w:r w:rsidRPr="00B03977">
          <w:rPr>
            <w:rFonts w:eastAsia="Arial"/>
            <w:spacing w:val="-1"/>
            <w:sz w:val="22"/>
            <w:szCs w:val="22"/>
            <w:lang w:val="es-MX"/>
          </w:rPr>
          <w:t>a</w:t>
        </w:r>
        <w:r w:rsidRPr="00B03977">
          <w:rPr>
            <w:rFonts w:eastAsia="Arial"/>
            <w:spacing w:val="1"/>
            <w:sz w:val="22"/>
            <w:szCs w:val="22"/>
            <w:lang w:val="es-MX"/>
          </w:rPr>
          <w:t>ri</w:t>
        </w:r>
        <w:r w:rsidRPr="00B03977">
          <w:rPr>
            <w:rFonts w:eastAsia="Arial"/>
            <w:sz w:val="22"/>
            <w:szCs w:val="22"/>
            <w:lang w:val="es-MX"/>
          </w:rPr>
          <w:t>a</w:t>
        </w:r>
        <w:r w:rsidRPr="00B03977">
          <w:rPr>
            <w:rFonts w:eastAsia="Arial"/>
            <w:spacing w:val="-1"/>
            <w:sz w:val="22"/>
            <w:szCs w:val="22"/>
            <w:lang w:val="es-MX"/>
          </w:rPr>
          <w:t>n</w:t>
        </w:r>
        <w:r w:rsidRPr="00B03977">
          <w:rPr>
            <w:rFonts w:eastAsia="Arial"/>
            <w:sz w:val="22"/>
            <w:szCs w:val="22"/>
            <w:lang w:val="es-MX"/>
          </w:rPr>
          <w:t>a</w:t>
        </w:r>
      </w:ins>
    </w:p>
    <w:p w14:paraId="73974FC1" w14:textId="77777777" w:rsidR="007B0EB6" w:rsidRDefault="007B0EB6" w:rsidP="007B0EB6">
      <w:pPr>
        <w:rPr>
          <w:ins w:id="9089" w:author="Erlie Hasam Morfin Zavalza" w:date="2014-11-06T20:28:00Z"/>
          <w:rFonts w:eastAsia="Arial"/>
          <w:sz w:val="22"/>
          <w:szCs w:val="22"/>
          <w:lang w:val="es-MX"/>
        </w:rPr>
      </w:pPr>
      <w:ins w:id="9090" w:author="Erlie Hasam Morfin Zavalza" w:date="2014-11-06T20:28:00Z">
        <w:r>
          <w:rPr>
            <w:rFonts w:eastAsia="Arial"/>
            <w:sz w:val="22"/>
            <w:szCs w:val="22"/>
            <w:lang w:val="es-MX"/>
          </w:rPr>
          <w:t xml:space="preserve">              __) </w:t>
        </w:r>
        <w:r w:rsidRPr="00B03977">
          <w:rPr>
            <w:rFonts w:eastAsia="Arial"/>
            <w:spacing w:val="-1"/>
            <w:sz w:val="22"/>
            <w:szCs w:val="22"/>
            <w:lang w:val="es-MX"/>
          </w:rPr>
          <w:t>E</w:t>
        </w:r>
        <w:r w:rsidRPr="00B03977">
          <w:rPr>
            <w:rFonts w:eastAsia="Arial"/>
            <w:spacing w:val="4"/>
            <w:sz w:val="22"/>
            <w:szCs w:val="22"/>
            <w:lang w:val="es-MX"/>
          </w:rPr>
          <w:t>m</w:t>
        </w:r>
        <w:r w:rsidRPr="00B03977">
          <w:rPr>
            <w:rFonts w:eastAsia="Arial"/>
            <w:sz w:val="22"/>
            <w:szCs w:val="22"/>
            <w:lang w:val="es-MX"/>
          </w:rPr>
          <w:t>p</w:t>
        </w:r>
        <w:r w:rsidRPr="00B03977">
          <w:rPr>
            <w:rFonts w:eastAsia="Arial"/>
            <w:spacing w:val="-1"/>
            <w:sz w:val="22"/>
            <w:szCs w:val="22"/>
            <w:lang w:val="es-MX"/>
          </w:rPr>
          <w:t>a</w:t>
        </w:r>
        <w:r w:rsidRPr="00B03977">
          <w:rPr>
            <w:rFonts w:eastAsia="Arial"/>
            <w:sz w:val="22"/>
            <w:szCs w:val="22"/>
            <w:lang w:val="es-MX"/>
          </w:rPr>
          <w:t>n</w:t>
        </w:r>
        <w:r w:rsidRPr="00B03977">
          <w:rPr>
            <w:rFonts w:eastAsia="Arial"/>
            <w:spacing w:val="-1"/>
            <w:sz w:val="22"/>
            <w:szCs w:val="22"/>
            <w:lang w:val="es-MX"/>
          </w:rPr>
          <w:t>a</w:t>
        </w:r>
        <w:r w:rsidRPr="00B03977">
          <w:rPr>
            <w:rFonts w:eastAsia="Arial"/>
            <w:spacing w:val="2"/>
            <w:sz w:val="22"/>
            <w:szCs w:val="22"/>
            <w:lang w:val="es-MX"/>
          </w:rPr>
          <w:t>d</w:t>
        </w:r>
        <w:r w:rsidRPr="00B03977">
          <w:rPr>
            <w:rFonts w:eastAsia="Arial"/>
            <w:sz w:val="22"/>
            <w:szCs w:val="22"/>
            <w:lang w:val="es-MX"/>
          </w:rPr>
          <w:t>a</w:t>
        </w:r>
        <w:r w:rsidRPr="00B03977">
          <w:rPr>
            <w:rFonts w:eastAsia="Arial"/>
            <w:spacing w:val="-10"/>
            <w:sz w:val="22"/>
            <w:szCs w:val="22"/>
            <w:lang w:val="es-MX"/>
          </w:rPr>
          <w:t xml:space="preserve"> </w:t>
        </w:r>
        <w:r w:rsidRPr="00B03977">
          <w:rPr>
            <w:rFonts w:eastAsia="Arial"/>
            <w:sz w:val="22"/>
            <w:szCs w:val="22"/>
            <w:lang w:val="es-MX"/>
          </w:rPr>
          <w:t>re</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pacing w:val="2"/>
            <w:sz w:val="22"/>
            <w:szCs w:val="22"/>
            <w:lang w:val="es-MX"/>
          </w:rPr>
          <w:t>e</w:t>
        </w:r>
        <w:r w:rsidRPr="00B03977">
          <w:rPr>
            <w:rFonts w:eastAsia="Arial"/>
            <w:sz w:val="22"/>
            <w:szCs w:val="22"/>
            <w:lang w:val="es-MX"/>
          </w:rPr>
          <w:t>na</w:t>
        </w:r>
        <w:r w:rsidRPr="00B03977">
          <w:rPr>
            <w:rFonts w:eastAsia="Arial"/>
            <w:spacing w:val="-5"/>
            <w:sz w:val="22"/>
            <w:szCs w:val="22"/>
            <w:lang w:val="es-MX"/>
          </w:rPr>
          <w:t xml:space="preserve"> </w:t>
        </w:r>
        <w:r w:rsidRPr="00B03977">
          <w:rPr>
            <w:rFonts w:eastAsia="Arial"/>
            <w:sz w:val="22"/>
            <w:szCs w:val="22"/>
            <w:lang w:val="es-MX"/>
          </w:rPr>
          <w:t>de</w:t>
        </w:r>
        <w:r w:rsidRPr="00B03977">
          <w:rPr>
            <w:rFonts w:eastAsia="Arial"/>
            <w:spacing w:val="1"/>
            <w:sz w:val="22"/>
            <w:szCs w:val="22"/>
            <w:lang w:val="es-MX"/>
          </w:rPr>
          <w:t xml:space="preserve"> P</w:t>
        </w:r>
        <w:r w:rsidRPr="00B03977">
          <w:rPr>
            <w:rFonts w:eastAsia="Arial"/>
            <w:sz w:val="22"/>
            <w:szCs w:val="22"/>
            <w:lang w:val="es-MX"/>
          </w:rPr>
          <w:t>o</w:t>
        </w:r>
        <w:r w:rsidRPr="00B03977">
          <w:rPr>
            <w:rFonts w:eastAsia="Arial"/>
            <w:spacing w:val="-1"/>
            <w:sz w:val="22"/>
            <w:szCs w:val="22"/>
            <w:lang w:val="es-MX"/>
          </w:rPr>
          <w:t>l</w:t>
        </w:r>
        <w:r w:rsidRPr="00B03977">
          <w:rPr>
            <w:rFonts w:eastAsia="Arial"/>
            <w:spacing w:val="1"/>
            <w:sz w:val="22"/>
            <w:szCs w:val="22"/>
            <w:lang w:val="es-MX"/>
          </w:rPr>
          <w:t>l</w:t>
        </w:r>
        <w:r w:rsidRPr="00B03977">
          <w:rPr>
            <w:rFonts w:eastAsia="Arial"/>
            <w:sz w:val="22"/>
            <w:szCs w:val="22"/>
            <w:lang w:val="es-MX"/>
          </w:rPr>
          <w:t>o,</w:t>
        </w:r>
        <w:r w:rsidRPr="00B03977">
          <w:rPr>
            <w:rFonts w:eastAsia="Arial"/>
            <w:spacing w:val="-5"/>
            <w:sz w:val="22"/>
            <w:szCs w:val="22"/>
            <w:lang w:val="es-MX"/>
          </w:rPr>
          <w:t xml:space="preserve"> </w:t>
        </w:r>
        <w:r w:rsidRPr="00B03977">
          <w:rPr>
            <w:rFonts w:eastAsia="Arial"/>
            <w:spacing w:val="1"/>
            <w:sz w:val="22"/>
            <w:szCs w:val="22"/>
            <w:lang w:val="es-MX"/>
          </w:rPr>
          <w:t>Q</w:t>
        </w:r>
        <w:r w:rsidRPr="00B03977">
          <w:rPr>
            <w:rFonts w:eastAsia="Arial"/>
            <w:spacing w:val="2"/>
            <w:sz w:val="22"/>
            <w:szCs w:val="22"/>
            <w:lang w:val="es-MX"/>
          </w:rPr>
          <w:t>u</w:t>
        </w:r>
        <w:r w:rsidRPr="00B03977">
          <w:rPr>
            <w:rFonts w:eastAsia="Arial"/>
            <w:sz w:val="22"/>
            <w:szCs w:val="22"/>
            <w:lang w:val="es-MX"/>
          </w:rPr>
          <w:t>e</w:t>
        </w:r>
        <w:r w:rsidRPr="00B03977">
          <w:rPr>
            <w:rFonts w:eastAsia="Arial"/>
            <w:spacing w:val="1"/>
            <w:sz w:val="22"/>
            <w:szCs w:val="22"/>
            <w:lang w:val="es-MX"/>
          </w:rPr>
          <w:t>s</w:t>
        </w:r>
        <w:r w:rsidRPr="00B03977">
          <w:rPr>
            <w:rFonts w:eastAsia="Arial"/>
            <w:sz w:val="22"/>
            <w:szCs w:val="22"/>
            <w:lang w:val="es-MX"/>
          </w:rPr>
          <w:t>o</w:t>
        </w:r>
        <w:r w:rsidRPr="00B03977">
          <w:rPr>
            <w:rFonts w:eastAsia="Arial"/>
            <w:spacing w:val="-4"/>
            <w:sz w:val="22"/>
            <w:szCs w:val="22"/>
            <w:lang w:val="es-MX"/>
          </w:rPr>
          <w:t xml:space="preserve"> </w:t>
        </w:r>
        <w:r w:rsidRPr="00B03977">
          <w:rPr>
            <w:rFonts w:eastAsia="Arial"/>
            <w:sz w:val="22"/>
            <w:szCs w:val="22"/>
            <w:lang w:val="es-MX"/>
          </w:rPr>
          <w:t>y</w:t>
        </w:r>
        <w:r w:rsidRPr="00B03977">
          <w:rPr>
            <w:rFonts w:eastAsia="Arial"/>
            <w:spacing w:val="-1"/>
            <w:sz w:val="22"/>
            <w:szCs w:val="22"/>
            <w:lang w:val="es-MX"/>
          </w:rPr>
          <w:t xml:space="preserve"> </w:t>
        </w:r>
        <w:r w:rsidRPr="00B03977">
          <w:rPr>
            <w:rFonts w:eastAsia="Arial"/>
            <w:sz w:val="22"/>
            <w:szCs w:val="22"/>
            <w:lang w:val="es-MX"/>
          </w:rPr>
          <w:t>Cho</w:t>
        </w:r>
        <w:r w:rsidRPr="00B03977">
          <w:rPr>
            <w:rFonts w:eastAsia="Arial"/>
            <w:spacing w:val="3"/>
            <w:sz w:val="22"/>
            <w:szCs w:val="22"/>
            <w:lang w:val="es-MX"/>
          </w:rPr>
          <w:t>c</w:t>
        </w:r>
        <w:r w:rsidRPr="00B03977">
          <w:rPr>
            <w:rFonts w:eastAsia="Arial"/>
            <w:spacing w:val="-1"/>
            <w:sz w:val="22"/>
            <w:szCs w:val="22"/>
            <w:lang w:val="es-MX"/>
          </w:rPr>
          <w:t>l</w:t>
        </w:r>
        <w:r w:rsidRPr="00B03977">
          <w:rPr>
            <w:rFonts w:eastAsia="Arial"/>
            <w:sz w:val="22"/>
            <w:szCs w:val="22"/>
            <w:lang w:val="es-MX"/>
          </w:rPr>
          <w:t>o.</w:t>
        </w:r>
      </w:ins>
    </w:p>
    <w:p w14:paraId="7BBA3FCE" w14:textId="77777777" w:rsidR="00673DEC" w:rsidRDefault="00673DEC" w:rsidP="007B0EB6">
      <w:pPr>
        <w:rPr>
          <w:ins w:id="9091" w:author="Erlie Hasam Morfin Zavalza" w:date="2014-11-07T00:51:00Z"/>
          <w:rFonts w:eastAsia="Arial"/>
          <w:lang w:val="es-MX"/>
        </w:rPr>
      </w:pPr>
    </w:p>
    <w:p w14:paraId="0EDB8E63" w14:textId="77777777" w:rsidR="007B0EB6" w:rsidRPr="00B03977" w:rsidRDefault="007B0EB6" w:rsidP="007B0EB6">
      <w:pPr>
        <w:rPr>
          <w:ins w:id="9092" w:author="Erlie Hasam Morfin Zavalza" w:date="2014-11-06T20:28:00Z"/>
          <w:rFonts w:eastAsia="Arial"/>
          <w:lang w:val="es-MX"/>
        </w:rPr>
      </w:pPr>
      <w:ins w:id="9093" w:author="Erlie Hasam Morfin Zavalza" w:date="2014-11-06T20:28:00Z">
        <w:r w:rsidRPr="005E0041">
          <w:rPr>
            <w:rFonts w:eastAsia="Arial"/>
            <w:lang w:val="es-MX"/>
          </w:rPr>
          <w:lastRenderedPageBreak/>
          <w:t>¡¡ Felicitaciones!! Has finalizado de manera satisfactoria, Restaurant Top-Ten agradece tu disposición y el tiempo brindado para contestar esta encuesta, tu opinión es muy importante para nosotros, recuerda que al haber participado podrás formar parte de un sorteo para recibir una prueba gratis, descuentos y promociones especiales de nuestros productos el día del lanzamiento de nuestras nuevas empanadas, te mantendremos informado.</w:t>
        </w:r>
      </w:ins>
    </w:p>
    <w:p w14:paraId="17F21567" w14:textId="77777777" w:rsidR="007B0EB6" w:rsidRPr="00B03977" w:rsidRDefault="007B0EB6" w:rsidP="007B0EB6">
      <w:pPr>
        <w:rPr>
          <w:ins w:id="9094" w:author="Erlie Hasam Morfin Zavalza" w:date="2014-11-06T20:28:00Z"/>
          <w:sz w:val="22"/>
          <w:szCs w:val="22"/>
          <w:lang w:val="es-MX"/>
        </w:rPr>
      </w:pPr>
    </w:p>
    <w:p w14:paraId="1A1C34BA" w14:textId="77777777" w:rsidR="007B0EB6" w:rsidRDefault="007B0EB6">
      <w:pPr>
        <w:pStyle w:val="Ttulo3"/>
        <w:rPr>
          <w:ins w:id="9095" w:author="Erlie Hasam Morfin Zavalza" w:date="2014-11-06T20:29:00Z"/>
          <w:lang w:val="es-MX"/>
        </w:rPr>
      </w:pPr>
      <w:ins w:id="9096" w:author="Erlie Hasam Morfin Zavalza" w:date="2014-11-06T20:29:00Z">
        <w:r>
          <w:rPr>
            <w:lang w:val="es-MX"/>
          </w:rPr>
          <w:t>RESULTADOS DE LA ENCUESTA</w:t>
        </w:r>
      </w:ins>
    </w:p>
    <w:p w14:paraId="471F8A4D" w14:textId="51D470E5" w:rsidR="007B0EB6" w:rsidRDefault="00E04E30" w:rsidP="007B0EB6">
      <w:pPr>
        <w:rPr>
          <w:ins w:id="9097" w:author="Erlie Hasam Morfin Zavalza" w:date="2014-11-14T00:59:00Z"/>
          <w:lang w:val="es-MX"/>
        </w:rPr>
      </w:pPr>
      <w:ins w:id="9098" w:author="Erlie Hasam Morfin Zavalza" w:date="2014-11-09T20:39:00Z">
        <w:r>
          <w:rPr>
            <w:noProof/>
            <w:lang w:val="es-MX" w:eastAsia="es-MX"/>
          </w:rPr>
          <w:drawing>
            <wp:inline distT="0" distB="0" distL="0" distR="0" wp14:anchorId="30CE4ED5" wp14:editId="1079A3F5">
              <wp:extent cx="5422265" cy="1391478"/>
              <wp:effectExtent l="0" t="0" r="698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5586" cy="1397463"/>
                      </a:xfrm>
                      <a:prstGeom prst="rect">
                        <a:avLst/>
                      </a:prstGeom>
                    </pic:spPr>
                  </pic:pic>
                </a:graphicData>
              </a:graphic>
            </wp:inline>
          </w:drawing>
        </w:r>
      </w:ins>
    </w:p>
    <w:p w14:paraId="54CD65FF" w14:textId="2ED3FD46" w:rsidR="005B2515" w:rsidRDefault="005B2515" w:rsidP="007B0EB6">
      <w:pPr>
        <w:rPr>
          <w:ins w:id="9099" w:author="Erlie Hasam Morfin Zavalza" w:date="2014-11-09T20:39:00Z"/>
          <w:lang w:val="es-MX"/>
        </w:rPr>
      </w:pPr>
      <w:ins w:id="9100" w:author="Erlie Hasam Morfin Zavalza" w:date="2014-11-14T00:59:00Z">
        <w:r>
          <w:rPr>
            <w:lang w:val="es-MX"/>
          </w:rPr>
          <w:t>Todas las personas encuestadas han consumido o consumen empanadas.</w:t>
        </w:r>
      </w:ins>
    </w:p>
    <w:p w14:paraId="334AA624" w14:textId="77777777" w:rsidR="00E04E30" w:rsidRDefault="00E04E30" w:rsidP="007B0EB6">
      <w:pPr>
        <w:rPr>
          <w:ins w:id="9101" w:author="Erlie Hasam Morfin Zavalza" w:date="2014-11-09T20:39:00Z"/>
          <w:lang w:val="es-MX"/>
        </w:rPr>
      </w:pPr>
    </w:p>
    <w:p w14:paraId="5F73438C" w14:textId="77777777" w:rsidR="00E04E30" w:rsidRDefault="00E04E30" w:rsidP="007B0EB6">
      <w:pPr>
        <w:rPr>
          <w:ins w:id="9102" w:author="Erlie Hasam Morfin Zavalza" w:date="2014-11-09T20:39:00Z"/>
          <w:lang w:val="es-MX"/>
        </w:rPr>
      </w:pPr>
    </w:p>
    <w:p w14:paraId="04CEF19F" w14:textId="10055975" w:rsidR="00E04E30" w:rsidRDefault="00E04E30" w:rsidP="007B0EB6">
      <w:pPr>
        <w:rPr>
          <w:ins w:id="9103" w:author="Erlie Hasam Morfin Zavalza" w:date="2014-11-14T01:00:00Z"/>
          <w:lang w:val="es-MX"/>
        </w:rPr>
      </w:pPr>
      <w:ins w:id="9104" w:author="Erlie Hasam Morfin Zavalza" w:date="2014-11-09T20:42:00Z">
        <w:r>
          <w:rPr>
            <w:noProof/>
            <w:lang w:val="es-MX" w:eastAsia="es-MX"/>
          </w:rPr>
          <w:drawing>
            <wp:inline distT="0" distB="0" distL="0" distR="0" wp14:anchorId="504C98F0" wp14:editId="209471D4">
              <wp:extent cx="5612130" cy="1588770"/>
              <wp:effectExtent l="0" t="0" r="762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588770"/>
                      </a:xfrm>
                      <a:prstGeom prst="rect">
                        <a:avLst/>
                      </a:prstGeom>
                    </pic:spPr>
                  </pic:pic>
                </a:graphicData>
              </a:graphic>
            </wp:inline>
          </w:drawing>
        </w:r>
      </w:ins>
    </w:p>
    <w:p w14:paraId="21C22E0A" w14:textId="7E27DB51" w:rsidR="005B2515" w:rsidRDefault="005B2515" w:rsidP="007B0EB6">
      <w:pPr>
        <w:rPr>
          <w:ins w:id="9105" w:author="Erlie Hasam Morfin Zavalza" w:date="2014-11-09T20:42:00Z"/>
          <w:lang w:val="es-MX"/>
        </w:rPr>
      </w:pPr>
      <w:ins w:id="9106" w:author="Erlie Hasam Morfin Zavalza" w:date="2014-11-14T01:00:00Z">
        <w:r>
          <w:rPr>
            <w:lang w:val="es-MX"/>
          </w:rPr>
          <w:t xml:space="preserve">La mayoría de las personas prefiere comer su empanada en su hogar o acudir a comprarla a un restaurante, lo cual indica que puede </w:t>
        </w:r>
      </w:ins>
      <w:ins w:id="9107" w:author="Erlie Hasam Morfin Zavalza" w:date="2014-11-14T01:01:00Z">
        <w:r>
          <w:rPr>
            <w:lang w:val="es-MX"/>
          </w:rPr>
          <w:t>haber</w:t>
        </w:r>
      </w:ins>
      <w:ins w:id="9108" w:author="Erlie Hasam Morfin Zavalza" w:date="2014-11-14T01:00:00Z">
        <w:r>
          <w:rPr>
            <w:lang w:val="es-MX"/>
          </w:rPr>
          <w:t xml:space="preserve"> viabilidad en la implementaci</w:t>
        </w:r>
      </w:ins>
      <w:ins w:id="9109" w:author="Erlie Hasam Morfin Zavalza" w:date="2014-11-14T01:01:00Z">
        <w:r>
          <w:rPr>
            <w:lang w:val="es-MX"/>
          </w:rPr>
          <w:t>ón de un servicio de entrega a domicilio y además la venta de empanadas en el restaurant.</w:t>
        </w:r>
      </w:ins>
    </w:p>
    <w:p w14:paraId="79DF8BDB" w14:textId="77777777" w:rsidR="00E04E30" w:rsidRDefault="00E04E30" w:rsidP="007B0EB6">
      <w:pPr>
        <w:rPr>
          <w:ins w:id="9110" w:author="Erlie Hasam Morfin Zavalza" w:date="2014-11-09T20:42:00Z"/>
          <w:lang w:val="es-MX"/>
        </w:rPr>
      </w:pPr>
    </w:p>
    <w:p w14:paraId="78AD4A9E" w14:textId="1D09ABCF" w:rsidR="00E04E30" w:rsidRDefault="00C41AD0" w:rsidP="007B0EB6">
      <w:pPr>
        <w:rPr>
          <w:ins w:id="9111" w:author="Erlie Hasam Morfin Zavalza" w:date="2014-11-14T01:01:00Z"/>
          <w:lang w:val="es-MX"/>
        </w:rPr>
      </w:pPr>
      <w:ins w:id="9112" w:author="Erlie Hasam Morfin Zavalza" w:date="2014-11-09T21:16:00Z">
        <w:r>
          <w:rPr>
            <w:noProof/>
            <w:lang w:val="es-MX" w:eastAsia="es-MX"/>
          </w:rPr>
          <w:drawing>
            <wp:inline distT="0" distB="0" distL="0" distR="0" wp14:anchorId="7E944971" wp14:editId="41275048">
              <wp:extent cx="5612028" cy="1558456"/>
              <wp:effectExtent l="0" t="0" r="8255" b="381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394" cy="1562445"/>
                      </a:xfrm>
                      <a:prstGeom prst="rect">
                        <a:avLst/>
                      </a:prstGeom>
                    </pic:spPr>
                  </pic:pic>
                </a:graphicData>
              </a:graphic>
            </wp:inline>
          </w:drawing>
        </w:r>
      </w:ins>
    </w:p>
    <w:p w14:paraId="30736DAE" w14:textId="6C992A75" w:rsidR="005B2515" w:rsidRDefault="005B2515" w:rsidP="007B0EB6">
      <w:pPr>
        <w:rPr>
          <w:ins w:id="9113" w:author="Erlie Hasam Morfin Zavalza" w:date="2014-11-09T21:16:00Z"/>
          <w:lang w:val="es-MX"/>
        </w:rPr>
      </w:pPr>
      <w:ins w:id="9114" w:author="Erlie Hasam Morfin Zavalza" w:date="2014-11-14T01:03:00Z">
        <w:r>
          <w:rPr>
            <w:lang w:val="es-MX"/>
          </w:rPr>
          <w:lastRenderedPageBreak/>
          <w:t xml:space="preserve">  </w:t>
        </w:r>
      </w:ins>
      <w:ins w:id="9115" w:author="Erlie Hasam Morfin Zavalza" w:date="2014-11-14T01:06:00Z">
        <w:r>
          <w:rPr>
            <w:lang w:val="es-MX"/>
          </w:rPr>
          <w:t>La mayoría de las personas</w:t>
        </w:r>
      </w:ins>
      <w:ins w:id="9116" w:author="Erlie Hasam Morfin Zavalza" w:date="2014-11-14T01:05:00Z">
        <w:r>
          <w:rPr>
            <w:lang w:val="es-MX"/>
          </w:rPr>
          <w:t xml:space="preserve"> creen que saciar o disminuir el apetito es el beneficio más importante de consumir una empanada.</w:t>
        </w:r>
      </w:ins>
    </w:p>
    <w:p w14:paraId="7314EDD9" w14:textId="77777777" w:rsidR="00C41AD0" w:rsidRDefault="00C41AD0" w:rsidP="007B0EB6">
      <w:pPr>
        <w:rPr>
          <w:ins w:id="9117" w:author="Erlie Hasam Morfin Zavalza" w:date="2014-11-09T21:19:00Z"/>
          <w:lang w:val="es-MX"/>
        </w:rPr>
      </w:pPr>
    </w:p>
    <w:p w14:paraId="5154FCDD" w14:textId="44758C84" w:rsidR="00C41AD0" w:rsidRDefault="00C41AD0" w:rsidP="007B0EB6">
      <w:pPr>
        <w:rPr>
          <w:ins w:id="9118" w:author="Erlie Hasam Morfin Zavalza" w:date="2014-11-14T01:07:00Z"/>
          <w:lang w:val="es-MX"/>
        </w:rPr>
      </w:pPr>
      <w:ins w:id="9119" w:author="Erlie Hasam Morfin Zavalza" w:date="2014-11-09T21:19:00Z">
        <w:r>
          <w:rPr>
            <w:noProof/>
            <w:lang w:val="es-MX" w:eastAsia="es-MX"/>
          </w:rPr>
          <w:drawing>
            <wp:inline distT="0" distB="0" distL="0" distR="0" wp14:anchorId="5C06A533" wp14:editId="2A0CC4F0">
              <wp:extent cx="5612130" cy="1574358"/>
              <wp:effectExtent l="0" t="0" r="7620" b="698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3531" cy="1577556"/>
                      </a:xfrm>
                      <a:prstGeom prst="rect">
                        <a:avLst/>
                      </a:prstGeom>
                    </pic:spPr>
                  </pic:pic>
                </a:graphicData>
              </a:graphic>
            </wp:inline>
          </w:drawing>
        </w:r>
      </w:ins>
    </w:p>
    <w:p w14:paraId="4AFEB042" w14:textId="7A1C7A79" w:rsidR="005B2515" w:rsidRDefault="005B2515">
      <w:pPr>
        <w:rPr>
          <w:ins w:id="9120" w:author="Erlie Hasam Morfin Zavalza" w:date="2014-11-09T21:19:00Z"/>
          <w:lang w:val="es-MX"/>
        </w:rPr>
      </w:pPr>
      <w:ins w:id="9121" w:author="Erlie Hasam Morfin Zavalza" w:date="2014-11-14T01:07:00Z">
        <w:r>
          <w:rPr>
            <w:lang w:val="es-MX"/>
          </w:rPr>
          <w:t xml:space="preserve">La mayoría piensan que compartir una empanada con sus amigos y familiares es muy importante por lo cual sería aconsejable adecuar nuestro producto y promociones para que </w:t>
        </w:r>
      </w:ins>
      <w:ins w:id="9122" w:author="Erlie Hasam Morfin Zavalza" w:date="2014-11-14T01:08:00Z">
        <w:r w:rsidR="00E07F7C">
          <w:rPr>
            <w:lang w:val="es-MX"/>
          </w:rPr>
          <w:t>el restaurant tenga las condiciones necesarias para generar un</w:t>
        </w:r>
      </w:ins>
      <w:ins w:id="9123" w:author="Erlie Hasam Morfin Zavalza" w:date="2014-11-14T01:10:00Z">
        <w:r w:rsidR="00E07F7C">
          <w:rPr>
            <w:lang w:val="es-MX"/>
          </w:rPr>
          <w:t xml:space="preserve"> </w:t>
        </w:r>
      </w:ins>
      <w:ins w:id="9124" w:author="Erlie Hasam Morfin Zavalza" w:date="2014-11-14T01:08:00Z">
        <w:r w:rsidR="00E07F7C">
          <w:rPr>
            <w:lang w:val="es-MX"/>
          </w:rPr>
          <w:t>ambiente de comodidad para que sea un punto de reuni</w:t>
        </w:r>
      </w:ins>
      <w:ins w:id="9125" w:author="Erlie Hasam Morfin Zavalza" w:date="2014-11-14T01:09:00Z">
        <w:r w:rsidR="00E07F7C">
          <w:rPr>
            <w:lang w:val="es-MX"/>
          </w:rPr>
          <w:t xml:space="preserve">ón de personas, hacer el lugar y las empanadas especiales para </w:t>
        </w:r>
      </w:ins>
      <w:ins w:id="9126" w:author="Erlie Hasam Morfin Zavalza" w:date="2014-11-14T01:10:00Z">
        <w:r w:rsidR="00E07F7C">
          <w:rPr>
            <w:lang w:val="es-MX"/>
          </w:rPr>
          <w:t>compartir</w:t>
        </w:r>
      </w:ins>
      <w:ins w:id="9127" w:author="Erlie Hasam Morfin Zavalza" w:date="2014-11-14T01:09:00Z">
        <w:r w:rsidR="00E07F7C">
          <w:rPr>
            <w:lang w:val="es-MX"/>
          </w:rPr>
          <w:t>.</w:t>
        </w:r>
      </w:ins>
    </w:p>
    <w:p w14:paraId="6C9C82CF" w14:textId="77777777" w:rsidR="00C41AD0" w:rsidRDefault="00C41AD0" w:rsidP="007B0EB6">
      <w:pPr>
        <w:rPr>
          <w:ins w:id="9128" w:author="Erlie Hasam Morfin Zavalza" w:date="2014-11-09T21:19:00Z"/>
          <w:lang w:val="es-MX"/>
        </w:rPr>
      </w:pPr>
    </w:p>
    <w:p w14:paraId="13F2760B" w14:textId="7C6B7F97" w:rsidR="00C41AD0" w:rsidRDefault="00903860" w:rsidP="007B0EB6">
      <w:pPr>
        <w:rPr>
          <w:ins w:id="9129" w:author="Erlie Hasam Morfin Zavalza" w:date="2014-11-14T01:10:00Z"/>
          <w:lang w:val="es-MX"/>
        </w:rPr>
      </w:pPr>
      <w:ins w:id="9130" w:author="Erlie Hasam Morfin Zavalza" w:date="2014-11-09T21:29:00Z">
        <w:r>
          <w:rPr>
            <w:noProof/>
            <w:lang w:val="es-MX" w:eastAsia="es-MX"/>
          </w:rPr>
          <w:drawing>
            <wp:inline distT="0" distB="0" distL="0" distR="0" wp14:anchorId="430ACB7A" wp14:editId="6A75D1C7">
              <wp:extent cx="5605583" cy="1550504"/>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9631" cy="1562688"/>
                      </a:xfrm>
                      <a:prstGeom prst="rect">
                        <a:avLst/>
                      </a:prstGeom>
                    </pic:spPr>
                  </pic:pic>
                </a:graphicData>
              </a:graphic>
            </wp:inline>
          </w:drawing>
        </w:r>
      </w:ins>
    </w:p>
    <w:p w14:paraId="31935AE9" w14:textId="431FCA65" w:rsidR="00E07F7C" w:rsidRDefault="00E07F7C" w:rsidP="007B0EB6">
      <w:pPr>
        <w:rPr>
          <w:ins w:id="9131" w:author="Erlie Hasam Morfin Zavalza" w:date="2014-11-14T01:13:00Z"/>
          <w:lang w:val="es-MX"/>
        </w:rPr>
      </w:pPr>
      <w:ins w:id="9132" w:author="Erlie Hasam Morfin Zavalza" w:date="2014-11-14T01:10:00Z">
        <w:r>
          <w:rPr>
            <w:lang w:val="es-MX"/>
          </w:rPr>
          <w:t xml:space="preserve">La mayoría de los encuestados piensa que obtener </w:t>
        </w:r>
      </w:ins>
      <w:ins w:id="9133" w:author="Erlie Hasam Morfin Zavalza" w:date="2014-11-14T01:11:00Z">
        <w:r>
          <w:rPr>
            <w:lang w:val="es-MX"/>
          </w:rPr>
          <w:t>energía y nutrientes de una empanada no es nada importante por lo cual, puede decirse que las personas no se fijan en la parte nutrimental o las calor</w:t>
        </w:r>
      </w:ins>
      <w:ins w:id="9134" w:author="Erlie Hasam Morfin Zavalza" w:date="2014-11-14T01:12:00Z">
        <w:r>
          <w:rPr>
            <w:lang w:val="es-MX"/>
          </w:rPr>
          <w:t>ías del producto.</w:t>
        </w:r>
      </w:ins>
    </w:p>
    <w:p w14:paraId="389B913E" w14:textId="77777777" w:rsidR="00E07F7C" w:rsidRDefault="00E07F7C" w:rsidP="007B0EB6">
      <w:pPr>
        <w:rPr>
          <w:ins w:id="9135" w:author="Erlie Hasam Morfin Zavalza" w:date="2014-11-09T21:29:00Z"/>
          <w:lang w:val="es-MX"/>
        </w:rPr>
      </w:pPr>
    </w:p>
    <w:p w14:paraId="643C6961" w14:textId="72FBF010" w:rsidR="00E07F7C" w:rsidRDefault="00903860" w:rsidP="007B0EB6">
      <w:pPr>
        <w:rPr>
          <w:ins w:id="9136" w:author="Erlie Hasam Morfin Zavalza" w:date="2014-11-14T01:13:00Z"/>
          <w:lang w:val="es-MX"/>
        </w:rPr>
      </w:pPr>
      <w:ins w:id="9137" w:author="Erlie Hasam Morfin Zavalza" w:date="2014-11-09T21:31:00Z">
        <w:r>
          <w:rPr>
            <w:noProof/>
            <w:lang w:val="es-MX" w:eastAsia="es-MX"/>
          </w:rPr>
          <w:lastRenderedPageBreak/>
          <w:drawing>
            <wp:inline distT="0" distB="0" distL="0" distR="0" wp14:anchorId="0791D20D" wp14:editId="2E0647AB">
              <wp:extent cx="5608974" cy="1804946"/>
              <wp:effectExtent l="0" t="0" r="0" b="508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5728" cy="1813555"/>
                      </a:xfrm>
                      <a:prstGeom prst="rect">
                        <a:avLst/>
                      </a:prstGeom>
                    </pic:spPr>
                  </pic:pic>
                </a:graphicData>
              </a:graphic>
            </wp:inline>
          </w:drawing>
        </w:r>
      </w:ins>
    </w:p>
    <w:p w14:paraId="13425678" w14:textId="008FB759" w:rsidR="00E07F7C" w:rsidRDefault="00E07F7C" w:rsidP="007B0EB6">
      <w:pPr>
        <w:rPr>
          <w:ins w:id="9138" w:author="Erlie Hasam Morfin Zavalza" w:date="2014-11-14T01:15:00Z"/>
          <w:lang w:val="es-MX"/>
        </w:rPr>
      </w:pPr>
      <w:ins w:id="9139" w:author="Erlie Hasam Morfin Zavalza" w:date="2014-11-14T01:14:00Z">
        <w:r>
          <w:rPr>
            <w:lang w:val="es-MX"/>
          </w:rPr>
          <w:t>Ahorrar tiempo y dinero es algo que para la mayor parte de los consumidores de empanadas es algo poco importante, lo cual significa que si bien el precio puede ser elevado o muy bajo las empanadas se seguir</w:t>
        </w:r>
      </w:ins>
      <w:ins w:id="9140" w:author="Erlie Hasam Morfin Zavalza" w:date="2014-11-14T01:15:00Z">
        <w:r>
          <w:rPr>
            <w:lang w:val="es-MX"/>
          </w:rPr>
          <w:t>án vendiendo.</w:t>
        </w:r>
      </w:ins>
    </w:p>
    <w:p w14:paraId="46889382" w14:textId="3D7998EC" w:rsidR="00E07F7C" w:rsidRDefault="00E07F7C" w:rsidP="007B0EB6">
      <w:pPr>
        <w:rPr>
          <w:ins w:id="9141" w:author="Erlie Hasam Morfin Zavalza" w:date="2014-11-14T01:16:00Z"/>
          <w:lang w:val="es-MX"/>
        </w:rPr>
      </w:pPr>
      <w:ins w:id="9142" w:author="Erlie Hasam Morfin Zavalza" w:date="2014-11-14T01:15:00Z">
        <w:r>
          <w:rPr>
            <w:lang w:val="es-MX"/>
          </w:rPr>
          <w:t xml:space="preserve">Si aumentamos el precio de nuestras empanadas </w:t>
        </w:r>
      </w:ins>
      <w:ins w:id="9143" w:author="Erlie Hasam Morfin Zavalza" w:date="2014-11-14T01:16:00Z">
        <w:r>
          <w:rPr>
            <w:lang w:val="es-MX"/>
          </w:rPr>
          <w:t>quizás</w:t>
        </w:r>
      </w:ins>
      <w:ins w:id="9144" w:author="Erlie Hasam Morfin Zavalza" w:date="2014-11-14T01:15:00Z">
        <w:r>
          <w:rPr>
            <w:lang w:val="es-MX"/>
          </w:rPr>
          <w:t xml:space="preserve"> </w:t>
        </w:r>
      </w:ins>
      <w:ins w:id="9145" w:author="Erlie Hasam Morfin Zavalza" w:date="2014-11-14T01:16:00Z">
        <w:r>
          <w:rPr>
            <w:lang w:val="es-MX"/>
          </w:rPr>
          <w:t>no haya un impacto muy elevado en la demanda, lo cual indica que nuestro producto podría seguir vendiéndose en cantidades normales.</w:t>
        </w:r>
      </w:ins>
    </w:p>
    <w:p w14:paraId="3830A6BE" w14:textId="20A3446D" w:rsidR="00E07F7C" w:rsidRDefault="00E07F7C" w:rsidP="007B0EB6">
      <w:pPr>
        <w:rPr>
          <w:ins w:id="9146" w:author="Erlie Hasam Morfin Zavalza" w:date="2014-11-09T21:31:00Z"/>
          <w:lang w:val="es-MX"/>
        </w:rPr>
      </w:pPr>
      <w:ins w:id="9147" w:author="Erlie Hasam Morfin Zavalza" w:date="2014-11-14T01:18:00Z">
        <w:r>
          <w:rPr>
            <w:lang w:val="es-MX"/>
          </w:rPr>
          <w:t>También</w:t>
        </w:r>
      </w:ins>
      <w:ins w:id="9148" w:author="Erlie Hasam Morfin Zavalza" w:date="2014-11-14T01:16:00Z">
        <w:r>
          <w:rPr>
            <w:lang w:val="es-MX"/>
          </w:rPr>
          <w:t xml:space="preserve"> sabemos que si bien la empanada es una alternativa de comida express, muchas personas las consumen para evitar gasto de tiempo en comprar alimentos </w:t>
        </w:r>
      </w:ins>
      <w:ins w:id="9149" w:author="Erlie Hasam Morfin Zavalza" w:date="2014-11-14T01:18:00Z">
        <w:r>
          <w:rPr>
            <w:lang w:val="es-MX"/>
          </w:rPr>
          <w:t>más</w:t>
        </w:r>
      </w:ins>
      <w:ins w:id="9150" w:author="Erlie Hasam Morfin Zavalza" w:date="2014-11-14T01:16:00Z">
        <w:r>
          <w:rPr>
            <w:lang w:val="es-MX"/>
          </w:rPr>
          <w:t xml:space="preserve"> completos o elaborados, </w:t>
        </w:r>
      </w:ins>
      <w:ins w:id="9151" w:author="Erlie Hasam Morfin Zavalza" w:date="2014-11-14T01:18:00Z">
        <w:r>
          <w:rPr>
            <w:lang w:val="es-MX"/>
          </w:rPr>
          <w:t>más</w:t>
        </w:r>
      </w:ins>
      <w:ins w:id="9152" w:author="Erlie Hasam Morfin Zavalza" w:date="2014-11-14T01:16:00Z">
        <w:r>
          <w:rPr>
            <w:lang w:val="es-MX"/>
          </w:rPr>
          <w:t xml:space="preserve"> in embargo no es algo que impacte mucho en la manera de entregar nuestras empanadas</w:t>
        </w:r>
      </w:ins>
      <w:ins w:id="9153" w:author="Erlie Hasam Morfin Zavalza" w:date="2014-11-14T01:18:00Z">
        <w:r>
          <w:rPr>
            <w:lang w:val="es-MX"/>
          </w:rPr>
          <w:t>, por lo cual los clientes pueden esperar tranquilamente por su pedido.</w:t>
        </w:r>
      </w:ins>
    </w:p>
    <w:p w14:paraId="42DAF797" w14:textId="77777777" w:rsidR="00903860" w:rsidRDefault="00903860" w:rsidP="007B0EB6">
      <w:pPr>
        <w:rPr>
          <w:ins w:id="9154" w:author="Erlie Hasam Morfin Zavalza" w:date="2014-11-09T21:31:00Z"/>
          <w:lang w:val="es-MX"/>
        </w:rPr>
      </w:pPr>
    </w:p>
    <w:p w14:paraId="5686533F" w14:textId="4655D408" w:rsidR="00903860" w:rsidRDefault="00903860" w:rsidP="007B0EB6">
      <w:pPr>
        <w:rPr>
          <w:ins w:id="9155" w:author="Erlie Hasam Morfin Zavalza" w:date="2014-11-09T21:39:00Z"/>
          <w:lang w:val="es-MX"/>
        </w:rPr>
      </w:pPr>
      <w:ins w:id="9156" w:author="Erlie Hasam Morfin Zavalza" w:date="2014-11-09T21:38:00Z">
        <w:r>
          <w:rPr>
            <w:noProof/>
            <w:lang w:val="es-MX" w:eastAsia="es-MX"/>
          </w:rPr>
          <w:drawing>
            <wp:inline distT="0" distB="0" distL="0" distR="0" wp14:anchorId="65B41550" wp14:editId="60172B31">
              <wp:extent cx="5610225" cy="1908313"/>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242" cy="1920224"/>
                      </a:xfrm>
                      <a:prstGeom prst="rect">
                        <a:avLst/>
                      </a:prstGeom>
                    </pic:spPr>
                  </pic:pic>
                </a:graphicData>
              </a:graphic>
            </wp:inline>
          </w:drawing>
        </w:r>
      </w:ins>
    </w:p>
    <w:p w14:paraId="7C464EB3" w14:textId="16D8FE4B" w:rsidR="00903860" w:rsidRDefault="00336C26" w:rsidP="007B0EB6">
      <w:pPr>
        <w:rPr>
          <w:ins w:id="9157" w:author="Erlie Hasam Morfin Zavalza" w:date="2014-11-14T01:19:00Z"/>
          <w:lang w:val="es-MX"/>
        </w:rPr>
      </w:pPr>
      <w:ins w:id="9158" w:author="Erlie Hasam Morfin Zavalza" w:date="2014-11-14T01:18:00Z">
        <w:r>
          <w:rPr>
            <w:lang w:val="es-MX"/>
          </w:rPr>
          <w:t xml:space="preserve">La </w:t>
        </w:r>
      </w:ins>
      <w:ins w:id="9159" w:author="Erlie Hasam Morfin Zavalza" w:date="2014-11-14T01:19:00Z">
        <w:r>
          <w:rPr>
            <w:lang w:val="es-MX"/>
          </w:rPr>
          <w:t>mayoría</w:t>
        </w:r>
      </w:ins>
      <w:ins w:id="9160" w:author="Erlie Hasam Morfin Zavalza" w:date="2014-11-14T01:20:00Z">
        <w:r>
          <w:rPr>
            <w:lang w:val="es-MX"/>
          </w:rPr>
          <w:t xml:space="preserve"> 34%</w:t>
        </w:r>
      </w:ins>
      <w:ins w:id="9161" w:author="Erlie Hasam Morfin Zavalza" w:date="2014-11-14T01:18:00Z">
        <w:r>
          <w:rPr>
            <w:lang w:val="es-MX"/>
          </w:rPr>
          <w:t xml:space="preserve"> </w:t>
        </w:r>
      </w:ins>
      <w:ins w:id="9162" w:author="Erlie Hasam Morfin Zavalza" w:date="2014-11-14T01:19:00Z">
        <w:r>
          <w:rPr>
            <w:lang w:val="es-MX"/>
          </w:rPr>
          <w:t xml:space="preserve">piensa que el comer empanadas para evitar cocinar algo por su cuenta es un beneficio que no es nada </w:t>
        </w:r>
      </w:ins>
      <w:ins w:id="9163" w:author="Erlie Hasam Morfin Zavalza" w:date="2014-11-14T01:21:00Z">
        <w:r>
          <w:rPr>
            <w:lang w:val="es-MX"/>
          </w:rPr>
          <w:t>importante,</w:t>
        </w:r>
      </w:ins>
      <w:ins w:id="9164" w:author="Erlie Hasam Morfin Zavalza" w:date="2014-11-14T01:19:00Z">
        <w:r>
          <w:rPr>
            <w:lang w:val="es-MX"/>
          </w:rPr>
          <w:t xml:space="preserve"> puesto a que ellos podrían inclusive cocinar en su casa algo que sustituyera el consumo de empanadas.</w:t>
        </w:r>
      </w:ins>
    </w:p>
    <w:p w14:paraId="711834B1" w14:textId="65950521" w:rsidR="00336C26" w:rsidRDefault="00336C26" w:rsidP="007B0EB6">
      <w:pPr>
        <w:rPr>
          <w:ins w:id="9165" w:author="Erlie Hasam Morfin Zavalza" w:date="2014-11-09T21:38:00Z"/>
          <w:lang w:val="es-MX"/>
        </w:rPr>
      </w:pPr>
      <w:ins w:id="9166" w:author="Erlie Hasam Morfin Zavalza" w:date="2014-11-14T01:20:00Z">
        <w:r>
          <w:rPr>
            <w:lang w:val="es-MX"/>
          </w:rPr>
          <w:t>Ma</w:t>
        </w:r>
      </w:ins>
      <w:ins w:id="9167" w:author="Erlie Hasam Morfin Zavalza" w:date="2014-11-14T01:21:00Z">
        <w:r>
          <w:rPr>
            <w:lang w:val="es-MX"/>
          </w:rPr>
          <w:t>s</w:t>
        </w:r>
      </w:ins>
      <w:ins w:id="9168" w:author="Erlie Hasam Morfin Zavalza" w:date="2014-11-14T01:20:00Z">
        <w:r>
          <w:rPr>
            <w:lang w:val="es-MX"/>
          </w:rPr>
          <w:t xml:space="preserve"> sin embargo el 20% considera que si es importante, por lo cual debe considerarse como un beneficio que puede ayudar a las personas a evitar cocinar en casa cuando no puedan, sepan o quieran.</w:t>
        </w:r>
      </w:ins>
    </w:p>
    <w:p w14:paraId="1D00920F" w14:textId="3C9BAE3D" w:rsidR="00903860" w:rsidRDefault="00903860">
      <w:pPr>
        <w:jc w:val="left"/>
        <w:rPr>
          <w:ins w:id="9169" w:author="Erlie Hasam Morfin Zavalza" w:date="2014-11-09T21:39:00Z"/>
          <w:lang w:val="es-MX"/>
        </w:rPr>
        <w:pPrChange w:id="9170" w:author="Erlie Hasam Morfin Zavalza" w:date="2014-11-14T01:25:00Z">
          <w:pPr/>
        </w:pPrChange>
      </w:pPr>
      <w:ins w:id="9171" w:author="Erlie Hasam Morfin Zavalza" w:date="2014-11-09T21:39:00Z">
        <w:r>
          <w:rPr>
            <w:noProof/>
            <w:lang w:val="es-MX" w:eastAsia="es-MX"/>
          </w:rPr>
          <w:lastRenderedPageBreak/>
          <w:drawing>
            <wp:inline distT="0" distB="0" distL="0" distR="0" wp14:anchorId="02F194B0" wp14:editId="7970ED23">
              <wp:extent cx="5612130" cy="1600200"/>
              <wp:effectExtent l="0" t="0" r="762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600200"/>
                      </a:xfrm>
                      <a:prstGeom prst="rect">
                        <a:avLst/>
                      </a:prstGeom>
                    </pic:spPr>
                  </pic:pic>
                </a:graphicData>
              </a:graphic>
            </wp:inline>
          </w:drawing>
        </w:r>
      </w:ins>
    </w:p>
    <w:p w14:paraId="25060A62" w14:textId="55049649" w:rsidR="00DB4673" w:rsidRDefault="00DB4673" w:rsidP="007B0EB6">
      <w:pPr>
        <w:rPr>
          <w:ins w:id="9172" w:author="Erlie Hasam Morfin Zavalza" w:date="2014-11-14T01:24:00Z"/>
          <w:lang w:val="es-MX"/>
        </w:rPr>
      </w:pPr>
      <w:ins w:id="9173" w:author="Erlie Hasam Morfin Zavalza" w:date="2014-11-14T01:23:00Z">
        <w:r>
          <w:rPr>
            <w:lang w:val="es-MX"/>
          </w:rPr>
          <w:t>La mayoría de las</w:t>
        </w:r>
      </w:ins>
      <w:ins w:id="9174" w:author="Erlie Hasam Morfin Zavalza" w:date="2014-11-14T01:25:00Z">
        <w:r>
          <w:rPr>
            <w:lang w:val="es-MX"/>
          </w:rPr>
          <w:t xml:space="preserve"> </w:t>
        </w:r>
      </w:ins>
      <w:ins w:id="9175" w:author="Erlie Hasam Morfin Zavalza" w:date="2014-11-14T01:23:00Z">
        <w:r>
          <w:rPr>
            <w:lang w:val="es-MX"/>
          </w:rPr>
          <w:t>personas se fija en la calidad y el sabor cuando compra empanadas y en segunda instancia en la presentaci</w:t>
        </w:r>
      </w:ins>
      <w:ins w:id="9176" w:author="Erlie Hasam Morfin Zavalza" w:date="2014-11-14T01:24:00Z">
        <w:r>
          <w:rPr>
            <w:lang w:val="es-MX"/>
          </w:rPr>
          <w:t>ón, el color o el empaque.</w:t>
        </w:r>
      </w:ins>
    </w:p>
    <w:p w14:paraId="5F02A6E5" w14:textId="5772EA73" w:rsidR="00DB4673" w:rsidRDefault="00DB4673" w:rsidP="007B0EB6">
      <w:pPr>
        <w:rPr>
          <w:ins w:id="9177" w:author="Erlie Hasam Morfin Zavalza" w:date="2014-11-09T21:39:00Z"/>
          <w:lang w:val="es-MX"/>
        </w:rPr>
      </w:pPr>
      <w:ins w:id="9178" w:author="Erlie Hasam Morfin Zavalza" w:date="2014-11-14T01:24:00Z">
        <w:r>
          <w:rPr>
            <w:lang w:val="es-MX"/>
          </w:rPr>
          <w:t>Basados en lo anterior se intentará diferenciarse buscando atacar esos puntos para lograr atraer clientes y posicionarnos.</w:t>
        </w:r>
      </w:ins>
    </w:p>
    <w:p w14:paraId="397310DE" w14:textId="77777777" w:rsidR="00DB4673" w:rsidRDefault="00DB4673" w:rsidP="007B0EB6">
      <w:pPr>
        <w:rPr>
          <w:ins w:id="9179" w:author="Erlie Hasam Morfin Zavalza" w:date="2014-11-14T01:25:00Z"/>
          <w:noProof/>
          <w:lang w:val="es-MX" w:eastAsia="es-MX"/>
        </w:rPr>
      </w:pPr>
    </w:p>
    <w:p w14:paraId="27C4C1E0" w14:textId="31CB21BA" w:rsidR="0091216F" w:rsidRDefault="0091216F">
      <w:pPr>
        <w:jc w:val="left"/>
        <w:rPr>
          <w:ins w:id="9180" w:author="Erlie Hasam Morfin Zavalza" w:date="2014-11-14T01:25:00Z"/>
          <w:lang w:val="es-MX"/>
        </w:rPr>
        <w:pPrChange w:id="9181" w:author="Erlie Hasam Morfin Zavalza" w:date="2014-11-14T01:25:00Z">
          <w:pPr/>
        </w:pPrChange>
      </w:pPr>
      <w:ins w:id="9182" w:author="Erlie Hasam Morfin Zavalza" w:date="2014-11-09T21:39:00Z">
        <w:r>
          <w:rPr>
            <w:noProof/>
            <w:lang w:val="es-MX" w:eastAsia="es-MX"/>
          </w:rPr>
          <w:drawing>
            <wp:inline distT="0" distB="0" distL="0" distR="0" wp14:anchorId="52F9B42E" wp14:editId="371E4B0A">
              <wp:extent cx="5612130" cy="1622066"/>
              <wp:effectExtent l="0" t="0" r="762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8750" cy="1623979"/>
                      </a:xfrm>
                      <a:prstGeom prst="rect">
                        <a:avLst/>
                      </a:prstGeom>
                    </pic:spPr>
                  </pic:pic>
                </a:graphicData>
              </a:graphic>
            </wp:inline>
          </w:drawing>
        </w:r>
      </w:ins>
    </w:p>
    <w:p w14:paraId="4E3A6896" w14:textId="487F0018" w:rsidR="00DB4673" w:rsidRDefault="00DB4673">
      <w:pPr>
        <w:jc w:val="left"/>
        <w:rPr>
          <w:ins w:id="9183" w:author="Erlie Hasam Morfin Zavalza" w:date="2014-11-09T21:40:00Z"/>
          <w:lang w:val="es-MX"/>
        </w:rPr>
        <w:pPrChange w:id="9184" w:author="Erlie Hasam Morfin Zavalza" w:date="2014-11-14T01:25:00Z">
          <w:pPr/>
        </w:pPrChange>
      </w:pPr>
      <w:ins w:id="9185" w:author="Erlie Hasam Morfin Zavalza" w:date="2014-11-14T01:25:00Z">
        <w:r>
          <w:rPr>
            <w:lang w:val="es-MX"/>
          </w:rPr>
          <w:t xml:space="preserve">La mayoría de las personas </w:t>
        </w:r>
      </w:ins>
      <w:ins w:id="9186" w:author="Erlie Hasam Morfin Zavalza" w:date="2014-11-14T01:26:00Z">
        <w:r>
          <w:rPr>
            <w:lang w:val="es-MX"/>
          </w:rPr>
          <w:t xml:space="preserve">(64%) </w:t>
        </w:r>
      </w:ins>
      <w:ins w:id="9187" w:author="Erlie Hasam Morfin Zavalza" w:date="2014-11-14T01:25:00Z">
        <w:r>
          <w:rPr>
            <w:lang w:val="es-MX"/>
          </w:rPr>
          <w:t xml:space="preserve">prefiere comer su empanada por la tarde, o como un buen almuerzo, </w:t>
        </w:r>
      </w:ins>
      <w:ins w:id="9188" w:author="Erlie Hasam Morfin Zavalza" w:date="2014-11-14T01:26:00Z">
        <w:r>
          <w:rPr>
            <w:lang w:val="es-MX"/>
          </w:rPr>
          <w:t>mientras</w:t>
        </w:r>
      </w:ins>
      <w:ins w:id="9189" w:author="Erlie Hasam Morfin Zavalza" w:date="2014-11-14T01:25:00Z">
        <w:r>
          <w:rPr>
            <w:lang w:val="es-MX"/>
          </w:rPr>
          <w:t xml:space="preserve"> </w:t>
        </w:r>
      </w:ins>
      <w:ins w:id="9190" w:author="Erlie Hasam Morfin Zavalza" w:date="2014-11-14T01:26:00Z">
        <w:r>
          <w:rPr>
            <w:lang w:val="es-MX"/>
          </w:rPr>
          <w:t xml:space="preserve">que también una parte considerable </w:t>
        </w:r>
      </w:ins>
      <w:ins w:id="9191" w:author="Erlie Hasam Morfin Zavalza" w:date="2014-11-14T01:27:00Z">
        <w:r>
          <w:rPr>
            <w:lang w:val="es-MX"/>
          </w:rPr>
          <w:t xml:space="preserve">(32%) </w:t>
        </w:r>
      </w:ins>
      <w:ins w:id="9192" w:author="Erlie Hasam Morfin Zavalza" w:date="2014-11-14T01:26:00Z">
        <w:r>
          <w:rPr>
            <w:lang w:val="es-MX"/>
          </w:rPr>
          <w:t>las comería a cualquier hora del día</w:t>
        </w:r>
      </w:ins>
      <w:ins w:id="9193" w:author="Erlie Hasam Morfin Zavalza" w:date="2014-11-14T01:28:00Z">
        <w:r w:rsidR="00D53C1D">
          <w:rPr>
            <w:lang w:val="es-MX"/>
          </w:rPr>
          <w:t xml:space="preserve">, buscaremos vender empanadas desde el </w:t>
        </w:r>
      </w:ins>
      <w:ins w:id="9194" w:author="Erlie Hasam Morfin Zavalza" w:date="2014-11-14T01:29:00Z">
        <w:r w:rsidR="00D53C1D">
          <w:rPr>
            <w:lang w:val="es-MX"/>
          </w:rPr>
          <w:t>mediodía</w:t>
        </w:r>
      </w:ins>
      <w:ins w:id="9195" w:author="Erlie Hasam Morfin Zavalza" w:date="2014-11-14T01:28:00Z">
        <w:r w:rsidR="00D53C1D">
          <w:rPr>
            <w:lang w:val="es-MX"/>
          </w:rPr>
          <w:t xml:space="preserve"> en adelante</w:t>
        </w:r>
      </w:ins>
      <w:ins w:id="9196" w:author="Erlie Hasam Morfin Zavalza" w:date="2014-11-14T01:29:00Z">
        <w:r w:rsidR="00D53C1D">
          <w:rPr>
            <w:lang w:val="es-MX"/>
          </w:rPr>
          <w:t xml:space="preserve"> hasta las 9 pm</w:t>
        </w:r>
      </w:ins>
      <w:ins w:id="9197" w:author="Erlie Hasam Morfin Zavalza" w:date="2014-11-14T01:26:00Z">
        <w:r>
          <w:rPr>
            <w:lang w:val="es-MX"/>
          </w:rPr>
          <w:t>.</w:t>
        </w:r>
      </w:ins>
    </w:p>
    <w:p w14:paraId="424E73AF" w14:textId="7EFA0F28" w:rsidR="0091216F" w:rsidRDefault="0091216F" w:rsidP="007B0EB6">
      <w:pPr>
        <w:rPr>
          <w:ins w:id="9198" w:author="Erlie Hasam Morfin Zavalza" w:date="2014-11-09T21:40:00Z"/>
          <w:lang w:val="es-MX"/>
        </w:rPr>
      </w:pPr>
      <w:ins w:id="9199" w:author="Erlie Hasam Morfin Zavalza" w:date="2014-11-09T21:40:00Z">
        <w:r>
          <w:rPr>
            <w:noProof/>
            <w:lang w:val="es-MX" w:eastAsia="es-MX"/>
          </w:rPr>
          <w:drawing>
            <wp:inline distT="0" distB="0" distL="0" distR="0" wp14:anchorId="5A246AEA" wp14:editId="3C2B3E9B">
              <wp:extent cx="5612130" cy="1776730"/>
              <wp:effectExtent l="0" t="0" r="762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776730"/>
                      </a:xfrm>
                      <a:prstGeom prst="rect">
                        <a:avLst/>
                      </a:prstGeom>
                    </pic:spPr>
                  </pic:pic>
                </a:graphicData>
              </a:graphic>
            </wp:inline>
          </w:drawing>
        </w:r>
      </w:ins>
    </w:p>
    <w:p w14:paraId="620D8790" w14:textId="10B956FF" w:rsidR="0091216F" w:rsidRDefault="00DB4673" w:rsidP="007B0EB6">
      <w:pPr>
        <w:rPr>
          <w:ins w:id="9200" w:author="Erlie Hasam Morfin Zavalza" w:date="2014-11-09T21:40:00Z"/>
          <w:lang w:val="es-MX"/>
        </w:rPr>
      </w:pPr>
      <w:ins w:id="9201" w:author="Erlie Hasam Morfin Zavalza" w:date="2014-11-14T01:27:00Z">
        <w:r>
          <w:rPr>
            <w:lang w:val="es-MX"/>
          </w:rPr>
          <w:t xml:space="preserve">La mayoría de las personas consume empanadas menos de 3 días por semana lo que buscaremos es tratar de vender las empanadas los fines de </w:t>
        </w:r>
      </w:ins>
      <w:ins w:id="9202" w:author="Erlie Hasam Morfin Zavalza" w:date="2014-11-14T01:28:00Z">
        <w:r>
          <w:rPr>
            <w:lang w:val="es-MX"/>
          </w:rPr>
          <w:t>semana, los</w:t>
        </w:r>
      </w:ins>
      <w:ins w:id="9203" w:author="Erlie Hasam Morfin Zavalza" w:date="2014-11-14T01:27:00Z">
        <w:r>
          <w:rPr>
            <w:lang w:val="es-MX"/>
          </w:rPr>
          <w:t xml:space="preserve"> </w:t>
        </w:r>
      </w:ins>
      <w:ins w:id="9204" w:author="Erlie Hasam Morfin Zavalza" w:date="2014-11-14T01:28:00Z">
        <w:r>
          <w:rPr>
            <w:lang w:val="es-MX"/>
          </w:rPr>
          <w:t>sábados</w:t>
        </w:r>
      </w:ins>
      <w:ins w:id="9205" w:author="Erlie Hasam Morfin Zavalza" w:date="2014-11-14T01:27:00Z">
        <w:r>
          <w:rPr>
            <w:lang w:val="es-MX"/>
          </w:rPr>
          <w:t xml:space="preserve"> y domingos y tratar de atraer a los clientes en esos </w:t>
        </w:r>
      </w:ins>
      <w:ins w:id="9206" w:author="Erlie Hasam Morfin Zavalza" w:date="2014-11-14T01:28:00Z">
        <w:r>
          <w:rPr>
            <w:lang w:val="es-MX"/>
          </w:rPr>
          <w:t>días.</w:t>
        </w:r>
      </w:ins>
    </w:p>
    <w:p w14:paraId="591C8303" w14:textId="35DAE6C7" w:rsidR="0091216F" w:rsidRDefault="0091216F" w:rsidP="007B0EB6">
      <w:pPr>
        <w:rPr>
          <w:ins w:id="9207" w:author="Erlie Hasam Morfin Zavalza" w:date="2014-11-09T21:43:00Z"/>
          <w:lang w:val="es-MX"/>
        </w:rPr>
      </w:pPr>
      <w:ins w:id="9208" w:author="Erlie Hasam Morfin Zavalza" w:date="2014-11-09T21:43:00Z">
        <w:r>
          <w:rPr>
            <w:noProof/>
            <w:lang w:val="es-MX" w:eastAsia="es-MX"/>
          </w:rPr>
          <w:lastRenderedPageBreak/>
          <w:drawing>
            <wp:inline distT="0" distB="0" distL="0" distR="0" wp14:anchorId="2A6A7E4C" wp14:editId="5EFB39F8">
              <wp:extent cx="5612130" cy="1558925"/>
              <wp:effectExtent l="0" t="0" r="7620" b="317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558925"/>
                      </a:xfrm>
                      <a:prstGeom prst="rect">
                        <a:avLst/>
                      </a:prstGeom>
                    </pic:spPr>
                  </pic:pic>
                </a:graphicData>
              </a:graphic>
            </wp:inline>
          </w:drawing>
        </w:r>
      </w:ins>
    </w:p>
    <w:p w14:paraId="29D42E38" w14:textId="34153884" w:rsidR="0091216F" w:rsidRDefault="007F5AF6" w:rsidP="007B0EB6">
      <w:pPr>
        <w:rPr>
          <w:ins w:id="9209" w:author="Erlie Hasam Morfin Zavalza" w:date="2014-11-14T01:34:00Z"/>
          <w:lang w:val="es-MX"/>
        </w:rPr>
      </w:pPr>
      <w:ins w:id="9210" w:author="Erlie Hasam Morfin Zavalza" w:date="2014-11-14T01:31:00Z">
        <w:r>
          <w:rPr>
            <w:lang w:val="es-MX"/>
          </w:rPr>
          <w:t xml:space="preserve">La mayoría de las personas </w:t>
        </w:r>
      </w:ins>
      <w:ins w:id="9211" w:author="Erlie Hasam Morfin Zavalza" w:date="2014-11-14T01:32:00Z">
        <w:r>
          <w:rPr>
            <w:lang w:val="es-MX"/>
          </w:rPr>
          <w:t>se come</w:t>
        </w:r>
      </w:ins>
      <w:ins w:id="9212" w:author="Erlie Hasam Morfin Zavalza" w:date="2014-11-14T01:31:00Z">
        <w:r>
          <w:rPr>
            <w:lang w:val="es-MX"/>
          </w:rPr>
          <w:t xml:space="preserve"> menos de 3 empanadas </w:t>
        </w:r>
      </w:ins>
      <w:ins w:id="9213" w:author="Erlie Hasam Morfin Zavalza" w:date="2014-11-14T01:35:00Z">
        <w:r>
          <w:rPr>
            <w:lang w:val="es-MX"/>
          </w:rPr>
          <w:t xml:space="preserve">horneadas </w:t>
        </w:r>
      </w:ins>
      <w:ins w:id="9214" w:author="Erlie Hasam Morfin Zavalza" w:date="2014-11-14T01:31:00Z">
        <w:r>
          <w:rPr>
            <w:lang w:val="es-MX"/>
          </w:rPr>
          <w:t>a la semana</w:t>
        </w:r>
      </w:ins>
      <w:ins w:id="9215" w:author="Erlie Hasam Morfin Zavalza" w:date="2014-11-14T01:32:00Z">
        <w:r>
          <w:rPr>
            <w:lang w:val="es-MX"/>
          </w:rPr>
          <w:t>, mientras que unos cuantos se comen entre 3 a 6</w:t>
        </w:r>
      </w:ins>
      <w:ins w:id="9216" w:author="Erlie Hasam Morfin Zavalza" w:date="2014-11-14T01:31:00Z">
        <w:r>
          <w:rPr>
            <w:lang w:val="es-MX"/>
          </w:rPr>
          <w:t>.</w:t>
        </w:r>
      </w:ins>
    </w:p>
    <w:p w14:paraId="125B30CF" w14:textId="77777777" w:rsidR="007F5AF6" w:rsidRDefault="007F5AF6" w:rsidP="007B0EB6">
      <w:pPr>
        <w:rPr>
          <w:ins w:id="9217" w:author="Erlie Hasam Morfin Zavalza" w:date="2014-11-09T21:43:00Z"/>
          <w:lang w:val="es-MX"/>
        </w:rPr>
      </w:pPr>
    </w:p>
    <w:p w14:paraId="1155AECA" w14:textId="2CB0791D" w:rsidR="0091216F" w:rsidRDefault="0091216F" w:rsidP="007B0EB6">
      <w:pPr>
        <w:rPr>
          <w:ins w:id="9218" w:author="Erlie Hasam Morfin Zavalza" w:date="2014-11-09T21:43:00Z"/>
          <w:lang w:val="es-MX"/>
        </w:rPr>
      </w:pPr>
      <w:ins w:id="9219" w:author="Erlie Hasam Morfin Zavalza" w:date="2014-11-09T21:43:00Z">
        <w:r>
          <w:rPr>
            <w:noProof/>
            <w:lang w:val="es-MX" w:eastAsia="es-MX"/>
          </w:rPr>
          <w:drawing>
            <wp:inline distT="0" distB="0" distL="0" distR="0" wp14:anchorId="09230D4E" wp14:editId="5B9D1400">
              <wp:extent cx="5610112" cy="164592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1718" cy="1649325"/>
                      </a:xfrm>
                      <a:prstGeom prst="rect">
                        <a:avLst/>
                      </a:prstGeom>
                    </pic:spPr>
                  </pic:pic>
                </a:graphicData>
              </a:graphic>
            </wp:inline>
          </w:drawing>
        </w:r>
      </w:ins>
    </w:p>
    <w:p w14:paraId="5C0EF583" w14:textId="2D25E4BD" w:rsidR="0091216F" w:rsidRDefault="007F5AF6" w:rsidP="007B0EB6">
      <w:pPr>
        <w:rPr>
          <w:ins w:id="9220" w:author="Erlie Hasam Morfin Zavalza" w:date="2014-11-14T01:34:00Z"/>
          <w:lang w:val="es-MX"/>
        </w:rPr>
      </w:pPr>
      <w:ins w:id="9221" w:author="Erlie Hasam Morfin Zavalza" w:date="2014-11-14T01:32:00Z">
        <w:r>
          <w:rPr>
            <w:lang w:val="es-MX"/>
          </w:rPr>
          <w:t>La mayoría consume menos de 3 empanadas horneadas por semana</w:t>
        </w:r>
      </w:ins>
      <w:ins w:id="9222" w:author="Erlie Hasam Morfin Zavalza" w:date="2014-11-14T01:35:00Z">
        <w:r>
          <w:rPr>
            <w:lang w:val="es-MX"/>
          </w:rPr>
          <w:t>, aproximadamente 2 empanadas por persona</w:t>
        </w:r>
      </w:ins>
      <w:ins w:id="9223" w:author="Erlie Hasam Morfin Zavalza" w:date="2014-11-14T01:33:00Z">
        <w:r>
          <w:rPr>
            <w:lang w:val="es-MX"/>
          </w:rPr>
          <w:t>.</w:t>
        </w:r>
      </w:ins>
    </w:p>
    <w:p w14:paraId="4F0F873D" w14:textId="77777777" w:rsidR="007F5AF6" w:rsidRDefault="007F5AF6" w:rsidP="007B0EB6">
      <w:pPr>
        <w:rPr>
          <w:ins w:id="9224" w:author="Erlie Hasam Morfin Zavalza" w:date="2014-11-09T21:43:00Z"/>
          <w:lang w:val="es-MX"/>
        </w:rPr>
      </w:pPr>
    </w:p>
    <w:p w14:paraId="64A0707A" w14:textId="2320100E" w:rsidR="0091216F" w:rsidRDefault="0091216F" w:rsidP="007B0EB6">
      <w:pPr>
        <w:rPr>
          <w:ins w:id="9225" w:author="Erlie Hasam Morfin Zavalza" w:date="2014-11-09T21:44:00Z"/>
          <w:lang w:val="es-MX"/>
        </w:rPr>
      </w:pPr>
      <w:ins w:id="9226" w:author="Erlie Hasam Morfin Zavalza" w:date="2014-11-09T21:44:00Z">
        <w:r>
          <w:rPr>
            <w:noProof/>
            <w:lang w:val="es-MX" w:eastAsia="es-MX"/>
          </w:rPr>
          <w:drawing>
            <wp:inline distT="0" distB="0" distL="0" distR="0" wp14:anchorId="2014B3DE" wp14:editId="1906CAF0">
              <wp:extent cx="5612130" cy="1725433"/>
              <wp:effectExtent l="0" t="0" r="7620" b="825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4596" cy="1726191"/>
                      </a:xfrm>
                      <a:prstGeom prst="rect">
                        <a:avLst/>
                      </a:prstGeom>
                    </pic:spPr>
                  </pic:pic>
                </a:graphicData>
              </a:graphic>
            </wp:inline>
          </w:drawing>
        </w:r>
      </w:ins>
    </w:p>
    <w:p w14:paraId="2185EE39" w14:textId="20F5881A" w:rsidR="0091216F" w:rsidRDefault="007F5AF6" w:rsidP="007B0EB6">
      <w:pPr>
        <w:rPr>
          <w:ins w:id="9227" w:author="Erlie Hasam Morfin Zavalza" w:date="2014-11-14T01:38:00Z"/>
          <w:lang w:val="es-MX"/>
        </w:rPr>
      </w:pPr>
      <w:ins w:id="9228" w:author="Erlie Hasam Morfin Zavalza" w:date="2014-11-14T01:36:00Z">
        <w:r>
          <w:rPr>
            <w:lang w:val="es-MX"/>
          </w:rPr>
          <w:t xml:space="preserve">La mayoría </w:t>
        </w:r>
      </w:ins>
      <w:ins w:id="9229" w:author="Erlie Hasam Morfin Zavalza" w:date="2014-11-14T01:38:00Z">
        <w:r>
          <w:rPr>
            <w:lang w:val="es-MX"/>
          </w:rPr>
          <w:t>(62</w:t>
        </w:r>
      </w:ins>
      <w:ins w:id="9230" w:author="Erlie Hasam Morfin Zavalza" w:date="2014-11-14T01:36:00Z">
        <w:r>
          <w:rPr>
            <w:lang w:val="es-MX"/>
          </w:rPr>
          <w:t xml:space="preserve"> %) suele pagar por una empanada entre 900 a </w:t>
        </w:r>
      </w:ins>
      <w:ins w:id="9231" w:author="Erlie Hasam Morfin Zavalza" w:date="2014-11-14T01:38:00Z">
        <w:r>
          <w:rPr>
            <w:lang w:val="es-MX"/>
          </w:rPr>
          <w:t>1200,</w:t>
        </w:r>
      </w:ins>
      <w:ins w:id="9232" w:author="Erlie Hasam Morfin Zavalza" w:date="2014-11-14T01:36:00Z">
        <w:r>
          <w:rPr>
            <w:lang w:val="es-MX"/>
          </w:rPr>
          <w:t xml:space="preserve"> </w:t>
        </w:r>
      </w:ins>
      <w:ins w:id="9233" w:author="Erlie Hasam Morfin Zavalza" w:date="2014-11-14T01:37:00Z">
        <w:r>
          <w:rPr>
            <w:lang w:val="es-MX"/>
          </w:rPr>
          <w:t>mientras que</w:t>
        </w:r>
      </w:ins>
      <w:ins w:id="9234" w:author="Erlie Hasam Morfin Zavalza" w:date="2014-11-14T01:36:00Z">
        <w:r>
          <w:rPr>
            <w:lang w:val="es-MX"/>
          </w:rPr>
          <w:t xml:space="preserve"> </w:t>
        </w:r>
      </w:ins>
      <w:ins w:id="9235" w:author="Erlie Hasam Morfin Zavalza" w:date="2014-11-14T01:37:00Z">
        <w:r>
          <w:rPr>
            <w:lang w:val="es-MX"/>
          </w:rPr>
          <w:t>un 20 % paga menos de 900, un 14% entre 1200 a 1500 y un 4% más de 1500 pesos.</w:t>
        </w:r>
      </w:ins>
    </w:p>
    <w:p w14:paraId="1474EBE4" w14:textId="22F3876C" w:rsidR="007F5AF6" w:rsidRDefault="007F5AF6" w:rsidP="007B0EB6">
      <w:pPr>
        <w:rPr>
          <w:ins w:id="9236" w:author="Erlie Hasam Morfin Zavalza" w:date="2014-11-09T21:44:00Z"/>
          <w:lang w:val="es-MX"/>
        </w:rPr>
      </w:pPr>
      <w:ins w:id="9237" w:author="Erlie Hasam Morfin Zavalza" w:date="2014-11-14T01:38:00Z">
        <w:r>
          <w:rPr>
            <w:lang w:val="es-MX"/>
          </w:rPr>
          <w:t>Hay variedad de precios en el mercado y multitud de opciones pero buscaremos colocar un precio competitivo y justo.</w:t>
        </w:r>
      </w:ins>
    </w:p>
    <w:p w14:paraId="5B59AED7" w14:textId="0139CE49" w:rsidR="0091216F" w:rsidRDefault="0091216F" w:rsidP="007B0EB6">
      <w:pPr>
        <w:rPr>
          <w:ins w:id="9238" w:author="Erlie Hasam Morfin Zavalza" w:date="2014-11-09T21:50:00Z"/>
          <w:lang w:val="es-MX"/>
        </w:rPr>
      </w:pPr>
      <w:ins w:id="9239" w:author="Erlie Hasam Morfin Zavalza" w:date="2014-11-09T21:50:00Z">
        <w:r>
          <w:rPr>
            <w:noProof/>
            <w:lang w:val="es-MX" w:eastAsia="es-MX"/>
          </w:rPr>
          <w:lastRenderedPageBreak/>
          <w:drawing>
            <wp:inline distT="0" distB="0" distL="0" distR="0" wp14:anchorId="21AB726E" wp14:editId="4ED1FE8A">
              <wp:extent cx="5610239" cy="1238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9176" cy="1242430"/>
                      </a:xfrm>
                      <a:prstGeom prst="rect">
                        <a:avLst/>
                      </a:prstGeom>
                    </pic:spPr>
                  </pic:pic>
                </a:graphicData>
              </a:graphic>
            </wp:inline>
          </w:drawing>
        </w:r>
      </w:ins>
    </w:p>
    <w:p w14:paraId="13CBA6B6" w14:textId="3278BAD5" w:rsidR="0091216F" w:rsidRDefault="002857D3" w:rsidP="007B0EB6">
      <w:pPr>
        <w:rPr>
          <w:ins w:id="9240" w:author="Erlie Hasam Morfin Zavalza" w:date="2014-11-14T01:41:00Z"/>
          <w:lang w:val="es-MX"/>
        </w:rPr>
      </w:pPr>
      <w:ins w:id="9241" w:author="Erlie Hasam Morfin Zavalza" w:date="2014-11-14T01:40:00Z">
        <w:r>
          <w:rPr>
            <w:lang w:val="es-MX"/>
          </w:rPr>
          <w:t>Las personas comprarían o prefieren comer en lugar de una empanada en su mayor</w:t>
        </w:r>
      </w:ins>
      <w:ins w:id="9242" w:author="Erlie Hasam Morfin Zavalza" w:date="2014-11-14T01:41:00Z">
        <w:r>
          <w:rPr>
            <w:lang w:val="es-MX"/>
          </w:rPr>
          <w:t>ía un Completo Italiano o un Lomito/Sándwich.</w:t>
        </w:r>
      </w:ins>
    </w:p>
    <w:p w14:paraId="321B84A3" w14:textId="1B4B98FD" w:rsidR="002857D3" w:rsidRDefault="002857D3" w:rsidP="007B0EB6">
      <w:pPr>
        <w:rPr>
          <w:ins w:id="9243" w:author="Erlie Hasam Morfin Zavalza" w:date="2014-11-14T01:42:00Z"/>
          <w:lang w:val="es-MX"/>
        </w:rPr>
      </w:pPr>
      <w:ins w:id="9244" w:author="Erlie Hasam Morfin Zavalza" w:date="2014-11-14T01:41:00Z">
        <w:r>
          <w:rPr>
            <w:lang w:val="es-MX"/>
          </w:rPr>
          <w:t>Así es que nuestra competencia indirecta gira en torno a los vendedores locales de esos productos.</w:t>
        </w:r>
      </w:ins>
    </w:p>
    <w:p w14:paraId="6AB279EA" w14:textId="77777777" w:rsidR="002857D3" w:rsidRDefault="002857D3" w:rsidP="007B0EB6">
      <w:pPr>
        <w:rPr>
          <w:ins w:id="9245" w:author="Erlie Hasam Morfin Zavalza" w:date="2014-11-14T01:44:00Z"/>
          <w:lang w:val="es-MX"/>
        </w:rPr>
      </w:pPr>
    </w:p>
    <w:p w14:paraId="3254BDE2" w14:textId="5BFBE324" w:rsidR="008C3EA2" w:rsidRDefault="008C3EA2" w:rsidP="007B0EB6">
      <w:pPr>
        <w:rPr>
          <w:ins w:id="9246" w:author="Erlie Hasam Morfin Zavalza" w:date="2014-11-09T21:51:00Z"/>
          <w:lang w:val="es-MX"/>
        </w:rPr>
      </w:pPr>
      <w:ins w:id="9247" w:author="Erlie Hasam Morfin Zavalza" w:date="2014-11-09T21:50:00Z">
        <w:r>
          <w:rPr>
            <w:noProof/>
            <w:lang w:val="es-MX" w:eastAsia="es-MX"/>
          </w:rPr>
          <w:drawing>
            <wp:inline distT="0" distB="0" distL="0" distR="0" wp14:anchorId="4B711DBF" wp14:editId="729C7A88">
              <wp:extent cx="5599048" cy="174929"/>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451" cy="177503"/>
                      </a:xfrm>
                      <a:prstGeom prst="rect">
                        <a:avLst/>
                      </a:prstGeom>
                    </pic:spPr>
                  </pic:pic>
                </a:graphicData>
              </a:graphic>
            </wp:inline>
          </w:drawing>
        </w:r>
      </w:ins>
    </w:p>
    <w:p w14:paraId="78054AB9" w14:textId="6360114A" w:rsidR="008C3EA2" w:rsidRDefault="00CA0E58" w:rsidP="007B0EB6">
      <w:pPr>
        <w:rPr>
          <w:ins w:id="9248" w:author="Erlie Hasam Morfin Zavalza" w:date="2014-11-09T22:24:00Z"/>
          <w:lang w:val="es-MX"/>
        </w:rPr>
      </w:pPr>
      <w:ins w:id="9249" w:author="Erlie Hasam Morfin Zavalza" w:date="2014-11-09T22:24:00Z">
        <w:r>
          <w:rPr>
            <w:lang w:val="es-MX"/>
          </w:rPr>
          <w:t>Los precios que propusieron fueron los mostrados a continuación: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Change w:id="9250" w:author="Erlie Hasam Morfin Zavalza" w:date="2014-11-09T22:26:00Z">
          <w:tblPr>
            <w:tblW w:w="12000" w:type="dxa"/>
            <w:tblCellMar>
              <w:left w:w="70" w:type="dxa"/>
              <w:right w:w="70" w:type="dxa"/>
            </w:tblCellMar>
            <w:tblLook w:val="04A0" w:firstRow="1" w:lastRow="0" w:firstColumn="1" w:lastColumn="0" w:noHBand="0" w:noVBand="1"/>
          </w:tblPr>
        </w:tblPrChange>
      </w:tblPr>
      <w:tblGrid>
        <w:gridCol w:w="587"/>
        <w:gridCol w:w="587"/>
        <w:gridCol w:w="587"/>
        <w:gridCol w:w="587"/>
        <w:gridCol w:w="587"/>
        <w:gridCol w:w="587"/>
        <w:gridCol w:w="587"/>
        <w:gridCol w:w="587"/>
        <w:gridCol w:w="587"/>
        <w:gridCol w:w="587"/>
        <w:tblGridChange w:id="9251">
          <w:tblGrid>
            <w:gridCol w:w="587"/>
            <w:gridCol w:w="587"/>
            <w:gridCol w:w="26"/>
            <w:gridCol w:w="561"/>
            <w:gridCol w:w="587"/>
            <w:gridCol w:w="52"/>
            <w:gridCol w:w="535"/>
            <w:gridCol w:w="587"/>
            <w:gridCol w:w="78"/>
            <w:gridCol w:w="509"/>
            <w:gridCol w:w="587"/>
            <w:gridCol w:w="104"/>
            <w:gridCol w:w="483"/>
            <w:gridCol w:w="587"/>
            <w:gridCol w:w="130"/>
            <w:gridCol w:w="1200"/>
            <w:gridCol w:w="1200"/>
            <w:gridCol w:w="1200"/>
            <w:gridCol w:w="1200"/>
            <w:gridCol w:w="1200"/>
          </w:tblGrid>
        </w:tblGridChange>
      </w:tblGrid>
      <w:tr w:rsidR="00CA0E58" w:rsidRPr="00CA0E58" w14:paraId="1F60AB34" w14:textId="77777777" w:rsidTr="00CA0E58">
        <w:trPr>
          <w:trHeight w:val="265"/>
          <w:ins w:id="9252" w:author="Erlie Hasam Morfin Zavalza" w:date="2014-11-09T22:24:00Z"/>
          <w:trPrChange w:id="9253" w:author="Erlie Hasam Morfin Zavalza" w:date="2014-11-09T22:26:00Z">
            <w:trPr>
              <w:trHeight w:val="300"/>
            </w:trPr>
          </w:trPrChange>
        </w:trPr>
        <w:tc>
          <w:tcPr>
            <w:tcW w:w="0" w:type="auto"/>
            <w:shd w:val="clear" w:color="auto" w:fill="auto"/>
            <w:noWrap/>
            <w:vAlign w:val="bottom"/>
            <w:hideMark/>
            <w:tcPrChange w:id="9254" w:author="Erlie Hasam Morfin Zavalza" w:date="2014-11-09T22:26:00Z">
              <w:tcPr>
                <w:tcW w:w="12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ED890D8" w14:textId="77777777" w:rsidR="00CA0E58" w:rsidRPr="00CA0E58" w:rsidRDefault="00CA0E58">
            <w:pPr>
              <w:jc w:val="center"/>
              <w:rPr>
                <w:ins w:id="9255" w:author="Erlie Hasam Morfin Zavalza" w:date="2014-11-09T22:24:00Z"/>
                <w:rFonts w:ascii="Calibri" w:hAnsi="Calibri"/>
                <w:color w:val="000000"/>
                <w:sz w:val="22"/>
                <w:szCs w:val="22"/>
                <w:lang w:val="es-MX" w:eastAsia="es-MX"/>
              </w:rPr>
              <w:pPrChange w:id="9256" w:author="Erlie Hasam Morfin Zavalza" w:date="2014-11-09T22:25:00Z">
                <w:pPr>
                  <w:jc w:val="right"/>
                </w:pPr>
              </w:pPrChange>
            </w:pPr>
            <w:ins w:id="9257" w:author="Erlie Hasam Morfin Zavalza" w:date="2014-11-09T22:24:00Z">
              <w:r w:rsidRPr="00CA0E58">
                <w:rPr>
                  <w:rFonts w:ascii="Calibri" w:hAnsi="Calibri"/>
                  <w:color w:val="000000"/>
                  <w:sz w:val="22"/>
                  <w:szCs w:val="22"/>
                  <w:lang w:val="es-MX" w:eastAsia="es-MX"/>
                </w:rPr>
                <w:t>3200</w:t>
              </w:r>
            </w:ins>
          </w:p>
        </w:tc>
        <w:tc>
          <w:tcPr>
            <w:tcW w:w="0" w:type="auto"/>
            <w:shd w:val="clear" w:color="auto" w:fill="auto"/>
            <w:noWrap/>
            <w:vAlign w:val="bottom"/>
            <w:hideMark/>
            <w:tcPrChange w:id="9258" w:author="Erlie Hasam Morfin Zavalza" w:date="2014-11-09T22:26:00Z">
              <w:tcPr>
                <w:tcW w:w="120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55399D23" w14:textId="77777777" w:rsidR="00CA0E58" w:rsidRPr="00CA0E58" w:rsidRDefault="00CA0E58">
            <w:pPr>
              <w:jc w:val="center"/>
              <w:rPr>
                <w:ins w:id="9259" w:author="Erlie Hasam Morfin Zavalza" w:date="2014-11-09T22:24:00Z"/>
                <w:rFonts w:ascii="Calibri" w:hAnsi="Calibri"/>
                <w:color w:val="000000"/>
                <w:sz w:val="22"/>
                <w:szCs w:val="22"/>
                <w:lang w:val="es-MX" w:eastAsia="es-MX"/>
              </w:rPr>
              <w:pPrChange w:id="9260" w:author="Erlie Hasam Morfin Zavalza" w:date="2014-11-09T22:25:00Z">
                <w:pPr>
                  <w:jc w:val="right"/>
                </w:pPr>
              </w:pPrChange>
            </w:pPr>
            <w:ins w:id="9261" w:author="Erlie Hasam Morfin Zavalza" w:date="2014-11-09T22:24:00Z">
              <w:r w:rsidRPr="00CA0E58">
                <w:rPr>
                  <w:rFonts w:ascii="Calibri" w:hAnsi="Calibri"/>
                  <w:color w:val="000000"/>
                  <w:sz w:val="22"/>
                  <w:szCs w:val="22"/>
                  <w:lang w:val="es-MX" w:eastAsia="es-MX"/>
                </w:rPr>
                <w:t>1900</w:t>
              </w:r>
            </w:ins>
          </w:p>
        </w:tc>
        <w:tc>
          <w:tcPr>
            <w:tcW w:w="0" w:type="auto"/>
            <w:shd w:val="clear" w:color="auto" w:fill="auto"/>
            <w:noWrap/>
            <w:vAlign w:val="bottom"/>
            <w:hideMark/>
            <w:tcPrChange w:id="9262" w:author="Erlie Hasam Morfin Zavalza" w:date="2014-11-09T22:26:00Z">
              <w:tcPr>
                <w:tcW w:w="120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1E4E2C7F" w14:textId="77777777" w:rsidR="00CA0E58" w:rsidRPr="00CA0E58" w:rsidRDefault="00CA0E58">
            <w:pPr>
              <w:jc w:val="center"/>
              <w:rPr>
                <w:ins w:id="9263" w:author="Erlie Hasam Morfin Zavalza" w:date="2014-11-09T22:24:00Z"/>
                <w:rFonts w:ascii="Calibri" w:hAnsi="Calibri"/>
                <w:color w:val="000000"/>
                <w:sz w:val="22"/>
                <w:szCs w:val="22"/>
                <w:lang w:val="es-MX" w:eastAsia="es-MX"/>
              </w:rPr>
              <w:pPrChange w:id="9264" w:author="Erlie Hasam Morfin Zavalza" w:date="2014-11-09T22:25:00Z">
                <w:pPr>
                  <w:jc w:val="right"/>
                </w:pPr>
              </w:pPrChange>
            </w:pPr>
            <w:ins w:id="9265" w:author="Erlie Hasam Morfin Zavalza" w:date="2014-11-09T22:24:00Z">
              <w:r w:rsidRPr="00CA0E58">
                <w:rPr>
                  <w:rFonts w:ascii="Calibri" w:hAnsi="Calibri"/>
                  <w:color w:val="000000"/>
                  <w:sz w:val="22"/>
                  <w:szCs w:val="22"/>
                  <w:lang w:val="es-MX" w:eastAsia="es-MX"/>
                </w:rPr>
                <w:t>3000</w:t>
              </w:r>
            </w:ins>
          </w:p>
        </w:tc>
        <w:tc>
          <w:tcPr>
            <w:tcW w:w="0" w:type="auto"/>
            <w:shd w:val="clear" w:color="auto" w:fill="auto"/>
            <w:noWrap/>
            <w:vAlign w:val="bottom"/>
            <w:hideMark/>
            <w:tcPrChange w:id="9266" w:author="Erlie Hasam Morfin Zavalza" w:date="2014-11-09T22:26:00Z">
              <w:tcPr>
                <w:tcW w:w="120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380DC361" w14:textId="77777777" w:rsidR="00CA0E58" w:rsidRPr="00CA0E58" w:rsidRDefault="00CA0E58">
            <w:pPr>
              <w:jc w:val="center"/>
              <w:rPr>
                <w:ins w:id="9267" w:author="Erlie Hasam Morfin Zavalza" w:date="2014-11-09T22:24:00Z"/>
                <w:rFonts w:ascii="Calibri" w:hAnsi="Calibri"/>
                <w:color w:val="000000"/>
                <w:sz w:val="22"/>
                <w:szCs w:val="22"/>
                <w:lang w:val="es-MX" w:eastAsia="es-MX"/>
              </w:rPr>
              <w:pPrChange w:id="9268" w:author="Erlie Hasam Morfin Zavalza" w:date="2014-11-09T22:25:00Z">
                <w:pPr>
                  <w:jc w:val="right"/>
                </w:pPr>
              </w:pPrChange>
            </w:pPr>
            <w:ins w:id="9269" w:author="Erlie Hasam Morfin Zavalza" w:date="2014-11-09T22:24:00Z">
              <w:r w:rsidRPr="00CA0E58">
                <w:rPr>
                  <w:rFonts w:ascii="Calibri" w:hAnsi="Calibri"/>
                  <w:color w:val="000000"/>
                  <w:sz w:val="22"/>
                  <w:szCs w:val="22"/>
                  <w:lang w:val="es-MX" w:eastAsia="es-MX"/>
                </w:rPr>
                <w:t>1000</w:t>
              </w:r>
            </w:ins>
          </w:p>
        </w:tc>
        <w:tc>
          <w:tcPr>
            <w:tcW w:w="0" w:type="auto"/>
            <w:shd w:val="clear" w:color="auto" w:fill="auto"/>
            <w:noWrap/>
            <w:vAlign w:val="bottom"/>
            <w:hideMark/>
            <w:tcPrChange w:id="9270" w:author="Erlie Hasam Morfin Zavalza" w:date="2014-11-09T22:26:00Z">
              <w:tcPr>
                <w:tcW w:w="120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030D1F68" w14:textId="77777777" w:rsidR="00CA0E58" w:rsidRPr="00CA0E58" w:rsidRDefault="00CA0E58">
            <w:pPr>
              <w:jc w:val="center"/>
              <w:rPr>
                <w:ins w:id="9271" w:author="Erlie Hasam Morfin Zavalza" w:date="2014-11-09T22:24:00Z"/>
                <w:rFonts w:ascii="Calibri" w:hAnsi="Calibri"/>
                <w:color w:val="000000"/>
                <w:sz w:val="22"/>
                <w:szCs w:val="22"/>
                <w:lang w:val="es-MX" w:eastAsia="es-MX"/>
              </w:rPr>
              <w:pPrChange w:id="9272" w:author="Erlie Hasam Morfin Zavalza" w:date="2014-11-09T22:25:00Z">
                <w:pPr>
                  <w:jc w:val="right"/>
                </w:pPr>
              </w:pPrChange>
            </w:pPr>
            <w:ins w:id="9273" w:author="Erlie Hasam Morfin Zavalza" w:date="2014-11-09T22:24:00Z">
              <w:r w:rsidRPr="00CA0E58">
                <w:rPr>
                  <w:rFonts w:ascii="Calibri" w:hAnsi="Calibri"/>
                  <w:color w:val="000000"/>
                  <w:sz w:val="22"/>
                  <w:szCs w:val="22"/>
                  <w:lang w:val="es-MX" w:eastAsia="es-MX"/>
                </w:rPr>
                <w:t>1500</w:t>
              </w:r>
            </w:ins>
          </w:p>
        </w:tc>
        <w:tc>
          <w:tcPr>
            <w:tcW w:w="0" w:type="auto"/>
            <w:shd w:val="clear" w:color="auto" w:fill="auto"/>
            <w:noWrap/>
            <w:vAlign w:val="bottom"/>
            <w:hideMark/>
            <w:tcPrChange w:id="9274" w:author="Erlie Hasam Morfin Zavalza" w:date="2014-11-09T22:26:00Z">
              <w:tcPr>
                <w:tcW w:w="12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97A90FB" w14:textId="77777777" w:rsidR="00CA0E58" w:rsidRPr="00CA0E58" w:rsidRDefault="00CA0E58">
            <w:pPr>
              <w:jc w:val="center"/>
              <w:rPr>
                <w:ins w:id="9275" w:author="Erlie Hasam Morfin Zavalza" w:date="2014-11-09T22:24:00Z"/>
                <w:rFonts w:ascii="Calibri" w:hAnsi="Calibri"/>
                <w:color w:val="000000"/>
                <w:sz w:val="22"/>
                <w:szCs w:val="22"/>
                <w:lang w:val="es-MX" w:eastAsia="es-MX"/>
              </w:rPr>
              <w:pPrChange w:id="9276" w:author="Erlie Hasam Morfin Zavalza" w:date="2014-11-09T22:25:00Z">
                <w:pPr>
                  <w:jc w:val="right"/>
                </w:pPr>
              </w:pPrChange>
            </w:pPr>
            <w:ins w:id="9277" w:author="Erlie Hasam Morfin Zavalza" w:date="2014-11-09T22:24:00Z">
              <w:r w:rsidRPr="00CA0E58">
                <w:rPr>
                  <w:rFonts w:ascii="Calibri" w:hAnsi="Calibri"/>
                  <w:color w:val="000000"/>
                  <w:sz w:val="22"/>
                  <w:szCs w:val="22"/>
                  <w:lang w:val="es-MX" w:eastAsia="es-MX"/>
                </w:rPr>
                <w:t>1700</w:t>
              </w:r>
            </w:ins>
          </w:p>
        </w:tc>
        <w:tc>
          <w:tcPr>
            <w:tcW w:w="0" w:type="auto"/>
            <w:shd w:val="clear" w:color="auto" w:fill="auto"/>
            <w:noWrap/>
            <w:vAlign w:val="bottom"/>
            <w:hideMark/>
            <w:tcPrChange w:id="9278" w:author="Erlie Hasam Morfin Zavalza" w:date="2014-11-09T22:26:00Z">
              <w:tcPr>
                <w:tcW w:w="12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5E18A980" w14:textId="77777777" w:rsidR="00CA0E58" w:rsidRPr="00CA0E58" w:rsidRDefault="00CA0E58">
            <w:pPr>
              <w:jc w:val="center"/>
              <w:rPr>
                <w:ins w:id="9279" w:author="Erlie Hasam Morfin Zavalza" w:date="2014-11-09T22:24:00Z"/>
                <w:rFonts w:ascii="Calibri" w:hAnsi="Calibri"/>
                <w:color w:val="000000"/>
                <w:sz w:val="22"/>
                <w:szCs w:val="22"/>
                <w:lang w:val="es-MX" w:eastAsia="es-MX"/>
              </w:rPr>
              <w:pPrChange w:id="9280" w:author="Erlie Hasam Morfin Zavalza" w:date="2014-11-09T22:25:00Z">
                <w:pPr>
                  <w:jc w:val="right"/>
                </w:pPr>
              </w:pPrChange>
            </w:pPr>
            <w:ins w:id="9281" w:author="Erlie Hasam Morfin Zavalza" w:date="2014-11-09T22:24:00Z">
              <w:r w:rsidRPr="00CA0E58">
                <w:rPr>
                  <w:rFonts w:ascii="Calibri" w:hAnsi="Calibri"/>
                  <w:color w:val="000000"/>
                  <w:sz w:val="22"/>
                  <w:szCs w:val="22"/>
                  <w:lang w:val="es-MX" w:eastAsia="es-MX"/>
                </w:rPr>
                <w:t>2100</w:t>
              </w:r>
            </w:ins>
          </w:p>
        </w:tc>
        <w:tc>
          <w:tcPr>
            <w:tcW w:w="0" w:type="auto"/>
            <w:shd w:val="clear" w:color="auto" w:fill="auto"/>
            <w:noWrap/>
            <w:vAlign w:val="bottom"/>
            <w:hideMark/>
            <w:tcPrChange w:id="9282" w:author="Erlie Hasam Morfin Zavalza" w:date="2014-11-09T22:26:00Z">
              <w:tcPr>
                <w:tcW w:w="12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732B8CCE" w14:textId="77777777" w:rsidR="00CA0E58" w:rsidRPr="00CA0E58" w:rsidRDefault="00CA0E58">
            <w:pPr>
              <w:jc w:val="center"/>
              <w:rPr>
                <w:ins w:id="9283" w:author="Erlie Hasam Morfin Zavalza" w:date="2014-11-09T22:24:00Z"/>
                <w:rFonts w:ascii="Calibri" w:hAnsi="Calibri"/>
                <w:color w:val="000000"/>
                <w:sz w:val="22"/>
                <w:szCs w:val="22"/>
                <w:lang w:val="es-MX" w:eastAsia="es-MX"/>
              </w:rPr>
              <w:pPrChange w:id="9284" w:author="Erlie Hasam Morfin Zavalza" w:date="2014-11-09T22:25:00Z">
                <w:pPr>
                  <w:jc w:val="right"/>
                </w:pPr>
              </w:pPrChange>
            </w:pPr>
            <w:ins w:id="9285" w:author="Erlie Hasam Morfin Zavalza" w:date="2014-11-09T22:24:00Z">
              <w:r w:rsidRPr="00CA0E58">
                <w:rPr>
                  <w:rFonts w:ascii="Calibri" w:hAnsi="Calibri"/>
                  <w:color w:val="000000"/>
                  <w:sz w:val="22"/>
                  <w:szCs w:val="22"/>
                  <w:lang w:val="es-MX" w:eastAsia="es-MX"/>
                </w:rPr>
                <w:t>2000</w:t>
              </w:r>
            </w:ins>
          </w:p>
        </w:tc>
        <w:tc>
          <w:tcPr>
            <w:tcW w:w="0" w:type="auto"/>
            <w:shd w:val="clear" w:color="auto" w:fill="auto"/>
            <w:noWrap/>
            <w:vAlign w:val="bottom"/>
            <w:hideMark/>
            <w:tcPrChange w:id="9286" w:author="Erlie Hasam Morfin Zavalza" w:date="2014-11-09T22:26:00Z">
              <w:tcPr>
                <w:tcW w:w="12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68C5BDF5" w14:textId="77777777" w:rsidR="00CA0E58" w:rsidRPr="00CA0E58" w:rsidRDefault="00CA0E58">
            <w:pPr>
              <w:jc w:val="center"/>
              <w:rPr>
                <w:ins w:id="9287" w:author="Erlie Hasam Morfin Zavalza" w:date="2014-11-09T22:24:00Z"/>
                <w:rFonts w:ascii="Calibri" w:hAnsi="Calibri"/>
                <w:color w:val="000000"/>
                <w:sz w:val="22"/>
                <w:szCs w:val="22"/>
                <w:lang w:val="es-MX" w:eastAsia="es-MX"/>
              </w:rPr>
              <w:pPrChange w:id="9288" w:author="Erlie Hasam Morfin Zavalza" w:date="2014-11-09T22:25:00Z">
                <w:pPr>
                  <w:jc w:val="right"/>
                </w:pPr>
              </w:pPrChange>
            </w:pPr>
            <w:ins w:id="9289" w:author="Erlie Hasam Morfin Zavalza" w:date="2014-11-09T22:24:00Z">
              <w:r w:rsidRPr="00CA0E58">
                <w:rPr>
                  <w:rFonts w:ascii="Calibri" w:hAnsi="Calibri"/>
                  <w:color w:val="000000"/>
                  <w:sz w:val="22"/>
                  <w:szCs w:val="22"/>
                  <w:lang w:val="es-MX" w:eastAsia="es-MX"/>
                </w:rPr>
                <w:t>2700</w:t>
              </w:r>
            </w:ins>
          </w:p>
        </w:tc>
        <w:tc>
          <w:tcPr>
            <w:tcW w:w="0" w:type="auto"/>
            <w:shd w:val="clear" w:color="auto" w:fill="auto"/>
            <w:noWrap/>
            <w:vAlign w:val="bottom"/>
            <w:hideMark/>
            <w:tcPrChange w:id="9290" w:author="Erlie Hasam Morfin Zavalza" w:date="2014-11-09T22:26:00Z">
              <w:tcPr>
                <w:tcW w:w="12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5155B6A" w14:textId="77777777" w:rsidR="00CA0E58" w:rsidRPr="00CA0E58" w:rsidRDefault="00CA0E58">
            <w:pPr>
              <w:jc w:val="center"/>
              <w:rPr>
                <w:ins w:id="9291" w:author="Erlie Hasam Morfin Zavalza" w:date="2014-11-09T22:24:00Z"/>
                <w:rFonts w:ascii="Calibri" w:hAnsi="Calibri"/>
                <w:color w:val="000000"/>
                <w:sz w:val="22"/>
                <w:szCs w:val="22"/>
                <w:lang w:val="es-MX" w:eastAsia="es-MX"/>
              </w:rPr>
              <w:pPrChange w:id="9292" w:author="Erlie Hasam Morfin Zavalza" w:date="2014-11-09T22:25:00Z">
                <w:pPr>
                  <w:jc w:val="right"/>
                </w:pPr>
              </w:pPrChange>
            </w:pPr>
            <w:ins w:id="9293" w:author="Erlie Hasam Morfin Zavalza" w:date="2014-11-09T22:24:00Z">
              <w:r w:rsidRPr="00CA0E58">
                <w:rPr>
                  <w:rFonts w:ascii="Calibri" w:hAnsi="Calibri"/>
                  <w:color w:val="000000"/>
                  <w:sz w:val="22"/>
                  <w:szCs w:val="22"/>
                  <w:lang w:val="es-MX" w:eastAsia="es-MX"/>
                </w:rPr>
                <w:t>4000</w:t>
              </w:r>
            </w:ins>
          </w:p>
        </w:tc>
      </w:tr>
      <w:tr w:rsidR="00CA0E58" w:rsidRPr="00CA0E58" w14:paraId="41FF70D5" w14:textId="77777777" w:rsidTr="00CA0E58">
        <w:trPr>
          <w:trHeight w:val="300"/>
          <w:ins w:id="9294" w:author="Erlie Hasam Morfin Zavalza" w:date="2014-11-09T22:24:00Z"/>
        </w:trPr>
        <w:tc>
          <w:tcPr>
            <w:tcW w:w="0" w:type="auto"/>
            <w:shd w:val="clear" w:color="auto" w:fill="auto"/>
            <w:noWrap/>
            <w:vAlign w:val="bottom"/>
            <w:hideMark/>
          </w:tcPr>
          <w:p w14:paraId="5A94BE7C" w14:textId="77777777" w:rsidR="00CA0E58" w:rsidRPr="00CA0E58" w:rsidRDefault="00CA0E58">
            <w:pPr>
              <w:jc w:val="center"/>
              <w:rPr>
                <w:ins w:id="9295" w:author="Erlie Hasam Morfin Zavalza" w:date="2014-11-09T22:24:00Z"/>
                <w:rFonts w:ascii="Calibri" w:hAnsi="Calibri"/>
                <w:color w:val="000000"/>
                <w:sz w:val="22"/>
                <w:szCs w:val="22"/>
                <w:lang w:val="es-MX" w:eastAsia="es-MX"/>
              </w:rPr>
              <w:pPrChange w:id="9296" w:author="Erlie Hasam Morfin Zavalza" w:date="2014-11-09T22:25:00Z">
                <w:pPr>
                  <w:jc w:val="right"/>
                </w:pPr>
              </w:pPrChange>
            </w:pPr>
            <w:ins w:id="9297" w:author="Erlie Hasam Morfin Zavalza" w:date="2014-11-09T22:24:00Z">
              <w:r w:rsidRPr="00CA0E58">
                <w:rPr>
                  <w:rFonts w:ascii="Calibri" w:hAnsi="Calibri"/>
                  <w:color w:val="000000"/>
                  <w:sz w:val="22"/>
                  <w:szCs w:val="22"/>
                  <w:lang w:val="es-MX" w:eastAsia="es-MX"/>
                </w:rPr>
                <w:t>2500</w:t>
              </w:r>
            </w:ins>
          </w:p>
        </w:tc>
        <w:tc>
          <w:tcPr>
            <w:tcW w:w="0" w:type="auto"/>
            <w:shd w:val="clear" w:color="auto" w:fill="auto"/>
            <w:noWrap/>
            <w:vAlign w:val="bottom"/>
            <w:hideMark/>
          </w:tcPr>
          <w:p w14:paraId="175C77A9" w14:textId="77777777" w:rsidR="00CA0E58" w:rsidRPr="00CA0E58" w:rsidRDefault="00CA0E58">
            <w:pPr>
              <w:jc w:val="center"/>
              <w:rPr>
                <w:ins w:id="9298" w:author="Erlie Hasam Morfin Zavalza" w:date="2014-11-09T22:24:00Z"/>
                <w:rFonts w:ascii="Calibri" w:hAnsi="Calibri"/>
                <w:color w:val="000000"/>
                <w:sz w:val="22"/>
                <w:szCs w:val="22"/>
                <w:lang w:val="es-MX" w:eastAsia="es-MX"/>
              </w:rPr>
              <w:pPrChange w:id="9299" w:author="Erlie Hasam Morfin Zavalza" w:date="2014-11-09T22:25:00Z">
                <w:pPr>
                  <w:jc w:val="right"/>
                </w:pPr>
              </w:pPrChange>
            </w:pPr>
            <w:ins w:id="9300" w:author="Erlie Hasam Morfin Zavalza" w:date="2014-11-09T22:24:00Z">
              <w:r w:rsidRPr="00CA0E58">
                <w:rPr>
                  <w:rFonts w:ascii="Calibri" w:hAnsi="Calibri"/>
                  <w:color w:val="000000"/>
                  <w:sz w:val="22"/>
                  <w:szCs w:val="22"/>
                  <w:lang w:val="es-MX" w:eastAsia="es-MX"/>
                </w:rPr>
                <w:t>3500</w:t>
              </w:r>
            </w:ins>
          </w:p>
        </w:tc>
        <w:tc>
          <w:tcPr>
            <w:tcW w:w="0" w:type="auto"/>
            <w:shd w:val="clear" w:color="auto" w:fill="auto"/>
            <w:noWrap/>
            <w:vAlign w:val="bottom"/>
            <w:hideMark/>
          </w:tcPr>
          <w:p w14:paraId="5167555A" w14:textId="77777777" w:rsidR="00CA0E58" w:rsidRPr="00CA0E58" w:rsidRDefault="00CA0E58">
            <w:pPr>
              <w:jc w:val="center"/>
              <w:rPr>
                <w:ins w:id="9301" w:author="Erlie Hasam Morfin Zavalza" w:date="2014-11-09T22:24:00Z"/>
                <w:rFonts w:ascii="Calibri" w:hAnsi="Calibri"/>
                <w:color w:val="000000"/>
                <w:sz w:val="22"/>
                <w:szCs w:val="22"/>
                <w:lang w:val="es-MX" w:eastAsia="es-MX"/>
              </w:rPr>
              <w:pPrChange w:id="9302" w:author="Erlie Hasam Morfin Zavalza" w:date="2014-11-09T22:25:00Z">
                <w:pPr>
                  <w:jc w:val="right"/>
                </w:pPr>
              </w:pPrChange>
            </w:pPr>
            <w:ins w:id="9303" w:author="Erlie Hasam Morfin Zavalza" w:date="2014-11-09T22:24:00Z">
              <w:r w:rsidRPr="00CA0E58">
                <w:rPr>
                  <w:rFonts w:ascii="Calibri" w:hAnsi="Calibri"/>
                  <w:color w:val="000000"/>
                  <w:sz w:val="22"/>
                  <w:szCs w:val="22"/>
                  <w:lang w:val="es-MX" w:eastAsia="es-MX"/>
                </w:rPr>
                <w:t>1600</w:t>
              </w:r>
            </w:ins>
          </w:p>
        </w:tc>
        <w:tc>
          <w:tcPr>
            <w:tcW w:w="0" w:type="auto"/>
            <w:shd w:val="clear" w:color="auto" w:fill="auto"/>
            <w:noWrap/>
            <w:vAlign w:val="bottom"/>
            <w:hideMark/>
          </w:tcPr>
          <w:p w14:paraId="04423810" w14:textId="77777777" w:rsidR="00CA0E58" w:rsidRPr="00CA0E58" w:rsidRDefault="00CA0E58">
            <w:pPr>
              <w:jc w:val="center"/>
              <w:rPr>
                <w:ins w:id="9304" w:author="Erlie Hasam Morfin Zavalza" w:date="2014-11-09T22:24:00Z"/>
                <w:rFonts w:ascii="Calibri" w:hAnsi="Calibri"/>
                <w:color w:val="000000"/>
                <w:sz w:val="22"/>
                <w:szCs w:val="22"/>
                <w:lang w:val="es-MX" w:eastAsia="es-MX"/>
              </w:rPr>
              <w:pPrChange w:id="9305" w:author="Erlie Hasam Morfin Zavalza" w:date="2014-11-09T22:25:00Z">
                <w:pPr>
                  <w:jc w:val="right"/>
                </w:pPr>
              </w:pPrChange>
            </w:pPr>
            <w:ins w:id="9306" w:author="Erlie Hasam Morfin Zavalza" w:date="2014-11-09T22:24:00Z">
              <w:r w:rsidRPr="00CA0E58">
                <w:rPr>
                  <w:rFonts w:ascii="Calibri" w:hAnsi="Calibri"/>
                  <w:color w:val="000000"/>
                  <w:sz w:val="22"/>
                  <w:szCs w:val="22"/>
                  <w:lang w:val="es-MX" w:eastAsia="es-MX"/>
                </w:rPr>
                <w:t>1800</w:t>
              </w:r>
            </w:ins>
          </w:p>
        </w:tc>
        <w:tc>
          <w:tcPr>
            <w:tcW w:w="0" w:type="auto"/>
            <w:shd w:val="clear" w:color="auto" w:fill="auto"/>
            <w:noWrap/>
            <w:vAlign w:val="bottom"/>
            <w:hideMark/>
          </w:tcPr>
          <w:p w14:paraId="7B6D7388" w14:textId="77777777" w:rsidR="00CA0E58" w:rsidRPr="00CA0E58" w:rsidRDefault="00CA0E58">
            <w:pPr>
              <w:jc w:val="center"/>
              <w:rPr>
                <w:ins w:id="9307" w:author="Erlie Hasam Morfin Zavalza" w:date="2014-11-09T22:24:00Z"/>
                <w:rFonts w:ascii="Calibri" w:hAnsi="Calibri"/>
                <w:color w:val="000000"/>
                <w:sz w:val="22"/>
                <w:szCs w:val="22"/>
                <w:lang w:val="es-MX" w:eastAsia="es-MX"/>
              </w:rPr>
              <w:pPrChange w:id="9308" w:author="Erlie Hasam Morfin Zavalza" w:date="2014-11-09T22:25:00Z">
                <w:pPr>
                  <w:jc w:val="right"/>
                </w:pPr>
              </w:pPrChange>
            </w:pPr>
            <w:ins w:id="9309" w:author="Erlie Hasam Morfin Zavalza" w:date="2014-11-09T22:24:00Z">
              <w:r w:rsidRPr="00CA0E58">
                <w:rPr>
                  <w:rFonts w:ascii="Calibri" w:hAnsi="Calibri"/>
                  <w:color w:val="000000"/>
                  <w:sz w:val="22"/>
                  <w:szCs w:val="22"/>
                  <w:lang w:val="es-MX" w:eastAsia="es-MX"/>
                </w:rPr>
                <w:t>1200</w:t>
              </w:r>
            </w:ins>
          </w:p>
        </w:tc>
        <w:tc>
          <w:tcPr>
            <w:tcW w:w="0" w:type="auto"/>
            <w:shd w:val="clear" w:color="auto" w:fill="auto"/>
            <w:noWrap/>
            <w:vAlign w:val="bottom"/>
            <w:hideMark/>
          </w:tcPr>
          <w:p w14:paraId="30F631AD" w14:textId="315CF3C2" w:rsidR="00CA0E58" w:rsidRPr="00CA0E58" w:rsidRDefault="00CA0E58">
            <w:pPr>
              <w:jc w:val="center"/>
              <w:rPr>
                <w:ins w:id="9310" w:author="Erlie Hasam Morfin Zavalza" w:date="2014-11-09T22:24:00Z"/>
                <w:rFonts w:ascii="Calibri" w:hAnsi="Calibri"/>
                <w:color w:val="000000"/>
                <w:sz w:val="22"/>
                <w:szCs w:val="22"/>
                <w:lang w:val="es-MX" w:eastAsia="es-MX"/>
              </w:rPr>
              <w:pPrChange w:id="9311" w:author="Erlie Hasam Morfin Zavalza" w:date="2014-11-09T22:25:00Z">
                <w:pPr>
                  <w:jc w:val="left"/>
                </w:pPr>
              </w:pPrChange>
            </w:pPr>
          </w:p>
        </w:tc>
        <w:tc>
          <w:tcPr>
            <w:tcW w:w="0" w:type="auto"/>
            <w:shd w:val="clear" w:color="auto" w:fill="auto"/>
            <w:noWrap/>
            <w:vAlign w:val="bottom"/>
            <w:hideMark/>
          </w:tcPr>
          <w:p w14:paraId="6FDC8AB1" w14:textId="56002647" w:rsidR="00CA0E58" w:rsidRPr="00CA0E58" w:rsidRDefault="00CA0E58">
            <w:pPr>
              <w:jc w:val="center"/>
              <w:rPr>
                <w:ins w:id="9312" w:author="Erlie Hasam Morfin Zavalza" w:date="2014-11-09T22:24:00Z"/>
                <w:rFonts w:ascii="Calibri" w:hAnsi="Calibri"/>
                <w:color w:val="000000"/>
                <w:sz w:val="22"/>
                <w:szCs w:val="22"/>
                <w:lang w:val="es-MX" w:eastAsia="es-MX"/>
              </w:rPr>
              <w:pPrChange w:id="9313" w:author="Erlie Hasam Morfin Zavalza" w:date="2014-11-09T22:25:00Z">
                <w:pPr>
                  <w:jc w:val="left"/>
                </w:pPr>
              </w:pPrChange>
            </w:pPr>
          </w:p>
        </w:tc>
        <w:tc>
          <w:tcPr>
            <w:tcW w:w="0" w:type="auto"/>
            <w:shd w:val="clear" w:color="auto" w:fill="auto"/>
            <w:noWrap/>
            <w:vAlign w:val="bottom"/>
            <w:hideMark/>
          </w:tcPr>
          <w:p w14:paraId="7AC1A820" w14:textId="5EC95299" w:rsidR="00CA0E58" w:rsidRPr="00CA0E58" w:rsidRDefault="00CA0E58">
            <w:pPr>
              <w:jc w:val="center"/>
              <w:rPr>
                <w:ins w:id="9314" w:author="Erlie Hasam Morfin Zavalza" w:date="2014-11-09T22:24:00Z"/>
                <w:rFonts w:ascii="Calibri" w:hAnsi="Calibri"/>
                <w:color w:val="000000"/>
                <w:sz w:val="22"/>
                <w:szCs w:val="22"/>
                <w:lang w:val="es-MX" w:eastAsia="es-MX"/>
              </w:rPr>
              <w:pPrChange w:id="9315" w:author="Erlie Hasam Morfin Zavalza" w:date="2014-11-09T22:25:00Z">
                <w:pPr>
                  <w:jc w:val="left"/>
                </w:pPr>
              </w:pPrChange>
            </w:pPr>
          </w:p>
        </w:tc>
        <w:tc>
          <w:tcPr>
            <w:tcW w:w="0" w:type="auto"/>
            <w:shd w:val="clear" w:color="auto" w:fill="auto"/>
            <w:noWrap/>
            <w:vAlign w:val="bottom"/>
            <w:hideMark/>
          </w:tcPr>
          <w:p w14:paraId="725BCF54" w14:textId="6C72AB7E" w:rsidR="00CA0E58" w:rsidRPr="00CA0E58" w:rsidRDefault="00CA0E58">
            <w:pPr>
              <w:jc w:val="center"/>
              <w:rPr>
                <w:ins w:id="9316" w:author="Erlie Hasam Morfin Zavalza" w:date="2014-11-09T22:24:00Z"/>
                <w:rFonts w:ascii="Calibri" w:hAnsi="Calibri"/>
                <w:color w:val="000000"/>
                <w:sz w:val="22"/>
                <w:szCs w:val="22"/>
                <w:lang w:val="es-MX" w:eastAsia="es-MX"/>
              </w:rPr>
              <w:pPrChange w:id="9317" w:author="Erlie Hasam Morfin Zavalza" w:date="2014-11-09T22:25:00Z">
                <w:pPr>
                  <w:jc w:val="left"/>
                </w:pPr>
              </w:pPrChange>
            </w:pPr>
          </w:p>
        </w:tc>
        <w:tc>
          <w:tcPr>
            <w:tcW w:w="0" w:type="auto"/>
            <w:shd w:val="clear" w:color="auto" w:fill="auto"/>
            <w:noWrap/>
            <w:vAlign w:val="bottom"/>
            <w:hideMark/>
          </w:tcPr>
          <w:p w14:paraId="472DC586" w14:textId="062A00E8" w:rsidR="00CA0E58" w:rsidRPr="00CA0E58" w:rsidRDefault="00CA0E58">
            <w:pPr>
              <w:jc w:val="center"/>
              <w:rPr>
                <w:ins w:id="9318" w:author="Erlie Hasam Morfin Zavalza" w:date="2014-11-09T22:24:00Z"/>
                <w:rFonts w:ascii="Calibri" w:hAnsi="Calibri"/>
                <w:color w:val="000000"/>
                <w:sz w:val="22"/>
                <w:szCs w:val="22"/>
                <w:lang w:val="es-MX" w:eastAsia="es-MX"/>
              </w:rPr>
              <w:pPrChange w:id="9319" w:author="Erlie Hasam Morfin Zavalza" w:date="2014-11-09T22:25:00Z">
                <w:pPr>
                  <w:jc w:val="left"/>
                </w:pPr>
              </w:pPrChange>
            </w:pPr>
          </w:p>
        </w:tc>
      </w:tr>
    </w:tbl>
    <w:p w14:paraId="26BE08B0" w14:textId="69E9D8BA" w:rsidR="00CA0E58" w:rsidRDefault="00CA0E58" w:rsidP="007B0EB6">
      <w:pPr>
        <w:rPr>
          <w:ins w:id="9320" w:author="Erlie Hasam Morfin Zavalza" w:date="2014-11-09T22:31:00Z"/>
          <w:lang w:val="es-MX"/>
        </w:rPr>
      </w:pPr>
      <w:ins w:id="9321" w:author="Erlie Hasam Morfin Zavalza" w:date="2014-11-09T22:26:00Z">
        <w:r>
          <w:rPr>
            <w:lang w:val="es-MX"/>
          </w:rPr>
          <w:t xml:space="preserve">Tomando como </w:t>
        </w:r>
      </w:ins>
      <w:ins w:id="9322" w:author="Erlie Hasam Morfin Zavalza" w:date="2014-11-09T22:27:00Z">
        <w:r>
          <w:rPr>
            <w:lang w:val="es-MX"/>
          </w:rPr>
          <w:t>referencia</w:t>
        </w:r>
      </w:ins>
      <w:ins w:id="9323" w:author="Erlie Hasam Morfin Zavalza" w:date="2014-11-09T22:26:00Z">
        <w:r>
          <w:rPr>
            <w:lang w:val="es-MX"/>
          </w:rPr>
          <w:t xml:space="preserve"> </w:t>
        </w:r>
      </w:ins>
      <w:ins w:id="9324" w:author="Erlie Hasam Morfin Zavalza" w:date="2014-11-09T22:27:00Z">
        <w:r>
          <w:rPr>
            <w:lang w:val="es-MX"/>
          </w:rPr>
          <w:t xml:space="preserve">los precios dispuestos a pagar por los encuestados determinaremos un precio promedio, no considerando los 50 encuestados, </w:t>
        </w:r>
      </w:ins>
      <w:ins w:id="9325" w:author="Erlie Hasam Morfin Zavalza" w:date="2014-11-09T22:28:00Z">
        <w:r>
          <w:rPr>
            <w:lang w:val="es-MX"/>
          </w:rPr>
          <w:t>sino</w:t>
        </w:r>
      </w:ins>
      <w:ins w:id="9326" w:author="Erlie Hasam Morfin Zavalza" w:date="2014-11-09T22:27:00Z">
        <w:r>
          <w:rPr>
            <w:lang w:val="es-MX"/>
          </w:rPr>
          <w:t xml:space="preserve"> que solo contemplando las propuestas anteriormente mostradas, sin basarse en frecuencias.</w:t>
        </w:r>
      </w:ins>
    </w:p>
    <w:p w14:paraId="745737EF" w14:textId="27F894F9" w:rsidR="00FA4408" w:rsidRDefault="00FA4408" w:rsidP="00FA4408">
      <w:pPr>
        <w:rPr>
          <w:ins w:id="9327" w:author="Erlie Hasam Morfin Zavalza" w:date="2014-11-09T22:32:00Z"/>
          <w:rFonts w:ascii="Calibri" w:hAnsi="Calibri"/>
          <w:color w:val="000000"/>
          <w:sz w:val="22"/>
          <w:szCs w:val="22"/>
          <w:lang w:val="es-MX" w:eastAsia="es-MX"/>
        </w:rPr>
      </w:pPr>
      <w:ins w:id="9328" w:author="Erlie Hasam Morfin Zavalza" w:date="2014-11-09T22:31:00Z">
        <w:r>
          <w:rPr>
            <w:lang w:val="es-MX"/>
          </w:rPr>
          <w:t xml:space="preserve">El precio promedio es de </w:t>
        </w:r>
        <w:r>
          <w:rPr>
            <w:rFonts w:ascii="Calibri" w:hAnsi="Calibri"/>
            <w:color w:val="000000"/>
            <w:sz w:val="22"/>
            <w:szCs w:val="22"/>
            <w:lang w:val="es-MX" w:eastAsia="es-MX"/>
          </w:rPr>
          <w:t>2</w:t>
        </w:r>
      </w:ins>
      <w:ins w:id="9329" w:author="Erlie Hasam Morfin Zavalza" w:date="2014-11-09T22:32:00Z">
        <w:r>
          <w:rPr>
            <w:rFonts w:ascii="Calibri" w:hAnsi="Calibri"/>
            <w:color w:val="000000"/>
            <w:sz w:val="22"/>
            <w:szCs w:val="22"/>
            <w:lang w:val="es-MX" w:eastAsia="es-MX"/>
          </w:rPr>
          <w:t>,</w:t>
        </w:r>
      </w:ins>
      <w:ins w:id="9330" w:author="Erlie Hasam Morfin Zavalza" w:date="2014-11-09T22:31:00Z">
        <w:r>
          <w:rPr>
            <w:rFonts w:ascii="Calibri" w:hAnsi="Calibri"/>
            <w:color w:val="000000"/>
            <w:sz w:val="22"/>
            <w:szCs w:val="22"/>
            <w:lang w:val="es-MX" w:eastAsia="es-MX"/>
          </w:rPr>
          <w:t>246</w:t>
        </w:r>
      </w:ins>
      <w:ins w:id="9331" w:author="Erlie Hasam Morfin Zavalza" w:date="2014-11-09T22:32:00Z">
        <w:r>
          <w:rPr>
            <w:rFonts w:ascii="Calibri" w:hAnsi="Calibri"/>
            <w:color w:val="000000"/>
            <w:sz w:val="22"/>
            <w:szCs w:val="22"/>
            <w:lang w:val="es-MX" w:eastAsia="es-MX"/>
          </w:rPr>
          <w:t>.</w:t>
        </w:r>
      </w:ins>
    </w:p>
    <w:p w14:paraId="31A6D09B" w14:textId="55FD4E4A" w:rsidR="00FA4408" w:rsidRPr="00FA4408" w:rsidRDefault="00FA4408" w:rsidP="007B0EB6">
      <w:pPr>
        <w:rPr>
          <w:ins w:id="9332" w:author="Erlie Hasam Morfin Zavalza" w:date="2014-11-09T21:16:00Z"/>
          <w:rFonts w:ascii="Calibri" w:hAnsi="Calibri"/>
          <w:color w:val="000000"/>
          <w:sz w:val="22"/>
          <w:szCs w:val="22"/>
          <w:lang w:val="es-MX" w:eastAsia="es-MX"/>
          <w:rPrChange w:id="9333" w:author="Erlie Hasam Morfin Zavalza" w:date="2014-11-09T22:33:00Z">
            <w:rPr>
              <w:ins w:id="9334" w:author="Erlie Hasam Morfin Zavalza" w:date="2014-11-09T21:16:00Z"/>
              <w:lang w:val="es-MX"/>
            </w:rPr>
          </w:rPrChange>
        </w:rPr>
      </w:pPr>
      <w:ins w:id="9335" w:author="Erlie Hasam Morfin Zavalza" w:date="2014-11-09T22:32:00Z">
        <w:r>
          <w:rPr>
            <w:rFonts w:ascii="Calibri" w:hAnsi="Calibri"/>
            <w:color w:val="000000"/>
            <w:sz w:val="22"/>
            <w:szCs w:val="22"/>
            <w:lang w:val="es-MX" w:eastAsia="es-MX"/>
          </w:rPr>
          <w:t>Sumatoria 33700/15 datos =</w:t>
        </w:r>
      </w:ins>
      <w:ins w:id="9336" w:author="Erlie Hasam Morfin Zavalza" w:date="2014-11-09T22:33:00Z">
        <w:r w:rsidRPr="00FA4408">
          <w:rPr>
            <w:rFonts w:ascii="Calibri" w:hAnsi="Calibri"/>
            <w:color w:val="000000"/>
            <w:sz w:val="22"/>
            <w:szCs w:val="22"/>
            <w:lang w:val="es-MX" w:eastAsia="es-MX"/>
          </w:rPr>
          <w:t>2</w:t>
        </w:r>
        <w:r>
          <w:rPr>
            <w:rFonts w:ascii="Calibri" w:hAnsi="Calibri"/>
            <w:color w:val="000000"/>
            <w:sz w:val="22"/>
            <w:szCs w:val="22"/>
            <w:lang w:val="es-MX" w:eastAsia="es-MX"/>
          </w:rPr>
          <w:t>,</w:t>
        </w:r>
        <w:r w:rsidRPr="00FA4408">
          <w:rPr>
            <w:rFonts w:ascii="Calibri" w:hAnsi="Calibri"/>
            <w:color w:val="000000"/>
            <w:sz w:val="22"/>
            <w:szCs w:val="22"/>
            <w:lang w:val="es-MX" w:eastAsia="es-MX"/>
          </w:rPr>
          <w:t>246.66667</w:t>
        </w:r>
      </w:ins>
    </w:p>
    <w:p w14:paraId="4F9EE024" w14:textId="2CE8A72B" w:rsidR="00C41AD0" w:rsidRDefault="008C3EA2" w:rsidP="007B0EB6">
      <w:pPr>
        <w:rPr>
          <w:ins w:id="9337" w:author="Erlie Hasam Morfin Zavalza" w:date="2014-11-09T21:53:00Z"/>
          <w:lang w:val="es-MX"/>
        </w:rPr>
      </w:pPr>
      <w:ins w:id="9338" w:author="Erlie Hasam Morfin Zavalza" w:date="2014-11-09T21:53:00Z">
        <w:r>
          <w:rPr>
            <w:noProof/>
            <w:lang w:val="es-MX" w:eastAsia="es-MX"/>
          </w:rPr>
          <w:drawing>
            <wp:inline distT="0" distB="0" distL="0" distR="0" wp14:anchorId="6B1F8056" wp14:editId="4DA43FB3">
              <wp:extent cx="4531995" cy="1065474"/>
              <wp:effectExtent l="0" t="0" r="1905" b="190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9132" cy="1076556"/>
                      </a:xfrm>
                      <a:prstGeom prst="rect">
                        <a:avLst/>
                      </a:prstGeom>
                    </pic:spPr>
                  </pic:pic>
                </a:graphicData>
              </a:graphic>
            </wp:inline>
          </w:drawing>
        </w:r>
      </w:ins>
    </w:p>
    <w:p w14:paraId="26F6329B" w14:textId="4E2037D4" w:rsidR="008C3EA2" w:rsidRDefault="002857D3" w:rsidP="007B0EB6">
      <w:pPr>
        <w:rPr>
          <w:ins w:id="9339" w:author="Erlie Hasam Morfin Zavalza" w:date="2014-11-09T21:53:00Z"/>
          <w:lang w:val="es-MX"/>
        </w:rPr>
      </w:pPr>
      <w:ins w:id="9340" w:author="Erlie Hasam Morfin Zavalza" w:date="2014-11-14T01:42:00Z">
        <w:r>
          <w:rPr>
            <w:lang w:val="es-MX"/>
          </w:rPr>
          <w:t xml:space="preserve">El 80% de los encuestados asumió que compraría empanadas a domicilio, así es de que implementar este servicio es muy </w:t>
        </w:r>
      </w:ins>
      <w:ins w:id="9341" w:author="Erlie Hasam Morfin Zavalza" w:date="2014-11-21T00:05:00Z">
        <w:r w:rsidR="00C30E8A">
          <w:rPr>
            <w:lang w:val="es-MX"/>
          </w:rPr>
          <w:t>viable</w:t>
        </w:r>
      </w:ins>
      <w:ins w:id="9342" w:author="Erlie Hasam Morfin Zavalza" w:date="2014-11-14T01:42:00Z">
        <w:r>
          <w:rPr>
            <w:lang w:val="es-MX"/>
          </w:rPr>
          <w:t>.</w:t>
        </w:r>
      </w:ins>
    </w:p>
    <w:p w14:paraId="040F8220" w14:textId="3B8BA02B" w:rsidR="008C3EA2" w:rsidRDefault="008C3EA2">
      <w:pPr>
        <w:jc w:val="center"/>
        <w:rPr>
          <w:ins w:id="9343" w:author="Erlie Hasam Morfin Zavalza" w:date="2014-11-09T21:55:00Z"/>
          <w:lang w:val="es-MX"/>
        </w:rPr>
        <w:pPrChange w:id="9344" w:author="Erlie Hasam Morfin Zavalza" w:date="2014-11-09T21:55:00Z">
          <w:pPr/>
        </w:pPrChange>
      </w:pPr>
      <w:ins w:id="9345" w:author="Erlie Hasam Morfin Zavalza" w:date="2014-11-09T21:54:00Z">
        <w:r>
          <w:rPr>
            <w:noProof/>
            <w:lang w:val="es-MX" w:eastAsia="es-MX"/>
          </w:rPr>
          <w:drawing>
            <wp:inline distT="0" distB="0" distL="0" distR="0" wp14:anchorId="6BCE37CF" wp14:editId="585B634D">
              <wp:extent cx="6099448" cy="1693628"/>
              <wp:effectExtent l="0" t="0" r="0" b="190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25696" cy="1756450"/>
                      </a:xfrm>
                      <a:prstGeom prst="rect">
                        <a:avLst/>
                      </a:prstGeom>
                    </pic:spPr>
                  </pic:pic>
                </a:graphicData>
              </a:graphic>
            </wp:inline>
          </w:drawing>
        </w:r>
      </w:ins>
    </w:p>
    <w:p w14:paraId="768C6889" w14:textId="7EF37345" w:rsidR="008C3EA2" w:rsidRDefault="002857D3">
      <w:pPr>
        <w:rPr>
          <w:ins w:id="9346" w:author="Erlie Hasam Morfin Zavalza" w:date="2014-11-09T21:55:00Z"/>
          <w:lang w:val="es-MX"/>
        </w:rPr>
      </w:pPr>
      <w:ins w:id="9347" w:author="Erlie Hasam Morfin Zavalza" w:date="2014-11-14T01:43:00Z">
        <w:r>
          <w:rPr>
            <w:lang w:val="es-MX"/>
          </w:rPr>
          <w:t xml:space="preserve">La mayoría </w:t>
        </w:r>
      </w:ins>
      <w:ins w:id="9348" w:author="Erlie Hasam Morfin Zavalza" w:date="2014-11-14T01:44:00Z">
        <w:r>
          <w:rPr>
            <w:lang w:val="es-MX"/>
          </w:rPr>
          <w:t>considera</w:t>
        </w:r>
      </w:ins>
      <w:ins w:id="9349" w:author="Erlie Hasam Morfin Zavalza" w:date="2014-11-14T01:43:00Z">
        <w:r>
          <w:rPr>
            <w:lang w:val="es-MX"/>
          </w:rPr>
          <w:t xml:space="preserve"> que es necesario que sus empandas a domicilio o en el restaurant se les entreguen con</w:t>
        </w:r>
      </w:ins>
      <w:ins w:id="9350" w:author="Erlie Hasam Morfin Zavalza" w:date="2014-11-14T01:44:00Z">
        <w:r>
          <w:rPr>
            <w:lang w:val="es-MX"/>
          </w:rPr>
          <w:t xml:space="preserve"> </w:t>
        </w:r>
      </w:ins>
      <w:ins w:id="9351" w:author="Erlie Hasam Morfin Zavalza" w:date="2014-11-14T01:43:00Z">
        <w:r>
          <w:rPr>
            <w:lang w:val="es-MX"/>
          </w:rPr>
          <w:t>una caja especial que tenga beneficios adicionales para el producto y el cliente.</w:t>
        </w:r>
      </w:ins>
    </w:p>
    <w:p w14:paraId="0DBA1E89" w14:textId="28F6C62A" w:rsidR="008C3EA2" w:rsidRDefault="008C3EA2">
      <w:pPr>
        <w:jc w:val="center"/>
        <w:rPr>
          <w:ins w:id="9352" w:author="Erlie Hasam Morfin Zavalza" w:date="2014-11-20T21:53:00Z"/>
          <w:lang w:val="es-MX"/>
        </w:rPr>
        <w:pPrChange w:id="9353" w:author="Erlie Hasam Morfin Zavalza" w:date="2014-11-09T21:55:00Z">
          <w:pPr/>
        </w:pPrChange>
      </w:pPr>
      <w:ins w:id="9354" w:author="Erlie Hasam Morfin Zavalza" w:date="2014-11-09T21:56:00Z">
        <w:r>
          <w:rPr>
            <w:noProof/>
            <w:lang w:val="es-MX" w:eastAsia="es-MX"/>
          </w:rPr>
          <w:lastRenderedPageBreak/>
          <w:drawing>
            <wp:inline distT="0" distB="0" distL="0" distR="0" wp14:anchorId="1E1D01F1" wp14:editId="427F4D9C">
              <wp:extent cx="5612130" cy="17767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776730"/>
                      </a:xfrm>
                      <a:prstGeom prst="rect">
                        <a:avLst/>
                      </a:prstGeom>
                    </pic:spPr>
                  </pic:pic>
                </a:graphicData>
              </a:graphic>
            </wp:inline>
          </w:drawing>
        </w:r>
      </w:ins>
    </w:p>
    <w:p w14:paraId="270749C0" w14:textId="0053BC95" w:rsidR="002E5806" w:rsidRDefault="002E5806">
      <w:pPr>
        <w:jc w:val="center"/>
        <w:rPr>
          <w:ins w:id="9355" w:author="Erlie Hasam Morfin Zavalza" w:date="2014-11-09T21:56:00Z"/>
          <w:lang w:val="es-MX"/>
        </w:rPr>
        <w:pPrChange w:id="9356" w:author="Erlie Hasam Morfin Zavalza" w:date="2014-11-09T21:55:00Z">
          <w:pPr/>
        </w:pPrChange>
      </w:pPr>
      <w:ins w:id="9357" w:author="Erlie Hasam Morfin Zavalza" w:date="2014-11-20T21:53:00Z">
        <w:r>
          <w:rPr>
            <w:lang w:val="es-MX"/>
          </w:rPr>
          <w:t xml:space="preserve">La mayor parte de las personas prefiere </w:t>
        </w:r>
      </w:ins>
      <w:ins w:id="9358" w:author="Erlie Hasam Morfin Zavalza" w:date="2014-11-20T21:54:00Z">
        <w:r>
          <w:rPr>
            <w:lang w:val="es-MX"/>
          </w:rPr>
          <w:t xml:space="preserve">consumir </w:t>
        </w:r>
      </w:ins>
      <w:ins w:id="9359" w:author="Erlie Hasam Morfin Zavalza" w:date="2014-11-20T21:53:00Z">
        <w:r>
          <w:rPr>
            <w:lang w:val="es-MX"/>
          </w:rPr>
          <w:t>sus empanadas Horneadas</w:t>
        </w:r>
      </w:ins>
      <w:ins w:id="9360" w:author="Erlie Hasam Morfin Zavalza" w:date="2014-11-20T21:54:00Z">
        <w:r>
          <w:rPr>
            <w:lang w:val="es-MX"/>
          </w:rPr>
          <w:t>.</w:t>
        </w:r>
      </w:ins>
    </w:p>
    <w:p w14:paraId="28D12593" w14:textId="77777777" w:rsidR="008C3EA2" w:rsidRDefault="008C3EA2">
      <w:pPr>
        <w:jc w:val="center"/>
        <w:rPr>
          <w:ins w:id="9361" w:author="Erlie Hasam Morfin Zavalza" w:date="2014-11-09T21:56:00Z"/>
          <w:lang w:val="es-MX"/>
        </w:rPr>
        <w:pPrChange w:id="9362" w:author="Erlie Hasam Morfin Zavalza" w:date="2014-11-09T21:55:00Z">
          <w:pPr/>
        </w:pPrChange>
      </w:pPr>
    </w:p>
    <w:p w14:paraId="47DF76E2" w14:textId="1CB2AF0D" w:rsidR="008C3EA2" w:rsidRDefault="008C3EA2">
      <w:pPr>
        <w:jc w:val="center"/>
        <w:rPr>
          <w:ins w:id="9363" w:author="Erlie Hasam Morfin Zavalza" w:date="2014-11-20T21:54:00Z"/>
          <w:lang w:val="es-MX"/>
        </w:rPr>
        <w:pPrChange w:id="9364" w:author="Erlie Hasam Morfin Zavalza" w:date="2014-11-09T21:55:00Z">
          <w:pPr/>
        </w:pPrChange>
      </w:pPr>
      <w:ins w:id="9365" w:author="Erlie Hasam Morfin Zavalza" w:date="2014-11-09T21:58:00Z">
        <w:r>
          <w:rPr>
            <w:noProof/>
            <w:lang w:val="es-MX" w:eastAsia="es-MX"/>
          </w:rPr>
          <w:drawing>
            <wp:inline distT="0" distB="0" distL="0" distR="0" wp14:anchorId="0DF25214" wp14:editId="188FD4D8">
              <wp:extent cx="5612130" cy="1816735"/>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816735"/>
                      </a:xfrm>
                      <a:prstGeom prst="rect">
                        <a:avLst/>
                      </a:prstGeom>
                    </pic:spPr>
                  </pic:pic>
                </a:graphicData>
              </a:graphic>
            </wp:inline>
          </w:drawing>
        </w:r>
      </w:ins>
    </w:p>
    <w:p w14:paraId="2776582D" w14:textId="7C784682" w:rsidR="002E5806" w:rsidRDefault="002E5806">
      <w:pPr>
        <w:rPr>
          <w:ins w:id="9366" w:author="Erlie Hasam Morfin Zavalza" w:date="2014-11-09T21:59:00Z"/>
          <w:lang w:val="es-MX"/>
        </w:rPr>
      </w:pPr>
      <w:ins w:id="9367" w:author="Erlie Hasam Morfin Zavalza" w:date="2014-11-20T21:55:00Z">
        <w:r>
          <w:rPr>
            <w:lang w:val="es-MX"/>
          </w:rPr>
          <w:t>Del total de encuestados las personas que comerían sus empanadas son el 50%</w:t>
        </w:r>
      </w:ins>
      <w:ins w:id="9368" w:author="Erlie Hasam Morfin Zavalza" w:date="2014-11-20T21:59:00Z">
        <w:r>
          <w:rPr>
            <w:lang w:val="es-MX"/>
          </w:rPr>
          <w:t xml:space="preserve"> por lo cual ofrecer una empanada con una salsa es una opción muy viable</w:t>
        </w:r>
      </w:ins>
      <w:ins w:id="9369" w:author="Erlie Hasam Morfin Zavalza" w:date="2014-11-20T21:55:00Z">
        <w:r>
          <w:rPr>
            <w:lang w:val="es-MX"/>
          </w:rPr>
          <w:t>.</w:t>
        </w:r>
      </w:ins>
    </w:p>
    <w:p w14:paraId="779D7966" w14:textId="77777777" w:rsidR="008C3EA2" w:rsidRDefault="008C3EA2">
      <w:pPr>
        <w:jc w:val="center"/>
        <w:rPr>
          <w:ins w:id="9370" w:author="Erlie Hasam Morfin Zavalza" w:date="2014-11-09T21:58:00Z"/>
          <w:lang w:val="es-MX"/>
        </w:rPr>
        <w:pPrChange w:id="9371" w:author="Erlie Hasam Morfin Zavalza" w:date="2014-11-09T21:55:00Z">
          <w:pPr/>
        </w:pPrChange>
      </w:pPr>
    </w:p>
    <w:p w14:paraId="60E52228" w14:textId="7D47E22A" w:rsidR="008C3EA2" w:rsidRDefault="008C3EA2">
      <w:pPr>
        <w:jc w:val="center"/>
        <w:rPr>
          <w:ins w:id="9372" w:author="Erlie Hasam Morfin Zavalza" w:date="2014-11-09T21:59:00Z"/>
          <w:lang w:val="es-MX"/>
        </w:rPr>
        <w:pPrChange w:id="9373" w:author="Erlie Hasam Morfin Zavalza" w:date="2014-11-09T21:55:00Z">
          <w:pPr/>
        </w:pPrChange>
      </w:pPr>
      <w:ins w:id="9374" w:author="Erlie Hasam Morfin Zavalza" w:date="2014-11-09T21:58:00Z">
        <w:r>
          <w:rPr>
            <w:noProof/>
            <w:lang w:val="es-MX" w:eastAsia="es-MX"/>
          </w:rPr>
          <w:drawing>
            <wp:inline distT="0" distB="0" distL="0" distR="0" wp14:anchorId="49BC733F" wp14:editId="1CC35BC9">
              <wp:extent cx="5612130" cy="1628775"/>
              <wp:effectExtent l="0" t="0" r="762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628775"/>
                      </a:xfrm>
                      <a:prstGeom prst="rect">
                        <a:avLst/>
                      </a:prstGeom>
                    </pic:spPr>
                  </pic:pic>
                </a:graphicData>
              </a:graphic>
            </wp:inline>
          </w:drawing>
        </w:r>
      </w:ins>
    </w:p>
    <w:p w14:paraId="00D38039" w14:textId="6401C99B" w:rsidR="008C3EA2" w:rsidRDefault="002E5806">
      <w:pPr>
        <w:rPr>
          <w:ins w:id="9375" w:author="Erlie Hasam Morfin Zavalza" w:date="2014-11-09T21:59:00Z"/>
          <w:lang w:val="es-MX"/>
        </w:rPr>
      </w:pPr>
      <w:ins w:id="9376" w:author="Erlie Hasam Morfin Zavalza" w:date="2014-11-20T21:59:00Z">
        <w:r>
          <w:rPr>
            <w:lang w:val="es-MX"/>
          </w:rPr>
          <w:t>La salsa que los consumidores prefieren poner a su empanada es pebre, seguida de salsa de palta y chimichurri.</w:t>
        </w:r>
      </w:ins>
    </w:p>
    <w:p w14:paraId="7FB38BC7" w14:textId="7DB8712B" w:rsidR="008C3EA2" w:rsidRDefault="008C3EA2">
      <w:pPr>
        <w:jc w:val="center"/>
        <w:rPr>
          <w:ins w:id="9377" w:author="Erlie Hasam Morfin Zavalza" w:date="2014-11-20T22:00:00Z"/>
          <w:lang w:val="es-MX"/>
        </w:rPr>
        <w:pPrChange w:id="9378" w:author="Erlie Hasam Morfin Zavalza" w:date="2014-11-09T21:55:00Z">
          <w:pPr/>
        </w:pPrChange>
      </w:pPr>
      <w:ins w:id="9379" w:author="Erlie Hasam Morfin Zavalza" w:date="2014-11-09T21:59:00Z">
        <w:r>
          <w:rPr>
            <w:noProof/>
            <w:lang w:val="es-MX" w:eastAsia="es-MX"/>
          </w:rPr>
          <w:lastRenderedPageBreak/>
          <w:drawing>
            <wp:inline distT="0" distB="0" distL="0" distR="0" wp14:anchorId="27DA6CD8" wp14:editId="6B1F3111">
              <wp:extent cx="5612130" cy="1700530"/>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700530"/>
                      </a:xfrm>
                      <a:prstGeom prst="rect">
                        <a:avLst/>
                      </a:prstGeom>
                    </pic:spPr>
                  </pic:pic>
                </a:graphicData>
              </a:graphic>
            </wp:inline>
          </w:drawing>
        </w:r>
      </w:ins>
    </w:p>
    <w:p w14:paraId="0DA500F8" w14:textId="167BCA00" w:rsidR="002E5806" w:rsidRDefault="002E5806">
      <w:pPr>
        <w:jc w:val="center"/>
        <w:rPr>
          <w:ins w:id="9380" w:author="Erlie Hasam Morfin Zavalza" w:date="2014-11-09T21:59:00Z"/>
          <w:lang w:val="es-MX"/>
        </w:rPr>
        <w:pPrChange w:id="9381" w:author="Erlie Hasam Morfin Zavalza" w:date="2014-11-09T21:55:00Z">
          <w:pPr/>
        </w:pPrChange>
      </w:pPr>
      <w:ins w:id="9382" w:author="Erlie Hasam Morfin Zavalza" w:date="2014-11-20T22:01:00Z">
        <w:r>
          <w:rPr>
            <w:lang w:val="es-MX"/>
          </w:rPr>
          <w:t>La mayoría de las personas prefieren acompañar su empanada con una bebida gaseosa</w:t>
        </w:r>
      </w:ins>
      <w:ins w:id="9383" w:author="Erlie Hasam Morfin Zavalza" w:date="2014-11-20T22:02:00Z">
        <w:r>
          <w:rPr>
            <w:lang w:val="es-MX"/>
          </w:rPr>
          <w:t xml:space="preserve">. </w:t>
        </w:r>
      </w:ins>
    </w:p>
    <w:p w14:paraId="26AA3C62" w14:textId="77777777" w:rsidR="008C3EA2" w:rsidRDefault="008C3EA2">
      <w:pPr>
        <w:jc w:val="center"/>
        <w:rPr>
          <w:ins w:id="9384" w:author="Erlie Hasam Morfin Zavalza" w:date="2014-11-09T21:59:00Z"/>
          <w:lang w:val="es-MX"/>
        </w:rPr>
        <w:pPrChange w:id="9385" w:author="Erlie Hasam Morfin Zavalza" w:date="2014-11-09T21:55:00Z">
          <w:pPr/>
        </w:pPrChange>
      </w:pPr>
    </w:p>
    <w:p w14:paraId="2ADD79D5" w14:textId="76BF85B9" w:rsidR="008C3EA2" w:rsidRDefault="00542F5D">
      <w:pPr>
        <w:jc w:val="center"/>
        <w:rPr>
          <w:ins w:id="9386" w:author="Erlie Hasam Morfin Zavalza" w:date="2014-11-20T22:02:00Z"/>
          <w:lang w:val="es-MX"/>
        </w:rPr>
        <w:pPrChange w:id="9387" w:author="Erlie Hasam Morfin Zavalza" w:date="2014-11-09T21:55:00Z">
          <w:pPr/>
        </w:pPrChange>
      </w:pPr>
      <w:ins w:id="9388" w:author="Erlie Hasam Morfin Zavalza" w:date="2014-11-09T22:00:00Z">
        <w:r>
          <w:rPr>
            <w:noProof/>
            <w:lang w:val="es-MX" w:eastAsia="es-MX"/>
          </w:rPr>
          <w:drawing>
            <wp:inline distT="0" distB="0" distL="0" distR="0" wp14:anchorId="2C7A143A" wp14:editId="6773B167">
              <wp:extent cx="6150520" cy="1932167"/>
              <wp:effectExtent l="0" t="0" r="317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05585" cy="1949465"/>
                      </a:xfrm>
                      <a:prstGeom prst="rect">
                        <a:avLst/>
                      </a:prstGeom>
                    </pic:spPr>
                  </pic:pic>
                </a:graphicData>
              </a:graphic>
            </wp:inline>
          </w:drawing>
        </w:r>
      </w:ins>
    </w:p>
    <w:p w14:paraId="26011687" w14:textId="5FEFFE22" w:rsidR="002E5806" w:rsidRDefault="002E5806">
      <w:pPr>
        <w:jc w:val="center"/>
        <w:rPr>
          <w:ins w:id="9389" w:author="Erlie Hasam Morfin Zavalza" w:date="2014-11-09T22:04:00Z"/>
          <w:lang w:val="es-MX"/>
        </w:rPr>
        <w:pPrChange w:id="9390" w:author="Erlie Hasam Morfin Zavalza" w:date="2014-11-09T21:55:00Z">
          <w:pPr/>
        </w:pPrChange>
      </w:pPr>
      <w:ins w:id="9391" w:author="Erlie Hasam Morfin Zavalza" w:date="2014-11-20T22:02:00Z">
        <w:r>
          <w:rPr>
            <w:lang w:val="es-MX"/>
          </w:rPr>
          <w:t xml:space="preserve">La </w:t>
        </w:r>
      </w:ins>
      <w:ins w:id="9392" w:author="Erlie Hasam Morfin Zavalza" w:date="2014-11-20T22:03:00Z">
        <w:r>
          <w:rPr>
            <w:lang w:val="es-MX"/>
          </w:rPr>
          <w:t>mayoría</w:t>
        </w:r>
      </w:ins>
      <w:ins w:id="9393" w:author="Erlie Hasam Morfin Zavalza" w:date="2014-11-20T22:02:00Z">
        <w:r>
          <w:rPr>
            <w:lang w:val="es-MX"/>
          </w:rPr>
          <w:t xml:space="preserve"> de los </w:t>
        </w:r>
      </w:ins>
      <w:ins w:id="9394" w:author="Erlie Hasam Morfin Zavalza" w:date="2014-11-20T22:03:00Z">
        <w:r>
          <w:rPr>
            <w:lang w:val="es-MX"/>
          </w:rPr>
          <w:t>encuestados</w:t>
        </w:r>
      </w:ins>
      <w:ins w:id="9395" w:author="Erlie Hasam Morfin Zavalza" w:date="2014-11-20T22:02:00Z">
        <w:r>
          <w:rPr>
            <w:lang w:val="es-MX"/>
          </w:rPr>
          <w:t xml:space="preserve"> </w:t>
        </w:r>
      </w:ins>
      <w:ins w:id="9396" w:author="Erlie Hasam Morfin Zavalza" w:date="2014-11-20T22:03:00Z">
        <w:r>
          <w:rPr>
            <w:lang w:val="es-MX"/>
          </w:rPr>
          <w:t>(76%) si estarían dispuestos a probar</w:t>
        </w:r>
        <w:r w:rsidR="005D3528">
          <w:rPr>
            <w:lang w:val="es-MX"/>
          </w:rPr>
          <w:t xml:space="preserve"> y comprar </w:t>
        </w:r>
        <w:r>
          <w:rPr>
            <w:lang w:val="es-MX"/>
          </w:rPr>
          <w:t xml:space="preserve"> las nuevas empanadas</w:t>
        </w:r>
        <w:r w:rsidR="005D3528">
          <w:rPr>
            <w:lang w:val="es-MX"/>
          </w:rPr>
          <w:t xml:space="preserve"> que se pretenden vender</w:t>
        </w:r>
        <w:r>
          <w:rPr>
            <w:lang w:val="es-MX"/>
          </w:rPr>
          <w:t>.</w:t>
        </w:r>
      </w:ins>
    </w:p>
    <w:p w14:paraId="79AB31BB" w14:textId="77777777" w:rsidR="00542F5D" w:rsidRDefault="00542F5D">
      <w:pPr>
        <w:jc w:val="center"/>
        <w:rPr>
          <w:ins w:id="9397" w:author="Erlie Hasam Morfin Zavalza" w:date="2014-11-09T22:04:00Z"/>
          <w:lang w:val="es-MX"/>
        </w:rPr>
        <w:pPrChange w:id="9398" w:author="Erlie Hasam Morfin Zavalza" w:date="2014-11-09T21:55:00Z">
          <w:pPr/>
        </w:pPrChange>
      </w:pPr>
    </w:p>
    <w:p w14:paraId="379FC75F" w14:textId="273399B9" w:rsidR="00542F5D" w:rsidRDefault="00542F5D">
      <w:pPr>
        <w:jc w:val="center"/>
        <w:rPr>
          <w:ins w:id="9399" w:author="Erlie Hasam Morfin Zavalza" w:date="2014-11-09T22:04:00Z"/>
          <w:lang w:val="es-MX"/>
        </w:rPr>
        <w:pPrChange w:id="9400" w:author="Erlie Hasam Morfin Zavalza" w:date="2014-11-09T21:55:00Z">
          <w:pPr/>
        </w:pPrChange>
      </w:pPr>
      <w:ins w:id="9401" w:author="Erlie Hasam Morfin Zavalza" w:date="2014-11-09T22:04:00Z">
        <w:r>
          <w:rPr>
            <w:noProof/>
            <w:lang w:val="es-MX" w:eastAsia="es-MX"/>
          </w:rPr>
          <w:drawing>
            <wp:inline distT="0" distB="0" distL="0" distR="0" wp14:anchorId="019D202F" wp14:editId="2B543DC4">
              <wp:extent cx="5612130" cy="167640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676400"/>
                      </a:xfrm>
                      <a:prstGeom prst="rect">
                        <a:avLst/>
                      </a:prstGeom>
                    </pic:spPr>
                  </pic:pic>
                </a:graphicData>
              </a:graphic>
            </wp:inline>
          </w:drawing>
        </w:r>
      </w:ins>
    </w:p>
    <w:p w14:paraId="6FCD958B" w14:textId="00FA8971" w:rsidR="00542F5D" w:rsidRDefault="005D3528">
      <w:pPr>
        <w:jc w:val="center"/>
        <w:rPr>
          <w:ins w:id="9402" w:author="Erlie Hasam Morfin Zavalza" w:date="2014-11-09T22:04:00Z"/>
          <w:lang w:val="es-MX"/>
        </w:rPr>
        <w:pPrChange w:id="9403" w:author="Erlie Hasam Morfin Zavalza" w:date="2014-11-09T21:55:00Z">
          <w:pPr/>
        </w:pPrChange>
      </w:pPr>
      <w:ins w:id="9404" w:author="Erlie Hasam Morfin Zavalza" w:date="2014-11-20T22:04:00Z">
        <w:r>
          <w:rPr>
            <w:lang w:val="es-MX"/>
          </w:rPr>
          <w:t>La mayoría de las personas asumió que estarían dispuestos a pagar un costo adicional por que hagan llegar las empanadas a su domicilio</w:t>
        </w:r>
      </w:ins>
      <w:ins w:id="9405" w:author="Erlie Hasam Morfin Zavalza" w:date="2014-11-20T22:07:00Z">
        <w:r>
          <w:rPr>
            <w:lang w:val="es-MX"/>
          </w:rPr>
          <w:t>.</w:t>
        </w:r>
      </w:ins>
    </w:p>
    <w:p w14:paraId="488B640F" w14:textId="2E95B7D8" w:rsidR="00542F5D" w:rsidRDefault="00542F5D">
      <w:pPr>
        <w:jc w:val="center"/>
        <w:rPr>
          <w:ins w:id="9406" w:author="Erlie Hasam Morfin Zavalza" w:date="2014-11-09T22:01:00Z"/>
          <w:lang w:val="es-MX"/>
        </w:rPr>
        <w:pPrChange w:id="9407" w:author="Erlie Hasam Morfin Zavalza" w:date="2014-11-09T21:55:00Z">
          <w:pPr/>
        </w:pPrChange>
      </w:pPr>
      <w:ins w:id="9408" w:author="Erlie Hasam Morfin Zavalza" w:date="2014-11-09T22:05:00Z">
        <w:r>
          <w:rPr>
            <w:noProof/>
            <w:lang w:val="es-MX" w:eastAsia="es-MX"/>
          </w:rPr>
          <w:lastRenderedPageBreak/>
          <w:drawing>
            <wp:inline distT="0" distB="0" distL="0" distR="0" wp14:anchorId="40BA9F61" wp14:editId="2D25B30B">
              <wp:extent cx="5612130" cy="2146300"/>
              <wp:effectExtent l="0" t="0" r="7620" b="63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146300"/>
                      </a:xfrm>
                      <a:prstGeom prst="rect">
                        <a:avLst/>
                      </a:prstGeom>
                    </pic:spPr>
                  </pic:pic>
                </a:graphicData>
              </a:graphic>
            </wp:inline>
          </w:drawing>
        </w:r>
      </w:ins>
    </w:p>
    <w:p w14:paraId="45BF97EC" w14:textId="7D5C964F" w:rsidR="00542F5D" w:rsidRDefault="005D3528">
      <w:pPr>
        <w:rPr>
          <w:ins w:id="9409" w:author="Erlie Hasam Morfin Zavalza" w:date="2014-11-20T22:08:00Z"/>
          <w:lang w:val="es-MX"/>
        </w:rPr>
      </w:pPr>
      <w:ins w:id="9410" w:author="Erlie Hasam Morfin Zavalza" w:date="2014-11-20T22:07:00Z">
        <w:r>
          <w:rPr>
            <w:lang w:val="es-MX"/>
          </w:rPr>
          <w:t xml:space="preserve">Las empanas que </w:t>
        </w:r>
      </w:ins>
      <w:ins w:id="9411" w:author="Erlie Hasam Morfin Zavalza" w:date="2014-11-20T22:08:00Z">
        <w:r>
          <w:rPr>
            <w:lang w:val="es-MX"/>
          </w:rPr>
          <w:t>más</w:t>
        </w:r>
      </w:ins>
      <w:ins w:id="9412" w:author="Erlie Hasam Morfin Zavalza" w:date="2014-11-20T22:07:00Z">
        <w:r>
          <w:rPr>
            <w:lang w:val="es-MX"/>
          </w:rPr>
          <w:t xml:space="preserve"> </w:t>
        </w:r>
      </w:ins>
      <w:ins w:id="9413" w:author="Erlie Hasam Morfin Zavalza" w:date="2014-11-20T22:08:00Z">
        <w:r>
          <w:rPr>
            <w:lang w:val="es-MX"/>
          </w:rPr>
          <w:t>son gustadas o que son las favoritas de los consumidores son:</w:t>
        </w:r>
      </w:ins>
    </w:p>
    <w:p w14:paraId="3BB4D83D" w14:textId="06DF4D24" w:rsidR="005D3528" w:rsidRPr="005D3528" w:rsidRDefault="005D3528">
      <w:pPr>
        <w:rPr>
          <w:ins w:id="9414" w:author="Erlie Hasam Morfin Zavalza" w:date="2014-11-20T22:08:00Z"/>
          <w:b/>
          <w:lang w:val="es-MX"/>
          <w:rPrChange w:id="9415" w:author="Erlie Hasam Morfin Zavalza" w:date="2014-11-20T22:10:00Z">
            <w:rPr>
              <w:ins w:id="9416" w:author="Erlie Hasam Morfin Zavalza" w:date="2014-11-20T22:08:00Z"/>
              <w:lang w:val="es-MX"/>
            </w:rPr>
          </w:rPrChange>
        </w:rPr>
      </w:pPr>
      <w:ins w:id="9417" w:author="Erlie Hasam Morfin Zavalza" w:date="2014-11-20T22:08:00Z">
        <w:r w:rsidRPr="005D3528">
          <w:rPr>
            <w:b/>
            <w:lang w:val="es-MX"/>
            <w:rPrChange w:id="9418" w:author="Erlie Hasam Morfin Zavalza" w:date="2014-11-20T22:10:00Z">
              <w:rPr>
                <w:lang w:val="es-MX"/>
              </w:rPr>
            </w:rPrChange>
          </w:rPr>
          <w:t xml:space="preserve">Empanada de </w:t>
        </w:r>
      </w:ins>
      <w:ins w:id="9419" w:author="Erlie Hasam Morfin Zavalza" w:date="2014-11-20T22:10:00Z">
        <w:r w:rsidRPr="005D3528">
          <w:rPr>
            <w:b/>
            <w:lang w:val="es-MX"/>
            <w:rPrChange w:id="9420" w:author="Erlie Hasam Morfin Zavalza" w:date="2014-11-20T22:10:00Z">
              <w:rPr>
                <w:lang w:val="es-MX"/>
              </w:rPr>
            </w:rPrChange>
          </w:rPr>
          <w:t>Camarón</w:t>
        </w:r>
      </w:ins>
      <w:ins w:id="9421" w:author="Erlie Hasam Morfin Zavalza" w:date="2014-11-20T22:08:00Z">
        <w:r w:rsidRPr="005D3528">
          <w:rPr>
            <w:b/>
            <w:lang w:val="es-MX"/>
            <w:rPrChange w:id="9422" w:author="Erlie Hasam Morfin Zavalza" w:date="2014-11-20T22:10:00Z">
              <w:rPr>
                <w:lang w:val="es-MX"/>
              </w:rPr>
            </w:rPrChange>
          </w:rPr>
          <w:t xml:space="preserve"> y Queso</w:t>
        </w:r>
      </w:ins>
    </w:p>
    <w:p w14:paraId="63FF3D72" w14:textId="7B9480BB" w:rsidR="005D3528" w:rsidRPr="005D3528" w:rsidRDefault="005D3528">
      <w:pPr>
        <w:rPr>
          <w:ins w:id="9423" w:author="Erlie Hasam Morfin Zavalza" w:date="2014-11-20T22:08:00Z"/>
          <w:b/>
          <w:lang w:val="es-MX"/>
          <w:rPrChange w:id="9424" w:author="Erlie Hasam Morfin Zavalza" w:date="2014-11-20T22:10:00Z">
            <w:rPr>
              <w:ins w:id="9425" w:author="Erlie Hasam Morfin Zavalza" w:date="2014-11-20T22:08:00Z"/>
              <w:lang w:val="es-MX"/>
            </w:rPr>
          </w:rPrChange>
        </w:rPr>
      </w:pPr>
      <w:ins w:id="9426" w:author="Erlie Hasam Morfin Zavalza" w:date="2014-11-20T22:08:00Z">
        <w:r w:rsidRPr="005D3528">
          <w:rPr>
            <w:b/>
            <w:lang w:val="es-MX"/>
            <w:rPrChange w:id="9427" w:author="Erlie Hasam Morfin Zavalza" w:date="2014-11-20T22:10:00Z">
              <w:rPr>
                <w:lang w:val="es-MX"/>
              </w:rPr>
            </w:rPrChange>
          </w:rPr>
          <w:t>Empanada Rellena de Pino</w:t>
        </w:r>
      </w:ins>
    </w:p>
    <w:p w14:paraId="292E9846" w14:textId="22F52DFC" w:rsidR="005D3528" w:rsidRPr="005D3528" w:rsidRDefault="005D3528">
      <w:pPr>
        <w:rPr>
          <w:ins w:id="9428" w:author="Erlie Hasam Morfin Zavalza" w:date="2014-11-09T21:54:00Z"/>
          <w:b/>
          <w:lang w:val="es-MX"/>
          <w:rPrChange w:id="9429" w:author="Erlie Hasam Morfin Zavalza" w:date="2014-11-20T22:10:00Z">
            <w:rPr>
              <w:ins w:id="9430" w:author="Erlie Hasam Morfin Zavalza" w:date="2014-11-09T21:54:00Z"/>
              <w:lang w:val="es-MX"/>
            </w:rPr>
          </w:rPrChange>
        </w:rPr>
      </w:pPr>
      <w:ins w:id="9431" w:author="Erlie Hasam Morfin Zavalza" w:date="2014-11-20T22:09:00Z">
        <w:r w:rsidRPr="005D3528">
          <w:rPr>
            <w:b/>
            <w:lang w:val="es-MX"/>
            <w:rPrChange w:id="9432" w:author="Erlie Hasam Morfin Zavalza" w:date="2014-11-20T22:10:00Z">
              <w:rPr>
                <w:lang w:val="es-MX"/>
              </w:rPr>
            </w:rPrChange>
          </w:rPr>
          <w:t>Empanada Rellena de Carne Vacuno,</w:t>
        </w:r>
      </w:ins>
      <w:ins w:id="9433" w:author="Erlie Hasam Morfin Zavalza" w:date="2014-11-20T22:10:00Z">
        <w:r w:rsidRPr="005D3528">
          <w:rPr>
            <w:b/>
            <w:lang w:val="es-MX"/>
            <w:rPrChange w:id="9434" w:author="Erlie Hasam Morfin Zavalza" w:date="2014-11-20T22:10:00Z">
              <w:rPr>
                <w:lang w:val="es-MX"/>
              </w:rPr>
            </w:rPrChange>
          </w:rPr>
          <w:t xml:space="preserve"> </w:t>
        </w:r>
      </w:ins>
      <w:ins w:id="9435" w:author="Erlie Hasam Morfin Zavalza" w:date="2014-11-20T22:09:00Z">
        <w:r w:rsidRPr="005D3528">
          <w:rPr>
            <w:b/>
            <w:lang w:val="es-MX"/>
            <w:rPrChange w:id="9436" w:author="Erlie Hasam Morfin Zavalza" w:date="2014-11-20T22:10:00Z">
              <w:rPr>
                <w:lang w:val="es-MX"/>
              </w:rPr>
            </w:rPrChange>
          </w:rPr>
          <w:t>Champiñ</w:t>
        </w:r>
      </w:ins>
      <w:ins w:id="9437" w:author="Erlie Hasam Morfin Zavalza" w:date="2014-11-20T22:10:00Z">
        <w:r w:rsidRPr="005D3528">
          <w:rPr>
            <w:b/>
            <w:lang w:val="es-MX"/>
            <w:rPrChange w:id="9438" w:author="Erlie Hasam Morfin Zavalza" w:date="2014-11-20T22:10:00Z">
              <w:rPr>
                <w:lang w:val="es-MX"/>
              </w:rPr>
            </w:rPrChange>
          </w:rPr>
          <w:t>ón y Queso.</w:t>
        </w:r>
      </w:ins>
    </w:p>
    <w:p w14:paraId="1C3383ED" w14:textId="3D2BD50E" w:rsidR="00A86AA5" w:rsidRDefault="007B0EB6">
      <w:pPr>
        <w:pStyle w:val="Ttulo3"/>
        <w:rPr>
          <w:ins w:id="9439" w:author="Erlie Hasam Morfin Zavalza" w:date="2014-11-06T14:17:00Z"/>
        </w:rPr>
        <w:pPrChange w:id="9440" w:author="Erlie Hasam Morfin Zavalza" w:date="2014-11-07T14:17:00Z">
          <w:pPr>
            <w:ind w:left="426" w:hanging="426"/>
          </w:pPr>
        </w:pPrChange>
      </w:pPr>
      <w:ins w:id="9441" w:author="Erlie Hasam Morfin Zavalza" w:date="2014-11-06T20:28:00Z">
        <w:r>
          <w:t xml:space="preserve"> </w:t>
        </w:r>
      </w:ins>
      <w:ins w:id="9442" w:author="Erlie Hasam Morfin Zavalza" w:date="2014-11-05T15:07:00Z">
        <w:r w:rsidR="00A86AA5">
          <w:t>MERCADO DEL CONSUMIDOR</w:t>
        </w:r>
      </w:ins>
    </w:p>
    <w:p w14:paraId="106AFCE0" w14:textId="10AC61D2" w:rsidR="00C375DE" w:rsidRDefault="00C375DE">
      <w:pPr>
        <w:rPr>
          <w:ins w:id="9443" w:author="Erlie Hasam Morfin Zavalza" w:date="2014-11-06T14:23:00Z"/>
        </w:rPr>
        <w:pPrChange w:id="9444" w:author="Erlie Hasam Morfin Zavalza" w:date="2014-11-06T14:17:00Z">
          <w:pPr>
            <w:ind w:left="426" w:hanging="426"/>
          </w:pPr>
        </w:pPrChange>
      </w:pPr>
      <w:ins w:id="9445" w:author="Erlie Hasam Morfin Zavalza" w:date="2014-11-06T14:17:00Z">
        <w:r>
          <w:t xml:space="preserve">Estamos en la </w:t>
        </w:r>
      </w:ins>
      <w:ins w:id="9446" w:author="Erlie Hasam Morfin Zavalza" w:date="2014-11-06T14:18:00Z">
        <w:r>
          <w:t>búsqueda</w:t>
        </w:r>
      </w:ins>
      <w:ins w:id="9447" w:author="Erlie Hasam Morfin Zavalza" w:date="2014-11-06T14:17:00Z">
        <w:r>
          <w:t xml:space="preserve"> de clientes o consumidores que tengan un habito de consumo de empanadas</w:t>
        </w:r>
      </w:ins>
      <w:ins w:id="9448" w:author="Erlie Hasam Morfin Zavalza" w:date="2014-11-06T14:18:00Z">
        <w:r>
          <w:t xml:space="preserve"> con frecuencia o por costumbre y que además sean leales a nuestra marca, pero adem</w:t>
        </w:r>
      </w:ins>
      <w:ins w:id="9449" w:author="Erlie Hasam Morfin Zavalza" w:date="2014-11-06T14:19:00Z">
        <w:r>
          <w:t>ás de eso buscamos también generar compras por impulso al hacer más atractivo nuestro producto , es decir buscamos crear toda una experiencia</w:t>
        </w:r>
      </w:ins>
      <w:ins w:id="9450" w:author="Erlie Hasam Morfin Zavalza" w:date="2014-11-06T14:20:00Z">
        <w:r>
          <w:t xml:space="preserve"> y llamar la atención de nuestros clientes a </w:t>
        </w:r>
      </w:ins>
      <w:ins w:id="9451" w:author="Erlie Hasam Morfin Zavalza" w:date="2014-11-06T14:23:00Z">
        <w:r>
          <w:t>través</w:t>
        </w:r>
      </w:ins>
      <w:ins w:id="9452" w:author="Erlie Hasam Morfin Zavalza" w:date="2014-11-06T14:20:00Z">
        <w:r>
          <w:t xml:space="preserve"> de </w:t>
        </w:r>
      </w:ins>
      <w:ins w:id="9453" w:author="Erlie Hasam Morfin Zavalza" w:date="2014-11-06T14:21:00Z">
        <w:r>
          <w:t xml:space="preserve">no solo otorgarle atributos a nuestro producto si no que crear un concepto de consumo de empanadas totalmente diferente, queremos impulsar al mercado a que compren nuestros productos </w:t>
        </w:r>
      </w:ins>
      <w:ins w:id="9454" w:author="Erlie Hasam Morfin Zavalza" w:date="2014-11-06T14:22:00Z">
        <w:r>
          <w:t xml:space="preserve">por ello ofreceremos nuestro producto con un empaque innovador y diferente, haremos promociones, acondicionaremos el restaurant para que sea </w:t>
        </w:r>
      </w:ins>
      <w:ins w:id="9455" w:author="Erlie Hasam Morfin Zavalza" w:date="2014-11-06T14:23:00Z">
        <w:r>
          <w:t>más</w:t>
        </w:r>
      </w:ins>
      <w:ins w:id="9456" w:author="Erlie Hasam Morfin Zavalza" w:date="2014-11-06T14:22:00Z">
        <w:r>
          <w:t xml:space="preserve"> </w:t>
        </w:r>
      </w:ins>
      <w:ins w:id="9457" w:author="Erlie Hasam Morfin Zavalza" w:date="2014-11-06T14:23:00Z">
        <w:r>
          <w:t>cómodo, además haremos publicidad para nuestras empanadas lo cual los incitará a comprar.</w:t>
        </w:r>
      </w:ins>
    </w:p>
    <w:p w14:paraId="3FAAA5EE" w14:textId="7B0FF619" w:rsidR="00C375DE" w:rsidRDefault="008A7F22">
      <w:pPr>
        <w:rPr>
          <w:ins w:id="9458" w:author="Erlie Hasam Morfin Zavalza" w:date="2014-11-06T14:43:00Z"/>
        </w:rPr>
        <w:pPrChange w:id="9459" w:author="Erlie Hasam Morfin Zavalza" w:date="2014-11-06T14:17:00Z">
          <w:pPr>
            <w:ind w:left="426" w:hanging="426"/>
          </w:pPr>
        </w:pPrChange>
      </w:pPr>
      <w:ins w:id="9460" w:author="Erlie Hasam Morfin Zavalza" w:date="2014-11-06T14:38:00Z">
        <w:r>
          <w:t xml:space="preserve">Lo que ofreceremos al consumidor final es un bien de consumo final que nosotros </w:t>
        </w:r>
      </w:ins>
      <w:ins w:id="9461" w:author="Erlie Hasam Morfin Zavalza" w:date="2014-11-06T14:39:00Z">
        <w:r>
          <w:t xml:space="preserve">le </w:t>
        </w:r>
      </w:ins>
      <w:ins w:id="9462" w:author="Erlie Hasam Morfin Zavalza" w:date="2014-11-06T14:38:00Z">
        <w:r>
          <w:t>entregaremos directamente</w:t>
        </w:r>
      </w:ins>
      <w:ins w:id="9463" w:author="Erlie Hasam Morfin Zavalza" w:date="2014-11-06T14:39:00Z">
        <w:r>
          <w:t xml:space="preserve">. Utilizaremos servicios complementarios gratuitos </w:t>
        </w:r>
      </w:ins>
      <w:ins w:id="9464" w:author="Erlie Hasam Morfin Zavalza" w:date="2014-11-06T14:40:00Z">
        <w:r>
          <w:t xml:space="preserve"> y al costo, </w:t>
        </w:r>
      </w:ins>
      <w:ins w:id="9465" w:author="Erlie Hasam Morfin Zavalza" w:date="2014-11-06T14:39:00Z">
        <w:r>
          <w:t xml:space="preserve">para que se genere </w:t>
        </w:r>
      </w:ins>
      <w:ins w:id="9466" w:author="Erlie Hasam Morfin Zavalza" w:date="2014-11-06T14:43:00Z">
        <w:r>
          <w:t>una</w:t>
        </w:r>
      </w:ins>
      <w:ins w:id="9467" w:author="Erlie Hasam Morfin Zavalza" w:date="2014-11-06T14:39:00Z">
        <w:r>
          <w:t xml:space="preserve"> atención agradable, desde el servicio de pedidos,</w:t>
        </w:r>
      </w:ins>
      <w:ins w:id="9468" w:author="Erlie Hasam Morfin Zavalza" w:date="2014-11-06T14:40:00Z">
        <w:r>
          <w:t xml:space="preserve"> servicio de entrega a domicilio, etc. </w:t>
        </w:r>
      </w:ins>
    </w:p>
    <w:p w14:paraId="2D784C32" w14:textId="0555EAEF" w:rsidR="008A7F22" w:rsidRDefault="008A7F22">
      <w:pPr>
        <w:rPr>
          <w:ins w:id="9469" w:author="Erlie Hasam Morfin Zavalza" w:date="2014-11-06T14:47:00Z"/>
        </w:rPr>
        <w:pPrChange w:id="9470" w:author="Erlie Hasam Morfin Zavalza" w:date="2014-11-06T14:17:00Z">
          <w:pPr>
            <w:ind w:left="426" w:hanging="426"/>
          </w:pPr>
        </w:pPrChange>
      </w:pPr>
      <w:ins w:id="9471" w:author="Erlie Hasam Morfin Zavalza" w:date="2014-11-06T14:43:00Z">
        <w:r>
          <w:t xml:space="preserve">Buscaremos atender al mercado de la Localidad de Llolleo en San Antonio, compuesto por familias principalmente y grupos de </w:t>
        </w:r>
      </w:ins>
      <w:ins w:id="9472" w:author="Erlie Hasam Morfin Zavalza" w:date="2014-11-06T14:44:00Z">
        <w:r>
          <w:t>jóvenes</w:t>
        </w:r>
      </w:ins>
      <w:ins w:id="9473" w:author="Erlie Hasam Morfin Zavalza" w:date="2014-11-06T14:43:00Z">
        <w:r>
          <w:t>,</w:t>
        </w:r>
      </w:ins>
      <w:ins w:id="9474" w:author="Erlie Hasam Morfin Zavalza" w:date="2014-11-06T14:44:00Z">
        <w:r>
          <w:t xml:space="preserve"> en otra instancia buscaremos llegar a clientes institucionales a largo plazo</w:t>
        </w:r>
      </w:ins>
    </w:p>
    <w:p w14:paraId="7D9B2EB5" w14:textId="3DC4C310" w:rsidR="00DD2339" w:rsidRDefault="00DD2339">
      <w:pPr>
        <w:rPr>
          <w:ins w:id="9475" w:author="Erlie Hasam Morfin Zavalza" w:date="2014-11-06T14:55:00Z"/>
        </w:rPr>
        <w:pPrChange w:id="9476" w:author="Erlie Hasam Morfin Zavalza" w:date="2014-11-06T14:17:00Z">
          <w:pPr>
            <w:ind w:left="426" w:hanging="426"/>
          </w:pPr>
        </w:pPrChange>
      </w:pPr>
      <w:ins w:id="9477" w:author="Erlie Hasam Morfin Zavalza" w:date="2014-11-06T14:50:00Z">
        <w:r>
          <w:t xml:space="preserve">Nuestro mercado se </w:t>
        </w:r>
      </w:ins>
      <w:ins w:id="9478" w:author="Erlie Hasam Morfin Zavalza" w:date="2014-11-06T14:55:00Z">
        <w:r>
          <w:t>encuentra</w:t>
        </w:r>
      </w:ins>
      <w:ins w:id="9479" w:author="Erlie Hasam Morfin Zavalza" w:date="2014-11-06T14:50:00Z">
        <w:r>
          <w:t xml:space="preserve"> limitado a esa localidad en la cual se estima según datos estadísticos </w:t>
        </w:r>
      </w:ins>
      <w:ins w:id="9480" w:author="Erlie Hasam Morfin Zavalza" w:date="2014-11-06T14:51:00Z">
        <w:r>
          <w:t xml:space="preserve">del INE que hay </w:t>
        </w:r>
        <w:r w:rsidRPr="00DD2339">
          <w:t>13503</w:t>
        </w:r>
        <w:r>
          <w:t xml:space="preserve"> habitantes</w:t>
        </w:r>
      </w:ins>
      <w:ins w:id="9481" w:author="Erlie Hasam Morfin Zavalza" w:date="2014-11-20T22:11:00Z">
        <w:r w:rsidR="005D3528">
          <w:t xml:space="preserve"> aproximadamente</w:t>
        </w:r>
      </w:ins>
      <w:ins w:id="9482" w:author="Erlie Hasam Morfin Zavalza" w:date="2014-11-06T14:51:00Z">
        <w:r>
          <w:t>.</w:t>
        </w:r>
      </w:ins>
    </w:p>
    <w:p w14:paraId="6611751D" w14:textId="38B32F39" w:rsidR="00DD2339" w:rsidRPr="00C375DE" w:rsidRDefault="004C7E35">
      <w:pPr>
        <w:rPr>
          <w:ins w:id="9483" w:author="Erlie Hasam Morfin Zavalza" w:date="2014-11-06T03:04:00Z"/>
        </w:rPr>
        <w:pPrChange w:id="9484" w:author="Erlie Hasam Morfin Zavalza" w:date="2014-11-06T14:17:00Z">
          <w:pPr>
            <w:ind w:left="426" w:hanging="426"/>
          </w:pPr>
        </w:pPrChange>
      </w:pPr>
      <w:ins w:id="9485" w:author="Erlie Hasam Morfin Zavalza" w:date="2014-11-06T14:57:00Z">
        <w:r>
          <w:t xml:space="preserve">Sabemos que no podemos acceder a todo el mercado porque no contaremos con la capacidad productiva para hacerlo, </w:t>
        </w:r>
      </w:ins>
      <w:ins w:id="9486" w:author="Erlie Hasam Morfin Zavalza" w:date="2014-11-06T14:58:00Z">
        <w:r>
          <w:t>pero sabemos que dentro de la fábrica y el restaurant caben hasta 150 personas</w:t>
        </w:r>
      </w:ins>
      <w:ins w:id="9487" w:author="Erlie Hasam Morfin Zavalza" w:date="2014-11-20T22:12:00Z">
        <w:r w:rsidR="005D3528">
          <w:t xml:space="preserve"> y que podemos entregar pedidos de buen tamaño</w:t>
        </w:r>
      </w:ins>
      <w:ins w:id="9488" w:author="Erlie Hasam Morfin Zavalza" w:date="2014-11-06T14:58:00Z">
        <w:r>
          <w:t>.</w:t>
        </w:r>
      </w:ins>
    </w:p>
    <w:p w14:paraId="4991BF6F" w14:textId="7769DE90" w:rsidR="00A86AA5" w:rsidRDefault="00A86AA5">
      <w:pPr>
        <w:pStyle w:val="Ttulo3"/>
        <w:rPr>
          <w:ins w:id="9489" w:author="Erlie Hasam Morfin Zavalza" w:date="2014-11-06T15:06:00Z"/>
        </w:rPr>
        <w:pPrChange w:id="9490" w:author="Erlie Hasam Morfin Zavalza" w:date="2014-11-07T14:17:00Z">
          <w:pPr>
            <w:ind w:left="426" w:hanging="426"/>
          </w:pPr>
        </w:pPrChange>
      </w:pPr>
      <w:ins w:id="9491" w:author="Erlie Hasam Morfin Zavalza" w:date="2014-11-05T15:07:00Z">
        <w:r>
          <w:lastRenderedPageBreak/>
          <w:t>MERCADO DEL PROVEEDOR</w:t>
        </w:r>
      </w:ins>
    </w:p>
    <w:p w14:paraId="2E1B2B2C" w14:textId="79415441" w:rsidR="007E36E0" w:rsidRPr="007E36E0" w:rsidRDefault="007E36E0">
      <w:pPr>
        <w:rPr>
          <w:ins w:id="9492" w:author="Erlie Hasam Morfin Zavalza" w:date="2014-11-06T15:02:00Z"/>
        </w:rPr>
        <w:pPrChange w:id="9493" w:author="Erlie Hasam Morfin Zavalza" w:date="2014-11-06T15:06:00Z">
          <w:pPr>
            <w:ind w:left="426" w:hanging="426"/>
          </w:pPr>
        </w:pPrChange>
      </w:pPr>
      <w:commentRangeStart w:id="9494"/>
      <w:ins w:id="9495" w:author="Erlie Hasam Morfin Zavalza" w:date="2014-11-06T15:06:00Z">
        <w:r>
          <w:t>Explicación de apoyo:</w:t>
        </w:r>
        <w:commentRangeEnd w:id="9494"/>
        <w:r>
          <w:rPr>
            <w:rStyle w:val="Refdecomentario"/>
          </w:rPr>
          <w:commentReference w:id="9494"/>
        </w:r>
      </w:ins>
    </w:p>
    <w:p w14:paraId="000625F2" w14:textId="77777777" w:rsidR="007E36E0" w:rsidRPr="007E36E0" w:rsidRDefault="007E36E0" w:rsidP="007E36E0">
      <w:pPr>
        <w:autoSpaceDE w:val="0"/>
        <w:autoSpaceDN w:val="0"/>
        <w:adjustRightInd w:val="0"/>
        <w:jc w:val="left"/>
        <w:rPr>
          <w:ins w:id="9496" w:author="Erlie Hasam Morfin Zavalza" w:date="2014-11-06T15:05:00Z"/>
          <w:rFonts w:ascii="Calibri" w:eastAsiaTheme="minorHAnsi" w:hAnsi="Calibri" w:cs="Calibri"/>
          <w:i/>
          <w:color w:val="000000"/>
          <w:sz w:val="28"/>
          <w:szCs w:val="28"/>
          <w:lang w:val="es-MX" w:eastAsia="en-US"/>
          <w:rPrChange w:id="9497" w:author="Erlie Hasam Morfin Zavalza" w:date="2014-11-06T15:06:00Z">
            <w:rPr>
              <w:ins w:id="9498" w:author="Erlie Hasam Morfin Zavalza" w:date="2014-11-06T15:05:00Z"/>
              <w:rFonts w:ascii="Calibri" w:eastAsiaTheme="minorHAnsi" w:hAnsi="Calibri" w:cs="Calibri"/>
              <w:color w:val="000000"/>
              <w:sz w:val="28"/>
              <w:szCs w:val="28"/>
              <w:lang w:val="es-MX" w:eastAsia="en-US"/>
            </w:rPr>
          </w:rPrChange>
        </w:rPr>
      </w:pPr>
      <w:ins w:id="9499" w:author="Erlie Hasam Morfin Zavalza" w:date="2014-11-06T15:05:00Z">
        <w:r w:rsidRPr="007E36E0">
          <w:rPr>
            <w:rFonts w:ascii="Calibri" w:eastAsiaTheme="minorHAnsi" w:hAnsi="Calibri" w:cs="Calibri"/>
            <w:i/>
            <w:color w:val="000000"/>
            <w:sz w:val="28"/>
            <w:szCs w:val="28"/>
            <w:lang w:val="es-MX" w:eastAsia="en-US"/>
            <w:rPrChange w:id="9500" w:author="Erlie Hasam Morfin Zavalza" w:date="2014-11-06T15:06:00Z">
              <w:rPr>
                <w:rFonts w:ascii="Calibri" w:eastAsiaTheme="minorHAnsi" w:hAnsi="Calibri" w:cs="Calibri"/>
                <w:color w:val="000000"/>
                <w:sz w:val="28"/>
                <w:szCs w:val="28"/>
                <w:lang w:val="es-MX" w:eastAsia="en-US"/>
              </w:rPr>
            </w:rPrChange>
          </w:rPr>
          <w:t>El Mercado Proveedor está compuesto por las empresas que en un</w:t>
        </w:r>
      </w:ins>
    </w:p>
    <w:p w14:paraId="06EA5D28" w14:textId="77777777" w:rsidR="007E36E0" w:rsidRPr="007E36E0" w:rsidRDefault="007E36E0" w:rsidP="007E36E0">
      <w:pPr>
        <w:autoSpaceDE w:val="0"/>
        <w:autoSpaceDN w:val="0"/>
        <w:adjustRightInd w:val="0"/>
        <w:jc w:val="left"/>
        <w:rPr>
          <w:ins w:id="9501" w:author="Erlie Hasam Morfin Zavalza" w:date="2014-11-06T15:05:00Z"/>
          <w:rFonts w:ascii="Calibri" w:eastAsiaTheme="minorHAnsi" w:hAnsi="Calibri" w:cs="Calibri"/>
          <w:i/>
          <w:color w:val="000000"/>
          <w:sz w:val="28"/>
          <w:szCs w:val="28"/>
          <w:lang w:val="es-MX" w:eastAsia="en-US"/>
          <w:rPrChange w:id="9502" w:author="Erlie Hasam Morfin Zavalza" w:date="2014-11-06T15:06:00Z">
            <w:rPr>
              <w:ins w:id="9503" w:author="Erlie Hasam Morfin Zavalza" w:date="2014-11-06T15:05:00Z"/>
              <w:rFonts w:ascii="Calibri" w:eastAsiaTheme="minorHAnsi" w:hAnsi="Calibri" w:cs="Calibri"/>
              <w:color w:val="000000"/>
              <w:sz w:val="28"/>
              <w:szCs w:val="28"/>
              <w:lang w:val="es-MX" w:eastAsia="en-US"/>
            </w:rPr>
          </w:rPrChange>
        </w:rPr>
      </w:pPr>
      <w:ins w:id="9504" w:author="Erlie Hasam Morfin Zavalza" w:date="2014-11-06T15:05:00Z">
        <w:r w:rsidRPr="007E36E0">
          <w:rPr>
            <w:rFonts w:ascii="Calibri" w:eastAsiaTheme="minorHAnsi" w:hAnsi="Calibri" w:cs="Calibri"/>
            <w:i/>
            <w:color w:val="000000"/>
            <w:sz w:val="28"/>
            <w:szCs w:val="28"/>
            <w:lang w:val="es-MX" w:eastAsia="en-US"/>
            <w:rPrChange w:id="9505" w:author="Erlie Hasam Morfin Zavalza" w:date="2014-11-06T15:06:00Z">
              <w:rPr>
                <w:rFonts w:ascii="Calibri" w:eastAsiaTheme="minorHAnsi" w:hAnsi="Calibri" w:cs="Calibri"/>
                <w:color w:val="000000"/>
                <w:sz w:val="28"/>
                <w:szCs w:val="28"/>
                <w:lang w:val="es-MX" w:eastAsia="en-US"/>
              </w:rPr>
            </w:rPrChange>
          </w:rPr>
          <w:t>futuro proporcionaran los insumos y servicios necesarios para producir</w:t>
        </w:r>
      </w:ins>
    </w:p>
    <w:p w14:paraId="68046966" w14:textId="77777777" w:rsidR="007E36E0" w:rsidRPr="007E36E0" w:rsidRDefault="007E36E0" w:rsidP="007E36E0">
      <w:pPr>
        <w:autoSpaceDE w:val="0"/>
        <w:autoSpaceDN w:val="0"/>
        <w:adjustRightInd w:val="0"/>
        <w:jc w:val="left"/>
        <w:rPr>
          <w:ins w:id="9506" w:author="Erlie Hasam Morfin Zavalza" w:date="2014-11-06T15:05:00Z"/>
          <w:rFonts w:ascii="Calibri" w:eastAsiaTheme="minorHAnsi" w:hAnsi="Calibri" w:cs="Calibri"/>
          <w:i/>
          <w:color w:val="000000"/>
          <w:sz w:val="28"/>
          <w:szCs w:val="28"/>
          <w:lang w:val="es-MX" w:eastAsia="en-US"/>
          <w:rPrChange w:id="9507" w:author="Erlie Hasam Morfin Zavalza" w:date="2014-11-06T15:06:00Z">
            <w:rPr>
              <w:ins w:id="9508" w:author="Erlie Hasam Morfin Zavalza" w:date="2014-11-06T15:05:00Z"/>
              <w:rFonts w:ascii="Calibri" w:eastAsiaTheme="minorHAnsi" w:hAnsi="Calibri" w:cs="Calibri"/>
              <w:color w:val="000000"/>
              <w:sz w:val="28"/>
              <w:szCs w:val="28"/>
              <w:lang w:val="es-MX" w:eastAsia="en-US"/>
            </w:rPr>
          </w:rPrChange>
        </w:rPr>
      </w:pPr>
      <w:ins w:id="9509" w:author="Erlie Hasam Morfin Zavalza" w:date="2014-11-06T15:05:00Z">
        <w:r w:rsidRPr="007E36E0">
          <w:rPr>
            <w:rFonts w:ascii="Calibri" w:eastAsiaTheme="minorHAnsi" w:hAnsi="Calibri" w:cs="Calibri"/>
            <w:i/>
            <w:color w:val="000000"/>
            <w:sz w:val="28"/>
            <w:szCs w:val="28"/>
            <w:lang w:val="es-MX" w:eastAsia="en-US"/>
            <w:rPrChange w:id="9510" w:author="Erlie Hasam Morfin Zavalza" w:date="2014-11-06T15:06:00Z">
              <w:rPr>
                <w:rFonts w:ascii="Calibri" w:eastAsiaTheme="minorHAnsi" w:hAnsi="Calibri" w:cs="Calibri"/>
                <w:color w:val="000000"/>
                <w:sz w:val="28"/>
                <w:szCs w:val="28"/>
                <w:lang w:val="es-MX" w:eastAsia="en-US"/>
              </w:rPr>
            </w:rPrChange>
          </w:rPr>
          <w:t>los bienes o servicios que pretende el proyecto. En general este</w:t>
        </w:r>
      </w:ins>
    </w:p>
    <w:p w14:paraId="0C4C5973" w14:textId="77777777" w:rsidR="007E36E0" w:rsidRPr="007E36E0" w:rsidRDefault="007E36E0" w:rsidP="007E36E0">
      <w:pPr>
        <w:autoSpaceDE w:val="0"/>
        <w:autoSpaceDN w:val="0"/>
        <w:adjustRightInd w:val="0"/>
        <w:jc w:val="left"/>
        <w:rPr>
          <w:ins w:id="9511" w:author="Erlie Hasam Morfin Zavalza" w:date="2014-11-06T15:05:00Z"/>
          <w:rFonts w:ascii="Calibri" w:eastAsiaTheme="minorHAnsi" w:hAnsi="Calibri" w:cs="Calibri"/>
          <w:i/>
          <w:color w:val="000000"/>
          <w:sz w:val="28"/>
          <w:szCs w:val="28"/>
          <w:lang w:val="es-MX" w:eastAsia="en-US"/>
          <w:rPrChange w:id="9512" w:author="Erlie Hasam Morfin Zavalza" w:date="2014-11-06T15:06:00Z">
            <w:rPr>
              <w:ins w:id="9513" w:author="Erlie Hasam Morfin Zavalza" w:date="2014-11-06T15:05:00Z"/>
              <w:rFonts w:ascii="Calibri" w:eastAsiaTheme="minorHAnsi" w:hAnsi="Calibri" w:cs="Calibri"/>
              <w:color w:val="000000"/>
              <w:sz w:val="28"/>
              <w:szCs w:val="28"/>
              <w:lang w:val="es-MX" w:eastAsia="en-US"/>
            </w:rPr>
          </w:rPrChange>
        </w:rPr>
      </w:pPr>
      <w:ins w:id="9514" w:author="Erlie Hasam Morfin Zavalza" w:date="2014-11-06T15:05:00Z">
        <w:r w:rsidRPr="007E36E0">
          <w:rPr>
            <w:rFonts w:ascii="Calibri" w:eastAsiaTheme="minorHAnsi" w:hAnsi="Calibri" w:cs="Calibri"/>
            <w:i/>
            <w:color w:val="000000"/>
            <w:sz w:val="28"/>
            <w:szCs w:val="28"/>
            <w:lang w:val="es-MX" w:eastAsia="en-US"/>
            <w:rPrChange w:id="9515" w:author="Erlie Hasam Morfin Zavalza" w:date="2014-11-06T15:06:00Z">
              <w:rPr>
                <w:rFonts w:ascii="Calibri" w:eastAsiaTheme="minorHAnsi" w:hAnsi="Calibri" w:cs="Calibri"/>
                <w:color w:val="000000"/>
                <w:sz w:val="28"/>
                <w:szCs w:val="28"/>
                <w:lang w:val="es-MX" w:eastAsia="en-US"/>
              </w:rPr>
            </w:rPrChange>
          </w:rPr>
          <w:t>mercado deberá ser compartido con la competencia.</w:t>
        </w:r>
      </w:ins>
    </w:p>
    <w:p w14:paraId="6810478C" w14:textId="77777777" w:rsidR="007E36E0" w:rsidRPr="007E36E0" w:rsidRDefault="007E36E0" w:rsidP="007E36E0">
      <w:pPr>
        <w:autoSpaceDE w:val="0"/>
        <w:autoSpaceDN w:val="0"/>
        <w:adjustRightInd w:val="0"/>
        <w:jc w:val="left"/>
        <w:rPr>
          <w:ins w:id="9516" w:author="Erlie Hasam Morfin Zavalza" w:date="2014-11-06T15:05:00Z"/>
          <w:rFonts w:ascii="Calibri" w:eastAsiaTheme="minorHAnsi" w:hAnsi="Calibri" w:cs="Calibri"/>
          <w:i/>
          <w:color w:val="000000"/>
          <w:sz w:val="28"/>
          <w:szCs w:val="28"/>
          <w:lang w:val="es-MX" w:eastAsia="en-US"/>
          <w:rPrChange w:id="9517" w:author="Erlie Hasam Morfin Zavalza" w:date="2014-11-06T15:06:00Z">
            <w:rPr>
              <w:ins w:id="9518" w:author="Erlie Hasam Morfin Zavalza" w:date="2014-11-06T15:05:00Z"/>
              <w:rFonts w:ascii="Calibri" w:eastAsiaTheme="minorHAnsi" w:hAnsi="Calibri" w:cs="Calibri"/>
              <w:color w:val="000000"/>
              <w:sz w:val="28"/>
              <w:szCs w:val="28"/>
              <w:lang w:val="es-MX" w:eastAsia="en-US"/>
            </w:rPr>
          </w:rPrChange>
        </w:rPr>
      </w:pPr>
      <w:ins w:id="9519" w:author="Erlie Hasam Morfin Zavalza" w:date="2014-11-06T15:05:00Z">
        <w:r w:rsidRPr="007E36E0">
          <w:rPr>
            <w:rFonts w:ascii="Calibri" w:eastAsiaTheme="minorHAnsi" w:hAnsi="Calibri" w:cs="Calibri"/>
            <w:i/>
            <w:color w:val="000000"/>
            <w:sz w:val="28"/>
            <w:szCs w:val="28"/>
            <w:lang w:val="es-MX" w:eastAsia="en-US"/>
            <w:rPrChange w:id="9520" w:author="Erlie Hasam Morfin Zavalza" w:date="2014-11-06T15:06:00Z">
              <w:rPr>
                <w:rFonts w:ascii="Calibri" w:eastAsiaTheme="minorHAnsi" w:hAnsi="Calibri" w:cs="Calibri"/>
                <w:color w:val="000000"/>
                <w:sz w:val="28"/>
                <w:szCs w:val="28"/>
                <w:lang w:val="es-MX" w:eastAsia="en-US"/>
              </w:rPr>
            </w:rPrChange>
          </w:rPr>
          <w:t>El proyectista debe analizar la disponibilidad de los insumos, los precios</w:t>
        </w:r>
      </w:ins>
    </w:p>
    <w:p w14:paraId="5395BD98" w14:textId="77777777" w:rsidR="007E36E0" w:rsidRPr="007E36E0" w:rsidRDefault="007E36E0" w:rsidP="007E36E0">
      <w:pPr>
        <w:autoSpaceDE w:val="0"/>
        <w:autoSpaceDN w:val="0"/>
        <w:adjustRightInd w:val="0"/>
        <w:jc w:val="left"/>
        <w:rPr>
          <w:ins w:id="9521" w:author="Erlie Hasam Morfin Zavalza" w:date="2014-11-06T15:05:00Z"/>
          <w:rFonts w:ascii="Calibri" w:eastAsiaTheme="minorHAnsi" w:hAnsi="Calibri" w:cs="Calibri"/>
          <w:i/>
          <w:color w:val="000000"/>
          <w:sz w:val="28"/>
          <w:szCs w:val="28"/>
          <w:lang w:val="es-MX" w:eastAsia="en-US"/>
          <w:rPrChange w:id="9522" w:author="Erlie Hasam Morfin Zavalza" w:date="2014-11-06T15:06:00Z">
            <w:rPr>
              <w:ins w:id="9523" w:author="Erlie Hasam Morfin Zavalza" w:date="2014-11-06T15:05:00Z"/>
              <w:rFonts w:ascii="Calibri" w:eastAsiaTheme="minorHAnsi" w:hAnsi="Calibri" w:cs="Calibri"/>
              <w:color w:val="000000"/>
              <w:sz w:val="28"/>
              <w:szCs w:val="28"/>
              <w:lang w:val="es-MX" w:eastAsia="en-US"/>
            </w:rPr>
          </w:rPrChange>
        </w:rPr>
      </w:pPr>
      <w:ins w:id="9524" w:author="Erlie Hasam Morfin Zavalza" w:date="2014-11-06T15:05:00Z">
        <w:r w:rsidRPr="007E36E0">
          <w:rPr>
            <w:rFonts w:ascii="Calibri" w:eastAsiaTheme="minorHAnsi" w:hAnsi="Calibri" w:cs="Calibri"/>
            <w:i/>
            <w:color w:val="000000"/>
            <w:sz w:val="28"/>
            <w:szCs w:val="28"/>
            <w:lang w:val="es-MX" w:eastAsia="en-US"/>
            <w:rPrChange w:id="9525" w:author="Erlie Hasam Morfin Zavalza" w:date="2014-11-06T15:06:00Z">
              <w:rPr>
                <w:rFonts w:ascii="Calibri" w:eastAsiaTheme="minorHAnsi" w:hAnsi="Calibri" w:cs="Calibri"/>
                <w:color w:val="000000"/>
                <w:sz w:val="28"/>
                <w:szCs w:val="28"/>
                <w:lang w:val="es-MX" w:eastAsia="en-US"/>
              </w:rPr>
            </w:rPrChange>
          </w:rPr>
          <w:t>de éstos y la forma como la entrada en operación del proyecto podrá</w:t>
        </w:r>
      </w:ins>
    </w:p>
    <w:p w14:paraId="32975419" w14:textId="77777777" w:rsidR="007E36E0" w:rsidRPr="007E36E0" w:rsidRDefault="007E36E0" w:rsidP="007E36E0">
      <w:pPr>
        <w:autoSpaceDE w:val="0"/>
        <w:autoSpaceDN w:val="0"/>
        <w:adjustRightInd w:val="0"/>
        <w:jc w:val="left"/>
        <w:rPr>
          <w:ins w:id="9526" w:author="Erlie Hasam Morfin Zavalza" w:date="2014-11-06T15:05:00Z"/>
          <w:rFonts w:ascii="Calibri" w:eastAsiaTheme="minorHAnsi" w:hAnsi="Calibri" w:cs="Calibri"/>
          <w:i/>
          <w:color w:val="000000"/>
          <w:sz w:val="28"/>
          <w:szCs w:val="28"/>
          <w:lang w:val="es-MX" w:eastAsia="en-US"/>
          <w:rPrChange w:id="9527" w:author="Erlie Hasam Morfin Zavalza" w:date="2014-11-06T15:06:00Z">
            <w:rPr>
              <w:ins w:id="9528" w:author="Erlie Hasam Morfin Zavalza" w:date="2014-11-06T15:05:00Z"/>
              <w:rFonts w:ascii="Calibri" w:eastAsiaTheme="minorHAnsi" w:hAnsi="Calibri" w:cs="Calibri"/>
              <w:color w:val="000000"/>
              <w:sz w:val="28"/>
              <w:szCs w:val="28"/>
              <w:lang w:val="es-MX" w:eastAsia="en-US"/>
            </w:rPr>
          </w:rPrChange>
        </w:rPr>
      </w:pPr>
      <w:ins w:id="9529" w:author="Erlie Hasam Morfin Zavalza" w:date="2014-11-06T15:05:00Z">
        <w:r w:rsidRPr="007E36E0">
          <w:rPr>
            <w:rFonts w:ascii="Calibri" w:eastAsiaTheme="minorHAnsi" w:hAnsi="Calibri" w:cs="Calibri"/>
            <w:i/>
            <w:color w:val="000000"/>
            <w:sz w:val="28"/>
            <w:szCs w:val="28"/>
            <w:lang w:val="es-MX" w:eastAsia="en-US"/>
            <w:rPrChange w:id="9530" w:author="Erlie Hasam Morfin Zavalza" w:date="2014-11-06T15:06:00Z">
              <w:rPr>
                <w:rFonts w:ascii="Calibri" w:eastAsiaTheme="minorHAnsi" w:hAnsi="Calibri" w:cs="Calibri"/>
                <w:color w:val="000000"/>
                <w:sz w:val="28"/>
                <w:szCs w:val="28"/>
                <w:lang w:val="es-MX" w:eastAsia="en-US"/>
              </w:rPr>
            </w:rPrChange>
          </w:rPr>
          <w:t>afectar el comportamiento de este mercado. Adicionalmente al análisis</w:t>
        </w:r>
      </w:ins>
    </w:p>
    <w:p w14:paraId="728221CA" w14:textId="77777777" w:rsidR="007E36E0" w:rsidRPr="007E36E0" w:rsidRDefault="007E36E0" w:rsidP="007E36E0">
      <w:pPr>
        <w:autoSpaceDE w:val="0"/>
        <w:autoSpaceDN w:val="0"/>
        <w:adjustRightInd w:val="0"/>
        <w:jc w:val="left"/>
        <w:rPr>
          <w:ins w:id="9531" w:author="Erlie Hasam Morfin Zavalza" w:date="2014-11-06T15:05:00Z"/>
          <w:rFonts w:ascii="Calibri" w:eastAsiaTheme="minorHAnsi" w:hAnsi="Calibri" w:cs="Calibri"/>
          <w:i/>
          <w:color w:val="000000"/>
          <w:sz w:val="28"/>
          <w:szCs w:val="28"/>
          <w:lang w:val="es-MX" w:eastAsia="en-US"/>
          <w:rPrChange w:id="9532" w:author="Erlie Hasam Morfin Zavalza" w:date="2014-11-06T15:06:00Z">
            <w:rPr>
              <w:ins w:id="9533" w:author="Erlie Hasam Morfin Zavalza" w:date="2014-11-06T15:05:00Z"/>
              <w:rFonts w:ascii="Calibri" w:eastAsiaTheme="minorHAnsi" w:hAnsi="Calibri" w:cs="Calibri"/>
              <w:color w:val="000000"/>
              <w:sz w:val="28"/>
              <w:szCs w:val="28"/>
              <w:lang w:val="es-MX" w:eastAsia="en-US"/>
            </w:rPr>
          </w:rPrChange>
        </w:rPr>
      </w:pPr>
      <w:ins w:id="9534" w:author="Erlie Hasam Morfin Zavalza" w:date="2014-11-06T15:05:00Z">
        <w:r w:rsidRPr="007E36E0">
          <w:rPr>
            <w:rFonts w:ascii="Calibri" w:eastAsiaTheme="minorHAnsi" w:hAnsi="Calibri" w:cs="Calibri"/>
            <w:i/>
            <w:color w:val="000000"/>
            <w:sz w:val="28"/>
            <w:szCs w:val="28"/>
            <w:lang w:val="es-MX" w:eastAsia="en-US"/>
            <w:rPrChange w:id="9535" w:author="Erlie Hasam Morfin Zavalza" w:date="2014-11-06T15:06:00Z">
              <w:rPr>
                <w:rFonts w:ascii="Calibri" w:eastAsiaTheme="minorHAnsi" w:hAnsi="Calibri" w:cs="Calibri"/>
                <w:color w:val="000000"/>
                <w:sz w:val="28"/>
                <w:szCs w:val="28"/>
                <w:lang w:val="es-MX" w:eastAsia="en-US"/>
              </w:rPr>
            </w:rPrChange>
          </w:rPr>
          <w:t>de precios y cantidades se debe estudiar cuidadosamente las</w:t>
        </w:r>
      </w:ins>
    </w:p>
    <w:p w14:paraId="05573301" w14:textId="77777777" w:rsidR="007E36E0" w:rsidRPr="007E36E0" w:rsidRDefault="007E36E0" w:rsidP="007E36E0">
      <w:pPr>
        <w:autoSpaceDE w:val="0"/>
        <w:autoSpaceDN w:val="0"/>
        <w:adjustRightInd w:val="0"/>
        <w:jc w:val="left"/>
        <w:rPr>
          <w:ins w:id="9536" w:author="Erlie Hasam Morfin Zavalza" w:date="2014-11-06T15:05:00Z"/>
          <w:rFonts w:ascii="Calibri" w:eastAsiaTheme="minorHAnsi" w:hAnsi="Calibri" w:cs="Calibri"/>
          <w:i/>
          <w:color w:val="000000"/>
          <w:sz w:val="28"/>
          <w:szCs w:val="28"/>
          <w:lang w:val="es-MX" w:eastAsia="en-US"/>
          <w:rPrChange w:id="9537" w:author="Erlie Hasam Morfin Zavalza" w:date="2014-11-06T15:06:00Z">
            <w:rPr>
              <w:ins w:id="9538" w:author="Erlie Hasam Morfin Zavalza" w:date="2014-11-06T15:05:00Z"/>
              <w:rFonts w:ascii="Calibri" w:eastAsiaTheme="minorHAnsi" w:hAnsi="Calibri" w:cs="Calibri"/>
              <w:color w:val="000000"/>
              <w:sz w:val="28"/>
              <w:szCs w:val="28"/>
              <w:lang w:val="es-MX" w:eastAsia="en-US"/>
            </w:rPr>
          </w:rPrChange>
        </w:rPr>
      </w:pPr>
      <w:ins w:id="9539" w:author="Erlie Hasam Morfin Zavalza" w:date="2014-11-06T15:05:00Z">
        <w:r w:rsidRPr="007E36E0">
          <w:rPr>
            <w:rFonts w:ascii="Calibri" w:eastAsiaTheme="minorHAnsi" w:hAnsi="Calibri" w:cs="Calibri"/>
            <w:i/>
            <w:color w:val="000000"/>
            <w:sz w:val="28"/>
            <w:szCs w:val="28"/>
            <w:lang w:val="es-MX" w:eastAsia="en-US"/>
            <w:rPrChange w:id="9540" w:author="Erlie Hasam Morfin Zavalza" w:date="2014-11-06T15:06:00Z">
              <w:rPr>
                <w:rFonts w:ascii="Calibri" w:eastAsiaTheme="minorHAnsi" w:hAnsi="Calibri" w:cs="Calibri"/>
                <w:color w:val="000000"/>
                <w:sz w:val="28"/>
                <w:szCs w:val="28"/>
                <w:lang w:val="es-MX" w:eastAsia="en-US"/>
              </w:rPr>
            </w:rPrChange>
          </w:rPr>
          <w:t>condiciones de crédito, los plazos de entrega y la confiabilidad del</w:t>
        </w:r>
      </w:ins>
    </w:p>
    <w:p w14:paraId="7D4C6123" w14:textId="77777777" w:rsidR="007E36E0" w:rsidRPr="007E36E0" w:rsidRDefault="007E36E0" w:rsidP="007E36E0">
      <w:pPr>
        <w:autoSpaceDE w:val="0"/>
        <w:autoSpaceDN w:val="0"/>
        <w:adjustRightInd w:val="0"/>
        <w:jc w:val="left"/>
        <w:rPr>
          <w:ins w:id="9541" w:author="Erlie Hasam Morfin Zavalza" w:date="2014-11-06T15:05:00Z"/>
          <w:rFonts w:ascii="Calibri" w:eastAsiaTheme="minorHAnsi" w:hAnsi="Calibri" w:cs="Calibri"/>
          <w:i/>
          <w:color w:val="000000"/>
          <w:sz w:val="28"/>
          <w:szCs w:val="28"/>
          <w:lang w:val="es-MX" w:eastAsia="en-US"/>
          <w:rPrChange w:id="9542" w:author="Erlie Hasam Morfin Zavalza" w:date="2014-11-06T15:06:00Z">
            <w:rPr>
              <w:ins w:id="9543" w:author="Erlie Hasam Morfin Zavalza" w:date="2014-11-06T15:05:00Z"/>
              <w:rFonts w:ascii="Calibri" w:eastAsiaTheme="minorHAnsi" w:hAnsi="Calibri" w:cs="Calibri"/>
              <w:color w:val="000000"/>
              <w:sz w:val="28"/>
              <w:szCs w:val="28"/>
              <w:lang w:val="es-MX" w:eastAsia="en-US"/>
            </w:rPr>
          </w:rPrChange>
        </w:rPr>
      </w:pPr>
      <w:ins w:id="9544" w:author="Erlie Hasam Morfin Zavalza" w:date="2014-11-06T15:05:00Z">
        <w:r w:rsidRPr="007E36E0">
          <w:rPr>
            <w:rFonts w:ascii="Calibri" w:eastAsiaTheme="minorHAnsi" w:hAnsi="Calibri" w:cs="Calibri"/>
            <w:i/>
            <w:color w:val="000000"/>
            <w:sz w:val="28"/>
            <w:szCs w:val="28"/>
            <w:lang w:val="es-MX" w:eastAsia="en-US"/>
            <w:rPrChange w:id="9545" w:author="Erlie Hasam Morfin Zavalza" w:date="2014-11-06T15:06:00Z">
              <w:rPr>
                <w:rFonts w:ascii="Calibri" w:eastAsiaTheme="minorHAnsi" w:hAnsi="Calibri" w:cs="Calibri"/>
                <w:color w:val="000000"/>
                <w:sz w:val="28"/>
                <w:szCs w:val="28"/>
                <w:lang w:val="es-MX" w:eastAsia="en-US"/>
              </w:rPr>
            </w:rPrChange>
          </w:rPr>
          <w:t xml:space="preserve">proveedor. </w:t>
        </w:r>
      </w:ins>
    </w:p>
    <w:p w14:paraId="76376942" w14:textId="77777777" w:rsidR="007E36E0" w:rsidRPr="007E36E0" w:rsidRDefault="007E36E0" w:rsidP="007E36E0">
      <w:pPr>
        <w:autoSpaceDE w:val="0"/>
        <w:autoSpaceDN w:val="0"/>
        <w:adjustRightInd w:val="0"/>
        <w:jc w:val="left"/>
        <w:rPr>
          <w:ins w:id="9546" w:author="Erlie Hasam Morfin Zavalza" w:date="2014-11-06T15:05:00Z"/>
          <w:rFonts w:ascii="Calibri" w:eastAsiaTheme="minorHAnsi" w:hAnsi="Calibri" w:cs="Calibri"/>
          <w:i/>
          <w:color w:val="000000"/>
          <w:sz w:val="28"/>
          <w:szCs w:val="28"/>
          <w:lang w:val="es-MX" w:eastAsia="en-US"/>
          <w:rPrChange w:id="9547" w:author="Erlie Hasam Morfin Zavalza" w:date="2014-11-06T15:06:00Z">
            <w:rPr>
              <w:ins w:id="9548" w:author="Erlie Hasam Morfin Zavalza" w:date="2014-11-06T15:05:00Z"/>
              <w:rFonts w:ascii="Calibri" w:eastAsiaTheme="minorHAnsi" w:hAnsi="Calibri" w:cs="Calibri"/>
              <w:color w:val="000000"/>
              <w:sz w:val="28"/>
              <w:szCs w:val="28"/>
              <w:lang w:val="es-MX" w:eastAsia="en-US"/>
            </w:rPr>
          </w:rPrChange>
        </w:rPr>
      </w:pPr>
      <w:ins w:id="9549" w:author="Erlie Hasam Morfin Zavalza" w:date="2014-11-06T15:05:00Z">
        <w:r w:rsidRPr="007E36E0">
          <w:rPr>
            <w:rFonts w:ascii="Calibri" w:eastAsiaTheme="minorHAnsi" w:hAnsi="Calibri" w:cs="Calibri"/>
            <w:i/>
            <w:color w:val="000000"/>
            <w:sz w:val="28"/>
            <w:szCs w:val="28"/>
            <w:lang w:val="es-MX" w:eastAsia="en-US"/>
            <w:rPrChange w:id="9550" w:author="Erlie Hasam Morfin Zavalza" w:date="2014-11-06T15:06:00Z">
              <w:rPr>
                <w:rFonts w:ascii="Calibri" w:eastAsiaTheme="minorHAnsi" w:hAnsi="Calibri" w:cs="Calibri"/>
                <w:color w:val="000000"/>
                <w:sz w:val="28"/>
                <w:szCs w:val="28"/>
                <w:lang w:val="es-MX" w:eastAsia="en-US"/>
              </w:rPr>
            </w:rPrChange>
          </w:rPr>
          <w:t>En los proyectos dependientes de los insumos, donde las empresas</w:t>
        </w:r>
      </w:ins>
    </w:p>
    <w:p w14:paraId="46CDF865" w14:textId="77777777" w:rsidR="007E36E0" w:rsidRPr="007E36E0" w:rsidRDefault="007E36E0" w:rsidP="007E36E0">
      <w:pPr>
        <w:autoSpaceDE w:val="0"/>
        <w:autoSpaceDN w:val="0"/>
        <w:adjustRightInd w:val="0"/>
        <w:jc w:val="left"/>
        <w:rPr>
          <w:ins w:id="9551" w:author="Erlie Hasam Morfin Zavalza" w:date="2014-11-06T15:05:00Z"/>
          <w:rFonts w:ascii="Calibri" w:eastAsiaTheme="minorHAnsi" w:hAnsi="Calibri" w:cs="Calibri"/>
          <w:i/>
          <w:color w:val="000000"/>
          <w:sz w:val="28"/>
          <w:szCs w:val="28"/>
          <w:lang w:val="es-MX" w:eastAsia="en-US"/>
          <w:rPrChange w:id="9552" w:author="Erlie Hasam Morfin Zavalza" w:date="2014-11-06T15:06:00Z">
            <w:rPr>
              <w:ins w:id="9553" w:author="Erlie Hasam Morfin Zavalza" w:date="2014-11-06T15:05:00Z"/>
              <w:rFonts w:ascii="Calibri" w:eastAsiaTheme="minorHAnsi" w:hAnsi="Calibri" w:cs="Calibri"/>
              <w:color w:val="000000"/>
              <w:sz w:val="28"/>
              <w:szCs w:val="28"/>
              <w:lang w:val="es-MX" w:eastAsia="en-US"/>
            </w:rPr>
          </w:rPrChange>
        </w:rPr>
      </w:pPr>
      <w:ins w:id="9554" w:author="Erlie Hasam Morfin Zavalza" w:date="2014-11-06T15:05:00Z">
        <w:r w:rsidRPr="007E36E0">
          <w:rPr>
            <w:rFonts w:ascii="Calibri" w:eastAsiaTheme="minorHAnsi" w:hAnsi="Calibri" w:cs="Calibri"/>
            <w:i/>
            <w:color w:val="000000"/>
            <w:sz w:val="28"/>
            <w:szCs w:val="28"/>
            <w:lang w:val="es-MX" w:eastAsia="en-US"/>
            <w:rPrChange w:id="9555" w:author="Erlie Hasam Morfin Zavalza" w:date="2014-11-06T15:06:00Z">
              <w:rPr>
                <w:rFonts w:ascii="Calibri" w:eastAsiaTheme="minorHAnsi" w:hAnsi="Calibri" w:cs="Calibri"/>
                <w:color w:val="000000"/>
                <w:sz w:val="28"/>
                <w:szCs w:val="28"/>
                <w:lang w:val="es-MX" w:eastAsia="en-US"/>
              </w:rPr>
            </w:rPrChange>
          </w:rPr>
          <w:t>proveedoras sean pocas o la confiabilidad no sea alta, será necesario</w:t>
        </w:r>
      </w:ins>
    </w:p>
    <w:p w14:paraId="66BF186D" w14:textId="77777777" w:rsidR="007E36E0" w:rsidRPr="007E36E0" w:rsidRDefault="007E36E0" w:rsidP="007E36E0">
      <w:pPr>
        <w:autoSpaceDE w:val="0"/>
        <w:autoSpaceDN w:val="0"/>
        <w:adjustRightInd w:val="0"/>
        <w:jc w:val="left"/>
        <w:rPr>
          <w:ins w:id="9556" w:author="Erlie Hasam Morfin Zavalza" w:date="2014-11-06T15:05:00Z"/>
          <w:rFonts w:ascii="Calibri" w:eastAsiaTheme="minorHAnsi" w:hAnsi="Calibri" w:cs="Calibri"/>
          <w:i/>
          <w:color w:val="000000"/>
          <w:sz w:val="28"/>
          <w:szCs w:val="28"/>
          <w:lang w:val="es-MX" w:eastAsia="en-US"/>
          <w:rPrChange w:id="9557" w:author="Erlie Hasam Morfin Zavalza" w:date="2014-11-06T15:06:00Z">
            <w:rPr>
              <w:ins w:id="9558" w:author="Erlie Hasam Morfin Zavalza" w:date="2014-11-06T15:05:00Z"/>
              <w:rFonts w:ascii="Calibri" w:eastAsiaTheme="minorHAnsi" w:hAnsi="Calibri" w:cs="Calibri"/>
              <w:color w:val="000000"/>
              <w:sz w:val="28"/>
              <w:szCs w:val="28"/>
              <w:lang w:val="es-MX" w:eastAsia="en-US"/>
            </w:rPr>
          </w:rPrChange>
        </w:rPr>
      </w:pPr>
      <w:ins w:id="9559" w:author="Erlie Hasam Morfin Zavalza" w:date="2014-11-06T15:05:00Z">
        <w:r w:rsidRPr="007E36E0">
          <w:rPr>
            <w:rFonts w:ascii="Calibri" w:eastAsiaTheme="minorHAnsi" w:hAnsi="Calibri" w:cs="Calibri"/>
            <w:i/>
            <w:color w:val="000000"/>
            <w:sz w:val="28"/>
            <w:szCs w:val="28"/>
            <w:lang w:val="es-MX" w:eastAsia="en-US"/>
            <w:rPrChange w:id="9560" w:author="Erlie Hasam Morfin Zavalza" w:date="2014-11-06T15:06:00Z">
              <w:rPr>
                <w:rFonts w:ascii="Calibri" w:eastAsiaTheme="minorHAnsi" w:hAnsi="Calibri" w:cs="Calibri"/>
                <w:color w:val="000000"/>
                <w:sz w:val="28"/>
                <w:szCs w:val="28"/>
                <w:lang w:val="es-MX" w:eastAsia="en-US"/>
              </w:rPr>
            </w:rPrChange>
          </w:rPr>
          <w:t>hacer previsiones financieras para mantener insumos en</w:t>
        </w:r>
      </w:ins>
    </w:p>
    <w:p w14:paraId="4C18F05A" w14:textId="77777777" w:rsidR="007E36E0" w:rsidRPr="007E36E0" w:rsidRDefault="007E36E0" w:rsidP="007E36E0">
      <w:pPr>
        <w:autoSpaceDE w:val="0"/>
        <w:autoSpaceDN w:val="0"/>
        <w:adjustRightInd w:val="0"/>
        <w:jc w:val="left"/>
        <w:rPr>
          <w:ins w:id="9561" w:author="Erlie Hasam Morfin Zavalza" w:date="2014-11-06T15:05:00Z"/>
          <w:rFonts w:ascii="Calibri" w:eastAsiaTheme="minorHAnsi" w:hAnsi="Calibri" w:cs="Calibri"/>
          <w:i/>
          <w:color w:val="000000"/>
          <w:sz w:val="28"/>
          <w:szCs w:val="28"/>
          <w:lang w:val="es-MX" w:eastAsia="en-US"/>
          <w:rPrChange w:id="9562" w:author="Erlie Hasam Morfin Zavalza" w:date="2014-11-06T15:06:00Z">
            <w:rPr>
              <w:ins w:id="9563" w:author="Erlie Hasam Morfin Zavalza" w:date="2014-11-06T15:05:00Z"/>
              <w:rFonts w:ascii="Calibri" w:eastAsiaTheme="minorHAnsi" w:hAnsi="Calibri" w:cs="Calibri"/>
              <w:color w:val="000000"/>
              <w:sz w:val="28"/>
              <w:szCs w:val="28"/>
              <w:lang w:val="es-MX" w:eastAsia="en-US"/>
            </w:rPr>
          </w:rPrChange>
        </w:rPr>
      </w:pPr>
      <w:ins w:id="9564" w:author="Erlie Hasam Morfin Zavalza" w:date="2014-11-06T15:05:00Z">
        <w:r w:rsidRPr="007E36E0">
          <w:rPr>
            <w:rFonts w:ascii="Calibri" w:eastAsiaTheme="minorHAnsi" w:hAnsi="Calibri" w:cs="Calibri"/>
            <w:i/>
            <w:color w:val="000000"/>
            <w:sz w:val="28"/>
            <w:szCs w:val="28"/>
            <w:lang w:val="es-MX" w:eastAsia="en-US"/>
            <w:rPrChange w:id="9565" w:author="Erlie Hasam Morfin Zavalza" w:date="2014-11-06T15:06:00Z">
              <w:rPr>
                <w:rFonts w:ascii="Calibri" w:eastAsiaTheme="minorHAnsi" w:hAnsi="Calibri" w:cs="Calibri"/>
                <w:color w:val="000000"/>
                <w:sz w:val="28"/>
                <w:szCs w:val="28"/>
                <w:lang w:val="es-MX" w:eastAsia="en-US"/>
              </w:rPr>
            </w:rPrChange>
          </w:rPr>
          <w:t>almacenamiento o incluso cuando la confiabilidad sea muy pobre se</w:t>
        </w:r>
      </w:ins>
    </w:p>
    <w:p w14:paraId="73C995F7" w14:textId="77777777" w:rsidR="007E36E0" w:rsidRPr="007E36E0" w:rsidRDefault="007E36E0" w:rsidP="007E36E0">
      <w:pPr>
        <w:autoSpaceDE w:val="0"/>
        <w:autoSpaceDN w:val="0"/>
        <w:adjustRightInd w:val="0"/>
        <w:jc w:val="left"/>
        <w:rPr>
          <w:ins w:id="9566" w:author="Erlie Hasam Morfin Zavalza" w:date="2014-11-06T15:05:00Z"/>
          <w:rFonts w:ascii="Calibri" w:eastAsiaTheme="minorHAnsi" w:hAnsi="Calibri" w:cs="Calibri"/>
          <w:i/>
          <w:color w:val="000000"/>
          <w:sz w:val="28"/>
          <w:szCs w:val="28"/>
          <w:lang w:val="es-MX" w:eastAsia="en-US"/>
          <w:rPrChange w:id="9567" w:author="Erlie Hasam Morfin Zavalza" w:date="2014-11-06T15:06:00Z">
            <w:rPr>
              <w:ins w:id="9568" w:author="Erlie Hasam Morfin Zavalza" w:date="2014-11-06T15:05:00Z"/>
              <w:rFonts w:ascii="Calibri" w:eastAsiaTheme="minorHAnsi" w:hAnsi="Calibri" w:cs="Calibri"/>
              <w:color w:val="000000"/>
              <w:sz w:val="28"/>
              <w:szCs w:val="28"/>
              <w:lang w:val="es-MX" w:eastAsia="en-US"/>
            </w:rPr>
          </w:rPrChange>
        </w:rPr>
      </w:pPr>
      <w:ins w:id="9569" w:author="Erlie Hasam Morfin Zavalza" w:date="2014-11-06T15:05:00Z">
        <w:r w:rsidRPr="007E36E0">
          <w:rPr>
            <w:rFonts w:ascii="Calibri" w:eastAsiaTheme="minorHAnsi" w:hAnsi="Calibri" w:cs="Calibri"/>
            <w:i/>
            <w:color w:val="000000"/>
            <w:sz w:val="28"/>
            <w:szCs w:val="28"/>
            <w:lang w:val="es-MX" w:eastAsia="en-US"/>
            <w:rPrChange w:id="9570" w:author="Erlie Hasam Morfin Zavalza" w:date="2014-11-06T15:06:00Z">
              <w:rPr>
                <w:rFonts w:ascii="Calibri" w:eastAsiaTheme="minorHAnsi" w:hAnsi="Calibri" w:cs="Calibri"/>
                <w:color w:val="000000"/>
                <w:sz w:val="28"/>
                <w:szCs w:val="28"/>
                <w:lang w:val="es-MX" w:eastAsia="en-US"/>
              </w:rPr>
            </w:rPrChange>
          </w:rPr>
          <w:t>debe analizar la posibilidad de realizar integraciones hacia atrás, esto es</w:t>
        </w:r>
      </w:ins>
    </w:p>
    <w:p w14:paraId="178B2CCE" w14:textId="77777777" w:rsidR="007E36E0" w:rsidRPr="007E36E0" w:rsidRDefault="007E36E0" w:rsidP="007E36E0">
      <w:pPr>
        <w:autoSpaceDE w:val="0"/>
        <w:autoSpaceDN w:val="0"/>
        <w:adjustRightInd w:val="0"/>
        <w:jc w:val="left"/>
        <w:rPr>
          <w:ins w:id="9571" w:author="Erlie Hasam Morfin Zavalza" w:date="2014-11-06T15:05:00Z"/>
          <w:rFonts w:ascii="Calibri" w:eastAsiaTheme="minorHAnsi" w:hAnsi="Calibri" w:cs="Calibri"/>
          <w:i/>
          <w:color w:val="000000"/>
          <w:sz w:val="28"/>
          <w:szCs w:val="28"/>
          <w:lang w:val="es-MX" w:eastAsia="en-US"/>
          <w:rPrChange w:id="9572" w:author="Erlie Hasam Morfin Zavalza" w:date="2014-11-06T15:06:00Z">
            <w:rPr>
              <w:ins w:id="9573" w:author="Erlie Hasam Morfin Zavalza" w:date="2014-11-06T15:05:00Z"/>
              <w:rFonts w:ascii="Calibri" w:eastAsiaTheme="minorHAnsi" w:hAnsi="Calibri" w:cs="Calibri"/>
              <w:color w:val="000000"/>
              <w:sz w:val="28"/>
              <w:szCs w:val="28"/>
              <w:lang w:val="es-MX" w:eastAsia="en-US"/>
            </w:rPr>
          </w:rPrChange>
        </w:rPr>
      </w:pPr>
      <w:ins w:id="9574" w:author="Erlie Hasam Morfin Zavalza" w:date="2014-11-06T15:05:00Z">
        <w:r w:rsidRPr="007E36E0">
          <w:rPr>
            <w:rFonts w:ascii="Calibri" w:eastAsiaTheme="minorHAnsi" w:hAnsi="Calibri" w:cs="Calibri"/>
            <w:i/>
            <w:color w:val="000000"/>
            <w:sz w:val="28"/>
            <w:szCs w:val="28"/>
            <w:lang w:val="es-MX" w:eastAsia="en-US"/>
            <w:rPrChange w:id="9575" w:author="Erlie Hasam Morfin Zavalza" w:date="2014-11-06T15:06:00Z">
              <w:rPr>
                <w:rFonts w:ascii="Calibri" w:eastAsiaTheme="minorHAnsi" w:hAnsi="Calibri" w:cs="Calibri"/>
                <w:color w:val="000000"/>
                <w:sz w:val="28"/>
                <w:szCs w:val="28"/>
                <w:lang w:val="es-MX" w:eastAsia="en-US"/>
              </w:rPr>
            </w:rPrChange>
          </w:rPr>
          <w:t>adquirir o crear empresas proveedoras de los insumos.</w:t>
        </w:r>
      </w:ins>
    </w:p>
    <w:p w14:paraId="514288EB" w14:textId="77777777" w:rsidR="007E36E0" w:rsidRPr="007E36E0" w:rsidRDefault="007E36E0" w:rsidP="007E36E0">
      <w:pPr>
        <w:autoSpaceDE w:val="0"/>
        <w:autoSpaceDN w:val="0"/>
        <w:adjustRightInd w:val="0"/>
        <w:jc w:val="left"/>
        <w:rPr>
          <w:ins w:id="9576" w:author="Erlie Hasam Morfin Zavalza" w:date="2014-11-06T15:05:00Z"/>
          <w:rFonts w:ascii="Calibri" w:eastAsiaTheme="minorHAnsi" w:hAnsi="Calibri" w:cs="Calibri"/>
          <w:i/>
          <w:color w:val="000000"/>
          <w:sz w:val="28"/>
          <w:szCs w:val="28"/>
          <w:lang w:val="es-MX" w:eastAsia="en-US"/>
          <w:rPrChange w:id="9577" w:author="Erlie Hasam Morfin Zavalza" w:date="2014-11-06T15:06:00Z">
            <w:rPr>
              <w:ins w:id="9578" w:author="Erlie Hasam Morfin Zavalza" w:date="2014-11-06T15:05:00Z"/>
              <w:rFonts w:ascii="Calibri" w:eastAsiaTheme="minorHAnsi" w:hAnsi="Calibri" w:cs="Calibri"/>
              <w:color w:val="000000"/>
              <w:sz w:val="28"/>
              <w:szCs w:val="28"/>
              <w:lang w:val="es-MX" w:eastAsia="en-US"/>
            </w:rPr>
          </w:rPrChange>
        </w:rPr>
      </w:pPr>
      <w:ins w:id="9579" w:author="Erlie Hasam Morfin Zavalza" w:date="2014-11-06T15:05:00Z">
        <w:r w:rsidRPr="007E36E0">
          <w:rPr>
            <w:rFonts w:ascii="Calibri" w:eastAsiaTheme="minorHAnsi" w:hAnsi="Calibri" w:cs="Calibri"/>
            <w:i/>
            <w:color w:val="000000"/>
            <w:sz w:val="28"/>
            <w:szCs w:val="28"/>
            <w:lang w:val="es-MX" w:eastAsia="en-US"/>
            <w:rPrChange w:id="9580" w:author="Erlie Hasam Morfin Zavalza" w:date="2014-11-06T15:06:00Z">
              <w:rPr>
                <w:rFonts w:ascii="Calibri" w:eastAsiaTheme="minorHAnsi" w:hAnsi="Calibri" w:cs="Calibri"/>
                <w:color w:val="000000"/>
                <w:sz w:val="28"/>
                <w:szCs w:val="28"/>
                <w:lang w:val="es-MX" w:eastAsia="en-US"/>
              </w:rPr>
            </w:rPrChange>
          </w:rPr>
          <w:t>En muchos negocios es necesario recurrir a proveedores extranjeros por</w:t>
        </w:r>
      </w:ins>
    </w:p>
    <w:p w14:paraId="008B6E0D" w14:textId="77777777" w:rsidR="007E36E0" w:rsidRPr="007E36E0" w:rsidRDefault="007E36E0" w:rsidP="007E36E0">
      <w:pPr>
        <w:autoSpaceDE w:val="0"/>
        <w:autoSpaceDN w:val="0"/>
        <w:adjustRightInd w:val="0"/>
        <w:jc w:val="left"/>
        <w:rPr>
          <w:ins w:id="9581" w:author="Erlie Hasam Morfin Zavalza" w:date="2014-11-06T15:05:00Z"/>
          <w:rFonts w:ascii="Calibri" w:eastAsiaTheme="minorHAnsi" w:hAnsi="Calibri" w:cs="Calibri"/>
          <w:i/>
          <w:color w:val="000000"/>
          <w:sz w:val="28"/>
          <w:szCs w:val="28"/>
          <w:lang w:val="es-MX" w:eastAsia="en-US"/>
          <w:rPrChange w:id="9582" w:author="Erlie Hasam Morfin Zavalza" w:date="2014-11-06T15:06:00Z">
            <w:rPr>
              <w:ins w:id="9583" w:author="Erlie Hasam Morfin Zavalza" w:date="2014-11-06T15:05:00Z"/>
              <w:rFonts w:ascii="Calibri" w:eastAsiaTheme="minorHAnsi" w:hAnsi="Calibri" w:cs="Calibri"/>
              <w:color w:val="000000"/>
              <w:sz w:val="28"/>
              <w:szCs w:val="28"/>
              <w:lang w:val="es-MX" w:eastAsia="en-US"/>
            </w:rPr>
          </w:rPrChange>
        </w:rPr>
      </w:pPr>
      <w:ins w:id="9584" w:author="Erlie Hasam Morfin Zavalza" w:date="2014-11-06T15:05:00Z">
        <w:r w:rsidRPr="007E36E0">
          <w:rPr>
            <w:rFonts w:ascii="Calibri" w:eastAsiaTheme="minorHAnsi" w:hAnsi="Calibri" w:cs="Calibri"/>
            <w:i/>
            <w:color w:val="000000"/>
            <w:sz w:val="28"/>
            <w:szCs w:val="28"/>
            <w:lang w:val="es-MX" w:eastAsia="en-US"/>
            <w:rPrChange w:id="9585" w:author="Erlie Hasam Morfin Zavalza" w:date="2014-11-06T15:06:00Z">
              <w:rPr>
                <w:rFonts w:ascii="Calibri" w:eastAsiaTheme="minorHAnsi" w:hAnsi="Calibri" w:cs="Calibri"/>
                <w:color w:val="000000"/>
                <w:sz w:val="28"/>
                <w:szCs w:val="28"/>
                <w:lang w:val="es-MX" w:eastAsia="en-US"/>
              </w:rPr>
            </w:rPrChange>
          </w:rPr>
          <w:t>lo cual es necesario realizar un estudio a fondo de las políticas de</w:t>
        </w:r>
      </w:ins>
    </w:p>
    <w:p w14:paraId="00099190" w14:textId="77777777" w:rsidR="007E36E0" w:rsidRPr="007E36E0" w:rsidRDefault="007E36E0" w:rsidP="007E36E0">
      <w:pPr>
        <w:autoSpaceDE w:val="0"/>
        <w:autoSpaceDN w:val="0"/>
        <w:adjustRightInd w:val="0"/>
        <w:jc w:val="left"/>
        <w:rPr>
          <w:ins w:id="9586" w:author="Erlie Hasam Morfin Zavalza" w:date="2014-11-06T15:05:00Z"/>
          <w:rFonts w:ascii="Calibri" w:eastAsiaTheme="minorHAnsi" w:hAnsi="Calibri" w:cs="Calibri"/>
          <w:i/>
          <w:color w:val="000000"/>
          <w:sz w:val="28"/>
          <w:szCs w:val="28"/>
          <w:lang w:val="es-MX" w:eastAsia="en-US"/>
          <w:rPrChange w:id="9587" w:author="Erlie Hasam Morfin Zavalza" w:date="2014-11-06T15:06:00Z">
            <w:rPr>
              <w:ins w:id="9588" w:author="Erlie Hasam Morfin Zavalza" w:date="2014-11-06T15:05:00Z"/>
              <w:rFonts w:ascii="Calibri" w:eastAsiaTheme="minorHAnsi" w:hAnsi="Calibri" w:cs="Calibri"/>
              <w:color w:val="000000"/>
              <w:sz w:val="28"/>
              <w:szCs w:val="28"/>
              <w:lang w:val="es-MX" w:eastAsia="en-US"/>
            </w:rPr>
          </w:rPrChange>
        </w:rPr>
      </w:pPr>
      <w:ins w:id="9589" w:author="Erlie Hasam Morfin Zavalza" w:date="2014-11-06T15:05:00Z">
        <w:r w:rsidRPr="007E36E0">
          <w:rPr>
            <w:rFonts w:ascii="Calibri" w:eastAsiaTheme="minorHAnsi" w:hAnsi="Calibri" w:cs="Calibri"/>
            <w:i/>
            <w:color w:val="000000"/>
            <w:sz w:val="28"/>
            <w:szCs w:val="28"/>
            <w:lang w:val="es-MX" w:eastAsia="en-US"/>
            <w:rPrChange w:id="9590" w:author="Erlie Hasam Morfin Zavalza" w:date="2014-11-06T15:06:00Z">
              <w:rPr>
                <w:rFonts w:ascii="Calibri" w:eastAsiaTheme="minorHAnsi" w:hAnsi="Calibri" w:cs="Calibri"/>
                <w:color w:val="000000"/>
                <w:sz w:val="28"/>
                <w:szCs w:val="28"/>
                <w:lang w:val="es-MX" w:eastAsia="en-US"/>
              </w:rPr>
            </w:rPrChange>
          </w:rPr>
          <w:t>comercio exterior y el impacto que el proyecto puede llegar a sufrir por</w:t>
        </w:r>
      </w:ins>
    </w:p>
    <w:p w14:paraId="465966C1" w14:textId="0A21F491" w:rsidR="007E36E0" w:rsidRDefault="007E36E0">
      <w:pPr>
        <w:rPr>
          <w:ins w:id="9591" w:author="Erlie Hasam Morfin Zavalza" w:date="2014-11-06T15:12:00Z"/>
          <w:rFonts w:ascii="Calibri" w:eastAsiaTheme="minorHAnsi" w:hAnsi="Calibri" w:cs="Calibri"/>
          <w:i/>
          <w:color w:val="000000"/>
          <w:sz w:val="28"/>
          <w:szCs w:val="28"/>
          <w:lang w:val="es-MX" w:eastAsia="en-US"/>
        </w:rPr>
        <w:pPrChange w:id="9592" w:author="Erlie Hasam Morfin Zavalza" w:date="2014-11-06T15:02:00Z">
          <w:pPr>
            <w:ind w:left="426" w:hanging="426"/>
          </w:pPr>
        </w:pPrChange>
      </w:pPr>
      <w:ins w:id="9593" w:author="Erlie Hasam Morfin Zavalza" w:date="2014-11-06T15:05:00Z">
        <w:r w:rsidRPr="007E36E0">
          <w:rPr>
            <w:rFonts w:ascii="Calibri" w:eastAsiaTheme="minorHAnsi" w:hAnsi="Calibri" w:cs="Calibri"/>
            <w:i/>
            <w:color w:val="000000"/>
            <w:sz w:val="28"/>
            <w:szCs w:val="28"/>
            <w:lang w:val="es-MX" w:eastAsia="en-US"/>
            <w:rPrChange w:id="9594" w:author="Erlie Hasam Morfin Zavalza" w:date="2014-11-06T15:06:00Z">
              <w:rPr>
                <w:rFonts w:ascii="Calibri" w:eastAsiaTheme="minorHAnsi" w:hAnsi="Calibri" w:cs="Calibri"/>
                <w:color w:val="000000"/>
                <w:sz w:val="28"/>
                <w:szCs w:val="28"/>
                <w:lang w:val="es-MX" w:eastAsia="en-US"/>
              </w:rPr>
            </w:rPrChange>
          </w:rPr>
          <w:t>cambios en dichas políticas</w:t>
        </w:r>
      </w:ins>
    </w:p>
    <w:p w14:paraId="63FA16A6" w14:textId="77777777" w:rsidR="007E36E0" w:rsidRDefault="007E36E0" w:rsidP="007E36E0">
      <w:pPr>
        <w:autoSpaceDE w:val="0"/>
        <w:autoSpaceDN w:val="0"/>
        <w:adjustRightInd w:val="0"/>
        <w:jc w:val="left"/>
        <w:rPr>
          <w:ins w:id="9595" w:author="Erlie Hasam Morfin Zavalza" w:date="2014-11-06T15:13:00Z"/>
          <w:rFonts w:ascii="Calibri" w:eastAsiaTheme="minorHAnsi" w:hAnsi="Calibri" w:cs="Calibri"/>
          <w:b/>
          <w:bCs/>
          <w:color w:val="000000"/>
          <w:sz w:val="28"/>
          <w:szCs w:val="28"/>
          <w:lang w:val="es-MX" w:eastAsia="en-US"/>
        </w:rPr>
      </w:pPr>
      <w:ins w:id="9596" w:author="Erlie Hasam Morfin Zavalza" w:date="2014-11-06T15:13:00Z">
        <w:r>
          <w:rPr>
            <w:rFonts w:ascii="Calibri" w:eastAsiaTheme="minorHAnsi" w:hAnsi="Calibri" w:cs="Calibri"/>
            <w:b/>
            <w:bCs/>
            <w:color w:val="000000"/>
            <w:sz w:val="28"/>
            <w:szCs w:val="28"/>
            <w:lang w:val="es-MX" w:eastAsia="en-US"/>
          </w:rPr>
          <w:t>Productos del estudio del mercado proveedor</w:t>
        </w:r>
      </w:ins>
    </w:p>
    <w:p w14:paraId="0C43CFC0" w14:textId="77777777" w:rsidR="007E36E0" w:rsidRDefault="007E36E0" w:rsidP="007E36E0">
      <w:pPr>
        <w:autoSpaceDE w:val="0"/>
        <w:autoSpaceDN w:val="0"/>
        <w:adjustRightInd w:val="0"/>
        <w:jc w:val="left"/>
        <w:rPr>
          <w:ins w:id="9597" w:author="Erlie Hasam Morfin Zavalza" w:date="2014-11-06T15:13:00Z"/>
          <w:rFonts w:eastAsiaTheme="minorHAnsi"/>
          <w:szCs w:val="24"/>
          <w:lang w:val="es-MX" w:eastAsia="en-US"/>
        </w:rPr>
      </w:pPr>
      <w:ins w:id="9598" w:author="Erlie Hasam Morfin Zavalza" w:date="2014-11-06T15:13:00Z">
        <w:r>
          <w:rPr>
            <w:rFonts w:ascii="Wingdings" w:eastAsiaTheme="minorHAnsi" w:hAnsi="Wingdings" w:cs="Wingdings"/>
            <w:color w:val="000000"/>
            <w:sz w:val="28"/>
            <w:szCs w:val="28"/>
            <w:lang w:val="es-MX" w:eastAsia="en-US"/>
          </w:rPr>
          <w:t></w:t>
        </w:r>
        <w:r>
          <w:rPr>
            <w:rFonts w:ascii="Arial" w:eastAsiaTheme="minorHAnsi" w:hAnsi="Arial" w:cs="Arial"/>
            <w:b/>
            <w:bCs/>
            <w:color w:val="000000"/>
            <w:sz w:val="28"/>
            <w:szCs w:val="28"/>
            <w:lang w:val="es-MX" w:eastAsia="en-US"/>
          </w:rPr>
          <w:t xml:space="preserve"> </w:t>
        </w:r>
        <w:r>
          <w:rPr>
            <w:rFonts w:ascii="Calibri" w:eastAsiaTheme="minorHAnsi" w:hAnsi="Calibri" w:cs="Calibri"/>
            <w:color w:val="000000"/>
            <w:sz w:val="28"/>
            <w:szCs w:val="28"/>
            <w:lang w:val="es-MX" w:eastAsia="en-US"/>
          </w:rPr>
          <w:t xml:space="preserve">Determinar la disponibilidad actual y a futuro –proyectada- de los </w:t>
        </w:r>
      </w:ins>
    </w:p>
    <w:p w14:paraId="2085AC61" w14:textId="77777777" w:rsidR="007E36E0" w:rsidRDefault="007E36E0" w:rsidP="007E36E0">
      <w:pPr>
        <w:autoSpaceDE w:val="0"/>
        <w:autoSpaceDN w:val="0"/>
        <w:adjustRightInd w:val="0"/>
        <w:jc w:val="left"/>
        <w:rPr>
          <w:ins w:id="9599" w:author="Erlie Hasam Morfin Zavalza" w:date="2014-11-06T15:13:00Z"/>
          <w:rFonts w:ascii="Calibri" w:eastAsiaTheme="minorHAnsi" w:hAnsi="Calibri" w:cs="Calibri"/>
          <w:color w:val="000000"/>
          <w:sz w:val="28"/>
          <w:szCs w:val="28"/>
          <w:lang w:val="es-MX" w:eastAsia="en-US"/>
        </w:rPr>
      </w:pPr>
      <w:ins w:id="9600" w:author="Erlie Hasam Morfin Zavalza" w:date="2014-11-06T15:13:00Z">
        <w:r>
          <w:rPr>
            <w:rFonts w:ascii="Calibri" w:eastAsiaTheme="minorHAnsi" w:hAnsi="Calibri" w:cs="Calibri"/>
            <w:color w:val="000000"/>
            <w:sz w:val="28"/>
            <w:szCs w:val="28"/>
            <w:lang w:val="es-MX" w:eastAsia="en-US"/>
          </w:rPr>
          <w:t>recursos para la producción, como: materia prima, mano de obra y</w:t>
        </w:r>
      </w:ins>
    </w:p>
    <w:p w14:paraId="4332BE7C" w14:textId="77777777" w:rsidR="007E36E0" w:rsidRDefault="007E36E0" w:rsidP="007E36E0">
      <w:pPr>
        <w:autoSpaceDE w:val="0"/>
        <w:autoSpaceDN w:val="0"/>
        <w:adjustRightInd w:val="0"/>
        <w:jc w:val="left"/>
        <w:rPr>
          <w:ins w:id="9601" w:author="Erlie Hasam Morfin Zavalza" w:date="2014-11-06T15:13:00Z"/>
          <w:rFonts w:ascii="Calibri" w:eastAsiaTheme="minorHAnsi" w:hAnsi="Calibri" w:cs="Calibri"/>
          <w:color w:val="000000"/>
          <w:sz w:val="28"/>
          <w:szCs w:val="28"/>
          <w:lang w:val="es-MX" w:eastAsia="en-US"/>
        </w:rPr>
      </w:pPr>
      <w:ins w:id="9602" w:author="Erlie Hasam Morfin Zavalza" w:date="2014-11-06T15:13:00Z">
        <w:r>
          <w:rPr>
            <w:rFonts w:ascii="Calibri" w:eastAsiaTheme="minorHAnsi" w:hAnsi="Calibri" w:cs="Calibri"/>
            <w:color w:val="000000"/>
            <w:sz w:val="28"/>
            <w:szCs w:val="28"/>
            <w:lang w:val="es-MX" w:eastAsia="en-US"/>
          </w:rPr>
          <w:t>demás (Nótese que aquí es necesario considerar los resultados del</w:t>
        </w:r>
      </w:ins>
    </w:p>
    <w:p w14:paraId="705290A4" w14:textId="0CC26C33" w:rsidR="007E36E0" w:rsidRDefault="007E36E0">
      <w:pPr>
        <w:rPr>
          <w:ins w:id="9603" w:author="Erlie Hasam Morfin Zavalza" w:date="2014-11-06T15:13:00Z"/>
          <w:rFonts w:ascii="Calibri" w:eastAsiaTheme="minorHAnsi" w:hAnsi="Calibri" w:cs="Calibri"/>
          <w:color w:val="000000"/>
          <w:sz w:val="28"/>
          <w:szCs w:val="28"/>
          <w:lang w:val="es-MX" w:eastAsia="en-US"/>
        </w:rPr>
        <w:pPrChange w:id="9604" w:author="Erlie Hasam Morfin Zavalza" w:date="2014-11-06T15:02:00Z">
          <w:pPr>
            <w:ind w:left="426" w:hanging="426"/>
          </w:pPr>
        </w:pPrChange>
      </w:pPr>
      <w:ins w:id="9605" w:author="Erlie Hasam Morfin Zavalza" w:date="2014-11-06T15:13:00Z">
        <w:r>
          <w:rPr>
            <w:rFonts w:ascii="Calibri" w:eastAsiaTheme="minorHAnsi" w:hAnsi="Calibri" w:cs="Calibri"/>
            <w:color w:val="000000"/>
            <w:sz w:val="28"/>
            <w:szCs w:val="28"/>
            <w:lang w:val="es-MX" w:eastAsia="en-US"/>
          </w:rPr>
          <w:t>estudio técnico)</w:t>
        </w:r>
      </w:ins>
    </w:p>
    <w:p w14:paraId="1FA1DFD7" w14:textId="77777777" w:rsidR="007E36E0" w:rsidRDefault="007E36E0" w:rsidP="007E36E0">
      <w:pPr>
        <w:autoSpaceDE w:val="0"/>
        <w:autoSpaceDN w:val="0"/>
        <w:adjustRightInd w:val="0"/>
        <w:jc w:val="left"/>
        <w:rPr>
          <w:ins w:id="9606" w:author="Erlie Hasam Morfin Zavalza" w:date="2014-11-06T15:13:00Z"/>
          <w:rFonts w:ascii="Calibri" w:eastAsiaTheme="minorHAnsi" w:hAnsi="Calibri" w:cs="Calibri"/>
          <w:color w:val="000000"/>
          <w:sz w:val="28"/>
          <w:szCs w:val="28"/>
          <w:lang w:val="es-MX" w:eastAsia="en-US"/>
        </w:rPr>
      </w:pPr>
      <w:ins w:id="9607" w:author="Erlie Hasam Morfin Zavalza" w:date="2014-11-06T15:13:00Z">
        <w:r>
          <w:rPr>
            <w:rFonts w:ascii="Calibri" w:eastAsiaTheme="minorHAnsi" w:hAnsi="Calibri" w:cs="Calibri"/>
            <w:color w:val="000000"/>
            <w:sz w:val="28"/>
            <w:szCs w:val="28"/>
            <w:lang w:val="es-MX" w:eastAsia="en-US"/>
          </w:rPr>
          <w:t>Determinar si la demanda de insumos del nuevo proyecto afectara</w:t>
        </w:r>
      </w:ins>
    </w:p>
    <w:p w14:paraId="2014FED8" w14:textId="77777777" w:rsidR="007E36E0" w:rsidRDefault="007E36E0" w:rsidP="007E36E0">
      <w:pPr>
        <w:autoSpaceDE w:val="0"/>
        <w:autoSpaceDN w:val="0"/>
        <w:adjustRightInd w:val="0"/>
        <w:jc w:val="left"/>
        <w:rPr>
          <w:ins w:id="9608" w:author="Erlie Hasam Morfin Zavalza" w:date="2014-11-06T15:13:00Z"/>
          <w:rFonts w:eastAsiaTheme="minorHAnsi"/>
          <w:szCs w:val="24"/>
          <w:lang w:val="es-MX" w:eastAsia="en-US"/>
        </w:rPr>
      </w:pPr>
      <w:ins w:id="9609" w:author="Erlie Hasam Morfin Zavalza" w:date="2014-11-06T15:13:00Z">
        <w:r>
          <w:rPr>
            <w:rFonts w:ascii="Calibri" w:eastAsiaTheme="minorHAnsi" w:hAnsi="Calibri" w:cs="Calibri"/>
            <w:color w:val="000000"/>
            <w:sz w:val="28"/>
            <w:szCs w:val="28"/>
            <w:lang w:val="es-MX" w:eastAsia="en-US"/>
          </w:rPr>
          <w:t xml:space="preserve">el mercado de estos, por ejemplo: en el precio </w:t>
        </w:r>
      </w:ins>
    </w:p>
    <w:p w14:paraId="60815FBC" w14:textId="77777777" w:rsidR="007E36E0" w:rsidRDefault="007E36E0" w:rsidP="007E36E0">
      <w:pPr>
        <w:autoSpaceDE w:val="0"/>
        <w:autoSpaceDN w:val="0"/>
        <w:adjustRightInd w:val="0"/>
        <w:jc w:val="left"/>
        <w:rPr>
          <w:ins w:id="9610" w:author="Erlie Hasam Morfin Zavalza" w:date="2014-11-06T15:13:00Z"/>
          <w:rFonts w:ascii="Calibri" w:eastAsiaTheme="minorHAnsi" w:hAnsi="Calibri" w:cs="Calibri"/>
          <w:color w:val="000000"/>
          <w:sz w:val="28"/>
          <w:szCs w:val="28"/>
          <w:lang w:val="es-MX" w:eastAsia="en-US"/>
        </w:rPr>
      </w:pPr>
      <w:ins w:id="9611" w:author="Erlie Hasam Morfin Zavalza" w:date="2014-11-06T15:13:00Z">
        <w:r>
          <w:rPr>
            <w:rFonts w:ascii="Wingdings" w:eastAsiaTheme="minorHAnsi" w:hAnsi="Wingdings" w:cs="Wingdings"/>
            <w:color w:val="000000"/>
            <w:sz w:val="28"/>
            <w:szCs w:val="28"/>
            <w:lang w:val="es-MX" w:eastAsia="en-US"/>
          </w:rPr>
          <w:t></w:t>
        </w:r>
        <w:r>
          <w:rPr>
            <w:rFonts w:ascii="Arial" w:eastAsiaTheme="minorHAnsi" w:hAnsi="Arial" w:cs="Arial"/>
            <w:b/>
            <w:bCs/>
            <w:color w:val="000000"/>
            <w:sz w:val="28"/>
            <w:szCs w:val="28"/>
            <w:lang w:val="es-MX" w:eastAsia="en-US"/>
          </w:rPr>
          <w:t xml:space="preserve"> </w:t>
        </w:r>
        <w:r>
          <w:rPr>
            <w:rFonts w:ascii="Calibri" w:eastAsiaTheme="minorHAnsi" w:hAnsi="Calibri" w:cs="Calibri"/>
            <w:color w:val="000000"/>
            <w:sz w:val="28"/>
            <w:szCs w:val="28"/>
            <w:lang w:val="es-MX" w:eastAsia="en-US"/>
          </w:rPr>
          <w:t>Condiciones de comercio exterior, licencias, barreras arancelarias,</w:t>
        </w:r>
      </w:ins>
    </w:p>
    <w:p w14:paraId="5E42A322" w14:textId="77777777" w:rsidR="007E36E0" w:rsidRDefault="007E36E0" w:rsidP="007E36E0">
      <w:pPr>
        <w:autoSpaceDE w:val="0"/>
        <w:autoSpaceDN w:val="0"/>
        <w:adjustRightInd w:val="0"/>
        <w:jc w:val="left"/>
        <w:rPr>
          <w:ins w:id="9612" w:author="Erlie Hasam Morfin Zavalza" w:date="2014-11-06T15:13:00Z"/>
          <w:rFonts w:eastAsiaTheme="minorHAnsi"/>
          <w:szCs w:val="24"/>
          <w:lang w:val="es-MX" w:eastAsia="en-US"/>
        </w:rPr>
      </w:pPr>
      <w:ins w:id="9613" w:author="Erlie Hasam Morfin Zavalza" w:date="2014-11-06T15:13:00Z">
        <w:r>
          <w:rPr>
            <w:rFonts w:ascii="Calibri" w:eastAsiaTheme="minorHAnsi" w:hAnsi="Calibri" w:cs="Calibri"/>
            <w:color w:val="000000"/>
            <w:sz w:val="28"/>
            <w:szCs w:val="28"/>
            <w:lang w:val="es-MX" w:eastAsia="en-US"/>
          </w:rPr>
          <w:t xml:space="preserve">cupos, cuotas, etcétera </w:t>
        </w:r>
      </w:ins>
    </w:p>
    <w:p w14:paraId="19BD8924" w14:textId="3D794883" w:rsidR="007E36E0" w:rsidRPr="007E36E0" w:rsidRDefault="007E36E0">
      <w:pPr>
        <w:rPr>
          <w:ins w:id="9614" w:author="Erlie Hasam Morfin Zavalza" w:date="2014-11-06T15:05:00Z"/>
          <w:i/>
          <w:rPrChange w:id="9615" w:author="Erlie Hasam Morfin Zavalza" w:date="2014-11-06T15:06:00Z">
            <w:rPr>
              <w:ins w:id="9616" w:author="Erlie Hasam Morfin Zavalza" w:date="2014-11-06T15:05:00Z"/>
            </w:rPr>
          </w:rPrChange>
        </w:rPr>
        <w:pPrChange w:id="9617" w:author="Erlie Hasam Morfin Zavalza" w:date="2014-11-06T15:02:00Z">
          <w:pPr>
            <w:ind w:left="426" w:hanging="426"/>
          </w:pPr>
        </w:pPrChange>
      </w:pPr>
      <w:ins w:id="9618" w:author="Erlie Hasam Morfin Zavalza" w:date="2014-11-06T15:13:00Z">
        <w:r>
          <w:rPr>
            <w:rFonts w:ascii="Wingdings" w:eastAsiaTheme="minorHAnsi" w:hAnsi="Wingdings" w:cs="Wingdings"/>
            <w:color w:val="000000"/>
            <w:sz w:val="28"/>
            <w:szCs w:val="28"/>
            <w:lang w:val="es-MX" w:eastAsia="en-US"/>
          </w:rPr>
          <w:t></w:t>
        </w:r>
        <w:r>
          <w:rPr>
            <w:rFonts w:ascii="Arial" w:eastAsiaTheme="minorHAnsi" w:hAnsi="Arial" w:cs="Arial"/>
            <w:b/>
            <w:bCs/>
            <w:color w:val="000000"/>
            <w:sz w:val="28"/>
            <w:szCs w:val="28"/>
            <w:lang w:val="es-MX" w:eastAsia="en-US"/>
          </w:rPr>
          <w:t xml:space="preserve"> </w:t>
        </w:r>
        <w:r>
          <w:rPr>
            <w:rFonts w:ascii="Calibri" w:eastAsiaTheme="minorHAnsi" w:hAnsi="Calibri" w:cs="Calibri"/>
            <w:color w:val="000000"/>
            <w:sz w:val="28"/>
            <w:szCs w:val="28"/>
            <w:lang w:val="es-MX" w:eastAsia="en-US"/>
          </w:rPr>
          <w:t>Determinar el poder de negociación con los proveedores</w:t>
        </w:r>
      </w:ins>
    </w:p>
    <w:p w14:paraId="68617FD5" w14:textId="25BBF8B8" w:rsidR="007E36E0" w:rsidRDefault="007E36E0">
      <w:pPr>
        <w:rPr>
          <w:ins w:id="9619" w:author="Erlie Hasam Morfin Zavalza" w:date="2014-11-06T15:03:00Z"/>
        </w:rPr>
        <w:pPrChange w:id="9620" w:author="Erlie Hasam Morfin Zavalza" w:date="2014-11-06T15:02:00Z">
          <w:pPr>
            <w:ind w:left="426" w:hanging="426"/>
          </w:pPr>
        </w:pPrChange>
      </w:pPr>
      <w:commentRangeStart w:id="9621"/>
      <w:ins w:id="9622" w:author="Erlie Hasam Morfin Zavalza" w:date="2014-11-06T15:02:00Z">
        <w:r>
          <w:lastRenderedPageBreak/>
          <w:t xml:space="preserve">Actualmente se cuenta con distintos proveedores </w:t>
        </w:r>
      </w:ins>
      <w:ins w:id="9623" w:author="Erlie Hasam Morfin Zavalza" w:date="2014-11-06T15:03:00Z">
        <w:r>
          <w:t>regionales que han establecido acuerdos con nosotros para proveer la materia prima e insumos necesarios para la producción de empanadas, no obstante sabemos que t</w:t>
        </w:r>
        <w:r w:rsidR="00F56C8E">
          <w:t>endremos que buscar la manera d</w:t>
        </w:r>
        <w:r>
          <w:t>e</w:t>
        </w:r>
      </w:ins>
      <w:ins w:id="9624" w:author="Erlie Hasam Morfin Zavalza" w:date="2014-11-06T17:59:00Z">
        <w:r w:rsidR="00F56C8E">
          <w:t xml:space="preserve"> </w:t>
        </w:r>
      </w:ins>
      <w:ins w:id="9625" w:author="Erlie Hasam Morfin Zavalza" w:date="2014-11-06T15:03:00Z">
        <w:r>
          <w:t>llegar a nuevos acuerdos para mejorar las condiciones de entrega y los precios.</w:t>
        </w:r>
      </w:ins>
    </w:p>
    <w:p w14:paraId="661DC514" w14:textId="70A07349" w:rsidR="007E36E0" w:rsidRDefault="007E36E0">
      <w:pPr>
        <w:rPr>
          <w:ins w:id="9626" w:author="Erlie Hasam Morfin Zavalza" w:date="2014-11-06T15:10:00Z"/>
        </w:rPr>
        <w:pPrChange w:id="9627" w:author="Erlie Hasam Morfin Zavalza" w:date="2014-11-06T15:02:00Z">
          <w:pPr>
            <w:ind w:left="426" w:hanging="426"/>
          </w:pPr>
        </w:pPrChange>
      </w:pPr>
      <w:ins w:id="9628" w:author="Erlie Hasam Morfin Zavalza" w:date="2014-11-06T15:04:00Z">
        <w:r>
          <w:t>Respecto a los recursos humanos, se cuenta con personal de mismo restaurant Top-Ten quienes estarán dispuestos a laborar los fines de semana para este nuevo negocio de empanadas.</w:t>
        </w:r>
      </w:ins>
    </w:p>
    <w:p w14:paraId="7FAB7B27" w14:textId="2B7A3259" w:rsidR="00D948DE" w:rsidRDefault="007E36E0">
      <w:pPr>
        <w:rPr>
          <w:ins w:id="9629" w:author="Erlie Hasam Morfin Zavalza" w:date="2014-11-06T17:23:00Z"/>
        </w:rPr>
      </w:pPr>
      <w:ins w:id="9630" w:author="Erlie Hasam Morfin Zavalza" w:date="2014-11-06T15:10:00Z">
        <w:r>
          <w:t>Respecto al poder de negociación d</w:t>
        </w:r>
      </w:ins>
      <w:ins w:id="9631" w:author="Erlie Hasam Morfin Zavalza" w:date="2014-11-06T15:11:00Z">
        <w:r>
          <w:t xml:space="preserve">e </w:t>
        </w:r>
      </w:ins>
      <w:ins w:id="9632" w:author="Erlie Hasam Morfin Zavalza" w:date="2014-11-06T15:10:00Z">
        <w:r>
          <w:t xml:space="preserve">los proveedores es bajo puesto a que existen multitud de opciones para conseguir los insumos necesarios para la producción y </w:t>
        </w:r>
      </w:ins>
      <w:ins w:id="9633" w:author="Erlie Hasam Morfin Zavalza" w:date="2014-11-06T15:11:00Z">
        <w:r>
          <w:t>quizás</w:t>
        </w:r>
      </w:ins>
      <w:ins w:id="9634" w:author="Erlie Hasam Morfin Zavalza" w:date="2014-11-06T15:10:00Z">
        <w:r>
          <w:t xml:space="preserve"> </w:t>
        </w:r>
      </w:ins>
      <w:ins w:id="9635" w:author="Erlie Hasam Morfin Zavalza" w:date="2014-11-06T15:11:00Z">
        <w:r>
          <w:t xml:space="preserve">en mejores condiciones, lo cual dice que no hay grandes riesgos o costos de cambiarnos de proveedores, </w:t>
        </w:r>
      </w:ins>
      <w:ins w:id="9636" w:author="Erlie Hasam Morfin Zavalza" w:date="2014-11-06T15:12:00Z">
        <w:r>
          <w:t>más</w:t>
        </w:r>
      </w:ins>
      <w:ins w:id="9637" w:author="Erlie Hasam Morfin Zavalza" w:date="2014-11-06T15:11:00Z">
        <w:r>
          <w:t xml:space="preserve"> sin embargo nuestros competidores mayores pueden conseguir llegar a un mejor acuerdo en precio que nosotros lo cual puede hacer que nuestros product</w:t>
        </w:r>
      </w:ins>
      <w:ins w:id="9638" w:author="Erlie Hasam Morfin Zavalza" w:date="2014-11-06T15:12:00Z">
        <w:r>
          <w:t>os sean de precios elevados</w:t>
        </w:r>
      </w:ins>
      <w:ins w:id="9639" w:author="Erlie Hasam Morfin Zavalza" w:date="2014-11-06T15:11:00Z">
        <w:r>
          <w:t>.</w:t>
        </w:r>
      </w:ins>
      <w:commentRangeEnd w:id="9621"/>
      <w:ins w:id="9640" w:author="Erlie Hasam Morfin Zavalza" w:date="2014-11-06T18:00:00Z">
        <w:r w:rsidR="00F56C8E">
          <w:rPr>
            <w:rStyle w:val="Refdecomentario"/>
          </w:rPr>
          <w:commentReference w:id="9621"/>
        </w:r>
      </w:ins>
    </w:p>
    <w:p w14:paraId="7F58DF47" w14:textId="1413DD30" w:rsidR="00A86AA5" w:rsidRDefault="00F56C8E">
      <w:pPr>
        <w:pStyle w:val="Ttulo3"/>
        <w:rPr>
          <w:ins w:id="9641" w:author="Erlie Hasam Morfin Zavalza" w:date="2014-11-05T15:13:00Z"/>
        </w:rPr>
        <w:pPrChange w:id="9642" w:author="Erlie Hasam Morfin Zavalza" w:date="2014-11-07T14:17:00Z">
          <w:pPr>
            <w:ind w:left="426" w:hanging="426"/>
          </w:pPr>
        </w:pPrChange>
      </w:pPr>
      <w:ins w:id="9643" w:author="Erlie Hasam Morfin Zavalza" w:date="2014-11-06T17:59:00Z">
        <w:r>
          <w:t>M</w:t>
        </w:r>
      </w:ins>
      <w:commentRangeStart w:id="9644"/>
      <w:ins w:id="9645" w:author="Erlie Hasam Morfin Zavalza" w:date="2014-11-05T15:07:00Z">
        <w:r w:rsidR="00A86AA5">
          <w:t>ERCADO DEL COMPETIDOR</w:t>
        </w:r>
      </w:ins>
      <w:commentRangeEnd w:id="9644"/>
      <w:ins w:id="9646" w:author="Erlie Hasam Morfin Zavalza" w:date="2014-11-06T15:16:00Z">
        <w:r w:rsidR="0014062E">
          <w:rPr>
            <w:rStyle w:val="Refdecomentario"/>
            <w:rFonts w:ascii="Times New Roman" w:eastAsia="Times New Roman" w:hAnsi="Times New Roman" w:cs="Times New Roman"/>
            <w:b w:val="0"/>
            <w:caps w:val="0"/>
            <w:color w:val="auto"/>
          </w:rPr>
          <w:commentReference w:id="9644"/>
        </w:r>
      </w:ins>
    </w:p>
    <w:p w14:paraId="1AD0D85F" w14:textId="5EB743C0" w:rsidR="00D948DE" w:rsidRPr="00D948DE" w:rsidRDefault="00D948DE" w:rsidP="00D948DE">
      <w:pPr>
        <w:autoSpaceDE w:val="0"/>
        <w:autoSpaceDN w:val="0"/>
        <w:adjustRightInd w:val="0"/>
        <w:jc w:val="left"/>
        <w:rPr>
          <w:ins w:id="9647" w:author="Erlie Hasam Morfin Zavalza" w:date="2014-11-06T17:22:00Z"/>
          <w:rFonts w:eastAsiaTheme="minorHAnsi"/>
          <w:szCs w:val="24"/>
          <w:lang w:val="es-MX" w:eastAsia="en-US"/>
          <w:rPrChange w:id="9648" w:author="Erlie Hasam Morfin Zavalza" w:date="2014-11-06T17:23:00Z">
            <w:rPr>
              <w:ins w:id="9649" w:author="Erlie Hasam Morfin Zavalza" w:date="2014-11-06T17:22:00Z"/>
              <w:rFonts w:ascii="Calibri" w:eastAsiaTheme="minorHAnsi" w:hAnsi="Calibri" w:cs="Calibri"/>
              <w:color w:val="000000"/>
              <w:sz w:val="28"/>
              <w:szCs w:val="28"/>
              <w:lang w:val="es-MX" w:eastAsia="en-US"/>
            </w:rPr>
          </w:rPrChange>
        </w:rPr>
      </w:pPr>
      <w:ins w:id="9650" w:author="Erlie Hasam Morfin Zavalza" w:date="2014-11-06T17:22:00Z">
        <w:r>
          <w:rPr>
            <w:rFonts w:ascii="Calibri" w:eastAsiaTheme="minorHAnsi" w:hAnsi="Calibri" w:cs="Calibri"/>
            <w:color w:val="000000"/>
            <w:sz w:val="28"/>
            <w:szCs w:val="28"/>
            <w:lang w:val="es-MX" w:eastAsia="en-US"/>
          </w:rPr>
          <w:t>El mercado competidor son la totalidad de las empresas que</w:t>
        </w:r>
      </w:ins>
    </w:p>
    <w:p w14:paraId="5909630A" w14:textId="77777777" w:rsidR="00D948DE" w:rsidRDefault="00D948DE" w:rsidP="00D948DE">
      <w:pPr>
        <w:autoSpaceDE w:val="0"/>
        <w:autoSpaceDN w:val="0"/>
        <w:adjustRightInd w:val="0"/>
        <w:jc w:val="left"/>
        <w:rPr>
          <w:ins w:id="9651" w:author="Erlie Hasam Morfin Zavalza" w:date="2014-11-06T17:22:00Z"/>
          <w:rFonts w:ascii="Calibri" w:eastAsiaTheme="minorHAnsi" w:hAnsi="Calibri" w:cs="Calibri"/>
          <w:color w:val="000000"/>
          <w:sz w:val="28"/>
          <w:szCs w:val="28"/>
          <w:lang w:val="es-MX" w:eastAsia="en-US"/>
        </w:rPr>
      </w:pPr>
      <w:ins w:id="9652" w:author="Erlie Hasam Morfin Zavalza" w:date="2014-11-06T17:22:00Z">
        <w:r>
          <w:rPr>
            <w:rFonts w:ascii="Calibri" w:eastAsiaTheme="minorHAnsi" w:hAnsi="Calibri" w:cs="Calibri"/>
            <w:color w:val="000000"/>
            <w:sz w:val="28"/>
            <w:szCs w:val="28"/>
            <w:lang w:val="es-MX" w:eastAsia="en-US"/>
          </w:rPr>
          <w:t>actualmente satisfacen total o parcialmente las necesidades de los</w:t>
        </w:r>
      </w:ins>
    </w:p>
    <w:p w14:paraId="58296F1E" w14:textId="77777777" w:rsidR="00D948DE" w:rsidRDefault="00D948DE" w:rsidP="00D948DE">
      <w:pPr>
        <w:autoSpaceDE w:val="0"/>
        <w:autoSpaceDN w:val="0"/>
        <w:adjustRightInd w:val="0"/>
        <w:jc w:val="left"/>
        <w:rPr>
          <w:ins w:id="9653" w:author="Erlie Hasam Morfin Zavalza" w:date="2014-11-06T17:22:00Z"/>
          <w:rFonts w:ascii="Calibri" w:eastAsiaTheme="minorHAnsi" w:hAnsi="Calibri" w:cs="Calibri"/>
          <w:color w:val="000000"/>
          <w:sz w:val="28"/>
          <w:szCs w:val="28"/>
          <w:lang w:val="es-MX" w:eastAsia="en-US"/>
        </w:rPr>
      </w:pPr>
      <w:ins w:id="9654" w:author="Erlie Hasam Morfin Zavalza" w:date="2014-11-06T17:22:00Z">
        <w:r>
          <w:rPr>
            <w:rFonts w:ascii="Calibri" w:eastAsiaTheme="minorHAnsi" w:hAnsi="Calibri" w:cs="Calibri"/>
            <w:color w:val="000000"/>
            <w:sz w:val="28"/>
            <w:szCs w:val="28"/>
            <w:lang w:val="es-MX" w:eastAsia="en-US"/>
          </w:rPr>
          <w:t>consumidores que pretende atender el proyecto. Es decir, son las</w:t>
        </w:r>
      </w:ins>
    </w:p>
    <w:p w14:paraId="4898AEBC" w14:textId="77777777" w:rsidR="00D948DE" w:rsidRDefault="00D948DE" w:rsidP="00D948DE">
      <w:pPr>
        <w:autoSpaceDE w:val="0"/>
        <w:autoSpaceDN w:val="0"/>
        <w:adjustRightInd w:val="0"/>
        <w:jc w:val="left"/>
        <w:rPr>
          <w:ins w:id="9655" w:author="Erlie Hasam Morfin Zavalza" w:date="2014-11-06T17:22:00Z"/>
          <w:rFonts w:ascii="Calibri" w:eastAsiaTheme="minorHAnsi" w:hAnsi="Calibri" w:cs="Calibri"/>
          <w:color w:val="000000"/>
          <w:sz w:val="28"/>
          <w:szCs w:val="28"/>
          <w:lang w:val="es-MX" w:eastAsia="en-US"/>
        </w:rPr>
      </w:pPr>
      <w:ins w:id="9656" w:author="Erlie Hasam Morfin Zavalza" w:date="2014-11-06T17:22:00Z">
        <w:r>
          <w:rPr>
            <w:rFonts w:ascii="Calibri" w:eastAsiaTheme="minorHAnsi" w:hAnsi="Calibri" w:cs="Calibri"/>
            <w:color w:val="000000"/>
            <w:sz w:val="28"/>
            <w:szCs w:val="28"/>
            <w:lang w:val="es-MX" w:eastAsia="en-US"/>
          </w:rPr>
          <w:t>empresas con las cuales, la empresa del proyecto, compartirá el</w:t>
        </w:r>
      </w:ins>
    </w:p>
    <w:p w14:paraId="77FAFCC5" w14:textId="1E417356" w:rsidR="00A86AA5" w:rsidRDefault="00D948DE" w:rsidP="00D948DE">
      <w:pPr>
        <w:ind w:left="426"/>
        <w:rPr>
          <w:ins w:id="9657" w:author="Erlie Hasam Morfin Zavalza" w:date="2014-11-06T17:23:00Z"/>
          <w:rFonts w:ascii="Calibri" w:eastAsiaTheme="minorHAnsi" w:hAnsi="Calibri" w:cs="Calibri"/>
          <w:color w:val="000000"/>
          <w:sz w:val="28"/>
          <w:szCs w:val="28"/>
          <w:lang w:val="es-MX" w:eastAsia="en-US"/>
        </w:rPr>
      </w:pPr>
      <w:ins w:id="9658" w:author="Erlie Hasam Morfin Zavalza" w:date="2014-11-06T17:22:00Z">
        <w:r>
          <w:rPr>
            <w:rFonts w:ascii="Calibri" w:eastAsiaTheme="minorHAnsi" w:hAnsi="Calibri" w:cs="Calibri"/>
            <w:color w:val="000000"/>
            <w:sz w:val="28"/>
            <w:szCs w:val="28"/>
            <w:lang w:val="es-MX" w:eastAsia="en-US"/>
          </w:rPr>
          <w:t>mercado consumidor.</w:t>
        </w:r>
      </w:ins>
    </w:p>
    <w:p w14:paraId="470AA2AF" w14:textId="77777777" w:rsidR="00D948DE" w:rsidRDefault="00D948DE" w:rsidP="00D948DE">
      <w:pPr>
        <w:autoSpaceDE w:val="0"/>
        <w:autoSpaceDN w:val="0"/>
        <w:adjustRightInd w:val="0"/>
        <w:jc w:val="left"/>
        <w:rPr>
          <w:ins w:id="9659" w:author="Erlie Hasam Morfin Zavalza" w:date="2014-11-06T17:23:00Z"/>
          <w:rFonts w:ascii="Calibri" w:eastAsiaTheme="minorHAnsi" w:hAnsi="Calibri" w:cs="Calibri"/>
          <w:color w:val="000000"/>
          <w:sz w:val="28"/>
          <w:szCs w:val="28"/>
          <w:lang w:val="es-MX" w:eastAsia="en-US"/>
        </w:rPr>
      </w:pPr>
      <w:ins w:id="9660" w:author="Erlie Hasam Morfin Zavalza" w:date="2014-11-06T17:23:00Z">
        <w:r>
          <w:rPr>
            <w:rFonts w:ascii="Calibri" w:eastAsiaTheme="minorHAnsi" w:hAnsi="Calibri" w:cs="Calibri"/>
            <w:color w:val="000000"/>
            <w:sz w:val="28"/>
            <w:szCs w:val="28"/>
            <w:lang w:val="es-MX" w:eastAsia="en-US"/>
          </w:rPr>
          <w:t>Aunque la existencia de la competencia no es un motivo para alegrarse,</w:t>
        </w:r>
      </w:ins>
    </w:p>
    <w:p w14:paraId="7E0FE8B0" w14:textId="77777777" w:rsidR="00D948DE" w:rsidRDefault="00D948DE" w:rsidP="00D948DE">
      <w:pPr>
        <w:autoSpaceDE w:val="0"/>
        <w:autoSpaceDN w:val="0"/>
        <w:adjustRightInd w:val="0"/>
        <w:jc w:val="left"/>
        <w:rPr>
          <w:ins w:id="9661" w:author="Erlie Hasam Morfin Zavalza" w:date="2014-11-06T17:23:00Z"/>
          <w:rFonts w:ascii="Calibri" w:eastAsiaTheme="minorHAnsi" w:hAnsi="Calibri" w:cs="Calibri"/>
          <w:color w:val="000000"/>
          <w:sz w:val="28"/>
          <w:szCs w:val="28"/>
          <w:lang w:val="es-MX" w:eastAsia="en-US"/>
        </w:rPr>
      </w:pPr>
      <w:ins w:id="9662" w:author="Erlie Hasam Morfin Zavalza" w:date="2014-11-06T17:23:00Z">
        <w:r>
          <w:rPr>
            <w:rFonts w:ascii="Calibri" w:eastAsiaTheme="minorHAnsi" w:hAnsi="Calibri" w:cs="Calibri"/>
            <w:color w:val="000000"/>
            <w:sz w:val="28"/>
            <w:szCs w:val="28"/>
            <w:lang w:val="es-MX" w:eastAsia="en-US"/>
          </w:rPr>
          <w:t>es necesario aprovecharla como fuente de información para el estudio</w:t>
        </w:r>
      </w:ins>
    </w:p>
    <w:p w14:paraId="435EB554" w14:textId="77777777" w:rsidR="00D948DE" w:rsidRDefault="00D948DE" w:rsidP="00D948DE">
      <w:pPr>
        <w:autoSpaceDE w:val="0"/>
        <w:autoSpaceDN w:val="0"/>
        <w:adjustRightInd w:val="0"/>
        <w:jc w:val="left"/>
        <w:rPr>
          <w:ins w:id="9663" w:author="Erlie Hasam Morfin Zavalza" w:date="2014-11-06T17:23:00Z"/>
          <w:rFonts w:ascii="Calibri" w:eastAsiaTheme="minorHAnsi" w:hAnsi="Calibri" w:cs="Calibri"/>
          <w:color w:val="000000"/>
          <w:sz w:val="28"/>
          <w:szCs w:val="28"/>
          <w:lang w:val="es-MX" w:eastAsia="en-US"/>
        </w:rPr>
      </w:pPr>
      <w:ins w:id="9664" w:author="Erlie Hasam Morfin Zavalza" w:date="2014-11-06T17:23:00Z">
        <w:r>
          <w:rPr>
            <w:rFonts w:ascii="Calibri" w:eastAsiaTheme="minorHAnsi" w:hAnsi="Calibri" w:cs="Calibri"/>
            <w:color w:val="000000"/>
            <w:sz w:val="28"/>
            <w:szCs w:val="28"/>
            <w:lang w:val="es-MX" w:eastAsia="en-US"/>
          </w:rPr>
          <w:t>del proyecto. La obtención de informaciones de la competencia no es</w:t>
        </w:r>
      </w:ins>
    </w:p>
    <w:p w14:paraId="235F2811" w14:textId="77777777" w:rsidR="00D948DE" w:rsidRDefault="00D948DE" w:rsidP="00D948DE">
      <w:pPr>
        <w:autoSpaceDE w:val="0"/>
        <w:autoSpaceDN w:val="0"/>
        <w:adjustRightInd w:val="0"/>
        <w:jc w:val="left"/>
        <w:rPr>
          <w:ins w:id="9665" w:author="Erlie Hasam Morfin Zavalza" w:date="2014-11-06T17:23:00Z"/>
          <w:rFonts w:ascii="Calibri" w:eastAsiaTheme="minorHAnsi" w:hAnsi="Calibri" w:cs="Calibri"/>
          <w:color w:val="000000"/>
          <w:sz w:val="28"/>
          <w:szCs w:val="28"/>
          <w:lang w:val="es-MX" w:eastAsia="en-US"/>
        </w:rPr>
      </w:pPr>
      <w:ins w:id="9666" w:author="Erlie Hasam Morfin Zavalza" w:date="2014-11-06T17:23:00Z">
        <w:r>
          <w:rPr>
            <w:rFonts w:ascii="Calibri" w:eastAsiaTheme="minorHAnsi" w:hAnsi="Calibri" w:cs="Calibri"/>
            <w:color w:val="000000"/>
            <w:sz w:val="28"/>
            <w:szCs w:val="28"/>
            <w:lang w:val="es-MX" w:eastAsia="en-US"/>
          </w:rPr>
          <w:t>fácil, de ella se debe obtener balances, cuadros de resultados, informes</w:t>
        </w:r>
      </w:ins>
    </w:p>
    <w:p w14:paraId="1490D1C5" w14:textId="77777777" w:rsidR="00D948DE" w:rsidRDefault="00D948DE" w:rsidP="00D948DE">
      <w:pPr>
        <w:autoSpaceDE w:val="0"/>
        <w:autoSpaceDN w:val="0"/>
        <w:adjustRightInd w:val="0"/>
        <w:jc w:val="left"/>
        <w:rPr>
          <w:ins w:id="9667" w:author="Erlie Hasam Morfin Zavalza" w:date="2014-11-06T17:23:00Z"/>
          <w:rFonts w:ascii="Calibri" w:eastAsiaTheme="minorHAnsi" w:hAnsi="Calibri" w:cs="Calibri"/>
          <w:color w:val="000000"/>
          <w:sz w:val="28"/>
          <w:szCs w:val="28"/>
          <w:lang w:val="es-MX" w:eastAsia="en-US"/>
        </w:rPr>
      </w:pPr>
      <w:ins w:id="9668" w:author="Erlie Hasam Morfin Zavalza" w:date="2014-11-06T17:23:00Z">
        <w:r>
          <w:rPr>
            <w:rFonts w:ascii="Calibri" w:eastAsiaTheme="minorHAnsi" w:hAnsi="Calibri" w:cs="Calibri"/>
            <w:color w:val="000000"/>
            <w:sz w:val="28"/>
            <w:szCs w:val="28"/>
            <w:lang w:val="es-MX" w:eastAsia="en-US"/>
          </w:rPr>
          <w:t>de gestión, etcétera; los cuales son datos muy valiosos para el estudio</w:t>
        </w:r>
      </w:ins>
    </w:p>
    <w:p w14:paraId="12CC31E2" w14:textId="77777777" w:rsidR="00D948DE" w:rsidRDefault="00D948DE" w:rsidP="00D948DE">
      <w:pPr>
        <w:autoSpaceDE w:val="0"/>
        <w:autoSpaceDN w:val="0"/>
        <w:adjustRightInd w:val="0"/>
        <w:jc w:val="left"/>
        <w:rPr>
          <w:ins w:id="9669" w:author="Erlie Hasam Morfin Zavalza" w:date="2014-11-06T17:23:00Z"/>
          <w:rFonts w:ascii="Calibri" w:eastAsiaTheme="minorHAnsi" w:hAnsi="Calibri" w:cs="Calibri"/>
          <w:color w:val="000000"/>
          <w:sz w:val="28"/>
          <w:szCs w:val="28"/>
          <w:lang w:val="es-MX" w:eastAsia="en-US"/>
        </w:rPr>
      </w:pPr>
      <w:ins w:id="9670" w:author="Erlie Hasam Morfin Zavalza" w:date="2014-11-06T17:23:00Z">
        <w:r>
          <w:rPr>
            <w:rFonts w:ascii="Calibri" w:eastAsiaTheme="minorHAnsi" w:hAnsi="Calibri" w:cs="Calibri"/>
            <w:color w:val="000000"/>
            <w:sz w:val="28"/>
            <w:szCs w:val="28"/>
            <w:lang w:val="es-MX" w:eastAsia="en-US"/>
          </w:rPr>
          <w:t>del proyecto</w:t>
        </w:r>
      </w:ins>
    </w:p>
    <w:p w14:paraId="3EA2713C" w14:textId="77777777" w:rsidR="00D948DE" w:rsidRDefault="00D948DE" w:rsidP="00D948DE">
      <w:pPr>
        <w:autoSpaceDE w:val="0"/>
        <w:autoSpaceDN w:val="0"/>
        <w:adjustRightInd w:val="0"/>
        <w:jc w:val="left"/>
        <w:rPr>
          <w:ins w:id="9671" w:author="Erlie Hasam Morfin Zavalza" w:date="2014-11-06T17:23:00Z"/>
          <w:rFonts w:ascii="Calibri" w:eastAsiaTheme="minorHAnsi" w:hAnsi="Calibri" w:cs="Calibri"/>
          <w:color w:val="000000"/>
          <w:sz w:val="28"/>
          <w:szCs w:val="28"/>
          <w:lang w:val="es-MX" w:eastAsia="en-US"/>
        </w:rPr>
      </w:pPr>
      <w:ins w:id="9672" w:author="Erlie Hasam Morfin Zavalza" w:date="2014-11-06T17:23:00Z">
        <w:r>
          <w:rPr>
            <w:rFonts w:ascii="Calibri" w:eastAsiaTheme="minorHAnsi" w:hAnsi="Calibri" w:cs="Calibri"/>
            <w:color w:val="000000"/>
            <w:sz w:val="28"/>
            <w:szCs w:val="28"/>
            <w:lang w:val="es-MX" w:eastAsia="en-US"/>
          </w:rPr>
          <w:t>Un aspecto importante que es necesario tener en cuenta en el estudio</w:t>
        </w:r>
      </w:ins>
    </w:p>
    <w:p w14:paraId="78DEE53B" w14:textId="77777777" w:rsidR="00D948DE" w:rsidRDefault="00D948DE" w:rsidP="00D948DE">
      <w:pPr>
        <w:autoSpaceDE w:val="0"/>
        <w:autoSpaceDN w:val="0"/>
        <w:adjustRightInd w:val="0"/>
        <w:jc w:val="left"/>
        <w:rPr>
          <w:ins w:id="9673" w:author="Erlie Hasam Morfin Zavalza" w:date="2014-11-06T17:23:00Z"/>
          <w:rFonts w:ascii="Calibri" w:eastAsiaTheme="minorHAnsi" w:hAnsi="Calibri" w:cs="Calibri"/>
          <w:color w:val="000000"/>
          <w:sz w:val="28"/>
          <w:szCs w:val="28"/>
          <w:lang w:val="es-MX" w:eastAsia="en-US"/>
        </w:rPr>
      </w:pPr>
      <w:ins w:id="9674" w:author="Erlie Hasam Morfin Zavalza" w:date="2014-11-06T17:23:00Z">
        <w:r>
          <w:rPr>
            <w:rFonts w:ascii="Calibri" w:eastAsiaTheme="minorHAnsi" w:hAnsi="Calibri" w:cs="Calibri"/>
            <w:color w:val="000000"/>
            <w:sz w:val="28"/>
            <w:szCs w:val="28"/>
            <w:lang w:val="es-MX" w:eastAsia="en-US"/>
          </w:rPr>
          <w:t>del mercado competidor es el concepto de segmentación o nichos del</w:t>
        </w:r>
      </w:ins>
    </w:p>
    <w:p w14:paraId="1A0D11DB" w14:textId="77777777" w:rsidR="00D948DE" w:rsidRDefault="00D948DE" w:rsidP="00D948DE">
      <w:pPr>
        <w:autoSpaceDE w:val="0"/>
        <w:autoSpaceDN w:val="0"/>
        <w:adjustRightInd w:val="0"/>
        <w:jc w:val="left"/>
        <w:rPr>
          <w:ins w:id="9675" w:author="Erlie Hasam Morfin Zavalza" w:date="2014-11-06T17:23:00Z"/>
          <w:rFonts w:ascii="Calibri" w:eastAsiaTheme="minorHAnsi" w:hAnsi="Calibri" w:cs="Calibri"/>
          <w:color w:val="000000"/>
          <w:sz w:val="28"/>
          <w:szCs w:val="28"/>
          <w:lang w:val="es-MX" w:eastAsia="en-US"/>
        </w:rPr>
      </w:pPr>
      <w:ins w:id="9676" w:author="Erlie Hasam Morfin Zavalza" w:date="2014-11-06T17:23:00Z">
        <w:r>
          <w:rPr>
            <w:rFonts w:ascii="Calibri" w:eastAsiaTheme="minorHAnsi" w:hAnsi="Calibri" w:cs="Calibri"/>
            <w:color w:val="000000"/>
            <w:sz w:val="28"/>
            <w:szCs w:val="28"/>
            <w:lang w:val="es-MX" w:eastAsia="en-US"/>
          </w:rPr>
          <w:t>mercado. Debido a la segmentación propia del mercado consumidor, no</w:t>
        </w:r>
      </w:ins>
    </w:p>
    <w:p w14:paraId="0272B722" w14:textId="77777777" w:rsidR="00D948DE" w:rsidRDefault="00D948DE" w:rsidP="00D948DE">
      <w:pPr>
        <w:autoSpaceDE w:val="0"/>
        <w:autoSpaceDN w:val="0"/>
        <w:adjustRightInd w:val="0"/>
        <w:jc w:val="left"/>
        <w:rPr>
          <w:ins w:id="9677" w:author="Erlie Hasam Morfin Zavalza" w:date="2014-11-06T17:23:00Z"/>
          <w:rFonts w:ascii="Calibri" w:eastAsiaTheme="minorHAnsi" w:hAnsi="Calibri" w:cs="Calibri"/>
          <w:color w:val="000000"/>
          <w:sz w:val="28"/>
          <w:szCs w:val="28"/>
          <w:lang w:val="es-MX" w:eastAsia="en-US"/>
        </w:rPr>
      </w:pPr>
      <w:ins w:id="9678" w:author="Erlie Hasam Morfin Zavalza" w:date="2014-11-06T17:23:00Z">
        <w:r>
          <w:rPr>
            <w:rFonts w:ascii="Calibri" w:eastAsiaTheme="minorHAnsi" w:hAnsi="Calibri" w:cs="Calibri"/>
            <w:color w:val="000000"/>
            <w:sz w:val="28"/>
            <w:szCs w:val="28"/>
            <w:lang w:val="es-MX" w:eastAsia="en-US"/>
          </w:rPr>
          <w:t>todas las empresas que pertenecen a un negocio compiten entre si.</w:t>
        </w:r>
      </w:ins>
    </w:p>
    <w:p w14:paraId="05E84C27" w14:textId="77777777" w:rsidR="00D948DE" w:rsidRDefault="00D948DE" w:rsidP="00D948DE">
      <w:pPr>
        <w:autoSpaceDE w:val="0"/>
        <w:autoSpaceDN w:val="0"/>
        <w:adjustRightInd w:val="0"/>
        <w:jc w:val="left"/>
        <w:rPr>
          <w:ins w:id="9679" w:author="Erlie Hasam Morfin Zavalza" w:date="2014-11-06T17:23:00Z"/>
          <w:rFonts w:ascii="Calibri" w:eastAsiaTheme="minorHAnsi" w:hAnsi="Calibri" w:cs="Calibri"/>
          <w:color w:val="000000"/>
          <w:sz w:val="28"/>
          <w:szCs w:val="28"/>
          <w:lang w:val="es-MX" w:eastAsia="en-US"/>
        </w:rPr>
      </w:pPr>
      <w:ins w:id="9680" w:author="Erlie Hasam Morfin Zavalza" w:date="2014-11-06T17:23:00Z">
        <w:r>
          <w:rPr>
            <w:rFonts w:ascii="Calibri" w:eastAsiaTheme="minorHAnsi" w:hAnsi="Calibri" w:cs="Calibri"/>
            <w:color w:val="000000"/>
            <w:sz w:val="28"/>
            <w:szCs w:val="28"/>
            <w:lang w:val="es-MX" w:eastAsia="en-US"/>
          </w:rPr>
          <w:t>Algunas de ellas orientarán su negocio a atender un determinado</w:t>
        </w:r>
      </w:ins>
    </w:p>
    <w:p w14:paraId="3BBE1B82" w14:textId="77777777" w:rsidR="00D948DE" w:rsidRDefault="00D948DE" w:rsidP="00D948DE">
      <w:pPr>
        <w:autoSpaceDE w:val="0"/>
        <w:autoSpaceDN w:val="0"/>
        <w:adjustRightInd w:val="0"/>
        <w:jc w:val="left"/>
        <w:rPr>
          <w:ins w:id="9681" w:author="Erlie Hasam Morfin Zavalza" w:date="2014-11-06T17:23:00Z"/>
          <w:rFonts w:ascii="Calibri" w:eastAsiaTheme="minorHAnsi" w:hAnsi="Calibri" w:cs="Calibri"/>
          <w:color w:val="000000"/>
          <w:sz w:val="28"/>
          <w:szCs w:val="28"/>
          <w:lang w:val="es-MX" w:eastAsia="en-US"/>
        </w:rPr>
      </w:pPr>
      <w:ins w:id="9682" w:author="Erlie Hasam Morfin Zavalza" w:date="2014-11-06T17:23:00Z">
        <w:r>
          <w:rPr>
            <w:rFonts w:ascii="Calibri" w:eastAsiaTheme="minorHAnsi" w:hAnsi="Calibri" w:cs="Calibri"/>
            <w:color w:val="000000"/>
            <w:sz w:val="28"/>
            <w:szCs w:val="28"/>
            <w:lang w:val="es-MX" w:eastAsia="en-US"/>
          </w:rPr>
          <w:t>segmento o nicho, en donde competirán por esa parte del mercado,</w:t>
        </w:r>
      </w:ins>
    </w:p>
    <w:p w14:paraId="07322290" w14:textId="77777777" w:rsidR="00D948DE" w:rsidRDefault="00D948DE" w:rsidP="00D948DE">
      <w:pPr>
        <w:autoSpaceDE w:val="0"/>
        <w:autoSpaceDN w:val="0"/>
        <w:adjustRightInd w:val="0"/>
        <w:jc w:val="left"/>
        <w:rPr>
          <w:ins w:id="9683" w:author="Erlie Hasam Morfin Zavalza" w:date="2014-11-06T17:23:00Z"/>
          <w:rFonts w:ascii="Calibri" w:eastAsiaTheme="minorHAnsi" w:hAnsi="Calibri" w:cs="Calibri"/>
          <w:color w:val="000000"/>
          <w:sz w:val="28"/>
          <w:szCs w:val="28"/>
          <w:lang w:val="es-MX" w:eastAsia="en-US"/>
        </w:rPr>
      </w:pPr>
      <w:ins w:id="9684" w:author="Erlie Hasam Morfin Zavalza" w:date="2014-11-06T17:23:00Z">
        <w:r>
          <w:rPr>
            <w:rFonts w:ascii="Calibri" w:eastAsiaTheme="minorHAnsi" w:hAnsi="Calibri" w:cs="Calibri"/>
            <w:color w:val="000000"/>
            <w:sz w:val="28"/>
            <w:szCs w:val="28"/>
            <w:lang w:val="es-MX" w:eastAsia="en-US"/>
          </w:rPr>
          <w:t>mientras que otras lucharan por otro. Es necesario identificar cual es el</w:t>
        </w:r>
      </w:ins>
    </w:p>
    <w:p w14:paraId="2964986D" w14:textId="77777777" w:rsidR="00D948DE" w:rsidRDefault="00D948DE" w:rsidP="00D948DE">
      <w:pPr>
        <w:autoSpaceDE w:val="0"/>
        <w:autoSpaceDN w:val="0"/>
        <w:adjustRightInd w:val="0"/>
        <w:jc w:val="left"/>
        <w:rPr>
          <w:ins w:id="9685" w:author="Erlie Hasam Morfin Zavalza" w:date="2014-11-06T17:23:00Z"/>
          <w:rFonts w:ascii="Calibri" w:eastAsiaTheme="minorHAnsi" w:hAnsi="Calibri" w:cs="Calibri"/>
          <w:color w:val="000000"/>
          <w:sz w:val="28"/>
          <w:szCs w:val="28"/>
          <w:lang w:val="es-MX" w:eastAsia="en-US"/>
        </w:rPr>
      </w:pPr>
      <w:ins w:id="9686" w:author="Erlie Hasam Morfin Zavalza" w:date="2014-11-06T17:23:00Z">
        <w:r>
          <w:rPr>
            <w:rFonts w:ascii="Calibri" w:eastAsiaTheme="minorHAnsi" w:hAnsi="Calibri" w:cs="Calibri"/>
            <w:color w:val="000000"/>
            <w:sz w:val="28"/>
            <w:szCs w:val="28"/>
            <w:lang w:val="es-MX" w:eastAsia="en-US"/>
          </w:rPr>
          <w:t>segmento exacto al cual esta orientado el producto del proyecto.</w:t>
        </w:r>
      </w:ins>
    </w:p>
    <w:p w14:paraId="13384439" w14:textId="77777777" w:rsidR="00D948DE" w:rsidRDefault="00D948DE" w:rsidP="00D948DE">
      <w:pPr>
        <w:autoSpaceDE w:val="0"/>
        <w:autoSpaceDN w:val="0"/>
        <w:adjustRightInd w:val="0"/>
        <w:jc w:val="left"/>
        <w:rPr>
          <w:ins w:id="9687" w:author="Erlie Hasam Morfin Zavalza" w:date="2014-11-06T17:23:00Z"/>
          <w:rFonts w:ascii="Calibri" w:eastAsiaTheme="minorHAnsi" w:hAnsi="Calibri" w:cs="Calibri"/>
          <w:color w:val="000000"/>
          <w:sz w:val="28"/>
          <w:szCs w:val="28"/>
          <w:lang w:val="es-MX" w:eastAsia="en-US"/>
        </w:rPr>
      </w:pPr>
      <w:ins w:id="9688" w:author="Erlie Hasam Morfin Zavalza" w:date="2014-11-06T17:23:00Z">
        <w:r>
          <w:rPr>
            <w:rFonts w:ascii="Calibri" w:eastAsiaTheme="minorHAnsi" w:hAnsi="Calibri" w:cs="Calibri"/>
            <w:color w:val="000000"/>
            <w:sz w:val="28"/>
            <w:szCs w:val="28"/>
            <w:lang w:val="es-MX" w:eastAsia="en-US"/>
          </w:rPr>
          <w:t>De otro lado, cuando la competencia sean empresas extranjeras, es</w:t>
        </w:r>
      </w:ins>
    </w:p>
    <w:p w14:paraId="709E0224" w14:textId="77777777" w:rsidR="00D948DE" w:rsidRDefault="00D948DE" w:rsidP="00D948DE">
      <w:pPr>
        <w:autoSpaceDE w:val="0"/>
        <w:autoSpaceDN w:val="0"/>
        <w:adjustRightInd w:val="0"/>
        <w:jc w:val="left"/>
        <w:rPr>
          <w:ins w:id="9689" w:author="Erlie Hasam Morfin Zavalza" w:date="2014-11-06T17:23:00Z"/>
          <w:rFonts w:ascii="Calibri" w:eastAsiaTheme="minorHAnsi" w:hAnsi="Calibri" w:cs="Calibri"/>
          <w:color w:val="000000"/>
          <w:sz w:val="28"/>
          <w:szCs w:val="28"/>
          <w:lang w:val="es-MX" w:eastAsia="en-US"/>
        </w:rPr>
      </w:pPr>
      <w:ins w:id="9690" w:author="Erlie Hasam Morfin Zavalza" w:date="2014-11-06T17:23:00Z">
        <w:r>
          <w:rPr>
            <w:rFonts w:ascii="Calibri" w:eastAsiaTheme="minorHAnsi" w:hAnsi="Calibri" w:cs="Calibri"/>
            <w:color w:val="000000"/>
            <w:sz w:val="28"/>
            <w:szCs w:val="28"/>
            <w:lang w:val="es-MX" w:eastAsia="en-US"/>
          </w:rPr>
          <w:t>importante complementar el estudio con las políticas de comercio</w:t>
        </w:r>
      </w:ins>
    </w:p>
    <w:p w14:paraId="78C50B32" w14:textId="77777777" w:rsidR="00D948DE" w:rsidRDefault="00D948DE" w:rsidP="00D948DE">
      <w:pPr>
        <w:autoSpaceDE w:val="0"/>
        <w:autoSpaceDN w:val="0"/>
        <w:adjustRightInd w:val="0"/>
        <w:jc w:val="left"/>
        <w:rPr>
          <w:ins w:id="9691" w:author="Erlie Hasam Morfin Zavalza" w:date="2014-11-06T17:23:00Z"/>
          <w:rFonts w:ascii="Calibri" w:eastAsiaTheme="minorHAnsi" w:hAnsi="Calibri" w:cs="Calibri"/>
          <w:color w:val="000000"/>
          <w:sz w:val="28"/>
          <w:szCs w:val="28"/>
          <w:lang w:val="es-MX" w:eastAsia="en-US"/>
        </w:rPr>
      </w:pPr>
      <w:ins w:id="9692" w:author="Erlie Hasam Morfin Zavalza" w:date="2014-11-06T17:23:00Z">
        <w:r>
          <w:rPr>
            <w:rFonts w:ascii="Calibri" w:eastAsiaTheme="minorHAnsi" w:hAnsi="Calibri" w:cs="Calibri"/>
            <w:color w:val="000000"/>
            <w:sz w:val="28"/>
            <w:szCs w:val="28"/>
            <w:lang w:val="es-MX" w:eastAsia="en-US"/>
          </w:rPr>
          <w:t>exterior, es decir aranceles, impuestos, restricciones y demás</w:t>
        </w:r>
      </w:ins>
    </w:p>
    <w:p w14:paraId="53166C31" w14:textId="38A7A70C" w:rsidR="00D948DE" w:rsidRDefault="00D948DE" w:rsidP="00D948DE">
      <w:pPr>
        <w:ind w:left="426"/>
        <w:rPr>
          <w:ins w:id="9693" w:author="Erlie Hasam Morfin Zavalza" w:date="2014-11-06T17:24:00Z"/>
          <w:rFonts w:ascii="Calibri" w:eastAsiaTheme="minorHAnsi" w:hAnsi="Calibri" w:cs="Calibri"/>
          <w:color w:val="000000"/>
          <w:sz w:val="28"/>
          <w:szCs w:val="28"/>
          <w:lang w:val="es-MX" w:eastAsia="en-US"/>
        </w:rPr>
      </w:pPr>
      <w:ins w:id="9694" w:author="Erlie Hasam Morfin Zavalza" w:date="2014-11-06T17:23:00Z">
        <w:r>
          <w:rPr>
            <w:rFonts w:ascii="Calibri" w:eastAsiaTheme="minorHAnsi" w:hAnsi="Calibri" w:cs="Calibri"/>
            <w:color w:val="000000"/>
            <w:sz w:val="28"/>
            <w:szCs w:val="28"/>
            <w:lang w:val="es-MX" w:eastAsia="en-US"/>
          </w:rPr>
          <w:lastRenderedPageBreak/>
          <w:t>obstáculos e incentivos</w:t>
        </w:r>
      </w:ins>
    </w:p>
    <w:p w14:paraId="227F9871" w14:textId="77777777" w:rsidR="00D948DE" w:rsidRDefault="00D948DE" w:rsidP="00D948DE">
      <w:pPr>
        <w:autoSpaceDE w:val="0"/>
        <w:autoSpaceDN w:val="0"/>
        <w:adjustRightInd w:val="0"/>
        <w:jc w:val="left"/>
        <w:rPr>
          <w:ins w:id="9695" w:author="Erlie Hasam Morfin Zavalza" w:date="2014-11-06T17:25:00Z"/>
          <w:rFonts w:ascii="Calibri" w:eastAsiaTheme="minorHAnsi" w:hAnsi="Calibri" w:cs="Calibri"/>
          <w:b/>
          <w:bCs/>
          <w:color w:val="000000"/>
          <w:sz w:val="28"/>
          <w:szCs w:val="28"/>
          <w:lang w:val="es-MX" w:eastAsia="en-US"/>
        </w:rPr>
      </w:pPr>
      <w:ins w:id="9696" w:author="Erlie Hasam Morfin Zavalza" w:date="2014-11-06T17:25:00Z">
        <w:r>
          <w:rPr>
            <w:rFonts w:ascii="Calibri" w:eastAsiaTheme="minorHAnsi" w:hAnsi="Calibri" w:cs="Calibri"/>
            <w:b/>
            <w:bCs/>
            <w:color w:val="000000"/>
            <w:sz w:val="28"/>
            <w:szCs w:val="28"/>
            <w:lang w:val="es-MX" w:eastAsia="en-US"/>
          </w:rPr>
          <w:t>4.1</w:t>
        </w:r>
        <w:r>
          <w:rPr>
            <w:rFonts w:ascii="Arial" w:eastAsiaTheme="minorHAnsi" w:hAnsi="Arial" w:cs="Arial"/>
            <w:b/>
            <w:bCs/>
            <w:color w:val="000000"/>
            <w:sz w:val="28"/>
            <w:szCs w:val="28"/>
            <w:lang w:val="es-MX" w:eastAsia="en-US"/>
          </w:rPr>
          <w:t xml:space="preserve"> </w:t>
        </w:r>
        <w:r>
          <w:rPr>
            <w:rFonts w:ascii="Calibri" w:eastAsiaTheme="minorHAnsi" w:hAnsi="Calibri" w:cs="Calibri"/>
            <w:b/>
            <w:bCs/>
            <w:color w:val="000000"/>
            <w:sz w:val="28"/>
            <w:szCs w:val="28"/>
            <w:lang w:val="es-MX" w:eastAsia="en-US"/>
          </w:rPr>
          <w:t>Potenciales competidores</w:t>
        </w:r>
      </w:ins>
    </w:p>
    <w:p w14:paraId="1407FB33" w14:textId="77777777" w:rsidR="00D948DE" w:rsidRDefault="00D948DE" w:rsidP="00D948DE">
      <w:pPr>
        <w:autoSpaceDE w:val="0"/>
        <w:autoSpaceDN w:val="0"/>
        <w:adjustRightInd w:val="0"/>
        <w:jc w:val="left"/>
        <w:rPr>
          <w:ins w:id="9697" w:author="Erlie Hasam Morfin Zavalza" w:date="2014-11-06T17:25:00Z"/>
          <w:rFonts w:ascii="Calibri" w:eastAsiaTheme="minorHAnsi" w:hAnsi="Calibri" w:cs="Calibri"/>
          <w:color w:val="000000"/>
          <w:sz w:val="28"/>
          <w:szCs w:val="28"/>
          <w:lang w:val="es-MX" w:eastAsia="en-US"/>
        </w:rPr>
      </w:pPr>
      <w:ins w:id="9698" w:author="Erlie Hasam Morfin Zavalza" w:date="2014-11-06T17:25:00Z">
        <w:r>
          <w:rPr>
            <w:rFonts w:ascii="Calibri" w:eastAsiaTheme="minorHAnsi" w:hAnsi="Calibri" w:cs="Calibri"/>
            <w:color w:val="000000"/>
            <w:sz w:val="28"/>
            <w:szCs w:val="28"/>
            <w:lang w:val="es-MX" w:eastAsia="en-US"/>
          </w:rPr>
          <w:t>Son las empresas con intenciones de ingresar en el negocio. El ingreso</w:t>
        </w:r>
      </w:ins>
    </w:p>
    <w:p w14:paraId="113C8655" w14:textId="77777777" w:rsidR="00D948DE" w:rsidRDefault="00D948DE" w:rsidP="00D948DE">
      <w:pPr>
        <w:autoSpaceDE w:val="0"/>
        <w:autoSpaceDN w:val="0"/>
        <w:adjustRightInd w:val="0"/>
        <w:jc w:val="left"/>
        <w:rPr>
          <w:ins w:id="9699" w:author="Erlie Hasam Morfin Zavalza" w:date="2014-11-06T17:25:00Z"/>
          <w:rFonts w:ascii="Calibri" w:eastAsiaTheme="minorHAnsi" w:hAnsi="Calibri" w:cs="Calibri"/>
          <w:color w:val="000000"/>
          <w:sz w:val="28"/>
          <w:szCs w:val="28"/>
          <w:lang w:val="es-MX" w:eastAsia="en-US"/>
        </w:rPr>
      </w:pPr>
      <w:ins w:id="9700" w:author="Erlie Hasam Morfin Zavalza" w:date="2014-11-06T17:25:00Z">
        <w:r>
          <w:rPr>
            <w:rFonts w:ascii="Calibri" w:eastAsiaTheme="minorHAnsi" w:hAnsi="Calibri" w:cs="Calibri"/>
            <w:color w:val="000000"/>
            <w:sz w:val="28"/>
            <w:szCs w:val="28"/>
            <w:lang w:val="es-MX" w:eastAsia="en-US"/>
          </w:rPr>
          <w:t>de estas empresas al negocio esta condicionada por las barreras de</w:t>
        </w:r>
      </w:ins>
    </w:p>
    <w:p w14:paraId="59FA2433" w14:textId="77777777" w:rsidR="00D948DE" w:rsidRDefault="00D948DE" w:rsidP="00D948DE">
      <w:pPr>
        <w:autoSpaceDE w:val="0"/>
        <w:autoSpaceDN w:val="0"/>
        <w:adjustRightInd w:val="0"/>
        <w:jc w:val="left"/>
        <w:rPr>
          <w:ins w:id="9701" w:author="Erlie Hasam Morfin Zavalza" w:date="2014-11-06T17:25:00Z"/>
          <w:rFonts w:ascii="Calibri" w:eastAsiaTheme="minorHAnsi" w:hAnsi="Calibri" w:cs="Calibri"/>
          <w:color w:val="000000"/>
          <w:sz w:val="28"/>
          <w:szCs w:val="28"/>
          <w:lang w:val="es-MX" w:eastAsia="en-US"/>
        </w:rPr>
      </w:pPr>
      <w:ins w:id="9702" w:author="Erlie Hasam Morfin Zavalza" w:date="2014-11-06T17:25:00Z">
        <w:r>
          <w:rPr>
            <w:rFonts w:ascii="Calibri" w:eastAsiaTheme="minorHAnsi" w:hAnsi="Calibri" w:cs="Calibri"/>
            <w:color w:val="000000"/>
            <w:sz w:val="28"/>
            <w:szCs w:val="28"/>
            <w:lang w:val="es-MX" w:eastAsia="en-US"/>
          </w:rPr>
          <w:t>entrada existentes para el tipo de negocio particular. Cuando una</w:t>
        </w:r>
      </w:ins>
    </w:p>
    <w:p w14:paraId="6C4B90A4" w14:textId="77777777" w:rsidR="00D948DE" w:rsidRDefault="00D948DE" w:rsidP="00D948DE">
      <w:pPr>
        <w:autoSpaceDE w:val="0"/>
        <w:autoSpaceDN w:val="0"/>
        <w:adjustRightInd w:val="0"/>
        <w:jc w:val="left"/>
        <w:rPr>
          <w:ins w:id="9703" w:author="Erlie Hasam Morfin Zavalza" w:date="2014-11-06T17:25:00Z"/>
          <w:rFonts w:ascii="Calibri" w:eastAsiaTheme="minorHAnsi" w:hAnsi="Calibri" w:cs="Calibri"/>
          <w:color w:val="000000"/>
          <w:sz w:val="28"/>
          <w:szCs w:val="28"/>
          <w:lang w:val="es-MX" w:eastAsia="en-US"/>
        </w:rPr>
      </w:pPr>
      <w:ins w:id="9704" w:author="Erlie Hasam Morfin Zavalza" w:date="2014-11-06T17:25:00Z">
        <w:r>
          <w:rPr>
            <w:rFonts w:ascii="Calibri" w:eastAsiaTheme="minorHAnsi" w:hAnsi="Calibri" w:cs="Calibri"/>
            <w:color w:val="000000"/>
            <w:sz w:val="28"/>
            <w:szCs w:val="28"/>
            <w:lang w:val="es-MX" w:eastAsia="en-US"/>
          </w:rPr>
          <w:t>empresa de estas ingresa al negocio esto puede causar un desequilibrio</w:t>
        </w:r>
      </w:ins>
    </w:p>
    <w:p w14:paraId="29F8D4CC" w14:textId="77777777" w:rsidR="00D948DE" w:rsidRDefault="00D948DE" w:rsidP="00D948DE">
      <w:pPr>
        <w:autoSpaceDE w:val="0"/>
        <w:autoSpaceDN w:val="0"/>
        <w:adjustRightInd w:val="0"/>
        <w:jc w:val="left"/>
        <w:rPr>
          <w:ins w:id="9705" w:author="Erlie Hasam Morfin Zavalza" w:date="2014-11-06T17:25:00Z"/>
          <w:rFonts w:ascii="Calibri" w:eastAsiaTheme="minorHAnsi" w:hAnsi="Calibri" w:cs="Calibri"/>
          <w:color w:val="000000"/>
          <w:sz w:val="28"/>
          <w:szCs w:val="28"/>
          <w:lang w:val="es-MX" w:eastAsia="en-US"/>
        </w:rPr>
      </w:pPr>
      <w:ins w:id="9706" w:author="Erlie Hasam Morfin Zavalza" w:date="2014-11-06T17:25:00Z">
        <w:r>
          <w:rPr>
            <w:rFonts w:ascii="Calibri" w:eastAsiaTheme="minorHAnsi" w:hAnsi="Calibri" w:cs="Calibri"/>
            <w:color w:val="000000"/>
            <w:sz w:val="28"/>
            <w:szCs w:val="28"/>
            <w:lang w:val="es-MX" w:eastAsia="en-US"/>
          </w:rPr>
          <w:t>del mercado competidor en diversas formas. Los precios, las cantidades</w:t>
        </w:r>
      </w:ins>
    </w:p>
    <w:p w14:paraId="4A085B45" w14:textId="77777777" w:rsidR="00D948DE" w:rsidRDefault="00D948DE" w:rsidP="00D948DE">
      <w:pPr>
        <w:autoSpaceDE w:val="0"/>
        <w:autoSpaceDN w:val="0"/>
        <w:adjustRightInd w:val="0"/>
        <w:jc w:val="left"/>
        <w:rPr>
          <w:ins w:id="9707" w:author="Erlie Hasam Morfin Zavalza" w:date="2014-11-06T17:25:00Z"/>
          <w:rFonts w:ascii="Calibri" w:eastAsiaTheme="minorHAnsi" w:hAnsi="Calibri" w:cs="Calibri"/>
          <w:color w:val="000000"/>
          <w:sz w:val="28"/>
          <w:szCs w:val="28"/>
          <w:lang w:val="es-MX" w:eastAsia="en-US"/>
        </w:rPr>
      </w:pPr>
      <w:ins w:id="9708" w:author="Erlie Hasam Morfin Zavalza" w:date="2014-11-06T17:25:00Z">
        <w:r>
          <w:rPr>
            <w:rFonts w:ascii="Calibri" w:eastAsiaTheme="minorHAnsi" w:hAnsi="Calibri" w:cs="Calibri"/>
            <w:color w:val="000000"/>
            <w:sz w:val="28"/>
            <w:szCs w:val="28"/>
            <w:lang w:val="es-MX" w:eastAsia="en-US"/>
          </w:rPr>
          <w:t>ofertadas y la calidad de los productos pueden verse modificadas por la</w:t>
        </w:r>
      </w:ins>
    </w:p>
    <w:p w14:paraId="3DA232A5" w14:textId="77777777" w:rsidR="00D948DE" w:rsidRDefault="00D948DE" w:rsidP="00D948DE">
      <w:pPr>
        <w:autoSpaceDE w:val="0"/>
        <w:autoSpaceDN w:val="0"/>
        <w:adjustRightInd w:val="0"/>
        <w:jc w:val="left"/>
        <w:rPr>
          <w:ins w:id="9709" w:author="Erlie Hasam Morfin Zavalza" w:date="2014-11-06T17:25:00Z"/>
          <w:rFonts w:eastAsiaTheme="minorHAnsi"/>
          <w:szCs w:val="24"/>
          <w:lang w:val="es-MX" w:eastAsia="en-US"/>
        </w:rPr>
      </w:pPr>
      <w:ins w:id="9710" w:author="Erlie Hasam Morfin Zavalza" w:date="2014-11-06T17:25:00Z">
        <w:r>
          <w:rPr>
            <w:rFonts w:ascii="Calibri" w:eastAsiaTheme="minorHAnsi" w:hAnsi="Calibri" w:cs="Calibri"/>
            <w:color w:val="000000"/>
            <w:sz w:val="28"/>
            <w:szCs w:val="28"/>
            <w:lang w:val="es-MX" w:eastAsia="en-US"/>
          </w:rPr>
          <w:t>aparición de la nueva competencia.</w:t>
        </w:r>
        <w:r>
          <w:rPr>
            <w:rFonts w:ascii="Calibri" w:eastAsiaTheme="minorHAnsi" w:hAnsi="Calibri" w:cs="Calibri"/>
            <w:b/>
            <w:bCs/>
            <w:color w:val="000000"/>
            <w:sz w:val="28"/>
            <w:szCs w:val="28"/>
            <w:lang w:val="es-MX" w:eastAsia="en-US"/>
          </w:rPr>
          <w:t xml:space="preserve"> </w:t>
        </w:r>
      </w:ins>
    </w:p>
    <w:p w14:paraId="127DAFD9" w14:textId="77777777" w:rsidR="00D948DE" w:rsidRDefault="00D948DE" w:rsidP="00D948DE">
      <w:pPr>
        <w:autoSpaceDE w:val="0"/>
        <w:autoSpaceDN w:val="0"/>
        <w:adjustRightInd w:val="0"/>
        <w:jc w:val="left"/>
        <w:rPr>
          <w:ins w:id="9711" w:author="Erlie Hasam Morfin Zavalza" w:date="2014-11-06T17:25:00Z"/>
          <w:rFonts w:ascii="Calibri" w:eastAsiaTheme="minorHAnsi" w:hAnsi="Calibri" w:cs="Calibri"/>
          <w:b/>
          <w:bCs/>
          <w:color w:val="000000"/>
          <w:sz w:val="28"/>
          <w:szCs w:val="28"/>
          <w:lang w:val="es-MX" w:eastAsia="en-US"/>
        </w:rPr>
      </w:pPr>
      <w:ins w:id="9712" w:author="Erlie Hasam Morfin Zavalza" w:date="2014-11-06T17:25:00Z">
        <w:r>
          <w:rPr>
            <w:rFonts w:ascii="Calibri" w:eastAsiaTheme="minorHAnsi" w:hAnsi="Calibri" w:cs="Calibri"/>
            <w:b/>
            <w:bCs/>
            <w:color w:val="000000"/>
            <w:sz w:val="28"/>
            <w:szCs w:val="28"/>
            <w:lang w:val="es-MX" w:eastAsia="en-US"/>
          </w:rPr>
          <w:t>4.2</w:t>
        </w:r>
        <w:r>
          <w:rPr>
            <w:rFonts w:ascii="Arial" w:eastAsiaTheme="minorHAnsi" w:hAnsi="Arial" w:cs="Arial"/>
            <w:b/>
            <w:bCs/>
            <w:color w:val="000000"/>
            <w:sz w:val="28"/>
            <w:szCs w:val="28"/>
            <w:lang w:val="es-MX" w:eastAsia="en-US"/>
          </w:rPr>
          <w:t xml:space="preserve"> </w:t>
        </w:r>
        <w:r>
          <w:rPr>
            <w:rFonts w:ascii="Calibri" w:eastAsiaTheme="minorHAnsi" w:hAnsi="Calibri" w:cs="Calibri"/>
            <w:b/>
            <w:bCs/>
            <w:color w:val="000000"/>
            <w:sz w:val="28"/>
            <w:szCs w:val="28"/>
            <w:lang w:val="es-MX" w:eastAsia="en-US"/>
          </w:rPr>
          <w:t>Resultados  del estudio del mercado competidor</w:t>
        </w:r>
      </w:ins>
    </w:p>
    <w:p w14:paraId="7ACFCB61" w14:textId="77777777" w:rsidR="00D948DE" w:rsidRDefault="00D948DE" w:rsidP="00D948DE">
      <w:pPr>
        <w:autoSpaceDE w:val="0"/>
        <w:autoSpaceDN w:val="0"/>
        <w:adjustRightInd w:val="0"/>
        <w:jc w:val="left"/>
        <w:rPr>
          <w:ins w:id="9713" w:author="Erlie Hasam Morfin Zavalza" w:date="2014-11-06T17:25:00Z"/>
          <w:rFonts w:eastAsiaTheme="minorHAnsi"/>
          <w:szCs w:val="24"/>
          <w:lang w:val="es-MX" w:eastAsia="en-US"/>
        </w:rPr>
      </w:pPr>
      <w:ins w:id="9714" w:author="Erlie Hasam Morfin Zavalza" w:date="2014-11-06T17:25: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 xml:space="preserve">Determinar la oferta actual y proyectada del bien o servicio a </w:t>
        </w:r>
      </w:ins>
    </w:p>
    <w:p w14:paraId="570A13D5" w14:textId="5A7932D0" w:rsidR="00D948DE" w:rsidRDefault="00D948DE" w:rsidP="00D948DE">
      <w:pPr>
        <w:ind w:left="426"/>
        <w:rPr>
          <w:ins w:id="9715" w:author="Erlie Hasam Morfin Zavalza" w:date="2014-11-06T17:25:00Z"/>
          <w:rFonts w:ascii="Calibri" w:eastAsiaTheme="minorHAnsi" w:hAnsi="Calibri" w:cs="Calibri"/>
          <w:color w:val="000000"/>
          <w:sz w:val="28"/>
          <w:szCs w:val="28"/>
          <w:lang w:val="es-MX" w:eastAsia="en-US"/>
        </w:rPr>
      </w:pPr>
      <w:ins w:id="9716" w:author="Erlie Hasam Morfin Zavalza" w:date="2014-11-06T17:25:00Z">
        <w:r>
          <w:rPr>
            <w:rFonts w:ascii="Calibri" w:eastAsiaTheme="minorHAnsi" w:hAnsi="Calibri" w:cs="Calibri"/>
            <w:color w:val="000000"/>
            <w:sz w:val="28"/>
            <w:szCs w:val="28"/>
            <w:lang w:val="es-MX" w:eastAsia="en-US"/>
          </w:rPr>
          <w:t>Producir</w:t>
        </w:r>
      </w:ins>
    </w:p>
    <w:p w14:paraId="0AB3A711" w14:textId="77777777" w:rsidR="00D948DE" w:rsidRDefault="00D948DE" w:rsidP="00D948DE">
      <w:pPr>
        <w:autoSpaceDE w:val="0"/>
        <w:autoSpaceDN w:val="0"/>
        <w:adjustRightInd w:val="0"/>
        <w:jc w:val="left"/>
        <w:rPr>
          <w:ins w:id="9717" w:author="Erlie Hasam Morfin Zavalza" w:date="2014-11-06T17:26:00Z"/>
          <w:rFonts w:ascii="Calibri" w:eastAsiaTheme="minorHAnsi" w:hAnsi="Calibri" w:cs="Calibri"/>
          <w:color w:val="000000"/>
          <w:sz w:val="28"/>
          <w:szCs w:val="28"/>
          <w:lang w:val="es-MX" w:eastAsia="en-US"/>
        </w:rPr>
      </w:pPr>
      <w:ins w:id="9718" w:author="Erlie Hasam Morfin Zavalza" w:date="2014-11-06T17:26: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Determinar la situación actual de la competencia, definiendo</w:t>
        </w:r>
      </w:ins>
    </w:p>
    <w:p w14:paraId="291CE94E" w14:textId="77777777" w:rsidR="00D948DE" w:rsidRDefault="00D948DE" w:rsidP="00D948DE">
      <w:pPr>
        <w:autoSpaceDE w:val="0"/>
        <w:autoSpaceDN w:val="0"/>
        <w:adjustRightInd w:val="0"/>
        <w:jc w:val="left"/>
        <w:rPr>
          <w:ins w:id="9719" w:author="Erlie Hasam Morfin Zavalza" w:date="2014-11-06T17:26:00Z"/>
          <w:rFonts w:eastAsiaTheme="minorHAnsi"/>
          <w:szCs w:val="24"/>
          <w:lang w:val="es-MX" w:eastAsia="en-US"/>
        </w:rPr>
      </w:pPr>
      <w:ins w:id="9720" w:author="Erlie Hasam Morfin Zavalza" w:date="2014-11-06T17:26:00Z">
        <w:r>
          <w:rPr>
            <w:rFonts w:ascii="Calibri" w:eastAsiaTheme="minorHAnsi" w:hAnsi="Calibri" w:cs="Calibri"/>
            <w:color w:val="000000"/>
            <w:sz w:val="28"/>
            <w:szCs w:val="28"/>
            <w:lang w:val="es-MX" w:eastAsia="en-US"/>
          </w:rPr>
          <w:t xml:space="preserve">estrategia comercial, precios, etc. </w:t>
        </w:r>
      </w:ins>
    </w:p>
    <w:p w14:paraId="552F1CAB" w14:textId="77777777" w:rsidR="00D948DE" w:rsidRDefault="00D948DE" w:rsidP="00D948DE">
      <w:pPr>
        <w:autoSpaceDE w:val="0"/>
        <w:autoSpaceDN w:val="0"/>
        <w:adjustRightInd w:val="0"/>
        <w:jc w:val="left"/>
        <w:rPr>
          <w:ins w:id="9721" w:author="Erlie Hasam Morfin Zavalza" w:date="2014-11-06T17:26:00Z"/>
          <w:rFonts w:ascii="Calibri" w:eastAsiaTheme="minorHAnsi" w:hAnsi="Calibri" w:cs="Calibri"/>
          <w:color w:val="000000"/>
          <w:sz w:val="28"/>
          <w:szCs w:val="28"/>
          <w:lang w:val="es-MX" w:eastAsia="en-US"/>
        </w:rPr>
      </w:pPr>
      <w:ins w:id="9722" w:author="Erlie Hasam Morfin Zavalza" w:date="2014-11-06T17:26: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Impacto del proyecto en la competencia y posible reacción de esta</w:t>
        </w:r>
      </w:ins>
    </w:p>
    <w:p w14:paraId="0B6BA2F7" w14:textId="77777777" w:rsidR="00D948DE" w:rsidRDefault="00D948DE" w:rsidP="00D948DE">
      <w:pPr>
        <w:autoSpaceDE w:val="0"/>
        <w:autoSpaceDN w:val="0"/>
        <w:adjustRightInd w:val="0"/>
        <w:jc w:val="left"/>
        <w:rPr>
          <w:ins w:id="9723" w:author="Erlie Hasam Morfin Zavalza" w:date="2014-11-06T17:26:00Z"/>
          <w:rFonts w:eastAsiaTheme="minorHAnsi"/>
          <w:szCs w:val="24"/>
          <w:lang w:val="es-MX" w:eastAsia="en-US"/>
        </w:rPr>
      </w:pPr>
      <w:ins w:id="9724" w:author="Erlie Hasam Morfin Zavalza" w:date="2014-11-06T17:26:00Z">
        <w:r>
          <w:rPr>
            <w:rFonts w:ascii="Calibri" w:eastAsiaTheme="minorHAnsi" w:hAnsi="Calibri" w:cs="Calibri"/>
            <w:color w:val="000000"/>
            <w:sz w:val="28"/>
            <w:szCs w:val="28"/>
            <w:lang w:val="es-MX" w:eastAsia="en-US"/>
          </w:rPr>
          <w:t xml:space="preserve">al proyecto </w:t>
        </w:r>
      </w:ins>
    </w:p>
    <w:p w14:paraId="3B57A536" w14:textId="77777777" w:rsidR="00D948DE" w:rsidRDefault="00D948DE" w:rsidP="00D948DE">
      <w:pPr>
        <w:autoSpaceDE w:val="0"/>
        <w:autoSpaceDN w:val="0"/>
        <w:adjustRightInd w:val="0"/>
        <w:jc w:val="left"/>
        <w:rPr>
          <w:ins w:id="9725" w:author="Erlie Hasam Morfin Zavalza" w:date="2014-11-06T17:26:00Z"/>
          <w:rFonts w:ascii="Calibri" w:eastAsiaTheme="minorHAnsi" w:hAnsi="Calibri" w:cs="Calibri"/>
          <w:color w:val="000000"/>
          <w:sz w:val="28"/>
          <w:szCs w:val="28"/>
          <w:lang w:val="es-MX" w:eastAsia="en-US"/>
        </w:rPr>
      </w:pPr>
      <w:ins w:id="9726" w:author="Erlie Hasam Morfin Zavalza" w:date="2014-11-06T17:26: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Condiciones de comercio exterior, licencias, barreras arancelarias,</w:t>
        </w:r>
      </w:ins>
    </w:p>
    <w:p w14:paraId="2C69ED66" w14:textId="77777777" w:rsidR="00D948DE" w:rsidRDefault="00D948DE" w:rsidP="00D948DE">
      <w:pPr>
        <w:autoSpaceDE w:val="0"/>
        <w:autoSpaceDN w:val="0"/>
        <w:adjustRightInd w:val="0"/>
        <w:jc w:val="left"/>
        <w:rPr>
          <w:ins w:id="9727" w:author="Erlie Hasam Morfin Zavalza" w:date="2014-11-06T17:26:00Z"/>
          <w:rFonts w:eastAsiaTheme="minorHAnsi"/>
          <w:szCs w:val="24"/>
          <w:lang w:val="es-MX" w:eastAsia="en-US"/>
        </w:rPr>
      </w:pPr>
      <w:ins w:id="9728" w:author="Erlie Hasam Morfin Zavalza" w:date="2014-11-06T17:26:00Z">
        <w:r>
          <w:rPr>
            <w:rFonts w:ascii="Calibri" w:eastAsiaTheme="minorHAnsi" w:hAnsi="Calibri" w:cs="Calibri"/>
            <w:color w:val="000000"/>
            <w:sz w:val="28"/>
            <w:szCs w:val="28"/>
            <w:lang w:val="es-MX" w:eastAsia="en-US"/>
          </w:rPr>
          <w:t xml:space="preserve">cupos, cuotas, etcétera </w:t>
        </w:r>
      </w:ins>
    </w:p>
    <w:p w14:paraId="6D0D5473" w14:textId="76C5214B" w:rsidR="00D948DE" w:rsidRDefault="00D948DE" w:rsidP="00D948DE">
      <w:pPr>
        <w:ind w:left="426"/>
        <w:rPr>
          <w:ins w:id="9729" w:author="Erlie Hasam Morfin Zavalza" w:date="2014-11-05T15:13:00Z"/>
          <w:sz w:val="20"/>
        </w:rPr>
      </w:pPr>
      <w:ins w:id="9730" w:author="Erlie Hasam Morfin Zavalza" w:date="2014-11-06T17:26: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Posibilidad de nuevos competidores y su impacto en el proyecto</w:t>
        </w:r>
      </w:ins>
    </w:p>
    <w:p w14:paraId="72C0064D" w14:textId="77777777" w:rsidR="00A86AA5" w:rsidRPr="002D1AC5" w:rsidRDefault="00A86AA5">
      <w:pPr>
        <w:rPr>
          <w:ins w:id="9731" w:author="Erlie Hasam Morfin Zavalza" w:date="2014-11-05T15:13:00Z"/>
        </w:rPr>
      </w:pPr>
      <w:commentRangeStart w:id="9732"/>
      <w:ins w:id="9733" w:author="Erlie Hasam Morfin Zavalza" w:date="2014-11-05T15:13:00Z">
        <w:r w:rsidRPr="002D1AC5">
          <w:t xml:space="preserve">En la localidad de san Antonio se divide en 3 sectores importantes, los cuales son: </w:t>
        </w:r>
      </w:ins>
    </w:p>
    <w:p w14:paraId="4BBEB82D" w14:textId="77777777" w:rsidR="00A86AA5" w:rsidRPr="002D1AC5" w:rsidRDefault="00A86AA5">
      <w:pPr>
        <w:pStyle w:val="Prrafodelista"/>
        <w:numPr>
          <w:ilvl w:val="0"/>
          <w:numId w:val="63"/>
        </w:numPr>
        <w:rPr>
          <w:ins w:id="9734" w:author="Erlie Hasam Morfin Zavalza" w:date="2014-11-05T15:13:00Z"/>
        </w:rPr>
        <w:pPrChange w:id="9735" w:author="Erlie Hasam Morfin Zavalza" w:date="2014-11-05T15:13:00Z">
          <w:pPr>
            <w:pStyle w:val="Prrafodelista"/>
            <w:numPr>
              <w:numId w:val="46"/>
            </w:numPr>
            <w:ind w:left="786" w:hanging="360"/>
          </w:pPr>
        </w:pPrChange>
      </w:pPr>
      <w:ins w:id="9736" w:author="Erlie Hasam Morfin Zavalza" w:date="2014-11-05T15:13:00Z">
        <w:r w:rsidRPr="002D1AC5">
          <w:t>Centro de san Antonio</w:t>
        </w:r>
      </w:ins>
    </w:p>
    <w:p w14:paraId="6EAC6818" w14:textId="77777777" w:rsidR="00A86AA5" w:rsidRPr="002D1AC5" w:rsidRDefault="00A86AA5">
      <w:pPr>
        <w:pStyle w:val="Prrafodelista"/>
        <w:numPr>
          <w:ilvl w:val="0"/>
          <w:numId w:val="63"/>
        </w:numPr>
        <w:rPr>
          <w:ins w:id="9737" w:author="Erlie Hasam Morfin Zavalza" w:date="2014-11-05T15:13:00Z"/>
        </w:rPr>
        <w:pPrChange w:id="9738" w:author="Erlie Hasam Morfin Zavalza" w:date="2014-11-05T15:13:00Z">
          <w:pPr>
            <w:pStyle w:val="Prrafodelista"/>
            <w:numPr>
              <w:numId w:val="46"/>
            </w:numPr>
            <w:ind w:left="786" w:hanging="360"/>
          </w:pPr>
        </w:pPrChange>
      </w:pPr>
      <w:ins w:id="9739" w:author="Erlie Hasam Morfin Zavalza" w:date="2014-11-05T15:13:00Z">
        <w:r w:rsidRPr="002D1AC5">
          <w:t>Barrancas</w:t>
        </w:r>
      </w:ins>
    </w:p>
    <w:p w14:paraId="67224113" w14:textId="77777777" w:rsidR="00A86AA5" w:rsidRPr="002D1AC5" w:rsidRDefault="00A86AA5">
      <w:pPr>
        <w:pStyle w:val="Prrafodelista"/>
        <w:numPr>
          <w:ilvl w:val="0"/>
          <w:numId w:val="63"/>
        </w:numPr>
        <w:rPr>
          <w:ins w:id="9740" w:author="Erlie Hasam Morfin Zavalza" w:date="2014-11-05T15:13:00Z"/>
        </w:rPr>
        <w:pPrChange w:id="9741" w:author="Erlie Hasam Morfin Zavalza" w:date="2014-11-05T15:13:00Z">
          <w:pPr>
            <w:pStyle w:val="Prrafodelista"/>
            <w:numPr>
              <w:numId w:val="46"/>
            </w:numPr>
            <w:ind w:left="786" w:hanging="360"/>
          </w:pPr>
        </w:pPrChange>
      </w:pPr>
      <w:ins w:id="9742" w:author="Erlie Hasam Morfin Zavalza" w:date="2014-11-05T15:13:00Z">
        <w:r w:rsidRPr="002D1AC5">
          <w:t>Llolleo</w:t>
        </w:r>
      </w:ins>
    </w:p>
    <w:p w14:paraId="2D63DF30" w14:textId="2ED5BC30" w:rsidR="00A86AA5" w:rsidRPr="00A86AA5" w:rsidRDefault="00A86AA5">
      <w:pPr>
        <w:rPr>
          <w:ins w:id="9743" w:author="Erlie Hasam Morfin Zavalza" w:date="2014-11-05T15:08:00Z"/>
        </w:rPr>
        <w:pPrChange w:id="9744" w:author="Erlie Hasam Morfin Zavalza" w:date="2014-11-05T15:13:00Z">
          <w:pPr>
            <w:ind w:left="426" w:hanging="426"/>
          </w:pPr>
        </w:pPrChange>
      </w:pPr>
      <w:ins w:id="9745" w:author="Erlie Hasam Morfin Zavalza" w:date="2014-11-05T15:13:00Z">
        <w:r w:rsidRPr="002D1AC5">
          <w:t xml:space="preserve">Dentro de los cuales el centro de san Antonio se encuentra el mall y todo lo que es comercio establecido donde se pueden encontrar aproximadamente </w:t>
        </w:r>
        <w:r w:rsidR="0014062E">
          <w:t xml:space="preserve">8 locales que tiene el </w:t>
        </w:r>
      </w:ins>
      <w:ins w:id="9746" w:author="Erlie Hasam Morfin Zavalza" w:date="2014-11-06T15:16:00Z">
        <w:r w:rsidR="0014062E">
          <w:t xml:space="preserve">producto </w:t>
        </w:r>
      </w:ins>
      <w:ins w:id="9747" w:author="Erlie Hasam Morfin Zavalza" w:date="2014-11-05T15:13:00Z">
        <w:r w:rsidRPr="002D1AC5">
          <w:t>de empana</w:t>
        </w:r>
        <w:r w:rsidR="0014062E">
          <w:t xml:space="preserve">das; en </w:t>
        </w:r>
      </w:ins>
      <w:ins w:id="9748" w:author="Erlie Hasam Morfin Zavalza" w:date="2014-11-06T15:17:00Z">
        <w:r w:rsidR="0014062E">
          <w:t>B</w:t>
        </w:r>
      </w:ins>
      <w:ins w:id="9749" w:author="Erlie Hasam Morfin Zavalza" w:date="2014-11-05T15:13:00Z">
        <w:r w:rsidRPr="002D1AC5">
          <w:t>arra</w:t>
        </w:r>
      </w:ins>
      <w:ins w:id="9750" w:author="Erlie Hasam Morfin Zavalza" w:date="2014-11-06T15:17:00Z">
        <w:r w:rsidR="0014062E">
          <w:t>n</w:t>
        </w:r>
      </w:ins>
      <w:ins w:id="9751" w:author="Erlie Hasam Morfin Zavalza" w:date="2014-11-05T15:13:00Z">
        <w:r w:rsidRPr="002D1AC5">
          <w:t xml:space="preserve">cas no hay ningún local, empresa que preste este </w:t>
        </w:r>
        <w:r w:rsidR="0014062E">
          <w:t xml:space="preserve">servicio, y en la localidad de </w:t>
        </w:r>
      </w:ins>
      <w:ins w:id="9752" w:author="Erlie Hasam Morfin Zavalza" w:date="2014-11-06T15:17:00Z">
        <w:r w:rsidR="0014062E">
          <w:t>L</w:t>
        </w:r>
      </w:ins>
      <w:ins w:id="9753" w:author="Erlie Hasam Morfin Zavalza" w:date="2014-11-05T15:13:00Z">
        <w:r w:rsidRPr="002D1AC5">
          <w:t xml:space="preserve">lolleo donde estará situado nuestro proyecto no se puede apreciar una competencia estable y directa, hay ciertas panaderías que entregan este servicio no con el objetivo de empanadas gourmet que nosotros estamos incorporando, la cual en cierta manera si se podría llamar competencia pero de un producto en específico que seria las empanadas de horno de pino. Pero a su vez no utiliza las mismas materias primas de </w:t>
        </w:r>
      </w:ins>
      <w:ins w:id="9754" w:author="Erlie Hasam Morfin Zavalza" w:date="2014-11-06T02:53:00Z">
        <w:r w:rsidR="00F876F9" w:rsidRPr="002D1AC5">
          <w:t>nuestro producto</w:t>
        </w:r>
      </w:ins>
      <w:ins w:id="9755" w:author="Erlie Hasam Morfin Zavalza" w:date="2014-11-05T15:13:00Z">
        <w:r w:rsidRPr="002D1AC5">
          <w:t>, la calidad de su producto es inferior ya que no es su pro</w:t>
        </w:r>
        <w:r w:rsidR="0014062E">
          <w:t xml:space="preserve">ducto estrella y la dedicación </w:t>
        </w:r>
      </w:ins>
      <w:ins w:id="9756" w:author="Erlie Hasam Morfin Zavalza" w:date="2014-11-06T15:18:00Z">
        <w:r w:rsidR="0014062E">
          <w:t>o</w:t>
        </w:r>
      </w:ins>
      <w:ins w:id="9757" w:author="Erlie Hasam Morfin Zavalza" w:date="2014-11-05T15:13:00Z">
        <w:r w:rsidRPr="002D1AC5">
          <w:t xml:space="preserve"> compromiso no es el mismo de los demás producto</w:t>
        </w:r>
      </w:ins>
      <w:ins w:id="9758" w:author="Erlie Hasam Morfin Zavalza" w:date="2014-11-06T15:18:00Z">
        <w:r w:rsidR="0014062E">
          <w:t>s</w:t>
        </w:r>
      </w:ins>
      <w:ins w:id="9759" w:author="Erlie Hasam Morfin Zavalza" w:date="2014-11-05T15:13:00Z">
        <w:r w:rsidRPr="002D1AC5">
          <w:t xml:space="preserve"> que tienen. Otro punto importante es que no tienen una gran variedad donde nosotros podemos sacar ventaja entregando una empanada con producto finamente seleccionados.</w:t>
        </w:r>
      </w:ins>
      <w:commentRangeEnd w:id="9732"/>
      <w:ins w:id="9760" w:author="Erlie Hasam Morfin Zavalza" w:date="2014-11-06T17:29:00Z">
        <w:r w:rsidR="00D948DE">
          <w:rPr>
            <w:rStyle w:val="Refdecomentario"/>
          </w:rPr>
          <w:commentReference w:id="9732"/>
        </w:r>
      </w:ins>
    </w:p>
    <w:p w14:paraId="63FA3A9E" w14:textId="77777777" w:rsidR="007B0EB6" w:rsidRDefault="007B0EB6">
      <w:pPr>
        <w:pStyle w:val="Ttulo3"/>
        <w:rPr>
          <w:ins w:id="9761" w:author="Erlie Hasam Morfin Zavalza" w:date="2014-11-06T20:27:00Z"/>
        </w:rPr>
      </w:pPr>
      <w:commentRangeStart w:id="9762"/>
      <w:ins w:id="9763" w:author="Erlie Hasam Morfin Zavalza" w:date="2014-11-06T20:27:00Z">
        <w:r>
          <w:lastRenderedPageBreak/>
          <w:t>MERCADO DE PRODUCTOS SUSTITUTOS</w:t>
        </w:r>
        <w:commentRangeEnd w:id="9762"/>
        <w:r>
          <w:rPr>
            <w:rStyle w:val="Refdecomentario"/>
            <w:rFonts w:ascii="Times New Roman" w:eastAsia="Times New Roman" w:hAnsi="Times New Roman" w:cs="Times New Roman"/>
            <w:b w:val="0"/>
            <w:caps w:val="0"/>
            <w:color w:val="auto"/>
          </w:rPr>
          <w:commentReference w:id="9762"/>
        </w:r>
      </w:ins>
    </w:p>
    <w:p w14:paraId="11A7B929" w14:textId="77777777" w:rsidR="007B0EB6" w:rsidRDefault="007B0EB6" w:rsidP="007B0EB6">
      <w:pPr>
        <w:autoSpaceDE w:val="0"/>
        <w:autoSpaceDN w:val="0"/>
        <w:adjustRightInd w:val="0"/>
        <w:jc w:val="left"/>
        <w:rPr>
          <w:ins w:id="9764" w:author="Erlie Hasam Morfin Zavalza" w:date="2014-11-06T20:27:00Z"/>
          <w:rFonts w:ascii="Calibri" w:eastAsiaTheme="minorHAnsi" w:hAnsi="Calibri" w:cs="Calibri"/>
          <w:color w:val="000000"/>
          <w:sz w:val="28"/>
          <w:szCs w:val="28"/>
          <w:lang w:val="es-MX" w:eastAsia="en-US"/>
        </w:rPr>
      </w:pPr>
      <w:ins w:id="9765" w:author="Erlie Hasam Morfin Zavalza" w:date="2014-11-06T20:27:00Z">
        <w:r>
          <w:rPr>
            <w:rFonts w:ascii="Calibri" w:eastAsiaTheme="minorHAnsi" w:hAnsi="Calibri" w:cs="Calibri"/>
            <w:color w:val="000000"/>
            <w:sz w:val="28"/>
            <w:szCs w:val="28"/>
            <w:lang w:val="es-MX" w:eastAsia="en-US"/>
          </w:rPr>
          <w:t>El estudio de los bienes sustitutos –actuales o potenciales- es</w:t>
        </w:r>
      </w:ins>
    </w:p>
    <w:p w14:paraId="6A7713BD" w14:textId="77777777" w:rsidR="007B0EB6" w:rsidRDefault="007B0EB6" w:rsidP="007B0EB6">
      <w:pPr>
        <w:autoSpaceDE w:val="0"/>
        <w:autoSpaceDN w:val="0"/>
        <w:adjustRightInd w:val="0"/>
        <w:jc w:val="left"/>
        <w:rPr>
          <w:ins w:id="9766" w:author="Erlie Hasam Morfin Zavalza" w:date="2014-11-06T20:27:00Z"/>
          <w:rFonts w:ascii="Calibri" w:eastAsiaTheme="minorHAnsi" w:hAnsi="Calibri" w:cs="Calibri"/>
          <w:color w:val="000000"/>
          <w:sz w:val="28"/>
          <w:szCs w:val="28"/>
          <w:lang w:val="es-MX" w:eastAsia="en-US"/>
        </w:rPr>
      </w:pPr>
      <w:ins w:id="9767" w:author="Erlie Hasam Morfin Zavalza" w:date="2014-11-06T20:27:00Z">
        <w:r>
          <w:rPr>
            <w:rFonts w:ascii="Calibri" w:eastAsiaTheme="minorHAnsi" w:hAnsi="Calibri" w:cs="Calibri"/>
            <w:color w:val="000000"/>
            <w:sz w:val="28"/>
            <w:szCs w:val="28"/>
            <w:lang w:val="es-MX" w:eastAsia="en-US"/>
          </w:rPr>
          <w:t>importante ya que a través de ellos se puede modificar el equilibrio del</w:t>
        </w:r>
      </w:ins>
    </w:p>
    <w:p w14:paraId="753D1C30" w14:textId="77777777" w:rsidR="007B0EB6" w:rsidRDefault="007B0EB6" w:rsidP="007B0EB6">
      <w:pPr>
        <w:autoSpaceDE w:val="0"/>
        <w:autoSpaceDN w:val="0"/>
        <w:adjustRightInd w:val="0"/>
        <w:jc w:val="left"/>
        <w:rPr>
          <w:ins w:id="9768" w:author="Erlie Hasam Morfin Zavalza" w:date="2014-11-06T20:27:00Z"/>
          <w:rFonts w:ascii="Calibri" w:eastAsiaTheme="minorHAnsi" w:hAnsi="Calibri" w:cs="Calibri"/>
          <w:color w:val="000000"/>
          <w:sz w:val="28"/>
          <w:szCs w:val="28"/>
          <w:lang w:val="es-MX" w:eastAsia="en-US"/>
        </w:rPr>
      </w:pPr>
      <w:ins w:id="9769" w:author="Erlie Hasam Morfin Zavalza" w:date="2014-11-06T20:27:00Z">
        <w:r>
          <w:rPr>
            <w:rFonts w:ascii="Calibri" w:eastAsiaTheme="minorHAnsi" w:hAnsi="Calibri" w:cs="Calibri"/>
            <w:color w:val="000000"/>
            <w:sz w:val="28"/>
            <w:szCs w:val="28"/>
            <w:lang w:val="es-MX" w:eastAsia="en-US"/>
          </w:rPr>
          <w:t>mercado, especialmente en lo relacionado con los precios. Se deben</w:t>
        </w:r>
      </w:ins>
    </w:p>
    <w:p w14:paraId="446F582C" w14:textId="77777777" w:rsidR="007B0EB6" w:rsidRDefault="007B0EB6" w:rsidP="007B0EB6">
      <w:pPr>
        <w:autoSpaceDE w:val="0"/>
        <w:autoSpaceDN w:val="0"/>
        <w:adjustRightInd w:val="0"/>
        <w:jc w:val="left"/>
        <w:rPr>
          <w:ins w:id="9770" w:author="Erlie Hasam Morfin Zavalza" w:date="2014-11-06T20:27:00Z"/>
          <w:rFonts w:ascii="Calibri" w:eastAsiaTheme="minorHAnsi" w:hAnsi="Calibri" w:cs="Calibri"/>
          <w:color w:val="000000"/>
          <w:sz w:val="28"/>
          <w:szCs w:val="28"/>
          <w:lang w:val="es-MX" w:eastAsia="en-US"/>
        </w:rPr>
      </w:pPr>
      <w:ins w:id="9771" w:author="Erlie Hasam Morfin Zavalza" w:date="2014-11-06T20:27:00Z">
        <w:r>
          <w:rPr>
            <w:rFonts w:ascii="Calibri" w:eastAsiaTheme="minorHAnsi" w:hAnsi="Calibri" w:cs="Calibri"/>
            <w:color w:val="000000"/>
            <w:sz w:val="28"/>
            <w:szCs w:val="28"/>
            <w:lang w:val="es-MX" w:eastAsia="en-US"/>
          </w:rPr>
          <w:t>estudiar los productos sustitutos ya que estos pueden resultar ser más</w:t>
        </w:r>
      </w:ins>
    </w:p>
    <w:p w14:paraId="7E9657D6" w14:textId="77777777" w:rsidR="007B0EB6" w:rsidRDefault="007B0EB6" w:rsidP="007B0EB6">
      <w:pPr>
        <w:autoSpaceDE w:val="0"/>
        <w:autoSpaceDN w:val="0"/>
        <w:adjustRightInd w:val="0"/>
        <w:jc w:val="left"/>
        <w:rPr>
          <w:ins w:id="9772" w:author="Erlie Hasam Morfin Zavalza" w:date="2014-11-06T20:27:00Z"/>
          <w:rFonts w:eastAsiaTheme="minorHAnsi"/>
          <w:szCs w:val="24"/>
          <w:lang w:val="es-MX" w:eastAsia="en-US"/>
        </w:rPr>
      </w:pPr>
      <w:ins w:id="9773" w:author="Erlie Hasam Morfin Zavalza" w:date="2014-11-06T20:27:00Z">
        <w:r>
          <w:rPr>
            <w:rFonts w:ascii="Calibri" w:eastAsiaTheme="minorHAnsi" w:hAnsi="Calibri" w:cs="Calibri"/>
            <w:color w:val="000000"/>
            <w:sz w:val="28"/>
            <w:szCs w:val="28"/>
            <w:lang w:val="es-MX" w:eastAsia="en-US"/>
          </w:rPr>
          <w:t xml:space="preserve">atractivos para el consumidor, que el mismo producto del proyecto. </w:t>
        </w:r>
      </w:ins>
    </w:p>
    <w:p w14:paraId="68B4B45C" w14:textId="77777777" w:rsidR="007B0EB6" w:rsidRDefault="007B0EB6" w:rsidP="007B0EB6">
      <w:pPr>
        <w:autoSpaceDE w:val="0"/>
        <w:autoSpaceDN w:val="0"/>
        <w:adjustRightInd w:val="0"/>
        <w:jc w:val="left"/>
        <w:rPr>
          <w:ins w:id="9774" w:author="Erlie Hasam Morfin Zavalza" w:date="2014-11-06T20:27:00Z"/>
          <w:rFonts w:ascii="Calibri" w:eastAsiaTheme="minorHAnsi" w:hAnsi="Calibri" w:cs="Calibri"/>
          <w:b/>
          <w:bCs/>
          <w:color w:val="000000"/>
          <w:sz w:val="28"/>
          <w:szCs w:val="28"/>
          <w:lang w:val="es-MX" w:eastAsia="en-US"/>
        </w:rPr>
      </w:pPr>
      <w:ins w:id="9775" w:author="Erlie Hasam Morfin Zavalza" w:date="2014-11-06T20:27:00Z">
        <w:r>
          <w:rPr>
            <w:rFonts w:ascii="Calibri" w:eastAsiaTheme="minorHAnsi" w:hAnsi="Calibri" w:cs="Calibri"/>
            <w:b/>
            <w:bCs/>
            <w:color w:val="000000"/>
            <w:sz w:val="28"/>
            <w:szCs w:val="28"/>
            <w:lang w:val="es-MX" w:eastAsia="en-US"/>
          </w:rPr>
          <w:t>Productos del estudio del mercado de bienes sustitutos</w:t>
        </w:r>
      </w:ins>
    </w:p>
    <w:p w14:paraId="777824EE" w14:textId="77777777" w:rsidR="007B0EB6" w:rsidRDefault="007B0EB6" w:rsidP="007B0EB6">
      <w:pPr>
        <w:autoSpaceDE w:val="0"/>
        <w:autoSpaceDN w:val="0"/>
        <w:adjustRightInd w:val="0"/>
        <w:jc w:val="left"/>
        <w:rPr>
          <w:ins w:id="9776" w:author="Erlie Hasam Morfin Zavalza" w:date="2014-11-06T20:27:00Z"/>
          <w:rFonts w:ascii="Calibri" w:eastAsiaTheme="minorHAnsi" w:hAnsi="Calibri" w:cs="Calibri"/>
          <w:color w:val="000000"/>
          <w:sz w:val="28"/>
          <w:szCs w:val="28"/>
          <w:lang w:val="es-MX" w:eastAsia="en-US"/>
        </w:rPr>
      </w:pPr>
      <w:ins w:id="9777" w:author="Erlie Hasam Morfin Zavalza" w:date="2014-11-06T20:27: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Determinar la oferta actual y proyectada</w:t>
        </w:r>
      </w:ins>
    </w:p>
    <w:p w14:paraId="572DB3CC" w14:textId="77777777" w:rsidR="007B0EB6" w:rsidRDefault="007B0EB6" w:rsidP="007B0EB6">
      <w:pPr>
        <w:autoSpaceDE w:val="0"/>
        <w:autoSpaceDN w:val="0"/>
        <w:adjustRightInd w:val="0"/>
        <w:jc w:val="left"/>
        <w:rPr>
          <w:ins w:id="9778" w:author="Erlie Hasam Morfin Zavalza" w:date="2014-11-06T20:27:00Z"/>
          <w:rFonts w:eastAsiaTheme="minorHAnsi"/>
          <w:szCs w:val="24"/>
          <w:lang w:val="es-MX" w:eastAsia="en-US"/>
        </w:rPr>
      </w:pPr>
      <w:ins w:id="9779" w:author="Erlie Hasam Morfin Zavalza" w:date="2014-11-06T20:27: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 xml:space="preserve">Determinar la situación actual de los competidores sustitutos, </w:t>
        </w:r>
      </w:ins>
    </w:p>
    <w:p w14:paraId="0F578456" w14:textId="77777777" w:rsidR="007B0EB6" w:rsidRDefault="007B0EB6" w:rsidP="007B0EB6">
      <w:pPr>
        <w:autoSpaceDE w:val="0"/>
        <w:autoSpaceDN w:val="0"/>
        <w:adjustRightInd w:val="0"/>
        <w:jc w:val="left"/>
        <w:rPr>
          <w:ins w:id="9780" w:author="Erlie Hasam Morfin Zavalza" w:date="2014-11-06T20:27:00Z"/>
          <w:rFonts w:ascii="Calibri" w:eastAsiaTheme="minorHAnsi" w:hAnsi="Calibri" w:cs="Calibri"/>
          <w:color w:val="000000"/>
          <w:sz w:val="28"/>
          <w:szCs w:val="28"/>
          <w:lang w:val="es-MX" w:eastAsia="en-US"/>
        </w:rPr>
      </w:pPr>
      <w:ins w:id="9781" w:author="Erlie Hasam Morfin Zavalza" w:date="2014-11-06T20:27:00Z">
        <w:r>
          <w:rPr>
            <w:rFonts w:ascii="Calibri" w:eastAsiaTheme="minorHAnsi" w:hAnsi="Calibri" w:cs="Calibri"/>
            <w:color w:val="000000"/>
            <w:sz w:val="28"/>
            <w:szCs w:val="28"/>
            <w:lang w:val="es-MX" w:eastAsia="en-US"/>
          </w:rPr>
          <w:t>definiendo estrategia comercial, precios, etc.</w:t>
        </w:r>
      </w:ins>
    </w:p>
    <w:p w14:paraId="2B7C87F2" w14:textId="77777777" w:rsidR="007B0EB6" w:rsidRDefault="007B0EB6" w:rsidP="007B0EB6">
      <w:pPr>
        <w:autoSpaceDE w:val="0"/>
        <w:autoSpaceDN w:val="0"/>
        <w:adjustRightInd w:val="0"/>
        <w:jc w:val="left"/>
        <w:rPr>
          <w:ins w:id="9782" w:author="Erlie Hasam Morfin Zavalza" w:date="2014-11-06T20:27:00Z"/>
          <w:rFonts w:eastAsiaTheme="minorHAnsi"/>
          <w:szCs w:val="24"/>
          <w:lang w:val="es-MX" w:eastAsia="en-US"/>
        </w:rPr>
      </w:pPr>
      <w:ins w:id="9783" w:author="Erlie Hasam Morfin Zavalza" w:date="2014-11-06T20:27: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 xml:space="preserve">Impacto del proyecto en la competencia y posible reacción de esta </w:t>
        </w:r>
      </w:ins>
    </w:p>
    <w:p w14:paraId="63782B4C" w14:textId="77777777" w:rsidR="007B0EB6" w:rsidRDefault="007B0EB6" w:rsidP="007B0EB6">
      <w:pPr>
        <w:rPr>
          <w:ins w:id="9784" w:author="Erlie Hasam Morfin Zavalza" w:date="2014-11-06T20:27:00Z"/>
          <w:rFonts w:ascii="Calibri" w:eastAsiaTheme="minorHAnsi" w:hAnsi="Calibri" w:cs="Calibri"/>
          <w:color w:val="000000"/>
          <w:sz w:val="28"/>
          <w:szCs w:val="28"/>
          <w:lang w:val="es-MX" w:eastAsia="en-US"/>
        </w:rPr>
      </w:pPr>
      <w:ins w:id="9785" w:author="Erlie Hasam Morfin Zavalza" w:date="2014-11-06T20:27:00Z">
        <w:r>
          <w:rPr>
            <w:rFonts w:ascii="Calibri" w:eastAsiaTheme="minorHAnsi" w:hAnsi="Calibri" w:cs="Calibri"/>
            <w:color w:val="000000"/>
            <w:sz w:val="28"/>
            <w:szCs w:val="28"/>
            <w:lang w:val="es-MX" w:eastAsia="en-US"/>
          </w:rPr>
          <w:t>al proyecto</w:t>
        </w:r>
      </w:ins>
    </w:p>
    <w:p w14:paraId="14220164" w14:textId="77777777" w:rsidR="007B0EB6" w:rsidRDefault="007B0EB6" w:rsidP="007B0EB6">
      <w:pPr>
        <w:spacing w:after="160" w:line="259" w:lineRule="auto"/>
        <w:jc w:val="left"/>
        <w:rPr>
          <w:ins w:id="9786" w:author="Erlie Hasam Morfin Zavalza" w:date="2014-11-06T20:27:00Z"/>
          <w:rFonts w:ascii="Calibri" w:eastAsiaTheme="minorHAnsi" w:hAnsi="Calibri" w:cs="Calibri"/>
          <w:color w:val="000000"/>
          <w:sz w:val="28"/>
          <w:szCs w:val="28"/>
          <w:lang w:val="es-MX" w:eastAsia="en-US"/>
        </w:rPr>
      </w:pPr>
      <w:ins w:id="9787" w:author="Erlie Hasam Morfin Zavalza" w:date="2014-11-06T20:27:00Z">
        <w:r>
          <w:rPr>
            <w:rFonts w:ascii="Calibri" w:eastAsiaTheme="minorHAnsi" w:hAnsi="Calibri" w:cs="Calibri"/>
            <w:color w:val="000000"/>
            <w:sz w:val="28"/>
            <w:szCs w:val="28"/>
            <w:lang w:val="es-MX" w:eastAsia="en-US"/>
          </w:rPr>
          <w:br w:type="page"/>
        </w:r>
      </w:ins>
    </w:p>
    <w:p w14:paraId="779C19B0" w14:textId="77777777" w:rsidR="007B0EB6" w:rsidRPr="000A03C9" w:rsidRDefault="007B0EB6" w:rsidP="007B0EB6">
      <w:pPr>
        <w:rPr>
          <w:ins w:id="9788" w:author="Erlie Hasam Morfin Zavalza" w:date="2014-11-06T20:27:00Z"/>
        </w:rPr>
      </w:pPr>
    </w:p>
    <w:p w14:paraId="338C20F7" w14:textId="2ED8A58B" w:rsidR="00A86AA5" w:rsidRDefault="00A86AA5">
      <w:pPr>
        <w:pStyle w:val="Ttulo3"/>
        <w:rPr>
          <w:ins w:id="9789" w:author="Erlie Hasam Morfin Zavalza" w:date="2014-11-06T18:24:00Z"/>
        </w:rPr>
        <w:pPrChange w:id="9790" w:author="Erlie Hasam Morfin Zavalza" w:date="2014-11-07T14:17:00Z">
          <w:pPr>
            <w:ind w:left="426" w:hanging="426"/>
          </w:pPr>
        </w:pPrChange>
      </w:pPr>
      <w:ins w:id="9791" w:author="Erlie Hasam Morfin Zavalza" w:date="2014-11-05T15:08:00Z">
        <w:r>
          <w:t>MERCADO DEL DISTRIBUIDOR</w:t>
        </w:r>
      </w:ins>
    </w:p>
    <w:p w14:paraId="779AE0E5" w14:textId="7E1A9289" w:rsidR="00E17F65" w:rsidRPr="00E17F65" w:rsidRDefault="00E17F65">
      <w:pPr>
        <w:rPr>
          <w:ins w:id="9792" w:author="Erlie Hasam Morfin Zavalza" w:date="2014-11-06T17:53:00Z"/>
        </w:rPr>
        <w:pPrChange w:id="9793" w:author="Erlie Hasam Morfin Zavalza" w:date="2014-11-06T18:24:00Z">
          <w:pPr>
            <w:ind w:left="426" w:hanging="426"/>
          </w:pPr>
        </w:pPrChange>
      </w:pPr>
      <w:ins w:id="9794" w:author="Erlie Hasam Morfin Zavalza" w:date="2014-11-06T18:24:00Z">
        <w:r>
          <w:t xml:space="preserve">Nosotros realizaremos la distribución a través de </w:t>
        </w:r>
      </w:ins>
      <w:ins w:id="9795" w:author="Erlie Hasam Morfin Zavalza" w:date="2014-11-06T18:31:00Z">
        <w:r>
          <w:t>medios propios, puesto</w:t>
        </w:r>
      </w:ins>
      <w:ins w:id="9796" w:author="Erlie Hasam Morfin Zavalza" w:date="2014-11-06T18:25:00Z">
        <w:r>
          <w:t xml:space="preserve"> a que no será necesario externalizar o utilizar servicios de terceros, ni mucho menos distribuiremos a minoristas o ret</w:t>
        </w:r>
      </w:ins>
      <w:ins w:id="9797" w:author="Erlie Hasam Morfin Zavalza" w:date="2014-11-06T18:31:00Z">
        <w:r>
          <w:t>ai</w:t>
        </w:r>
      </w:ins>
      <w:ins w:id="9798" w:author="Erlie Hasam Morfin Zavalza" w:date="2014-11-06T18:25:00Z">
        <w:r>
          <w:t>lers</w:t>
        </w:r>
      </w:ins>
      <w:ins w:id="9799" w:author="Erlie Hasam Morfin Zavalza" w:date="2014-11-06T18:24:00Z">
        <w:r>
          <w:t>.</w:t>
        </w:r>
      </w:ins>
    </w:p>
    <w:p w14:paraId="04D9DE77" w14:textId="29107666" w:rsidR="002514D2" w:rsidRDefault="002514D2">
      <w:pPr>
        <w:rPr>
          <w:ins w:id="9800" w:author="Erlie Hasam Morfin Zavalza" w:date="2014-11-06T18:23:00Z"/>
          <w:rFonts w:eastAsiaTheme="minorHAnsi"/>
          <w:lang w:val="es-MX" w:eastAsia="en-US"/>
        </w:rPr>
        <w:pPrChange w:id="9801" w:author="Erlie Hasam Morfin Zavalza" w:date="2014-11-06T18:25:00Z">
          <w:pPr>
            <w:autoSpaceDE w:val="0"/>
            <w:autoSpaceDN w:val="0"/>
            <w:adjustRightInd w:val="0"/>
            <w:jc w:val="left"/>
          </w:pPr>
        </w:pPrChange>
      </w:pPr>
      <w:ins w:id="9802" w:author="Erlie Hasam Morfin Zavalza" w:date="2014-11-06T18:23:00Z">
        <w:r>
          <w:rPr>
            <w:rFonts w:eastAsiaTheme="minorHAnsi"/>
            <w:lang w:val="es-MX" w:eastAsia="en-US"/>
          </w:rPr>
          <w:t>Cabe destacar que dentro de este mercado utilizaremos 2 tipos de distribuci</w:t>
        </w:r>
        <w:r w:rsidR="00E17F65">
          <w:rPr>
            <w:rFonts w:eastAsiaTheme="minorHAnsi"/>
            <w:lang w:val="es-MX" w:eastAsia="en-US"/>
          </w:rPr>
          <w:t>ón para nuestros</w:t>
        </w:r>
      </w:ins>
      <w:ins w:id="9803" w:author="Erlie Hasam Morfin Zavalza" w:date="2014-11-06T18:24:00Z">
        <w:r w:rsidR="00E17F65">
          <w:rPr>
            <w:rFonts w:eastAsiaTheme="minorHAnsi"/>
            <w:lang w:val="es-MX" w:eastAsia="en-US"/>
          </w:rPr>
          <w:t>.</w:t>
        </w:r>
      </w:ins>
    </w:p>
    <w:p w14:paraId="46086322" w14:textId="125BB38C" w:rsidR="002514D2" w:rsidRDefault="002514D2">
      <w:pPr>
        <w:rPr>
          <w:ins w:id="9804" w:author="Erlie Hasam Morfin Zavalza" w:date="2014-11-06T18:28:00Z"/>
          <w:rFonts w:eastAsiaTheme="minorHAnsi"/>
          <w:lang w:val="es-MX" w:eastAsia="en-US"/>
        </w:rPr>
        <w:pPrChange w:id="9805" w:author="Erlie Hasam Morfin Zavalza" w:date="2014-11-06T18:25:00Z">
          <w:pPr>
            <w:autoSpaceDE w:val="0"/>
            <w:autoSpaceDN w:val="0"/>
            <w:adjustRightInd w:val="0"/>
            <w:jc w:val="left"/>
          </w:pPr>
        </w:pPrChange>
      </w:pPr>
      <w:ins w:id="9806" w:author="Erlie Hasam Morfin Zavalza" w:date="2014-11-06T18:24:00Z">
        <w:r>
          <w:rPr>
            <w:rFonts w:eastAsiaTheme="minorHAnsi"/>
            <w:lang w:val="es-MX" w:eastAsia="en-US"/>
          </w:rPr>
          <w:t xml:space="preserve">La distribución </w:t>
        </w:r>
      </w:ins>
      <w:ins w:id="9807" w:author="Erlie Hasam Morfin Zavalza" w:date="2014-11-06T18:26:00Z">
        <w:r w:rsidR="00E17F65">
          <w:rPr>
            <w:rFonts w:eastAsiaTheme="minorHAnsi"/>
            <w:lang w:val="es-MX" w:eastAsia="en-US"/>
          </w:rPr>
          <w:t xml:space="preserve">la realizaremos dentro de nuestro restaurant de manera </w:t>
        </w:r>
      </w:ins>
      <w:ins w:id="9808" w:author="Erlie Hasam Morfin Zavalza" w:date="2014-11-06T18:27:00Z">
        <w:r w:rsidR="00E17F65">
          <w:rPr>
            <w:rFonts w:eastAsiaTheme="minorHAnsi"/>
            <w:lang w:val="es-MX" w:eastAsia="en-US"/>
          </w:rPr>
          <w:t>más</w:t>
        </w:r>
      </w:ins>
      <w:ins w:id="9809" w:author="Erlie Hasam Morfin Zavalza" w:date="2014-11-06T18:26:00Z">
        <w:r w:rsidR="00E17F65">
          <w:rPr>
            <w:rFonts w:eastAsiaTheme="minorHAnsi"/>
            <w:lang w:val="es-MX" w:eastAsia="en-US"/>
          </w:rPr>
          <w:t xml:space="preserve"> rápida, a los clientes que atiendan a nuestro punto de venta en nuestra </w:t>
        </w:r>
      </w:ins>
      <w:ins w:id="9810" w:author="Erlie Hasam Morfin Zavalza" w:date="2014-11-06T18:27:00Z">
        <w:r w:rsidR="00E17F65">
          <w:rPr>
            <w:rFonts w:eastAsiaTheme="minorHAnsi"/>
            <w:lang w:val="es-MX" w:eastAsia="en-US"/>
          </w:rPr>
          <w:t>fábrica</w:t>
        </w:r>
      </w:ins>
      <w:ins w:id="9811" w:author="Erlie Hasam Morfin Zavalza" w:date="2014-11-06T18:26:00Z">
        <w:r w:rsidR="00E17F65">
          <w:rPr>
            <w:rFonts w:eastAsiaTheme="minorHAnsi"/>
            <w:lang w:val="es-MX" w:eastAsia="en-US"/>
          </w:rPr>
          <w:t xml:space="preserve"> </w:t>
        </w:r>
      </w:ins>
      <w:ins w:id="9812" w:author="Erlie Hasam Morfin Zavalza" w:date="2014-11-06T18:27:00Z">
        <w:r w:rsidR="00E17F65">
          <w:rPr>
            <w:rFonts w:eastAsiaTheme="minorHAnsi"/>
            <w:lang w:val="es-MX" w:eastAsia="en-US"/>
          </w:rPr>
          <w:t>o restaurant,</w:t>
        </w:r>
      </w:ins>
      <w:ins w:id="9813" w:author="Erlie Hasam Morfin Zavalza" w:date="2014-11-06T18:26:00Z">
        <w:r w:rsidR="00E17F65">
          <w:rPr>
            <w:rFonts w:eastAsiaTheme="minorHAnsi"/>
            <w:lang w:val="es-MX" w:eastAsia="en-US"/>
          </w:rPr>
          <w:t xml:space="preserve"> mediante pedidos que los clientes </w:t>
        </w:r>
      </w:ins>
      <w:ins w:id="9814" w:author="Erlie Hasam Morfin Zavalza" w:date="2014-11-06T18:27:00Z">
        <w:r w:rsidR="00E17F65">
          <w:rPr>
            <w:rFonts w:eastAsiaTheme="minorHAnsi"/>
            <w:lang w:val="es-MX" w:eastAsia="en-US"/>
          </w:rPr>
          <w:t>realizan,</w:t>
        </w:r>
      </w:ins>
      <w:ins w:id="9815" w:author="Erlie Hasam Morfin Zavalza" w:date="2014-11-06T18:26:00Z">
        <w:r w:rsidR="00E17F65">
          <w:rPr>
            <w:rFonts w:eastAsiaTheme="minorHAnsi"/>
            <w:lang w:val="es-MX" w:eastAsia="en-US"/>
          </w:rPr>
          <w:t xml:space="preserve"> que se preparan y en</w:t>
        </w:r>
      </w:ins>
      <w:ins w:id="9816" w:author="Erlie Hasam Morfin Zavalza" w:date="2014-11-06T18:27:00Z">
        <w:r w:rsidR="00E17F65">
          <w:rPr>
            <w:rFonts w:eastAsiaTheme="minorHAnsi"/>
            <w:lang w:val="es-MX" w:eastAsia="en-US"/>
          </w:rPr>
          <w:t>tregan tan pronto como es posible, dependiendo de la cantidad solicitada y el proceso de producci</w:t>
        </w:r>
      </w:ins>
      <w:ins w:id="9817" w:author="Erlie Hasam Morfin Zavalza" w:date="2014-11-06T18:28:00Z">
        <w:r w:rsidR="00E17F65">
          <w:rPr>
            <w:rFonts w:eastAsiaTheme="minorHAnsi"/>
            <w:lang w:val="es-MX" w:eastAsia="en-US"/>
          </w:rPr>
          <w:t>ón ya sea horneada o frita.</w:t>
        </w:r>
      </w:ins>
    </w:p>
    <w:p w14:paraId="2639CC34" w14:textId="38174A5A" w:rsidR="00E17F65" w:rsidRDefault="00E17F65">
      <w:pPr>
        <w:rPr>
          <w:ins w:id="9818" w:author="Erlie Hasam Morfin Zavalza" w:date="2014-11-06T18:29:00Z"/>
          <w:rFonts w:eastAsiaTheme="minorHAnsi"/>
          <w:lang w:val="es-MX" w:eastAsia="en-US"/>
        </w:rPr>
        <w:pPrChange w:id="9819" w:author="Erlie Hasam Morfin Zavalza" w:date="2014-11-06T18:25:00Z">
          <w:pPr>
            <w:autoSpaceDE w:val="0"/>
            <w:autoSpaceDN w:val="0"/>
            <w:adjustRightInd w:val="0"/>
            <w:jc w:val="left"/>
          </w:pPr>
        </w:pPrChange>
      </w:pPr>
      <w:ins w:id="9820" w:author="Erlie Hasam Morfin Zavalza" w:date="2014-11-06T18:28:00Z">
        <w:r>
          <w:rPr>
            <w:rFonts w:eastAsiaTheme="minorHAnsi"/>
            <w:lang w:val="es-MX" w:eastAsia="en-US"/>
          </w:rPr>
          <w:t xml:space="preserve">El cliente acude a la </w:t>
        </w:r>
      </w:ins>
      <w:ins w:id="9821" w:author="Erlie Hasam Morfin Zavalza" w:date="2014-11-06T18:29:00Z">
        <w:r>
          <w:rPr>
            <w:rFonts w:eastAsiaTheme="minorHAnsi"/>
            <w:lang w:val="es-MX" w:eastAsia="en-US"/>
          </w:rPr>
          <w:t>fábrica</w:t>
        </w:r>
      </w:ins>
      <w:ins w:id="9822" w:author="Erlie Hasam Morfin Zavalza" w:date="2014-11-06T18:28:00Z">
        <w:r>
          <w:rPr>
            <w:rFonts w:eastAsiaTheme="minorHAnsi"/>
            <w:lang w:val="es-MX" w:eastAsia="en-US"/>
          </w:rPr>
          <w:t>, el mesero toma su orden y la entrega a producción donde se preparan de manera inmediata atendiendo a los condiciones del pedido, adem</w:t>
        </w:r>
      </w:ins>
      <w:ins w:id="9823" w:author="Erlie Hasam Morfin Zavalza" w:date="2014-11-06T18:29:00Z">
        <w:r>
          <w:rPr>
            <w:rFonts w:eastAsiaTheme="minorHAnsi"/>
            <w:lang w:val="es-MX" w:eastAsia="en-US"/>
          </w:rPr>
          <w:t>ás de que se entregan en el empaque especial al cliente directamente en las manos</w:t>
        </w:r>
      </w:ins>
      <w:ins w:id="9824" w:author="Erlie Hasam Morfin Zavalza" w:date="2014-11-23T20:46:00Z">
        <w:r w:rsidR="006674CA">
          <w:rPr>
            <w:rFonts w:eastAsiaTheme="minorHAnsi"/>
            <w:lang w:val="es-MX" w:eastAsia="en-US"/>
          </w:rPr>
          <w:t xml:space="preserve"> para que se las lleve el mismo</w:t>
        </w:r>
      </w:ins>
      <w:ins w:id="9825" w:author="Erlie Hasam Morfin Zavalza" w:date="2014-11-06T18:29:00Z">
        <w:r>
          <w:rPr>
            <w:rFonts w:eastAsiaTheme="minorHAnsi"/>
            <w:lang w:val="es-MX" w:eastAsia="en-US"/>
          </w:rPr>
          <w:t>.</w:t>
        </w:r>
      </w:ins>
    </w:p>
    <w:p w14:paraId="7D1F54B8" w14:textId="33CFC30B" w:rsidR="00E17F65" w:rsidRDefault="00E17F65">
      <w:pPr>
        <w:rPr>
          <w:ins w:id="9826" w:author="Erlie Hasam Morfin Zavalza" w:date="2014-11-06T18:23:00Z"/>
          <w:rFonts w:eastAsiaTheme="minorHAnsi"/>
          <w:lang w:val="es-MX" w:eastAsia="en-US"/>
        </w:rPr>
        <w:pPrChange w:id="9827" w:author="Erlie Hasam Morfin Zavalza" w:date="2014-11-06T18:25:00Z">
          <w:pPr>
            <w:autoSpaceDE w:val="0"/>
            <w:autoSpaceDN w:val="0"/>
            <w:adjustRightInd w:val="0"/>
            <w:jc w:val="left"/>
          </w:pPr>
        </w:pPrChange>
      </w:pPr>
      <w:ins w:id="9828" w:author="Erlie Hasam Morfin Zavalza" w:date="2014-11-06T18:29:00Z">
        <w:r>
          <w:rPr>
            <w:rFonts w:eastAsiaTheme="minorHAnsi"/>
            <w:lang w:val="es-MX" w:eastAsia="en-US"/>
          </w:rPr>
          <w:t xml:space="preserve">La otra modalidad es sobre pedidos para llevar o delivery, en la cual ofrecemos un servicio de </w:t>
        </w:r>
      </w:ins>
      <w:ins w:id="9829" w:author="Erlie Hasam Morfin Zavalza" w:date="2014-11-06T18:30:00Z">
        <w:r>
          <w:rPr>
            <w:rFonts w:eastAsiaTheme="minorHAnsi"/>
            <w:lang w:val="es-MX" w:eastAsia="en-US"/>
          </w:rPr>
          <w:t>e</w:t>
        </w:r>
      </w:ins>
      <w:ins w:id="9830" w:author="Erlie Hasam Morfin Zavalza" w:date="2014-11-06T18:29:00Z">
        <w:r>
          <w:rPr>
            <w:rFonts w:eastAsiaTheme="minorHAnsi"/>
            <w:lang w:val="es-MX" w:eastAsia="en-US"/>
          </w:rPr>
          <w:t>ntrega a domicilio en todo LLo</w:t>
        </w:r>
      </w:ins>
      <w:ins w:id="9831" w:author="Erlie Hasam Morfin Zavalza" w:date="2014-11-06T18:30:00Z">
        <w:r>
          <w:rPr>
            <w:rFonts w:eastAsiaTheme="minorHAnsi"/>
            <w:lang w:val="es-MX" w:eastAsia="en-US"/>
          </w:rPr>
          <w:t>lleo para quienes no puedan asistir al restaurant o no quieran salir de su casa</w:t>
        </w:r>
      </w:ins>
      <w:ins w:id="9832" w:author="Erlie Hasam Morfin Zavalza" w:date="2014-11-06T18:32:00Z">
        <w:r>
          <w:rPr>
            <w:rFonts w:eastAsiaTheme="minorHAnsi"/>
            <w:lang w:val="es-MX" w:eastAsia="en-US"/>
          </w:rPr>
          <w:t>, simplemente llaman</w:t>
        </w:r>
      </w:ins>
      <w:ins w:id="9833" w:author="Erlie Hasam Morfin Zavalza" w:date="2014-11-06T18:34:00Z">
        <w:r>
          <w:rPr>
            <w:rFonts w:eastAsiaTheme="minorHAnsi"/>
            <w:lang w:val="es-MX" w:eastAsia="en-US"/>
          </w:rPr>
          <w:t>,</w:t>
        </w:r>
      </w:ins>
      <w:ins w:id="9834" w:author="Erlie Hasam Morfin Zavalza" w:date="2014-11-06T18:32:00Z">
        <w:r>
          <w:rPr>
            <w:rFonts w:eastAsiaTheme="minorHAnsi"/>
            <w:lang w:val="es-MX" w:eastAsia="en-US"/>
          </w:rPr>
          <w:t xml:space="preserve"> se toma su orden y se lleva el producto hasta el lugar indicado por el cliente</w:t>
        </w:r>
      </w:ins>
      <w:ins w:id="9835" w:author="Erlie Hasam Morfin Zavalza" w:date="2014-11-06T18:30:00Z">
        <w:r>
          <w:rPr>
            <w:rFonts w:eastAsiaTheme="minorHAnsi"/>
            <w:lang w:val="es-MX" w:eastAsia="en-US"/>
          </w:rPr>
          <w:t>,</w:t>
        </w:r>
      </w:ins>
      <w:ins w:id="9836" w:author="Erlie Hasam Morfin Zavalza" w:date="2014-11-06T18:32:00Z">
        <w:r>
          <w:rPr>
            <w:rFonts w:eastAsiaTheme="minorHAnsi"/>
            <w:lang w:val="es-MX" w:eastAsia="en-US"/>
          </w:rPr>
          <w:t xml:space="preserve"> el producto se coloca en las cajas</w:t>
        </w:r>
      </w:ins>
      <w:ins w:id="9837" w:author="Erlie Hasam Morfin Zavalza" w:date="2014-11-06T18:33:00Z">
        <w:r>
          <w:rPr>
            <w:rFonts w:eastAsiaTheme="minorHAnsi"/>
            <w:lang w:val="es-MX" w:eastAsia="en-US"/>
          </w:rPr>
          <w:t xml:space="preserve"> o empaque especial</w:t>
        </w:r>
      </w:ins>
      <w:ins w:id="9838" w:author="Erlie Hasam Morfin Zavalza" w:date="2014-11-06T18:32:00Z">
        <w:r>
          <w:rPr>
            <w:rFonts w:eastAsiaTheme="minorHAnsi"/>
            <w:lang w:val="es-MX" w:eastAsia="en-US"/>
          </w:rPr>
          <w:t xml:space="preserve"> para pedidos</w:t>
        </w:r>
      </w:ins>
      <w:ins w:id="9839" w:author="Erlie Hasam Morfin Zavalza" w:date="2014-11-06T18:33:00Z">
        <w:r>
          <w:rPr>
            <w:rFonts w:eastAsiaTheme="minorHAnsi"/>
            <w:lang w:val="es-MX" w:eastAsia="en-US"/>
          </w:rPr>
          <w:t xml:space="preserve"> y después se envía la orden al cliente, </w:t>
        </w:r>
      </w:ins>
      <w:ins w:id="9840" w:author="Erlie Hasam Morfin Zavalza" w:date="2014-11-06T18:30:00Z">
        <w:r>
          <w:rPr>
            <w:rFonts w:eastAsiaTheme="minorHAnsi"/>
            <w:lang w:val="es-MX" w:eastAsia="en-US"/>
          </w:rPr>
          <w:t>para lo</w:t>
        </w:r>
      </w:ins>
      <w:ins w:id="9841" w:author="Erlie Hasam Morfin Zavalza" w:date="2014-11-06T18:31:00Z">
        <w:r>
          <w:rPr>
            <w:rFonts w:eastAsiaTheme="minorHAnsi"/>
            <w:lang w:val="es-MX" w:eastAsia="en-US"/>
          </w:rPr>
          <w:t xml:space="preserve"> </w:t>
        </w:r>
      </w:ins>
      <w:ins w:id="9842" w:author="Erlie Hasam Morfin Zavalza" w:date="2014-11-06T18:30:00Z">
        <w:r>
          <w:rPr>
            <w:rFonts w:eastAsiaTheme="minorHAnsi"/>
            <w:lang w:val="es-MX" w:eastAsia="en-US"/>
          </w:rPr>
          <w:t xml:space="preserve">cual utilizaremos la unidad </w:t>
        </w:r>
      </w:ins>
      <w:ins w:id="9843" w:author="Erlie Hasam Morfin Zavalza" w:date="2014-11-06T18:31:00Z">
        <w:r>
          <w:rPr>
            <w:rFonts w:eastAsiaTheme="minorHAnsi"/>
            <w:lang w:val="es-MX" w:eastAsia="en-US"/>
          </w:rPr>
          <w:t xml:space="preserve">o vehículo </w:t>
        </w:r>
      </w:ins>
      <w:ins w:id="9844" w:author="Erlie Hasam Morfin Zavalza" w:date="2014-11-06T18:30:00Z">
        <w:r>
          <w:rPr>
            <w:rFonts w:eastAsiaTheme="minorHAnsi"/>
            <w:lang w:val="es-MX" w:eastAsia="en-US"/>
          </w:rPr>
          <w:t>de entrega de pedidos.</w:t>
        </w:r>
      </w:ins>
    </w:p>
    <w:p w14:paraId="6AC1FCA7" w14:textId="063A40E1" w:rsidR="002D2E49" w:rsidRDefault="002D2E49">
      <w:pPr>
        <w:pStyle w:val="Ttulo3"/>
        <w:rPr>
          <w:ins w:id="9845" w:author="Erlie Hasam Morfin Zavalza" w:date="2014-11-06T18:03:00Z"/>
        </w:rPr>
      </w:pPr>
      <w:ins w:id="9846" w:author="Erlie Hasam Morfin Zavalza" w:date="2014-11-06T02:58:00Z">
        <w:r>
          <w:lastRenderedPageBreak/>
          <w:t>ANALISIS FODA</w:t>
        </w:r>
      </w:ins>
    </w:p>
    <w:p w14:paraId="0B193F48" w14:textId="093CC723" w:rsidR="00F56C8E" w:rsidRPr="00F56C8E" w:rsidRDefault="00F053DA">
      <w:pPr>
        <w:rPr>
          <w:ins w:id="9847" w:author="Erlie Hasam Morfin Zavalza" w:date="2014-11-06T02:58:00Z"/>
          <w:rPrChange w:id="9848" w:author="Erlie Hasam Morfin Zavalza" w:date="2014-11-06T17:47:00Z">
            <w:rPr>
              <w:ins w:id="9849" w:author="Erlie Hasam Morfin Zavalza" w:date="2014-11-06T02:58:00Z"/>
            </w:rPr>
          </w:rPrChange>
        </w:rPr>
        <w:pPrChange w:id="9850" w:author="Erlie Hasam Morfin Zavalza" w:date="2014-11-06T17:47:00Z">
          <w:pPr>
            <w:pStyle w:val="Ttulo3"/>
          </w:pPr>
        </w:pPrChange>
      </w:pPr>
      <w:ins w:id="9851" w:author="Erlie Hasam Morfin Zavalza" w:date="2014-11-06T18:08:00Z">
        <w:r>
          <w:rPr>
            <w:noProof/>
            <w:lang w:val="es-MX" w:eastAsia="es-MX"/>
          </w:rPr>
          <w:drawing>
            <wp:inline distT="0" distB="0" distL="0" distR="0" wp14:anchorId="1A19559A" wp14:editId="05AB9F06">
              <wp:extent cx="6002655" cy="5667375"/>
              <wp:effectExtent l="0" t="0" r="0"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ins>
    </w:p>
    <w:p w14:paraId="3FEE6B59" w14:textId="7C9397C6" w:rsidR="009B3612" w:rsidRDefault="009B3612">
      <w:pPr>
        <w:pStyle w:val="Ttulo3"/>
        <w:rPr>
          <w:ins w:id="9852" w:author="Erlie Hasam Morfin Zavalza" w:date="2014-11-07T14:08:00Z"/>
        </w:rPr>
        <w:pPrChange w:id="9853" w:author="Erlie Hasam Morfin Zavalza" w:date="2014-11-07T14:17:00Z">
          <w:pPr>
            <w:ind w:left="426" w:hanging="426"/>
          </w:pPr>
        </w:pPrChange>
      </w:pPr>
      <w:ins w:id="9854" w:author="Erlie Hasam Morfin Zavalza" w:date="2014-11-07T14:08:00Z">
        <w:r>
          <w:lastRenderedPageBreak/>
          <w:t>ESTRATEGIAS FODA</w:t>
        </w:r>
      </w:ins>
    </w:p>
    <w:p w14:paraId="45327CF1" w14:textId="3C89A3CF" w:rsidR="009B3612" w:rsidRPr="009B3612" w:rsidRDefault="009B3612">
      <w:pPr>
        <w:rPr>
          <w:ins w:id="9855" w:author="Erlie Hasam Morfin Zavalza" w:date="2014-11-07T14:08:00Z"/>
        </w:rPr>
        <w:pPrChange w:id="9856" w:author="Erlie Hasam Morfin Zavalza" w:date="2014-11-07T14:08:00Z">
          <w:pPr>
            <w:ind w:left="426" w:hanging="426"/>
          </w:pPr>
        </w:pPrChange>
      </w:pPr>
      <w:ins w:id="9857" w:author="Erlie Hasam Morfin Zavalza" w:date="2014-11-07T14:09:00Z">
        <w:r>
          <w:rPr>
            <w:noProof/>
            <w:lang w:val="es-MX" w:eastAsia="es-MX"/>
          </w:rPr>
          <w:drawing>
            <wp:inline distT="0" distB="0" distL="0" distR="0" wp14:anchorId="075E093B" wp14:editId="77EA10E4">
              <wp:extent cx="5981700" cy="4162425"/>
              <wp:effectExtent l="57150" t="0" r="76200" b="8572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ins>
    </w:p>
    <w:p w14:paraId="326F8D7C" w14:textId="77777777" w:rsidR="009B3612" w:rsidRPr="009B3612" w:rsidRDefault="009B3612">
      <w:pPr>
        <w:rPr>
          <w:ins w:id="9858" w:author="Erlie Hasam Morfin Zavalza" w:date="2014-11-07T14:07:00Z"/>
        </w:rPr>
        <w:pPrChange w:id="9859" w:author="Erlie Hasam Morfin Zavalza" w:date="2014-11-07T14:08:00Z">
          <w:pPr>
            <w:ind w:left="426" w:hanging="426"/>
          </w:pPr>
        </w:pPrChange>
      </w:pPr>
    </w:p>
    <w:p w14:paraId="162C07B0" w14:textId="1B3E228D" w:rsidR="00A86AA5" w:rsidRDefault="00A86AA5">
      <w:pPr>
        <w:pStyle w:val="Ttulo2"/>
        <w:rPr>
          <w:ins w:id="9860" w:author="Erlie Hasam Morfin Zavalza" w:date="2014-11-06T21:56:00Z"/>
        </w:rPr>
        <w:pPrChange w:id="9861" w:author="Erlie Hasam Morfin Zavalza" w:date="2014-11-05T15:07:00Z">
          <w:pPr>
            <w:ind w:left="426" w:hanging="426"/>
          </w:pPr>
        </w:pPrChange>
      </w:pPr>
      <w:ins w:id="9862" w:author="Erlie Hasam Morfin Zavalza" w:date="2014-11-05T15:06:00Z">
        <w:r>
          <w:t>ANÁLISIS DE LA SITUACIÓN PROYECTADA</w:t>
        </w:r>
      </w:ins>
    </w:p>
    <w:p w14:paraId="404A71C9" w14:textId="799024FF" w:rsidR="0019003F" w:rsidRDefault="00123E7C">
      <w:pPr>
        <w:pStyle w:val="Ttulo3"/>
        <w:rPr>
          <w:ins w:id="9863" w:author="Erlie Hasam Morfin Zavalza" w:date="2014-11-06T21:57:00Z"/>
          <w:lang w:val="es-MX"/>
        </w:rPr>
        <w:pPrChange w:id="9864" w:author="Erlie Hasam Morfin Zavalza" w:date="2014-11-07T14:17:00Z">
          <w:pPr>
            <w:ind w:left="426" w:hanging="426"/>
          </w:pPr>
        </w:pPrChange>
      </w:pPr>
      <w:ins w:id="9865" w:author="Erlie Hasam Morfin Zavalza" w:date="2014-11-06T22:39:00Z">
        <w:r>
          <w:rPr>
            <w:lang w:val="es-MX"/>
          </w:rPr>
          <w:t xml:space="preserve">ESTADÍSTICAS </w:t>
        </w:r>
      </w:ins>
      <w:ins w:id="9866" w:author="Erlie Hasam Morfin Zavalza" w:date="2014-11-06T21:56:00Z">
        <w:r w:rsidR="0019003F">
          <w:rPr>
            <w:lang w:val="es-MX"/>
          </w:rPr>
          <w:t>ECONÓMICAS</w:t>
        </w:r>
      </w:ins>
      <w:ins w:id="9867" w:author="Erlie Hasam Morfin Zavalza" w:date="2014-11-06T22:30:00Z">
        <w:r w:rsidR="00AE756B">
          <w:rPr>
            <w:lang w:val="es-MX"/>
          </w:rPr>
          <w:t xml:space="preserve"> </w:t>
        </w:r>
      </w:ins>
    </w:p>
    <w:p w14:paraId="4315A4D7" w14:textId="3852F3C9" w:rsidR="0019003F" w:rsidRDefault="0019003F" w:rsidP="0019003F">
      <w:pPr>
        <w:rPr>
          <w:ins w:id="9868" w:author="Erlie Hasam Morfin Zavalza" w:date="2014-11-06T21:57:00Z"/>
        </w:rPr>
      </w:pPr>
      <w:ins w:id="9869" w:author="Erlie Hasam Morfin Zavalza" w:date="2014-11-06T21:57:00Z">
        <w:r>
          <w:t>S</w:t>
        </w:r>
        <w:r w:rsidRPr="003C1C66">
          <w:rPr>
            <w:b/>
          </w:rPr>
          <w:t>e espera que el crecimiento económico se recupere en 2015.</w:t>
        </w:r>
        <w:r w:rsidRPr="006D71D2">
          <w:t xml:space="preserve"> </w:t>
        </w:r>
      </w:ins>
    </w:p>
    <w:p w14:paraId="3061A4BF" w14:textId="77777777" w:rsidR="0019003F" w:rsidRDefault="0019003F" w:rsidP="0019003F">
      <w:pPr>
        <w:rPr>
          <w:ins w:id="9870" w:author="Erlie Hasam Morfin Zavalza" w:date="2014-11-06T21:58:00Z"/>
          <w:b/>
        </w:rPr>
      </w:pPr>
      <w:ins w:id="9871" w:author="Erlie Hasam Morfin Zavalza" w:date="2014-11-06T21:57:00Z">
        <w:r w:rsidRPr="006D71D2">
          <w:t xml:space="preserve">El Banco Central redujo su proyección de crecimiento para ubicarlo entre 1,75% y 2,25% en septiembre 2014 desde entre 3,75% y 4,75% en diciembre de 2013. Como resultado de las políticas monetarias y fiscales expansivas en curso, la recuperación de la inversión privada y la normalización del ciclo económico actual, </w:t>
        </w:r>
        <w:r w:rsidRPr="003C1C66">
          <w:rPr>
            <w:b/>
          </w:rPr>
          <w:t>se prevé que el crecimiento económico repuntará entre 3,75% y 4,75% para el próximo año.</w:t>
        </w:r>
      </w:ins>
    </w:p>
    <w:p w14:paraId="4FB165A6" w14:textId="033031BE" w:rsidR="0019003F" w:rsidRPr="003C1C66" w:rsidRDefault="0019003F" w:rsidP="0019003F">
      <w:pPr>
        <w:rPr>
          <w:ins w:id="9872" w:author="Erlie Hasam Morfin Zavalza" w:date="2014-11-06T21:59:00Z"/>
        </w:rPr>
      </w:pPr>
      <w:ins w:id="9873" w:author="Erlie Hasam Morfin Zavalza" w:date="2014-11-06T21:59:00Z">
        <w:r>
          <w:t>A</w:t>
        </w:r>
        <w:r w:rsidRPr="006D71D2">
          <w:t xml:space="preserve"> pesar del fuerte crecimiento durante los últimos 20 años, el ingreso per cápita del país todavía tiene que converger con el de las naciones de altos ingresos (en 2012 el ingreso per cápita de US$ 21.990 estaba todavía muy por debajo del promedio de US $30,036 de los países de la OCDE). </w:t>
        </w:r>
      </w:ins>
    </w:p>
    <w:p w14:paraId="6E8A6E2B" w14:textId="3EC1C62F" w:rsidR="0019003F" w:rsidRDefault="00EA5B15" w:rsidP="0019003F">
      <w:pPr>
        <w:rPr>
          <w:ins w:id="9874" w:author="Erlie Hasam Morfin Zavalza" w:date="2014-11-06T21:57:00Z"/>
        </w:rPr>
      </w:pPr>
      <w:customXmlInsRangeStart w:id="9875" w:author="Erlie Hasam Morfin Zavalza" w:date="2014-11-06T22:30:00Z"/>
      <w:sdt>
        <w:sdtPr>
          <w:id w:val="-212967978"/>
          <w:citation/>
        </w:sdtPr>
        <w:sdtEndPr/>
        <w:sdtContent>
          <w:customXmlInsRangeEnd w:id="9875"/>
          <w:ins w:id="9876" w:author="Erlie Hasam Morfin Zavalza" w:date="2014-11-06T22:30:00Z">
            <w:r w:rsidR="00AE756B">
              <w:fldChar w:fldCharType="begin"/>
            </w:r>
            <w:r w:rsidR="00AE756B">
              <w:rPr>
                <w:lang w:val="es-MX"/>
              </w:rPr>
              <w:instrText xml:space="preserve"> CITATION Ban14 \l 2058 </w:instrText>
            </w:r>
          </w:ins>
          <w:r w:rsidR="00AE756B">
            <w:fldChar w:fldCharType="separate"/>
          </w:r>
          <w:ins w:id="9877" w:author="Erlie Hasam Morfin Zavalza" w:date="2014-11-06T22:30:00Z">
            <w:r w:rsidR="00AE756B" w:rsidRPr="00AE756B">
              <w:rPr>
                <w:noProof/>
                <w:lang w:val="es-MX"/>
                <w:rPrChange w:id="9878" w:author="Erlie Hasam Morfin Zavalza" w:date="2014-11-06T22:30:00Z">
                  <w:rPr/>
                </w:rPrChange>
              </w:rPr>
              <w:t>(Banco Mundial, s.f.)</w:t>
            </w:r>
            <w:r w:rsidR="00AE756B">
              <w:fldChar w:fldCharType="end"/>
            </w:r>
          </w:ins>
          <w:customXmlInsRangeStart w:id="9879" w:author="Erlie Hasam Morfin Zavalza" w:date="2014-11-06T22:30:00Z"/>
        </w:sdtContent>
      </w:sdt>
      <w:customXmlInsRangeEnd w:id="9879"/>
    </w:p>
    <w:p w14:paraId="7548679D" w14:textId="77777777" w:rsidR="0019003F" w:rsidRPr="0019003F" w:rsidRDefault="0019003F">
      <w:pPr>
        <w:rPr>
          <w:ins w:id="9880" w:author="Erlie Hasam Morfin Zavalza" w:date="2014-11-06T01:12:00Z"/>
          <w:lang w:val="es-MX"/>
          <w:rPrChange w:id="9881" w:author="Erlie Hasam Morfin Zavalza" w:date="2014-11-06T21:57:00Z">
            <w:rPr>
              <w:ins w:id="9882" w:author="Erlie Hasam Morfin Zavalza" w:date="2014-11-06T01:12:00Z"/>
            </w:rPr>
          </w:rPrChange>
        </w:rPr>
        <w:pPrChange w:id="9883" w:author="Erlie Hasam Morfin Zavalza" w:date="2014-11-06T21:57:00Z">
          <w:pPr>
            <w:ind w:left="426" w:hanging="426"/>
          </w:pPr>
        </w:pPrChange>
      </w:pPr>
    </w:p>
    <w:p w14:paraId="30C80D0B" w14:textId="3CECF082" w:rsidR="00100DC1" w:rsidRDefault="00100DC1">
      <w:pPr>
        <w:pStyle w:val="Ttulo3"/>
        <w:rPr>
          <w:ins w:id="9884" w:author="Erlie Hasam Morfin Zavalza" w:date="2014-11-07T01:09:00Z"/>
          <w:lang w:val="es-MX"/>
        </w:rPr>
        <w:pPrChange w:id="9885" w:author="Erlie Hasam Morfin Zavalza" w:date="2014-11-07T14:17:00Z">
          <w:pPr>
            <w:ind w:left="426" w:hanging="426"/>
          </w:pPr>
        </w:pPrChange>
      </w:pPr>
      <w:ins w:id="9886" w:author="Erlie Hasam Morfin Zavalza" w:date="2014-11-06T01:12:00Z">
        <w:r>
          <w:rPr>
            <w:lang w:val="es-MX"/>
          </w:rPr>
          <w:t>PRECIO</w:t>
        </w:r>
      </w:ins>
      <w:ins w:id="9887" w:author="Erlie Hasam Morfin Zavalza" w:date="2014-11-06T01:13:00Z">
        <w:r>
          <w:rPr>
            <w:lang w:val="es-MX"/>
          </w:rPr>
          <w:t xml:space="preserve"> DE NUESTROS PRODUCTOS</w:t>
        </w:r>
      </w:ins>
    </w:p>
    <w:p w14:paraId="4ABF2C2C" w14:textId="77777777" w:rsidR="0062285D" w:rsidRDefault="0062285D" w:rsidP="0062285D">
      <w:pPr>
        <w:autoSpaceDE w:val="0"/>
        <w:autoSpaceDN w:val="0"/>
        <w:adjustRightInd w:val="0"/>
        <w:jc w:val="left"/>
        <w:rPr>
          <w:ins w:id="9888" w:author="Erlie Hasam Morfin Zavalza" w:date="2014-11-07T01:09:00Z"/>
          <w:rFonts w:ascii="Calibri" w:eastAsiaTheme="minorHAnsi" w:hAnsi="Calibri" w:cs="Calibri"/>
          <w:b/>
          <w:bCs/>
          <w:color w:val="000000"/>
          <w:sz w:val="28"/>
          <w:szCs w:val="28"/>
          <w:lang w:val="es-MX" w:eastAsia="en-US"/>
        </w:rPr>
      </w:pPr>
      <w:ins w:id="9889" w:author="Erlie Hasam Morfin Zavalza" w:date="2014-11-07T01:09:00Z">
        <w:r>
          <w:rPr>
            <w:rFonts w:ascii="Calibri" w:eastAsiaTheme="minorHAnsi" w:hAnsi="Calibri" w:cs="Calibri"/>
            <w:b/>
            <w:bCs/>
            <w:color w:val="000000"/>
            <w:sz w:val="28"/>
            <w:szCs w:val="28"/>
            <w:lang w:val="es-MX" w:eastAsia="en-US"/>
          </w:rPr>
          <w:t>Guía para la fijación del precio del producto del proyecto</w:t>
        </w:r>
      </w:ins>
    </w:p>
    <w:p w14:paraId="230E716C" w14:textId="77777777" w:rsidR="0062285D" w:rsidRDefault="0062285D" w:rsidP="0062285D">
      <w:pPr>
        <w:autoSpaceDE w:val="0"/>
        <w:autoSpaceDN w:val="0"/>
        <w:adjustRightInd w:val="0"/>
        <w:jc w:val="left"/>
        <w:rPr>
          <w:ins w:id="9890" w:author="Erlie Hasam Morfin Zavalza" w:date="2014-11-07T01:09:00Z"/>
          <w:rFonts w:ascii="Calibri" w:eastAsiaTheme="minorHAnsi" w:hAnsi="Calibri" w:cs="Calibri"/>
          <w:color w:val="000000"/>
          <w:sz w:val="28"/>
          <w:szCs w:val="28"/>
          <w:lang w:val="es-MX" w:eastAsia="en-US"/>
        </w:rPr>
      </w:pPr>
      <w:ins w:id="9891" w:author="Erlie Hasam Morfin Zavalza" w:date="2014-11-07T01:09:00Z">
        <w:r>
          <w:rPr>
            <w:rFonts w:ascii="Calibri" w:eastAsiaTheme="minorHAnsi" w:hAnsi="Calibri" w:cs="Calibri"/>
            <w:color w:val="000000"/>
            <w:sz w:val="28"/>
            <w:szCs w:val="28"/>
            <w:lang w:val="es-MX" w:eastAsia="en-US"/>
          </w:rPr>
          <w:t>Una buena guía que ayuda en la fijación de precio del producto es</w:t>
        </w:r>
      </w:ins>
    </w:p>
    <w:p w14:paraId="7C22031D" w14:textId="77777777" w:rsidR="0062285D" w:rsidRDefault="0062285D" w:rsidP="0062285D">
      <w:pPr>
        <w:autoSpaceDE w:val="0"/>
        <w:autoSpaceDN w:val="0"/>
        <w:adjustRightInd w:val="0"/>
        <w:jc w:val="left"/>
        <w:rPr>
          <w:ins w:id="9892" w:author="Erlie Hasam Morfin Zavalza" w:date="2014-11-07T01:09:00Z"/>
          <w:rFonts w:ascii="Calibri" w:eastAsiaTheme="minorHAnsi" w:hAnsi="Calibri" w:cs="Calibri"/>
          <w:color w:val="000000"/>
          <w:sz w:val="28"/>
          <w:szCs w:val="28"/>
          <w:lang w:val="es-MX" w:eastAsia="en-US"/>
        </w:rPr>
      </w:pPr>
      <w:ins w:id="9893" w:author="Erlie Hasam Morfin Zavalza" w:date="2014-11-07T01:09:00Z">
        <w:r>
          <w:rPr>
            <w:rFonts w:ascii="Calibri" w:eastAsiaTheme="minorHAnsi" w:hAnsi="Calibri" w:cs="Calibri"/>
            <w:color w:val="000000"/>
            <w:sz w:val="28"/>
            <w:szCs w:val="28"/>
            <w:lang w:val="es-MX" w:eastAsia="en-US"/>
          </w:rPr>
          <w:t>contestar las siguientes preguntas:</w:t>
        </w:r>
      </w:ins>
    </w:p>
    <w:p w14:paraId="5113AE12" w14:textId="37571E8B" w:rsidR="0062285D" w:rsidRDefault="0062285D">
      <w:pPr>
        <w:rPr>
          <w:ins w:id="9894" w:author="Erlie Hasam Morfin Zavalza" w:date="2014-11-07T01:09:00Z"/>
          <w:rFonts w:ascii="Calibri" w:eastAsiaTheme="minorHAnsi" w:hAnsi="Calibri" w:cs="Calibri"/>
          <w:color w:val="000000"/>
          <w:sz w:val="28"/>
          <w:szCs w:val="28"/>
          <w:lang w:val="es-MX" w:eastAsia="en-US"/>
        </w:rPr>
        <w:pPrChange w:id="9895" w:author="Erlie Hasam Morfin Zavalza" w:date="2014-11-07T01:09:00Z">
          <w:pPr>
            <w:ind w:left="426" w:hanging="426"/>
          </w:pPr>
        </w:pPrChange>
      </w:pPr>
      <w:ins w:id="9896" w:author="Erlie Hasam Morfin Zavalza" w:date="2014-11-07T01:09: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¿Cuáles son los precios de los competidores?</w:t>
        </w:r>
      </w:ins>
    </w:p>
    <w:p w14:paraId="7B7AB1B3" w14:textId="777CC587" w:rsidR="0062285D" w:rsidRPr="0062285D" w:rsidRDefault="0062285D" w:rsidP="0062285D">
      <w:pPr>
        <w:autoSpaceDE w:val="0"/>
        <w:autoSpaceDN w:val="0"/>
        <w:adjustRightInd w:val="0"/>
        <w:jc w:val="left"/>
        <w:rPr>
          <w:ins w:id="9897" w:author="Erlie Hasam Morfin Zavalza" w:date="2014-11-07T01:10:00Z"/>
          <w:rFonts w:ascii="Calibri" w:eastAsiaTheme="minorHAnsi" w:hAnsi="Calibri" w:cs="Calibri"/>
          <w:color w:val="000000"/>
          <w:sz w:val="28"/>
          <w:szCs w:val="28"/>
          <w:lang w:val="es-MX" w:eastAsia="en-US"/>
          <w:rPrChange w:id="9898" w:author="Erlie Hasam Morfin Zavalza" w:date="2014-11-07T01:11:00Z">
            <w:rPr>
              <w:ins w:id="9899" w:author="Erlie Hasam Morfin Zavalza" w:date="2014-11-07T01:10:00Z"/>
              <w:rFonts w:eastAsiaTheme="minorHAnsi"/>
              <w:szCs w:val="24"/>
              <w:lang w:val="es-MX" w:eastAsia="en-US"/>
            </w:rPr>
          </w:rPrChange>
        </w:rPr>
      </w:pPr>
      <w:ins w:id="9900"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 xml:space="preserve">¿En qué etapa de su ciclo de vida se encuentra el producto /servicio? </w:t>
        </w:r>
      </w:ins>
    </w:p>
    <w:p w14:paraId="2D001F08" w14:textId="77777777" w:rsidR="0062285D" w:rsidRDefault="0062285D" w:rsidP="0062285D">
      <w:pPr>
        <w:autoSpaceDE w:val="0"/>
        <w:autoSpaceDN w:val="0"/>
        <w:adjustRightInd w:val="0"/>
        <w:jc w:val="left"/>
        <w:rPr>
          <w:ins w:id="9901" w:author="Erlie Hasam Morfin Zavalza" w:date="2014-11-07T01:10:00Z"/>
          <w:rFonts w:ascii="Calibri" w:eastAsiaTheme="minorHAnsi" w:hAnsi="Calibri" w:cs="Calibri"/>
          <w:color w:val="000000"/>
          <w:sz w:val="28"/>
          <w:szCs w:val="28"/>
          <w:lang w:val="es-MX" w:eastAsia="en-US"/>
        </w:rPr>
      </w:pPr>
      <w:ins w:id="9902"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¿Cuál es nuestra política de posicionamiento?</w:t>
        </w:r>
      </w:ins>
    </w:p>
    <w:p w14:paraId="78B34B3F" w14:textId="77777777" w:rsidR="0062285D" w:rsidRDefault="0062285D" w:rsidP="0062285D">
      <w:pPr>
        <w:autoSpaceDE w:val="0"/>
        <w:autoSpaceDN w:val="0"/>
        <w:adjustRightInd w:val="0"/>
        <w:jc w:val="left"/>
        <w:rPr>
          <w:ins w:id="9903" w:author="Erlie Hasam Morfin Zavalza" w:date="2014-11-07T01:10:00Z"/>
          <w:rFonts w:eastAsiaTheme="minorHAnsi"/>
          <w:szCs w:val="24"/>
          <w:lang w:val="es-MX" w:eastAsia="en-US"/>
        </w:rPr>
      </w:pPr>
      <w:ins w:id="9904"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 xml:space="preserve">¿Qué objetivos se están intentando lograr a través del precio del </w:t>
        </w:r>
      </w:ins>
    </w:p>
    <w:p w14:paraId="115AABD2" w14:textId="77777777" w:rsidR="0062285D" w:rsidRDefault="0062285D" w:rsidP="0062285D">
      <w:pPr>
        <w:autoSpaceDE w:val="0"/>
        <w:autoSpaceDN w:val="0"/>
        <w:adjustRightInd w:val="0"/>
        <w:jc w:val="left"/>
        <w:rPr>
          <w:ins w:id="9905" w:author="Erlie Hasam Morfin Zavalza" w:date="2014-11-07T01:10:00Z"/>
          <w:rFonts w:ascii="Calibri" w:eastAsiaTheme="minorHAnsi" w:hAnsi="Calibri" w:cs="Calibri"/>
          <w:color w:val="000000"/>
          <w:sz w:val="28"/>
          <w:szCs w:val="28"/>
          <w:lang w:val="es-MX" w:eastAsia="en-US"/>
        </w:rPr>
      </w:pPr>
      <w:ins w:id="9906" w:author="Erlie Hasam Morfin Zavalza" w:date="2014-11-07T01:10:00Z">
        <w:r>
          <w:rPr>
            <w:rFonts w:ascii="Calibri" w:eastAsiaTheme="minorHAnsi" w:hAnsi="Calibri" w:cs="Calibri"/>
            <w:color w:val="000000"/>
            <w:sz w:val="28"/>
            <w:szCs w:val="28"/>
            <w:lang w:val="es-MX" w:eastAsia="en-US"/>
          </w:rPr>
          <w:t>producto? Por  ejemplo, penetración y crecimiento del mercado,</w:t>
        </w:r>
      </w:ins>
    </w:p>
    <w:p w14:paraId="5E7E5B8C" w14:textId="77777777" w:rsidR="0062285D" w:rsidRDefault="0062285D" w:rsidP="0062285D">
      <w:pPr>
        <w:autoSpaceDE w:val="0"/>
        <w:autoSpaceDN w:val="0"/>
        <w:adjustRightInd w:val="0"/>
        <w:jc w:val="left"/>
        <w:rPr>
          <w:ins w:id="9907" w:author="Erlie Hasam Morfin Zavalza" w:date="2014-11-07T01:10:00Z"/>
          <w:rFonts w:ascii="Calibri" w:eastAsiaTheme="minorHAnsi" w:hAnsi="Calibri" w:cs="Calibri"/>
          <w:color w:val="000000"/>
          <w:sz w:val="28"/>
          <w:szCs w:val="28"/>
          <w:lang w:val="es-MX" w:eastAsia="en-US"/>
        </w:rPr>
      </w:pPr>
      <w:ins w:id="9908" w:author="Erlie Hasam Morfin Zavalza" w:date="2014-11-07T01:10:00Z">
        <w:r>
          <w:rPr>
            <w:rFonts w:ascii="Calibri" w:eastAsiaTheme="minorHAnsi" w:hAnsi="Calibri" w:cs="Calibri"/>
            <w:color w:val="000000"/>
            <w:sz w:val="28"/>
            <w:szCs w:val="28"/>
            <w:lang w:val="es-MX" w:eastAsia="en-US"/>
          </w:rPr>
          <w:t>prueba de mercado o margen de ganancia máxima, rápida</w:t>
        </w:r>
      </w:ins>
    </w:p>
    <w:p w14:paraId="308AF5E8" w14:textId="77777777" w:rsidR="0062285D" w:rsidRDefault="0062285D" w:rsidP="0062285D">
      <w:pPr>
        <w:autoSpaceDE w:val="0"/>
        <w:autoSpaceDN w:val="0"/>
        <w:adjustRightInd w:val="0"/>
        <w:jc w:val="left"/>
        <w:rPr>
          <w:ins w:id="9909" w:author="Erlie Hasam Morfin Zavalza" w:date="2014-11-07T01:10:00Z"/>
          <w:rFonts w:ascii="Calibri" w:eastAsiaTheme="minorHAnsi" w:hAnsi="Calibri" w:cs="Calibri"/>
          <w:color w:val="000000"/>
          <w:sz w:val="28"/>
          <w:szCs w:val="28"/>
          <w:lang w:val="es-MX" w:eastAsia="en-US"/>
        </w:rPr>
      </w:pPr>
      <w:ins w:id="9910" w:author="Erlie Hasam Morfin Zavalza" w:date="2014-11-07T01:10:00Z">
        <w:r>
          <w:rPr>
            <w:rFonts w:ascii="Calibri" w:eastAsiaTheme="minorHAnsi" w:hAnsi="Calibri" w:cs="Calibri"/>
            <w:color w:val="000000"/>
            <w:sz w:val="28"/>
            <w:szCs w:val="28"/>
            <w:lang w:val="es-MX" w:eastAsia="en-US"/>
          </w:rPr>
          <w:t>recuperación de la inversión, porcentaje de ganancia satisfactorio,</w:t>
        </w:r>
      </w:ins>
    </w:p>
    <w:p w14:paraId="5E089C46" w14:textId="77777777" w:rsidR="0062285D" w:rsidRDefault="0062285D" w:rsidP="0062285D">
      <w:pPr>
        <w:autoSpaceDE w:val="0"/>
        <w:autoSpaceDN w:val="0"/>
        <w:adjustRightInd w:val="0"/>
        <w:jc w:val="left"/>
        <w:rPr>
          <w:ins w:id="9911" w:author="Erlie Hasam Morfin Zavalza" w:date="2014-11-07T01:10:00Z"/>
          <w:rFonts w:eastAsiaTheme="minorHAnsi"/>
          <w:szCs w:val="24"/>
          <w:lang w:val="es-MX" w:eastAsia="en-US"/>
        </w:rPr>
      </w:pPr>
      <w:ins w:id="9912" w:author="Erlie Hasam Morfin Zavalza" w:date="2014-11-07T01:10:00Z">
        <w:r>
          <w:rPr>
            <w:rFonts w:ascii="Calibri" w:eastAsiaTheme="minorHAnsi" w:hAnsi="Calibri" w:cs="Calibri"/>
            <w:color w:val="000000"/>
            <w:sz w:val="28"/>
            <w:szCs w:val="28"/>
            <w:lang w:val="es-MX" w:eastAsia="en-US"/>
          </w:rPr>
          <w:t xml:space="preserve">promoción de la línea de producto. </w:t>
        </w:r>
      </w:ins>
    </w:p>
    <w:p w14:paraId="0B5FFEDA" w14:textId="77777777" w:rsidR="0062285D" w:rsidRDefault="0062285D" w:rsidP="0062285D">
      <w:pPr>
        <w:autoSpaceDE w:val="0"/>
        <w:autoSpaceDN w:val="0"/>
        <w:adjustRightInd w:val="0"/>
        <w:jc w:val="left"/>
        <w:rPr>
          <w:ins w:id="9913" w:author="Erlie Hasam Morfin Zavalza" w:date="2014-11-07T01:10:00Z"/>
          <w:rFonts w:ascii="Calibri" w:eastAsiaTheme="minorHAnsi" w:hAnsi="Calibri" w:cs="Calibri"/>
          <w:color w:val="000000"/>
          <w:sz w:val="28"/>
          <w:szCs w:val="28"/>
          <w:lang w:val="es-MX" w:eastAsia="en-US"/>
        </w:rPr>
      </w:pPr>
      <w:ins w:id="9914"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¿En qué se basa para fijar el precio del producto - la estructura de</w:t>
        </w:r>
      </w:ins>
    </w:p>
    <w:p w14:paraId="05E1A781" w14:textId="4147BFFA" w:rsidR="0062285D" w:rsidRPr="0062285D" w:rsidRDefault="0062285D" w:rsidP="0062285D">
      <w:pPr>
        <w:autoSpaceDE w:val="0"/>
        <w:autoSpaceDN w:val="0"/>
        <w:adjustRightInd w:val="0"/>
        <w:jc w:val="left"/>
        <w:rPr>
          <w:ins w:id="9915" w:author="Erlie Hasam Morfin Zavalza" w:date="2014-11-07T01:10:00Z"/>
          <w:rFonts w:ascii="Calibri" w:eastAsiaTheme="minorHAnsi" w:hAnsi="Calibri" w:cs="Calibri"/>
          <w:color w:val="000000"/>
          <w:sz w:val="28"/>
          <w:szCs w:val="28"/>
          <w:lang w:val="es-MX" w:eastAsia="en-US"/>
          <w:rPrChange w:id="9916" w:author="Erlie Hasam Morfin Zavalza" w:date="2014-11-07T01:11:00Z">
            <w:rPr>
              <w:ins w:id="9917" w:author="Erlie Hasam Morfin Zavalza" w:date="2014-11-07T01:10:00Z"/>
              <w:rFonts w:eastAsiaTheme="minorHAnsi"/>
              <w:szCs w:val="24"/>
              <w:lang w:val="es-MX" w:eastAsia="en-US"/>
            </w:rPr>
          </w:rPrChange>
        </w:rPr>
      </w:pPr>
      <w:ins w:id="9918" w:author="Erlie Hasam Morfin Zavalza" w:date="2014-11-07T01:10:00Z">
        <w:r>
          <w:rPr>
            <w:rFonts w:ascii="Calibri" w:eastAsiaTheme="minorHAnsi" w:hAnsi="Calibri" w:cs="Calibri"/>
            <w:color w:val="000000"/>
            <w:sz w:val="28"/>
            <w:szCs w:val="28"/>
            <w:lang w:val="es-MX" w:eastAsia="en-US"/>
          </w:rPr>
          <w:t>costos; la demanda que tiene el producto o la actividad</w:t>
        </w:r>
      </w:ins>
      <w:ins w:id="9919" w:author="Erlie Hasam Morfin Zavalza" w:date="2014-11-07T01:11:00Z">
        <w:r>
          <w:rPr>
            <w:rFonts w:ascii="Calibri" w:eastAsiaTheme="minorHAnsi" w:hAnsi="Calibri" w:cs="Calibri"/>
            <w:color w:val="000000"/>
            <w:sz w:val="28"/>
            <w:szCs w:val="28"/>
            <w:lang w:val="es-MX" w:eastAsia="en-US"/>
          </w:rPr>
          <w:t xml:space="preserve"> </w:t>
        </w:r>
      </w:ins>
      <w:ins w:id="9920" w:author="Erlie Hasam Morfin Zavalza" w:date="2014-11-07T01:10:00Z">
        <w:r>
          <w:rPr>
            <w:rFonts w:ascii="Calibri" w:eastAsiaTheme="minorHAnsi" w:hAnsi="Calibri" w:cs="Calibri"/>
            <w:color w:val="000000"/>
            <w:sz w:val="28"/>
            <w:szCs w:val="28"/>
            <w:lang w:val="es-MX" w:eastAsia="en-US"/>
          </w:rPr>
          <w:t xml:space="preserve">competitiva?  </w:t>
        </w:r>
      </w:ins>
    </w:p>
    <w:p w14:paraId="071BDA01" w14:textId="3324A9B9" w:rsidR="0062285D" w:rsidRPr="0062285D" w:rsidRDefault="0062285D" w:rsidP="0062285D">
      <w:pPr>
        <w:autoSpaceDE w:val="0"/>
        <w:autoSpaceDN w:val="0"/>
        <w:adjustRightInd w:val="0"/>
        <w:jc w:val="left"/>
        <w:rPr>
          <w:ins w:id="9921" w:author="Erlie Hasam Morfin Zavalza" w:date="2014-11-07T01:10:00Z"/>
          <w:rFonts w:ascii="Calibri" w:eastAsiaTheme="minorHAnsi" w:hAnsi="Calibri" w:cs="Calibri"/>
          <w:color w:val="000000"/>
          <w:sz w:val="28"/>
          <w:szCs w:val="28"/>
          <w:lang w:val="es-MX" w:eastAsia="en-US"/>
          <w:rPrChange w:id="9922" w:author="Erlie Hasam Morfin Zavalza" w:date="2014-11-07T01:12:00Z">
            <w:rPr>
              <w:ins w:id="9923" w:author="Erlie Hasam Morfin Zavalza" w:date="2014-11-07T01:10:00Z"/>
              <w:rFonts w:eastAsiaTheme="minorHAnsi"/>
              <w:szCs w:val="24"/>
              <w:lang w:val="es-MX" w:eastAsia="en-US"/>
            </w:rPr>
          </w:rPrChange>
        </w:rPr>
      </w:pPr>
      <w:ins w:id="9924"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¿Hasta qué punto son sensibles al cambio de precio los</w:t>
        </w:r>
      </w:ins>
      <w:ins w:id="9925" w:author="Erlie Hasam Morfin Zavalza" w:date="2014-11-07T01:12:00Z">
        <w:r>
          <w:rPr>
            <w:rFonts w:ascii="Calibri" w:eastAsiaTheme="minorHAnsi" w:hAnsi="Calibri" w:cs="Calibri"/>
            <w:color w:val="000000"/>
            <w:sz w:val="28"/>
            <w:szCs w:val="28"/>
            <w:lang w:val="es-MX" w:eastAsia="en-US"/>
          </w:rPr>
          <w:t xml:space="preserve"> </w:t>
        </w:r>
      </w:ins>
      <w:ins w:id="9926" w:author="Erlie Hasam Morfin Zavalza" w:date="2014-11-07T01:10:00Z">
        <w:r>
          <w:rPr>
            <w:rFonts w:ascii="Calibri" w:eastAsiaTheme="minorHAnsi" w:hAnsi="Calibri" w:cs="Calibri"/>
            <w:color w:val="000000"/>
            <w:sz w:val="28"/>
            <w:szCs w:val="28"/>
            <w:lang w:val="es-MX" w:eastAsia="en-US"/>
          </w:rPr>
          <w:t xml:space="preserve">consumidores? </w:t>
        </w:r>
      </w:ins>
    </w:p>
    <w:p w14:paraId="527A4287" w14:textId="409DA838" w:rsidR="0062285D" w:rsidRPr="0062285D" w:rsidRDefault="0062285D">
      <w:pPr>
        <w:autoSpaceDE w:val="0"/>
        <w:autoSpaceDN w:val="0"/>
        <w:adjustRightInd w:val="0"/>
        <w:jc w:val="left"/>
        <w:rPr>
          <w:ins w:id="9927" w:author="Erlie Hasam Morfin Zavalza" w:date="2014-11-06T02:57:00Z"/>
          <w:rFonts w:ascii="Calibri" w:eastAsiaTheme="minorHAnsi" w:hAnsi="Calibri" w:cs="Calibri"/>
          <w:color w:val="000000"/>
          <w:sz w:val="28"/>
          <w:szCs w:val="28"/>
          <w:lang w:val="es-MX" w:eastAsia="en-US"/>
          <w:rPrChange w:id="9928" w:author="Erlie Hasam Morfin Zavalza" w:date="2014-11-07T01:12:00Z">
            <w:rPr>
              <w:ins w:id="9929" w:author="Erlie Hasam Morfin Zavalza" w:date="2014-11-06T02:57:00Z"/>
              <w:lang w:val="es-MX"/>
            </w:rPr>
          </w:rPrChange>
        </w:rPr>
        <w:pPrChange w:id="9930" w:author="Erlie Hasam Morfin Zavalza" w:date="2014-11-07T01:12:00Z">
          <w:pPr>
            <w:ind w:left="426" w:hanging="426"/>
          </w:pPr>
        </w:pPrChange>
      </w:pPr>
      <w:ins w:id="9931" w:author="Erlie Hasam Morfin Zavalza" w:date="2014-11-07T01:10:00Z">
        <w:r>
          <w:rPr>
            <w:rFonts w:ascii="Wingdings" w:eastAsiaTheme="minorHAnsi" w:hAnsi="Wingdings" w:cs="Wingdings"/>
            <w:color w:val="000000"/>
            <w:sz w:val="28"/>
            <w:szCs w:val="28"/>
            <w:lang w:val="es-MX" w:eastAsia="en-US"/>
          </w:rPr>
          <w:t></w:t>
        </w:r>
        <w:r>
          <w:rPr>
            <w:rFonts w:ascii="Arial" w:eastAsiaTheme="minorHAnsi" w:hAnsi="Arial" w:cs="Arial"/>
            <w:color w:val="000000"/>
            <w:sz w:val="28"/>
            <w:szCs w:val="28"/>
            <w:lang w:val="es-MX" w:eastAsia="en-US"/>
          </w:rPr>
          <w:t xml:space="preserve"> </w:t>
        </w:r>
        <w:r>
          <w:rPr>
            <w:rFonts w:ascii="Calibri" w:eastAsiaTheme="minorHAnsi" w:hAnsi="Calibri" w:cs="Calibri"/>
            <w:color w:val="000000"/>
            <w:sz w:val="28"/>
            <w:szCs w:val="28"/>
            <w:lang w:val="es-MX" w:eastAsia="en-US"/>
          </w:rPr>
          <w:t>¿Hasta qué punto son sensibles los competidores al cambio de</w:t>
        </w:r>
      </w:ins>
      <w:ins w:id="9932" w:author="Erlie Hasam Morfin Zavalza" w:date="2014-11-07T01:12:00Z">
        <w:r>
          <w:rPr>
            <w:rFonts w:ascii="Calibri" w:eastAsiaTheme="minorHAnsi" w:hAnsi="Calibri" w:cs="Calibri"/>
            <w:color w:val="000000"/>
            <w:sz w:val="28"/>
            <w:szCs w:val="28"/>
            <w:lang w:val="es-MX" w:eastAsia="en-US"/>
          </w:rPr>
          <w:t xml:space="preserve"> </w:t>
        </w:r>
      </w:ins>
      <w:ins w:id="9933" w:author="Erlie Hasam Morfin Zavalza" w:date="2014-11-07T01:10:00Z">
        <w:r>
          <w:rPr>
            <w:rFonts w:ascii="Calibri" w:eastAsiaTheme="minorHAnsi" w:hAnsi="Calibri" w:cs="Calibri"/>
            <w:color w:val="000000"/>
            <w:sz w:val="28"/>
            <w:szCs w:val="28"/>
            <w:lang w:val="es-MX" w:eastAsia="en-US"/>
          </w:rPr>
          <w:t>precio?</w:t>
        </w:r>
      </w:ins>
    </w:p>
    <w:p w14:paraId="337470F5" w14:textId="57CDD7FD" w:rsidR="0062285D" w:rsidRDefault="003E5E9A">
      <w:pPr>
        <w:pStyle w:val="Ttulo3"/>
        <w:rPr>
          <w:ins w:id="9934" w:author="Erlie Hasam Morfin Zavalza" w:date="2014-11-22T21:10:00Z"/>
          <w:lang w:val="es-MX"/>
        </w:rPr>
      </w:pPr>
      <w:ins w:id="9935" w:author="Erlie Hasam Morfin Zavalza" w:date="2014-11-22T20:31:00Z">
        <w:r>
          <w:rPr>
            <w:lang w:val="es-MX"/>
          </w:rPr>
          <w:t>OFERTA Y DEMANDA PROYECTADA</w:t>
        </w:r>
      </w:ins>
    </w:p>
    <w:p w14:paraId="52D95B80" w14:textId="1E8BAF66" w:rsidR="003E5E9A" w:rsidRDefault="003E5E9A">
      <w:pPr>
        <w:rPr>
          <w:ins w:id="9936" w:author="Erlie Hasam Morfin Zavalza" w:date="2014-11-22T20:33:00Z"/>
          <w:lang w:val="es-MX"/>
        </w:rPr>
        <w:pPrChange w:id="9937" w:author="Erlie Hasam Morfin Zavalza" w:date="2014-11-22T20:31:00Z">
          <w:pPr>
            <w:pStyle w:val="Ttulo3"/>
          </w:pPr>
        </w:pPrChange>
      </w:pPr>
      <w:ins w:id="9938" w:author="Erlie Hasam Morfin Zavalza" w:date="2014-11-22T20:32:00Z">
        <w:r w:rsidRPr="00983864">
          <w:rPr>
            <w:b/>
            <w:lang w:val="es-MX"/>
            <w:rPrChange w:id="9939" w:author="Erlie Hasam Morfin Zavalza" w:date="2014-11-22T21:10:00Z">
              <w:rPr>
                <w:lang w:val="es-MX"/>
              </w:rPr>
            </w:rPrChange>
          </w:rPr>
          <w:t>Año 2015</w:t>
        </w:r>
      </w:ins>
      <w:ins w:id="9940" w:author="Erlie Hasam Morfin Zavalza" w:date="2014-11-22T20:38:00Z">
        <w:r w:rsidRPr="00983864">
          <w:rPr>
            <w:b/>
            <w:lang w:val="es-MX"/>
            <w:rPrChange w:id="9941" w:author="Erlie Hasam Morfin Zavalza" w:date="2014-11-22T21:10:00Z">
              <w:rPr>
                <w:lang w:val="es-MX"/>
              </w:rPr>
            </w:rPrChange>
          </w:rPr>
          <w:t>:</w:t>
        </w:r>
      </w:ins>
      <w:ins w:id="9942" w:author="Erlie Hasam Morfin Zavalza" w:date="2014-11-22T20:39:00Z">
        <w:r>
          <w:rPr>
            <w:lang w:val="es-MX"/>
          </w:rPr>
          <w:t xml:space="preserve"> </w:t>
        </w:r>
      </w:ins>
      <w:ins w:id="9943" w:author="Erlie Hasam Morfin Zavalza" w:date="2014-11-22T20:38:00Z">
        <w:r>
          <w:rPr>
            <w:lang w:val="es-MX"/>
          </w:rPr>
          <w:t>Estimaciones realistas basadas en la encuesta y las condiciones del mercado</w:t>
        </w:r>
      </w:ins>
      <w:ins w:id="9944" w:author="Erlie Hasam Morfin Zavalza" w:date="2014-11-22T20:39:00Z">
        <w:r>
          <w:rPr>
            <w:lang w:val="es-MX"/>
          </w:rPr>
          <w:t>.</w:t>
        </w:r>
      </w:ins>
    </w:p>
    <w:tbl>
      <w:tblPr>
        <w:tblW w:w="5000" w:type="pct"/>
        <w:tblCellMar>
          <w:left w:w="70" w:type="dxa"/>
          <w:right w:w="70" w:type="dxa"/>
        </w:tblCellMar>
        <w:tblLook w:val="04A0" w:firstRow="1" w:lastRow="0" w:firstColumn="1" w:lastColumn="0" w:noHBand="0" w:noVBand="1"/>
        <w:tblPrChange w:id="9945" w:author="Erlie Hasam Morfin Zavalza" w:date="2014-11-22T20:38:00Z">
          <w:tblPr>
            <w:tblW w:w="8040" w:type="dxa"/>
            <w:tblCellMar>
              <w:left w:w="70" w:type="dxa"/>
              <w:right w:w="70" w:type="dxa"/>
            </w:tblCellMar>
            <w:tblLook w:val="04A0" w:firstRow="1" w:lastRow="0" w:firstColumn="1" w:lastColumn="0" w:noHBand="0" w:noVBand="1"/>
          </w:tblPr>
        </w:tblPrChange>
      </w:tblPr>
      <w:tblGrid>
        <w:gridCol w:w="1427"/>
        <w:gridCol w:w="1361"/>
        <w:gridCol w:w="1801"/>
        <w:gridCol w:w="1559"/>
        <w:gridCol w:w="2680"/>
        <w:tblGridChange w:id="9946">
          <w:tblGrid>
            <w:gridCol w:w="1427"/>
            <w:gridCol w:w="1361"/>
            <w:gridCol w:w="1801"/>
            <w:gridCol w:w="1559"/>
            <w:gridCol w:w="1892"/>
            <w:gridCol w:w="788"/>
          </w:tblGrid>
        </w:tblGridChange>
      </w:tblGrid>
      <w:tr w:rsidR="003E5E9A" w:rsidRPr="003E5E9A" w14:paraId="3C3CF72A" w14:textId="77777777" w:rsidTr="003E5E9A">
        <w:trPr>
          <w:trHeight w:val="495"/>
          <w:ins w:id="9947" w:author="Erlie Hasam Morfin Zavalza" w:date="2014-11-22T20:35:00Z"/>
          <w:trPrChange w:id="9948" w:author="Erlie Hasam Morfin Zavalza" w:date="2014-11-22T20:38:00Z">
            <w:trPr>
              <w:gridAfter w:val="0"/>
              <w:trHeight w:val="495"/>
            </w:trPr>
          </w:trPrChange>
        </w:trPr>
        <w:tc>
          <w:tcPr>
            <w:tcW w:w="5000" w:type="pct"/>
            <w:gridSpan w:val="5"/>
            <w:tcBorders>
              <w:top w:val="single" w:sz="4" w:space="0" w:color="auto"/>
              <w:left w:val="single" w:sz="4" w:space="0" w:color="auto"/>
              <w:bottom w:val="single" w:sz="4" w:space="0" w:color="auto"/>
              <w:right w:val="single" w:sz="4" w:space="0" w:color="auto"/>
            </w:tcBorders>
            <w:shd w:val="clear" w:color="000000" w:fill="D34817"/>
            <w:vAlign w:val="center"/>
            <w:hideMark/>
            <w:tcPrChange w:id="9949" w:author="Erlie Hasam Morfin Zavalza" w:date="2014-11-22T20:38:00Z">
              <w:tcPr>
                <w:tcW w:w="8040" w:type="dxa"/>
                <w:gridSpan w:val="5"/>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4A230328" w14:textId="77777777" w:rsidR="003E5E9A" w:rsidRPr="003E5E9A" w:rsidRDefault="003E5E9A" w:rsidP="003E5E9A">
            <w:pPr>
              <w:jc w:val="center"/>
              <w:rPr>
                <w:ins w:id="9950" w:author="Erlie Hasam Morfin Zavalza" w:date="2014-11-22T20:35:00Z"/>
                <w:rFonts w:ascii="Perpetua" w:hAnsi="Perpetua"/>
                <w:b/>
                <w:bCs/>
                <w:color w:val="FFFFFF"/>
                <w:sz w:val="22"/>
                <w:szCs w:val="28"/>
                <w:lang w:val="es-MX" w:eastAsia="es-MX"/>
                <w:rPrChange w:id="9951" w:author="Erlie Hasam Morfin Zavalza" w:date="2014-11-22T20:35:00Z">
                  <w:rPr>
                    <w:ins w:id="9952" w:author="Erlie Hasam Morfin Zavalza" w:date="2014-11-22T20:35:00Z"/>
                    <w:rFonts w:ascii="Perpetua" w:hAnsi="Perpetua"/>
                    <w:b/>
                    <w:bCs/>
                    <w:color w:val="FFFFFF"/>
                    <w:sz w:val="28"/>
                    <w:szCs w:val="28"/>
                    <w:lang w:val="es-MX" w:eastAsia="es-MX"/>
                  </w:rPr>
                </w:rPrChange>
              </w:rPr>
            </w:pPr>
            <w:ins w:id="9953" w:author="Erlie Hasam Morfin Zavalza" w:date="2014-11-22T20:35:00Z">
              <w:r w:rsidRPr="003E5E9A">
                <w:rPr>
                  <w:rFonts w:ascii="Perpetua" w:hAnsi="Perpetua"/>
                  <w:b/>
                  <w:bCs/>
                  <w:color w:val="FFFFFF"/>
                  <w:sz w:val="28"/>
                  <w:szCs w:val="28"/>
                  <w:lang w:val="es-MX" w:eastAsia="es-MX"/>
                </w:rPr>
                <w:t>Oferta y Demanda de Empanadas 2015</w:t>
              </w:r>
            </w:ins>
          </w:p>
        </w:tc>
      </w:tr>
      <w:tr w:rsidR="003E5E9A" w:rsidRPr="003E5E9A" w14:paraId="210CA897" w14:textId="77777777" w:rsidTr="003E5E9A">
        <w:trPr>
          <w:trHeight w:val="710"/>
          <w:ins w:id="9954"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EFCFCC"/>
            <w:vAlign w:val="center"/>
            <w:hideMark/>
          </w:tcPr>
          <w:p w14:paraId="09E2D3BD" w14:textId="77777777" w:rsidR="003E5E9A" w:rsidRPr="003E5E9A" w:rsidRDefault="003E5E9A" w:rsidP="003E5E9A">
            <w:pPr>
              <w:jc w:val="center"/>
              <w:rPr>
                <w:ins w:id="9955" w:author="Erlie Hasam Morfin Zavalza" w:date="2014-11-22T20:35:00Z"/>
                <w:rFonts w:ascii="Perpetua" w:hAnsi="Perpetua"/>
                <w:b/>
                <w:bCs/>
                <w:color w:val="000000"/>
                <w:sz w:val="22"/>
                <w:szCs w:val="32"/>
                <w:lang w:val="es-MX" w:eastAsia="es-MX"/>
                <w:rPrChange w:id="9956" w:author="Erlie Hasam Morfin Zavalza" w:date="2014-11-22T20:35:00Z">
                  <w:rPr>
                    <w:ins w:id="9957" w:author="Erlie Hasam Morfin Zavalza" w:date="2014-11-22T20:35:00Z"/>
                    <w:rFonts w:ascii="Perpetua" w:hAnsi="Perpetua"/>
                    <w:b/>
                    <w:bCs/>
                    <w:color w:val="000000"/>
                    <w:sz w:val="32"/>
                    <w:szCs w:val="32"/>
                    <w:lang w:val="es-MX" w:eastAsia="es-MX"/>
                  </w:rPr>
                </w:rPrChange>
              </w:rPr>
            </w:pPr>
            <w:ins w:id="9958" w:author="Erlie Hasam Morfin Zavalza" w:date="2014-11-22T20:35:00Z">
              <w:r w:rsidRPr="003E5E9A">
                <w:rPr>
                  <w:rFonts w:ascii="Perpetua" w:hAnsi="Perpetua"/>
                  <w:b/>
                  <w:bCs/>
                  <w:color w:val="000000"/>
                  <w:sz w:val="22"/>
                  <w:szCs w:val="32"/>
                  <w:lang w:val="es-MX" w:eastAsia="es-MX"/>
                  <w:rPrChange w:id="9959" w:author="Erlie Hasam Morfin Zavalza" w:date="2014-11-22T20:35:00Z">
                    <w:rPr>
                      <w:rFonts w:ascii="Perpetua" w:hAnsi="Perpetua"/>
                      <w:b/>
                      <w:bCs/>
                      <w:color w:val="000000"/>
                      <w:sz w:val="32"/>
                      <w:szCs w:val="32"/>
                      <w:lang w:val="es-MX" w:eastAsia="es-MX"/>
                    </w:rPr>
                  </w:rPrChange>
                </w:rPr>
                <w:t>Fecha</w:t>
              </w:r>
            </w:ins>
          </w:p>
        </w:tc>
        <w:tc>
          <w:tcPr>
            <w:tcW w:w="771" w:type="pct"/>
            <w:tcBorders>
              <w:top w:val="nil"/>
              <w:left w:val="nil"/>
              <w:bottom w:val="single" w:sz="4" w:space="0" w:color="auto"/>
              <w:right w:val="single" w:sz="4" w:space="0" w:color="auto"/>
            </w:tcBorders>
            <w:shd w:val="clear" w:color="000000" w:fill="EFCFCC"/>
            <w:vAlign w:val="center"/>
            <w:hideMark/>
          </w:tcPr>
          <w:p w14:paraId="5DE1A617" w14:textId="77777777" w:rsidR="003E5E9A" w:rsidRPr="003E5E9A" w:rsidRDefault="003E5E9A" w:rsidP="003E5E9A">
            <w:pPr>
              <w:jc w:val="center"/>
              <w:rPr>
                <w:ins w:id="9960" w:author="Erlie Hasam Morfin Zavalza" w:date="2014-11-22T20:35:00Z"/>
                <w:rFonts w:ascii="Perpetua" w:hAnsi="Perpetua"/>
                <w:b/>
                <w:bCs/>
                <w:color w:val="000000"/>
                <w:sz w:val="22"/>
                <w:szCs w:val="22"/>
                <w:lang w:val="es-MX" w:eastAsia="es-MX"/>
              </w:rPr>
            </w:pPr>
            <w:ins w:id="9961" w:author="Erlie Hasam Morfin Zavalza" w:date="2014-11-22T20:35:00Z">
              <w:r w:rsidRPr="003E5E9A">
                <w:rPr>
                  <w:rFonts w:ascii="Perpetua" w:hAnsi="Perpetua"/>
                  <w:b/>
                  <w:bCs/>
                  <w:color w:val="000000"/>
                  <w:sz w:val="22"/>
                  <w:szCs w:val="22"/>
                  <w:lang w:val="es-MX" w:eastAsia="es-MX"/>
                </w:rPr>
                <w:t>Precio por Empanada Previsto</w:t>
              </w:r>
            </w:ins>
          </w:p>
        </w:tc>
        <w:tc>
          <w:tcPr>
            <w:tcW w:w="1020" w:type="pct"/>
            <w:tcBorders>
              <w:top w:val="nil"/>
              <w:left w:val="nil"/>
              <w:bottom w:val="single" w:sz="4" w:space="0" w:color="auto"/>
              <w:right w:val="single" w:sz="4" w:space="0" w:color="auto"/>
            </w:tcBorders>
            <w:shd w:val="clear" w:color="000000" w:fill="EFCFCC"/>
            <w:vAlign w:val="center"/>
            <w:hideMark/>
          </w:tcPr>
          <w:p w14:paraId="34ADB58B" w14:textId="77777777" w:rsidR="003E5E9A" w:rsidRPr="003E5E9A" w:rsidRDefault="003E5E9A" w:rsidP="003E5E9A">
            <w:pPr>
              <w:jc w:val="center"/>
              <w:rPr>
                <w:ins w:id="9962" w:author="Erlie Hasam Morfin Zavalza" w:date="2014-11-22T20:35:00Z"/>
                <w:rFonts w:ascii="Perpetua" w:hAnsi="Perpetua"/>
                <w:b/>
                <w:bCs/>
                <w:color w:val="000000"/>
                <w:sz w:val="22"/>
                <w:szCs w:val="24"/>
                <w:lang w:val="es-MX" w:eastAsia="es-MX"/>
                <w:rPrChange w:id="9963" w:author="Erlie Hasam Morfin Zavalza" w:date="2014-11-22T20:35:00Z">
                  <w:rPr>
                    <w:ins w:id="9964" w:author="Erlie Hasam Morfin Zavalza" w:date="2014-11-22T20:35:00Z"/>
                    <w:rFonts w:ascii="Perpetua" w:hAnsi="Perpetua"/>
                    <w:b/>
                    <w:bCs/>
                    <w:color w:val="000000"/>
                    <w:szCs w:val="24"/>
                    <w:lang w:val="es-MX" w:eastAsia="es-MX"/>
                  </w:rPr>
                </w:rPrChange>
              </w:rPr>
            </w:pPr>
            <w:ins w:id="9965" w:author="Erlie Hasam Morfin Zavalza" w:date="2014-11-22T20:35:00Z">
              <w:r w:rsidRPr="003E5E9A">
                <w:rPr>
                  <w:rFonts w:ascii="Perpetua" w:hAnsi="Perpetua"/>
                  <w:b/>
                  <w:bCs/>
                  <w:color w:val="000000"/>
                  <w:sz w:val="22"/>
                  <w:szCs w:val="24"/>
                  <w:lang w:val="es-MX" w:eastAsia="es-MX"/>
                  <w:rPrChange w:id="9966" w:author="Erlie Hasam Morfin Zavalza" w:date="2014-11-22T20:35:00Z">
                    <w:rPr>
                      <w:rFonts w:ascii="Perpetua" w:hAnsi="Perpetua"/>
                      <w:b/>
                      <w:bCs/>
                      <w:color w:val="000000"/>
                      <w:szCs w:val="24"/>
                      <w:lang w:val="es-MX" w:eastAsia="es-MX"/>
                    </w:rPr>
                  </w:rPrChange>
                </w:rPr>
                <w:t>Cantidad de Empanadas a Vender</w:t>
              </w:r>
            </w:ins>
          </w:p>
        </w:tc>
        <w:tc>
          <w:tcPr>
            <w:tcW w:w="883" w:type="pct"/>
            <w:tcBorders>
              <w:top w:val="nil"/>
              <w:left w:val="nil"/>
              <w:bottom w:val="single" w:sz="4" w:space="0" w:color="auto"/>
              <w:right w:val="single" w:sz="4" w:space="0" w:color="auto"/>
            </w:tcBorders>
            <w:shd w:val="clear" w:color="000000" w:fill="EFCFCC"/>
            <w:vAlign w:val="center"/>
            <w:hideMark/>
          </w:tcPr>
          <w:p w14:paraId="071A72A3" w14:textId="77777777" w:rsidR="003E5E9A" w:rsidRPr="003E5E9A" w:rsidRDefault="003E5E9A" w:rsidP="003E5E9A">
            <w:pPr>
              <w:jc w:val="center"/>
              <w:rPr>
                <w:ins w:id="9967" w:author="Erlie Hasam Morfin Zavalza" w:date="2014-11-22T20:35:00Z"/>
                <w:rFonts w:ascii="Perpetua" w:hAnsi="Perpetua"/>
                <w:b/>
                <w:bCs/>
                <w:color w:val="000000"/>
                <w:sz w:val="22"/>
                <w:szCs w:val="24"/>
                <w:lang w:val="es-MX" w:eastAsia="es-MX"/>
                <w:rPrChange w:id="9968" w:author="Erlie Hasam Morfin Zavalza" w:date="2014-11-22T20:35:00Z">
                  <w:rPr>
                    <w:ins w:id="9969" w:author="Erlie Hasam Morfin Zavalza" w:date="2014-11-22T20:35:00Z"/>
                    <w:rFonts w:ascii="Perpetua" w:hAnsi="Perpetua"/>
                    <w:b/>
                    <w:bCs/>
                    <w:color w:val="000000"/>
                    <w:szCs w:val="24"/>
                    <w:lang w:val="es-MX" w:eastAsia="es-MX"/>
                  </w:rPr>
                </w:rPrChange>
              </w:rPr>
            </w:pPr>
            <w:ins w:id="9970" w:author="Erlie Hasam Morfin Zavalza" w:date="2014-11-22T20:35:00Z">
              <w:r w:rsidRPr="003E5E9A">
                <w:rPr>
                  <w:rFonts w:ascii="Perpetua" w:hAnsi="Perpetua"/>
                  <w:b/>
                  <w:bCs/>
                  <w:color w:val="000000"/>
                  <w:sz w:val="22"/>
                  <w:szCs w:val="24"/>
                  <w:lang w:val="es-MX" w:eastAsia="es-MX"/>
                  <w:rPrChange w:id="9971" w:author="Erlie Hasam Morfin Zavalza" w:date="2014-11-22T20:35:00Z">
                    <w:rPr>
                      <w:rFonts w:ascii="Perpetua" w:hAnsi="Perpetua"/>
                      <w:b/>
                      <w:bCs/>
                      <w:color w:val="000000"/>
                      <w:szCs w:val="24"/>
                      <w:lang w:val="es-MX" w:eastAsia="es-MX"/>
                    </w:rPr>
                  </w:rPrChange>
                </w:rPr>
                <w:t>Cantidad de Empanadas Producidas</w:t>
              </w:r>
            </w:ins>
          </w:p>
        </w:tc>
        <w:tc>
          <w:tcPr>
            <w:tcW w:w="1517" w:type="pct"/>
            <w:tcBorders>
              <w:top w:val="nil"/>
              <w:left w:val="nil"/>
              <w:bottom w:val="single" w:sz="4" w:space="0" w:color="auto"/>
              <w:right w:val="single" w:sz="4" w:space="0" w:color="auto"/>
            </w:tcBorders>
            <w:shd w:val="clear" w:color="000000" w:fill="EFCFCC"/>
            <w:vAlign w:val="center"/>
            <w:hideMark/>
          </w:tcPr>
          <w:p w14:paraId="1CAC823A" w14:textId="77777777" w:rsidR="003E5E9A" w:rsidRPr="003E5E9A" w:rsidRDefault="003E5E9A" w:rsidP="003E5E9A">
            <w:pPr>
              <w:jc w:val="center"/>
              <w:rPr>
                <w:ins w:id="9972" w:author="Erlie Hasam Morfin Zavalza" w:date="2014-11-22T20:35:00Z"/>
                <w:b/>
                <w:bCs/>
                <w:color w:val="000000"/>
                <w:sz w:val="22"/>
                <w:szCs w:val="32"/>
                <w:lang w:val="es-MX" w:eastAsia="es-MX"/>
                <w:rPrChange w:id="9973" w:author="Erlie Hasam Morfin Zavalza" w:date="2014-11-22T20:35:00Z">
                  <w:rPr>
                    <w:ins w:id="9974" w:author="Erlie Hasam Morfin Zavalza" w:date="2014-11-22T20:35:00Z"/>
                    <w:b/>
                    <w:bCs/>
                    <w:color w:val="000000"/>
                    <w:sz w:val="32"/>
                    <w:szCs w:val="32"/>
                    <w:lang w:val="es-MX" w:eastAsia="es-MX"/>
                  </w:rPr>
                </w:rPrChange>
              </w:rPr>
            </w:pPr>
            <w:ins w:id="9975" w:author="Erlie Hasam Morfin Zavalza" w:date="2014-11-22T20:35:00Z">
              <w:r w:rsidRPr="003E5E9A">
                <w:rPr>
                  <w:b/>
                  <w:bCs/>
                  <w:color w:val="000000"/>
                  <w:sz w:val="22"/>
                  <w:szCs w:val="32"/>
                  <w:lang w:val="es-MX" w:eastAsia="es-MX"/>
                  <w:rPrChange w:id="9976" w:author="Erlie Hasam Morfin Zavalza" w:date="2014-11-22T20:35:00Z">
                    <w:rPr>
                      <w:b/>
                      <w:bCs/>
                      <w:color w:val="000000"/>
                      <w:sz w:val="32"/>
                      <w:szCs w:val="32"/>
                      <w:lang w:val="es-MX" w:eastAsia="es-MX"/>
                    </w:rPr>
                  </w:rPrChange>
                </w:rPr>
                <w:t>Ingreso Total</w:t>
              </w:r>
            </w:ins>
          </w:p>
        </w:tc>
      </w:tr>
      <w:tr w:rsidR="003E5E9A" w:rsidRPr="003E5E9A" w14:paraId="05C528D2" w14:textId="77777777" w:rsidTr="003E5E9A">
        <w:trPr>
          <w:trHeight w:val="225"/>
          <w:ins w:id="997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7DAC6133" w14:textId="02E2AA79" w:rsidR="003E5E9A" w:rsidRPr="003E5E9A" w:rsidRDefault="008E7381" w:rsidP="003E5E9A">
            <w:pPr>
              <w:jc w:val="left"/>
              <w:rPr>
                <w:ins w:id="9978" w:author="Erlie Hasam Morfin Zavalza" w:date="2014-11-22T20:35:00Z"/>
                <w:rFonts w:ascii="Perpetua" w:hAnsi="Perpetua"/>
                <w:color w:val="000000"/>
                <w:sz w:val="22"/>
                <w:szCs w:val="36"/>
                <w:lang w:val="es-MX" w:eastAsia="es-MX"/>
                <w:rPrChange w:id="9979" w:author="Erlie Hasam Morfin Zavalza" w:date="2014-11-22T20:35:00Z">
                  <w:rPr>
                    <w:ins w:id="9980" w:author="Erlie Hasam Morfin Zavalza" w:date="2014-11-22T20:35:00Z"/>
                    <w:rFonts w:ascii="Perpetua" w:hAnsi="Perpetua"/>
                    <w:color w:val="000000"/>
                    <w:sz w:val="36"/>
                    <w:szCs w:val="36"/>
                    <w:lang w:val="es-MX" w:eastAsia="es-MX"/>
                  </w:rPr>
                </w:rPrChange>
              </w:rPr>
            </w:pPr>
            <w:ins w:id="9981" w:author="Erlie Hasam Morfin Zavalza" w:date="2014-11-22T20:53:00Z">
              <w:r>
                <w:rPr>
                  <w:rFonts w:ascii="Perpetua" w:hAnsi="Perpetua"/>
                  <w:color w:val="000000"/>
                  <w:sz w:val="22"/>
                  <w:szCs w:val="36"/>
                  <w:lang w:val="es-MX" w:eastAsia="es-MX"/>
                </w:rPr>
                <w:t>Enero</w:t>
              </w:r>
            </w:ins>
          </w:p>
        </w:tc>
        <w:tc>
          <w:tcPr>
            <w:tcW w:w="771" w:type="pct"/>
            <w:tcBorders>
              <w:top w:val="nil"/>
              <w:left w:val="nil"/>
              <w:bottom w:val="single" w:sz="4" w:space="0" w:color="auto"/>
              <w:right w:val="single" w:sz="4" w:space="0" w:color="auto"/>
            </w:tcBorders>
            <w:shd w:val="clear" w:color="000000" w:fill="FCD5B4"/>
            <w:vAlign w:val="center"/>
            <w:hideMark/>
          </w:tcPr>
          <w:p w14:paraId="5919D225" w14:textId="77777777" w:rsidR="003E5E9A" w:rsidRPr="003E5E9A" w:rsidRDefault="003E5E9A" w:rsidP="003E5E9A">
            <w:pPr>
              <w:jc w:val="left"/>
              <w:rPr>
                <w:ins w:id="9982" w:author="Erlie Hasam Morfin Zavalza" w:date="2014-11-22T20:35:00Z"/>
                <w:rFonts w:ascii="Perpetua" w:hAnsi="Perpetua"/>
                <w:color w:val="000000"/>
                <w:sz w:val="22"/>
                <w:szCs w:val="36"/>
                <w:lang w:val="es-MX" w:eastAsia="es-MX"/>
                <w:rPrChange w:id="9983" w:author="Erlie Hasam Morfin Zavalza" w:date="2014-11-22T20:35:00Z">
                  <w:rPr>
                    <w:ins w:id="9984" w:author="Erlie Hasam Morfin Zavalza" w:date="2014-11-22T20:35:00Z"/>
                    <w:rFonts w:ascii="Perpetua" w:hAnsi="Perpetua"/>
                    <w:color w:val="000000"/>
                    <w:sz w:val="36"/>
                    <w:szCs w:val="36"/>
                    <w:lang w:val="es-MX" w:eastAsia="es-MX"/>
                  </w:rPr>
                </w:rPrChange>
              </w:rPr>
            </w:pPr>
            <w:ins w:id="9985" w:author="Erlie Hasam Morfin Zavalza" w:date="2014-11-22T20:35:00Z">
              <w:r w:rsidRPr="003E5E9A">
                <w:rPr>
                  <w:rFonts w:ascii="Perpetua" w:hAnsi="Perpetua"/>
                  <w:color w:val="000000"/>
                  <w:sz w:val="22"/>
                  <w:szCs w:val="36"/>
                  <w:lang w:val="es-MX" w:eastAsia="es-MX"/>
                  <w:rPrChange w:id="9986"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4E9FAF94" w14:textId="77777777" w:rsidR="003E5E9A" w:rsidRPr="003E5E9A" w:rsidRDefault="003E5E9A" w:rsidP="003E5E9A">
            <w:pPr>
              <w:jc w:val="left"/>
              <w:rPr>
                <w:ins w:id="9987" w:author="Erlie Hasam Morfin Zavalza" w:date="2014-11-22T20:35:00Z"/>
                <w:rFonts w:ascii="Perpetua" w:hAnsi="Perpetua"/>
                <w:color w:val="000000"/>
                <w:sz w:val="22"/>
                <w:szCs w:val="36"/>
                <w:lang w:val="es-MX" w:eastAsia="es-MX"/>
                <w:rPrChange w:id="9988" w:author="Erlie Hasam Morfin Zavalza" w:date="2014-11-22T20:35:00Z">
                  <w:rPr>
                    <w:ins w:id="9989" w:author="Erlie Hasam Morfin Zavalza" w:date="2014-11-22T20:35:00Z"/>
                    <w:rFonts w:ascii="Perpetua" w:hAnsi="Perpetua"/>
                    <w:color w:val="000000"/>
                    <w:sz w:val="36"/>
                    <w:szCs w:val="36"/>
                    <w:lang w:val="es-MX" w:eastAsia="es-MX"/>
                  </w:rPr>
                </w:rPrChange>
              </w:rPr>
            </w:pPr>
            <w:ins w:id="9990" w:author="Erlie Hasam Morfin Zavalza" w:date="2014-11-22T20:35:00Z">
              <w:r w:rsidRPr="003E5E9A">
                <w:rPr>
                  <w:rFonts w:ascii="Perpetua" w:hAnsi="Perpetua"/>
                  <w:color w:val="000000"/>
                  <w:sz w:val="22"/>
                  <w:szCs w:val="36"/>
                  <w:lang w:val="es-MX" w:eastAsia="es-MX"/>
                  <w:rPrChange w:id="9991" w:author="Erlie Hasam Morfin Zavalza" w:date="2014-11-22T20:35:00Z">
                    <w:rPr>
                      <w:rFonts w:ascii="Perpetua" w:hAnsi="Perpetua"/>
                      <w:color w:val="000000"/>
                      <w:sz w:val="36"/>
                      <w:szCs w:val="36"/>
                      <w:lang w:val="es-MX" w:eastAsia="es-MX"/>
                    </w:rPr>
                  </w:rPrChange>
                </w:rPr>
                <w:t>500</w:t>
              </w:r>
            </w:ins>
          </w:p>
        </w:tc>
        <w:tc>
          <w:tcPr>
            <w:tcW w:w="883" w:type="pct"/>
            <w:tcBorders>
              <w:top w:val="nil"/>
              <w:left w:val="nil"/>
              <w:bottom w:val="single" w:sz="4" w:space="0" w:color="auto"/>
              <w:right w:val="single" w:sz="4" w:space="0" w:color="auto"/>
            </w:tcBorders>
            <w:shd w:val="clear" w:color="000000" w:fill="FCD5B4"/>
            <w:vAlign w:val="center"/>
            <w:hideMark/>
          </w:tcPr>
          <w:p w14:paraId="5F1FAE4F" w14:textId="77777777" w:rsidR="003E5E9A" w:rsidRPr="003E5E9A" w:rsidRDefault="003E5E9A" w:rsidP="003E5E9A">
            <w:pPr>
              <w:jc w:val="left"/>
              <w:rPr>
                <w:ins w:id="9992" w:author="Erlie Hasam Morfin Zavalza" w:date="2014-11-22T20:35:00Z"/>
                <w:rFonts w:ascii="Perpetua" w:hAnsi="Perpetua"/>
                <w:color w:val="000000"/>
                <w:sz w:val="22"/>
                <w:szCs w:val="36"/>
                <w:lang w:val="es-MX" w:eastAsia="es-MX"/>
                <w:rPrChange w:id="9993" w:author="Erlie Hasam Morfin Zavalza" w:date="2014-11-22T20:35:00Z">
                  <w:rPr>
                    <w:ins w:id="9994" w:author="Erlie Hasam Morfin Zavalza" w:date="2014-11-22T20:35:00Z"/>
                    <w:rFonts w:ascii="Perpetua" w:hAnsi="Perpetua"/>
                    <w:color w:val="000000"/>
                    <w:sz w:val="36"/>
                    <w:szCs w:val="36"/>
                    <w:lang w:val="es-MX" w:eastAsia="es-MX"/>
                  </w:rPr>
                </w:rPrChange>
              </w:rPr>
            </w:pPr>
            <w:ins w:id="9995" w:author="Erlie Hasam Morfin Zavalza" w:date="2014-11-22T20:35:00Z">
              <w:r w:rsidRPr="003E5E9A">
                <w:rPr>
                  <w:rFonts w:ascii="Perpetua" w:hAnsi="Perpetua"/>
                  <w:color w:val="000000"/>
                  <w:sz w:val="22"/>
                  <w:szCs w:val="36"/>
                  <w:lang w:val="es-MX" w:eastAsia="es-MX"/>
                  <w:rPrChange w:id="9996" w:author="Erlie Hasam Morfin Zavalza" w:date="2014-11-22T20:35:00Z">
                    <w:rPr>
                      <w:rFonts w:ascii="Perpetua" w:hAnsi="Perpetua"/>
                      <w:color w:val="000000"/>
                      <w:sz w:val="36"/>
                      <w:szCs w:val="36"/>
                      <w:lang w:val="es-MX" w:eastAsia="es-MX"/>
                    </w:rPr>
                  </w:rPrChange>
                </w:rPr>
                <w:t>550</w:t>
              </w:r>
            </w:ins>
          </w:p>
        </w:tc>
        <w:tc>
          <w:tcPr>
            <w:tcW w:w="1517" w:type="pct"/>
            <w:tcBorders>
              <w:top w:val="nil"/>
              <w:left w:val="nil"/>
              <w:bottom w:val="single" w:sz="4" w:space="0" w:color="auto"/>
              <w:right w:val="single" w:sz="4" w:space="0" w:color="auto"/>
            </w:tcBorders>
            <w:shd w:val="clear" w:color="000000" w:fill="FCD5B4"/>
            <w:vAlign w:val="center"/>
            <w:hideMark/>
          </w:tcPr>
          <w:p w14:paraId="5D6EFBF7" w14:textId="77777777" w:rsidR="003E5E9A" w:rsidRPr="003E5E9A" w:rsidRDefault="003E5E9A" w:rsidP="003E5E9A">
            <w:pPr>
              <w:jc w:val="center"/>
              <w:rPr>
                <w:ins w:id="9997" w:author="Erlie Hasam Morfin Zavalza" w:date="2014-11-22T20:35:00Z"/>
                <w:rFonts w:ascii="Perpetua" w:hAnsi="Perpetua"/>
                <w:sz w:val="22"/>
                <w:szCs w:val="36"/>
                <w:lang w:val="es-MX" w:eastAsia="es-MX"/>
                <w:rPrChange w:id="9998" w:author="Erlie Hasam Morfin Zavalza" w:date="2014-11-22T20:35:00Z">
                  <w:rPr>
                    <w:ins w:id="9999" w:author="Erlie Hasam Morfin Zavalza" w:date="2014-11-22T20:35:00Z"/>
                    <w:rFonts w:ascii="Perpetua" w:hAnsi="Perpetua"/>
                    <w:sz w:val="36"/>
                    <w:szCs w:val="36"/>
                    <w:lang w:val="es-MX" w:eastAsia="es-MX"/>
                  </w:rPr>
                </w:rPrChange>
              </w:rPr>
            </w:pPr>
            <w:ins w:id="10000" w:author="Erlie Hasam Morfin Zavalza" w:date="2014-11-22T20:35:00Z">
              <w:r w:rsidRPr="003E5E9A">
                <w:rPr>
                  <w:rFonts w:ascii="Perpetua" w:hAnsi="Perpetua"/>
                  <w:sz w:val="22"/>
                  <w:szCs w:val="36"/>
                  <w:lang w:val="es-MX" w:eastAsia="es-MX"/>
                  <w:rPrChange w:id="10001" w:author="Erlie Hasam Morfin Zavalza" w:date="2014-11-22T20:35:00Z">
                    <w:rPr>
                      <w:rFonts w:ascii="Perpetua" w:hAnsi="Perpetua"/>
                      <w:sz w:val="36"/>
                      <w:szCs w:val="36"/>
                      <w:lang w:val="es-MX" w:eastAsia="es-MX"/>
                    </w:rPr>
                  </w:rPrChange>
                </w:rPr>
                <w:t xml:space="preserve"> $      650,000.00 </w:t>
              </w:r>
            </w:ins>
          </w:p>
        </w:tc>
      </w:tr>
      <w:tr w:rsidR="003E5E9A" w:rsidRPr="003E5E9A" w14:paraId="6C92C6F9" w14:textId="77777777" w:rsidTr="003E5E9A">
        <w:trPr>
          <w:trHeight w:val="257"/>
          <w:ins w:id="10002"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77BBBDF4" w14:textId="7C56B8C0" w:rsidR="003E5E9A" w:rsidRPr="003E5E9A" w:rsidRDefault="008E7381" w:rsidP="003E5E9A">
            <w:pPr>
              <w:jc w:val="left"/>
              <w:rPr>
                <w:ins w:id="10003" w:author="Erlie Hasam Morfin Zavalza" w:date="2014-11-22T20:35:00Z"/>
                <w:rFonts w:ascii="Perpetua" w:hAnsi="Perpetua"/>
                <w:color w:val="000000"/>
                <w:sz w:val="22"/>
                <w:szCs w:val="36"/>
                <w:lang w:val="es-MX" w:eastAsia="es-MX"/>
                <w:rPrChange w:id="10004" w:author="Erlie Hasam Morfin Zavalza" w:date="2014-11-22T20:35:00Z">
                  <w:rPr>
                    <w:ins w:id="10005" w:author="Erlie Hasam Morfin Zavalza" w:date="2014-11-22T20:35:00Z"/>
                    <w:rFonts w:ascii="Perpetua" w:hAnsi="Perpetua"/>
                    <w:color w:val="000000"/>
                    <w:sz w:val="36"/>
                    <w:szCs w:val="36"/>
                    <w:lang w:val="es-MX" w:eastAsia="es-MX"/>
                  </w:rPr>
                </w:rPrChange>
              </w:rPr>
            </w:pPr>
            <w:ins w:id="10006" w:author="Erlie Hasam Morfin Zavalza" w:date="2014-11-22T20:53:00Z">
              <w:r>
                <w:rPr>
                  <w:rFonts w:ascii="Perpetua" w:hAnsi="Perpetua"/>
                  <w:color w:val="000000"/>
                  <w:sz w:val="22"/>
                  <w:szCs w:val="36"/>
                  <w:lang w:val="es-MX" w:eastAsia="es-MX"/>
                </w:rPr>
                <w:t>Febrero</w:t>
              </w:r>
            </w:ins>
          </w:p>
        </w:tc>
        <w:tc>
          <w:tcPr>
            <w:tcW w:w="771" w:type="pct"/>
            <w:tcBorders>
              <w:top w:val="nil"/>
              <w:left w:val="nil"/>
              <w:bottom w:val="single" w:sz="4" w:space="0" w:color="auto"/>
              <w:right w:val="single" w:sz="4" w:space="0" w:color="auto"/>
            </w:tcBorders>
            <w:shd w:val="clear" w:color="000000" w:fill="FCD5B4"/>
            <w:vAlign w:val="center"/>
            <w:hideMark/>
          </w:tcPr>
          <w:p w14:paraId="78732649" w14:textId="77777777" w:rsidR="003E5E9A" w:rsidRPr="003E5E9A" w:rsidRDefault="003E5E9A" w:rsidP="003E5E9A">
            <w:pPr>
              <w:jc w:val="left"/>
              <w:rPr>
                <w:ins w:id="10007" w:author="Erlie Hasam Morfin Zavalza" w:date="2014-11-22T20:35:00Z"/>
                <w:rFonts w:ascii="Perpetua" w:hAnsi="Perpetua"/>
                <w:color w:val="000000"/>
                <w:sz w:val="22"/>
                <w:szCs w:val="36"/>
                <w:lang w:val="es-MX" w:eastAsia="es-MX"/>
                <w:rPrChange w:id="10008" w:author="Erlie Hasam Morfin Zavalza" w:date="2014-11-22T20:35:00Z">
                  <w:rPr>
                    <w:ins w:id="10009" w:author="Erlie Hasam Morfin Zavalza" w:date="2014-11-22T20:35:00Z"/>
                    <w:rFonts w:ascii="Perpetua" w:hAnsi="Perpetua"/>
                    <w:color w:val="000000"/>
                    <w:sz w:val="36"/>
                    <w:szCs w:val="36"/>
                    <w:lang w:val="es-MX" w:eastAsia="es-MX"/>
                  </w:rPr>
                </w:rPrChange>
              </w:rPr>
            </w:pPr>
            <w:ins w:id="10010" w:author="Erlie Hasam Morfin Zavalza" w:date="2014-11-22T20:35:00Z">
              <w:r w:rsidRPr="003E5E9A">
                <w:rPr>
                  <w:rFonts w:ascii="Perpetua" w:hAnsi="Perpetua"/>
                  <w:color w:val="000000"/>
                  <w:sz w:val="22"/>
                  <w:szCs w:val="36"/>
                  <w:lang w:val="es-MX" w:eastAsia="es-MX"/>
                  <w:rPrChange w:id="10011"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7490A70B" w14:textId="77777777" w:rsidR="003E5E9A" w:rsidRPr="003E5E9A" w:rsidRDefault="003E5E9A" w:rsidP="003E5E9A">
            <w:pPr>
              <w:jc w:val="left"/>
              <w:rPr>
                <w:ins w:id="10012" w:author="Erlie Hasam Morfin Zavalza" w:date="2014-11-22T20:35:00Z"/>
                <w:rFonts w:ascii="Perpetua" w:hAnsi="Perpetua"/>
                <w:color w:val="000000"/>
                <w:sz w:val="22"/>
                <w:szCs w:val="36"/>
                <w:lang w:val="es-MX" w:eastAsia="es-MX"/>
                <w:rPrChange w:id="10013" w:author="Erlie Hasam Morfin Zavalza" w:date="2014-11-22T20:35:00Z">
                  <w:rPr>
                    <w:ins w:id="10014" w:author="Erlie Hasam Morfin Zavalza" w:date="2014-11-22T20:35:00Z"/>
                    <w:rFonts w:ascii="Perpetua" w:hAnsi="Perpetua"/>
                    <w:color w:val="000000"/>
                    <w:sz w:val="36"/>
                    <w:szCs w:val="36"/>
                    <w:lang w:val="es-MX" w:eastAsia="es-MX"/>
                  </w:rPr>
                </w:rPrChange>
              </w:rPr>
            </w:pPr>
            <w:ins w:id="10015" w:author="Erlie Hasam Morfin Zavalza" w:date="2014-11-22T20:35:00Z">
              <w:r w:rsidRPr="003E5E9A">
                <w:rPr>
                  <w:rFonts w:ascii="Perpetua" w:hAnsi="Perpetua"/>
                  <w:color w:val="000000"/>
                  <w:sz w:val="22"/>
                  <w:szCs w:val="36"/>
                  <w:lang w:val="es-MX" w:eastAsia="es-MX"/>
                  <w:rPrChange w:id="10016" w:author="Erlie Hasam Morfin Zavalza" w:date="2014-11-22T20:35:00Z">
                    <w:rPr>
                      <w:rFonts w:ascii="Perpetua" w:hAnsi="Perpetua"/>
                      <w:color w:val="000000"/>
                      <w:sz w:val="36"/>
                      <w:szCs w:val="36"/>
                      <w:lang w:val="es-MX" w:eastAsia="es-MX"/>
                    </w:rPr>
                  </w:rPrChange>
                </w:rPr>
                <w:t>600</w:t>
              </w:r>
            </w:ins>
          </w:p>
        </w:tc>
        <w:tc>
          <w:tcPr>
            <w:tcW w:w="883" w:type="pct"/>
            <w:tcBorders>
              <w:top w:val="nil"/>
              <w:left w:val="nil"/>
              <w:bottom w:val="single" w:sz="4" w:space="0" w:color="auto"/>
              <w:right w:val="single" w:sz="4" w:space="0" w:color="auto"/>
            </w:tcBorders>
            <w:shd w:val="clear" w:color="000000" w:fill="FCD5B4"/>
            <w:vAlign w:val="center"/>
            <w:hideMark/>
          </w:tcPr>
          <w:p w14:paraId="6C6539D2" w14:textId="77777777" w:rsidR="003E5E9A" w:rsidRPr="003E5E9A" w:rsidRDefault="003E5E9A" w:rsidP="003E5E9A">
            <w:pPr>
              <w:jc w:val="left"/>
              <w:rPr>
                <w:ins w:id="10017" w:author="Erlie Hasam Morfin Zavalza" w:date="2014-11-22T20:35:00Z"/>
                <w:rFonts w:ascii="Perpetua" w:hAnsi="Perpetua"/>
                <w:color w:val="000000"/>
                <w:sz w:val="22"/>
                <w:szCs w:val="36"/>
                <w:lang w:val="es-MX" w:eastAsia="es-MX"/>
                <w:rPrChange w:id="10018" w:author="Erlie Hasam Morfin Zavalza" w:date="2014-11-22T20:35:00Z">
                  <w:rPr>
                    <w:ins w:id="10019" w:author="Erlie Hasam Morfin Zavalza" w:date="2014-11-22T20:35:00Z"/>
                    <w:rFonts w:ascii="Perpetua" w:hAnsi="Perpetua"/>
                    <w:color w:val="000000"/>
                    <w:sz w:val="36"/>
                    <w:szCs w:val="36"/>
                    <w:lang w:val="es-MX" w:eastAsia="es-MX"/>
                  </w:rPr>
                </w:rPrChange>
              </w:rPr>
            </w:pPr>
            <w:ins w:id="10020" w:author="Erlie Hasam Morfin Zavalza" w:date="2014-11-22T20:35:00Z">
              <w:r w:rsidRPr="003E5E9A">
                <w:rPr>
                  <w:rFonts w:ascii="Perpetua" w:hAnsi="Perpetua"/>
                  <w:color w:val="000000"/>
                  <w:sz w:val="22"/>
                  <w:szCs w:val="36"/>
                  <w:lang w:val="es-MX" w:eastAsia="es-MX"/>
                  <w:rPrChange w:id="10021" w:author="Erlie Hasam Morfin Zavalza" w:date="2014-11-22T20:35:00Z">
                    <w:rPr>
                      <w:rFonts w:ascii="Perpetua" w:hAnsi="Perpetua"/>
                      <w:color w:val="000000"/>
                      <w:sz w:val="36"/>
                      <w:szCs w:val="36"/>
                      <w:lang w:val="es-MX" w:eastAsia="es-MX"/>
                    </w:rPr>
                  </w:rPrChange>
                </w:rPr>
                <w:t>650</w:t>
              </w:r>
            </w:ins>
          </w:p>
        </w:tc>
        <w:tc>
          <w:tcPr>
            <w:tcW w:w="1517" w:type="pct"/>
            <w:tcBorders>
              <w:top w:val="nil"/>
              <w:left w:val="nil"/>
              <w:bottom w:val="single" w:sz="4" w:space="0" w:color="auto"/>
              <w:right w:val="single" w:sz="4" w:space="0" w:color="auto"/>
            </w:tcBorders>
            <w:shd w:val="clear" w:color="000000" w:fill="FCD5B4"/>
            <w:vAlign w:val="center"/>
            <w:hideMark/>
          </w:tcPr>
          <w:p w14:paraId="02680BA1" w14:textId="77777777" w:rsidR="003E5E9A" w:rsidRPr="003E5E9A" w:rsidRDefault="003E5E9A" w:rsidP="003E5E9A">
            <w:pPr>
              <w:jc w:val="center"/>
              <w:rPr>
                <w:ins w:id="10022" w:author="Erlie Hasam Morfin Zavalza" w:date="2014-11-22T20:35:00Z"/>
                <w:rFonts w:ascii="Perpetua" w:hAnsi="Perpetua"/>
                <w:sz w:val="22"/>
                <w:szCs w:val="36"/>
                <w:lang w:val="es-MX" w:eastAsia="es-MX"/>
                <w:rPrChange w:id="10023" w:author="Erlie Hasam Morfin Zavalza" w:date="2014-11-22T20:35:00Z">
                  <w:rPr>
                    <w:ins w:id="10024" w:author="Erlie Hasam Morfin Zavalza" w:date="2014-11-22T20:35:00Z"/>
                    <w:rFonts w:ascii="Perpetua" w:hAnsi="Perpetua"/>
                    <w:sz w:val="36"/>
                    <w:szCs w:val="36"/>
                    <w:lang w:val="es-MX" w:eastAsia="es-MX"/>
                  </w:rPr>
                </w:rPrChange>
              </w:rPr>
            </w:pPr>
            <w:ins w:id="10025" w:author="Erlie Hasam Morfin Zavalza" w:date="2014-11-22T20:35:00Z">
              <w:r w:rsidRPr="003E5E9A">
                <w:rPr>
                  <w:rFonts w:ascii="Perpetua" w:hAnsi="Perpetua"/>
                  <w:sz w:val="22"/>
                  <w:szCs w:val="36"/>
                  <w:lang w:val="es-MX" w:eastAsia="es-MX"/>
                  <w:rPrChange w:id="10026" w:author="Erlie Hasam Morfin Zavalza" w:date="2014-11-22T20:35:00Z">
                    <w:rPr>
                      <w:rFonts w:ascii="Perpetua" w:hAnsi="Perpetua"/>
                      <w:sz w:val="36"/>
                      <w:szCs w:val="36"/>
                      <w:lang w:val="es-MX" w:eastAsia="es-MX"/>
                    </w:rPr>
                  </w:rPrChange>
                </w:rPr>
                <w:t xml:space="preserve"> $      780,000.00 </w:t>
              </w:r>
            </w:ins>
          </w:p>
        </w:tc>
      </w:tr>
      <w:tr w:rsidR="003E5E9A" w:rsidRPr="003E5E9A" w14:paraId="0C70574F" w14:textId="77777777" w:rsidTr="003E5E9A">
        <w:trPr>
          <w:trHeight w:val="261"/>
          <w:ins w:id="1002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55E83419" w14:textId="1B2E43F2" w:rsidR="003E5E9A" w:rsidRPr="003E5E9A" w:rsidRDefault="008E7381" w:rsidP="003E5E9A">
            <w:pPr>
              <w:jc w:val="left"/>
              <w:rPr>
                <w:ins w:id="10028" w:author="Erlie Hasam Morfin Zavalza" w:date="2014-11-22T20:35:00Z"/>
                <w:rFonts w:ascii="Perpetua" w:hAnsi="Perpetua"/>
                <w:color w:val="000000"/>
                <w:sz w:val="22"/>
                <w:szCs w:val="36"/>
                <w:lang w:val="es-MX" w:eastAsia="es-MX"/>
                <w:rPrChange w:id="10029" w:author="Erlie Hasam Morfin Zavalza" w:date="2014-11-22T20:35:00Z">
                  <w:rPr>
                    <w:ins w:id="10030" w:author="Erlie Hasam Morfin Zavalza" w:date="2014-11-22T20:35:00Z"/>
                    <w:rFonts w:ascii="Perpetua" w:hAnsi="Perpetua"/>
                    <w:color w:val="000000"/>
                    <w:sz w:val="36"/>
                    <w:szCs w:val="36"/>
                    <w:lang w:val="es-MX" w:eastAsia="es-MX"/>
                  </w:rPr>
                </w:rPrChange>
              </w:rPr>
            </w:pPr>
            <w:ins w:id="10031" w:author="Erlie Hasam Morfin Zavalza" w:date="2014-11-22T20:53:00Z">
              <w:r>
                <w:rPr>
                  <w:rFonts w:ascii="Perpetua" w:hAnsi="Perpetua"/>
                  <w:color w:val="000000"/>
                  <w:sz w:val="22"/>
                  <w:szCs w:val="36"/>
                  <w:lang w:val="es-MX" w:eastAsia="es-MX"/>
                </w:rPr>
                <w:t>Marzo</w:t>
              </w:r>
            </w:ins>
          </w:p>
        </w:tc>
        <w:tc>
          <w:tcPr>
            <w:tcW w:w="771" w:type="pct"/>
            <w:tcBorders>
              <w:top w:val="nil"/>
              <w:left w:val="nil"/>
              <w:bottom w:val="single" w:sz="4" w:space="0" w:color="auto"/>
              <w:right w:val="single" w:sz="4" w:space="0" w:color="auto"/>
            </w:tcBorders>
            <w:shd w:val="clear" w:color="000000" w:fill="FCD5B4"/>
            <w:vAlign w:val="center"/>
            <w:hideMark/>
          </w:tcPr>
          <w:p w14:paraId="48237461" w14:textId="77777777" w:rsidR="003E5E9A" w:rsidRPr="003E5E9A" w:rsidRDefault="003E5E9A" w:rsidP="003E5E9A">
            <w:pPr>
              <w:jc w:val="left"/>
              <w:rPr>
                <w:ins w:id="10032" w:author="Erlie Hasam Morfin Zavalza" w:date="2014-11-22T20:35:00Z"/>
                <w:rFonts w:ascii="Perpetua" w:hAnsi="Perpetua"/>
                <w:color w:val="000000"/>
                <w:sz w:val="22"/>
                <w:szCs w:val="36"/>
                <w:lang w:val="es-MX" w:eastAsia="es-MX"/>
                <w:rPrChange w:id="10033" w:author="Erlie Hasam Morfin Zavalza" w:date="2014-11-22T20:35:00Z">
                  <w:rPr>
                    <w:ins w:id="10034" w:author="Erlie Hasam Morfin Zavalza" w:date="2014-11-22T20:35:00Z"/>
                    <w:rFonts w:ascii="Perpetua" w:hAnsi="Perpetua"/>
                    <w:color w:val="000000"/>
                    <w:sz w:val="36"/>
                    <w:szCs w:val="36"/>
                    <w:lang w:val="es-MX" w:eastAsia="es-MX"/>
                  </w:rPr>
                </w:rPrChange>
              </w:rPr>
            </w:pPr>
            <w:ins w:id="10035" w:author="Erlie Hasam Morfin Zavalza" w:date="2014-11-22T20:35:00Z">
              <w:r w:rsidRPr="003E5E9A">
                <w:rPr>
                  <w:rFonts w:ascii="Perpetua" w:hAnsi="Perpetua"/>
                  <w:color w:val="000000"/>
                  <w:sz w:val="22"/>
                  <w:szCs w:val="36"/>
                  <w:lang w:val="es-MX" w:eastAsia="es-MX"/>
                  <w:rPrChange w:id="10036"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13348A27" w14:textId="77777777" w:rsidR="003E5E9A" w:rsidRPr="003E5E9A" w:rsidRDefault="003E5E9A" w:rsidP="003E5E9A">
            <w:pPr>
              <w:jc w:val="left"/>
              <w:rPr>
                <w:ins w:id="10037" w:author="Erlie Hasam Morfin Zavalza" w:date="2014-11-22T20:35:00Z"/>
                <w:rFonts w:ascii="Perpetua" w:hAnsi="Perpetua"/>
                <w:color w:val="000000"/>
                <w:sz w:val="22"/>
                <w:szCs w:val="36"/>
                <w:lang w:val="es-MX" w:eastAsia="es-MX"/>
                <w:rPrChange w:id="10038" w:author="Erlie Hasam Morfin Zavalza" w:date="2014-11-22T20:35:00Z">
                  <w:rPr>
                    <w:ins w:id="10039" w:author="Erlie Hasam Morfin Zavalza" w:date="2014-11-22T20:35:00Z"/>
                    <w:rFonts w:ascii="Perpetua" w:hAnsi="Perpetua"/>
                    <w:color w:val="000000"/>
                    <w:sz w:val="36"/>
                    <w:szCs w:val="36"/>
                    <w:lang w:val="es-MX" w:eastAsia="es-MX"/>
                  </w:rPr>
                </w:rPrChange>
              </w:rPr>
            </w:pPr>
            <w:ins w:id="10040" w:author="Erlie Hasam Morfin Zavalza" w:date="2014-11-22T20:35:00Z">
              <w:r w:rsidRPr="003E5E9A">
                <w:rPr>
                  <w:rFonts w:ascii="Perpetua" w:hAnsi="Perpetua"/>
                  <w:color w:val="000000"/>
                  <w:sz w:val="22"/>
                  <w:szCs w:val="36"/>
                  <w:lang w:val="es-MX" w:eastAsia="es-MX"/>
                  <w:rPrChange w:id="10041" w:author="Erlie Hasam Morfin Zavalza" w:date="2014-11-22T20:35:00Z">
                    <w:rPr>
                      <w:rFonts w:ascii="Perpetua" w:hAnsi="Perpetua"/>
                      <w:color w:val="000000"/>
                      <w:sz w:val="36"/>
                      <w:szCs w:val="36"/>
                      <w:lang w:val="es-MX" w:eastAsia="es-MX"/>
                    </w:rPr>
                  </w:rPrChange>
                </w:rPr>
                <w:t>650</w:t>
              </w:r>
            </w:ins>
          </w:p>
        </w:tc>
        <w:tc>
          <w:tcPr>
            <w:tcW w:w="883" w:type="pct"/>
            <w:tcBorders>
              <w:top w:val="nil"/>
              <w:left w:val="nil"/>
              <w:bottom w:val="single" w:sz="4" w:space="0" w:color="auto"/>
              <w:right w:val="single" w:sz="4" w:space="0" w:color="auto"/>
            </w:tcBorders>
            <w:shd w:val="clear" w:color="000000" w:fill="FCD5B4"/>
            <w:vAlign w:val="center"/>
            <w:hideMark/>
          </w:tcPr>
          <w:p w14:paraId="61A4B6A2" w14:textId="77777777" w:rsidR="003E5E9A" w:rsidRPr="003E5E9A" w:rsidRDefault="003E5E9A" w:rsidP="003E5E9A">
            <w:pPr>
              <w:jc w:val="left"/>
              <w:rPr>
                <w:ins w:id="10042" w:author="Erlie Hasam Morfin Zavalza" w:date="2014-11-22T20:35:00Z"/>
                <w:rFonts w:ascii="Perpetua" w:hAnsi="Perpetua"/>
                <w:color w:val="000000"/>
                <w:sz w:val="22"/>
                <w:szCs w:val="36"/>
                <w:lang w:val="es-MX" w:eastAsia="es-MX"/>
                <w:rPrChange w:id="10043" w:author="Erlie Hasam Morfin Zavalza" w:date="2014-11-22T20:35:00Z">
                  <w:rPr>
                    <w:ins w:id="10044" w:author="Erlie Hasam Morfin Zavalza" w:date="2014-11-22T20:35:00Z"/>
                    <w:rFonts w:ascii="Perpetua" w:hAnsi="Perpetua"/>
                    <w:color w:val="000000"/>
                    <w:sz w:val="36"/>
                    <w:szCs w:val="36"/>
                    <w:lang w:val="es-MX" w:eastAsia="es-MX"/>
                  </w:rPr>
                </w:rPrChange>
              </w:rPr>
            </w:pPr>
            <w:ins w:id="10045" w:author="Erlie Hasam Morfin Zavalza" w:date="2014-11-22T20:35:00Z">
              <w:r w:rsidRPr="003E5E9A">
                <w:rPr>
                  <w:rFonts w:ascii="Perpetua" w:hAnsi="Perpetua"/>
                  <w:color w:val="000000"/>
                  <w:sz w:val="22"/>
                  <w:szCs w:val="36"/>
                  <w:lang w:val="es-MX" w:eastAsia="es-MX"/>
                  <w:rPrChange w:id="10046" w:author="Erlie Hasam Morfin Zavalza" w:date="2014-11-22T20:35:00Z">
                    <w:rPr>
                      <w:rFonts w:ascii="Perpetua" w:hAnsi="Perpetua"/>
                      <w:color w:val="000000"/>
                      <w:sz w:val="36"/>
                      <w:szCs w:val="36"/>
                      <w:lang w:val="es-MX" w:eastAsia="es-MX"/>
                    </w:rPr>
                  </w:rPrChange>
                </w:rPr>
                <w:t>700</w:t>
              </w:r>
            </w:ins>
          </w:p>
        </w:tc>
        <w:tc>
          <w:tcPr>
            <w:tcW w:w="1517" w:type="pct"/>
            <w:tcBorders>
              <w:top w:val="nil"/>
              <w:left w:val="nil"/>
              <w:bottom w:val="single" w:sz="4" w:space="0" w:color="auto"/>
              <w:right w:val="single" w:sz="4" w:space="0" w:color="auto"/>
            </w:tcBorders>
            <w:shd w:val="clear" w:color="000000" w:fill="FCD5B4"/>
            <w:vAlign w:val="center"/>
            <w:hideMark/>
          </w:tcPr>
          <w:p w14:paraId="06FF5519" w14:textId="77777777" w:rsidR="003E5E9A" w:rsidRPr="003E5E9A" w:rsidRDefault="003E5E9A" w:rsidP="003E5E9A">
            <w:pPr>
              <w:jc w:val="center"/>
              <w:rPr>
                <w:ins w:id="10047" w:author="Erlie Hasam Morfin Zavalza" w:date="2014-11-22T20:35:00Z"/>
                <w:rFonts w:ascii="Perpetua" w:hAnsi="Perpetua"/>
                <w:sz w:val="22"/>
                <w:szCs w:val="36"/>
                <w:lang w:val="es-MX" w:eastAsia="es-MX"/>
                <w:rPrChange w:id="10048" w:author="Erlie Hasam Morfin Zavalza" w:date="2014-11-22T20:35:00Z">
                  <w:rPr>
                    <w:ins w:id="10049" w:author="Erlie Hasam Morfin Zavalza" w:date="2014-11-22T20:35:00Z"/>
                    <w:rFonts w:ascii="Perpetua" w:hAnsi="Perpetua"/>
                    <w:sz w:val="36"/>
                    <w:szCs w:val="36"/>
                    <w:lang w:val="es-MX" w:eastAsia="es-MX"/>
                  </w:rPr>
                </w:rPrChange>
              </w:rPr>
            </w:pPr>
            <w:ins w:id="10050" w:author="Erlie Hasam Morfin Zavalza" w:date="2014-11-22T20:35:00Z">
              <w:r w:rsidRPr="003E5E9A">
                <w:rPr>
                  <w:rFonts w:ascii="Perpetua" w:hAnsi="Perpetua"/>
                  <w:sz w:val="22"/>
                  <w:szCs w:val="36"/>
                  <w:lang w:val="es-MX" w:eastAsia="es-MX"/>
                  <w:rPrChange w:id="10051" w:author="Erlie Hasam Morfin Zavalza" w:date="2014-11-22T20:35:00Z">
                    <w:rPr>
                      <w:rFonts w:ascii="Perpetua" w:hAnsi="Perpetua"/>
                      <w:sz w:val="36"/>
                      <w:szCs w:val="36"/>
                      <w:lang w:val="es-MX" w:eastAsia="es-MX"/>
                    </w:rPr>
                  </w:rPrChange>
                </w:rPr>
                <w:t xml:space="preserve"> $      845,000.00 </w:t>
              </w:r>
            </w:ins>
          </w:p>
        </w:tc>
      </w:tr>
      <w:tr w:rsidR="003E5E9A" w:rsidRPr="003E5E9A" w14:paraId="0E07E8F0" w14:textId="77777777" w:rsidTr="003E5E9A">
        <w:trPr>
          <w:trHeight w:val="137"/>
          <w:ins w:id="10052"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4CD22028" w14:textId="3B92CCED" w:rsidR="003E5E9A" w:rsidRPr="003E5E9A" w:rsidRDefault="008E7381" w:rsidP="003E5E9A">
            <w:pPr>
              <w:jc w:val="left"/>
              <w:rPr>
                <w:ins w:id="10053" w:author="Erlie Hasam Morfin Zavalza" w:date="2014-11-22T20:35:00Z"/>
                <w:rFonts w:ascii="Perpetua" w:hAnsi="Perpetua"/>
                <w:color w:val="000000"/>
                <w:sz w:val="22"/>
                <w:szCs w:val="36"/>
                <w:lang w:val="es-MX" w:eastAsia="es-MX"/>
                <w:rPrChange w:id="10054" w:author="Erlie Hasam Morfin Zavalza" w:date="2014-11-22T20:35:00Z">
                  <w:rPr>
                    <w:ins w:id="10055" w:author="Erlie Hasam Morfin Zavalza" w:date="2014-11-22T20:35:00Z"/>
                    <w:rFonts w:ascii="Perpetua" w:hAnsi="Perpetua"/>
                    <w:color w:val="000000"/>
                    <w:sz w:val="36"/>
                    <w:szCs w:val="36"/>
                    <w:lang w:val="es-MX" w:eastAsia="es-MX"/>
                  </w:rPr>
                </w:rPrChange>
              </w:rPr>
            </w:pPr>
            <w:ins w:id="10056" w:author="Erlie Hasam Morfin Zavalza" w:date="2014-11-22T20:53:00Z">
              <w:r>
                <w:rPr>
                  <w:rFonts w:ascii="Perpetua" w:hAnsi="Perpetua"/>
                  <w:color w:val="000000"/>
                  <w:sz w:val="22"/>
                  <w:szCs w:val="36"/>
                  <w:lang w:val="es-MX" w:eastAsia="es-MX"/>
                </w:rPr>
                <w:t>Abril</w:t>
              </w:r>
            </w:ins>
          </w:p>
        </w:tc>
        <w:tc>
          <w:tcPr>
            <w:tcW w:w="771" w:type="pct"/>
            <w:tcBorders>
              <w:top w:val="nil"/>
              <w:left w:val="nil"/>
              <w:bottom w:val="single" w:sz="4" w:space="0" w:color="auto"/>
              <w:right w:val="single" w:sz="4" w:space="0" w:color="auto"/>
            </w:tcBorders>
            <w:shd w:val="clear" w:color="000000" w:fill="FCD5B4"/>
            <w:vAlign w:val="center"/>
            <w:hideMark/>
          </w:tcPr>
          <w:p w14:paraId="342869AF" w14:textId="77777777" w:rsidR="003E5E9A" w:rsidRPr="003E5E9A" w:rsidRDefault="003E5E9A" w:rsidP="003E5E9A">
            <w:pPr>
              <w:jc w:val="left"/>
              <w:rPr>
                <w:ins w:id="10057" w:author="Erlie Hasam Morfin Zavalza" w:date="2014-11-22T20:35:00Z"/>
                <w:rFonts w:ascii="Perpetua" w:hAnsi="Perpetua"/>
                <w:color w:val="000000"/>
                <w:sz w:val="22"/>
                <w:szCs w:val="36"/>
                <w:lang w:val="es-MX" w:eastAsia="es-MX"/>
                <w:rPrChange w:id="10058" w:author="Erlie Hasam Morfin Zavalza" w:date="2014-11-22T20:35:00Z">
                  <w:rPr>
                    <w:ins w:id="10059" w:author="Erlie Hasam Morfin Zavalza" w:date="2014-11-22T20:35:00Z"/>
                    <w:rFonts w:ascii="Perpetua" w:hAnsi="Perpetua"/>
                    <w:color w:val="000000"/>
                    <w:sz w:val="36"/>
                    <w:szCs w:val="36"/>
                    <w:lang w:val="es-MX" w:eastAsia="es-MX"/>
                  </w:rPr>
                </w:rPrChange>
              </w:rPr>
            </w:pPr>
            <w:ins w:id="10060" w:author="Erlie Hasam Morfin Zavalza" w:date="2014-11-22T20:35:00Z">
              <w:r w:rsidRPr="003E5E9A">
                <w:rPr>
                  <w:rFonts w:ascii="Perpetua" w:hAnsi="Perpetua"/>
                  <w:color w:val="000000"/>
                  <w:sz w:val="22"/>
                  <w:szCs w:val="36"/>
                  <w:lang w:val="es-MX" w:eastAsia="es-MX"/>
                  <w:rPrChange w:id="10061"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0D6B3F89" w14:textId="77777777" w:rsidR="003E5E9A" w:rsidRPr="003E5E9A" w:rsidRDefault="003E5E9A" w:rsidP="003E5E9A">
            <w:pPr>
              <w:jc w:val="left"/>
              <w:rPr>
                <w:ins w:id="10062" w:author="Erlie Hasam Morfin Zavalza" w:date="2014-11-22T20:35:00Z"/>
                <w:rFonts w:ascii="Perpetua" w:hAnsi="Perpetua"/>
                <w:color w:val="000000"/>
                <w:sz w:val="22"/>
                <w:szCs w:val="36"/>
                <w:lang w:val="es-MX" w:eastAsia="es-MX"/>
                <w:rPrChange w:id="10063" w:author="Erlie Hasam Morfin Zavalza" w:date="2014-11-22T20:35:00Z">
                  <w:rPr>
                    <w:ins w:id="10064" w:author="Erlie Hasam Morfin Zavalza" w:date="2014-11-22T20:35:00Z"/>
                    <w:rFonts w:ascii="Perpetua" w:hAnsi="Perpetua"/>
                    <w:color w:val="000000"/>
                    <w:sz w:val="36"/>
                    <w:szCs w:val="36"/>
                    <w:lang w:val="es-MX" w:eastAsia="es-MX"/>
                  </w:rPr>
                </w:rPrChange>
              </w:rPr>
            </w:pPr>
            <w:ins w:id="10065" w:author="Erlie Hasam Morfin Zavalza" w:date="2014-11-22T20:35:00Z">
              <w:r w:rsidRPr="003E5E9A">
                <w:rPr>
                  <w:rFonts w:ascii="Perpetua" w:hAnsi="Perpetua"/>
                  <w:color w:val="000000"/>
                  <w:sz w:val="22"/>
                  <w:szCs w:val="36"/>
                  <w:lang w:val="es-MX" w:eastAsia="es-MX"/>
                  <w:rPrChange w:id="10066" w:author="Erlie Hasam Morfin Zavalza" w:date="2014-11-22T20:35:00Z">
                    <w:rPr>
                      <w:rFonts w:ascii="Perpetua" w:hAnsi="Perpetua"/>
                      <w:color w:val="000000"/>
                      <w:sz w:val="36"/>
                      <w:szCs w:val="36"/>
                      <w:lang w:val="es-MX" w:eastAsia="es-MX"/>
                    </w:rPr>
                  </w:rPrChange>
                </w:rPr>
                <w:t>700</w:t>
              </w:r>
            </w:ins>
          </w:p>
        </w:tc>
        <w:tc>
          <w:tcPr>
            <w:tcW w:w="883" w:type="pct"/>
            <w:tcBorders>
              <w:top w:val="nil"/>
              <w:left w:val="nil"/>
              <w:bottom w:val="single" w:sz="4" w:space="0" w:color="auto"/>
              <w:right w:val="single" w:sz="4" w:space="0" w:color="auto"/>
            </w:tcBorders>
            <w:shd w:val="clear" w:color="000000" w:fill="FCD5B4"/>
            <w:vAlign w:val="center"/>
            <w:hideMark/>
          </w:tcPr>
          <w:p w14:paraId="66711FE4" w14:textId="77777777" w:rsidR="003E5E9A" w:rsidRPr="003E5E9A" w:rsidRDefault="003E5E9A" w:rsidP="003E5E9A">
            <w:pPr>
              <w:jc w:val="left"/>
              <w:rPr>
                <w:ins w:id="10067" w:author="Erlie Hasam Morfin Zavalza" w:date="2014-11-22T20:35:00Z"/>
                <w:rFonts w:ascii="Perpetua" w:hAnsi="Perpetua"/>
                <w:color w:val="000000"/>
                <w:sz w:val="22"/>
                <w:szCs w:val="36"/>
                <w:lang w:val="es-MX" w:eastAsia="es-MX"/>
                <w:rPrChange w:id="10068" w:author="Erlie Hasam Morfin Zavalza" w:date="2014-11-22T20:35:00Z">
                  <w:rPr>
                    <w:ins w:id="10069" w:author="Erlie Hasam Morfin Zavalza" w:date="2014-11-22T20:35:00Z"/>
                    <w:rFonts w:ascii="Perpetua" w:hAnsi="Perpetua"/>
                    <w:color w:val="000000"/>
                    <w:sz w:val="36"/>
                    <w:szCs w:val="36"/>
                    <w:lang w:val="es-MX" w:eastAsia="es-MX"/>
                  </w:rPr>
                </w:rPrChange>
              </w:rPr>
            </w:pPr>
            <w:ins w:id="10070" w:author="Erlie Hasam Morfin Zavalza" w:date="2014-11-22T20:35:00Z">
              <w:r w:rsidRPr="003E5E9A">
                <w:rPr>
                  <w:rFonts w:ascii="Perpetua" w:hAnsi="Perpetua"/>
                  <w:color w:val="000000"/>
                  <w:sz w:val="22"/>
                  <w:szCs w:val="36"/>
                  <w:lang w:val="es-MX" w:eastAsia="es-MX"/>
                  <w:rPrChange w:id="10071" w:author="Erlie Hasam Morfin Zavalza" w:date="2014-11-22T20:35:00Z">
                    <w:rPr>
                      <w:rFonts w:ascii="Perpetua" w:hAnsi="Perpetua"/>
                      <w:color w:val="000000"/>
                      <w:sz w:val="36"/>
                      <w:szCs w:val="36"/>
                      <w:lang w:val="es-MX" w:eastAsia="es-MX"/>
                    </w:rPr>
                  </w:rPrChange>
                </w:rPr>
                <w:t>720</w:t>
              </w:r>
            </w:ins>
          </w:p>
        </w:tc>
        <w:tc>
          <w:tcPr>
            <w:tcW w:w="1517" w:type="pct"/>
            <w:tcBorders>
              <w:top w:val="nil"/>
              <w:left w:val="nil"/>
              <w:bottom w:val="single" w:sz="4" w:space="0" w:color="auto"/>
              <w:right w:val="single" w:sz="4" w:space="0" w:color="auto"/>
            </w:tcBorders>
            <w:shd w:val="clear" w:color="000000" w:fill="FCD5B4"/>
            <w:vAlign w:val="center"/>
            <w:hideMark/>
          </w:tcPr>
          <w:p w14:paraId="1CE165B7" w14:textId="77777777" w:rsidR="003E5E9A" w:rsidRPr="003E5E9A" w:rsidRDefault="003E5E9A" w:rsidP="003E5E9A">
            <w:pPr>
              <w:jc w:val="center"/>
              <w:rPr>
                <w:ins w:id="10072" w:author="Erlie Hasam Morfin Zavalza" w:date="2014-11-22T20:35:00Z"/>
                <w:rFonts w:ascii="Perpetua" w:hAnsi="Perpetua"/>
                <w:sz w:val="22"/>
                <w:szCs w:val="36"/>
                <w:lang w:val="es-MX" w:eastAsia="es-MX"/>
                <w:rPrChange w:id="10073" w:author="Erlie Hasam Morfin Zavalza" w:date="2014-11-22T20:35:00Z">
                  <w:rPr>
                    <w:ins w:id="10074" w:author="Erlie Hasam Morfin Zavalza" w:date="2014-11-22T20:35:00Z"/>
                    <w:rFonts w:ascii="Perpetua" w:hAnsi="Perpetua"/>
                    <w:sz w:val="36"/>
                    <w:szCs w:val="36"/>
                    <w:lang w:val="es-MX" w:eastAsia="es-MX"/>
                  </w:rPr>
                </w:rPrChange>
              </w:rPr>
            </w:pPr>
            <w:ins w:id="10075" w:author="Erlie Hasam Morfin Zavalza" w:date="2014-11-22T20:35:00Z">
              <w:r w:rsidRPr="003E5E9A">
                <w:rPr>
                  <w:rFonts w:ascii="Perpetua" w:hAnsi="Perpetua"/>
                  <w:sz w:val="22"/>
                  <w:szCs w:val="36"/>
                  <w:lang w:val="es-MX" w:eastAsia="es-MX"/>
                  <w:rPrChange w:id="10076" w:author="Erlie Hasam Morfin Zavalza" w:date="2014-11-22T20:35:00Z">
                    <w:rPr>
                      <w:rFonts w:ascii="Perpetua" w:hAnsi="Perpetua"/>
                      <w:sz w:val="36"/>
                      <w:szCs w:val="36"/>
                      <w:lang w:val="es-MX" w:eastAsia="es-MX"/>
                    </w:rPr>
                  </w:rPrChange>
                </w:rPr>
                <w:t xml:space="preserve"> $      910,000.00 </w:t>
              </w:r>
            </w:ins>
          </w:p>
        </w:tc>
      </w:tr>
      <w:tr w:rsidR="003E5E9A" w:rsidRPr="003E5E9A" w14:paraId="0996B19A" w14:textId="77777777" w:rsidTr="003E5E9A">
        <w:trPr>
          <w:trHeight w:val="169"/>
          <w:ins w:id="1007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607FEF4A" w14:textId="09CC62F0" w:rsidR="003E5E9A" w:rsidRPr="003E5E9A" w:rsidRDefault="008E7381">
            <w:pPr>
              <w:jc w:val="left"/>
              <w:rPr>
                <w:ins w:id="10078" w:author="Erlie Hasam Morfin Zavalza" w:date="2014-11-22T20:35:00Z"/>
                <w:rFonts w:ascii="Perpetua" w:hAnsi="Perpetua"/>
                <w:color w:val="000000"/>
                <w:sz w:val="22"/>
                <w:szCs w:val="36"/>
                <w:lang w:val="es-MX" w:eastAsia="es-MX"/>
                <w:rPrChange w:id="10079" w:author="Erlie Hasam Morfin Zavalza" w:date="2014-11-22T20:35:00Z">
                  <w:rPr>
                    <w:ins w:id="10080" w:author="Erlie Hasam Morfin Zavalza" w:date="2014-11-22T20:35:00Z"/>
                    <w:rFonts w:ascii="Perpetua" w:hAnsi="Perpetua"/>
                    <w:color w:val="000000"/>
                    <w:sz w:val="36"/>
                    <w:szCs w:val="36"/>
                    <w:lang w:val="es-MX" w:eastAsia="es-MX"/>
                  </w:rPr>
                </w:rPrChange>
              </w:rPr>
            </w:pPr>
            <w:ins w:id="10081" w:author="Erlie Hasam Morfin Zavalza" w:date="2014-11-22T20:53:00Z">
              <w:r>
                <w:rPr>
                  <w:rFonts w:ascii="Perpetua" w:hAnsi="Perpetua"/>
                  <w:color w:val="000000"/>
                  <w:sz w:val="22"/>
                  <w:szCs w:val="36"/>
                  <w:lang w:val="es-MX" w:eastAsia="es-MX"/>
                </w:rPr>
                <w:t>Mayo</w:t>
              </w:r>
            </w:ins>
          </w:p>
        </w:tc>
        <w:tc>
          <w:tcPr>
            <w:tcW w:w="771" w:type="pct"/>
            <w:tcBorders>
              <w:top w:val="nil"/>
              <w:left w:val="nil"/>
              <w:bottom w:val="single" w:sz="4" w:space="0" w:color="auto"/>
              <w:right w:val="single" w:sz="4" w:space="0" w:color="auto"/>
            </w:tcBorders>
            <w:shd w:val="clear" w:color="000000" w:fill="FCD5B4"/>
            <w:vAlign w:val="center"/>
            <w:hideMark/>
          </w:tcPr>
          <w:p w14:paraId="270BDB40" w14:textId="77777777" w:rsidR="003E5E9A" w:rsidRPr="003E5E9A" w:rsidRDefault="003E5E9A" w:rsidP="003E5E9A">
            <w:pPr>
              <w:jc w:val="left"/>
              <w:rPr>
                <w:ins w:id="10082" w:author="Erlie Hasam Morfin Zavalza" w:date="2014-11-22T20:35:00Z"/>
                <w:rFonts w:ascii="Perpetua" w:hAnsi="Perpetua"/>
                <w:color w:val="000000"/>
                <w:sz w:val="22"/>
                <w:szCs w:val="36"/>
                <w:lang w:val="es-MX" w:eastAsia="es-MX"/>
                <w:rPrChange w:id="10083" w:author="Erlie Hasam Morfin Zavalza" w:date="2014-11-22T20:35:00Z">
                  <w:rPr>
                    <w:ins w:id="10084" w:author="Erlie Hasam Morfin Zavalza" w:date="2014-11-22T20:35:00Z"/>
                    <w:rFonts w:ascii="Perpetua" w:hAnsi="Perpetua"/>
                    <w:color w:val="000000"/>
                    <w:sz w:val="36"/>
                    <w:szCs w:val="36"/>
                    <w:lang w:val="es-MX" w:eastAsia="es-MX"/>
                  </w:rPr>
                </w:rPrChange>
              </w:rPr>
            </w:pPr>
            <w:ins w:id="10085" w:author="Erlie Hasam Morfin Zavalza" w:date="2014-11-22T20:35:00Z">
              <w:r w:rsidRPr="003E5E9A">
                <w:rPr>
                  <w:rFonts w:ascii="Perpetua" w:hAnsi="Perpetua"/>
                  <w:color w:val="000000"/>
                  <w:sz w:val="22"/>
                  <w:szCs w:val="36"/>
                  <w:lang w:val="es-MX" w:eastAsia="es-MX"/>
                  <w:rPrChange w:id="10086"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0CE6F946" w14:textId="77777777" w:rsidR="003E5E9A" w:rsidRPr="003E5E9A" w:rsidRDefault="003E5E9A" w:rsidP="003E5E9A">
            <w:pPr>
              <w:jc w:val="left"/>
              <w:rPr>
                <w:ins w:id="10087" w:author="Erlie Hasam Morfin Zavalza" w:date="2014-11-22T20:35:00Z"/>
                <w:rFonts w:ascii="Perpetua" w:hAnsi="Perpetua"/>
                <w:color w:val="000000"/>
                <w:sz w:val="22"/>
                <w:szCs w:val="36"/>
                <w:lang w:val="es-MX" w:eastAsia="es-MX"/>
                <w:rPrChange w:id="10088" w:author="Erlie Hasam Morfin Zavalza" w:date="2014-11-22T20:35:00Z">
                  <w:rPr>
                    <w:ins w:id="10089" w:author="Erlie Hasam Morfin Zavalza" w:date="2014-11-22T20:35:00Z"/>
                    <w:rFonts w:ascii="Perpetua" w:hAnsi="Perpetua"/>
                    <w:color w:val="000000"/>
                    <w:sz w:val="36"/>
                    <w:szCs w:val="36"/>
                    <w:lang w:val="es-MX" w:eastAsia="es-MX"/>
                  </w:rPr>
                </w:rPrChange>
              </w:rPr>
            </w:pPr>
            <w:ins w:id="10090" w:author="Erlie Hasam Morfin Zavalza" w:date="2014-11-22T20:35:00Z">
              <w:r w:rsidRPr="003E5E9A">
                <w:rPr>
                  <w:rFonts w:ascii="Perpetua" w:hAnsi="Perpetua"/>
                  <w:color w:val="000000"/>
                  <w:sz w:val="22"/>
                  <w:szCs w:val="36"/>
                  <w:lang w:val="es-MX" w:eastAsia="es-MX"/>
                  <w:rPrChange w:id="10091" w:author="Erlie Hasam Morfin Zavalza" w:date="2014-11-22T20:35:00Z">
                    <w:rPr>
                      <w:rFonts w:ascii="Perpetua" w:hAnsi="Perpetua"/>
                      <w:color w:val="000000"/>
                      <w:sz w:val="36"/>
                      <w:szCs w:val="36"/>
                      <w:lang w:val="es-MX" w:eastAsia="es-MX"/>
                    </w:rPr>
                  </w:rPrChange>
                </w:rPr>
                <w:t>720</w:t>
              </w:r>
            </w:ins>
          </w:p>
        </w:tc>
        <w:tc>
          <w:tcPr>
            <w:tcW w:w="883" w:type="pct"/>
            <w:tcBorders>
              <w:top w:val="nil"/>
              <w:left w:val="nil"/>
              <w:bottom w:val="single" w:sz="4" w:space="0" w:color="auto"/>
              <w:right w:val="single" w:sz="4" w:space="0" w:color="auto"/>
            </w:tcBorders>
            <w:shd w:val="clear" w:color="000000" w:fill="FCD5B4"/>
            <w:vAlign w:val="center"/>
            <w:hideMark/>
          </w:tcPr>
          <w:p w14:paraId="13F5AFCD" w14:textId="77777777" w:rsidR="003E5E9A" w:rsidRPr="003E5E9A" w:rsidRDefault="003E5E9A" w:rsidP="003E5E9A">
            <w:pPr>
              <w:jc w:val="left"/>
              <w:rPr>
                <w:ins w:id="10092" w:author="Erlie Hasam Morfin Zavalza" w:date="2014-11-22T20:35:00Z"/>
                <w:rFonts w:ascii="Perpetua" w:hAnsi="Perpetua"/>
                <w:color w:val="000000"/>
                <w:sz w:val="22"/>
                <w:szCs w:val="36"/>
                <w:lang w:val="es-MX" w:eastAsia="es-MX"/>
                <w:rPrChange w:id="10093" w:author="Erlie Hasam Morfin Zavalza" w:date="2014-11-22T20:35:00Z">
                  <w:rPr>
                    <w:ins w:id="10094" w:author="Erlie Hasam Morfin Zavalza" w:date="2014-11-22T20:35:00Z"/>
                    <w:rFonts w:ascii="Perpetua" w:hAnsi="Perpetua"/>
                    <w:color w:val="000000"/>
                    <w:sz w:val="36"/>
                    <w:szCs w:val="36"/>
                    <w:lang w:val="es-MX" w:eastAsia="es-MX"/>
                  </w:rPr>
                </w:rPrChange>
              </w:rPr>
            </w:pPr>
            <w:ins w:id="10095" w:author="Erlie Hasam Morfin Zavalza" w:date="2014-11-22T20:35:00Z">
              <w:r w:rsidRPr="003E5E9A">
                <w:rPr>
                  <w:rFonts w:ascii="Perpetua" w:hAnsi="Perpetua"/>
                  <w:color w:val="000000"/>
                  <w:sz w:val="22"/>
                  <w:szCs w:val="36"/>
                  <w:lang w:val="es-MX" w:eastAsia="es-MX"/>
                  <w:rPrChange w:id="10096" w:author="Erlie Hasam Morfin Zavalza" w:date="2014-11-22T20:35:00Z">
                    <w:rPr>
                      <w:rFonts w:ascii="Perpetua" w:hAnsi="Perpetua"/>
                      <w:color w:val="000000"/>
                      <w:sz w:val="36"/>
                      <w:szCs w:val="36"/>
                      <w:lang w:val="es-MX" w:eastAsia="es-MX"/>
                    </w:rPr>
                  </w:rPrChange>
                </w:rPr>
                <w:t>740</w:t>
              </w:r>
            </w:ins>
          </w:p>
        </w:tc>
        <w:tc>
          <w:tcPr>
            <w:tcW w:w="1517" w:type="pct"/>
            <w:tcBorders>
              <w:top w:val="nil"/>
              <w:left w:val="nil"/>
              <w:bottom w:val="single" w:sz="4" w:space="0" w:color="auto"/>
              <w:right w:val="single" w:sz="4" w:space="0" w:color="auto"/>
            </w:tcBorders>
            <w:shd w:val="clear" w:color="000000" w:fill="FCD5B4"/>
            <w:vAlign w:val="center"/>
            <w:hideMark/>
          </w:tcPr>
          <w:p w14:paraId="5365F5E2" w14:textId="77777777" w:rsidR="003E5E9A" w:rsidRPr="003E5E9A" w:rsidRDefault="003E5E9A" w:rsidP="003E5E9A">
            <w:pPr>
              <w:jc w:val="center"/>
              <w:rPr>
                <w:ins w:id="10097" w:author="Erlie Hasam Morfin Zavalza" w:date="2014-11-22T20:35:00Z"/>
                <w:rFonts w:ascii="Perpetua" w:hAnsi="Perpetua"/>
                <w:sz w:val="22"/>
                <w:szCs w:val="36"/>
                <w:lang w:val="es-MX" w:eastAsia="es-MX"/>
                <w:rPrChange w:id="10098" w:author="Erlie Hasam Morfin Zavalza" w:date="2014-11-22T20:35:00Z">
                  <w:rPr>
                    <w:ins w:id="10099" w:author="Erlie Hasam Morfin Zavalza" w:date="2014-11-22T20:35:00Z"/>
                    <w:rFonts w:ascii="Perpetua" w:hAnsi="Perpetua"/>
                    <w:sz w:val="36"/>
                    <w:szCs w:val="36"/>
                    <w:lang w:val="es-MX" w:eastAsia="es-MX"/>
                  </w:rPr>
                </w:rPrChange>
              </w:rPr>
            </w:pPr>
            <w:ins w:id="10100" w:author="Erlie Hasam Morfin Zavalza" w:date="2014-11-22T20:35:00Z">
              <w:r w:rsidRPr="003E5E9A">
                <w:rPr>
                  <w:rFonts w:ascii="Perpetua" w:hAnsi="Perpetua"/>
                  <w:sz w:val="22"/>
                  <w:szCs w:val="36"/>
                  <w:lang w:val="es-MX" w:eastAsia="es-MX"/>
                  <w:rPrChange w:id="10101" w:author="Erlie Hasam Morfin Zavalza" w:date="2014-11-22T20:35:00Z">
                    <w:rPr>
                      <w:rFonts w:ascii="Perpetua" w:hAnsi="Perpetua"/>
                      <w:sz w:val="36"/>
                      <w:szCs w:val="36"/>
                      <w:lang w:val="es-MX" w:eastAsia="es-MX"/>
                    </w:rPr>
                  </w:rPrChange>
                </w:rPr>
                <w:t xml:space="preserve"> $      936,000.00 </w:t>
              </w:r>
            </w:ins>
          </w:p>
        </w:tc>
      </w:tr>
      <w:tr w:rsidR="003E5E9A" w:rsidRPr="003E5E9A" w14:paraId="185EA8D9" w14:textId="77777777" w:rsidTr="003E5E9A">
        <w:trPr>
          <w:trHeight w:val="187"/>
          <w:ins w:id="10102"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752813E5" w14:textId="12BAEF0B" w:rsidR="003E5E9A" w:rsidRPr="003E5E9A" w:rsidRDefault="008E7381" w:rsidP="003E5E9A">
            <w:pPr>
              <w:jc w:val="left"/>
              <w:rPr>
                <w:ins w:id="10103" w:author="Erlie Hasam Morfin Zavalza" w:date="2014-11-22T20:35:00Z"/>
                <w:rFonts w:ascii="Perpetua" w:hAnsi="Perpetua"/>
                <w:color w:val="000000"/>
                <w:sz w:val="22"/>
                <w:szCs w:val="36"/>
                <w:lang w:val="es-MX" w:eastAsia="es-MX"/>
                <w:rPrChange w:id="10104" w:author="Erlie Hasam Morfin Zavalza" w:date="2014-11-22T20:35:00Z">
                  <w:rPr>
                    <w:ins w:id="10105" w:author="Erlie Hasam Morfin Zavalza" w:date="2014-11-22T20:35:00Z"/>
                    <w:rFonts w:ascii="Perpetua" w:hAnsi="Perpetua"/>
                    <w:color w:val="000000"/>
                    <w:sz w:val="36"/>
                    <w:szCs w:val="36"/>
                    <w:lang w:val="es-MX" w:eastAsia="es-MX"/>
                  </w:rPr>
                </w:rPrChange>
              </w:rPr>
            </w:pPr>
            <w:ins w:id="10106" w:author="Erlie Hasam Morfin Zavalza" w:date="2014-11-22T20:53:00Z">
              <w:r>
                <w:rPr>
                  <w:rFonts w:ascii="Perpetua" w:hAnsi="Perpetua"/>
                  <w:color w:val="000000"/>
                  <w:sz w:val="22"/>
                  <w:szCs w:val="36"/>
                  <w:lang w:val="es-MX" w:eastAsia="es-MX"/>
                </w:rPr>
                <w:t>Junio</w:t>
              </w:r>
            </w:ins>
          </w:p>
        </w:tc>
        <w:tc>
          <w:tcPr>
            <w:tcW w:w="771" w:type="pct"/>
            <w:tcBorders>
              <w:top w:val="nil"/>
              <w:left w:val="nil"/>
              <w:bottom w:val="single" w:sz="4" w:space="0" w:color="auto"/>
              <w:right w:val="single" w:sz="4" w:space="0" w:color="auto"/>
            </w:tcBorders>
            <w:shd w:val="clear" w:color="000000" w:fill="FCD5B4"/>
            <w:vAlign w:val="center"/>
            <w:hideMark/>
          </w:tcPr>
          <w:p w14:paraId="1D9025D0" w14:textId="77777777" w:rsidR="003E5E9A" w:rsidRPr="003E5E9A" w:rsidRDefault="003E5E9A" w:rsidP="003E5E9A">
            <w:pPr>
              <w:jc w:val="left"/>
              <w:rPr>
                <w:ins w:id="10107" w:author="Erlie Hasam Morfin Zavalza" w:date="2014-11-22T20:35:00Z"/>
                <w:rFonts w:ascii="Perpetua" w:hAnsi="Perpetua"/>
                <w:color w:val="000000"/>
                <w:sz w:val="22"/>
                <w:szCs w:val="36"/>
                <w:lang w:val="es-MX" w:eastAsia="es-MX"/>
                <w:rPrChange w:id="10108" w:author="Erlie Hasam Morfin Zavalza" w:date="2014-11-22T20:35:00Z">
                  <w:rPr>
                    <w:ins w:id="10109" w:author="Erlie Hasam Morfin Zavalza" w:date="2014-11-22T20:35:00Z"/>
                    <w:rFonts w:ascii="Perpetua" w:hAnsi="Perpetua"/>
                    <w:color w:val="000000"/>
                    <w:sz w:val="36"/>
                    <w:szCs w:val="36"/>
                    <w:lang w:val="es-MX" w:eastAsia="es-MX"/>
                  </w:rPr>
                </w:rPrChange>
              </w:rPr>
            </w:pPr>
            <w:ins w:id="10110" w:author="Erlie Hasam Morfin Zavalza" w:date="2014-11-22T20:35:00Z">
              <w:r w:rsidRPr="003E5E9A">
                <w:rPr>
                  <w:rFonts w:ascii="Perpetua" w:hAnsi="Perpetua"/>
                  <w:color w:val="000000"/>
                  <w:sz w:val="22"/>
                  <w:szCs w:val="36"/>
                  <w:lang w:val="es-MX" w:eastAsia="es-MX"/>
                  <w:rPrChange w:id="10111"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3E076C83" w14:textId="77777777" w:rsidR="003E5E9A" w:rsidRPr="003E5E9A" w:rsidRDefault="003E5E9A" w:rsidP="003E5E9A">
            <w:pPr>
              <w:jc w:val="left"/>
              <w:rPr>
                <w:ins w:id="10112" w:author="Erlie Hasam Morfin Zavalza" w:date="2014-11-22T20:35:00Z"/>
                <w:rFonts w:ascii="Perpetua" w:hAnsi="Perpetua"/>
                <w:color w:val="000000"/>
                <w:sz w:val="22"/>
                <w:szCs w:val="36"/>
                <w:lang w:val="es-MX" w:eastAsia="es-MX"/>
                <w:rPrChange w:id="10113" w:author="Erlie Hasam Morfin Zavalza" w:date="2014-11-22T20:35:00Z">
                  <w:rPr>
                    <w:ins w:id="10114" w:author="Erlie Hasam Morfin Zavalza" w:date="2014-11-22T20:35:00Z"/>
                    <w:rFonts w:ascii="Perpetua" w:hAnsi="Perpetua"/>
                    <w:color w:val="000000"/>
                    <w:sz w:val="36"/>
                    <w:szCs w:val="36"/>
                    <w:lang w:val="es-MX" w:eastAsia="es-MX"/>
                  </w:rPr>
                </w:rPrChange>
              </w:rPr>
            </w:pPr>
            <w:ins w:id="10115" w:author="Erlie Hasam Morfin Zavalza" w:date="2014-11-22T20:35:00Z">
              <w:r w:rsidRPr="003E5E9A">
                <w:rPr>
                  <w:rFonts w:ascii="Perpetua" w:hAnsi="Perpetua"/>
                  <w:color w:val="000000"/>
                  <w:sz w:val="22"/>
                  <w:szCs w:val="36"/>
                  <w:lang w:val="es-MX" w:eastAsia="es-MX"/>
                  <w:rPrChange w:id="10116" w:author="Erlie Hasam Morfin Zavalza" w:date="2014-11-22T20:35:00Z">
                    <w:rPr>
                      <w:rFonts w:ascii="Perpetua" w:hAnsi="Perpetua"/>
                      <w:color w:val="000000"/>
                      <w:sz w:val="36"/>
                      <w:szCs w:val="36"/>
                      <w:lang w:val="es-MX" w:eastAsia="es-MX"/>
                    </w:rPr>
                  </w:rPrChange>
                </w:rPr>
                <w:t>740</w:t>
              </w:r>
            </w:ins>
          </w:p>
        </w:tc>
        <w:tc>
          <w:tcPr>
            <w:tcW w:w="883" w:type="pct"/>
            <w:tcBorders>
              <w:top w:val="nil"/>
              <w:left w:val="nil"/>
              <w:bottom w:val="single" w:sz="4" w:space="0" w:color="auto"/>
              <w:right w:val="single" w:sz="4" w:space="0" w:color="auto"/>
            </w:tcBorders>
            <w:shd w:val="clear" w:color="000000" w:fill="FCD5B4"/>
            <w:vAlign w:val="center"/>
            <w:hideMark/>
          </w:tcPr>
          <w:p w14:paraId="3DDAB029" w14:textId="77777777" w:rsidR="003E5E9A" w:rsidRPr="003E5E9A" w:rsidRDefault="003E5E9A" w:rsidP="003E5E9A">
            <w:pPr>
              <w:jc w:val="left"/>
              <w:rPr>
                <w:ins w:id="10117" w:author="Erlie Hasam Morfin Zavalza" w:date="2014-11-22T20:35:00Z"/>
                <w:rFonts w:ascii="Perpetua" w:hAnsi="Perpetua"/>
                <w:color w:val="000000"/>
                <w:sz w:val="22"/>
                <w:szCs w:val="36"/>
                <w:lang w:val="es-MX" w:eastAsia="es-MX"/>
                <w:rPrChange w:id="10118" w:author="Erlie Hasam Morfin Zavalza" w:date="2014-11-22T20:35:00Z">
                  <w:rPr>
                    <w:ins w:id="10119" w:author="Erlie Hasam Morfin Zavalza" w:date="2014-11-22T20:35:00Z"/>
                    <w:rFonts w:ascii="Perpetua" w:hAnsi="Perpetua"/>
                    <w:color w:val="000000"/>
                    <w:sz w:val="36"/>
                    <w:szCs w:val="36"/>
                    <w:lang w:val="es-MX" w:eastAsia="es-MX"/>
                  </w:rPr>
                </w:rPrChange>
              </w:rPr>
            </w:pPr>
            <w:ins w:id="10120" w:author="Erlie Hasam Morfin Zavalza" w:date="2014-11-22T20:35:00Z">
              <w:r w:rsidRPr="003E5E9A">
                <w:rPr>
                  <w:rFonts w:ascii="Perpetua" w:hAnsi="Perpetua"/>
                  <w:color w:val="000000"/>
                  <w:sz w:val="22"/>
                  <w:szCs w:val="36"/>
                  <w:lang w:val="es-MX" w:eastAsia="es-MX"/>
                  <w:rPrChange w:id="10121" w:author="Erlie Hasam Morfin Zavalza" w:date="2014-11-22T20:35:00Z">
                    <w:rPr>
                      <w:rFonts w:ascii="Perpetua" w:hAnsi="Perpetua"/>
                      <w:color w:val="000000"/>
                      <w:sz w:val="36"/>
                      <w:szCs w:val="36"/>
                      <w:lang w:val="es-MX" w:eastAsia="es-MX"/>
                    </w:rPr>
                  </w:rPrChange>
                </w:rPr>
                <w:t>760</w:t>
              </w:r>
            </w:ins>
          </w:p>
        </w:tc>
        <w:tc>
          <w:tcPr>
            <w:tcW w:w="1517" w:type="pct"/>
            <w:tcBorders>
              <w:top w:val="nil"/>
              <w:left w:val="nil"/>
              <w:bottom w:val="single" w:sz="4" w:space="0" w:color="auto"/>
              <w:right w:val="single" w:sz="4" w:space="0" w:color="auto"/>
            </w:tcBorders>
            <w:shd w:val="clear" w:color="000000" w:fill="FCD5B4"/>
            <w:vAlign w:val="center"/>
            <w:hideMark/>
          </w:tcPr>
          <w:p w14:paraId="09A4F52E" w14:textId="77777777" w:rsidR="003E5E9A" w:rsidRPr="003E5E9A" w:rsidRDefault="003E5E9A" w:rsidP="003E5E9A">
            <w:pPr>
              <w:jc w:val="center"/>
              <w:rPr>
                <w:ins w:id="10122" w:author="Erlie Hasam Morfin Zavalza" w:date="2014-11-22T20:35:00Z"/>
                <w:rFonts w:ascii="Perpetua" w:hAnsi="Perpetua"/>
                <w:sz w:val="22"/>
                <w:szCs w:val="36"/>
                <w:lang w:val="es-MX" w:eastAsia="es-MX"/>
                <w:rPrChange w:id="10123" w:author="Erlie Hasam Morfin Zavalza" w:date="2014-11-22T20:35:00Z">
                  <w:rPr>
                    <w:ins w:id="10124" w:author="Erlie Hasam Morfin Zavalza" w:date="2014-11-22T20:35:00Z"/>
                    <w:rFonts w:ascii="Perpetua" w:hAnsi="Perpetua"/>
                    <w:sz w:val="36"/>
                    <w:szCs w:val="36"/>
                    <w:lang w:val="es-MX" w:eastAsia="es-MX"/>
                  </w:rPr>
                </w:rPrChange>
              </w:rPr>
            </w:pPr>
            <w:ins w:id="10125" w:author="Erlie Hasam Morfin Zavalza" w:date="2014-11-22T20:35:00Z">
              <w:r w:rsidRPr="003E5E9A">
                <w:rPr>
                  <w:rFonts w:ascii="Perpetua" w:hAnsi="Perpetua"/>
                  <w:sz w:val="22"/>
                  <w:szCs w:val="36"/>
                  <w:lang w:val="es-MX" w:eastAsia="es-MX"/>
                  <w:rPrChange w:id="10126" w:author="Erlie Hasam Morfin Zavalza" w:date="2014-11-22T20:35:00Z">
                    <w:rPr>
                      <w:rFonts w:ascii="Perpetua" w:hAnsi="Perpetua"/>
                      <w:sz w:val="36"/>
                      <w:szCs w:val="36"/>
                      <w:lang w:val="es-MX" w:eastAsia="es-MX"/>
                    </w:rPr>
                  </w:rPrChange>
                </w:rPr>
                <w:t xml:space="preserve"> $      962,000.00 </w:t>
              </w:r>
            </w:ins>
          </w:p>
        </w:tc>
      </w:tr>
      <w:tr w:rsidR="003E5E9A" w:rsidRPr="003E5E9A" w14:paraId="79DBBA84" w14:textId="77777777" w:rsidTr="003E5E9A">
        <w:trPr>
          <w:trHeight w:val="281"/>
          <w:ins w:id="1012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02805D16" w14:textId="2BC0CA8A" w:rsidR="003E5E9A" w:rsidRPr="003E5E9A" w:rsidRDefault="008E7381" w:rsidP="003E5E9A">
            <w:pPr>
              <w:jc w:val="left"/>
              <w:rPr>
                <w:ins w:id="10128" w:author="Erlie Hasam Morfin Zavalza" w:date="2014-11-22T20:35:00Z"/>
                <w:rFonts w:ascii="Perpetua" w:hAnsi="Perpetua"/>
                <w:color w:val="000000"/>
                <w:sz w:val="22"/>
                <w:szCs w:val="36"/>
                <w:lang w:val="es-MX" w:eastAsia="es-MX"/>
                <w:rPrChange w:id="10129" w:author="Erlie Hasam Morfin Zavalza" w:date="2014-11-22T20:35:00Z">
                  <w:rPr>
                    <w:ins w:id="10130" w:author="Erlie Hasam Morfin Zavalza" w:date="2014-11-22T20:35:00Z"/>
                    <w:rFonts w:ascii="Perpetua" w:hAnsi="Perpetua"/>
                    <w:color w:val="000000"/>
                    <w:sz w:val="36"/>
                    <w:szCs w:val="36"/>
                    <w:lang w:val="es-MX" w:eastAsia="es-MX"/>
                  </w:rPr>
                </w:rPrChange>
              </w:rPr>
            </w:pPr>
            <w:ins w:id="10131" w:author="Erlie Hasam Morfin Zavalza" w:date="2014-11-22T20:53:00Z">
              <w:r>
                <w:rPr>
                  <w:rFonts w:ascii="Perpetua" w:hAnsi="Perpetua"/>
                  <w:color w:val="000000"/>
                  <w:sz w:val="22"/>
                  <w:szCs w:val="36"/>
                  <w:lang w:val="es-MX" w:eastAsia="es-MX"/>
                </w:rPr>
                <w:t>Julio</w:t>
              </w:r>
            </w:ins>
          </w:p>
        </w:tc>
        <w:tc>
          <w:tcPr>
            <w:tcW w:w="771" w:type="pct"/>
            <w:tcBorders>
              <w:top w:val="nil"/>
              <w:left w:val="nil"/>
              <w:bottom w:val="single" w:sz="4" w:space="0" w:color="auto"/>
              <w:right w:val="single" w:sz="4" w:space="0" w:color="auto"/>
            </w:tcBorders>
            <w:shd w:val="clear" w:color="000000" w:fill="FCD5B4"/>
            <w:vAlign w:val="center"/>
            <w:hideMark/>
          </w:tcPr>
          <w:p w14:paraId="117FB6B7" w14:textId="77777777" w:rsidR="003E5E9A" w:rsidRPr="003E5E9A" w:rsidRDefault="003E5E9A" w:rsidP="003E5E9A">
            <w:pPr>
              <w:jc w:val="left"/>
              <w:rPr>
                <w:ins w:id="10132" w:author="Erlie Hasam Morfin Zavalza" w:date="2014-11-22T20:35:00Z"/>
                <w:rFonts w:ascii="Perpetua" w:hAnsi="Perpetua"/>
                <w:color w:val="000000"/>
                <w:sz w:val="22"/>
                <w:szCs w:val="36"/>
                <w:lang w:val="es-MX" w:eastAsia="es-MX"/>
                <w:rPrChange w:id="10133" w:author="Erlie Hasam Morfin Zavalza" w:date="2014-11-22T20:35:00Z">
                  <w:rPr>
                    <w:ins w:id="10134" w:author="Erlie Hasam Morfin Zavalza" w:date="2014-11-22T20:35:00Z"/>
                    <w:rFonts w:ascii="Perpetua" w:hAnsi="Perpetua"/>
                    <w:color w:val="000000"/>
                    <w:sz w:val="36"/>
                    <w:szCs w:val="36"/>
                    <w:lang w:val="es-MX" w:eastAsia="es-MX"/>
                  </w:rPr>
                </w:rPrChange>
              </w:rPr>
            </w:pPr>
            <w:ins w:id="10135" w:author="Erlie Hasam Morfin Zavalza" w:date="2014-11-22T20:35:00Z">
              <w:r w:rsidRPr="003E5E9A">
                <w:rPr>
                  <w:rFonts w:ascii="Perpetua" w:hAnsi="Perpetua"/>
                  <w:color w:val="000000"/>
                  <w:sz w:val="22"/>
                  <w:szCs w:val="36"/>
                  <w:lang w:val="es-MX" w:eastAsia="es-MX"/>
                  <w:rPrChange w:id="10136"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6B9133EA" w14:textId="77777777" w:rsidR="003E5E9A" w:rsidRPr="003E5E9A" w:rsidRDefault="003E5E9A" w:rsidP="003E5E9A">
            <w:pPr>
              <w:jc w:val="left"/>
              <w:rPr>
                <w:ins w:id="10137" w:author="Erlie Hasam Morfin Zavalza" w:date="2014-11-22T20:35:00Z"/>
                <w:rFonts w:ascii="Perpetua" w:hAnsi="Perpetua"/>
                <w:color w:val="000000"/>
                <w:sz w:val="22"/>
                <w:szCs w:val="36"/>
                <w:lang w:val="es-MX" w:eastAsia="es-MX"/>
                <w:rPrChange w:id="10138" w:author="Erlie Hasam Morfin Zavalza" w:date="2014-11-22T20:35:00Z">
                  <w:rPr>
                    <w:ins w:id="10139" w:author="Erlie Hasam Morfin Zavalza" w:date="2014-11-22T20:35:00Z"/>
                    <w:rFonts w:ascii="Perpetua" w:hAnsi="Perpetua"/>
                    <w:color w:val="000000"/>
                    <w:sz w:val="36"/>
                    <w:szCs w:val="36"/>
                    <w:lang w:val="es-MX" w:eastAsia="es-MX"/>
                  </w:rPr>
                </w:rPrChange>
              </w:rPr>
            </w:pPr>
            <w:ins w:id="10140" w:author="Erlie Hasam Morfin Zavalza" w:date="2014-11-22T20:35:00Z">
              <w:r w:rsidRPr="003E5E9A">
                <w:rPr>
                  <w:rFonts w:ascii="Perpetua" w:hAnsi="Perpetua"/>
                  <w:color w:val="000000"/>
                  <w:sz w:val="22"/>
                  <w:szCs w:val="36"/>
                  <w:lang w:val="es-MX" w:eastAsia="es-MX"/>
                  <w:rPrChange w:id="10141" w:author="Erlie Hasam Morfin Zavalza" w:date="2014-11-22T20:35:00Z">
                    <w:rPr>
                      <w:rFonts w:ascii="Perpetua" w:hAnsi="Perpetua"/>
                      <w:color w:val="000000"/>
                      <w:sz w:val="36"/>
                      <w:szCs w:val="36"/>
                      <w:lang w:val="es-MX" w:eastAsia="es-MX"/>
                    </w:rPr>
                  </w:rPrChange>
                </w:rPr>
                <w:t>760</w:t>
              </w:r>
            </w:ins>
          </w:p>
        </w:tc>
        <w:tc>
          <w:tcPr>
            <w:tcW w:w="883" w:type="pct"/>
            <w:tcBorders>
              <w:top w:val="nil"/>
              <w:left w:val="nil"/>
              <w:bottom w:val="single" w:sz="4" w:space="0" w:color="auto"/>
              <w:right w:val="single" w:sz="4" w:space="0" w:color="auto"/>
            </w:tcBorders>
            <w:shd w:val="clear" w:color="000000" w:fill="FCD5B4"/>
            <w:vAlign w:val="center"/>
            <w:hideMark/>
          </w:tcPr>
          <w:p w14:paraId="3C819A02" w14:textId="77777777" w:rsidR="003E5E9A" w:rsidRPr="003E5E9A" w:rsidRDefault="003E5E9A" w:rsidP="003E5E9A">
            <w:pPr>
              <w:jc w:val="left"/>
              <w:rPr>
                <w:ins w:id="10142" w:author="Erlie Hasam Morfin Zavalza" w:date="2014-11-22T20:35:00Z"/>
                <w:rFonts w:ascii="Perpetua" w:hAnsi="Perpetua"/>
                <w:color w:val="000000"/>
                <w:sz w:val="22"/>
                <w:szCs w:val="36"/>
                <w:lang w:val="es-MX" w:eastAsia="es-MX"/>
                <w:rPrChange w:id="10143" w:author="Erlie Hasam Morfin Zavalza" w:date="2014-11-22T20:35:00Z">
                  <w:rPr>
                    <w:ins w:id="10144" w:author="Erlie Hasam Morfin Zavalza" w:date="2014-11-22T20:35:00Z"/>
                    <w:rFonts w:ascii="Perpetua" w:hAnsi="Perpetua"/>
                    <w:color w:val="000000"/>
                    <w:sz w:val="36"/>
                    <w:szCs w:val="36"/>
                    <w:lang w:val="es-MX" w:eastAsia="es-MX"/>
                  </w:rPr>
                </w:rPrChange>
              </w:rPr>
            </w:pPr>
            <w:ins w:id="10145" w:author="Erlie Hasam Morfin Zavalza" w:date="2014-11-22T20:35:00Z">
              <w:r w:rsidRPr="003E5E9A">
                <w:rPr>
                  <w:rFonts w:ascii="Perpetua" w:hAnsi="Perpetua"/>
                  <w:color w:val="000000"/>
                  <w:sz w:val="22"/>
                  <w:szCs w:val="36"/>
                  <w:lang w:val="es-MX" w:eastAsia="es-MX"/>
                  <w:rPrChange w:id="10146" w:author="Erlie Hasam Morfin Zavalza" w:date="2014-11-22T20:35:00Z">
                    <w:rPr>
                      <w:rFonts w:ascii="Perpetua" w:hAnsi="Perpetua"/>
                      <w:color w:val="000000"/>
                      <w:sz w:val="36"/>
                      <w:szCs w:val="36"/>
                      <w:lang w:val="es-MX" w:eastAsia="es-MX"/>
                    </w:rPr>
                  </w:rPrChange>
                </w:rPr>
                <w:t>780</w:t>
              </w:r>
            </w:ins>
          </w:p>
        </w:tc>
        <w:tc>
          <w:tcPr>
            <w:tcW w:w="1517" w:type="pct"/>
            <w:tcBorders>
              <w:top w:val="nil"/>
              <w:left w:val="nil"/>
              <w:bottom w:val="single" w:sz="4" w:space="0" w:color="auto"/>
              <w:right w:val="single" w:sz="4" w:space="0" w:color="auto"/>
            </w:tcBorders>
            <w:shd w:val="clear" w:color="000000" w:fill="FCD5B4"/>
            <w:vAlign w:val="center"/>
            <w:hideMark/>
          </w:tcPr>
          <w:p w14:paraId="52FE1E42" w14:textId="77777777" w:rsidR="003E5E9A" w:rsidRPr="003E5E9A" w:rsidRDefault="003E5E9A" w:rsidP="003E5E9A">
            <w:pPr>
              <w:jc w:val="center"/>
              <w:rPr>
                <w:ins w:id="10147" w:author="Erlie Hasam Morfin Zavalza" w:date="2014-11-22T20:35:00Z"/>
                <w:rFonts w:ascii="Perpetua" w:hAnsi="Perpetua"/>
                <w:sz w:val="22"/>
                <w:szCs w:val="36"/>
                <w:lang w:val="es-MX" w:eastAsia="es-MX"/>
                <w:rPrChange w:id="10148" w:author="Erlie Hasam Morfin Zavalza" w:date="2014-11-22T20:35:00Z">
                  <w:rPr>
                    <w:ins w:id="10149" w:author="Erlie Hasam Morfin Zavalza" w:date="2014-11-22T20:35:00Z"/>
                    <w:rFonts w:ascii="Perpetua" w:hAnsi="Perpetua"/>
                    <w:sz w:val="36"/>
                    <w:szCs w:val="36"/>
                    <w:lang w:val="es-MX" w:eastAsia="es-MX"/>
                  </w:rPr>
                </w:rPrChange>
              </w:rPr>
            </w:pPr>
            <w:ins w:id="10150" w:author="Erlie Hasam Morfin Zavalza" w:date="2014-11-22T20:35:00Z">
              <w:r w:rsidRPr="003E5E9A">
                <w:rPr>
                  <w:rFonts w:ascii="Perpetua" w:hAnsi="Perpetua"/>
                  <w:sz w:val="22"/>
                  <w:szCs w:val="36"/>
                  <w:lang w:val="es-MX" w:eastAsia="es-MX"/>
                  <w:rPrChange w:id="10151" w:author="Erlie Hasam Morfin Zavalza" w:date="2014-11-22T20:35:00Z">
                    <w:rPr>
                      <w:rFonts w:ascii="Perpetua" w:hAnsi="Perpetua"/>
                      <w:sz w:val="36"/>
                      <w:szCs w:val="36"/>
                      <w:lang w:val="es-MX" w:eastAsia="es-MX"/>
                    </w:rPr>
                  </w:rPrChange>
                </w:rPr>
                <w:t xml:space="preserve"> $      988,000.00 </w:t>
              </w:r>
            </w:ins>
          </w:p>
        </w:tc>
      </w:tr>
      <w:tr w:rsidR="003E5E9A" w:rsidRPr="003E5E9A" w14:paraId="54B7D7EB" w14:textId="77777777" w:rsidTr="003E5E9A">
        <w:trPr>
          <w:trHeight w:val="225"/>
          <w:ins w:id="10152"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7D8F5369" w14:textId="45342599" w:rsidR="003E5E9A" w:rsidRPr="003E5E9A" w:rsidRDefault="008E7381" w:rsidP="003E5E9A">
            <w:pPr>
              <w:jc w:val="left"/>
              <w:rPr>
                <w:ins w:id="10153" w:author="Erlie Hasam Morfin Zavalza" w:date="2014-11-22T20:35:00Z"/>
                <w:rFonts w:ascii="Perpetua" w:hAnsi="Perpetua"/>
                <w:color w:val="000000"/>
                <w:sz w:val="22"/>
                <w:szCs w:val="36"/>
                <w:lang w:val="es-MX" w:eastAsia="es-MX"/>
                <w:rPrChange w:id="10154" w:author="Erlie Hasam Morfin Zavalza" w:date="2014-11-22T20:35:00Z">
                  <w:rPr>
                    <w:ins w:id="10155" w:author="Erlie Hasam Morfin Zavalza" w:date="2014-11-22T20:35:00Z"/>
                    <w:rFonts w:ascii="Perpetua" w:hAnsi="Perpetua"/>
                    <w:color w:val="000000"/>
                    <w:sz w:val="36"/>
                    <w:szCs w:val="36"/>
                    <w:lang w:val="es-MX" w:eastAsia="es-MX"/>
                  </w:rPr>
                </w:rPrChange>
              </w:rPr>
            </w:pPr>
            <w:ins w:id="10156" w:author="Erlie Hasam Morfin Zavalza" w:date="2014-11-22T20:53:00Z">
              <w:r>
                <w:rPr>
                  <w:rFonts w:ascii="Perpetua" w:hAnsi="Perpetua"/>
                  <w:color w:val="000000"/>
                  <w:sz w:val="22"/>
                  <w:szCs w:val="36"/>
                  <w:lang w:val="es-MX" w:eastAsia="es-MX"/>
                </w:rPr>
                <w:t>Agosto</w:t>
              </w:r>
            </w:ins>
          </w:p>
        </w:tc>
        <w:tc>
          <w:tcPr>
            <w:tcW w:w="771" w:type="pct"/>
            <w:tcBorders>
              <w:top w:val="nil"/>
              <w:left w:val="nil"/>
              <w:bottom w:val="single" w:sz="4" w:space="0" w:color="auto"/>
              <w:right w:val="single" w:sz="4" w:space="0" w:color="auto"/>
            </w:tcBorders>
            <w:shd w:val="clear" w:color="000000" w:fill="FCD5B4"/>
            <w:vAlign w:val="center"/>
            <w:hideMark/>
          </w:tcPr>
          <w:p w14:paraId="7E7FCDEA" w14:textId="77777777" w:rsidR="003E5E9A" w:rsidRPr="003E5E9A" w:rsidRDefault="003E5E9A" w:rsidP="003E5E9A">
            <w:pPr>
              <w:jc w:val="left"/>
              <w:rPr>
                <w:ins w:id="10157" w:author="Erlie Hasam Morfin Zavalza" w:date="2014-11-22T20:35:00Z"/>
                <w:rFonts w:ascii="Perpetua" w:hAnsi="Perpetua"/>
                <w:color w:val="000000"/>
                <w:sz w:val="22"/>
                <w:szCs w:val="36"/>
                <w:lang w:val="es-MX" w:eastAsia="es-MX"/>
                <w:rPrChange w:id="10158" w:author="Erlie Hasam Morfin Zavalza" w:date="2014-11-22T20:35:00Z">
                  <w:rPr>
                    <w:ins w:id="10159" w:author="Erlie Hasam Morfin Zavalza" w:date="2014-11-22T20:35:00Z"/>
                    <w:rFonts w:ascii="Perpetua" w:hAnsi="Perpetua"/>
                    <w:color w:val="000000"/>
                    <w:sz w:val="36"/>
                    <w:szCs w:val="36"/>
                    <w:lang w:val="es-MX" w:eastAsia="es-MX"/>
                  </w:rPr>
                </w:rPrChange>
              </w:rPr>
            </w:pPr>
            <w:ins w:id="10160" w:author="Erlie Hasam Morfin Zavalza" w:date="2014-11-22T20:35:00Z">
              <w:r w:rsidRPr="003E5E9A">
                <w:rPr>
                  <w:rFonts w:ascii="Perpetua" w:hAnsi="Perpetua"/>
                  <w:color w:val="000000"/>
                  <w:sz w:val="22"/>
                  <w:szCs w:val="36"/>
                  <w:lang w:val="es-MX" w:eastAsia="es-MX"/>
                  <w:rPrChange w:id="10161" w:author="Erlie Hasam Morfin Zavalza" w:date="2014-11-22T20:35:00Z">
                    <w:rPr>
                      <w:rFonts w:ascii="Perpetua" w:hAnsi="Perpetua"/>
                      <w:color w:val="000000"/>
                      <w:sz w:val="36"/>
                      <w:szCs w:val="36"/>
                      <w:lang w:val="es-MX" w:eastAsia="es-MX"/>
                    </w:rPr>
                  </w:rPrChange>
                </w:rPr>
                <w:t>1300</w:t>
              </w:r>
            </w:ins>
          </w:p>
        </w:tc>
        <w:tc>
          <w:tcPr>
            <w:tcW w:w="1020" w:type="pct"/>
            <w:tcBorders>
              <w:top w:val="nil"/>
              <w:left w:val="nil"/>
              <w:bottom w:val="single" w:sz="4" w:space="0" w:color="auto"/>
              <w:right w:val="single" w:sz="4" w:space="0" w:color="auto"/>
            </w:tcBorders>
            <w:shd w:val="clear" w:color="000000" w:fill="FCD5B4"/>
            <w:vAlign w:val="center"/>
            <w:hideMark/>
          </w:tcPr>
          <w:p w14:paraId="080B8412" w14:textId="77777777" w:rsidR="003E5E9A" w:rsidRPr="003E5E9A" w:rsidRDefault="003E5E9A" w:rsidP="003E5E9A">
            <w:pPr>
              <w:jc w:val="left"/>
              <w:rPr>
                <w:ins w:id="10162" w:author="Erlie Hasam Morfin Zavalza" w:date="2014-11-22T20:35:00Z"/>
                <w:rFonts w:ascii="Perpetua" w:hAnsi="Perpetua"/>
                <w:color w:val="000000"/>
                <w:sz w:val="22"/>
                <w:szCs w:val="36"/>
                <w:lang w:val="es-MX" w:eastAsia="es-MX"/>
                <w:rPrChange w:id="10163" w:author="Erlie Hasam Morfin Zavalza" w:date="2014-11-22T20:35:00Z">
                  <w:rPr>
                    <w:ins w:id="10164" w:author="Erlie Hasam Morfin Zavalza" w:date="2014-11-22T20:35:00Z"/>
                    <w:rFonts w:ascii="Perpetua" w:hAnsi="Perpetua"/>
                    <w:color w:val="000000"/>
                    <w:sz w:val="36"/>
                    <w:szCs w:val="36"/>
                    <w:lang w:val="es-MX" w:eastAsia="es-MX"/>
                  </w:rPr>
                </w:rPrChange>
              </w:rPr>
            </w:pPr>
            <w:ins w:id="10165" w:author="Erlie Hasam Morfin Zavalza" w:date="2014-11-22T20:35:00Z">
              <w:r w:rsidRPr="003E5E9A">
                <w:rPr>
                  <w:rFonts w:ascii="Perpetua" w:hAnsi="Perpetua"/>
                  <w:color w:val="000000"/>
                  <w:sz w:val="22"/>
                  <w:szCs w:val="36"/>
                  <w:lang w:val="es-MX" w:eastAsia="es-MX"/>
                  <w:rPrChange w:id="10166" w:author="Erlie Hasam Morfin Zavalza" w:date="2014-11-22T20:35:00Z">
                    <w:rPr>
                      <w:rFonts w:ascii="Perpetua" w:hAnsi="Perpetua"/>
                      <w:color w:val="000000"/>
                      <w:sz w:val="36"/>
                      <w:szCs w:val="36"/>
                      <w:lang w:val="es-MX" w:eastAsia="es-MX"/>
                    </w:rPr>
                  </w:rPrChange>
                </w:rPr>
                <w:t>780</w:t>
              </w:r>
            </w:ins>
          </w:p>
        </w:tc>
        <w:tc>
          <w:tcPr>
            <w:tcW w:w="883" w:type="pct"/>
            <w:tcBorders>
              <w:top w:val="nil"/>
              <w:left w:val="nil"/>
              <w:bottom w:val="single" w:sz="4" w:space="0" w:color="auto"/>
              <w:right w:val="single" w:sz="4" w:space="0" w:color="auto"/>
            </w:tcBorders>
            <w:shd w:val="clear" w:color="000000" w:fill="FCD5B4"/>
            <w:vAlign w:val="center"/>
            <w:hideMark/>
          </w:tcPr>
          <w:p w14:paraId="3CD655F8" w14:textId="77777777" w:rsidR="003E5E9A" w:rsidRPr="003E5E9A" w:rsidRDefault="003E5E9A" w:rsidP="003E5E9A">
            <w:pPr>
              <w:jc w:val="left"/>
              <w:rPr>
                <w:ins w:id="10167" w:author="Erlie Hasam Morfin Zavalza" w:date="2014-11-22T20:35:00Z"/>
                <w:rFonts w:ascii="Perpetua" w:hAnsi="Perpetua"/>
                <w:color w:val="000000"/>
                <w:sz w:val="22"/>
                <w:szCs w:val="36"/>
                <w:lang w:val="es-MX" w:eastAsia="es-MX"/>
                <w:rPrChange w:id="10168" w:author="Erlie Hasam Morfin Zavalza" w:date="2014-11-22T20:35:00Z">
                  <w:rPr>
                    <w:ins w:id="10169" w:author="Erlie Hasam Morfin Zavalza" w:date="2014-11-22T20:35:00Z"/>
                    <w:rFonts w:ascii="Perpetua" w:hAnsi="Perpetua"/>
                    <w:color w:val="000000"/>
                    <w:sz w:val="36"/>
                    <w:szCs w:val="36"/>
                    <w:lang w:val="es-MX" w:eastAsia="es-MX"/>
                  </w:rPr>
                </w:rPrChange>
              </w:rPr>
            </w:pPr>
            <w:ins w:id="10170" w:author="Erlie Hasam Morfin Zavalza" w:date="2014-11-22T20:35:00Z">
              <w:r w:rsidRPr="003E5E9A">
                <w:rPr>
                  <w:rFonts w:ascii="Perpetua" w:hAnsi="Perpetua"/>
                  <w:color w:val="000000"/>
                  <w:sz w:val="22"/>
                  <w:szCs w:val="36"/>
                  <w:lang w:val="es-MX" w:eastAsia="es-MX"/>
                  <w:rPrChange w:id="10171" w:author="Erlie Hasam Morfin Zavalza" w:date="2014-11-22T20:35:00Z">
                    <w:rPr>
                      <w:rFonts w:ascii="Perpetua" w:hAnsi="Perpetua"/>
                      <w:color w:val="000000"/>
                      <w:sz w:val="36"/>
                      <w:szCs w:val="36"/>
                      <w:lang w:val="es-MX" w:eastAsia="es-MX"/>
                    </w:rPr>
                  </w:rPrChange>
                </w:rPr>
                <w:t>800</w:t>
              </w:r>
            </w:ins>
          </w:p>
        </w:tc>
        <w:tc>
          <w:tcPr>
            <w:tcW w:w="1517" w:type="pct"/>
            <w:tcBorders>
              <w:top w:val="nil"/>
              <w:left w:val="nil"/>
              <w:bottom w:val="single" w:sz="4" w:space="0" w:color="auto"/>
              <w:right w:val="single" w:sz="4" w:space="0" w:color="auto"/>
            </w:tcBorders>
            <w:shd w:val="clear" w:color="000000" w:fill="FCD5B4"/>
            <w:vAlign w:val="center"/>
            <w:hideMark/>
          </w:tcPr>
          <w:p w14:paraId="05ACE41D" w14:textId="77777777" w:rsidR="003E5E9A" w:rsidRPr="003E5E9A" w:rsidRDefault="003E5E9A" w:rsidP="003E5E9A">
            <w:pPr>
              <w:jc w:val="center"/>
              <w:rPr>
                <w:ins w:id="10172" w:author="Erlie Hasam Morfin Zavalza" w:date="2014-11-22T20:35:00Z"/>
                <w:rFonts w:ascii="Perpetua" w:hAnsi="Perpetua"/>
                <w:sz w:val="22"/>
                <w:szCs w:val="36"/>
                <w:lang w:val="es-MX" w:eastAsia="es-MX"/>
                <w:rPrChange w:id="10173" w:author="Erlie Hasam Morfin Zavalza" w:date="2014-11-22T20:35:00Z">
                  <w:rPr>
                    <w:ins w:id="10174" w:author="Erlie Hasam Morfin Zavalza" w:date="2014-11-22T20:35:00Z"/>
                    <w:rFonts w:ascii="Perpetua" w:hAnsi="Perpetua"/>
                    <w:sz w:val="36"/>
                    <w:szCs w:val="36"/>
                    <w:lang w:val="es-MX" w:eastAsia="es-MX"/>
                  </w:rPr>
                </w:rPrChange>
              </w:rPr>
            </w:pPr>
            <w:ins w:id="10175" w:author="Erlie Hasam Morfin Zavalza" w:date="2014-11-22T20:35:00Z">
              <w:r w:rsidRPr="003E5E9A">
                <w:rPr>
                  <w:rFonts w:ascii="Perpetua" w:hAnsi="Perpetua"/>
                  <w:sz w:val="22"/>
                  <w:szCs w:val="36"/>
                  <w:lang w:val="es-MX" w:eastAsia="es-MX"/>
                  <w:rPrChange w:id="10176" w:author="Erlie Hasam Morfin Zavalza" w:date="2014-11-22T20:35:00Z">
                    <w:rPr>
                      <w:rFonts w:ascii="Perpetua" w:hAnsi="Perpetua"/>
                      <w:sz w:val="36"/>
                      <w:szCs w:val="36"/>
                      <w:lang w:val="es-MX" w:eastAsia="es-MX"/>
                    </w:rPr>
                  </w:rPrChange>
                </w:rPr>
                <w:t xml:space="preserve"> $   1,014,000.00 </w:t>
              </w:r>
            </w:ins>
          </w:p>
        </w:tc>
      </w:tr>
      <w:tr w:rsidR="003E5E9A" w:rsidRPr="003E5E9A" w14:paraId="309847DC" w14:textId="77777777" w:rsidTr="003E5E9A">
        <w:trPr>
          <w:trHeight w:val="227"/>
          <w:ins w:id="1017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2BE332BB" w14:textId="7CDAE4F1" w:rsidR="003E5E9A" w:rsidRPr="003E5E9A" w:rsidRDefault="008E7381" w:rsidP="003E5E9A">
            <w:pPr>
              <w:jc w:val="left"/>
              <w:rPr>
                <w:ins w:id="10178" w:author="Erlie Hasam Morfin Zavalza" w:date="2014-11-22T20:35:00Z"/>
                <w:rFonts w:ascii="Perpetua" w:hAnsi="Perpetua"/>
                <w:color w:val="000000"/>
                <w:sz w:val="22"/>
                <w:szCs w:val="36"/>
                <w:lang w:val="es-MX" w:eastAsia="es-MX"/>
                <w:rPrChange w:id="10179" w:author="Erlie Hasam Morfin Zavalza" w:date="2014-11-22T20:35:00Z">
                  <w:rPr>
                    <w:ins w:id="10180" w:author="Erlie Hasam Morfin Zavalza" w:date="2014-11-22T20:35:00Z"/>
                    <w:rFonts w:ascii="Perpetua" w:hAnsi="Perpetua"/>
                    <w:color w:val="000000"/>
                    <w:sz w:val="36"/>
                    <w:szCs w:val="36"/>
                    <w:lang w:val="es-MX" w:eastAsia="es-MX"/>
                  </w:rPr>
                </w:rPrChange>
              </w:rPr>
            </w:pPr>
            <w:ins w:id="10181" w:author="Erlie Hasam Morfin Zavalza" w:date="2014-11-22T20:53:00Z">
              <w:r>
                <w:rPr>
                  <w:rFonts w:ascii="Perpetua" w:hAnsi="Perpetua"/>
                  <w:color w:val="000000"/>
                  <w:sz w:val="22"/>
                  <w:szCs w:val="36"/>
                  <w:lang w:val="es-MX" w:eastAsia="es-MX"/>
                </w:rPr>
                <w:t>Septiembre</w:t>
              </w:r>
            </w:ins>
          </w:p>
        </w:tc>
        <w:tc>
          <w:tcPr>
            <w:tcW w:w="771" w:type="pct"/>
            <w:tcBorders>
              <w:top w:val="nil"/>
              <w:left w:val="nil"/>
              <w:bottom w:val="single" w:sz="4" w:space="0" w:color="auto"/>
              <w:right w:val="single" w:sz="4" w:space="0" w:color="auto"/>
            </w:tcBorders>
            <w:shd w:val="clear" w:color="000000" w:fill="FCD5B4"/>
            <w:vAlign w:val="center"/>
            <w:hideMark/>
          </w:tcPr>
          <w:p w14:paraId="461DFA0A" w14:textId="77777777" w:rsidR="003E5E9A" w:rsidRPr="003E5E9A" w:rsidRDefault="003E5E9A" w:rsidP="003E5E9A">
            <w:pPr>
              <w:jc w:val="left"/>
              <w:rPr>
                <w:ins w:id="10182" w:author="Erlie Hasam Morfin Zavalza" w:date="2014-11-22T20:35:00Z"/>
                <w:rFonts w:ascii="Perpetua" w:hAnsi="Perpetua"/>
                <w:color w:val="000000"/>
                <w:sz w:val="22"/>
                <w:szCs w:val="36"/>
                <w:lang w:val="es-MX" w:eastAsia="es-MX"/>
                <w:rPrChange w:id="10183" w:author="Erlie Hasam Morfin Zavalza" w:date="2014-11-22T20:35:00Z">
                  <w:rPr>
                    <w:ins w:id="10184" w:author="Erlie Hasam Morfin Zavalza" w:date="2014-11-22T20:35:00Z"/>
                    <w:rFonts w:ascii="Perpetua" w:hAnsi="Perpetua"/>
                    <w:color w:val="000000"/>
                    <w:sz w:val="36"/>
                    <w:szCs w:val="36"/>
                    <w:lang w:val="es-MX" w:eastAsia="es-MX"/>
                  </w:rPr>
                </w:rPrChange>
              </w:rPr>
            </w:pPr>
            <w:ins w:id="10185" w:author="Erlie Hasam Morfin Zavalza" w:date="2014-11-22T20:35:00Z">
              <w:r w:rsidRPr="003E5E9A">
                <w:rPr>
                  <w:rFonts w:ascii="Perpetua" w:hAnsi="Perpetua"/>
                  <w:color w:val="000000"/>
                  <w:sz w:val="22"/>
                  <w:szCs w:val="36"/>
                  <w:lang w:val="es-MX" w:eastAsia="es-MX"/>
                  <w:rPrChange w:id="10186" w:author="Erlie Hasam Morfin Zavalza" w:date="2014-11-22T20:35:00Z">
                    <w:rPr>
                      <w:rFonts w:ascii="Perpetua" w:hAnsi="Perpetua"/>
                      <w:color w:val="000000"/>
                      <w:sz w:val="36"/>
                      <w:szCs w:val="36"/>
                      <w:lang w:val="es-MX" w:eastAsia="es-MX"/>
                    </w:rPr>
                  </w:rPrChange>
                </w:rPr>
                <w:t>1400</w:t>
              </w:r>
            </w:ins>
          </w:p>
        </w:tc>
        <w:tc>
          <w:tcPr>
            <w:tcW w:w="1020" w:type="pct"/>
            <w:tcBorders>
              <w:top w:val="nil"/>
              <w:left w:val="nil"/>
              <w:bottom w:val="single" w:sz="4" w:space="0" w:color="auto"/>
              <w:right w:val="single" w:sz="4" w:space="0" w:color="auto"/>
            </w:tcBorders>
            <w:shd w:val="clear" w:color="000000" w:fill="FCD5B4"/>
            <w:vAlign w:val="center"/>
            <w:hideMark/>
          </w:tcPr>
          <w:p w14:paraId="070E1DC4" w14:textId="77777777" w:rsidR="003E5E9A" w:rsidRPr="003E5E9A" w:rsidRDefault="003E5E9A" w:rsidP="003E5E9A">
            <w:pPr>
              <w:jc w:val="left"/>
              <w:rPr>
                <w:ins w:id="10187" w:author="Erlie Hasam Morfin Zavalza" w:date="2014-11-22T20:35:00Z"/>
                <w:rFonts w:ascii="Perpetua" w:hAnsi="Perpetua"/>
                <w:color w:val="000000"/>
                <w:sz w:val="22"/>
                <w:szCs w:val="36"/>
                <w:lang w:val="es-MX" w:eastAsia="es-MX"/>
                <w:rPrChange w:id="10188" w:author="Erlie Hasam Morfin Zavalza" w:date="2014-11-22T20:35:00Z">
                  <w:rPr>
                    <w:ins w:id="10189" w:author="Erlie Hasam Morfin Zavalza" w:date="2014-11-22T20:35:00Z"/>
                    <w:rFonts w:ascii="Perpetua" w:hAnsi="Perpetua"/>
                    <w:color w:val="000000"/>
                    <w:sz w:val="36"/>
                    <w:szCs w:val="36"/>
                    <w:lang w:val="es-MX" w:eastAsia="es-MX"/>
                  </w:rPr>
                </w:rPrChange>
              </w:rPr>
            </w:pPr>
            <w:ins w:id="10190" w:author="Erlie Hasam Morfin Zavalza" w:date="2014-11-22T20:35:00Z">
              <w:r w:rsidRPr="003E5E9A">
                <w:rPr>
                  <w:rFonts w:ascii="Perpetua" w:hAnsi="Perpetua"/>
                  <w:color w:val="000000"/>
                  <w:sz w:val="22"/>
                  <w:szCs w:val="36"/>
                  <w:lang w:val="es-MX" w:eastAsia="es-MX"/>
                  <w:rPrChange w:id="10191" w:author="Erlie Hasam Morfin Zavalza" w:date="2014-11-22T20:35:00Z">
                    <w:rPr>
                      <w:rFonts w:ascii="Perpetua" w:hAnsi="Perpetua"/>
                      <w:color w:val="000000"/>
                      <w:sz w:val="36"/>
                      <w:szCs w:val="36"/>
                      <w:lang w:val="es-MX" w:eastAsia="es-MX"/>
                    </w:rPr>
                  </w:rPrChange>
                </w:rPr>
                <w:t>1200</w:t>
              </w:r>
            </w:ins>
          </w:p>
        </w:tc>
        <w:tc>
          <w:tcPr>
            <w:tcW w:w="883" w:type="pct"/>
            <w:tcBorders>
              <w:top w:val="nil"/>
              <w:left w:val="nil"/>
              <w:bottom w:val="single" w:sz="4" w:space="0" w:color="auto"/>
              <w:right w:val="single" w:sz="4" w:space="0" w:color="auto"/>
            </w:tcBorders>
            <w:shd w:val="clear" w:color="000000" w:fill="FCD5B4"/>
            <w:vAlign w:val="center"/>
            <w:hideMark/>
          </w:tcPr>
          <w:p w14:paraId="43988A4C" w14:textId="77777777" w:rsidR="003E5E9A" w:rsidRPr="003E5E9A" w:rsidRDefault="003E5E9A" w:rsidP="003E5E9A">
            <w:pPr>
              <w:jc w:val="left"/>
              <w:rPr>
                <w:ins w:id="10192" w:author="Erlie Hasam Morfin Zavalza" w:date="2014-11-22T20:35:00Z"/>
                <w:rFonts w:ascii="Perpetua" w:hAnsi="Perpetua"/>
                <w:color w:val="000000"/>
                <w:sz w:val="22"/>
                <w:szCs w:val="36"/>
                <w:lang w:val="es-MX" w:eastAsia="es-MX"/>
                <w:rPrChange w:id="10193" w:author="Erlie Hasam Morfin Zavalza" w:date="2014-11-22T20:35:00Z">
                  <w:rPr>
                    <w:ins w:id="10194" w:author="Erlie Hasam Morfin Zavalza" w:date="2014-11-22T20:35:00Z"/>
                    <w:rFonts w:ascii="Perpetua" w:hAnsi="Perpetua"/>
                    <w:color w:val="000000"/>
                    <w:sz w:val="36"/>
                    <w:szCs w:val="36"/>
                    <w:lang w:val="es-MX" w:eastAsia="es-MX"/>
                  </w:rPr>
                </w:rPrChange>
              </w:rPr>
            </w:pPr>
            <w:ins w:id="10195" w:author="Erlie Hasam Morfin Zavalza" w:date="2014-11-22T20:35:00Z">
              <w:r w:rsidRPr="003E5E9A">
                <w:rPr>
                  <w:rFonts w:ascii="Perpetua" w:hAnsi="Perpetua"/>
                  <w:color w:val="000000"/>
                  <w:sz w:val="22"/>
                  <w:szCs w:val="36"/>
                  <w:lang w:val="es-MX" w:eastAsia="es-MX"/>
                  <w:rPrChange w:id="10196" w:author="Erlie Hasam Morfin Zavalza" w:date="2014-11-22T20:35:00Z">
                    <w:rPr>
                      <w:rFonts w:ascii="Perpetua" w:hAnsi="Perpetua"/>
                      <w:color w:val="000000"/>
                      <w:sz w:val="36"/>
                      <w:szCs w:val="36"/>
                      <w:lang w:val="es-MX" w:eastAsia="es-MX"/>
                    </w:rPr>
                  </w:rPrChange>
                </w:rPr>
                <w:t>1400</w:t>
              </w:r>
            </w:ins>
          </w:p>
        </w:tc>
        <w:tc>
          <w:tcPr>
            <w:tcW w:w="1517" w:type="pct"/>
            <w:tcBorders>
              <w:top w:val="nil"/>
              <w:left w:val="nil"/>
              <w:bottom w:val="single" w:sz="4" w:space="0" w:color="auto"/>
              <w:right w:val="single" w:sz="4" w:space="0" w:color="auto"/>
            </w:tcBorders>
            <w:shd w:val="clear" w:color="000000" w:fill="FCD5B4"/>
            <w:vAlign w:val="center"/>
            <w:hideMark/>
          </w:tcPr>
          <w:p w14:paraId="4DFE51E3" w14:textId="77777777" w:rsidR="003E5E9A" w:rsidRPr="003E5E9A" w:rsidRDefault="003E5E9A" w:rsidP="003E5E9A">
            <w:pPr>
              <w:jc w:val="center"/>
              <w:rPr>
                <w:ins w:id="10197" w:author="Erlie Hasam Morfin Zavalza" w:date="2014-11-22T20:35:00Z"/>
                <w:rFonts w:ascii="Perpetua" w:hAnsi="Perpetua"/>
                <w:sz w:val="22"/>
                <w:szCs w:val="36"/>
                <w:lang w:val="es-MX" w:eastAsia="es-MX"/>
                <w:rPrChange w:id="10198" w:author="Erlie Hasam Morfin Zavalza" w:date="2014-11-22T20:35:00Z">
                  <w:rPr>
                    <w:ins w:id="10199" w:author="Erlie Hasam Morfin Zavalza" w:date="2014-11-22T20:35:00Z"/>
                    <w:rFonts w:ascii="Perpetua" w:hAnsi="Perpetua"/>
                    <w:sz w:val="36"/>
                    <w:szCs w:val="36"/>
                    <w:lang w:val="es-MX" w:eastAsia="es-MX"/>
                  </w:rPr>
                </w:rPrChange>
              </w:rPr>
            </w:pPr>
            <w:ins w:id="10200" w:author="Erlie Hasam Morfin Zavalza" w:date="2014-11-22T20:35:00Z">
              <w:r w:rsidRPr="003E5E9A">
                <w:rPr>
                  <w:rFonts w:ascii="Perpetua" w:hAnsi="Perpetua"/>
                  <w:sz w:val="22"/>
                  <w:szCs w:val="36"/>
                  <w:lang w:val="es-MX" w:eastAsia="es-MX"/>
                  <w:rPrChange w:id="10201" w:author="Erlie Hasam Morfin Zavalza" w:date="2014-11-22T20:35:00Z">
                    <w:rPr>
                      <w:rFonts w:ascii="Perpetua" w:hAnsi="Perpetua"/>
                      <w:sz w:val="36"/>
                      <w:szCs w:val="36"/>
                      <w:lang w:val="es-MX" w:eastAsia="es-MX"/>
                    </w:rPr>
                  </w:rPrChange>
                </w:rPr>
                <w:t xml:space="preserve"> $   1,680,000.00 </w:t>
              </w:r>
            </w:ins>
          </w:p>
        </w:tc>
      </w:tr>
      <w:tr w:rsidR="003E5E9A" w:rsidRPr="003E5E9A" w14:paraId="51AD3BC2" w14:textId="77777777" w:rsidTr="003E5E9A">
        <w:trPr>
          <w:trHeight w:val="246"/>
          <w:ins w:id="10202"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5D0986F5" w14:textId="5E4EF876" w:rsidR="003E5E9A" w:rsidRPr="003E5E9A" w:rsidRDefault="008E7381" w:rsidP="003E5E9A">
            <w:pPr>
              <w:jc w:val="left"/>
              <w:rPr>
                <w:ins w:id="10203" w:author="Erlie Hasam Morfin Zavalza" w:date="2014-11-22T20:35:00Z"/>
                <w:rFonts w:ascii="Perpetua" w:hAnsi="Perpetua"/>
                <w:color w:val="000000"/>
                <w:sz w:val="22"/>
                <w:szCs w:val="36"/>
                <w:lang w:val="es-MX" w:eastAsia="es-MX"/>
                <w:rPrChange w:id="10204" w:author="Erlie Hasam Morfin Zavalza" w:date="2014-11-22T20:35:00Z">
                  <w:rPr>
                    <w:ins w:id="10205" w:author="Erlie Hasam Morfin Zavalza" w:date="2014-11-22T20:35:00Z"/>
                    <w:rFonts w:ascii="Perpetua" w:hAnsi="Perpetua"/>
                    <w:color w:val="000000"/>
                    <w:sz w:val="36"/>
                    <w:szCs w:val="36"/>
                    <w:lang w:val="es-MX" w:eastAsia="es-MX"/>
                  </w:rPr>
                </w:rPrChange>
              </w:rPr>
            </w:pPr>
            <w:ins w:id="10206" w:author="Erlie Hasam Morfin Zavalza" w:date="2014-11-22T20:53:00Z">
              <w:r>
                <w:rPr>
                  <w:rFonts w:ascii="Perpetua" w:hAnsi="Perpetua"/>
                  <w:color w:val="000000"/>
                  <w:sz w:val="22"/>
                  <w:szCs w:val="36"/>
                  <w:lang w:val="es-MX" w:eastAsia="es-MX"/>
                </w:rPr>
                <w:t>Octubre</w:t>
              </w:r>
            </w:ins>
          </w:p>
        </w:tc>
        <w:tc>
          <w:tcPr>
            <w:tcW w:w="771" w:type="pct"/>
            <w:tcBorders>
              <w:top w:val="nil"/>
              <w:left w:val="nil"/>
              <w:bottom w:val="single" w:sz="4" w:space="0" w:color="auto"/>
              <w:right w:val="single" w:sz="4" w:space="0" w:color="auto"/>
            </w:tcBorders>
            <w:shd w:val="clear" w:color="000000" w:fill="FCD5B4"/>
            <w:vAlign w:val="center"/>
            <w:hideMark/>
          </w:tcPr>
          <w:p w14:paraId="518B3C25" w14:textId="77777777" w:rsidR="003E5E9A" w:rsidRPr="003E5E9A" w:rsidRDefault="003E5E9A" w:rsidP="003E5E9A">
            <w:pPr>
              <w:jc w:val="left"/>
              <w:rPr>
                <w:ins w:id="10207" w:author="Erlie Hasam Morfin Zavalza" w:date="2014-11-22T20:35:00Z"/>
                <w:rFonts w:ascii="Perpetua" w:hAnsi="Perpetua"/>
                <w:color w:val="000000"/>
                <w:sz w:val="22"/>
                <w:szCs w:val="36"/>
                <w:lang w:val="es-MX" w:eastAsia="es-MX"/>
                <w:rPrChange w:id="10208" w:author="Erlie Hasam Morfin Zavalza" w:date="2014-11-22T20:35:00Z">
                  <w:rPr>
                    <w:ins w:id="10209" w:author="Erlie Hasam Morfin Zavalza" w:date="2014-11-22T20:35:00Z"/>
                    <w:rFonts w:ascii="Perpetua" w:hAnsi="Perpetua"/>
                    <w:color w:val="000000"/>
                    <w:sz w:val="36"/>
                    <w:szCs w:val="36"/>
                    <w:lang w:val="es-MX" w:eastAsia="es-MX"/>
                  </w:rPr>
                </w:rPrChange>
              </w:rPr>
            </w:pPr>
            <w:ins w:id="10210" w:author="Erlie Hasam Morfin Zavalza" w:date="2014-11-22T20:35:00Z">
              <w:r w:rsidRPr="003E5E9A">
                <w:rPr>
                  <w:rFonts w:ascii="Perpetua" w:hAnsi="Perpetua"/>
                  <w:color w:val="000000"/>
                  <w:sz w:val="22"/>
                  <w:szCs w:val="36"/>
                  <w:lang w:val="es-MX" w:eastAsia="es-MX"/>
                  <w:rPrChange w:id="10211" w:author="Erlie Hasam Morfin Zavalza" w:date="2014-11-22T20:35:00Z">
                    <w:rPr>
                      <w:rFonts w:ascii="Perpetua" w:hAnsi="Perpetua"/>
                      <w:color w:val="000000"/>
                      <w:sz w:val="36"/>
                      <w:szCs w:val="36"/>
                      <w:lang w:val="es-MX" w:eastAsia="es-MX"/>
                    </w:rPr>
                  </w:rPrChange>
                </w:rPr>
                <w:t>1400</w:t>
              </w:r>
            </w:ins>
          </w:p>
        </w:tc>
        <w:tc>
          <w:tcPr>
            <w:tcW w:w="1020" w:type="pct"/>
            <w:tcBorders>
              <w:top w:val="nil"/>
              <w:left w:val="nil"/>
              <w:bottom w:val="single" w:sz="4" w:space="0" w:color="auto"/>
              <w:right w:val="single" w:sz="4" w:space="0" w:color="auto"/>
            </w:tcBorders>
            <w:shd w:val="clear" w:color="000000" w:fill="FCD5B4"/>
            <w:vAlign w:val="center"/>
            <w:hideMark/>
          </w:tcPr>
          <w:p w14:paraId="658F3ACB" w14:textId="77777777" w:rsidR="003E5E9A" w:rsidRPr="003E5E9A" w:rsidRDefault="003E5E9A" w:rsidP="003E5E9A">
            <w:pPr>
              <w:jc w:val="left"/>
              <w:rPr>
                <w:ins w:id="10212" w:author="Erlie Hasam Morfin Zavalza" w:date="2014-11-22T20:35:00Z"/>
                <w:rFonts w:ascii="Perpetua" w:hAnsi="Perpetua"/>
                <w:color w:val="000000"/>
                <w:sz w:val="22"/>
                <w:szCs w:val="36"/>
                <w:lang w:val="es-MX" w:eastAsia="es-MX"/>
                <w:rPrChange w:id="10213" w:author="Erlie Hasam Morfin Zavalza" w:date="2014-11-22T20:35:00Z">
                  <w:rPr>
                    <w:ins w:id="10214" w:author="Erlie Hasam Morfin Zavalza" w:date="2014-11-22T20:35:00Z"/>
                    <w:rFonts w:ascii="Perpetua" w:hAnsi="Perpetua"/>
                    <w:color w:val="000000"/>
                    <w:sz w:val="36"/>
                    <w:szCs w:val="36"/>
                    <w:lang w:val="es-MX" w:eastAsia="es-MX"/>
                  </w:rPr>
                </w:rPrChange>
              </w:rPr>
            </w:pPr>
            <w:ins w:id="10215" w:author="Erlie Hasam Morfin Zavalza" w:date="2014-11-22T20:35:00Z">
              <w:r w:rsidRPr="003E5E9A">
                <w:rPr>
                  <w:rFonts w:ascii="Perpetua" w:hAnsi="Perpetua"/>
                  <w:color w:val="000000"/>
                  <w:sz w:val="22"/>
                  <w:szCs w:val="36"/>
                  <w:lang w:val="es-MX" w:eastAsia="es-MX"/>
                  <w:rPrChange w:id="10216" w:author="Erlie Hasam Morfin Zavalza" w:date="2014-11-22T20:35:00Z">
                    <w:rPr>
                      <w:rFonts w:ascii="Perpetua" w:hAnsi="Perpetua"/>
                      <w:color w:val="000000"/>
                      <w:sz w:val="36"/>
                      <w:szCs w:val="36"/>
                      <w:lang w:val="es-MX" w:eastAsia="es-MX"/>
                    </w:rPr>
                  </w:rPrChange>
                </w:rPr>
                <w:t>1000</w:t>
              </w:r>
            </w:ins>
          </w:p>
        </w:tc>
        <w:tc>
          <w:tcPr>
            <w:tcW w:w="883" w:type="pct"/>
            <w:tcBorders>
              <w:top w:val="nil"/>
              <w:left w:val="nil"/>
              <w:bottom w:val="single" w:sz="4" w:space="0" w:color="auto"/>
              <w:right w:val="single" w:sz="4" w:space="0" w:color="auto"/>
            </w:tcBorders>
            <w:shd w:val="clear" w:color="000000" w:fill="FCD5B4"/>
            <w:vAlign w:val="center"/>
            <w:hideMark/>
          </w:tcPr>
          <w:p w14:paraId="42CF7867" w14:textId="77777777" w:rsidR="003E5E9A" w:rsidRPr="003E5E9A" w:rsidRDefault="003E5E9A" w:rsidP="003E5E9A">
            <w:pPr>
              <w:jc w:val="left"/>
              <w:rPr>
                <w:ins w:id="10217" w:author="Erlie Hasam Morfin Zavalza" w:date="2014-11-22T20:35:00Z"/>
                <w:rFonts w:ascii="Perpetua" w:hAnsi="Perpetua"/>
                <w:color w:val="000000"/>
                <w:sz w:val="22"/>
                <w:szCs w:val="36"/>
                <w:lang w:val="es-MX" w:eastAsia="es-MX"/>
                <w:rPrChange w:id="10218" w:author="Erlie Hasam Morfin Zavalza" w:date="2014-11-22T20:35:00Z">
                  <w:rPr>
                    <w:ins w:id="10219" w:author="Erlie Hasam Morfin Zavalza" w:date="2014-11-22T20:35:00Z"/>
                    <w:rFonts w:ascii="Perpetua" w:hAnsi="Perpetua"/>
                    <w:color w:val="000000"/>
                    <w:sz w:val="36"/>
                    <w:szCs w:val="36"/>
                    <w:lang w:val="es-MX" w:eastAsia="es-MX"/>
                  </w:rPr>
                </w:rPrChange>
              </w:rPr>
            </w:pPr>
            <w:ins w:id="10220" w:author="Erlie Hasam Morfin Zavalza" w:date="2014-11-22T20:35:00Z">
              <w:r w:rsidRPr="003E5E9A">
                <w:rPr>
                  <w:rFonts w:ascii="Perpetua" w:hAnsi="Perpetua"/>
                  <w:color w:val="000000"/>
                  <w:sz w:val="22"/>
                  <w:szCs w:val="36"/>
                  <w:lang w:val="es-MX" w:eastAsia="es-MX"/>
                  <w:rPrChange w:id="10221" w:author="Erlie Hasam Morfin Zavalza" w:date="2014-11-22T20:35:00Z">
                    <w:rPr>
                      <w:rFonts w:ascii="Perpetua" w:hAnsi="Perpetua"/>
                      <w:color w:val="000000"/>
                      <w:sz w:val="36"/>
                      <w:szCs w:val="36"/>
                      <w:lang w:val="es-MX" w:eastAsia="es-MX"/>
                    </w:rPr>
                  </w:rPrChange>
                </w:rPr>
                <w:t>1200</w:t>
              </w:r>
            </w:ins>
          </w:p>
        </w:tc>
        <w:tc>
          <w:tcPr>
            <w:tcW w:w="1517" w:type="pct"/>
            <w:tcBorders>
              <w:top w:val="nil"/>
              <w:left w:val="nil"/>
              <w:bottom w:val="single" w:sz="4" w:space="0" w:color="auto"/>
              <w:right w:val="single" w:sz="4" w:space="0" w:color="auto"/>
            </w:tcBorders>
            <w:shd w:val="clear" w:color="000000" w:fill="FCD5B4"/>
            <w:vAlign w:val="center"/>
            <w:hideMark/>
          </w:tcPr>
          <w:p w14:paraId="2C4AEE85" w14:textId="77777777" w:rsidR="003E5E9A" w:rsidRPr="003E5E9A" w:rsidRDefault="003E5E9A" w:rsidP="003E5E9A">
            <w:pPr>
              <w:jc w:val="center"/>
              <w:rPr>
                <w:ins w:id="10222" w:author="Erlie Hasam Morfin Zavalza" w:date="2014-11-22T20:35:00Z"/>
                <w:rFonts w:ascii="Perpetua" w:hAnsi="Perpetua"/>
                <w:sz w:val="22"/>
                <w:szCs w:val="36"/>
                <w:lang w:val="es-MX" w:eastAsia="es-MX"/>
                <w:rPrChange w:id="10223" w:author="Erlie Hasam Morfin Zavalza" w:date="2014-11-22T20:35:00Z">
                  <w:rPr>
                    <w:ins w:id="10224" w:author="Erlie Hasam Morfin Zavalza" w:date="2014-11-22T20:35:00Z"/>
                    <w:rFonts w:ascii="Perpetua" w:hAnsi="Perpetua"/>
                    <w:sz w:val="36"/>
                    <w:szCs w:val="36"/>
                    <w:lang w:val="es-MX" w:eastAsia="es-MX"/>
                  </w:rPr>
                </w:rPrChange>
              </w:rPr>
            </w:pPr>
            <w:ins w:id="10225" w:author="Erlie Hasam Morfin Zavalza" w:date="2014-11-22T20:35:00Z">
              <w:r w:rsidRPr="003E5E9A">
                <w:rPr>
                  <w:rFonts w:ascii="Perpetua" w:hAnsi="Perpetua"/>
                  <w:sz w:val="22"/>
                  <w:szCs w:val="36"/>
                  <w:lang w:val="es-MX" w:eastAsia="es-MX"/>
                  <w:rPrChange w:id="10226" w:author="Erlie Hasam Morfin Zavalza" w:date="2014-11-22T20:35:00Z">
                    <w:rPr>
                      <w:rFonts w:ascii="Perpetua" w:hAnsi="Perpetua"/>
                      <w:sz w:val="36"/>
                      <w:szCs w:val="36"/>
                      <w:lang w:val="es-MX" w:eastAsia="es-MX"/>
                    </w:rPr>
                  </w:rPrChange>
                </w:rPr>
                <w:t xml:space="preserve"> $   1,400,000.00 </w:t>
              </w:r>
            </w:ins>
          </w:p>
        </w:tc>
      </w:tr>
      <w:tr w:rsidR="003E5E9A" w:rsidRPr="003E5E9A" w14:paraId="33BAE56A" w14:textId="77777777" w:rsidTr="003E5E9A">
        <w:trPr>
          <w:trHeight w:val="121"/>
          <w:ins w:id="10227" w:author="Erlie Hasam Morfin Zavalza" w:date="2014-11-22T20:35:00Z"/>
        </w:trPr>
        <w:tc>
          <w:tcPr>
            <w:tcW w:w="808" w:type="pct"/>
            <w:tcBorders>
              <w:top w:val="nil"/>
              <w:left w:val="single" w:sz="4" w:space="0" w:color="auto"/>
              <w:bottom w:val="single" w:sz="4" w:space="0" w:color="auto"/>
              <w:right w:val="single" w:sz="4" w:space="0" w:color="auto"/>
            </w:tcBorders>
            <w:shd w:val="clear" w:color="000000" w:fill="FCD5B4"/>
            <w:vAlign w:val="center"/>
            <w:hideMark/>
          </w:tcPr>
          <w:p w14:paraId="7DDA5A57" w14:textId="79670DFA" w:rsidR="003E5E9A" w:rsidRPr="003E5E9A" w:rsidRDefault="008E7381" w:rsidP="003E5E9A">
            <w:pPr>
              <w:jc w:val="left"/>
              <w:rPr>
                <w:ins w:id="10228" w:author="Erlie Hasam Morfin Zavalza" w:date="2014-11-22T20:35:00Z"/>
                <w:rFonts w:ascii="Perpetua" w:hAnsi="Perpetua"/>
                <w:color w:val="000000"/>
                <w:sz w:val="22"/>
                <w:szCs w:val="36"/>
                <w:lang w:val="es-MX" w:eastAsia="es-MX"/>
                <w:rPrChange w:id="10229" w:author="Erlie Hasam Morfin Zavalza" w:date="2014-11-22T20:35:00Z">
                  <w:rPr>
                    <w:ins w:id="10230" w:author="Erlie Hasam Morfin Zavalza" w:date="2014-11-22T20:35:00Z"/>
                    <w:rFonts w:ascii="Perpetua" w:hAnsi="Perpetua"/>
                    <w:color w:val="000000"/>
                    <w:sz w:val="36"/>
                    <w:szCs w:val="36"/>
                    <w:lang w:val="es-MX" w:eastAsia="es-MX"/>
                  </w:rPr>
                </w:rPrChange>
              </w:rPr>
            </w:pPr>
            <w:ins w:id="10231" w:author="Erlie Hasam Morfin Zavalza" w:date="2014-11-22T20:54:00Z">
              <w:r>
                <w:rPr>
                  <w:rFonts w:ascii="Perpetua" w:hAnsi="Perpetua"/>
                  <w:color w:val="000000"/>
                  <w:sz w:val="22"/>
                  <w:szCs w:val="36"/>
                  <w:lang w:val="es-MX" w:eastAsia="es-MX"/>
                </w:rPr>
                <w:t>Noviembre</w:t>
              </w:r>
            </w:ins>
          </w:p>
        </w:tc>
        <w:tc>
          <w:tcPr>
            <w:tcW w:w="771" w:type="pct"/>
            <w:tcBorders>
              <w:top w:val="nil"/>
              <w:left w:val="nil"/>
              <w:bottom w:val="single" w:sz="4" w:space="0" w:color="auto"/>
              <w:right w:val="single" w:sz="4" w:space="0" w:color="auto"/>
            </w:tcBorders>
            <w:shd w:val="clear" w:color="000000" w:fill="FCD5B4"/>
            <w:vAlign w:val="center"/>
            <w:hideMark/>
          </w:tcPr>
          <w:p w14:paraId="3CC8A5C8" w14:textId="77777777" w:rsidR="003E5E9A" w:rsidRPr="003E5E9A" w:rsidRDefault="003E5E9A" w:rsidP="003E5E9A">
            <w:pPr>
              <w:jc w:val="left"/>
              <w:rPr>
                <w:ins w:id="10232" w:author="Erlie Hasam Morfin Zavalza" w:date="2014-11-22T20:35:00Z"/>
                <w:rFonts w:ascii="Perpetua" w:hAnsi="Perpetua"/>
                <w:color w:val="000000"/>
                <w:sz w:val="22"/>
                <w:szCs w:val="36"/>
                <w:lang w:val="es-MX" w:eastAsia="es-MX"/>
                <w:rPrChange w:id="10233" w:author="Erlie Hasam Morfin Zavalza" w:date="2014-11-22T20:35:00Z">
                  <w:rPr>
                    <w:ins w:id="10234" w:author="Erlie Hasam Morfin Zavalza" w:date="2014-11-22T20:35:00Z"/>
                    <w:rFonts w:ascii="Perpetua" w:hAnsi="Perpetua"/>
                    <w:color w:val="000000"/>
                    <w:sz w:val="36"/>
                    <w:szCs w:val="36"/>
                    <w:lang w:val="es-MX" w:eastAsia="es-MX"/>
                  </w:rPr>
                </w:rPrChange>
              </w:rPr>
            </w:pPr>
            <w:ins w:id="10235" w:author="Erlie Hasam Morfin Zavalza" w:date="2014-11-22T20:35:00Z">
              <w:r w:rsidRPr="003E5E9A">
                <w:rPr>
                  <w:rFonts w:ascii="Perpetua" w:hAnsi="Perpetua"/>
                  <w:color w:val="000000"/>
                  <w:sz w:val="22"/>
                  <w:szCs w:val="36"/>
                  <w:lang w:val="es-MX" w:eastAsia="es-MX"/>
                  <w:rPrChange w:id="10236" w:author="Erlie Hasam Morfin Zavalza" w:date="2014-11-22T20:35:00Z">
                    <w:rPr>
                      <w:rFonts w:ascii="Perpetua" w:hAnsi="Perpetua"/>
                      <w:color w:val="000000"/>
                      <w:sz w:val="36"/>
                      <w:szCs w:val="36"/>
                      <w:lang w:val="es-MX" w:eastAsia="es-MX"/>
                    </w:rPr>
                  </w:rPrChange>
                </w:rPr>
                <w:t>1400</w:t>
              </w:r>
            </w:ins>
          </w:p>
        </w:tc>
        <w:tc>
          <w:tcPr>
            <w:tcW w:w="1020" w:type="pct"/>
            <w:tcBorders>
              <w:top w:val="nil"/>
              <w:left w:val="nil"/>
              <w:bottom w:val="single" w:sz="4" w:space="0" w:color="auto"/>
              <w:right w:val="single" w:sz="4" w:space="0" w:color="auto"/>
            </w:tcBorders>
            <w:shd w:val="clear" w:color="000000" w:fill="FCD5B4"/>
            <w:vAlign w:val="center"/>
            <w:hideMark/>
          </w:tcPr>
          <w:p w14:paraId="788CABF7" w14:textId="77777777" w:rsidR="003E5E9A" w:rsidRPr="003E5E9A" w:rsidRDefault="003E5E9A" w:rsidP="003E5E9A">
            <w:pPr>
              <w:jc w:val="left"/>
              <w:rPr>
                <w:ins w:id="10237" w:author="Erlie Hasam Morfin Zavalza" w:date="2014-11-22T20:35:00Z"/>
                <w:rFonts w:ascii="Perpetua" w:hAnsi="Perpetua"/>
                <w:color w:val="000000"/>
                <w:sz w:val="22"/>
                <w:szCs w:val="36"/>
                <w:lang w:val="es-MX" w:eastAsia="es-MX"/>
                <w:rPrChange w:id="10238" w:author="Erlie Hasam Morfin Zavalza" w:date="2014-11-22T20:35:00Z">
                  <w:rPr>
                    <w:ins w:id="10239" w:author="Erlie Hasam Morfin Zavalza" w:date="2014-11-22T20:35:00Z"/>
                    <w:rFonts w:ascii="Perpetua" w:hAnsi="Perpetua"/>
                    <w:color w:val="000000"/>
                    <w:sz w:val="36"/>
                    <w:szCs w:val="36"/>
                    <w:lang w:val="es-MX" w:eastAsia="es-MX"/>
                  </w:rPr>
                </w:rPrChange>
              </w:rPr>
            </w:pPr>
            <w:ins w:id="10240" w:author="Erlie Hasam Morfin Zavalza" w:date="2014-11-22T20:35:00Z">
              <w:r w:rsidRPr="003E5E9A">
                <w:rPr>
                  <w:rFonts w:ascii="Perpetua" w:hAnsi="Perpetua"/>
                  <w:color w:val="000000"/>
                  <w:sz w:val="22"/>
                  <w:szCs w:val="36"/>
                  <w:lang w:val="es-MX" w:eastAsia="es-MX"/>
                  <w:rPrChange w:id="10241" w:author="Erlie Hasam Morfin Zavalza" w:date="2014-11-22T20:35:00Z">
                    <w:rPr>
                      <w:rFonts w:ascii="Perpetua" w:hAnsi="Perpetua"/>
                      <w:color w:val="000000"/>
                      <w:sz w:val="36"/>
                      <w:szCs w:val="36"/>
                      <w:lang w:val="es-MX" w:eastAsia="es-MX"/>
                    </w:rPr>
                  </w:rPrChange>
                </w:rPr>
                <w:t>800</w:t>
              </w:r>
            </w:ins>
          </w:p>
        </w:tc>
        <w:tc>
          <w:tcPr>
            <w:tcW w:w="883" w:type="pct"/>
            <w:tcBorders>
              <w:top w:val="nil"/>
              <w:left w:val="nil"/>
              <w:bottom w:val="single" w:sz="4" w:space="0" w:color="auto"/>
              <w:right w:val="single" w:sz="4" w:space="0" w:color="auto"/>
            </w:tcBorders>
            <w:shd w:val="clear" w:color="000000" w:fill="FCD5B4"/>
            <w:vAlign w:val="center"/>
            <w:hideMark/>
          </w:tcPr>
          <w:p w14:paraId="47AE196B" w14:textId="77777777" w:rsidR="003E5E9A" w:rsidRPr="003E5E9A" w:rsidRDefault="003E5E9A" w:rsidP="003E5E9A">
            <w:pPr>
              <w:jc w:val="left"/>
              <w:rPr>
                <w:ins w:id="10242" w:author="Erlie Hasam Morfin Zavalza" w:date="2014-11-22T20:35:00Z"/>
                <w:rFonts w:ascii="Perpetua" w:hAnsi="Perpetua"/>
                <w:color w:val="000000"/>
                <w:sz w:val="22"/>
                <w:szCs w:val="36"/>
                <w:lang w:val="es-MX" w:eastAsia="es-MX"/>
                <w:rPrChange w:id="10243" w:author="Erlie Hasam Morfin Zavalza" w:date="2014-11-22T20:35:00Z">
                  <w:rPr>
                    <w:ins w:id="10244" w:author="Erlie Hasam Morfin Zavalza" w:date="2014-11-22T20:35:00Z"/>
                    <w:rFonts w:ascii="Perpetua" w:hAnsi="Perpetua"/>
                    <w:color w:val="000000"/>
                    <w:sz w:val="36"/>
                    <w:szCs w:val="36"/>
                    <w:lang w:val="es-MX" w:eastAsia="es-MX"/>
                  </w:rPr>
                </w:rPrChange>
              </w:rPr>
            </w:pPr>
            <w:ins w:id="10245" w:author="Erlie Hasam Morfin Zavalza" w:date="2014-11-22T20:35:00Z">
              <w:r w:rsidRPr="003E5E9A">
                <w:rPr>
                  <w:rFonts w:ascii="Perpetua" w:hAnsi="Perpetua"/>
                  <w:color w:val="000000"/>
                  <w:sz w:val="22"/>
                  <w:szCs w:val="36"/>
                  <w:lang w:val="es-MX" w:eastAsia="es-MX"/>
                  <w:rPrChange w:id="10246" w:author="Erlie Hasam Morfin Zavalza" w:date="2014-11-22T20:35:00Z">
                    <w:rPr>
                      <w:rFonts w:ascii="Perpetua" w:hAnsi="Perpetua"/>
                      <w:color w:val="000000"/>
                      <w:sz w:val="36"/>
                      <w:szCs w:val="36"/>
                      <w:lang w:val="es-MX" w:eastAsia="es-MX"/>
                    </w:rPr>
                  </w:rPrChange>
                </w:rPr>
                <w:t>820</w:t>
              </w:r>
            </w:ins>
          </w:p>
        </w:tc>
        <w:tc>
          <w:tcPr>
            <w:tcW w:w="1517" w:type="pct"/>
            <w:tcBorders>
              <w:top w:val="nil"/>
              <w:left w:val="nil"/>
              <w:bottom w:val="single" w:sz="4" w:space="0" w:color="auto"/>
              <w:right w:val="single" w:sz="4" w:space="0" w:color="auto"/>
            </w:tcBorders>
            <w:shd w:val="clear" w:color="000000" w:fill="FCD5B4"/>
            <w:vAlign w:val="center"/>
            <w:hideMark/>
          </w:tcPr>
          <w:p w14:paraId="7D11ECEB" w14:textId="77777777" w:rsidR="003E5E9A" w:rsidRPr="003E5E9A" w:rsidRDefault="003E5E9A" w:rsidP="003E5E9A">
            <w:pPr>
              <w:jc w:val="center"/>
              <w:rPr>
                <w:ins w:id="10247" w:author="Erlie Hasam Morfin Zavalza" w:date="2014-11-22T20:35:00Z"/>
                <w:rFonts w:ascii="Perpetua" w:hAnsi="Perpetua"/>
                <w:sz w:val="22"/>
                <w:szCs w:val="36"/>
                <w:lang w:val="es-MX" w:eastAsia="es-MX"/>
                <w:rPrChange w:id="10248" w:author="Erlie Hasam Morfin Zavalza" w:date="2014-11-22T20:35:00Z">
                  <w:rPr>
                    <w:ins w:id="10249" w:author="Erlie Hasam Morfin Zavalza" w:date="2014-11-22T20:35:00Z"/>
                    <w:rFonts w:ascii="Perpetua" w:hAnsi="Perpetua"/>
                    <w:sz w:val="36"/>
                    <w:szCs w:val="36"/>
                    <w:lang w:val="es-MX" w:eastAsia="es-MX"/>
                  </w:rPr>
                </w:rPrChange>
              </w:rPr>
            </w:pPr>
            <w:ins w:id="10250" w:author="Erlie Hasam Morfin Zavalza" w:date="2014-11-22T20:35:00Z">
              <w:r w:rsidRPr="003E5E9A">
                <w:rPr>
                  <w:rFonts w:ascii="Perpetua" w:hAnsi="Perpetua"/>
                  <w:sz w:val="22"/>
                  <w:szCs w:val="36"/>
                  <w:lang w:val="es-MX" w:eastAsia="es-MX"/>
                  <w:rPrChange w:id="10251" w:author="Erlie Hasam Morfin Zavalza" w:date="2014-11-22T20:35:00Z">
                    <w:rPr>
                      <w:rFonts w:ascii="Perpetua" w:hAnsi="Perpetua"/>
                      <w:sz w:val="36"/>
                      <w:szCs w:val="36"/>
                      <w:lang w:val="es-MX" w:eastAsia="es-MX"/>
                    </w:rPr>
                  </w:rPrChange>
                </w:rPr>
                <w:t xml:space="preserve"> $   1,120,000.00 </w:t>
              </w:r>
            </w:ins>
          </w:p>
        </w:tc>
      </w:tr>
      <w:tr w:rsidR="003E5E9A" w:rsidRPr="003E5E9A" w14:paraId="00D5EA3A" w14:textId="77777777" w:rsidTr="003E5E9A">
        <w:tblPrEx>
          <w:tblPrExChange w:id="10252" w:author="Erlie Hasam Morfin Zavalza" w:date="2014-11-22T20:38:00Z">
            <w:tblPrEx>
              <w:tblW w:w="5000" w:type="pct"/>
            </w:tblPrEx>
          </w:tblPrExChange>
        </w:tblPrEx>
        <w:trPr>
          <w:trHeight w:val="139"/>
          <w:ins w:id="10253" w:author="Erlie Hasam Morfin Zavalza" w:date="2014-11-22T20:35:00Z"/>
          <w:trPrChange w:id="10254" w:author="Erlie Hasam Morfin Zavalza" w:date="2014-11-22T20:38:00Z">
            <w:trPr>
              <w:trHeight w:val="495"/>
            </w:trPr>
          </w:trPrChange>
        </w:trPr>
        <w:tc>
          <w:tcPr>
            <w:tcW w:w="808" w:type="pct"/>
            <w:tcBorders>
              <w:top w:val="nil"/>
              <w:left w:val="single" w:sz="4" w:space="0" w:color="auto"/>
              <w:bottom w:val="single" w:sz="4" w:space="0" w:color="auto"/>
              <w:right w:val="single" w:sz="4" w:space="0" w:color="auto"/>
            </w:tcBorders>
            <w:shd w:val="clear" w:color="000000" w:fill="FCD5B4"/>
            <w:vAlign w:val="center"/>
            <w:hideMark/>
            <w:tcPrChange w:id="10255" w:author="Erlie Hasam Morfin Zavalza" w:date="2014-11-22T20:38:00Z">
              <w:tcPr>
                <w:tcW w:w="808" w:type="pct"/>
                <w:tcBorders>
                  <w:top w:val="nil"/>
                  <w:left w:val="single" w:sz="4" w:space="0" w:color="auto"/>
                  <w:bottom w:val="single" w:sz="4" w:space="0" w:color="auto"/>
                  <w:right w:val="single" w:sz="4" w:space="0" w:color="auto"/>
                </w:tcBorders>
                <w:shd w:val="clear" w:color="000000" w:fill="FCD5B4"/>
                <w:vAlign w:val="center"/>
                <w:hideMark/>
              </w:tcPr>
            </w:tcPrChange>
          </w:tcPr>
          <w:p w14:paraId="23FFD8AB" w14:textId="3D5E5C52" w:rsidR="003E5E9A" w:rsidRPr="003E5E9A" w:rsidRDefault="008E7381" w:rsidP="003E5E9A">
            <w:pPr>
              <w:jc w:val="left"/>
              <w:rPr>
                <w:ins w:id="10256" w:author="Erlie Hasam Morfin Zavalza" w:date="2014-11-22T20:35:00Z"/>
                <w:rFonts w:ascii="Perpetua" w:hAnsi="Perpetua"/>
                <w:color w:val="000000"/>
                <w:sz w:val="22"/>
                <w:szCs w:val="36"/>
                <w:lang w:val="es-MX" w:eastAsia="es-MX"/>
                <w:rPrChange w:id="10257" w:author="Erlie Hasam Morfin Zavalza" w:date="2014-11-22T20:38:00Z">
                  <w:rPr>
                    <w:ins w:id="10258" w:author="Erlie Hasam Morfin Zavalza" w:date="2014-11-22T20:35:00Z"/>
                    <w:rFonts w:ascii="Perpetua" w:hAnsi="Perpetua"/>
                    <w:color w:val="000000"/>
                    <w:sz w:val="36"/>
                    <w:szCs w:val="36"/>
                    <w:lang w:val="es-MX" w:eastAsia="es-MX"/>
                  </w:rPr>
                </w:rPrChange>
              </w:rPr>
            </w:pPr>
            <w:ins w:id="10259" w:author="Erlie Hasam Morfin Zavalza" w:date="2014-11-22T20:54:00Z">
              <w:r>
                <w:rPr>
                  <w:rFonts w:ascii="Perpetua" w:hAnsi="Perpetua"/>
                  <w:color w:val="000000"/>
                  <w:sz w:val="22"/>
                  <w:szCs w:val="36"/>
                  <w:lang w:val="es-MX" w:eastAsia="es-MX"/>
                </w:rPr>
                <w:t>Diciembre</w:t>
              </w:r>
            </w:ins>
          </w:p>
        </w:tc>
        <w:tc>
          <w:tcPr>
            <w:tcW w:w="771" w:type="pct"/>
            <w:tcBorders>
              <w:top w:val="nil"/>
              <w:left w:val="nil"/>
              <w:bottom w:val="single" w:sz="4" w:space="0" w:color="auto"/>
              <w:right w:val="single" w:sz="4" w:space="0" w:color="auto"/>
            </w:tcBorders>
            <w:shd w:val="clear" w:color="000000" w:fill="FCD5B4"/>
            <w:vAlign w:val="center"/>
            <w:hideMark/>
            <w:tcPrChange w:id="10260" w:author="Erlie Hasam Morfin Zavalza" w:date="2014-11-22T20:38:00Z">
              <w:tcPr>
                <w:tcW w:w="771" w:type="pct"/>
                <w:tcBorders>
                  <w:top w:val="nil"/>
                  <w:left w:val="nil"/>
                  <w:bottom w:val="single" w:sz="4" w:space="0" w:color="auto"/>
                  <w:right w:val="single" w:sz="4" w:space="0" w:color="auto"/>
                </w:tcBorders>
                <w:shd w:val="clear" w:color="000000" w:fill="FCD5B4"/>
                <w:vAlign w:val="center"/>
                <w:hideMark/>
              </w:tcPr>
            </w:tcPrChange>
          </w:tcPr>
          <w:p w14:paraId="2927E4B3" w14:textId="77777777" w:rsidR="003E5E9A" w:rsidRPr="003E5E9A" w:rsidRDefault="003E5E9A" w:rsidP="003E5E9A">
            <w:pPr>
              <w:jc w:val="left"/>
              <w:rPr>
                <w:ins w:id="10261" w:author="Erlie Hasam Morfin Zavalza" w:date="2014-11-22T20:35:00Z"/>
                <w:rFonts w:ascii="Perpetua" w:hAnsi="Perpetua"/>
                <w:color w:val="000000"/>
                <w:sz w:val="22"/>
                <w:szCs w:val="36"/>
                <w:lang w:val="es-MX" w:eastAsia="es-MX"/>
                <w:rPrChange w:id="10262" w:author="Erlie Hasam Morfin Zavalza" w:date="2014-11-22T20:38:00Z">
                  <w:rPr>
                    <w:ins w:id="10263" w:author="Erlie Hasam Morfin Zavalza" w:date="2014-11-22T20:35:00Z"/>
                    <w:rFonts w:ascii="Perpetua" w:hAnsi="Perpetua"/>
                    <w:color w:val="000000"/>
                    <w:sz w:val="36"/>
                    <w:szCs w:val="36"/>
                    <w:lang w:val="es-MX" w:eastAsia="es-MX"/>
                  </w:rPr>
                </w:rPrChange>
              </w:rPr>
            </w:pPr>
            <w:ins w:id="10264" w:author="Erlie Hasam Morfin Zavalza" w:date="2014-11-22T20:35:00Z">
              <w:r w:rsidRPr="003E5E9A">
                <w:rPr>
                  <w:rFonts w:ascii="Perpetua" w:hAnsi="Perpetua"/>
                  <w:color w:val="000000"/>
                  <w:sz w:val="22"/>
                  <w:szCs w:val="36"/>
                  <w:lang w:val="es-MX" w:eastAsia="es-MX"/>
                  <w:rPrChange w:id="10265" w:author="Erlie Hasam Morfin Zavalza" w:date="2014-11-22T20:38:00Z">
                    <w:rPr>
                      <w:rFonts w:ascii="Perpetua" w:hAnsi="Perpetua"/>
                      <w:color w:val="000000"/>
                      <w:sz w:val="36"/>
                      <w:szCs w:val="36"/>
                      <w:lang w:val="es-MX" w:eastAsia="es-MX"/>
                    </w:rPr>
                  </w:rPrChange>
                </w:rPr>
                <w:t>1400</w:t>
              </w:r>
            </w:ins>
          </w:p>
        </w:tc>
        <w:tc>
          <w:tcPr>
            <w:tcW w:w="1020" w:type="pct"/>
            <w:tcBorders>
              <w:top w:val="nil"/>
              <w:left w:val="nil"/>
              <w:bottom w:val="single" w:sz="4" w:space="0" w:color="auto"/>
              <w:right w:val="single" w:sz="4" w:space="0" w:color="auto"/>
            </w:tcBorders>
            <w:shd w:val="clear" w:color="000000" w:fill="FCD5B4"/>
            <w:vAlign w:val="center"/>
            <w:hideMark/>
            <w:tcPrChange w:id="10266" w:author="Erlie Hasam Morfin Zavalza" w:date="2014-11-22T20:38:00Z">
              <w:tcPr>
                <w:tcW w:w="1020" w:type="pct"/>
                <w:tcBorders>
                  <w:top w:val="nil"/>
                  <w:left w:val="nil"/>
                  <w:bottom w:val="single" w:sz="4" w:space="0" w:color="auto"/>
                  <w:right w:val="single" w:sz="4" w:space="0" w:color="auto"/>
                </w:tcBorders>
                <w:shd w:val="clear" w:color="000000" w:fill="FCD5B4"/>
                <w:vAlign w:val="center"/>
                <w:hideMark/>
              </w:tcPr>
            </w:tcPrChange>
          </w:tcPr>
          <w:p w14:paraId="7A7D72ED" w14:textId="77777777" w:rsidR="003E5E9A" w:rsidRPr="003E5E9A" w:rsidRDefault="003E5E9A" w:rsidP="003E5E9A">
            <w:pPr>
              <w:jc w:val="left"/>
              <w:rPr>
                <w:ins w:id="10267" w:author="Erlie Hasam Morfin Zavalza" w:date="2014-11-22T20:35:00Z"/>
                <w:rFonts w:ascii="Perpetua" w:hAnsi="Perpetua"/>
                <w:color w:val="000000"/>
                <w:sz w:val="22"/>
                <w:szCs w:val="36"/>
                <w:lang w:val="es-MX" w:eastAsia="es-MX"/>
                <w:rPrChange w:id="10268" w:author="Erlie Hasam Morfin Zavalza" w:date="2014-11-22T20:38:00Z">
                  <w:rPr>
                    <w:ins w:id="10269" w:author="Erlie Hasam Morfin Zavalza" w:date="2014-11-22T20:35:00Z"/>
                    <w:rFonts w:ascii="Perpetua" w:hAnsi="Perpetua"/>
                    <w:color w:val="000000"/>
                    <w:sz w:val="36"/>
                    <w:szCs w:val="36"/>
                    <w:lang w:val="es-MX" w:eastAsia="es-MX"/>
                  </w:rPr>
                </w:rPrChange>
              </w:rPr>
            </w:pPr>
            <w:ins w:id="10270" w:author="Erlie Hasam Morfin Zavalza" w:date="2014-11-22T20:35:00Z">
              <w:r w:rsidRPr="003E5E9A">
                <w:rPr>
                  <w:rFonts w:ascii="Perpetua" w:hAnsi="Perpetua"/>
                  <w:color w:val="000000"/>
                  <w:sz w:val="22"/>
                  <w:szCs w:val="36"/>
                  <w:lang w:val="es-MX" w:eastAsia="es-MX"/>
                  <w:rPrChange w:id="10271" w:author="Erlie Hasam Morfin Zavalza" w:date="2014-11-22T20:38:00Z">
                    <w:rPr>
                      <w:rFonts w:ascii="Perpetua" w:hAnsi="Perpetua"/>
                      <w:color w:val="000000"/>
                      <w:sz w:val="36"/>
                      <w:szCs w:val="36"/>
                      <w:lang w:val="es-MX" w:eastAsia="es-MX"/>
                    </w:rPr>
                  </w:rPrChange>
                </w:rPr>
                <w:t>850</w:t>
              </w:r>
            </w:ins>
          </w:p>
        </w:tc>
        <w:tc>
          <w:tcPr>
            <w:tcW w:w="883" w:type="pct"/>
            <w:tcBorders>
              <w:top w:val="nil"/>
              <w:left w:val="nil"/>
              <w:bottom w:val="single" w:sz="4" w:space="0" w:color="auto"/>
              <w:right w:val="single" w:sz="4" w:space="0" w:color="auto"/>
            </w:tcBorders>
            <w:shd w:val="clear" w:color="000000" w:fill="FCD5B4"/>
            <w:vAlign w:val="center"/>
            <w:hideMark/>
            <w:tcPrChange w:id="10272" w:author="Erlie Hasam Morfin Zavalza" w:date="2014-11-22T20:38:00Z">
              <w:tcPr>
                <w:tcW w:w="883" w:type="pct"/>
                <w:tcBorders>
                  <w:top w:val="nil"/>
                  <w:left w:val="nil"/>
                  <w:bottom w:val="single" w:sz="4" w:space="0" w:color="auto"/>
                  <w:right w:val="single" w:sz="4" w:space="0" w:color="auto"/>
                </w:tcBorders>
                <w:shd w:val="clear" w:color="000000" w:fill="FCD5B4"/>
                <w:vAlign w:val="center"/>
                <w:hideMark/>
              </w:tcPr>
            </w:tcPrChange>
          </w:tcPr>
          <w:p w14:paraId="39AEEE60" w14:textId="77777777" w:rsidR="003E5E9A" w:rsidRPr="003E5E9A" w:rsidRDefault="003E5E9A" w:rsidP="003E5E9A">
            <w:pPr>
              <w:jc w:val="left"/>
              <w:rPr>
                <w:ins w:id="10273" w:author="Erlie Hasam Morfin Zavalza" w:date="2014-11-22T20:35:00Z"/>
                <w:rFonts w:ascii="Perpetua" w:hAnsi="Perpetua"/>
                <w:color w:val="000000"/>
                <w:sz w:val="22"/>
                <w:szCs w:val="36"/>
                <w:lang w:val="es-MX" w:eastAsia="es-MX"/>
                <w:rPrChange w:id="10274" w:author="Erlie Hasam Morfin Zavalza" w:date="2014-11-22T20:38:00Z">
                  <w:rPr>
                    <w:ins w:id="10275" w:author="Erlie Hasam Morfin Zavalza" w:date="2014-11-22T20:35:00Z"/>
                    <w:rFonts w:ascii="Perpetua" w:hAnsi="Perpetua"/>
                    <w:color w:val="000000"/>
                    <w:sz w:val="36"/>
                    <w:szCs w:val="36"/>
                    <w:lang w:val="es-MX" w:eastAsia="es-MX"/>
                  </w:rPr>
                </w:rPrChange>
              </w:rPr>
            </w:pPr>
            <w:ins w:id="10276" w:author="Erlie Hasam Morfin Zavalza" w:date="2014-11-22T20:35:00Z">
              <w:r w:rsidRPr="003E5E9A">
                <w:rPr>
                  <w:rFonts w:ascii="Perpetua" w:hAnsi="Perpetua"/>
                  <w:color w:val="000000"/>
                  <w:sz w:val="22"/>
                  <w:szCs w:val="36"/>
                  <w:lang w:val="es-MX" w:eastAsia="es-MX"/>
                  <w:rPrChange w:id="10277" w:author="Erlie Hasam Morfin Zavalza" w:date="2014-11-22T20:38:00Z">
                    <w:rPr>
                      <w:rFonts w:ascii="Perpetua" w:hAnsi="Perpetua"/>
                      <w:color w:val="000000"/>
                      <w:sz w:val="36"/>
                      <w:szCs w:val="36"/>
                      <w:lang w:val="es-MX" w:eastAsia="es-MX"/>
                    </w:rPr>
                  </w:rPrChange>
                </w:rPr>
                <w:t>840</w:t>
              </w:r>
            </w:ins>
          </w:p>
        </w:tc>
        <w:tc>
          <w:tcPr>
            <w:tcW w:w="1517" w:type="pct"/>
            <w:tcBorders>
              <w:top w:val="nil"/>
              <w:left w:val="nil"/>
              <w:bottom w:val="single" w:sz="4" w:space="0" w:color="auto"/>
              <w:right w:val="single" w:sz="4" w:space="0" w:color="auto"/>
            </w:tcBorders>
            <w:shd w:val="clear" w:color="000000" w:fill="FCD5B4"/>
            <w:vAlign w:val="center"/>
            <w:hideMark/>
            <w:tcPrChange w:id="10278" w:author="Erlie Hasam Morfin Zavalza" w:date="2014-11-22T20:38:00Z">
              <w:tcPr>
                <w:tcW w:w="1517" w:type="pct"/>
                <w:gridSpan w:val="2"/>
                <w:tcBorders>
                  <w:top w:val="nil"/>
                  <w:left w:val="nil"/>
                  <w:bottom w:val="single" w:sz="4" w:space="0" w:color="auto"/>
                  <w:right w:val="single" w:sz="4" w:space="0" w:color="auto"/>
                </w:tcBorders>
                <w:shd w:val="clear" w:color="000000" w:fill="FCD5B4"/>
                <w:vAlign w:val="center"/>
                <w:hideMark/>
              </w:tcPr>
            </w:tcPrChange>
          </w:tcPr>
          <w:p w14:paraId="06FBB185" w14:textId="77777777" w:rsidR="003E5E9A" w:rsidRPr="003E5E9A" w:rsidRDefault="003E5E9A" w:rsidP="003E5E9A">
            <w:pPr>
              <w:jc w:val="center"/>
              <w:rPr>
                <w:ins w:id="10279" w:author="Erlie Hasam Morfin Zavalza" w:date="2014-11-22T20:35:00Z"/>
                <w:rFonts w:ascii="Perpetua" w:hAnsi="Perpetua"/>
                <w:sz w:val="22"/>
                <w:szCs w:val="36"/>
                <w:lang w:val="es-MX" w:eastAsia="es-MX"/>
                <w:rPrChange w:id="10280" w:author="Erlie Hasam Morfin Zavalza" w:date="2014-11-22T20:38:00Z">
                  <w:rPr>
                    <w:ins w:id="10281" w:author="Erlie Hasam Morfin Zavalza" w:date="2014-11-22T20:35:00Z"/>
                    <w:rFonts w:ascii="Perpetua" w:hAnsi="Perpetua"/>
                    <w:sz w:val="36"/>
                    <w:szCs w:val="36"/>
                    <w:lang w:val="es-MX" w:eastAsia="es-MX"/>
                  </w:rPr>
                </w:rPrChange>
              </w:rPr>
            </w:pPr>
            <w:ins w:id="10282" w:author="Erlie Hasam Morfin Zavalza" w:date="2014-11-22T20:35:00Z">
              <w:r w:rsidRPr="003E5E9A">
                <w:rPr>
                  <w:rFonts w:ascii="Perpetua" w:hAnsi="Perpetua"/>
                  <w:sz w:val="22"/>
                  <w:szCs w:val="36"/>
                  <w:lang w:val="es-MX" w:eastAsia="es-MX"/>
                  <w:rPrChange w:id="10283" w:author="Erlie Hasam Morfin Zavalza" w:date="2014-11-22T20:38:00Z">
                    <w:rPr>
                      <w:rFonts w:ascii="Perpetua" w:hAnsi="Perpetua"/>
                      <w:sz w:val="36"/>
                      <w:szCs w:val="36"/>
                      <w:lang w:val="es-MX" w:eastAsia="es-MX"/>
                    </w:rPr>
                  </w:rPrChange>
                </w:rPr>
                <w:t xml:space="preserve"> $   1,190,000.00 </w:t>
              </w:r>
            </w:ins>
          </w:p>
        </w:tc>
      </w:tr>
      <w:tr w:rsidR="003E5E9A" w:rsidRPr="003E5E9A" w14:paraId="03A6CCB9" w14:textId="77777777" w:rsidTr="003E5E9A">
        <w:tblPrEx>
          <w:tblPrExChange w:id="10284" w:author="Erlie Hasam Morfin Zavalza" w:date="2014-11-22T20:38:00Z">
            <w:tblPrEx>
              <w:tblW w:w="5000" w:type="pct"/>
            </w:tblPrEx>
          </w:tblPrExChange>
        </w:tblPrEx>
        <w:trPr>
          <w:trHeight w:val="299"/>
          <w:ins w:id="10285" w:author="Erlie Hasam Morfin Zavalza" w:date="2014-11-22T20:35:00Z"/>
          <w:trPrChange w:id="10286" w:author="Erlie Hasam Morfin Zavalza" w:date="2014-11-22T20:38:00Z">
            <w:trPr>
              <w:trHeight w:val="344"/>
            </w:trPr>
          </w:trPrChange>
        </w:trPr>
        <w:tc>
          <w:tcPr>
            <w:tcW w:w="808" w:type="pct"/>
            <w:tcBorders>
              <w:top w:val="nil"/>
              <w:left w:val="nil"/>
              <w:bottom w:val="nil"/>
              <w:right w:val="nil"/>
            </w:tcBorders>
            <w:shd w:val="clear" w:color="auto" w:fill="auto"/>
            <w:noWrap/>
            <w:vAlign w:val="bottom"/>
            <w:hideMark/>
            <w:tcPrChange w:id="10287" w:author="Erlie Hasam Morfin Zavalza" w:date="2014-11-22T20:38:00Z">
              <w:tcPr>
                <w:tcW w:w="808" w:type="pct"/>
                <w:tcBorders>
                  <w:top w:val="nil"/>
                  <w:left w:val="nil"/>
                  <w:bottom w:val="nil"/>
                  <w:right w:val="nil"/>
                </w:tcBorders>
                <w:shd w:val="clear" w:color="auto" w:fill="auto"/>
                <w:noWrap/>
                <w:vAlign w:val="bottom"/>
                <w:hideMark/>
              </w:tcPr>
            </w:tcPrChange>
          </w:tcPr>
          <w:p w14:paraId="29875B4F" w14:textId="77777777" w:rsidR="003E5E9A" w:rsidRPr="003E5E9A" w:rsidRDefault="003E5E9A" w:rsidP="003E5E9A">
            <w:pPr>
              <w:jc w:val="center"/>
              <w:rPr>
                <w:ins w:id="10288" w:author="Erlie Hasam Morfin Zavalza" w:date="2014-11-22T20:35:00Z"/>
                <w:rFonts w:ascii="Perpetua" w:hAnsi="Perpetua"/>
                <w:sz w:val="22"/>
                <w:szCs w:val="36"/>
                <w:lang w:val="es-MX" w:eastAsia="es-MX"/>
                <w:rPrChange w:id="10289" w:author="Erlie Hasam Morfin Zavalza" w:date="2014-11-22T20:35:00Z">
                  <w:rPr>
                    <w:ins w:id="10290" w:author="Erlie Hasam Morfin Zavalza" w:date="2014-11-22T20:35:00Z"/>
                    <w:rFonts w:ascii="Perpetua" w:hAnsi="Perpetua"/>
                    <w:sz w:val="36"/>
                    <w:szCs w:val="36"/>
                    <w:lang w:val="es-MX" w:eastAsia="es-MX"/>
                  </w:rPr>
                </w:rPrChange>
              </w:rPr>
            </w:pPr>
          </w:p>
        </w:tc>
        <w:tc>
          <w:tcPr>
            <w:tcW w:w="771" w:type="pct"/>
            <w:tcBorders>
              <w:top w:val="nil"/>
              <w:left w:val="single" w:sz="4" w:space="0" w:color="auto"/>
              <w:bottom w:val="single" w:sz="4" w:space="0" w:color="auto"/>
              <w:right w:val="single" w:sz="4" w:space="0" w:color="auto"/>
            </w:tcBorders>
            <w:shd w:val="clear" w:color="000000" w:fill="E26B0A"/>
            <w:vAlign w:val="center"/>
            <w:hideMark/>
            <w:tcPrChange w:id="10291" w:author="Erlie Hasam Morfin Zavalza" w:date="2014-11-22T20:38:00Z">
              <w:tcPr>
                <w:tcW w:w="771" w:type="pct"/>
                <w:tcBorders>
                  <w:top w:val="nil"/>
                  <w:left w:val="single" w:sz="4" w:space="0" w:color="auto"/>
                  <w:bottom w:val="single" w:sz="4" w:space="0" w:color="auto"/>
                  <w:right w:val="single" w:sz="4" w:space="0" w:color="auto"/>
                </w:tcBorders>
                <w:shd w:val="clear" w:color="000000" w:fill="E26B0A"/>
                <w:vAlign w:val="center"/>
                <w:hideMark/>
              </w:tcPr>
            </w:tcPrChange>
          </w:tcPr>
          <w:p w14:paraId="48C6ADEE" w14:textId="77777777" w:rsidR="003E5E9A" w:rsidRPr="003E5E9A" w:rsidRDefault="003E5E9A" w:rsidP="003E5E9A">
            <w:pPr>
              <w:jc w:val="left"/>
              <w:rPr>
                <w:ins w:id="10292" w:author="Erlie Hasam Morfin Zavalza" w:date="2014-11-22T20:35:00Z"/>
                <w:rFonts w:ascii="Perpetua" w:hAnsi="Perpetua"/>
                <w:b/>
                <w:bCs/>
                <w:color w:val="000000"/>
                <w:sz w:val="22"/>
                <w:szCs w:val="36"/>
                <w:lang w:val="es-MX" w:eastAsia="es-MX"/>
                <w:rPrChange w:id="10293" w:author="Erlie Hasam Morfin Zavalza" w:date="2014-11-22T20:35:00Z">
                  <w:rPr>
                    <w:ins w:id="10294" w:author="Erlie Hasam Morfin Zavalza" w:date="2014-11-22T20:35:00Z"/>
                    <w:rFonts w:ascii="Perpetua" w:hAnsi="Perpetua"/>
                    <w:b/>
                    <w:bCs/>
                    <w:color w:val="000000"/>
                    <w:sz w:val="36"/>
                    <w:szCs w:val="36"/>
                    <w:lang w:val="es-MX" w:eastAsia="es-MX"/>
                  </w:rPr>
                </w:rPrChange>
              </w:rPr>
            </w:pPr>
            <w:ins w:id="10295" w:author="Erlie Hasam Morfin Zavalza" w:date="2014-11-22T20:35:00Z">
              <w:r w:rsidRPr="003E5E9A">
                <w:rPr>
                  <w:rFonts w:ascii="Perpetua" w:hAnsi="Perpetua"/>
                  <w:b/>
                  <w:bCs/>
                  <w:color w:val="000000"/>
                  <w:sz w:val="22"/>
                  <w:szCs w:val="36"/>
                  <w:lang w:val="es-MX" w:eastAsia="es-MX"/>
                  <w:rPrChange w:id="10296" w:author="Erlie Hasam Morfin Zavalza" w:date="2014-11-22T20:35:00Z">
                    <w:rPr>
                      <w:rFonts w:ascii="Perpetua" w:hAnsi="Perpetua"/>
                      <w:b/>
                      <w:bCs/>
                      <w:color w:val="000000"/>
                      <w:sz w:val="36"/>
                      <w:szCs w:val="36"/>
                      <w:lang w:val="es-MX" w:eastAsia="es-MX"/>
                    </w:rPr>
                  </w:rPrChange>
                </w:rPr>
                <w:t>Totales</w:t>
              </w:r>
            </w:ins>
          </w:p>
        </w:tc>
        <w:tc>
          <w:tcPr>
            <w:tcW w:w="1020" w:type="pct"/>
            <w:tcBorders>
              <w:top w:val="nil"/>
              <w:left w:val="nil"/>
              <w:bottom w:val="single" w:sz="4" w:space="0" w:color="auto"/>
              <w:right w:val="single" w:sz="4" w:space="0" w:color="auto"/>
            </w:tcBorders>
            <w:shd w:val="clear" w:color="000000" w:fill="E26B0A"/>
            <w:vAlign w:val="center"/>
            <w:hideMark/>
            <w:tcPrChange w:id="10297" w:author="Erlie Hasam Morfin Zavalza" w:date="2014-11-22T20:38:00Z">
              <w:tcPr>
                <w:tcW w:w="1020" w:type="pct"/>
                <w:tcBorders>
                  <w:top w:val="nil"/>
                  <w:left w:val="nil"/>
                  <w:bottom w:val="single" w:sz="4" w:space="0" w:color="auto"/>
                  <w:right w:val="single" w:sz="4" w:space="0" w:color="auto"/>
                </w:tcBorders>
                <w:shd w:val="clear" w:color="000000" w:fill="E26B0A"/>
                <w:vAlign w:val="center"/>
                <w:hideMark/>
              </w:tcPr>
            </w:tcPrChange>
          </w:tcPr>
          <w:p w14:paraId="090B6CB4" w14:textId="77777777" w:rsidR="003E5E9A" w:rsidRPr="003E5E9A" w:rsidRDefault="003E5E9A" w:rsidP="003E5E9A">
            <w:pPr>
              <w:jc w:val="right"/>
              <w:rPr>
                <w:ins w:id="10298" w:author="Erlie Hasam Morfin Zavalza" w:date="2014-11-22T20:35:00Z"/>
                <w:rFonts w:ascii="Perpetua" w:hAnsi="Perpetua"/>
                <w:b/>
                <w:bCs/>
                <w:color w:val="000000"/>
                <w:sz w:val="22"/>
                <w:szCs w:val="36"/>
                <w:lang w:val="es-MX" w:eastAsia="es-MX"/>
                <w:rPrChange w:id="10299" w:author="Erlie Hasam Morfin Zavalza" w:date="2014-11-22T20:35:00Z">
                  <w:rPr>
                    <w:ins w:id="10300" w:author="Erlie Hasam Morfin Zavalza" w:date="2014-11-22T20:35:00Z"/>
                    <w:rFonts w:ascii="Perpetua" w:hAnsi="Perpetua"/>
                    <w:b/>
                    <w:bCs/>
                    <w:color w:val="000000"/>
                    <w:sz w:val="36"/>
                    <w:szCs w:val="36"/>
                    <w:lang w:val="es-MX" w:eastAsia="es-MX"/>
                  </w:rPr>
                </w:rPrChange>
              </w:rPr>
            </w:pPr>
            <w:ins w:id="10301" w:author="Erlie Hasam Morfin Zavalza" w:date="2014-11-22T20:35:00Z">
              <w:r w:rsidRPr="003E5E9A">
                <w:rPr>
                  <w:rFonts w:ascii="Perpetua" w:hAnsi="Perpetua"/>
                  <w:b/>
                  <w:bCs/>
                  <w:color w:val="000000"/>
                  <w:sz w:val="22"/>
                  <w:szCs w:val="36"/>
                  <w:lang w:val="es-MX" w:eastAsia="es-MX"/>
                  <w:rPrChange w:id="10302" w:author="Erlie Hasam Morfin Zavalza" w:date="2014-11-22T20:35:00Z">
                    <w:rPr>
                      <w:rFonts w:ascii="Perpetua" w:hAnsi="Perpetua"/>
                      <w:b/>
                      <w:bCs/>
                      <w:color w:val="000000"/>
                      <w:sz w:val="36"/>
                      <w:szCs w:val="36"/>
                      <w:lang w:val="es-MX" w:eastAsia="es-MX"/>
                    </w:rPr>
                  </w:rPrChange>
                </w:rPr>
                <w:t>9300</w:t>
              </w:r>
            </w:ins>
          </w:p>
        </w:tc>
        <w:tc>
          <w:tcPr>
            <w:tcW w:w="883" w:type="pct"/>
            <w:tcBorders>
              <w:top w:val="nil"/>
              <w:left w:val="nil"/>
              <w:bottom w:val="single" w:sz="4" w:space="0" w:color="auto"/>
              <w:right w:val="single" w:sz="4" w:space="0" w:color="auto"/>
            </w:tcBorders>
            <w:shd w:val="clear" w:color="000000" w:fill="E26B0A"/>
            <w:vAlign w:val="center"/>
            <w:hideMark/>
            <w:tcPrChange w:id="10303" w:author="Erlie Hasam Morfin Zavalza" w:date="2014-11-22T20:38:00Z">
              <w:tcPr>
                <w:tcW w:w="883" w:type="pct"/>
                <w:tcBorders>
                  <w:top w:val="nil"/>
                  <w:left w:val="nil"/>
                  <w:bottom w:val="single" w:sz="4" w:space="0" w:color="auto"/>
                  <w:right w:val="single" w:sz="4" w:space="0" w:color="auto"/>
                </w:tcBorders>
                <w:shd w:val="clear" w:color="000000" w:fill="E26B0A"/>
                <w:vAlign w:val="center"/>
                <w:hideMark/>
              </w:tcPr>
            </w:tcPrChange>
          </w:tcPr>
          <w:p w14:paraId="1655DA1C" w14:textId="77777777" w:rsidR="003E5E9A" w:rsidRPr="003E5E9A" w:rsidRDefault="003E5E9A" w:rsidP="003E5E9A">
            <w:pPr>
              <w:jc w:val="right"/>
              <w:rPr>
                <w:ins w:id="10304" w:author="Erlie Hasam Morfin Zavalza" w:date="2014-11-22T20:35:00Z"/>
                <w:rFonts w:ascii="Perpetua" w:hAnsi="Perpetua"/>
                <w:b/>
                <w:bCs/>
                <w:color w:val="000000"/>
                <w:sz w:val="22"/>
                <w:szCs w:val="36"/>
                <w:lang w:val="es-MX" w:eastAsia="es-MX"/>
                <w:rPrChange w:id="10305" w:author="Erlie Hasam Morfin Zavalza" w:date="2014-11-22T20:35:00Z">
                  <w:rPr>
                    <w:ins w:id="10306" w:author="Erlie Hasam Morfin Zavalza" w:date="2014-11-22T20:35:00Z"/>
                    <w:rFonts w:ascii="Perpetua" w:hAnsi="Perpetua"/>
                    <w:b/>
                    <w:bCs/>
                    <w:color w:val="000000"/>
                    <w:sz w:val="36"/>
                    <w:szCs w:val="36"/>
                    <w:lang w:val="es-MX" w:eastAsia="es-MX"/>
                  </w:rPr>
                </w:rPrChange>
              </w:rPr>
            </w:pPr>
            <w:ins w:id="10307" w:author="Erlie Hasam Morfin Zavalza" w:date="2014-11-22T20:35:00Z">
              <w:r w:rsidRPr="003E5E9A">
                <w:rPr>
                  <w:rFonts w:ascii="Perpetua" w:hAnsi="Perpetua"/>
                  <w:b/>
                  <w:bCs/>
                  <w:color w:val="000000"/>
                  <w:sz w:val="22"/>
                  <w:szCs w:val="36"/>
                  <w:lang w:val="es-MX" w:eastAsia="es-MX"/>
                  <w:rPrChange w:id="10308" w:author="Erlie Hasam Morfin Zavalza" w:date="2014-11-22T20:35:00Z">
                    <w:rPr>
                      <w:rFonts w:ascii="Perpetua" w:hAnsi="Perpetua"/>
                      <w:b/>
                      <w:bCs/>
                      <w:color w:val="000000"/>
                      <w:sz w:val="36"/>
                      <w:szCs w:val="36"/>
                      <w:lang w:val="es-MX" w:eastAsia="es-MX"/>
                    </w:rPr>
                  </w:rPrChange>
                </w:rPr>
                <w:t>9960</w:t>
              </w:r>
            </w:ins>
          </w:p>
        </w:tc>
        <w:tc>
          <w:tcPr>
            <w:tcW w:w="1517" w:type="pct"/>
            <w:tcBorders>
              <w:top w:val="nil"/>
              <w:left w:val="nil"/>
              <w:bottom w:val="single" w:sz="4" w:space="0" w:color="auto"/>
              <w:right w:val="single" w:sz="4" w:space="0" w:color="auto"/>
            </w:tcBorders>
            <w:shd w:val="clear" w:color="000000" w:fill="E26B0A"/>
            <w:vAlign w:val="center"/>
            <w:hideMark/>
            <w:tcPrChange w:id="10309" w:author="Erlie Hasam Morfin Zavalza" w:date="2014-11-22T20:38:00Z">
              <w:tcPr>
                <w:tcW w:w="1517" w:type="pct"/>
                <w:gridSpan w:val="2"/>
                <w:tcBorders>
                  <w:top w:val="nil"/>
                  <w:left w:val="nil"/>
                  <w:bottom w:val="single" w:sz="4" w:space="0" w:color="auto"/>
                  <w:right w:val="single" w:sz="4" w:space="0" w:color="auto"/>
                </w:tcBorders>
                <w:shd w:val="clear" w:color="000000" w:fill="E26B0A"/>
                <w:vAlign w:val="center"/>
                <w:hideMark/>
              </w:tcPr>
            </w:tcPrChange>
          </w:tcPr>
          <w:p w14:paraId="769D17CB" w14:textId="77777777" w:rsidR="003E5E9A" w:rsidRPr="003E5E9A" w:rsidRDefault="003E5E9A" w:rsidP="003E5E9A">
            <w:pPr>
              <w:jc w:val="center"/>
              <w:rPr>
                <w:ins w:id="10310" w:author="Erlie Hasam Morfin Zavalza" w:date="2014-11-22T20:35:00Z"/>
                <w:rFonts w:ascii="Perpetua" w:hAnsi="Perpetua"/>
                <w:b/>
                <w:bCs/>
                <w:sz w:val="22"/>
                <w:szCs w:val="36"/>
                <w:lang w:val="es-MX" w:eastAsia="es-MX"/>
                <w:rPrChange w:id="10311" w:author="Erlie Hasam Morfin Zavalza" w:date="2014-11-22T20:35:00Z">
                  <w:rPr>
                    <w:ins w:id="10312" w:author="Erlie Hasam Morfin Zavalza" w:date="2014-11-22T20:35:00Z"/>
                    <w:rFonts w:ascii="Perpetua" w:hAnsi="Perpetua"/>
                    <w:b/>
                    <w:bCs/>
                    <w:sz w:val="36"/>
                    <w:szCs w:val="36"/>
                    <w:lang w:val="es-MX" w:eastAsia="es-MX"/>
                  </w:rPr>
                </w:rPrChange>
              </w:rPr>
            </w:pPr>
            <w:ins w:id="10313" w:author="Erlie Hasam Morfin Zavalza" w:date="2014-11-22T20:35:00Z">
              <w:r w:rsidRPr="003E5E9A">
                <w:rPr>
                  <w:rFonts w:ascii="Perpetua" w:hAnsi="Perpetua"/>
                  <w:b/>
                  <w:bCs/>
                  <w:sz w:val="22"/>
                  <w:szCs w:val="36"/>
                  <w:lang w:val="es-MX" w:eastAsia="es-MX"/>
                  <w:rPrChange w:id="10314" w:author="Erlie Hasam Morfin Zavalza" w:date="2014-11-22T20:35:00Z">
                    <w:rPr>
                      <w:rFonts w:ascii="Perpetua" w:hAnsi="Perpetua"/>
                      <w:b/>
                      <w:bCs/>
                      <w:sz w:val="36"/>
                      <w:szCs w:val="36"/>
                      <w:lang w:val="es-MX" w:eastAsia="es-MX"/>
                    </w:rPr>
                  </w:rPrChange>
                </w:rPr>
                <w:t xml:space="preserve"> $ 12,475,000.00 </w:t>
              </w:r>
            </w:ins>
          </w:p>
        </w:tc>
      </w:tr>
    </w:tbl>
    <w:p w14:paraId="17B02FE0" w14:textId="0B4BB9D4" w:rsidR="003E5E9A" w:rsidRDefault="003E5E9A">
      <w:pPr>
        <w:rPr>
          <w:ins w:id="10315" w:author="Erlie Hasam Morfin Zavalza" w:date="2014-11-22T20:33:00Z"/>
          <w:lang w:val="es-MX"/>
        </w:rPr>
        <w:pPrChange w:id="10316" w:author="Erlie Hasam Morfin Zavalza" w:date="2014-11-22T20:31:00Z">
          <w:pPr>
            <w:pStyle w:val="Ttulo3"/>
          </w:pPr>
        </w:pPrChange>
      </w:pPr>
      <w:ins w:id="10317" w:author="Erlie Hasam Morfin Zavalza" w:date="2014-11-22T20:32:00Z">
        <w:r w:rsidRPr="00983864">
          <w:rPr>
            <w:b/>
            <w:lang w:val="es-MX"/>
            <w:rPrChange w:id="10318" w:author="Erlie Hasam Morfin Zavalza" w:date="2014-11-22T21:10:00Z">
              <w:rPr>
                <w:lang w:val="es-MX"/>
              </w:rPr>
            </w:rPrChange>
          </w:rPr>
          <w:lastRenderedPageBreak/>
          <w:t>Año 2016</w:t>
        </w:r>
      </w:ins>
      <w:ins w:id="10319" w:author="Erlie Hasam Morfin Zavalza" w:date="2014-11-22T20:40:00Z">
        <w:r w:rsidRPr="00983864">
          <w:rPr>
            <w:b/>
            <w:lang w:val="es-MX"/>
            <w:rPrChange w:id="10320" w:author="Erlie Hasam Morfin Zavalza" w:date="2014-11-22T21:10:00Z">
              <w:rPr>
                <w:lang w:val="es-MX"/>
              </w:rPr>
            </w:rPrChange>
          </w:rPr>
          <w:t>:</w:t>
        </w:r>
        <w:r w:rsidRPr="003E5E9A">
          <w:rPr>
            <w:lang w:val="es-MX"/>
          </w:rPr>
          <w:t xml:space="preserve"> </w:t>
        </w:r>
        <w:r>
          <w:rPr>
            <w:lang w:val="es-MX"/>
          </w:rPr>
          <w:t>Estimaciones realistas basadas en la encuesta y las condiciones del mercado.</w:t>
        </w:r>
      </w:ins>
    </w:p>
    <w:tbl>
      <w:tblPr>
        <w:tblW w:w="5135" w:type="pct"/>
        <w:tblCellMar>
          <w:left w:w="70" w:type="dxa"/>
          <w:right w:w="70" w:type="dxa"/>
        </w:tblCellMar>
        <w:tblLook w:val="04A0" w:firstRow="1" w:lastRow="0" w:firstColumn="1" w:lastColumn="0" w:noHBand="0" w:noVBand="1"/>
        <w:tblPrChange w:id="10321" w:author="Erlie Hasam Morfin Zavalza" w:date="2014-11-22T20:48:00Z">
          <w:tblPr>
            <w:tblW w:w="5056" w:type="pct"/>
            <w:tblCellMar>
              <w:left w:w="70" w:type="dxa"/>
              <w:right w:w="70" w:type="dxa"/>
            </w:tblCellMar>
            <w:tblLook w:val="04A0" w:firstRow="1" w:lastRow="0" w:firstColumn="1" w:lastColumn="0" w:noHBand="0" w:noVBand="1"/>
          </w:tblPr>
        </w:tblPrChange>
      </w:tblPr>
      <w:tblGrid>
        <w:gridCol w:w="1048"/>
        <w:gridCol w:w="1875"/>
        <w:gridCol w:w="2205"/>
        <w:gridCol w:w="2317"/>
        <w:gridCol w:w="1621"/>
        <w:tblGridChange w:id="10322">
          <w:tblGrid>
            <w:gridCol w:w="842"/>
            <w:gridCol w:w="1926"/>
            <w:gridCol w:w="2256"/>
            <w:gridCol w:w="2370"/>
            <w:gridCol w:w="1533"/>
            <w:gridCol w:w="139"/>
          </w:tblGrid>
        </w:tblGridChange>
      </w:tblGrid>
      <w:tr w:rsidR="008E7381" w:rsidRPr="008E7381" w14:paraId="619FE9FC" w14:textId="77777777" w:rsidTr="008E7381">
        <w:trPr>
          <w:trHeight w:val="352"/>
          <w:ins w:id="10323" w:author="Erlie Hasam Morfin Zavalza" w:date="2014-11-22T20:44:00Z"/>
          <w:trPrChange w:id="10324" w:author="Erlie Hasam Morfin Zavalza" w:date="2014-11-22T20:48:00Z">
            <w:trPr>
              <w:gridAfter w:val="0"/>
              <w:trHeight w:val="495"/>
            </w:trPr>
          </w:trPrChange>
        </w:trPr>
        <w:tc>
          <w:tcPr>
            <w:tcW w:w="5000" w:type="pct"/>
            <w:gridSpan w:val="5"/>
            <w:tcBorders>
              <w:top w:val="single" w:sz="4" w:space="0" w:color="auto"/>
              <w:left w:val="single" w:sz="4" w:space="0" w:color="auto"/>
              <w:bottom w:val="single" w:sz="4" w:space="0" w:color="auto"/>
              <w:right w:val="single" w:sz="4" w:space="0" w:color="auto"/>
            </w:tcBorders>
            <w:shd w:val="clear" w:color="000000" w:fill="D34817"/>
            <w:vAlign w:val="center"/>
            <w:hideMark/>
            <w:tcPrChange w:id="10325" w:author="Erlie Hasam Morfin Zavalza" w:date="2014-11-22T20:48:00Z">
              <w:tcPr>
                <w:tcW w:w="5000" w:type="pct"/>
                <w:gridSpan w:val="5"/>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2923E89F" w14:textId="77777777" w:rsidR="008E7381" w:rsidRPr="008E7381" w:rsidRDefault="008E7381" w:rsidP="008E7381">
            <w:pPr>
              <w:jc w:val="center"/>
              <w:rPr>
                <w:ins w:id="10326" w:author="Erlie Hasam Morfin Zavalza" w:date="2014-11-22T20:44:00Z"/>
                <w:rFonts w:ascii="Perpetua" w:hAnsi="Perpetua"/>
                <w:b/>
                <w:bCs/>
                <w:color w:val="FFFFFF"/>
                <w:sz w:val="22"/>
                <w:szCs w:val="32"/>
                <w:lang w:val="es-MX" w:eastAsia="es-MX"/>
                <w:rPrChange w:id="10327" w:author="Erlie Hasam Morfin Zavalza" w:date="2014-11-22T20:44:00Z">
                  <w:rPr>
                    <w:ins w:id="10328" w:author="Erlie Hasam Morfin Zavalza" w:date="2014-11-22T20:44:00Z"/>
                    <w:rFonts w:ascii="Perpetua" w:hAnsi="Perpetua"/>
                    <w:b/>
                    <w:bCs/>
                    <w:color w:val="FFFFFF"/>
                    <w:sz w:val="32"/>
                    <w:szCs w:val="32"/>
                    <w:lang w:val="es-MX" w:eastAsia="es-MX"/>
                  </w:rPr>
                </w:rPrChange>
              </w:rPr>
            </w:pPr>
            <w:ins w:id="10329" w:author="Erlie Hasam Morfin Zavalza" w:date="2014-11-22T20:44:00Z">
              <w:r w:rsidRPr="008E7381">
                <w:rPr>
                  <w:rFonts w:ascii="Perpetua" w:hAnsi="Perpetua"/>
                  <w:b/>
                  <w:bCs/>
                  <w:color w:val="FFFFFF"/>
                  <w:sz w:val="28"/>
                  <w:szCs w:val="32"/>
                  <w:lang w:val="es-MX" w:eastAsia="es-MX"/>
                  <w:rPrChange w:id="10330" w:author="Erlie Hasam Morfin Zavalza" w:date="2014-11-22T20:48:00Z">
                    <w:rPr>
                      <w:rFonts w:ascii="Perpetua" w:hAnsi="Perpetua"/>
                      <w:b/>
                      <w:bCs/>
                      <w:color w:val="FFFFFF"/>
                      <w:sz w:val="32"/>
                      <w:szCs w:val="32"/>
                      <w:lang w:val="es-MX" w:eastAsia="es-MX"/>
                    </w:rPr>
                  </w:rPrChange>
                </w:rPr>
                <w:t>Oferta y  Demanda de Empanadas 2016</w:t>
              </w:r>
            </w:ins>
          </w:p>
        </w:tc>
      </w:tr>
      <w:tr w:rsidR="008E7381" w:rsidRPr="008E7381" w14:paraId="7770CC57" w14:textId="77777777" w:rsidTr="00983864">
        <w:tblPrEx>
          <w:tblPrExChange w:id="10331" w:author="Erlie Hasam Morfin Zavalza" w:date="2014-11-22T20:44:00Z">
            <w:tblPrEx>
              <w:tblW w:w="5135" w:type="pct"/>
            </w:tblPrEx>
          </w:tblPrExChange>
        </w:tblPrEx>
        <w:trPr>
          <w:trHeight w:val="558"/>
          <w:ins w:id="10332" w:author="Erlie Hasam Morfin Zavalza" w:date="2014-11-22T20:44:00Z"/>
          <w:trPrChange w:id="10333" w:author="Erlie Hasam Morfin Zavalza" w:date="2014-11-22T20:44:00Z">
            <w:trPr>
              <w:trHeight w:val="1140"/>
            </w:trPr>
          </w:trPrChange>
        </w:trPr>
        <w:tc>
          <w:tcPr>
            <w:tcW w:w="578" w:type="pct"/>
            <w:tcBorders>
              <w:top w:val="nil"/>
              <w:left w:val="single" w:sz="4" w:space="0" w:color="auto"/>
              <w:bottom w:val="single" w:sz="4" w:space="0" w:color="auto"/>
              <w:right w:val="single" w:sz="4" w:space="0" w:color="auto"/>
            </w:tcBorders>
            <w:shd w:val="clear" w:color="000000" w:fill="EFCFCC"/>
            <w:vAlign w:val="center"/>
            <w:hideMark/>
            <w:tcPrChange w:id="10334" w:author="Erlie Hasam Morfin Zavalza" w:date="2014-11-22T20:44:00Z">
              <w:tcPr>
                <w:tcW w:w="465" w:type="pct"/>
                <w:tcBorders>
                  <w:top w:val="nil"/>
                  <w:left w:val="single" w:sz="4" w:space="0" w:color="auto"/>
                  <w:bottom w:val="single" w:sz="4" w:space="0" w:color="auto"/>
                  <w:right w:val="single" w:sz="4" w:space="0" w:color="auto"/>
                </w:tcBorders>
                <w:shd w:val="clear" w:color="000000" w:fill="EFCFCC"/>
                <w:vAlign w:val="center"/>
                <w:hideMark/>
              </w:tcPr>
            </w:tcPrChange>
          </w:tcPr>
          <w:p w14:paraId="4EE05AA9" w14:textId="77777777" w:rsidR="008E7381" w:rsidRPr="008E7381" w:rsidRDefault="008E7381" w:rsidP="008E7381">
            <w:pPr>
              <w:jc w:val="center"/>
              <w:rPr>
                <w:ins w:id="10335" w:author="Erlie Hasam Morfin Zavalza" w:date="2014-11-22T20:44:00Z"/>
                <w:rFonts w:ascii="Perpetua" w:hAnsi="Perpetua"/>
                <w:b/>
                <w:bCs/>
                <w:color w:val="000000"/>
                <w:sz w:val="22"/>
                <w:szCs w:val="32"/>
                <w:lang w:val="es-MX" w:eastAsia="es-MX"/>
                <w:rPrChange w:id="10336" w:author="Erlie Hasam Morfin Zavalza" w:date="2014-11-22T20:49:00Z">
                  <w:rPr>
                    <w:ins w:id="10337" w:author="Erlie Hasam Morfin Zavalza" w:date="2014-11-22T20:44:00Z"/>
                    <w:rFonts w:ascii="Perpetua" w:hAnsi="Perpetua"/>
                    <w:b/>
                    <w:bCs/>
                    <w:color w:val="000000"/>
                    <w:sz w:val="32"/>
                    <w:szCs w:val="32"/>
                    <w:lang w:val="es-MX" w:eastAsia="es-MX"/>
                  </w:rPr>
                </w:rPrChange>
              </w:rPr>
            </w:pPr>
            <w:ins w:id="10338" w:author="Erlie Hasam Morfin Zavalza" w:date="2014-11-22T20:44:00Z">
              <w:r w:rsidRPr="008E7381">
                <w:rPr>
                  <w:rFonts w:ascii="Perpetua" w:hAnsi="Perpetua"/>
                  <w:b/>
                  <w:bCs/>
                  <w:color w:val="000000"/>
                  <w:sz w:val="22"/>
                  <w:szCs w:val="32"/>
                  <w:lang w:val="es-MX" w:eastAsia="es-MX"/>
                  <w:rPrChange w:id="10339" w:author="Erlie Hasam Morfin Zavalza" w:date="2014-11-22T20:49:00Z">
                    <w:rPr>
                      <w:rFonts w:ascii="Perpetua" w:hAnsi="Perpetua"/>
                      <w:b/>
                      <w:bCs/>
                      <w:color w:val="000000"/>
                      <w:sz w:val="32"/>
                      <w:szCs w:val="32"/>
                      <w:lang w:val="es-MX" w:eastAsia="es-MX"/>
                    </w:rPr>
                  </w:rPrChange>
                </w:rPr>
                <w:t>Fecha</w:t>
              </w:r>
            </w:ins>
          </w:p>
        </w:tc>
        <w:tc>
          <w:tcPr>
            <w:tcW w:w="1034" w:type="pct"/>
            <w:tcBorders>
              <w:top w:val="nil"/>
              <w:left w:val="nil"/>
              <w:bottom w:val="single" w:sz="4" w:space="0" w:color="auto"/>
              <w:right w:val="single" w:sz="4" w:space="0" w:color="auto"/>
            </w:tcBorders>
            <w:shd w:val="clear" w:color="000000" w:fill="EFCFCC"/>
            <w:vAlign w:val="center"/>
            <w:hideMark/>
            <w:tcPrChange w:id="10340" w:author="Erlie Hasam Morfin Zavalza" w:date="2014-11-22T20:44:00Z">
              <w:tcPr>
                <w:tcW w:w="1062" w:type="pct"/>
                <w:tcBorders>
                  <w:top w:val="nil"/>
                  <w:left w:val="nil"/>
                  <w:bottom w:val="single" w:sz="4" w:space="0" w:color="auto"/>
                  <w:right w:val="single" w:sz="4" w:space="0" w:color="auto"/>
                </w:tcBorders>
                <w:shd w:val="clear" w:color="000000" w:fill="EFCFCC"/>
                <w:vAlign w:val="center"/>
                <w:hideMark/>
              </w:tcPr>
            </w:tcPrChange>
          </w:tcPr>
          <w:p w14:paraId="1002F7BD" w14:textId="77777777" w:rsidR="008E7381" w:rsidRPr="008E7381" w:rsidRDefault="008E7381" w:rsidP="008E7381">
            <w:pPr>
              <w:jc w:val="center"/>
              <w:rPr>
                <w:ins w:id="10341" w:author="Erlie Hasam Morfin Zavalza" w:date="2014-11-22T20:44:00Z"/>
                <w:rFonts w:ascii="Perpetua" w:hAnsi="Perpetua"/>
                <w:b/>
                <w:bCs/>
                <w:color w:val="000000"/>
                <w:sz w:val="22"/>
                <w:szCs w:val="22"/>
                <w:lang w:val="es-MX" w:eastAsia="es-MX"/>
              </w:rPr>
            </w:pPr>
            <w:ins w:id="10342" w:author="Erlie Hasam Morfin Zavalza" w:date="2014-11-22T20:44:00Z">
              <w:r w:rsidRPr="008E7381">
                <w:rPr>
                  <w:rFonts w:ascii="Perpetua" w:hAnsi="Perpetua"/>
                  <w:b/>
                  <w:bCs/>
                  <w:color w:val="000000"/>
                  <w:sz w:val="22"/>
                  <w:szCs w:val="22"/>
                  <w:lang w:val="es-MX" w:eastAsia="es-MX"/>
                </w:rPr>
                <w:t>Precio por Empanada Previsto</w:t>
              </w:r>
            </w:ins>
          </w:p>
        </w:tc>
        <w:tc>
          <w:tcPr>
            <w:tcW w:w="1216" w:type="pct"/>
            <w:tcBorders>
              <w:top w:val="nil"/>
              <w:left w:val="nil"/>
              <w:bottom w:val="single" w:sz="4" w:space="0" w:color="auto"/>
              <w:right w:val="single" w:sz="4" w:space="0" w:color="auto"/>
            </w:tcBorders>
            <w:shd w:val="clear" w:color="000000" w:fill="EFCFCC"/>
            <w:vAlign w:val="center"/>
            <w:hideMark/>
            <w:tcPrChange w:id="10343" w:author="Erlie Hasam Morfin Zavalza" w:date="2014-11-22T20:44:00Z">
              <w:tcPr>
                <w:tcW w:w="1244" w:type="pct"/>
                <w:tcBorders>
                  <w:top w:val="nil"/>
                  <w:left w:val="nil"/>
                  <w:bottom w:val="single" w:sz="4" w:space="0" w:color="auto"/>
                  <w:right w:val="single" w:sz="4" w:space="0" w:color="auto"/>
                </w:tcBorders>
                <w:shd w:val="clear" w:color="000000" w:fill="EFCFCC"/>
                <w:vAlign w:val="center"/>
                <w:hideMark/>
              </w:tcPr>
            </w:tcPrChange>
          </w:tcPr>
          <w:p w14:paraId="5CE6C82D" w14:textId="77777777" w:rsidR="008E7381" w:rsidRPr="008E7381" w:rsidRDefault="008E7381" w:rsidP="008E7381">
            <w:pPr>
              <w:jc w:val="center"/>
              <w:rPr>
                <w:ins w:id="10344" w:author="Erlie Hasam Morfin Zavalza" w:date="2014-11-22T20:44:00Z"/>
                <w:rFonts w:ascii="Perpetua" w:hAnsi="Perpetua"/>
                <w:b/>
                <w:bCs/>
                <w:color w:val="000000"/>
                <w:sz w:val="22"/>
                <w:szCs w:val="24"/>
                <w:lang w:val="es-MX" w:eastAsia="es-MX"/>
                <w:rPrChange w:id="10345" w:author="Erlie Hasam Morfin Zavalza" w:date="2014-11-22T20:49:00Z">
                  <w:rPr>
                    <w:ins w:id="10346" w:author="Erlie Hasam Morfin Zavalza" w:date="2014-11-22T20:44:00Z"/>
                    <w:rFonts w:ascii="Perpetua" w:hAnsi="Perpetua"/>
                    <w:b/>
                    <w:bCs/>
                    <w:color w:val="000000"/>
                    <w:szCs w:val="24"/>
                    <w:lang w:val="es-MX" w:eastAsia="es-MX"/>
                  </w:rPr>
                </w:rPrChange>
              </w:rPr>
            </w:pPr>
            <w:ins w:id="10347" w:author="Erlie Hasam Morfin Zavalza" w:date="2014-11-22T20:44:00Z">
              <w:r w:rsidRPr="008E7381">
                <w:rPr>
                  <w:rFonts w:ascii="Perpetua" w:hAnsi="Perpetua"/>
                  <w:b/>
                  <w:bCs/>
                  <w:color w:val="000000"/>
                  <w:sz w:val="22"/>
                  <w:szCs w:val="24"/>
                  <w:lang w:val="es-MX" w:eastAsia="es-MX"/>
                  <w:rPrChange w:id="10348" w:author="Erlie Hasam Morfin Zavalza" w:date="2014-11-22T20:49:00Z">
                    <w:rPr>
                      <w:rFonts w:ascii="Perpetua" w:hAnsi="Perpetua"/>
                      <w:b/>
                      <w:bCs/>
                      <w:color w:val="000000"/>
                      <w:szCs w:val="24"/>
                      <w:lang w:val="es-MX" w:eastAsia="es-MX"/>
                    </w:rPr>
                  </w:rPrChange>
                </w:rPr>
                <w:t>Cantidad de Empanadas a Vender</w:t>
              </w:r>
            </w:ins>
          </w:p>
        </w:tc>
        <w:tc>
          <w:tcPr>
            <w:tcW w:w="1278" w:type="pct"/>
            <w:tcBorders>
              <w:top w:val="nil"/>
              <w:left w:val="nil"/>
              <w:bottom w:val="single" w:sz="4" w:space="0" w:color="auto"/>
              <w:right w:val="single" w:sz="4" w:space="0" w:color="auto"/>
            </w:tcBorders>
            <w:shd w:val="clear" w:color="000000" w:fill="EFCFCC"/>
            <w:vAlign w:val="center"/>
            <w:hideMark/>
            <w:tcPrChange w:id="10349" w:author="Erlie Hasam Morfin Zavalza" w:date="2014-11-22T20:44:00Z">
              <w:tcPr>
                <w:tcW w:w="1307" w:type="pct"/>
                <w:tcBorders>
                  <w:top w:val="nil"/>
                  <w:left w:val="nil"/>
                  <w:bottom w:val="single" w:sz="4" w:space="0" w:color="auto"/>
                  <w:right w:val="single" w:sz="4" w:space="0" w:color="auto"/>
                </w:tcBorders>
                <w:shd w:val="clear" w:color="000000" w:fill="EFCFCC"/>
                <w:vAlign w:val="center"/>
                <w:hideMark/>
              </w:tcPr>
            </w:tcPrChange>
          </w:tcPr>
          <w:p w14:paraId="1C9A613C" w14:textId="77777777" w:rsidR="008E7381" w:rsidRPr="008E7381" w:rsidRDefault="008E7381" w:rsidP="008E7381">
            <w:pPr>
              <w:jc w:val="center"/>
              <w:rPr>
                <w:ins w:id="10350" w:author="Erlie Hasam Morfin Zavalza" w:date="2014-11-22T20:44:00Z"/>
                <w:rFonts w:ascii="Perpetua" w:hAnsi="Perpetua"/>
                <w:b/>
                <w:bCs/>
                <w:color w:val="000000"/>
                <w:sz w:val="22"/>
                <w:szCs w:val="24"/>
                <w:lang w:val="es-MX" w:eastAsia="es-MX"/>
                <w:rPrChange w:id="10351" w:author="Erlie Hasam Morfin Zavalza" w:date="2014-11-22T20:49:00Z">
                  <w:rPr>
                    <w:ins w:id="10352" w:author="Erlie Hasam Morfin Zavalza" w:date="2014-11-22T20:44:00Z"/>
                    <w:rFonts w:ascii="Perpetua" w:hAnsi="Perpetua"/>
                    <w:b/>
                    <w:bCs/>
                    <w:color w:val="000000"/>
                    <w:szCs w:val="24"/>
                    <w:lang w:val="es-MX" w:eastAsia="es-MX"/>
                  </w:rPr>
                </w:rPrChange>
              </w:rPr>
            </w:pPr>
            <w:ins w:id="10353" w:author="Erlie Hasam Morfin Zavalza" w:date="2014-11-22T20:44:00Z">
              <w:r w:rsidRPr="008E7381">
                <w:rPr>
                  <w:rFonts w:ascii="Perpetua" w:hAnsi="Perpetua"/>
                  <w:b/>
                  <w:bCs/>
                  <w:color w:val="000000"/>
                  <w:sz w:val="22"/>
                  <w:szCs w:val="24"/>
                  <w:lang w:val="es-MX" w:eastAsia="es-MX"/>
                  <w:rPrChange w:id="10354" w:author="Erlie Hasam Morfin Zavalza" w:date="2014-11-22T20:49:00Z">
                    <w:rPr>
                      <w:rFonts w:ascii="Perpetua" w:hAnsi="Perpetua"/>
                      <w:b/>
                      <w:bCs/>
                      <w:color w:val="000000"/>
                      <w:szCs w:val="24"/>
                      <w:lang w:val="es-MX" w:eastAsia="es-MX"/>
                    </w:rPr>
                  </w:rPrChange>
                </w:rPr>
                <w:t>Cantidad de Empanadas Producidas</w:t>
              </w:r>
            </w:ins>
          </w:p>
        </w:tc>
        <w:tc>
          <w:tcPr>
            <w:tcW w:w="895" w:type="pct"/>
            <w:tcBorders>
              <w:top w:val="nil"/>
              <w:left w:val="nil"/>
              <w:bottom w:val="single" w:sz="4" w:space="0" w:color="auto"/>
              <w:right w:val="single" w:sz="4" w:space="0" w:color="auto"/>
            </w:tcBorders>
            <w:shd w:val="clear" w:color="000000" w:fill="EFCFCC"/>
            <w:vAlign w:val="center"/>
            <w:hideMark/>
            <w:tcPrChange w:id="10355" w:author="Erlie Hasam Morfin Zavalza" w:date="2014-11-22T20:44:00Z">
              <w:tcPr>
                <w:tcW w:w="922" w:type="pct"/>
                <w:gridSpan w:val="2"/>
                <w:tcBorders>
                  <w:top w:val="nil"/>
                  <w:left w:val="nil"/>
                  <w:bottom w:val="single" w:sz="4" w:space="0" w:color="auto"/>
                  <w:right w:val="single" w:sz="4" w:space="0" w:color="auto"/>
                </w:tcBorders>
                <w:shd w:val="clear" w:color="000000" w:fill="EFCFCC"/>
                <w:vAlign w:val="center"/>
                <w:hideMark/>
              </w:tcPr>
            </w:tcPrChange>
          </w:tcPr>
          <w:p w14:paraId="6990EA13" w14:textId="77777777" w:rsidR="008E7381" w:rsidRPr="008E7381" w:rsidRDefault="008E7381" w:rsidP="008E7381">
            <w:pPr>
              <w:jc w:val="center"/>
              <w:rPr>
                <w:ins w:id="10356" w:author="Erlie Hasam Morfin Zavalza" w:date="2014-11-22T20:44:00Z"/>
                <w:b/>
                <w:bCs/>
                <w:color w:val="000000"/>
                <w:sz w:val="22"/>
                <w:szCs w:val="32"/>
                <w:lang w:val="es-MX" w:eastAsia="es-MX"/>
                <w:rPrChange w:id="10357" w:author="Erlie Hasam Morfin Zavalza" w:date="2014-11-22T20:49:00Z">
                  <w:rPr>
                    <w:ins w:id="10358" w:author="Erlie Hasam Morfin Zavalza" w:date="2014-11-22T20:44:00Z"/>
                    <w:b/>
                    <w:bCs/>
                    <w:color w:val="000000"/>
                    <w:sz w:val="32"/>
                    <w:szCs w:val="32"/>
                    <w:lang w:val="es-MX" w:eastAsia="es-MX"/>
                  </w:rPr>
                </w:rPrChange>
              </w:rPr>
            </w:pPr>
            <w:ins w:id="10359" w:author="Erlie Hasam Morfin Zavalza" w:date="2014-11-22T20:44:00Z">
              <w:r w:rsidRPr="008E7381">
                <w:rPr>
                  <w:b/>
                  <w:bCs/>
                  <w:color w:val="000000"/>
                  <w:sz w:val="22"/>
                  <w:szCs w:val="32"/>
                  <w:lang w:val="es-MX" w:eastAsia="es-MX"/>
                  <w:rPrChange w:id="10360" w:author="Erlie Hasam Morfin Zavalza" w:date="2014-11-22T20:49:00Z">
                    <w:rPr>
                      <w:b/>
                      <w:bCs/>
                      <w:color w:val="000000"/>
                      <w:sz w:val="32"/>
                      <w:szCs w:val="32"/>
                      <w:lang w:val="es-MX" w:eastAsia="es-MX"/>
                    </w:rPr>
                  </w:rPrChange>
                </w:rPr>
                <w:t>Ingreso Total</w:t>
              </w:r>
            </w:ins>
          </w:p>
        </w:tc>
      </w:tr>
      <w:tr w:rsidR="00FE0C5A" w:rsidRPr="008E7381" w14:paraId="308E56D3" w14:textId="77777777" w:rsidTr="00983864">
        <w:tblPrEx>
          <w:tblPrExChange w:id="10361" w:author="Erlie Hasam Morfin Zavalza" w:date="2014-11-22T20:45:00Z">
            <w:tblPrEx>
              <w:tblW w:w="5135" w:type="pct"/>
            </w:tblPrEx>
          </w:tblPrExChange>
        </w:tblPrEx>
        <w:trPr>
          <w:trHeight w:val="268"/>
          <w:ins w:id="10362" w:author="Erlie Hasam Morfin Zavalza" w:date="2014-11-22T20:44:00Z"/>
          <w:trPrChange w:id="10363"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364"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3D5C25F5" w14:textId="0B59C9EA" w:rsidR="00FE0C5A" w:rsidRPr="008E7381" w:rsidRDefault="00FE0C5A" w:rsidP="00FE0C5A">
            <w:pPr>
              <w:jc w:val="left"/>
              <w:rPr>
                <w:ins w:id="10365" w:author="Erlie Hasam Morfin Zavalza" w:date="2014-11-22T20:44:00Z"/>
                <w:rFonts w:ascii="Perpetua" w:hAnsi="Perpetua"/>
                <w:color w:val="000000"/>
                <w:sz w:val="22"/>
                <w:szCs w:val="36"/>
                <w:lang w:val="es-MX" w:eastAsia="es-MX"/>
                <w:rPrChange w:id="10366" w:author="Erlie Hasam Morfin Zavalza" w:date="2014-11-22T20:44:00Z">
                  <w:rPr>
                    <w:ins w:id="10367" w:author="Erlie Hasam Morfin Zavalza" w:date="2014-11-22T20:44:00Z"/>
                    <w:rFonts w:ascii="Perpetua" w:hAnsi="Perpetua"/>
                    <w:color w:val="000000"/>
                    <w:sz w:val="36"/>
                    <w:szCs w:val="36"/>
                    <w:lang w:val="es-MX" w:eastAsia="es-MX"/>
                  </w:rPr>
                </w:rPrChange>
              </w:rPr>
            </w:pPr>
            <w:ins w:id="10368" w:author="Erlie Hasam Morfin Zavalza" w:date="2014-11-22T20:54:00Z">
              <w:r>
                <w:rPr>
                  <w:rFonts w:ascii="Perpetua" w:hAnsi="Perpetua"/>
                  <w:color w:val="000000"/>
                  <w:sz w:val="22"/>
                  <w:szCs w:val="36"/>
                  <w:lang w:val="es-MX" w:eastAsia="es-MX"/>
                </w:rPr>
                <w:t>Enero</w:t>
              </w:r>
            </w:ins>
          </w:p>
        </w:tc>
        <w:tc>
          <w:tcPr>
            <w:tcW w:w="1034" w:type="pct"/>
            <w:tcBorders>
              <w:top w:val="nil"/>
              <w:left w:val="nil"/>
              <w:bottom w:val="single" w:sz="4" w:space="0" w:color="auto"/>
              <w:right w:val="single" w:sz="4" w:space="0" w:color="auto"/>
            </w:tcBorders>
            <w:shd w:val="clear" w:color="000000" w:fill="FCD5B4"/>
            <w:vAlign w:val="center"/>
            <w:hideMark/>
            <w:tcPrChange w:id="10369"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132907B1" w14:textId="77777777" w:rsidR="00FE0C5A" w:rsidRPr="008E7381" w:rsidRDefault="00FE0C5A" w:rsidP="00FE0C5A">
            <w:pPr>
              <w:jc w:val="left"/>
              <w:rPr>
                <w:ins w:id="10370" w:author="Erlie Hasam Morfin Zavalza" w:date="2014-11-22T20:44:00Z"/>
                <w:rFonts w:ascii="Perpetua" w:hAnsi="Perpetua"/>
                <w:color w:val="000000"/>
                <w:sz w:val="22"/>
                <w:szCs w:val="36"/>
                <w:lang w:val="es-MX" w:eastAsia="es-MX"/>
                <w:rPrChange w:id="10371" w:author="Erlie Hasam Morfin Zavalza" w:date="2014-11-22T20:44:00Z">
                  <w:rPr>
                    <w:ins w:id="10372" w:author="Erlie Hasam Morfin Zavalza" w:date="2014-11-22T20:44:00Z"/>
                    <w:rFonts w:ascii="Perpetua" w:hAnsi="Perpetua"/>
                    <w:color w:val="000000"/>
                    <w:sz w:val="36"/>
                    <w:szCs w:val="36"/>
                    <w:lang w:val="es-MX" w:eastAsia="es-MX"/>
                  </w:rPr>
                </w:rPrChange>
              </w:rPr>
            </w:pPr>
            <w:ins w:id="10373" w:author="Erlie Hasam Morfin Zavalza" w:date="2014-11-22T20:44:00Z">
              <w:r w:rsidRPr="008E7381">
                <w:rPr>
                  <w:rFonts w:ascii="Perpetua" w:hAnsi="Perpetua"/>
                  <w:color w:val="000000"/>
                  <w:sz w:val="22"/>
                  <w:szCs w:val="36"/>
                  <w:lang w:val="es-MX" w:eastAsia="es-MX"/>
                  <w:rPrChange w:id="10374"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375"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2818C30E" w14:textId="77777777" w:rsidR="00FE0C5A" w:rsidRPr="008E7381" w:rsidRDefault="00FE0C5A" w:rsidP="00FE0C5A">
            <w:pPr>
              <w:jc w:val="left"/>
              <w:rPr>
                <w:ins w:id="10376" w:author="Erlie Hasam Morfin Zavalza" w:date="2014-11-22T20:44:00Z"/>
                <w:rFonts w:ascii="Perpetua" w:hAnsi="Perpetua"/>
                <w:color w:val="000000"/>
                <w:sz w:val="22"/>
                <w:szCs w:val="36"/>
                <w:lang w:val="es-MX" w:eastAsia="es-MX"/>
                <w:rPrChange w:id="10377" w:author="Erlie Hasam Morfin Zavalza" w:date="2014-11-22T20:44:00Z">
                  <w:rPr>
                    <w:ins w:id="10378" w:author="Erlie Hasam Morfin Zavalza" w:date="2014-11-22T20:44:00Z"/>
                    <w:rFonts w:ascii="Perpetua" w:hAnsi="Perpetua"/>
                    <w:color w:val="000000"/>
                    <w:sz w:val="36"/>
                    <w:szCs w:val="36"/>
                    <w:lang w:val="es-MX" w:eastAsia="es-MX"/>
                  </w:rPr>
                </w:rPrChange>
              </w:rPr>
            </w:pPr>
            <w:ins w:id="10379" w:author="Erlie Hasam Morfin Zavalza" w:date="2014-11-22T20:44:00Z">
              <w:r w:rsidRPr="008E7381">
                <w:rPr>
                  <w:rFonts w:ascii="Perpetua" w:hAnsi="Perpetua"/>
                  <w:color w:val="000000"/>
                  <w:sz w:val="22"/>
                  <w:szCs w:val="36"/>
                  <w:lang w:val="es-MX" w:eastAsia="es-MX"/>
                  <w:rPrChange w:id="10380" w:author="Erlie Hasam Morfin Zavalza" w:date="2014-11-22T20:44:00Z">
                    <w:rPr>
                      <w:rFonts w:ascii="Perpetua" w:hAnsi="Perpetua"/>
                      <w:color w:val="000000"/>
                      <w:sz w:val="36"/>
                      <w:szCs w:val="36"/>
                      <w:lang w:val="es-MX" w:eastAsia="es-MX"/>
                    </w:rPr>
                  </w:rPrChange>
                </w:rPr>
                <w:t>650</w:t>
              </w:r>
            </w:ins>
          </w:p>
        </w:tc>
        <w:tc>
          <w:tcPr>
            <w:tcW w:w="1278" w:type="pct"/>
            <w:tcBorders>
              <w:top w:val="nil"/>
              <w:left w:val="nil"/>
              <w:bottom w:val="single" w:sz="4" w:space="0" w:color="auto"/>
              <w:right w:val="single" w:sz="4" w:space="0" w:color="auto"/>
            </w:tcBorders>
            <w:shd w:val="clear" w:color="000000" w:fill="FCD5B4"/>
            <w:vAlign w:val="center"/>
            <w:hideMark/>
            <w:tcPrChange w:id="10381"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58FFBAF0" w14:textId="77777777" w:rsidR="00FE0C5A" w:rsidRPr="008E7381" w:rsidRDefault="00FE0C5A" w:rsidP="00FE0C5A">
            <w:pPr>
              <w:jc w:val="left"/>
              <w:rPr>
                <w:ins w:id="10382" w:author="Erlie Hasam Morfin Zavalza" w:date="2014-11-22T20:44:00Z"/>
                <w:rFonts w:ascii="Perpetua" w:hAnsi="Perpetua"/>
                <w:color w:val="000000"/>
                <w:sz w:val="22"/>
                <w:szCs w:val="36"/>
                <w:lang w:val="es-MX" w:eastAsia="es-MX"/>
                <w:rPrChange w:id="10383" w:author="Erlie Hasam Morfin Zavalza" w:date="2014-11-22T20:44:00Z">
                  <w:rPr>
                    <w:ins w:id="10384" w:author="Erlie Hasam Morfin Zavalza" w:date="2014-11-22T20:44:00Z"/>
                    <w:rFonts w:ascii="Perpetua" w:hAnsi="Perpetua"/>
                    <w:color w:val="000000"/>
                    <w:sz w:val="36"/>
                    <w:szCs w:val="36"/>
                    <w:lang w:val="es-MX" w:eastAsia="es-MX"/>
                  </w:rPr>
                </w:rPrChange>
              </w:rPr>
            </w:pPr>
            <w:ins w:id="10385" w:author="Erlie Hasam Morfin Zavalza" w:date="2014-11-22T20:44:00Z">
              <w:r w:rsidRPr="008E7381">
                <w:rPr>
                  <w:rFonts w:ascii="Perpetua" w:hAnsi="Perpetua"/>
                  <w:color w:val="000000"/>
                  <w:sz w:val="22"/>
                  <w:szCs w:val="36"/>
                  <w:lang w:val="es-MX" w:eastAsia="es-MX"/>
                  <w:rPrChange w:id="10386" w:author="Erlie Hasam Morfin Zavalza" w:date="2014-11-22T20:44:00Z">
                    <w:rPr>
                      <w:rFonts w:ascii="Perpetua" w:hAnsi="Perpetua"/>
                      <w:color w:val="000000"/>
                      <w:sz w:val="36"/>
                      <w:szCs w:val="36"/>
                      <w:lang w:val="es-MX" w:eastAsia="es-MX"/>
                    </w:rPr>
                  </w:rPrChange>
                </w:rPr>
                <w:t>670</w:t>
              </w:r>
            </w:ins>
          </w:p>
        </w:tc>
        <w:tc>
          <w:tcPr>
            <w:tcW w:w="895" w:type="pct"/>
            <w:tcBorders>
              <w:top w:val="nil"/>
              <w:left w:val="nil"/>
              <w:bottom w:val="single" w:sz="4" w:space="0" w:color="auto"/>
              <w:right w:val="single" w:sz="4" w:space="0" w:color="auto"/>
            </w:tcBorders>
            <w:shd w:val="clear" w:color="000000" w:fill="FCD5B4"/>
            <w:vAlign w:val="center"/>
            <w:hideMark/>
            <w:tcPrChange w:id="10387"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65B374A2" w14:textId="77777777" w:rsidR="00FE0C5A" w:rsidRPr="008E7381" w:rsidRDefault="00FE0C5A" w:rsidP="00FE0C5A">
            <w:pPr>
              <w:jc w:val="center"/>
              <w:rPr>
                <w:ins w:id="10388" w:author="Erlie Hasam Morfin Zavalza" w:date="2014-11-22T20:44:00Z"/>
                <w:rFonts w:ascii="Perpetua" w:hAnsi="Perpetua"/>
                <w:sz w:val="22"/>
                <w:szCs w:val="36"/>
                <w:lang w:val="es-MX" w:eastAsia="es-MX"/>
                <w:rPrChange w:id="10389" w:author="Erlie Hasam Morfin Zavalza" w:date="2014-11-22T20:44:00Z">
                  <w:rPr>
                    <w:ins w:id="10390" w:author="Erlie Hasam Morfin Zavalza" w:date="2014-11-22T20:44:00Z"/>
                    <w:rFonts w:ascii="Perpetua" w:hAnsi="Perpetua"/>
                    <w:sz w:val="36"/>
                    <w:szCs w:val="36"/>
                    <w:lang w:val="es-MX" w:eastAsia="es-MX"/>
                  </w:rPr>
                </w:rPrChange>
              </w:rPr>
            </w:pPr>
            <w:ins w:id="10391" w:author="Erlie Hasam Morfin Zavalza" w:date="2014-11-22T20:44:00Z">
              <w:r w:rsidRPr="008E7381">
                <w:rPr>
                  <w:rFonts w:ascii="Perpetua" w:hAnsi="Perpetua"/>
                  <w:sz w:val="22"/>
                  <w:szCs w:val="36"/>
                  <w:lang w:val="es-MX" w:eastAsia="es-MX"/>
                  <w:rPrChange w:id="10392" w:author="Erlie Hasam Morfin Zavalza" w:date="2014-11-22T20:44:00Z">
                    <w:rPr>
                      <w:rFonts w:ascii="Perpetua" w:hAnsi="Perpetua"/>
                      <w:sz w:val="36"/>
                      <w:szCs w:val="36"/>
                      <w:lang w:val="es-MX" w:eastAsia="es-MX"/>
                    </w:rPr>
                  </w:rPrChange>
                </w:rPr>
                <w:t xml:space="preserve"> $      910,000.00 </w:t>
              </w:r>
            </w:ins>
          </w:p>
        </w:tc>
      </w:tr>
      <w:tr w:rsidR="00FE0C5A" w:rsidRPr="008E7381" w14:paraId="73A9E68F" w14:textId="77777777" w:rsidTr="00983864">
        <w:tblPrEx>
          <w:tblPrExChange w:id="10393" w:author="Erlie Hasam Morfin Zavalza" w:date="2014-11-22T20:45:00Z">
            <w:tblPrEx>
              <w:tblW w:w="5135" w:type="pct"/>
            </w:tblPrEx>
          </w:tblPrExChange>
        </w:tblPrEx>
        <w:trPr>
          <w:trHeight w:val="130"/>
          <w:ins w:id="10394" w:author="Erlie Hasam Morfin Zavalza" w:date="2014-11-22T20:44:00Z"/>
          <w:trPrChange w:id="10395"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396"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5FA5ACAD" w14:textId="55CFC42E" w:rsidR="00FE0C5A" w:rsidRPr="008E7381" w:rsidRDefault="00FE0C5A" w:rsidP="00FE0C5A">
            <w:pPr>
              <w:jc w:val="left"/>
              <w:rPr>
                <w:ins w:id="10397" w:author="Erlie Hasam Morfin Zavalza" w:date="2014-11-22T20:44:00Z"/>
                <w:rFonts w:ascii="Perpetua" w:hAnsi="Perpetua"/>
                <w:color w:val="000000"/>
                <w:sz w:val="22"/>
                <w:szCs w:val="36"/>
                <w:lang w:val="es-MX" w:eastAsia="es-MX"/>
                <w:rPrChange w:id="10398" w:author="Erlie Hasam Morfin Zavalza" w:date="2014-11-22T20:44:00Z">
                  <w:rPr>
                    <w:ins w:id="10399" w:author="Erlie Hasam Morfin Zavalza" w:date="2014-11-22T20:44:00Z"/>
                    <w:rFonts w:ascii="Perpetua" w:hAnsi="Perpetua"/>
                    <w:color w:val="000000"/>
                    <w:sz w:val="36"/>
                    <w:szCs w:val="36"/>
                    <w:lang w:val="es-MX" w:eastAsia="es-MX"/>
                  </w:rPr>
                </w:rPrChange>
              </w:rPr>
            </w:pPr>
            <w:ins w:id="10400" w:author="Erlie Hasam Morfin Zavalza" w:date="2014-11-22T20:54:00Z">
              <w:r>
                <w:rPr>
                  <w:rFonts w:ascii="Perpetua" w:hAnsi="Perpetua"/>
                  <w:color w:val="000000"/>
                  <w:sz w:val="22"/>
                  <w:szCs w:val="36"/>
                  <w:lang w:val="es-MX" w:eastAsia="es-MX"/>
                </w:rPr>
                <w:t>Febrero</w:t>
              </w:r>
            </w:ins>
          </w:p>
        </w:tc>
        <w:tc>
          <w:tcPr>
            <w:tcW w:w="1034" w:type="pct"/>
            <w:tcBorders>
              <w:top w:val="nil"/>
              <w:left w:val="nil"/>
              <w:bottom w:val="single" w:sz="4" w:space="0" w:color="auto"/>
              <w:right w:val="single" w:sz="4" w:space="0" w:color="auto"/>
            </w:tcBorders>
            <w:shd w:val="clear" w:color="000000" w:fill="FCD5B4"/>
            <w:vAlign w:val="center"/>
            <w:hideMark/>
            <w:tcPrChange w:id="10401"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71DE4262" w14:textId="77777777" w:rsidR="00FE0C5A" w:rsidRPr="008E7381" w:rsidRDefault="00FE0C5A" w:rsidP="00FE0C5A">
            <w:pPr>
              <w:jc w:val="left"/>
              <w:rPr>
                <w:ins w:id="10402" w:author="Erlie Hasam Morfin Zavalza" w:date="2014-11-22T20:44:00Z"/>
                <w:rFonts w:ascii="Perpetua" w:hAnsi="Perpetua"/>
                <w:color w:val="000000"/>
                <w:sz w:val="22"/>
                <w:szCs w:val="36"/>
                <w:lang w:val="es-MX" w:eastAsia="es-MX"/>
                <w:rPrChange w:id="10403" w:author="Erlie Hasam Morfin Zavalza" w:date="2014-11-22T20:44:00Z">
                  <w:rPr>
                    <w:ins w:id="10404" w:author="Erlie Hasam Morfin Zavalza" w:date="2014-11-22T20:44:00Z"/>
                    <w:rFonts w:ascii="Perpetua" w:hAnsi="Perpetua"/>
                    <w:color w:val="000000"/>
                    <w:sz w:val="36"/>
                    <w:szCs w:val="36"/>
                    <w:lang w:val="es-MX" w:eastAsia="es-MX"/>
                  </w:rPr>
                </w:rPrChange>
              </w:rPr>
            </w:pPr>
            <w:ins w:id="10405" w:author="Erlie Hasam Morfin Zavalza" w:date="2014-11-22T20:44:00Z">
              <w:r w:rsidRPr="008E7381">
                <w:rPr>
                  <w:rFonts w:ascii="Perpetua" w:hAnsi="Perpetua"/>
                  <w:color w:val="000000"/>
                  <w:sz w:val="22"/>
                  <w:szCs w:val="36"/>
                  <w:lang w:val="es-MX" w:eastAsia="es-MX"/>
                  <w:rPrChange w:id="10406"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407"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76A5AC20" w14:textId="77777777" w:rsidR="00FE0C5A" w:rsidRPr="008E7381" w:rsidRDefault="00FE0C5A" w:rsidP="00FE0C5A">
            <w:pPr>
              <w:jc w:val="left"/>
              <w:rPr>
                <w:ins w:id="10408" w:author="Erlie Hasam Morfin Zavalza" w:date="2014-11-22T20:44:00Z"/>
                <w:rFonts w:ascii="Perpetua" w:hAnsi="Perpetua"/>
                <w:color w:val="000000"/>
                <w:sz w:val="22"/>
                <w:szCs w:val="36"/>
                <w:lang w:val="es-MX" w:eastAsia="es-MX"/>
                <w:rPrChange w:id="10409" w:author="Erlie Hasam Morfin Zavalza" w:date="2014-11-22T20:44:00Z">
                  <w:rPr>
                    <w:ins w:id="10410" w:author="Erlie Hasam Morfin Zavalza" w:date="2014-11-22T20:44:00Z"/>
                    <w:rFonts w:ascii="Perpetua" w:hAnsi="Perpetua"/>
                    <w:color w:val="000000"/>
                    <w:sz w:val="36"/>
                    <w:szCs w:val="36"/>
                    <w:lang w:val="es-MX" w:eastAsia="es-MX"/>
                  </w:rPr>
                </w:rPrChange>
              </w:rPr>
            </w:pPr>
            <w:ins w:id="10411" w:author="Erlie Hasam Morfin Zavalza" w:date="2014-11-22T20:44:00Z">
              <w:r w:rsidRPr="008E7381">
                <w:rPr>
                  <w:rFonts w:ascii="Perpetua" w:hAnsi="Perpetua"/>
                  <w:color w:val="000000"/>
                  <w:sz w:val="22"/>
                  <w:szCs w:val="36"/>
                  <w:lang w:val="es-MX" w:eastAsia="es-MX"/>
                  <w:rPrChange w:id="10412" w:author="Erlie Hasam Morfin Zavalza" w:date="2014-11-22T20:44:00Z">
                    <w:rPr>
                      <w:rFonts w:ascii="Perpetua" w:hAnsi="Perpetua"/>
                      <w:color w:val="000000"/>
                      <w:sz w:val="36"/>
                      <w:szCs w:val="36"/>
                      <w:lang w:val="es-MX" w:eastAsia="es-MX"/>
                    </w:rPr>
                  </w:rPrChange>
                </w:rPr>
                <w:t>750</w:t>
              </w:r>
            </w:ins>
          </w:p>
        </w:tc>
        <w:tc>
          <w:tcPr>
            <w:tcW w:w="1278" w:type="pct"/>
            <w:tcBorders>
              <w:top w:val="nil"/>
              <w:left w:val="nil"/>
              <w:bottom w:val="single" w:sz="4" w:space="0" w:color="auto"/>
              <w:right w:val="single" w:sz="4" w:space="0" w:color="auto"/>
            </w:tcBorders>
            <w:shd w:val="clear" w:color="000000" w:fill="FCD5B4"/>
            <w:vAlign w:val="center"/>
            <w:hideMark/>
            <w:tcPrChange w:id="10413"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4CC931A6" w14:textId="77777777" w:rsidR="00FE0C5A" w:rsidRPr="008E7381" w:rsidRDefault="00FE0C5A" w:rsidP="00FE0C5A">
            <w:pPr>
              <w:jc w:val="left"/>
              <w:rPr>
                <w:ins w:id="10414" w:author="Erlie Hasam Morfin Zavalza" w:date="2014-11-22T20:44:00Z"/>
                <w:rFonts w:ascii="Perpetua" w:hAnsi="Perpetua"/>
                <w:color w:val="000000"/>
                <w:sz w:val="22"/>
                <w:szCs w:val="36"/>
                <w:lang w:val="es-MX" w:eastAsia="es-MX"/>
                <w:rPrChange w:id="10415" w:author="Erlie Hasam Morfin Zavalza" w:date="2014-11-22T20:44:00Z">
                  <w:rPr>
                    <w:ins w:id="10416" w:author="Erlie Hasam Morfin Zavalza" w:date="2014-11-22T20:44:00Z"/>
                    <w:rFonts w:ascii="Perpetua" w:hAnsi="Perpetua"/>
                    <w:color w:val="000000"/>
                    <w:sz w:val="36"/>
                    <w:szCs w:val="36"/>
                    <w:lang w:val="es-MX" w:eastAsia="es-MX"/>
                  </w:rPr>
                </w:rPrChange>
              </w:rPr>
            </w:pPr>
            <w:ins w:id="10417" w:author="Erlie Hasam Morfin Zavalza" w:date="2014-11-22T20:44:00Z">
              <w:r w:rsidRPr="008E7381">
                <w:rPr>
                  <w:rFonts w:ascii="Perpetua" w:hAnsi="Perpetua"/>
                  <w:color w:val="000000"/>
                  <w:sz w:val="22"/>
                  <w:szCs w:val="36"/>
                  <w:lang w:val="es-MX" w:eastAsia="es-MX"/>
                  <w:rPrChange w:id="10418" w:author="Erlie Hasam Morfin Zavalza" w:date="2014-11-22T20:44:00Z">
                    <w:rPr>
                      <w:rFonts w:ascii="Perpetua" w:hAnsi="Perpetua"/>
                      <w:color w:val="000000"/>
                      <w:sz w:val="36"/>
                      <w:szCs w:val="36"/>
                      <w:lang w:val="es-MX" w:eastAsia="es-MX"/>
                    </w:rPr>
                  </w:rPrChange>
                </w:rPr>
                <w:t>770</w:t>
              </w:r>
            </w:ins>
          </w:p>
        </w:tc>
        <w:tc>
          <w:tcPr>
            <w:tcW w:w="895" w:type="pct"/>
            <w:tcBorders>
              <w:top w:val="nil"/>
              <w:left w:val="nil"/>
              <w:bottom w:val="single" w:sz="4" w:space="0" w:color="auto"/>
              <w:right w:val="single" w:sz="4" w:space="0" w:color="auto"/>
            </w:tcBorders>
            <w:shd w:val="clear" w:color="000000" w:fill="FCD5B4"/>
            <w:vAlign w:val="center"/>
            <w:hideMark/>
            <w:tcPrChange w:id="10419"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5D82880B" w14:textId="77777777" w:rsidR="00FE0C5A" w:rsidRPr="008E7381" w:rsidRDefault="00FE0C5A" w:rsidP="00FE0C5A">
            <w:pPr>
              <w:jc w:val="center"/>
              <w:rPr>
                <w:ins w:id="10420" w:author="Erlie Hasam Morfin Zavalza" w:date="2014-11-22T20:44:00Z"/>
                <w:rFonts w:ascii="Perpetua" w:hAnsi="Perpetua"/>
                <w:sz w:val="22"/>
                <w:szCs w:val="36"/>
                <w:lang w:val="es-MX" w:eastAsia="es-MX"/>
                <w:rPrChange w:id="10421" w:author="Erlie Hasam Morfin Zavalza" w:date="2014-11-22T20:44:00Z">
                  <w:rPr>
                    <w:ins w:id="10422" w:author="Erlie Hasam Morfin Zavalza" w:date="2014-11-22T20:44:00Z"/>
                    <w:rFonts w:ascii="Perpetua" w:hAnsi="Perpetua"/>
                    <w:sz w:val="36"/>
                    <w:szCs w:val="36"/>
                    <w:lang w:val="es-MX" w:eastAsia="es-MX"/>
                  </w:rPr>
                </w:rPrChange>
              </w:rPr>
            </w:pPr>
            <w:ins w:id="10423" w:author="Erlie Hasam Morfin Zavalza" w:date="2014-11-22T20:44:00Z">
              <w:r w:rsidRPr="008E7381">
                <w:rPr>
                  <w:rFonts w:ascii="Perpetua" w:hAnsi="Perpetua"/>
                  <w:sz w:val="22"/>
                  <w:szCs w:val="36"/>
                  <w:lang w:val="es-MX" w:eastAsia="es-MX"/>
                  <w:rPrChange w:id="10424" w:author="Erlie Hasam Morfin Zavalza" w:date="2014-11-22T20:44:00Z">
                    <w:rPr>
                      <w:rFonts w:ascii="Perpetua" w:hAnsi="Perpetua"/>
                      <w:sz w:val="36"/>
                      <w:szCs w:val="36"/>
                      <w:lang w:val="es-MX" w:eastAsia="es-MX"/>
                    </w:rPr>
                  </w:rPrChange>
                </w:rPr>
                <w:t xml:space="preserve"> $   1,050,000.00 </w:t>
              </w:r>
            </w:ins>
          </w:p>
        </w:tc>
      </w:tr>
      <w:tr w:rsidR="00FE0C5A" w:rsidRPr="008E7381" w14:paraId="5836A0E3" w14:textId="77777777" w:rsidTr="00983864">
        <w:tblPrEx>
          <w:tblPrExChange w:id="10425" w:author="Erlie Hasam Morfin Zavalza" w:date="2014-11-22T20:45:00Z">
            <w:tblPrEx>
              <w:tblW w:w="5135" w:type="pct"/>
            </w:tblPrEx>
          </w:tblPrExChange>
        </w:tblPrEx>
        <w:trPr>
          <w:trHeight w:val="162"/>
          <w:ins w:id="10426" w:author="Erlie Hasam Morfin Zavalza" w:date="2014-11-22T20:44:00Z"/>
          <w:trPrChange w:id="10427"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428"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57FEF09D" w14:textId="72AEC63A" w:rsidR="00FE0C5A" w:rsidRPr="008E7381" w:rsidRDefault="00FE0C5A" w:rsidP="00FE0C5A">
            <w:pPr>
              <w:jc w:val="left"/>
              <w:rPr>
                <w:ins w:id="10429" w:author="Erlie Hasam Morfin Zavalza" w:date="2014-11-22T20:44:00Z"/>
                <w:rFonts w:ascii="Perpetua" w:hAnsi="Perpetua"/>
                <w:color w:val="000000"/>
                <w:sz w:val="22"/>
                <w:szCs w:val="36"/>
                <w:lang w:val="es-MX" w:eastAsia="es-MX"/>
                <w:rPrChange w:id="10430" w:author="Erlie Hasam Morfin Zavalza" w:date="2014-11-22T20:44:00Z">
                  <w:rPr>
                    <w:ins w:id="10431" w:author="Erlie Hasam Morfin Zavalza" w:date="2014-11-22T20:44:00Z"/>
                    <w:rFonts w:ascii="Perpetua" w:hAnsi="Perpetua"/>
                    <w:color w:val="000000"/>
                    <w:sz w:val="36"/>
                    <w:szCs w:val="36"/>
                    <w:lang w:val="es-MX" w:eastAsia="es-MX"/>
                  </w:rPr>
                </w:rPrChange>
              </w:rPr>
            </w:pPr>
            <w:ins w:id="10432" w:author="Erlie Hasam Morfin Zavalza" w:date="2014-11-22T20:54:00Z">
              <w:r>
                <w:rPr>
                  <w:rFonts w:ascii="Perpetua" w:hAnsi="Perpetua"/>
                  <w:color w:val="000000"/>
                  <w:sz w:val="22"/>
                  <w:szCs w:val="36"/>
                  <w:lang w:val="es-MX" w:eastAsia="es-MX"/>
                </w:rPr>
                <w:t>Marzo</w:t>
              </w:r>
            </w:ins>
          </w:p>
        </w:tc>
        <w:tc>
          <w:tcPr>
            <w:tcW w:w="1034" w:type="pct"/>
            <w:tcBorders>
              <w:top w:val="nil"/>
              <w:left w:val="nil"/>
              <w:bottom w:val="single" w:sz="4" w:space="0" w:color="auto"/>
              <w:right w:val="single" w:sz="4" w:space="0" w:color="auto"/>
            </w:tcBorders>
            <w:shd w:val="clear" w:color="000000" w:fill="FCD5B4"/>
            <w:vAlign w:val="center"/>
            <w:hideMark/>
            <w:tcPrChange w:id="10433"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6A6189D4" w14:textId="77777777" w:rsidR="00FE0C5A" w:rsidRPr="008E7381" w:rsidRDefault="00FE0C5A" w:rsidP="00FE0C5A">
            <w:pPr>
              <w:jc w:val="left"/>
              <w:rPr>
                <w:ins w:id="10434" w:author="Erlie Hasam Morfin Zavalza" w:date="2014-11-22T20:44:00Z"/>
                <w:rFonts w:ascii="Perpetua" w:hAnsi="Perpetua"/>
                <w:color w:val="000000"/>
                <w:sz w:val="22"/>
                <w:szCs w:val="36"/>
                <w:lang w:val="es-MX" w:eastAsia="es-MX"/>
                <w:rPrChange w:id="10435" w:author="Erlie Hasam Morfin Zavalza" w:date="2014-11-22T20:44:00Z">
                  <w:rPr>
                    <w:ins w:id="10436" w:author="Erlie Hasam Morfin Zavalza" w:date="2014-11-22T20:44:00Z"/>
                    <w:rFonts w:ascii="Perpetua" w:hAnsi="Perpetua"/>
                    <w:color w:val="000000"/>
                    <w:sz w:val="36"/>
                    <w:szCs w:val="36"/>
                    <w:lang w:val="es-MX" w:eastAsia="es-MX"/>
                  </w:rPr>
                </w:rPrChange>
              </w:rPr>
            </w:pPr>
            <w:ins w:id="10437" w:author="Erlie Hasam Morfin Zavalza" w:date="2014-11-22T20:44:00Z">
              <w:r w:rsidRPr="008E7381">
                <w:rPr>
                  <w:rFonts w:ascii="Perpetua" w:hAnsi="Perpetua"/>
                  <w:color w:val="000000"/>
                  <w:sz w:val="22"/>
                  <w:szCs w:val="36"/>
                  <w:lang w:val="es-MX" w:eastAsia="es-MX"/>
                  <w:rPrChange w:id="10438"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439"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3AF17F34" w14:textId="77777777" w:rsidR="00FE0C5A" w:rsidRPr="008E7381" w:rsidRDefault="00FE0C5A" w:rsidP="00FE0C5A">
            <w:pPr>
              <w:jc w:val="left"/>
              <w:rPr>
                <w:ins w:id="10440" w:author="Erlie Hasam Morfin Zavalza" w:date="2014-11-22T20:44:00Z"/>
                <w:rFonts w:ascii="Perpetua" w:hAnsi="Perpetua"/>
                <w:color w:val="000000"/>
                <w:sz w:val="22"/>
                <w:szCs w:val="36"/>
                <w:lang w:val="es-MX" w:eastAsia="es-MX"/>
                <w:rPrChange w:id="10441" w:author="Erlie Hasam Morfin Zavalza" w:date="2014-11-22T20:44:00Z">
                  <w:rPr>
                    <w:ins w:id="10442" w:author="Erlie Hasam Morfin Zavalza" w:date="2014-11-22T20:44:00Z"/>
                    <w:rFonts w:ascii="Perpetua" w:hAnsi="Perpetua"/>
                    <w:color w:val="000000"/>
                    <w:sz w:val="36"/>
                    <w:szCs w:val="36"/>
                    <w:lang w:val="es-MX" w:eastAsia="es-MX"/>
                  </w:rPr>
                </w:rPrChange>
              </w:rPr>
            </w:pPr>
            <w:ins w:id="10443" w:author="Erlie Hasam Morfin Zavalza" w:date="2014-11-22T20:44:00Z">
              <w:r w:rsidRPr="008E7381">
                <w:rPr>
                  <w:rFonts w:ascii="Perpetua" w:hAnsi="Perpetua"/>
                  <w:color w:val="000000"/>
                  <w:sz w:val="22"/>
                  <w:szCs w:val="36"/>
                  <w:lang w:val="es-MX" w:eastAsia="es-MX"/>
                  <w:rPrChange w:id="10444" w:author="Erlie Hasam Morfin Zavalza" w:date="2014-11-22T20:44:00Z">
                    <w:rPr>
                      <w:rFonts w:ascii="Perpetua" w:hAnsi="Perpetua"/>
                      <w:color w:val="000000"/>
                      <w:sz w:val="36"/>
                      <w:szCs w:val="36"/>
                      <w:lang w:val="es-MX" w:eastAsia="es-MX"/>
                    </w:rPr>
                  </w:rPrChange>
                </w:rPr>
                <w:t>800</w:t>
              </w:r>
            </w:ins>
          </w:p>
        </w:tc>
        <w:tc>
          <w:tcPr>
            <w:tcW w:w="1278" w:type="pct"/>
            <w:tcBorders>
              <w:top w:val="nil"/>
              <w:left w:val="nil"/>
              <w:bottom w:val="single" w:sz="4" w:space="0" w:color="auto"/>
              <w:right w:val="single" w:sz="4" w:space="0" w:color="auto"/>
            </w:tcBorders>
            <w:shd w:val="clear" w:color="000000" w:fill="FCD5B4"/>
            <w:vAlign w:val="center"/>
            <w:hideMark/>
            <w:tcPrChange w:id="10445"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5DA9CB06" w14:textId="77777777" w:rsidR="00FE0C5A" w:rsidRPr="008E7381" w:rsidRDefault="00FE0C5A" w:rsidP="00FE0C5A">
            <w:pPr>
              <w:jc w:val="left"/>
              <w:rPr>
                <w:ins w:id="10446" w:author="Erlie Hasam Morfin Zavalza" w:date="2014-11-22T20:44:00Z"/>
                <w:rFonts w:ascii="Perpetua" w:hAnsi="Perpetua"/>
                <w:color w:val="000000"/>
                <w:sz w:val="22"/>
                <w:szCs w:val="36"/>
                <w:lang w:val="es-MX" w:eastAsia="es-MX"/>
                <w:rPrChange w:id="10447" w:author="Erlie Hasam Morfin Zavalza" w:date="2014-11-22T20:44:00Z">
                  <w:rPr>
                    <w:ins w:id="10448" w:author="Erlie Hasam Morfin Zavalza" w:date="2014-11-22T20:44:00Z"/>
                    <w:rFonts w:ascii="Perpetua" w:hAnsi="Perpetua"/>
                    <w:color w:val="000000"/>
                    <w:sz w:val="36"/>
                    <w:szCs w:val="36"/>
                    <w:lang w:val="es-MX" w:eastAsia="es-MX"/>
                  </w:rPr>
                </w:rPrChange>
              </w:rPr>
            </w:pPr>
            <w:ins w:id="10449" w:author="Erlie Hasam Morfin Zavalza" w:date="2014-11-22T20:44:00Z">
              <w:r w:rsidRPr="008E7381">
                <w:rPr>
                  <w:rFonts w:ascii="Perpetua" w:hAnsi="Perpetua"/>
                  <w:color w:val="000000"/>
                  <w:sz w:val="22"/>
                  <w:szCs w:val="36"/>
                  <w:lang w:val="es-MX" w:eastAsia="es-MX"/>
                  <w:rPrChange w:id="10450" w:author="Erlie Hasam Morfin Zavalza" w:date="2014-11-22T20:44:00Z">
                    <w:rPr>
                      <w:rFonts w:ascii="Perpetua" w:hAnsi="Perpetua"/>
                      <w:color w:val="000000"/>
                      <w:sz w:val="36"/>
                      <w:szCs w:val="36"/>
                      <w:lang w:val="es-MX" w:eastAsia="es-MX"/>
                    </w:rPr>
                  </w:rPrChange>
                </w:rPr>
                <w:t>820</w:t>
              </w:r>
            </w:ins>
          </w:p>
        </w:tc>
        <w:tc>
          <w:tcPr>
            <w:tcW w:w="895" w:type="pct"/>
            <w:tcBorders>
              <w:top w:val="nil"/>
              <w:left w:val="nil"/>
              <w:bottom w:val="single" w:sz="4" w:space="0" w:color="auto"/>
              <w:right w:val="single" w:sz="4" w:space="0" w:color="auto"/>
            </w:tcBorders>
            <w:shd w:val="clear" w:color="000000" w:fill="FCD5B4"/>
            <w:vAlign w:val="center"/>
            <w:hideMark/>
            <w:tcPrChange w:id="10451"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55DE9CEA" w14:textId="77777777" w:rsidR="00FE0C5A" w:rsidRPr="008E7381" w:rsidRDefault="00FE0C5A" w:rsidP="00FE0C5A">
            <w:pPr>
              <w:jc w:val="center"/>
              <w:rPr>
                <w:ins w:id="10452" w:author="Erlie Hasam Morfin Zavalza" w:date="2014-11-22T20:44:00Z"/>
                <w:rFonts w:ascii="Perpetua" w:hAnsi="Perpetua"/>
                <w:sz w:val="22"/>
                <w:szCs w:val="36"/>
                <w:lang w:val="es-MX" w:eastAsia="es-MX"/>
                <w:rPrChange w:id="10453" w:author="Erlie Hasam Morfin Zavalza" w:date="2014-11-22T20:44:00Z">
                  <w:rPr>
                    <w:ins w:id="10454" w:author="Erlie Hasam Morfin Zavalza" w:date="2014-11-22T20:44:00Z"/>
                    <w:rFonts w:ascii="Perpetua" w:hAnsi="Perpetua"/>
                    <w:sz w:val="36"/>
                    <w:szCs w:val="36"/>
                    <w:lang w:val="es-MX" w:eastAsia="es-MX"/>
                  </w:rPr>
                </w:rPrChange>
              </w:rPr>
            </w:pPr>
            <w:ins w:id="10455" w:author="Erlie Hasam Morfin Zavalza" w:date="2014-11-22T20:44:00Z">
              <w:r w:rsidRPr="008E7381">
                <w:rPr>
                  <w:rFonts w:ascii="Perpetua" w:hAnsi="Perpetua"/>
                  <w:sz w:val="22"/>
                  <w:szCs w:val="36"/>
                  <w:lang w:val="es-MX" w:eastAsia="es-MX"/>
                  <w:rPrChange w:id="10456" w:author="Erlie Hasam Morfin Zavalza" w:date="2014-11-22T20:44:00Z">
                    <w:rPr>
                      <w:rFonts w:ascii="Perpetua" w:hAnsi="Perpetua"/>
                      <w:sz w:val="36"/>
                      <w:szCs w:val="36"/>
                      <w:lang w:val="es-MX" w:eastAsia="es-MX"/>
                    </w:rPr>
                  </w:rPrChange>
                </w:rPr>
                <w:t xml:space="preserve"> $   1,120,000.00 </w:t>
              </w:r>
            </w:ins>
          </w:p>
        </w:tc>
      </w:tr>
      <w:tr w:rsidR="00FE0C5A" w:rsidRPr="008E7381" w14:paraId="5B548801" w14:textId="77777777" w:rsidTr="00983864">
        <w:tblPrEx>
          <w:tblPrExChange w:id="10457" w:author="Erlie Hasam Morfin Zavalza" w:date="2014-11-22T20:45:00Z">
            <w:tblPrEx>
              <w:tblW w:w="5135" w:type="pct"/>
            </w:tblPrEx>
          </w:tblPrExChange>
        </w:tblPrEx>
        <w:trPr>
          <w:trHeight w:val="50"/>
          <w:ins w:id="10458" w:author="Erlie Hasam Morfin Zavalza" w:date="2014-11-22T20:44:00Z"/>
          <w:trPrChange w:id="10459"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460"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42C7032D" w14:textId="6C3AE9DC" w:rsidR="00FE0C5A" w:rsidRPr="008E7381" w:rsidRDefault="00FE0C5A" w:rsidP="00FE0C5A">
            <w:pPr>
              <w:jc w:val="left"/>
              <w:rPr>
                <w:ins w:id="10461" w:author="Erlie Hasam Morfin Zavalza" w:date="2014-11-22T20:44:00Z"/>
                <w:rFonts w:ascii="Perpetua" w:hAnsi="Perpetua"/>
                <w:color w:val="000000"/>
                <w:sz w:val="22"/>
                <w:szCs w:val="36"/>
                <w:lang w:val="es-MX" w:eastAsia="es-MX"/>
                <w:rPrChange w:id="10462" w:author="Erlie Hasam Morfin Zavalza" w:date="2014-11-22T20:44:00Z">
                  <w:rPr>
                    <w:ins w:id="10463" w:author="Erlie Hasam Morfin Zavalza" w:date="2014-11-22T20:44:00Z"/>
                    <w:rFonts w:ascii="Perpetua" w:hAnsi="Perpetua"/>
                    <w:color w:val="000000"/>
                    <w:sz w:val="36"/>
                    <w:szCs w:val="36"/>
                    <w:lang w:val="es-MX" w:eastAsia="es-MX"/>
                  </w:rPr>
                </w:rPrChange>
              </w:rPr>
            </w:pPr>
            <w:ins w:id="10464" w:author="Erlie Hasam Morfin Zavalza" w:date="2014-11-22T20:54:00Z">
              <w:r>
                <w:rPr>
                  <w:rFonts w:ascii="Perpetua" w:hAnsi="Perpetua"/>
                  <w:color w:val="000000"/>
                  <w:sz w:val="22"/>
                  <w:szCs w:val="36"/>
                  <w:lang w:val="es-MX" w:eastAsia="es-MX"/>
                </w:rPr>
                <w:t>Abril</w:t>
              </w:r>
            </w:ins>
          </w:p>
        </w:tc>
        <w:tc>
          <w:tcPr>
            <w:tcW w:w="1034" w:type="pct"/>
            <w:tcBorders>
              <w:top w:val="nil"/>
              <w:left w:val="nil"/>
              <w:bottom w:val="single" w:sz="4" w:space="0" w:color="auto"/>
              <w:right w:val="single" w:sz="4" w:space="0" w:color="auto"/>
            </w:tcBorders>
            <w:shd w:val="clear" w:color="000000" w:fill="FCD5B4"/>
            <w:vAlign w:val="center"/>
            <w:hideMark/>
            <w:tcPrChange w:id="10465"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67D19F99" w14:textId="77777777" w:rsidR="00FE0C5A" w:rsidRPr="008E7381" w:rsidRDefault="00FE0C5A" w:rsidP="00FE0C5A">
            <w:pPr>
              <w:jc w:val="left"/>
              <w:rPr>
                <w:ins w:id="10466" w:author="Erlie Hasam Morfin Zavalza" w:date="2014-11-22T20:44:00Z"/>
                <w:rFonts w:ascii="Perpetua" w:hAnsi="Perpetua"/>
                <w:color w:val="000000"/>
                <w:sz w:val="22"/>
                <w:szCs w:val="36"/>
                <w:lang w:val="es-MX" w:eastAsia="es-MX"/>
                <w:rPrChange w:id="10467" w:author="Erlie Hasam Morfin Zavalza" w:date="2014-11-22T20:44:00Z">
                  <w:rPr>
                    <w:ins w:id="10468" w:author="Erlie Hasam Morfin Zavalza" w:date="2014-11-22T20:44:00Z"/>
                    <w:rFonts w:ascii="Perpetua" w:hAnsi="Perpetua"/>
                    <w:color w:val="000000"/>
                    <w:sz w:val="36"/>
                    <w:szCs w:val="36"/>
                    <w:lang w:val="es-MX" w:eastAsia="es-MX"/>
                  </w:rPr>
                </w:rPrChange>
              </w:rPr>
            </w:pPr>
            <w:ins w:id="10469" w:author="Erlie Hasam Morfin Zavalza" w:date="2014-11-22T20:44:00Z">
              <w:r w:rsidRPr="008E7381">
                <w:rPr>
                  <w:rFonts w:ascii="Perpetua" w:hAnsi="Perpetua"/>
                  <w:color w:val="000000"/>
                  <w:sz w:val="22"/>
                  <w:szCs w:val="36"/>
                  <w:lang w:val="es-MX" w:eastAsia="es-MX"/>
                  <w:rPrChange w:id="10470"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471"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6FE4B102" w14:textId="77777777" w:rsidR="00FE0C5A" w:rsidRPr="008E7381" w:rsidRDefault="00FE0C5A" w:rsidP="00FE0C5A">
            <w:pPr>
              <w:jc w:val="left"/>
              <w:rPr>
                <w:ins w:id="10472" w:author="Erlie Hasam Morfin Zavalza" w:date="2014-11-22T20:44:00Z"/>
                <w:rFonts w:ascii="Perpetua" w:hAnsi="Perpetua"/>
                <w:color w:val="000000"/>
                <w:sz w:val="22"/>
                <w:szCs w:val="36"/>
                <w:lang w:val="es-MX" w:eastAsia="es-MX"/>
                <w:rPrChange w:id="10473" w:author="Erlie Hasam Morfin Zavalza" w:date="2014-11-22T20:44:00Z">
                  <w:rPr>
                    <w:ins w:id="10474" w:author="Erlie Hasam Morfin Zavalza" w:date="2014-11-22T20:44:00Z"/>
                    <w:rFonts w:ascii="Perpetua" w:hAnsi="Perpetua"/>
                    <w:color w:val="000000"/>
                    <w:sz w:val="36"/>
                    <w:szCs w:val="36"/>
                    <w:lang w:val="es-MX" w:eastAsia="es-MX"/>
                  </w:rPr>
                </w:rPrChange>
              </w:rPr>
            </w:pPr>
            <w:ins w:id="10475" w:author="Erlie Hasam Morfin Zavalza" w:date="2014-11-22T20:44:00Z">
              <w:r w:rsidRPr="008E7381">
                <w:rPr>
                  <w:rFonts w:ascii="Perpetua" w:hAnsi="Perpetua"/>
                  <w:color w:val="000000"/>
                  <w:sz w:val="22"/>
                  <w:szCs w:val="36"/>
                  <w:lang w:val="es-MX" w:eastAsia="es-MX"/>
                  <w:rPrChange w:id="10476" w:author="Erlie Hasam Morfin Zavalza" w:date="2014-11-22T20:44:00Z">
                    <w:rPr>
                      <w:rFonts w:ascii="Perpetua" w:hAnsi="Perpetua"/>
                      <w:color w:val="000000"/>
                      <w:sz w:val="36"/>
                      <w:szCs w:val="36"/>
                      <w:lang w:val="es-MX" w:eastAsia="es-MX"/>
                    </w:rPr>
                  </w:rPrChange>
                </w:rPr>
                <w:t>850</w:t>
              </w:r>
            </w:ins>
          </w:p>
        </w:tc>
        <w:tc>
          <w:tcPr>
            <w:tcW w:w="1278" w:type="pct"/>
            <w:tcBorders>
              <w:top w:val="nil"/>
              <w:left w:val="nil"/>
              <w:bottom w:val="single" w:sz="4" w:space="0" w:color="auto"/>
              <w:right w:val="single" w:sz="4" w:space="0" w:color="auto"/>
            </w:tcBorders>
            <w:shd w:val="clear" w:color="000000" w:fill="FCD5B4"/>
            <w:vAlign w:val="center"/>
            <w:hideMark/>
            <w:tcPrChange w:id="10477"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3367804E" w14:textId="77777777" w:rsidR="00FE0C5A" w:rsidRPr="008E7381" w:rsidRDefault="00FE0C5A" w:rsidP="00FE0C5A">
            <w:pPr>
              <w:jc w:val="left"/>
              <w:rPr>
                <w:ins w:id="10478" w:author="Erlie Hasam Morfin Zavalza" w:date="2014-11-22T20:44:00Z"/>
                <w:rFonts w:ascii="Perpetua" w:hAnsi="Perpetua"/>
                <w:color w:val="000000"/>
                <w:sz w:val="22"/>
                <w:szCs w:val="36"/>
                <w:lang w:val="es-MX" w:eastAsia="es-MX"/>
                <w:rPrChange w:id="10479" w:author="Erlie Hasam Morfin Zavalza" w:date="2014-11-22T20:44:00Z">
                  <w:rPr>
                    <w:ins w:id="10480" w:author="Erlie Hasam Morfin Zavalza" w:date="2014-11-22T20:44:00Z"/>
                    <w:rFonts w:ascii="Perpetua" w:hAnsi="Perpetua"/>
                    <w:color w:val="000000"/>
                    <w:sz w:val="36"/>
                    <w:szCs w:val="36"/>
                    <w:lang w:val="es-MX" w:eastAsia="es-MX"/>
                  </w:rPr>
                </w:rPrChange>
              </w:rPr>
            </w:pPr>
            <w:ins w:id="10481" w:author="Erlie Hasam Morfin Zavalza" w:date="2014-11-22T20:44:00Z">
              <w:r w:rsidRPr="008E7381">
                <w:rPr>
                  <w:rFonts w:ascii="Perpetua" w:hAnsi="Perpetua"/>
                  <w:color w:val="000000"/>
                  <w:sz w:val="22"/>
                  <w:szCs w:val="36"/>
                  <w:lang w:val="es-MX" w:eastAsia="es-MX"/>
                  <w:rPrChange w:id="10482" w:author="Erlie Hasam Morfin Zavalza" w:date="2014-11-22T20:44:00Z">
                    <w:rPr>
                      <w:rFonts w:ascii="Perpetua" w:hAnsi="Perpetua"/>
                      <w:color w:val="000000"/>
                      <w:sz w:val="36"/>
                      <w:szCs w:val="36"/>
                      <w:lang w:val="es-MX" w:eastAsia="es-MX"/>
                    </w:rPr>
                  </w:rPrChange>
                </w:rPr>
                <w:t>880</w:t>
              </w:r>
            </w:ins>
          </w:p>
        </w:tc>
        <w:tc>
          <w:tcPr>
            <w:tcW w:w="895" w:type="pct"/>
            <w:tcBorders>
              <w:top w:val="nil"/>
              <w:left w:val="nil"/>
              <w:bottom w:val="single" w:sz="4" w:space="0" w:color="auto"/>
              <w:right w:val="single" w:sz="4" w:space="0" w:color="auto"/>
            </w:tcBorders>
            <w:shd w:val="clear" w:color="000000" w:fill="FCD5B4"/>
            <w:vAlign w:val="center"/>
            <w:hideMark/>
            <w:tcPrChange w:id="10483"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24B1FD70" w14:textId="77777777" w:rsidR="00FE0C5A" w:rsidRPr="008E7381" w:rsidRDefault="00FE0C5A" w:rsidP="00FE0C5A">
            <w:pPr>
              <w:jc w:val="center"/>
              <w:rPr>
                <w:ins w:id="10484" w:author="Erlie Hasam Morfin Zavalza" w:date="2014-11-22T20:44:00Z"/>
                <w:rFonts w:ascii="Perpetua" w:hAnsi="Perpetua"/>
                <w:sz w:val="22"/>
                <w:szCs w:val="36"/>
                <w:lang w:val="es-MX" w:eastAsia="es-MX"/>
                <w:rPrChange w:id="10485" w:author="Erlie Hasam Morfin Zavalza" w:date="2014-11-22T20:44:00Z">
                  <w:rPr>
                    <w:ins w:id="10486" w:author="Erlie Hasam Morfin Zavalza" w:date="2014-11-22T20:44:00Z"/>
                    <w:rFonts w:ascii="Perpetua" w:hAnsi="Perpetua"/>
                    <w:sz w:val="36"/>
                    <w:szCs w:val="36"/>
                    <w:lang w:val="es-MX" w:eastAsia="es-MX"/>
                  </w:rPr>
                </w:rPrChange>
              </w:rPr>
            </w:pPr>
            <w:ins w:id="10487" w:author="Erlie Hasam Morfin Zavalza" w:date="2014-11-22T20:44:00Z">
              <w:r w:rsidRPr="008E7381">
                <w:rPr>
                  <w:rFonts w:ascii="Perpetua" w:hAnsi="Perpetua"/>
                  <w:sz w:val="22"/>
                  <w:szCs w:val="36"/>
                  <w:lang w:val="es-MX" w:eastAsia="es-MX"/>
                  <w:rPrChange w:id="10488" w:author="Erlie Hasam Morfin Zavalza" w:date="2014-11-22T20:44:00Z">
                    <w:rPr>
                      <w:rFonts w:ascii="Perpetua" w:hAnsi="Perpetua"/>
                      <w:sz w:val="36"/>
                      <w:szCs w:val="36"/>
                      <w:lang w:val="es-MX" w:eastAsia="es-MX"/>
                    </w:rPr>
                  </w:rPrChange>
                </w:rPr>
                <w:t xml:space="preserve"> $   1,190,000.00 </w:t>
              </w:r>
            </w:ins>
          </w:p>
        </w:tc>
      </w:tr>
      <w:tr w:rsidR="00FE0C5A" w:rsidRPr="008E7381" w14:paraId="2F0C7B10" w14:textId="77777777" w:rsidTr="00983864">
        <w:tblPrEx>
          <w:tblPrExChange w:id="10489" w:author="Erlie Hasam Morfin Zavalza" w:date="2014-11-22T20:45:00Z">
            <w:tblPrEx>
              <w:tblW w:w="5135" w:type="pct"/>
            </w:tblPrEx>
          </w:tblPrExChange>
        </w:tblPrEx>
        <w:trPr>
          <w:trHeight w:val="56"/>
          <w:ins w:id="10490" w:author="Erlie Hasam Morfin Zavalza" w:date="2014-11-22T20:44:00Z"/>
          <w:trPrChange w:id="10491"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492"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54F271CB" w14:textId="152C539F" w:rsidR="00FE0C5A" w:rsidRPr="008E7381" w:rsidRDefault="00FE0C5A" w:rsidP="00FE0C5A">
            <w:pPr>
              <w:jc w:val="left"/>
              <w:rPr>
                <w:ins w:id="10493" w:author="Erlie Hasam Morfin Zavalza" w:date="2014-11-22T20:44:00Z"/>
                <w:rFonts w:ascii="Perpetua" w:hAnsi="Perpetua"/>
                <w:color w:val="000000"/>
                <w:sz w:val="22"/>
                <w:szCs w:val="36"/>
                <w:lang w:val="es-MX" w:eastAsia="es-MX"/>
                <w:rPrChange w:id="10494" w:author="Erlie Hasam Morfin Zavalza" w:date="2014-11-22T20:44:00Z">
                  <w:rPr>
                    <w:ins w:id="10495" w:author="Erlie Hasam Morfin Zavalza" w:date="2014-11-22T20:44:00Z"/>
                    <w:rFonts w:ascii="Perpetua" w:hAnsi="Perpetua"/>
                    <w:color w:val="000000"/>
                    <w:sz w:val="36"/>
                    <w:szCs w:val="36"/>
                    <w:lang w:val="es-MX" w:eastAsia="es-MX"/>
                  </w:rPr>
                </w:rPrChange>
              </w:rPr>
            </w:pPr>
            <w:ins w:id="10496" w:author="Erlie Hasam Morfin Zavalza" w:date="2014-11-22T20:54:00Z">
              <w:r>
                <w:rPr>
                  <w:rFonts w:ascii="Perpetua" w:hAnsi="Perpetua"/>
                  <w:color w:val="000000"/>
                  <w:sz w:val="22"/>
                  <w:szCs w:val="36"/>
                  <w:lang w:val="es-MX" w:eastAsia="es-MX"/>
                </w:rPr>
                <w:t>Mayo</w:t>
              </w:r>
            </w:ins>
          </w:p>
        </w:tc>
        <w:tc>
          <w:tcPr>
            <w:tcW w:w="1034" w:type="pct"/>
            <w:tcBorders>
              <w:top w:val="nil"/>
              <w:left w:val="nil"/>
              <w:bottom w:val="single" w:sz="4" w:space="0" w:color="auto"/>
              <w:right w:val="single" w:sz="4" w:space="0" w:color="auto"/>
            </w:tcBorders>
            <w:shd w:val="clear" w:color="000000" w:fill="FCD5B4"/>
            <w:vAlign w:val="center"/>
            <w:hideMark/>
            <w:tcPrChange w:id="10497"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74045402" w14:textId="77777777" w:rsidR="00FE0C5A" w:rsidRPr="008E7381" w:rsidRDefault="00FE0C5A" w:rsidP="00FE0C5A">
            <w:pPr>
              <w:jc w:val="left"/>
              <w:rPr>
                <w:ins w:id="10498" w:author="Erlie Hasam Morfin Zavalza" w:date="2014-11-22T20:44:00Z"/>
                <w:rFonts w:ascii="Perpetua" w:hAnsi="Perpetua"/>
                <w:color w:val="000000"/>
                <w:sz w:val="22"/>
                <w:szCs w:val="36"/>
                <w:lang w:val="es-MX" w:eastAsia="es-MX"/>
                <w:rPrChange w:id="10499" w:author="Erlie Hasam Morfin Zavalza" w:date="2014-11-22T20:44:00Z">
                  <w:rPr>
                    <w:ins w:id="10500" w:author="Erlie Hasam Morfin Zavalza" w:date="2014-11-22T20:44:00Z"/>
                    <w:rFonts w:ascii="Perpetua" w:hAnsi="Perpetua"/>
                    <w:color w:val="000000"/>
                    <w:sz w:val="36"/>
                    <w:szCs w:val="36"/>
                    <w:lang w:val="es-MX" w:eastAsia="es-MX"/>
                  </w:rPr>
                </w:rPrChange>
              </w:rPr>
            </w:pPr>
            <w:ins w:id="10501" w:author="Erlie Hasam Morfin Zavalza" w:date="2014-11-22T20:44:00Z">
              <w:r w:rsidRPr="008E7381">
                <w:rPr>
                  <w:rFonts w:ascii="Perpetua" w:hAnsi="Perpetua"/>
                  <w:color w:val="000000"/>
                  <w:sz w:val="22"/>
                  <w:szCs w:val="36"/>
                  <w:lang w:val="es-MX" w:eastAsia="es-MX"/>
                  <w:rPrChange w:id="10502"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503"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6517B3B4" w14:textId="77777777" w:rsidR="00FE0C5A" w:rsidRPr="008E7381" w:rsidRDefault="00FE0C5A" w:rsidP="00FE0C5A">
            <w:pPr>
              <w:jc w:val="left"/>
              <w:rPr>
                <w:ins w:id="10504" w:author="Erlie Hasam Morfin Zavalza" w:date="2014-11-22T20:44:00Z"/>
                <w:rFonts w:ascii="Perpetua" w:hAnsi="Perpetua"/>
                <w:color w:val="000000"/>
                <w:sz w:val="22"/>
                <w:szCs w:val="36"/>
                <w:lang w:val="es-MX" w:eastAsia="es-MX"/>
                <w:rPrChange w:id="10505" w:author="Erlie Hasam Morfin Zavalza" w:date="2014-11-22T20:44:00Z">
                  <w:rPr>
                    <w:ins w:id="10506" w:author="Erlie Hasam Morfin Zavalza" w:date="2014-11-22T20:44:00Z"/>
                    <w:rFonts w:ascii="Perpetua" w:hAnsi="Perpetua"/>
                    <w:color w:val="000000"/>
                    <w:sz w:val="36"/>
                    <w:szCs w:val="36"/>
                    <w:lang w:val="es-MX" w:eastAsia="es-MX"/>
                  </w:rPr>
                </w:rPrChange>
              </w:rPr>
            </w:pPr>
            <w:ins w:id="10507" w:author="Erlie Hasam Morfin Zavalza" w:date="2014-11-22T20:44:00Z">
              <w:r w:rsidRPr="008E7381">
                <w:rPr>
                  <w:rFonts w:ascii="Perpetua" w:hAnsi="Perpetua"/>
                  <w:color w:val="000000"/>
                  <w:sz w:val="22"/>
                  <w:szCs w:val="36"/>
                  <w:lang w:val="es-MX" w:eastAsia="es-MX"/>
                  <w:rPrChange w:id="10508" w:author="Erlie Hasam Morfin Zavalza" w:date="2014-11-22T20:44:00Z">
                    <w:rPr>
                      <w:rFonts w:ascii="Perpetua" w:hAnsi="Perpetua"/>
                      <w:color w:val="000000"/>
                      <w:sz w:val="36"/>
                      <w:szCs w:val="36"/>
                      <w:lang w:val="es-MX" w:eastAsia="es-MX"/>
                    </w:rPr>
                  </w:rPrChange>
                </w:rPr>
                <w:t>880</w:t>
              </w:r>
            </w:ins>
          </w:p>
        </w:tc>
        <w:tc>
          <w:tcPr>
            <w:tcW w:w="1278" w:type="pct"/>
            <w:tcBorders>
              <w:top w:val="nil"/>
              <w:left w:val="nil"/>
              <w:bottom w:val="single" w:sz="4" w:space="0" w:color="auto"/>
              <w:right w:val="single" w:sz="4" w:space="0" w:color="auto"/>
            </w:tcBorders>
            <w:shd w:val="clear" w:color="000000" w:fill="FCD5B4"/>
            <w:vAlign w:val="center"/>
            <w:hideMark/>
            <w:tcPrChange w:id="10509"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5955FEA5" w14:textId="77777777" w:rsidR="00FE0C5A" w:rsidRPr="008E7381" w:rsidRDefault="00FE0C5A" w:rsidP="00FE0C5A">
            <w:pPr>
              <w:jc w:val="left"/>
              <w:rPr>
                <w:ins w:id="10510" w:author="Erlie Hasam Morfin Zavalza" w:date="2014-11-22T20:44:00Z"/>
                <w:rFonts w:ascii="Perpetua" w:hAnsi="Perpetua"/>
                <w:color w:val="000000"/>
                <w:sz w:val="22"/>
                <w:szCs w:val="36"/>
                <w:lang w:val="es-MX" w:eastAsia="es-MX"/>
                <w:rPrChange w:id="10511" w:author="Erlie Hasam Morfin Zavalza" w:date="2014-11-22T20:44:00Z">
                  <w:rPr>
                    <w:ins w:id="10512" w:author="Erlie Hasam Morfin Zavalza" w:date="2014-11-22T20:44:00Z"/>
                    <w:rFonts w:ascii="Perpetua" w:hAnsi="Perpetua"/>
                    <w:color w:val="000000"/>
                    <w:sz w:val="36"/>
                    <w:szCs w:val="36"/>
                    <w:lang w:val="es-MX" w:eastAsia="es-MX"/>
                  </w:rPr>
                </w:rPrChange>
              </w:rPr>
            </w:pPr>
            <w:ins w:id="10513" w:author="Erlie Hasam Morfin Zavalza" w:date="2014-11-22T20:44:00Z">
              <w:r w:rsidRPr="008E7381">
                <w:rPr>
                  <w:rFonts w:ascii="Perpetua" w:hAnsi="Perpetua"/>
                  <w:color w:val="000000"/>
                  <w:sz w:val="22"/>
                  <w:szCs w:val="36"/>
                  <w:lang w:val="es-MX" w:eastAsia="es-MX"/>
                  <w:rPrChange w:id="10514" w:author="Erlie Hasam Morfin Zavalza" w:date="2014-11-22T20:44:00Z">
                    <w:rPr>
                      <w:rFonts w:ascii="Perpetua" w:hAnsi="Perpetua"/>
                      <w:color w:val="000000"/>
                      <w:sz w:val="36"/>
                      <w:szCs w:val="36"/>
                      <w:lang w:val="es-MX" w:eastAsia="es-MX"/>
                    </w:rPr>
                  </w:rPrChange>
                </w:rPr>
                <w:t>900</w:t>
              </w:r>
            </w:ins>
          </w:p>
        </w:tc>
        <w:tc>
          <w:tcPr>
            <w:tcW w:w="895" w:type="pct"/>
            <w:tcBorders>
              <w:top w:val="nil"/>
              <w:left w:val="nil"/>
              <w:bottom w:val="single" w:sz="4" w:space="0" w:color="auto"/>
              <w:right w:val="single" w:sz="4" w:space="0" w:color="auto"/>
            </w:tcBorders>
            <w:shd w:val="clear" w:color="000000" w:fill="FCD5B4"/>
            <w:vAlign w:val="center"/>
            <w:hideMark/>
            <w:tcPrChange w:id="10515"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5316DC41" w14:textId="77777777" w:rsidR="00FE0C5A" w:rsidRPr="008E7381" w:rsidRDefault="00FE0C5A" w:rsidP="00FE0C5A">
            <w:pPr>
              <w:jc w:val="center"/>
              <w:rPr>
                <w:ins w:id="10516" w:author="Erlie Hasam Morfin Zavalza" w:date="2014-11-22T20:44:00Z"/>
                <w:rFonts w:ascii="Perpetua" w:hAnsi="Perpetua"/>
                <w:sz w:val="22"/>
                <w:szCs w:val="36"/>
                <w:lang w:val="es-MX" w:eastAsia="es-MX"/>
                <w:rPrChange w:id="10517" w:author="Erlie Hasam Morfin Zavalza" w:date="2014-11-22T20:44:00Z">
                  <w:rPr>
                    <w:ins w:id="10518" w:author="Erlie Hasam Morfin Zavalza" w:date="2014-11-22T20:44:00Z"/>
                    <w:rFonts w:ascii="Perpetua" w:hAnsi="Perpetua"/>
                    <w:sz w:val="36"/>
                    <w:szCs w:val="36"/>
                    <w:lang w:val="es-MX" w:eastAsia="es-MX"/>
                  </w:rPr>
                </w:rPrChange>
              </w:rPr>
            </w:pPr>
            <w:ins w:id="10519" w:author="Erlie Hasam Morfin Zavalza" w:date="2014-11-22T20:44:00Z">
              <w:r w:rsidRPr="008E7381">
                <w:rPr>
                  <w:rFonts w:ascii="Perpetua" w:hAnsi="Perpetua"/>
                  <w:sz w:val="22"/>
                  <w:szCs w:val="36"/>
                  <w:lang w:val="es-MX" w:eastAsia="es-MX"/>
                  <w:rPrChange w:id="10520" w:author="Erlie Hasam Morfin Zavalza" w:date="2014-11-22T20:44:00Z">
                    <w:rPr>
                      <w:rFonts w:ascii="Perpetua" w:hAnsi="Perpetua"/>
                      <w:sz w:val="36"/>
                      <w:szCs w:val="36"/>
                      <w:lang w:val="es-MX" w:eastAsia="es-MX"/>
                    </w:rPr>
                  </w:rPrChange>
                </w:rPr>
                <w:t xml:space="preserve"> $   1,232,000.00 </w:t>
              </w:r>
            </w:ins>
          </w:p>
        </w:tc>
      </w:tr>
      <w:tr w:rsidR="00FE0C5A" w:rsidRPr="008E7381" w14:paraId="510A0D46" w14:textId="77777777" w:rsidTr="00983864">
        <w:tblPrEx>
          <w:tblPrExChange w:id="10521" w:author="Erlie Hasam Morfin Zavalza" w:date="2014-11-22T20:45:00Z">
            <w:tblPrEx>
              <w:tblW w:w="5135" w:type="pct"/>
            </w:tblPrEx>
          </w:tblPrExChange>
        </w:tblPrEx>
        <w:trPr>
          <w:trHeight w:val="215"/>
          <w:ins w:id="10522" w:author="Erlie Hasam Morfin Zavalza" w:date="2014-11-22T20:44:00Z"/>
          <w:trPrChange w:id="10523"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524"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0CD9D94D" w14:textId="719EDA7B" w:rsidR="00FE0C5A" w:rsidRPr="008E7381" w:rsidRDefault="00FE0C5A" w:rsidP="00FE0C5A">
            <w:pPr>
              <w:jc w:val="left"/>
              <w:rPr>
                <w:ins w:id="10525" w:author="Erlie Hasam Morfin Zavalza" w:date="2014-11-22T20:44:00Z"/>
                <w:rFonts w:ascii="Perpetua" w:hAnsi="Perpetua"/>
                <w:color w:val="000000"/>
                <w:sz w:val="22"/>
                <w:szCs w:val="36"/>
                <w:lang w:val="es-MX" w:eastAsia="es-MX"/>
                <w:rPrChange w:id="10526" w:author="Erlie Hasam Morfin Zavalza" w:date="2014-11-22T20:44:00Z">
                  <w:rPr>
                    <w:ins w:id="10527" w:author="Erlie Hasam Morfin Zavalza" w:date="2014-11-22T20:44:00Z"/>
                    <w:rFonts w:ascii="Perpetua" w:hAnsi="Perpetua"/>
                    <w:color w:val="000000"/>
                    <w:sz w:val="36"/>
                    <w:szCs w:val="36"/>
                    <w:lang w:val="es-MX" w:eastAsia="es-MX"/>
                  </w:rPr>
                </w:rPrChange>
              </w:rPr>
            </w:pPr>
            <w:ins w:id="10528" w:author="Erlie Hasam Morfin Zavalza" w:date="2014-11-22T20:54:00Z">
              <w:r>
                <w:rPr>
                  <w:rFonts w:ascii="Perpetua" w:hAnsi="Perpetua"/>
                  <w:color w:val="000000"/>
                  <w:sz w:val="22"/>
                  <w:szCs w:val="36"/>
                  <w:lang w:val="es-MX" w:eastAsia="es-MX"/>
                </w:rPr>
                <w:t>Junio</w:t>
              </w:r>
            </w:ins>
          </w:p>
        </w:tc>
        <w:tc>
          <w:tcPr>
            <w:tcW w:w="1034" w:type="pct"/>
            <w:tcBorders>
              <w:top w:val="nil"/>
              <w:left w:val="nil"/>
              <w:bottom w:val="single" w:sz="4" w:space="0" w:color="auto"/>
              <w:right w:val="single" w:sz="4" w:space="0" w:color="auto"/>
            </w:tcBorders>
            <w:shd w:val="clear" w:color="000000" w:fill="FCD5B4"/>
            <w:vAlign w:val="center"/>
            <w:hideMark/>
            <w:tcPrChange w:id="10529"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1C721333" w14:textId="77777777" w:rsidR="00FE0C5A" w:rsidRPr="008E7381" w:rsidRDefault="00FE0C5A" w:rsidP="00FE0C5A">
            <w:pPr>
              <w:jc w:val="left"/>
              <w:rPr>
                <w:ins w:id="10530" w:author="Erlie Hasam Morfin Zavalza" w:date="2014-11-22T20:44:00Z"/>
                <w:rFonts w:ascii="Perpetua" w:hAnsi="Perpetua"/>
                <w:color w:val="000000"/>
                <w:sz w:val="22"/>
                <w:szCs w:val="36"/>
                <w:lang w:val="es-MX" w:eastAsia="es-MX"/>
                <w:rPrChange w:id="10531" w:author="Erlie Hasam Morfin Zavalza" w:date="2014-11-22T20:44:00Z">
                  <w:rPr>
                    <w:ins w:id="10532" w:author="Erlie Hasam Morfin Zavalza" w:date="2014-11-22T20:44:00Z"/>
                    <w:rFonts w:ascii="Perpetua" w:hAnsi="Perpetua"/>
                    <w:color w:val="000000"/>
                    <w:sz w:val="36"/>
                    <w:szCs w:val="36"/>
                    <w:lang w:val="es-MX" w:eastAsia="es-MX"/>
                  </w:rPr>
                </w:rPrChange>
              </w:rPr>
            </w:pPr>
            <w:ins w:id="10533" w:author="Erlie Hasam Morfin Zavalza" w:date="2014-11-22T20:44:00Z">
              <w:r w:rsidRPr="008E7381">
                <w:rPr>
                  <w:rFonts w:ascii="Perpetua" w:hAnsi="Perpetua"/>
                  <w:color w:val="000000"/>
                  <w:sz w:val="22"/>
                  <w:szCs w:val="36"/>
                  <w:lang w:val="es-MX" w:eastAsia="es-MX"/>
                  <w:rPrChange w:id="10534"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535"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5F575628" w14:textId="77777777" w:rsidR="00FE0C5A" w:rsidRPr="008E7381" w:rsidRDefault="00FE0C5A" w:rsidP="00FE0C5A">
            <w:pPr>
              <w:jc w:val="left"/>
              <w:rPr>
                <w:ins w:id="10536" w:author="Erlie Hasam Morfin Zavalza" w:date="2014-11-22T20:44:00Z"/>
                <w:rFonts w:ascii="Perpetua" w:hAnsi="Perpetua"/>
                <w:color w:val="000000"/>
                <w:sz w:val="22"/>
                <w:szCs w:val="36"/>
                <w:lang w:val="es-MX" w:eastAsia="es-MX"/>
                <w:rPrChange w:id="10537" w:author="Erlie Hasam Morfin Zavalza" w:date="2014-11-22T20:44:00Z">
                  <w:rPr>
                    <w:ins w:id="10538" w:author="Erlie Hasam Morfin Zavalza" w:date="2014-11-22T20:44:00Z"/>
                    <w:rFonts w:ascii="Perpetua" w:hAnsi="Perpetua"/>
                    <w:color w:val="000000"/>
                    <w:sz w:val="36"/>
                    <w:szCs w:val="36"/>
                    <w:lang w:val="es-MX" w:eastAsia="es-MX"/>
                  </w:rPr>
                </w:rPrChange>
              </w:rPr>
            </w:pPr>
            <w:ins w:id="10539" w:author="Erlie Hasam Morfin Zavalza" w:date="2014-11-22T20:44:00Z">
              <w:r w:rsidRPr="008E7381">
                <w:rPr>
                  <w:rFonts w:ascii="Perpetua" w:hAnsi="Perpetua"/>
                  <w:color w:val="000000"/>
                  <w:sz w:val="22"/>
                  <w:szCs w:val="36"/>
                  <w:lang w:val="es-MX" w:eastAsia="es-MX"/>
                  <w:rPrChange w:id="10540" w:author="Erlie Hasam Morfin Zavalza" w:date="2014-11-22T20:44:00Z">
                    <w:rPr>
                      <w:rFonts w:ascii="Perpetua" w:hAnsi="Perpetua"/>
                      <w:color w:val="000000"/>
                      <w:sz w:val="36"/>
                      <w:szCs w:val="36"/>
                      <w:lang w:val="es-MX" w:eastAsia="es-MX"/>
                    </w:rPr>
                  </w:rPrChange>
                </w:rPr>
                <w:t>900</w:t>
              </w:r>
            </w:ins>
          </w:p>
        </w:tc>
        <w:tc>
          <w:tcPr>
            <w:tcW w:w="1278" w:type="pct"/>
            <w:tcBorders>
              <w:top w:val="nil"/>
              <w:left w:val="nil"/>
              <w:bottom w:val="single" w:sz="4" w:space="0" w:color="auto"/>
              <w:right w:val="single" w:sz="4" w:space="0" w:color="auto"/>
            </w:tcBorders>
            <w:shd w:val="clear" w:color="000000" w:fill="FCD5B4"/>
            <w:vAlign w:val="center"/>
            <w:hideMark/>
            <w:tcPrChange w:id="10541"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34911313" w14:textId="77777777" w:rsidR="00FE0C5A" w:rsidRPr="008E7381" w:rsidRDefault="00FE0C5A" w:rsidP="00FE0C5A">
            <w:pPr>
              <w:jc w:val="left"/>
              <w:rPr>
                <w:ins w:id="10542" w:author="Erlie Hasam Morfin Zavalza" w:date="2014-11-22T20:44:00Z"/>
                <w:rFonts w:ascii="Perpetua" w:hAnsi="Perpetua"/>
                <w:color w:val="000000"/>
                <w:sz w:val="22"/>
                <w:szCs w:val="36"/>
                <w:lang w:val="es-MX" w:eastAsia="es-MX"/>
                <w:rPrChange w:id="10543" w:author="Erlie Hasam Morfin Zavalza" w:date="2014-11-22T20:44:00Z">
                  <w:rPr>
                    <w:ins w:id="10544" w:author="Erlie Hasam Morfin Zavalza" w:date="2014-11-22T20:44:00Z"/>
                    <w:rFonts w:ascii="Perpetua" w:hAnsi="Perpetua"/>
                    <w:color w:val="000000"/>
                    <w:sz w:val="36"/>
                    <w:szCs w:val="36"/>
                    <w:lang w:val="es-MX" w:eastAsia="es-MX"/>
                  </w:rPr>
                </w:rPrChange>
              </w:rPr>
            </w:pPr>
            <w:ins w:id="10545" w:author="Erlie Hasam Morfin Zavalza" w:date="2014-11-22T20:44:00Z">
              <w:r w:rsidRPr="008E7381">
                <w:rPr>
                  <w:rFonts w:ascii="Perpetua" w:hAnsi="Perpetua"/>
                  <w:color w:val="000000"/>
                  <w:sz w:val="22"/>
                  <w:szCs w:val="36"/>
                  <w:lang w:val="es-MX" w:eastAsia="es-MX"/>
                  <w:rPrChange w:id="10546" w:author="Erlie Hasam Morfin Zavalza" w:date="2014-11-22T20:44:00Z">
                    <w:rPr>
                      <w:rFonts w:ascii="Perpetua" w:hAnsi="Perpetua"/>
                      <w:color w:val="000000"/>
                      <w:sz w:val="36"/>
                      <w:szCs w:val="36"/>
                      <w:lang w:val="es-MX" w:eastAsia="es-MX"/>
                    </w:rPr>
                  </w:rPrChange>
                </w:rPr>
                <w:t>920</w:t>
              </w:r>
            </w:ins>
          </w:p>
        </w:tc>
        <w:tc>
          <w:tcPr>
            <w:tcW w:w="895" w:type="pct"/>
            <w:tcBorders>
              <w:top w:val="nil"/>
              <w:left w:val="nil"/>
              <w:bottom w:val="single" w:sz="4" w:space="0" w:color="auto"/>
              <w:right w:val="single" w:sz="4" w:space="0" w:color="auto"/>
            </w:tcBorders>
            <w:shd w:val="clear" w:color="000000" w:fill="FCD5B4"/>
            <w:vAlign w:val="center"/>
            <w:hideMark/>
            <w:tcPrChange w:id="10547"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3C9591E0" w14:textId="77777777" w:rsidR="00FE0C5A" w:rsidRPr="008E7381" w:rsidRDefault="00FE0C5A" w:rsidP="00FE0C5A">
            <w:pPr>
              <w:jc w:val="center"/>
              <w:rPr>
                <w:ins w:id="10548" w:author="Erlie Hasam Morfin Zavalza" w:date="2014-11-22T20:44:00Z"/>
                <w:rFonts w:ascii="Perpetua" w:hAnsi="Perpetua"/>
                <w:sz w:val="22"/>
                <w:szCs w:val="36"/>
                <w:lang w:val="es-MX" w:eastAsia="es-MX"/>
                <w:rPrChange w:id="10549" w:author="Erlie Hasam Morfin Zavalza" w:date="2014-11-22T20:44:00Z">
                  <w:rPr>
                    <w:ins w:id="10550" w:author="Erlie Hasam Morfin Zavalza" w:date="2014-11-22T20:44:00Z"/>
                    <w:rFonts w:ascii="Perpetua" w:hAnsi="Perpetua"/>
                    <w:sz w:val="36"/>
                    <w:szCs w:val="36"/>
                    <w:lang w:val="es-MX" w:eastAsia="es-MX"/>
                  </w:rPr>
                </w:rPrChange>
              </w:rPr>
            </w:pPr>
            <w:ins w:id="10551" w:author="Erlie Hasam Morfin Zavalza" w:date="2014-11-22T20:44:00Z">
              <w:r w:rsidRPr="008E7381">
                <w:rPr>
                  <w:rFonts w:ascii="Perpetua" w:hAnsi="Perpetua"/>
                  <w:sz w:val="22"/>
                  <w:szCs w:val="36"/>
                  <w:lang w:val="es-MX" w:eastAsia="es-MX"/>
                  <w:rPrChange w:id="10552" w:author="Erlie Hasam Morfin Zavalza" w:date="2014-11-22T20:44:00Z">
                    <w:rPr>
                      <w:rFonts w:ascii="Perpetua" w:hAnsi="Perpetua"/>
                      <w:sz w:val="36"/>
                      <w:szCs w:val="36"/>
                      <w:lang w:val="es-MX" w:eastAsia="es-MX"/>
                    </w:rPr>
                  </w:rPrChange>
                </w:rPr>
                <w:t xml:space="preserve"> $   1,260,000.00 </w:t>
              </w:r>
            </w:ins>
          </w:p>
        </w:tc>
      </w:tr>
      <w:tr w:rsidR="00FE0C5A" w:rsidRPr="008E7381" w14:paraId="003C5EF1" w14:textId="77777777" w:rsidTr="00983864">
        <w:tblPrEx>
          <w:tblPrExChange w:id="10553" w:author="Erlie Hasam Morfin Zavalza" w:date="2014-11-22T20:45:00Z">
            <w:tblPrEx>
              <w:tblW w:w="5135" w:type="pct"/>
            </w:tblPrEx>
          </w:tblPrExChange>
        </w:tblPrEx>
        <w:trPr>
          <w:trHeight w:val="247"/>
          <w:ins w:id="10554" w:author="Erlie Hasam Morfin Zavalza" w:date="2014-11-22T20:44:00Z"/>
          <w:trPrChange w:id="10555"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556"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09AC1A8A" w14:textId="36983277" w:rsidR="00FE0C5A" w:rsidRPr="008E7381" w:rsidRDefault="00FE0C5A" w:rsidP="00FE0C5A">
            <w:pPr>
              <w:jc w:val="left"/>
              <w:rPr>
                <w:ins w:id="10557" w:author="Erlie Hasam Morfin Zavalza" w:date="2014-11-22T20:44:00Z"/>
                <w:rFonts w:ascii="Perpetua" w:hAnsi="Perpetua"/>
                <w:color w:val="000000"/>
                <w:sz w:val="22"/>
                <w:szCs w:val="36"/>
                <w:lang w:val="es-MX" w:eastAsia="es-MX"/>
                <w:rPrChange w:id="10558" w:author="Erlie Hasam Morfin Zavalza" w:date="2014-11-22T20:44:00Z">
                  <w:rPr>
                    <w:ins w:id="10559" w:author="Erlie Hasam Morfin Zavalza" w:date="2014-11-22T20:44:00Z"/>
                    <w:rFonts w:ascii="Perpetua" w:hAnsi="Perpetua"/>
                    <w:color w:val="000000"/>
                    <w:sz w:val="36"/>
                    <w:szCs w:val="36"/>
                    <w:lang w:val="es-MX" w:eastAsia="es-MX"/>
                  </w:rPr>
                </w:rPrChange>
              </w:rPr>
            </w:pPr>
            <w:ins w:id="10560" w:author="Erlie Hasam Morfin Zavalza" w:date="2014-11-22T20:54:00Z">
              <w:r>
                <w:rPr>
                  <w:rFonts w:ascii="Perpetua" w:hAnsi="Perpetua"/>
                  <w:color w:val="000000"/>
                  <w:sz w:val="22"/>
                  <w:szCs w:val="36"/>
                  <w:lang w:val="es-MX" w:eastAsia="es-MX"/>
                </w:rPr>
                <w:t>Julio</w:t>
              </w:r>
            </w:ins>
          </w:p>
        </w:tc>
        <w:tc>
          <w:tcPr>
            <w:tcW w:w="1034" w:type="pct"/>
            <w:tcBorders>
              <w:top w:val="nil"/>
              <w:left w:val="nil"/>
              <w:bottom w:val="single" w:sz="4" w:space="0" w:color="auto"/>
              <w:right w:val="single" w:sz="4" w:space="0" w:color="auto"/>
            </w:tcBorders>
            <w:shd w:val="clear" w:color="000000" w:fill="FCD5B4"/>
            <w:vAlign w:val="center"/>
            <w:hideMark/>
            <w:tcPrChange w:id="10561"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2A82C706" w14:textId="77777777" w:rsidR="00FE0C5A" w:rsidRPr="008E7381" w:rsidRDefault="00FE0C5A" w:rsidP="00FE0C5A">
            <w:pPr>
              <w:jc w:val="left"/>
              <w:rPr>
                <w:ins w:id="10562" w:author="Erlie Hasam Morfin Zavalza" w:date="2014-11-22T20:44:00Z"/>
                <w:rFonts w:ascii="Perpetua" w:hAnsi="Perpetua"/>
                <w:color w:val="000000"/>
                <w:sz w:val="22"/>
                <w:szCs w:val="36"/>
                <w:lang w:val="es-MX" w:eastAsia="es-MX"/>
                <w:rPrChange w:id="10563" w:author="Erlie Hasam Morfin Zavalza" w:date="2014-11-22T20:44:00Z">
                  <w:rPr>
                    <w:ins w:id="10564" w:author="Erlie Hasam Morfin Zavalza" w:date="2014-11-22T20:44:00Z"/>
                    <w:rFonts w:ascii="Perpetua" w:hAnsi="Perpetua"/>
                    <w:color w:val="000000"/>
                    <w:sz w:val="36"/>
                    <w:szCs w:val="36"/>
                    <w:lang w:val="es-MX" w:eastAsia="es-MX"/>
                  </w:rPr>
                </w:rPrChange>
              </w:rPr>
            </w:pPr>
            <w:ins w:id="10565" w:author="Erlie Hasam Morfin Zavalza" w:date="2014-11-22T20:44:00Z">
              <w:r w:rsidRPr="008E7381">
                <w:rPr>
                  <w:rFonts w:ascii="Perpetua" w:hAnsi="Perpetua"/>
                  <w:color w:val="000000"/>
                  <w:sz w:val="22"/>
                  <w:szCs w:val="36"/>
                  <w:lang w:val="es-MX" w:eastAsia="es-MX"/>
                  <w:rPrChange w:id="10566"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567"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7619EF11" w14:textId="77777777" w:rsidR="00FE0C5A" w:rsidRPr="008E7381" w:rsidRDefault="00FE0C5A" w:rsidP="00FE0C5A">
            <w:pPr>
              <w:jc w:val="left"/>
              <w:rPr>
                <w:ins w:id="10568" w:author="Erlie Hasam Morfin Zavalza" w:date="2014-11-22T20:44:00Z"/>
                <w:rFonts w:ascii="Perpetua" w:hAnsi="Perpetua"/>
                <w:color w:val="000000"/>
                <w:sz w:val="22"/>
                <w:szCs w:val="36"/>
                <w:lang w:val="es-MX" w:eastAsia="es-MX"/>
                <w:rPrChange w:id="10569" w:author="Erlie Hasam Morfin Zavalza" w:date="2014-11-22T20:44:00Z">
                  <w:rPr>
                    <w:ins w:id="10570" w:author="Erlie Hasam Morfin Zavalza" w:date="2014-11-22T20:44:00Z"/>
                    <w:rFonts w:ascii="Perpetua" w:hAnsi="Perpetua"/>
                    <w:color w:val="000000"/>
                    <w:sz w:val="36"/>
                    <w:szCs w:val="36"/>
                    <w:lang w:val="es-MX" w:eastAsia="es-MX"/>
                  </w:rPr>
                </w:rPrChange>
              </w:rPr>
            </w:pPr>
            <w:ins w:id="10571" w:author="Erlie Hasam Morfin Zavalza" w:date="2014-11-22T20:44:00Z">
              <w:r w:rsidRPr="008E7381">
                <w:rPr>
                  <w:rFonts w:ascii="Perpetua" w:hAnsi="Perpetua"/>
                  <w:color w:val="000000"/>
                  <w:sz w:val="22"/>
                  <w:szCs w:val="36"/>
                  <w:lang w:val="es-MX" w:eastAsia="es-MX"/>
                  <w:rPrChange w:id="10572" w:author="Erlie Hasam Morfin Zavalza" w:date="2014-11-22T20:44:00Z">
                    <w:rPr>
                      <w:rFonts w:ascii="Perpetua" w:hAnsi="Perpetua"/>
                      <w:color w:val="000000"/>
                      <w:sz w:val="36"/>
                      <w:szCs w:val="36"/>
                      <w:lang w:val="es-MX" w:eastAsia="es-MX"/>
                    </w:rPr>
                  </w:rPrChange>
                </w:rPr>
                <w:t>920</w:t>
              </w:r>
            </w:ins>
          </w:p>
        </w:tc>
        <w:tc>
          <w:tcPr>
            <w:tcW w:w="1278" w:type="pct"/>
            <w:tcBorders>
              <w:top w:val="nil"/>
              <w:left w:val="nil"/>
              <w:bottom w:val="single" w:sz="4" w:space="0" w:color="auto"/>
              <w:right w:val="single" w:sz="4" w:space="0" w:color="auto"/>
            </w:tcBorders>
            <w:shd w:val="clear" w:color="000000" w:fill="FCD5B4"/>
            <w:vAlign w:val="center"/>
            <w:hideMark/>
            <w:tcPrChange w:id="10573"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5BF560BA" w14:textId="77777777" w:rsidR="00FE0C5A" w:rsidRPr="008E7381" w:rsidRDefault="00FE0C5A" w:rsidP="00FE0C5A">
            <w:pPr>
              <w:jc w:val="left"/>
              <w:rPr>
                <w:ins w:id="10574" w:author="Erlie Hasam Morfin Zavalza" w:date="2014-11-22T20:44:00Z"/>
                <w:rFonts w:ascii="Perpetua" w:hAnsi="Perpetua"/>
                <w:color w:val="000000"/>
                <w:sz w:val="22"/>
                <w:szCs w:val="36"/>
                <w:lang w:val="es-MX" w:eastAsia="es-MX"/>
                <w:rPrChange w:id="10575" w:author="Erlie Hasam Morfin Zavalza" w:date="2014-11-22T20:44:00Z">
                  <w:rPr>
                    <w:ins w:id="10576" w:author="Erlie Hasam Morfin Zavalza" w:date="2014-11-22T20:44:00Z"/>
                    <w:rFonts w:ascii="Perpetua" w:hAnsi="Perpetua"/>
                    <w:color w:val="000000"/>
                    <w:sz w:val="36"/>
                    <w:szCs w:val="36"/>
                    <w:lang w:val="es-MX" w:eastAsia="es-MX"/>
                  </w:rPr>
                </w:rPrChange>
              </w:rPr>
            </w:pPr>
            <w:ins w:id="10577" w:author="Erlie Hasam Morfin Zavalza" w:date="2014-11-22T20:44:00Z">
              <w:r w:rsidRPr="008E7381">
                <w:rPr>
                  <w:rFonts w:ascii="Perpetua" w:hAnsi="Perpetua"/>
                  <w:color w:val="000000"/>
                  <w:sz w:val="22"/>
                  <w:szCs w:val="36"/>
                  <w:lang w:val="es-MX" w:eastAsia="es-MX"/>
                  <w:rPrChange w:id="10578" w:author="Erlie Hasam Morfin Zavalza" w:date="2014-11-22T20:44:00Z">
                    <w:rPr>
                      <w:rFonts w:ascii="Perpetua" w:hAnsi="Perpetua"/>
                      <w:color w:val="000000"/>
                      <w:sz w:val="36"/>
                      <w:szCs w:val="36"/>
                      <w:lang w:val="es-MX" w:eastAsia="es-MX"/>
                    </w:rPr>
                  </w:rPrChange>
                </w:rPr>
                <w:t>940</w:t>
              </w:r>
            </w:ins>
          </w:p>
        </w:tc>
        <w:tc>
          <w:tcPr>
            <w:tcW w:w="895" w:type="pct"/>
            <w:tcBorders>
              <w:top w:val="nil"/>
              <w:left w:val="nil"/>
              <w:bottom w:val="single" w:sz="4" w:space="0" w:color="auto"/>
              <w:right w:val="single" w:sz="4" w:space="0" w:color="auto"/>
            </w:tcBorders>
            <w:shd w:val="clear" w:color="000000" w:fill="FCD5B4"/>
            <w:vAlign w:val="center"/>
            <w:hideMark/>
            <w:tcPrChange w:id="10579"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6F8C9BA8" w14:textId="77777777" w:rsidR="00FE0C5A" w:rsidRPr="008E7381" w:rsidRDefault="00FE0C5A" w:rsidP="00FE0C5A">
            <w:pPr>
              <w:jc w:val="center"/>
              <w:rPr>
                <w:ins w:id="10580" w:author="Erlie Hasam Morfin Zavalza" w:date="2014-11-22T20:44:00Z"/>
                <w:rFonts w:ascii="Perpetua" w:hAnsi="Perpetua"/>
                <w:sz w:val="22"/>
                <w:szCs w:val="36"/>
                <w:lang w:val="es-MX" w:eastAsia="es-MX"/>
                <w:rPrChange w:id="10581" w:author="Erlie Hasam Morfin Zavalza" w:date="2014-11-22T20:44:00Z">
                  <w:rPr>
                    <w:ins w:id="10582" w:author="Erlie Hasam Morfin Zavalza" w:date="2014-11-22T20:44:00Z"/>
                    <w:rFonts w:ascii="Perpetua" w:hAnsi="Perpetua"/>
                    <w:sz w:val="36"/>
                    <w:szCs w:val="36"/>
                    <w:lang w:val="es-MX" w:eastAsia="es-MX"/>
                  </w:rPr>
                </w:rPrChange>
              </w:rPr>
            </w:pPr>
            <w:ins w:id="10583" w:author="Erlie Hasam Morfin Zavalza" w:date="2014-11-22T20:44:00Z">
              <w:r w:rsidRPr="008E7381">
                <w:rPr>
                  <w:rFonts w:ascii="Perpetua" w:hAnsi="Perpetua"/>
                  <w:sz w:val="22"/>
                  <w:szCs w:val="36"/>
                  <w:lang w:val="es-MX" w:eastAsia="es-MX"/>
                  <w:rPrChange w:id="10584" w:author="Erlie Hasam Morfin Zavalza" w:date="2014-11-22T20:44:00Z">
                    <w:rPr>
                      <w:rFonts w:ascii="Perpetua" w:hAnsi="Perpetua"/>
                      <w:sz w:val="36"/>
                      <w:szCs w:val="36"/>
                      <w:lang w:val="es-MX" w:eastAsia="es-MX"/>
                    </w:rPr>
                  </w:rPrChange>
                </w:rPr>
                <w:t xml:space="preserve"> $   1,288,000.00 </w:t>
              </w:r>
            </w:ins>
          </w:p>
        </w:tc>
      </w:tr>
      <w:tr w:rsidR="00FE0C5A" w:rsidRPr="008E7381" w14:paraId="2E6294A5" w14:textId="77777777" w:rsidTr="00983864">
        <w:tblPrEx>
          <w:tblPrExChange w:id="10585" w:author="Erlie Hasam Morfin Zavalza" w:date="2014-11-22T20:45:00Z">
            <w:tblPrEx>
              <w:tblW w:w="5135" w:type="pct"/>
            </w:tblPrEx>
          </w:tblPrExChange>
        </w:tblPrEx>
        <w:trPr>
          <w:trHeight w:val="265"/>
          <w:ins w:id="10586" w:author="Erlie Hasam Morfin Zavalza" w:date="2014-11-22T20:44:00Z"/>
          <w:trPrChange w:id="10587" w:author="Erlie Hasam Morfin Zavalza" w:date="2014-11-22T20:45: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588" w:author="Erlie Hasam Morfin Zavalza" w:date="2014-11-22T20:45: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2712EE09" w14:textId="6F3ED78A" w:rsidR="00FE0C5A" w:rsidRPr="008E7381" w:rsidRDefault="00FE0C5A" w:rsidP="00FE0C5A">
            <w:pPr>
              <w:jc w:val="left"/>
              <w:rPr>
                <w:ins w:id="10589" w:author="Erlie Hasam Morfin Zavalza" w:date="2014-11-22T20:44:00Z"/>
                <w:rFonts w:ascii="Perpetua" w:hAnsi="Perpetua"/>
                <w:color w:val="000000"/>
                <w:sz w:val="22"/>
                <w:szCs w:val="36"/>
                <w:lang w:val="es-MX" w:eastAsia="es-MX"/>
                <w:rPrChange w:id="10590" w:author="Erlie Hasam Morfin Zavalza" w:date="2014-11-22T20:44:00Z">
                  <w:rPr>
                    <w:ins w:id="10591" w:author="Erlie Hasam Morfin Zavalza" w:date="2014-11-22T20:44:00Z"/>
                    <w:rFonts w:ascii="Perpetua" w:hAnsi="Perpetua"/>
                    <w:color w:val="000000"/>
                    <w:sz w:val="36"/>
                    <w:szCs w:val="36"/>
                    <w:lang w:val="es-MX" w:eastAsia="es-MX"/>
                  </w:rPr>
                </w:rPrChange>
              </w:rPr>
            </w:pPr>
            <w:ins w:id="10592" w:author="Erlie Hasam Morfin Zavalza" w:date="2014-11-22T20:54:00Z">
              <w:r>
                <w:rPr>
                  <w:rFonts w:ascii="Perpetua" w:hAnsi="Perpetua"/>
                  <w:color w:val="000000"/>
                  <w:sz w:val="22"/>
                  <w:szCs w:val="36"/>
                  <w:lang w:val="es-MX" w:eastAsia="es-MX"/>
                </w:rPr>
                <w:t>Agosto</w:t>
              </w:r>
            </w:ins>
          </w:p>
        </w:tc>
        <w:tc>
          <w:tcPr>
            <w:tcW w:w="1034" w:type="pct"/>
            <w:tcBorders>
              <w:top w:val="nil"/>
              <w:left w:val="nil"/>
              <w:bottom w:val="single" w:sz="4" w:space="0" w:color="auto"/>
              <w:right w:val="single" w:sz="4" w:space="0" w:color="auto"/>
            </w:tcBorders>
            <w:shd w:val="clear" w:color="000000" w:fill="FCD5B4"/>
            <w:vAlign w:val="center"/>
            <w:hideMark/>
            <w:tcPrChange w:id="10593" w:author="Erlie Hasam Morfin Zavalza" w:date="2014-11-22T20:45:00Z">
              <w:tcPr>
                <w:tcW w:w="1062" w:type="pct"/>
                <w:tcBorders>
                  <w:top w:val="nil"/>
                  <w:left w:val="nil"/>
                  <w:bottom w:val="single" w:sz="4" w:space="0" w:color="auto"/>
                  <w:right w:val="single" w:sz="4" w:space="0" w:color="auto"/>
                </w:tcBorders>
                <w:shd w:val="clear" w:color="000000" w:fill="FCD5B4"/>
                <w:vAlign w:val="center"/>
                <w:hideMark/>
              </w:tcPr>
            </w:tcPrChange>
          </w:tcPr>
          <w:p w14:paraId="1C42A8BD" w14:textId="77777777" w:rsidR="00FE0C5A" w:rsidRPr="008E7381" w:rsidRDefault="00FE0C5A" w:rsidP="00FE0C5A">
            <w:pPr>
              <w:jc w:val="left"/>
              <w:rPr>
                <w:ins w:id="10594" w:author="Erlie Hasam Morfin Zavalza" w:date="2014-11-22T20:44:00Z"/>
                <w:rFonts w:ascii="Perpetua" w:hAnsi="Perpetua"/>
                <w:color w:val="000000"/>
                <w:sz w:val="22"/>
                <w:szCs w:val="36"/>
                <w:lang w:val="es-MX" w:eastAsia="es-MX"/>
                <w:rPrChange w:id="10595" w:author="Erlie Hasam Morfin Zavalza" w:date="2014-11-22T20:44:00Z">
                  <w:rPr>
                    <w:ins w:id="10596" w:author="Erlie Hasam Morfin Zavalza" w:date="2014-11-22T20:44:00Z"/>
                    <w:rFonts w:ascii="Perpetua" w:hAnsi="Perpetua"/>
                    <w:color w:val="000000"/>
                    <w:sz w:val="36"/>
                    <w:szCs w:val="36"/>
                    <w:lang w:val="es-MX" w:eastAsia="es-MX"/>
                  </w:rPr>
                </w:rPrChange>
              </w:rPr>
            </w:pPr>
            <w:ins w:id="10597" w:author="Erlie Hasam Morfin Zavalza" w:date="2014-11-22T20:44:00Z">
              <w:r w:rsidRPr="008E7381">
                <w:rPr>
                  <w:rFonts w:ascii="Perpetua" w:hAnsi="Perpetua"/>
                  <w:color w:val="000000"/>
                  <w:sz w:val="22"/>
                  <w:szCs w:val="36"/>
                  <w:lang w:val="es-MX" w:eastAsia="es-MX"/>
                  <w:rPrChange w:id="10598" w:author="Erlie Hasam Morfin Zavalza" w:date="2014-11-22T20:44:00Z">
                    <w:rPr>
                      <w:rFonts w:ascii="Perpetua" w:hAnsi="Perpetua"/>
                      <w:color w:val="000000"/>
                      <w:sz w:val="36"/>
                      <w:szCs w:val="36"/>
                      <w:lang w:val="es-MX" w:eastAsia="es-MX"/>
                    </w:rPr>
                  </w:rPrChange>
                </w:rPr>
                <w:t>1400</w:t>
              </w:r>
            </w:ins>
          </w:p>
        </w:tc>
        <w:tc>
          <w:tcPr>
            <w:tcW w:w="1216" w:type="pct"/>
            <w:tcBorders>
              <w:top w:val="nil"/>
              <w:left w:val="nil"/>
              <w:bottom w:val="single" w:sz="4" w:space="0" w:color="auto"/>
              <w:right w:val="single" w:sz="4" w:space="0" w:color="auto"/>
            </w:tcBorders>
            <w:shd w:val="clear" w:color="000000" w:fill="FCD5B4"/>
            <w:vAlign w:val="center"/>
            <w:hideMark/>
            <w:tcPrChange w:id="10599" w:author="Erlie Hasam Morfin Zavalza" w:date="2014-11-22T20:45:00Z">
              <w:tcPr>
                <w:tcW w:w="1244" w:type="pct"/>
                <w:tcBorders>
                  <w:top w:val="nil"/>
                  <w:left w:val="nil"/>
                  <w:bottom w:val="single" w:sz="4" w:space="0" w:color="auto"/>
                  <w:right w:val="single" w:sz="4" w:space="0" w:color="auto"/>
                </w:tcBorders>
                <w:shd w:val="clear" w:color="000000" w:fill="FCD5B4"/>
                <w:vAlign w:val="center"/>
                <w:hideMark/>
              </w:tcPr>
            </w:tcPrChange>
          </w:tcPr>
          <w:p w14:paraId="445017E0" w14:textId="77777777" w:rsidR="00FE0C5A" w:rsidRPr="008E7381" w:rsidRDefault="00FE0C5A" w:rsidP="00FE0C5A">
            <w:pPr>
              <w:jc w:val="left"/>
              <w:rPr>
                <w:ins w:id="10600" w:author="Erlie Hasam Morfin Zavalza" w:date="2014-11-22T20:44:00Z"/>
                <w:rFonts w:ascii="Perpetua" w:hAnsi="Perpetua"/>
                <w:color w:val="000000"/>
                <w:sz w:val="22"/>
                <w:szCs w:val="36"/>
                <w:lang w:val="es-MX" w:eastAsia="es-MX"/>
                <w:rPrChange w:id="10601" w:author="Erlie Hasam Morfin Zavalza" w:date="2014-11-22T20:44:00Z">
                  <w:rPr>
                    <w:ins w:id="10602" w:author="Erlie Hasam Morfin Zavalza" w:date="2014-11-22T20:44:00Z"/>
                    <w:rFonts w:ascii="Perpetua" w:hAnsi="Perpetua"/>
                    <w:color w:val="000000"/>
                    <w:sz w:val="36"/>
                    <w:szCs w:val="36"/>
                    <w:lang w:val="es-MX" w:eastAsia="es-MX"/>
                  </w:rPr>
                </w:rPrChange>
              </w:rPr>
            </w:pPr>
            <w:ins w:id="10603" w:author="Erlie Hasam Morfin Zavalza" w:date="2014-11-22T20:44:00Z">
              <w:r w:rsidRPr="008E7381">
                <w:rPr>
                  <w:rFonts w:ascii="Perpetua" w:hAnsi="Perpetua"/>
                  <w:color w:val="000000"/>
                  <w:sz w:val="22"/>
                  <w:szCs w:val="36"/>
                  <w:lang w:val="es-MX" w:eastAsia="es-MX"/>
                  <w:rPrChange w:id="10604" w:author="Erlie Hasam Morfin Zavalza" w:date="2014-11-22T20:44:00Z">
                    <w:rPr>
                      <w:rFonts w:ascii="Perpetua" w:hAnsi="Perpetua"/>
                      <w:color w:val="000000"/>
                      <w:sz w:val="36"/>
                      <w:szCs w:val="36"/>
                      <w:lang w:val="es-MX" w:eastAsia="es-MX"/>
                    </w:rPr>
                  </w:rPrChange>
                </w:rPr>
                <w:t>940</w:t>
              </w:r>
            </w:ins>
          </w:p>
        </w:tc>
        <w:tc>
          <w:tcPr>
            <w:tcW w:w="1278" w:type="pct"/>
            <w:tcBorders>
              <w:top w:val="nil"/>
              <w:left w:val="nil"/>
              <w:bottom w:val="single" w:sz="4" w:space="0" w:color="auto"/>
              <w:right w:val="single" w:sz="4" w:space="0" w:color="auto"/>
            </w:tcBorders>
            <w:shd w:val="clear" w:color="000000" w:fill="FCD5B4"/>
            <w:vAlign w:val="center"/>
            <w:hideMark/>
            <w:tcPrChange w:id="10605" w:author="Erlie Hasam Morfin Zavalza" w:date="2014-11-22T20:45:00Z">
              <w:tcPr>
                <w:tcW w:w="1307" w:type="pct"/>
                <w:tcBorders>
                  <w:top w:val="nil"/>
                  <w:left w:val="nil"/>
                  <w:bottom w:val="single" w:sz="4" w:space="0" w:color="auto"/>
                  <w:right w:val="single" w:sz="4" w:space="0" w:color="auto"/>
                </w:tcBorders>
                <w:shd w:val="clear" w:color="000000" w:fill="FCD5B4"/>
                <w:vAlign w:val="center"/>
                <w:hideMark/>
              </w:tcPr>
            </w:tcPrChange>
          </w:tcPr>
          <w:p w14:paraId="4FB0D593" w14:textId="77777777" w:rsidR="00FE0C5A" w:rsidRPr="008E7381" w:rsidRDefault="00FE0C5A" w:rsidP="00FE0C5A">
            <w:pPr>
              <w:jc w:val="left"/>
              <w:rPr>
                <w:ins w:id="10606" w:author="Erlie Hasam Morfin Zavalza" w:date="2014-11-22T20:44:00Z"/>
                <w:rFonts w:ascii="Perpetua" w:hAnsi="Perpetua"/>
                <w:color w:val="000000"/>
                <w:sz w:val="22"/>
                <w:szCs w:val="36"/>
                <w:lang w:val="es-MX" w:eastAsia="es-MX"/>
                <w:rPrChange w:id="10607" w:author="Erlie Hasam Morfin Zavalza" w:date="2014-11-22T20:44:00Z">
                  <w:rPr>
                    <w:ins w:id="10608" w:author="Erlie Hasam Morfin Zavalza" w:date="2014-11-22T20:44:00Z"/>
                    <w:rFonts w:ascii="Perpetua" w:hAnsi="Perpetua"/>
                    <w:color w:val="000000"/>
                    <w:sz w:val="36"/>
                    <w:szCs w:val="36"/>
                    <w:lang w:val="es-MX" w:eastAsia="es-MX"/>
                  </w:rPr>
                </w:rPrChange>
              </w:rPr>
            </w:pPr>
            <w:ins w:id="10609" w:author="Erlie Hasam Morfin Zavalza" w:date="2014-11-22T20:44:00Z">
              <w:r w:rsidRPr="008E7381">
                <w:rPr>
                  <w:rFonts w:ascii="Perpetua" w:hAnsi="Perpetua"/>
                  <w:color w:val="000000"/>
                  <w:sz w:val="22"/>
                  <w:szCs w:val="36"/>
                  <w:lang w:val="es-MX" w:eastAsia="es-MX"/>
                  <w:rPrChange w:id="10610" w:author="Erlie Hasam Morfin Zavalza" w:date="2014-11-22T20:44:00Z">
                    <w:rPr>
                      <w:rFonts w:ascii="Perpetua" w:hAnsi="Perpetua"/>
                      <w:color w:val="000000"/>
                      <w:sz w:val="36"/>
                      <w:szCs w:val="36"/>
                      <w:lang w:val="es-MX" w:eastAsia="es-MX"/>
                    </w:rPr>
                  </w:rPrChange>
                </w:rPr>
                <w:t>960</w:t>
              </w:r>
            </w:ins>
          </w:p>
        </w:tc>
        <w:tc>
          <w:tcPr>
            <w:tcW w:w="895" w:type="pct"/>
            <w:tcBorders>
              <w:top w:val="nil"/>
              <w:left w:val="nil"/>
              <w:bottom w:val="single" w:sz="4" w:space="0" w:color="auto"/>
              <w:right w:val="single" w:sz="4" w:space="0" w:color="auto"/>
            </w:tcBorders>
            <w:shd w:val="clear" w:color="000000" w:fill="FCD5B4"/>
            <w:vAlign w:val="center"/>
            <w:hideMark/>
            <w:tcPrChange w:id="10611" w:author="Erlie Hasam Morfin Zavalza" w:date="2014-11-22T20:45: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4DFE4324" w14:textId="77777777" w:rsidR="00FE0C5A" w:rsidRPr="008E7381" w:rsidRDefault="00FE0C5A" w:rsidP="00FE0C5A">
            <w:pPr>
              <w:jc w:val="center"/>
              <w:rPr>
                <w:ins w:id="10612" w:author="Erlie Hasam Morfin Zavalza" w:date="2014-11-22T20:44:00Z"/>
                <w:rFonts w:ascii="Perpetua" w:hAnsi="Perpetua"/>
                <w:sz w:val="22"/>
                <w:szCs w:val="36"/>
                <w:lang w:val="es-MX" w:eastAsia="es-MX"/>
                <w:rPrChange w:id="10613" w:author="Erlie Hasam Morfin Zavalza" w:date="2014-11-22T20:44:00Z">
                  <w:rPr>
                    <w:ins w:id="10614" w:author="Erlie Hasam Morfin Zavalza" w:date="2014-11-22T20:44:00Z"/>
                    <w:rFonts w:ascii="Perpetua" w:hAnsi="Perpetua"/>
                    <w:sz w:val="36"/>
                    <w:szCs w:val="36"/>
                    <w:lang w:val="es-MX" w:eastAsia="es-MX"/>
                  </w:rPr>
                </w:rPrChange>
              </w:rPr>
            </w:pPr>
            <w:ins w:id="10615" w:author="Erlie Hasam Morfin Zavalza" w:date="2014-11-22T20:44:00Z">
              <w:r w:rsidRPr="008E7381">
                <w:rPr>
                  <w:rFonts w:ascii="Perpetua" w:hAnsi="Perpetua"/>
                  <w:sz w:val="22"/>
                  <w:szCs w:val="36"/>
                  <w:lang w:val="es-MX" w:eastAsia="es-MX"/>
                  <w:rPrChange w:id="10616" w:author="Erlie Hasam Morfin Zavalza" w:date="2014-11-22T20:44:00Z">
                    <w:rPr>
                      <w:rFonts w:ascii="Perpetua" w:hAnsi="Perpetua"/>
                      <w:sz w:val="36"/>
                      <w:szCs w:val="36"/>
                      <w:lang w:val="es-MX" w:eastAsia="es-MX"/>
                    </w:rPr>
                  </w:rPrChange>
                </w:rPr>
                <w:t xml:space="preserve"> $   1,316,000.00 </w:t>
              </w:r>
            </w:ins>
          </w:p>
        </w:tc>
      </w:tr>
      <w:tr w:rsidR="00FE0C5A" w:rsidRPr="008E7381" w14:paraId="47F8D9A5" w14:textId="77777777" w:rsidTr="00983864">
        <w:tblPrEx>
          <w:tblPrExChange w:id="10617" w:author="Erlie Hasam Morfin Zavalza" w:date="2014-11-22T20:46:00Z">
            <w:tblPrEx>
              <w:tblW w:w="5135" w:type="pct"/>
            </w:tblPrEx>
          </w:tblPrExChange>
        </w:tblPrEx>
        <w:trPr>
          <w:trHeight w:val="269"/>
          <w:ins w:id="10618" w:author="Erlie Hasam Morfin Zavalza" w:date="2014-11-22T20:44:00Z"/>
          <w:trPrChange w:id="10619" w:author="Erlie Hasam Morfin Zavalza" w:date="2014-11-22T20:46: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620" w:author="Erlie Hasam Morfin Zavalza" w:date="2014-11-22T20:46: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16ED4C3F" w14:textId="1F3E11F3" w:rsidR="00FE0C5A" w:rsidRPr="008E7381" w:rsidRDefault="00FE0C5A" w:rsidP="00FE0C5A">
            <w:pPr>
              <w:jc w:val="left"/>
              <w:rPr>
                <w:ins w:id="10621" w:author="Erlie Hasam Morfin Zavalza" w:date="2014-11-22T20:44:00Z"/>
                <w:rFonts w:ascii="Perpetua" w:hAnsi="Perpetua"/>
                <w:color w:val="000000"/>
                <w:sz w:val="22"/>
                <w:szCs w:val="36"/>
                <w:lang w:val="es-MX" w:eastAsia="es-MX"/>
                <w:rPrChange w:id="10622" w:author="Erlie Hasam Morfin Zavalza" w:date="2014-11-22T20:44:00Z">
                  <w:rPr>
                    <w:ins w:id="10623" w:author="Erlie Hasam Morfin Zavalza" w:date="2014-11-22T20:44:00Z"/>
                    <w:rFonts w:ascii="Perpetua" w:hAnsi="Perpetua"/>
                    <w:color w:val="000000"/>
                    <w:sz w:val="36"/>
                    <w:szCs w:val="36"/>
                    <w:lang w:val="es-MX" w:eastAsia="es-MX"/>
                  </w:rPr>
                </w:rPrChange>
              </w:rPr>
            </w:pPr>
            <w:ins w:id="10624" w:author="Erlie Hasam Morfin Zavalza" w:date="2014-11-22T20:54:00Z">
              <w:r>
                <w:rPr>
                  <w:rFonts w:ascii="Perpetua" w:hAnsi="Perpetua"/>
                  <w:color w:val="000000"/>
                  <w:sz w:val="22"/>
                  <w:szCs w:val="36"/>
                  <w:lang w:val="es-MX" w:eastAsia="es-MX"/>
                </w:rPr>
                <w:t>Septiembre</w:t>
              </w:r>
            </w:ins>
          </w:p>
        </w:tc>
        <w:tc>
          <w:tcPr>
            <w:tcW w:w="1034" w:type="pct"/>
            <w:tcBorders>
              <w:top w:val="nil"/>
              <w:left w:val="nil"/>
              <w:bottom w:val="single" w:sz="4" w:space="0" w:color="auto"/>
              <w:right w:val="single" w:sz="4" w:space="0" w:color="auto"/>
            </w:tcBorders>
            <w:shd w:val="clear" w:color="000000" w:fill="FCD5B4"/>
            <w:vAlign w:val="center"/>
            <w:hideMark/>
            <w:tcPrChange w:id="10625" w:author="Erlie Hasam Morfin Zavalza" w:date="2014-11-22T20:46:00Z">
              <w:tcPr>
                <w:tcW w:w="1062" w:type="pct"/>
                <w:tcBorders>
                  <w:top w:val="nil"/>
                  <w:left w:val="nil"/>
                  <w:bottom w:val="single" w:sz="4" w:space="0" w:color="auto"/>
                  <w:right w:val="single" w:sz="4" w:space="0" w:color="auto"/>
                </w:tcBorders>
                <w:shd w:val="clear" w:color="000000" w:fill="FCD5B4"/>
                <w:vAlign w:val="center"/>
                <w:hideMark/>
              </w:tcPr>
            </w:tcPrChange>
          </w:tcPr>
          <w:p w14:paraId="2892B93F" w14:textId="77777777" w:rsidR="00FE0C5A" w:rsidRPr="008E7381" w:rsidRDefault="00FE0C5A" w:rsidP="00FE0C5A">
            <w:pPr>
              <w:jc w:val="left"/>
              <w:rPr>
                <w:ins w:id="10626" w:author="Erlie Hasam Morfin Zavalza" w:date="2014-11-22T20:44:00Z"/>
                <w:rFonts w:ascii="Perpetua" w:hAnsi="Perpetua"/>
                <w:color w:val="000000"/>
                <w:sz w:val="22"/>
                <w:szCs w:val="36"/>
                <w:lang w:val="es-MX" w:eastAsia="es-MX"/>
                <w:rPrChange w:id="10627" w:author="Erlie Hasam Morfin Zavalza" w:date="2014-11-22T20:44:00Z">
                  <w:rPr>
                    <w:ins w:id="10628" w:author="Erlie Hasam Morfin Zavalza" w:date="2014-11-22T20:44:00Z"/>
                    <w:rFonts w:ascii="Perpetua" w:hAnsi="Perpetua"/>
                    <w:color w:val="000000"/>
                    <w:sz w:val="36"/>
                    <w:szCs w:val="36"/>
                    <w:lang w:val="es-MX" w:eastAsia="es-MX"/>
                  </w:rPr>
                </w:rPrChange>
              </w:rPr>
            </w:pPr>
            <w:ins w:id="10629" w:author="Erlie Hasam Morfin Zavalza" w:date="2014-11-22T20:44:00Z">
              <w:r w:rsidRPr="008E7381">
                <w:rPr>
                  <w:rFonts w:ascii="Perpetua" w:hAnsi="Perpetua"/>
                  <w:color w:val="000000"/>
                  <w:sz w:val="22"/>
                  <w:szCs w:val="36"/>
                  <w:lang w:val="es-MX" w:eastAsia="es-MX"/>
                  <w:rPrChange w:id="10630" w:author="Erlie Hasam Morfin Zavalza" w:date="2014-11-22T20:44:00Z">
                    <w:rPr>
                      <w:rFonts w:ascii="Perpetua" w:hAnsi="Perpetua"/>
                      <w:color w:val="000000"/>
                      <w:sz w:val="36"/>
                      <w:szCs w:val="36"/>
                      <w:lang w:val="es-MX" w:eastAsia="es-MX"/>
                    </w:rPr>
                  </w:rPrChange>
                </w:rPr>
                <w:t>1500</w:t>
              </w:r>
            </w:ins>
          </w:p>
        </w:tc>
        <w:tc>
          <w:tcPr>
            <w:tcW w:w="1216" w:type="pct"/>
            <w:tcBorders>
              <w:top w:val="nil"/>
              <w:left w:val="nil"/>
              <w:bottom w:val="single" w:sz="4" w:space="0" w:color="auto"/>
              <w:right w:val="single" w:sz="4" w:space="0" w:color="auto"/>
            </w:tcBorders>
            <w:shd w:val="clear" w:color="000000" w:fill="FCD5B4"/>
            <w:vAlign w:val="center"/>
            <w:hideMark/>
            <w:tcPrChange w:id="10631" w:author="Erlie Hasam Morfin Zavalza" w:date="2014-11-22T20:46:00Z">
              <w:tcPr>
                <w:tcW w:w="1244" w:type="pct"/>
                <w:tcBorders>
                  <w:top w:val="nil"/>
                  <w:left w:val="nil"/>
                  <w:bottom w:val="single" w:sz="4" w:space="0" w:color="auto"/>
                  <w:right w:val="single" w:sz="4" w:space="0" w:color="auto"/>
                </w:tcBorders>
                <w:shd w:val="clear" w:color="000000" w:fill="FCD5B4"/>
                <w:vAlign w:val="center"/>
                <w:hideMark/>
              </w:tcPr>
            </w:tcPrChange>
          </w:tcPr>
          <w:p w14:paraId="1FD96DBF" w14:textId="77777777" w:rsidR="00FE0C5A" w:rsidRPr="008E7381" w:rsidRDefault="00FE0C5A" w:rsidP="00FE0C5A">
            <w:pPr>
              <w:jc w:val="left"/>
              <w:rPr>
                <w:ins w:id="10632" w:author="Erlie Hasam Morfin Zavalza" w:date="2014-11-22T20:44:00Z"/>
                <w:rFonts w:ascii="Perpetua" w:hAnsi="Perpetua"/>
                <w:color w:val="000000"/>
                <w:sz w:val="22"/>
                <w:szCs w:val="36"/>
                <w:lang w:val="es-MX" w:eastAsia="es-MX"/>
                <w:rPrChange w:id="10633" w:author="Erlie Hasam Morfin Zavalza" w:date="2014-11-22T20:44:00Z">
                  <w:rPr>
                    <w:ins w:id="10634" w:author="Erlie Hasam Morfin Zavalza" w:date="2014-11-22T20:44:00Z"/>
                    <w:rFonts w:ascii="Perpetua" w:hAnsi="Perpetua"/>
                    <w:color w:val="000000"/>
                    <w:sz w:val="36"/>
                    <w:szCs w:val="36"/>
                    <w:lang w:val="es-MX" w:eastAsia="es-MX"/>
                  </w:rPr>
                </w:rPrChange>
              </w:rPr>
            </w:pPr>
            <w:ins w:id="10635" w:author="Erlie Hasam Morfin Zavalza" w:date="2014-11-22T20:44:00Z">
              <w:r w:rsidRPr="008E7381">
                <w:rPr>
                  <w:rFonts w:ascii="Perpetua" w:hAnsi="Perpetua"/>
                  <w:color w:val="000000"/>
                  <w:sz w:val="22"/>
                  <w:szCs w:val="36"/>
                  <w:lang w:val="es-MX" w:eastAsia="es-MX"/>
                  <w:rPrChange w:id="10636" w:author="Erlie Hasam Morfin Zavalza" w:date="2014-11-22T20:44:00Z">
                    <w:rPr>
                      <w:rFonts w:ascii="Perpetua" w:hAnsi="Perpetua"/>
                      <w:color w:val="000000"/>
                      <w:sz w:val="36"/>
                      <w:szCs w:val="36"/>
                      <w:lang w:val="es-MX" w:eastAsia="es-MX"/>
                    </w:rPr>
                  </w:rPrChange>
                </w:rPr>
                <w:t>1500</w:t>
              </w:r>
            </w:ins>
          </w:p>
        </w:tc>
        <w:tc>
          <w:tcPr>
            <w:tcW w:w="1278" w:type="pct"/>
            <w:tcBorders>
              <w:top w:val="nil"/>
              <w:left w:val="nil"/>
              <w:bottom w:val="single" w:sz="4" w:space="0" w:color="auto"/>
              <w:right w:val="single" w:sz="4" w:space="0" w:color="auto"/>
            </w:tcBorders>
            <w:shd w:val="clear" w:color="000000" w:fill="FCD5B4"/>
            <w:vAlign w:val="center"/>
            <w:hideMark/>
            <w:tcPrChange w:id="10637" w:author="Erlie Hasam Morfin Zavalza" w:date="2014-11-22T20:46:00Z">
              <w:tcPr>
                <w:tcW w:w="1307" w:type="pct"/>
                <w:tcBorders>
                  <w:top w:val="nil"/>
                  <w:left w:val="nil"/>
                  <w:bottom w:val="single" w:sz="4" w:space="0" w:color="auto"/>
                  <w:right w:val="single" w:sz="4" w:space="0" w:color="auto"/>
                </w:tcBorders>
                <w:shd w:val="clear" w:color="000000" w:fill="FCD5B4"/>
                <w:vAlign w:val="center"/>
                <w:hideMark/>
              </w:tcPr>
            </w:tcPrChange>
          </w:tcPr>
          <w:p w14:paraId="7353F347" w14:textId="77777777" w:rsidR="00FE0C5A" w:rsidRPr="008E7381" w:rsidRDefault="00FE0C5A" w:rsidP="00FE0C5A">
            <w:pPr>
              <w:jc w:val="left"/>
              <w:rPr>
                <w:ins w:id="10638" w:author="Erlie Hasam Morfin Zavalza" w:date="2014-11-22T20:44:00Z"/>
                <w:rFonts w:ascii="Perpetua" w:hAnsi="Perpetua"/>
                <w:color w:val="000000"/>
                <w:sz w:val="22"/>
                <w:szCs w:val="36"/>
                <w:lang w:val="es-MX" w:eastAsia="es-MX"/>
                <w:rPrChange w:id="10639" w:author="Erlie Hasam Morfin Zavalza" w:date="2014-11-22T20:44:00Z">
                  <w:rPr>
                    <w:ins w:id="10640" w:author="Erlie Hasam Morfin Zavalza" w:date="2014-11-22T20:44:00Z"/>
                    <w:rFonts w:ascii="Perpetua" w:hAnsi="Perpetua"/>
                    <w:color w:val="000000"/>
                    <w:sz w:val="36"/>
                    <w:szCs w:val="36"/>
                    <w:lang w:val="es-MX" w:eastAsia="es-MX"/>
                  </w:rPr>
                </w:rPrChange>
              </w:rPr>
            </w:pPr>
            <w:ins w:id="10641" w:author="Erlie Hasam Morfin Zavalza" w:date="2014-11-22T20:44:00Z">
              <w:r w:rsidRPr="008E7381">
                <w:rPr>
                  <w:rFonts w:ascii="Perpetua" w:hAnsi="Perpetua"/>
                  <w:color w:val="000000"/>
                  <w:sz w:val="22"/>
                  <w:szCs w:val="36"/>
                  <w:lang w:val="es-MX" w:eastAsia="es-MX"/>
                  <w:rPrChange w:id="10642" w:author="Erlie Hasam Morfin Zavalza" w:date="2014-11-22T20:44:00Z">
                    <w:rPr>
                      <w:rFonts w:ascii="Perpetua" w:hAnsi="Perpetua"/>
                      <w:color w:val="000000"/>
                      <w:sz w:val="36"/>
                      <w:szCs w:val="36"/>
                      <w:lang w:val="es-MX" w:eastAsia="es-MX"/>
                    </w:rPr>
                  </w:rPrChange>
                </w:rPr>
                <w:t>1700</w:t>
              </w:r>
            </w:ins>
          </w:p>
        </w:tc>
        <w:tc>
          <w:tcPr>
            <w:tcW w:w="895" w:type="pct"/>
            <w:tcBorders>
              <w:top w:val="nil"/>
              <w:left w:val="nil"/>
              <w:bottom w:val="single" w:sz="4" w:space="0" w:color="auto"/>
              <w:right w:val="single" w:sz="4" w:space="0" w:color="auto"/>
            </w:tcBorders>
            <w:shd w:val="clear" w:color="000000" w:fill="FCD5B4"/>
            <w:vAlign w:val="center"/>
            <w:hideMark/>
            <w:tcPrChange w:id="10643" w:author="Erlie Hasam Morfin Zavalza" w:date="2014-11-22T20:46: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76A8E227" w14:textId="77777777" w:rsidR="00FE0C5A" w:rsidRPr="008E7381" w:rsidRDefault="00FE0C5A" w:rsidP="00FE0C5A">
            <w:pPr>
              <w:jc w:val="center"/>
              <w:rPr>
                <w:ins w:id="10644" w:author="Erlie Hasam Morfin Zavalza" w:date="2014-11-22T20:44:00Z"/>
                <w:rFonts w:ascii="Perpetua" w:hAnsi="Perpetua"/>
                <w:sz w:val="22"/>
                <w:szCs w:val="36"/>
                <w:lang w:val="es-MX" w:eastAsia="es-MX"/>
                <w:rPrChange w:id="10645" w:author="Erlie Hasam Morfin Zavalza" w:date="2014-11-22T20:44:00Z">
                  <w:rPr>
                    <w:ins w:id="10646" w:author="Erlie Hasam Morfin Zavalza" w:date="2014-11-22T20:44:00Z"/>
                    <w:rFonts w:ascii="Perpetua" w:hAnsi="Perpetua"/>
                    <w:sz w:val="36"/>
                    <w:szCs w:val="36"/>
                    <w:lang w:val="es-MX" w:eastAsia="es-MX"/>
                  </w:rPr>
                </w:rPrChange>
              </w:rPr>
            </w:pPr>
            <w:ins w:id="10647" w:author="Erlie Hasam Morfin Zavalza" w:date="2014-11-22T20:44:00Z">
              <w:r w:rsidRPr="008E7381">
                <w:rPr>
                  <w:rFonts w:ascii="Perpetua" w:hAnsi="Perpetua"/>
                  <w:sz w:val="22"/>
                  <w:szCs w:val="36"/>
                  <w:lang w:val="es-MX" w:eastAsia="es-MX"/>
                  <w:rPrChange w:id="10648" w:author="Erlie Hasam Morfin Zavalza" w:date="2014-11-22T20:44:00Z">
                    <w:rPr>
                      <w:rFonts w:ascii="Perpetua" w:hAnsi="Perpetua"/>
                      <w:sz w:val="36"/>
                      <w:szCs w:val="36"/>
                      <w:lang w:val="es-MX" w:eastAsia="es-MX"/>
                    </w:rPr>
                  </w:rPrChange>
                </w:rPr>
                <w:t xml:space="preserve"> $   2,250,000.00 </w:t>
              </w:r>
            </w:ins>
          </w:p>
        </w:tc>
      </w:tr>
      <w:tr w:rsidR="00FE0C5A" w:rsidRPr="008E7381" w14:paraId="37117376" w14:textId="77777777" w:rsidTr="00983864">
        <w:tblPrEx>
          <w:tblPrExChange w:id="10649" w:author="Erlie Hasam Morfin Zavalza" w:date="2014-11-22T20:46:00Z">
            <w:tblPrEx>
              <w:tblW w:w="5135" w:type="pct"/>
            </w:tblPrEx>
          </w:tblPrExChange>
        </w:tblPrEx>
        <w:trPr>
          <w:trHeight w:val="273"/>
          <w:ins w:id="10650" w:author="Erlie Hasam Morfin Zavalza" w:date="2014-11-22T20:44:00Z"/>
          <w:trPrChange w:id="10651" w:author="Erlie Hasam Morfin Zavalza" w:date="2014-11-22T20:46: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652" w:author="Erlie Hasam Morfin Zavalza" w:date="2014-11-22T20:46: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30C262F0" w14:textId="300193D2" w:rsidR="00FE0C5A" w:rsidRPr="008E7381" w:rsidRDefault="00FE0C5A" w:rsidP="00FE0C5A">
            <w:pPr>
              <w:jc w:val="left"/>
              <w:rPr>
                <w:ins w:id="10653" w:author="Erlie Hasam Morfin Zavalza" w:date="2014-11-22T20:44:00Z"/>
                <w:rFonts w:ascii="Perpetua" w:hAnsi="Perpetua"/>
                <w:color w:val="000000"/>
                <w:sz w:val="22"/>
                <w:szCs w:val="36"/>
                <w:lang w:val="es-MX" w:eastAsia="es-MX"/>
                <w:rPrChange w:id="10654" w:author="Erlie Hasam Morfin Zavalza" w:date="2014-11-22T20:44:00Z">
                  <w:rPr>
                    <w:ins w:id="10655" w:author="Erlie Hasam Morfin Zavalza" w:date="2014-11-22T20:44:00Z"/>
                    <w:rFonts w:ascii="Perpetua" w:hAnsi="Perpetua"/>
                    <w:color w:val="000000"/>
                    <w:sz w:val="36"/>
                    <w:szCs w:val="36"/>
                    <w:lang w:val="es-MX" w:eastAsia="es-MX"/>
                  </w:rPr>
                </w:rPrChange>
              </w:rPr>
            </w:pPr>
            <w:ins w:id="10656" w:author="Erlie Hasam Morfin Zavalza" w:date="2014-11-22T20:54:00Z">
              <w:r>
                <w:rPr>
                  <w:rFonts w:ascii="Perpetua" w:hAnsi="Perpetua"/>
                  <w:color w:val="000000"/>
                  <w:sz w:val="22"/>
                  <w:szCs w:val="36"/>
                  <w:lang w:val="es-MX" w:eastAsia="es-MX"/>
                </w:rPr>
                <w:t>Octubre</w:t>
              </w:r>
            </w:ins>
          </w:p>
        </w:tc>
        <w:tc>
          <w:tcPr>
            <w:tcW w:w="1034" w:type="pct"/>
            <w:tcBorders>
              <w:top w:val="nil"/>
              <w:left w:val="nil"/>
              <w:bottom w:val="single" w:sz="4" w:space="0" w:color="auto"/>
              <w:right w:val="single" w:sz="4" w:space="0" w:color="auto"/>
            </w:tcBorders>
            <w:shd w:val="clear" w:color="000000" w:fill="FCD5B4"/>
            <w:vAlign w:val="center"/>
            <w:hideMark/>
            <w:tcPrChange w:id="10657" w:author="Erlie Hasam Morfin Zavalza" w:date="2014-11-22T20:46:00Z">
              <w:tcPr>
                <w:tcW w:w="1062" w:type="pct"/>
                <w:tcBorders>
                  <w:top w:val="nil"/>
                  <w:left w:val="nil"/>
                  <w:bottom w:val="single" w:sz="4" w:space="0" w:color="auto"/>
                  <w:right w:val="single" w:sz="4" w:space="0" w:color="auto"/>
                </w:tcBorders>
                <w:shd w:val="clear" w:color="000000" w:fill="FCD5B4"/>
                <w:vAlign w:val="center"/>
                <w:hideMark/>
              </w:tcPr>
            </w:tcPrChange>
          </w:tcPr>
          <w:p w14:paraId="2C5A5C6B" w14:textId="77777777" w:rsidR="00FE0C5A" w:rsidRPr="008E7381" w:rsidRDefault="00FE0C5A" w:rsidP="00FE0C5A">
            <w:pPr>
              <w:jc w:val="left"/>
              <w:rPr>
                <w:ins w:id="10658" w:author="Erlie Hasam Morfin Zavalza" w:date="2014-11-22T20:44:00Z"/>
                <w:rFonts w:ascii="Perpetua" w:hAnsi="Perpetua"/>
                <w:color w:val="000000"/>
                <w:sz w:val="22"/>
                <w:szCs w:val="36"/>
                <w:lang w:val="es-MX" w:eastAsia="es-MX"/>
                <w:rPrChange w:id="10659" w:author="Erlie Hasam Morfin Zavalza" w:date="2014-11-22T20:44:00Z">
                  <w:rPr>
                    <w:ins w:id="10660" w:author="Erlie Hasam Morfin Zavalza" w:date="2014-11-22T20:44:00Z"/>
                    <w:rFonts w:ascii="Perpetua" w:hAnsi="Perpetua"/>
                    <w:color w:val="000000"/>
                    <w:sz w:val="36"/>
                    <w:szCs w:val="36"/>
                    <w:lang w:val="es-MX" w:eastAsia="es-MX"/>
                  </w:rPr>
                </w:rPrChange>
              </w:rPr>
            </w:pPr>
            <w:ins w:id="10661" w:author="Erlie Hasam Morfin Zavalza" w:date="2014-11-22T20:44:00Z">
              <w:r w:rsidRPr="008E7381">
                <w:rPr>
                  <w:rFonts w:ascii="Perpetua" w:hAnsi="Perpetua"/>
                  <w:color w:val="000000"/>
                  <w:sz w:val="22"/>
                  <w:szCs w:val="36"/>
                  <w:lang w:val="es-MX" w:eastAsia="es-MX"/>
                  <w:rPrChange w:id="10662" w:author="Erlie Hasam Morfin Zavalza" w:date="2014-11-22T20:44:00Z">
                    <w:rPr>
                      <w:rFonts w:ascii="Perpetua" w:hAnsi="Perpetua"/>
                      <w:color w:val="000000"/>
                      <w:sz w:val="36"/>
                      <w:szCs w:val="36"/>
                      <w:lang w:val="es-MX" w:eastAsia="es-MX"/>
                    </w:rPr>
                  </w:rPrChange>
                </w:rPr>
                <w:t>1500</w:t>
              </w:r>
            </w:ins>
          </w:p>
        </w:tc>
        <w:tc>
          <w:tcPr>
            <w:tcW w:w="1216" w:type="pct"/>
            <w:tcBorders>
              <w:top w:val="nil"/>
              <w:left w:val="nil"/>
              <w:bottom w:val="single" w:sz="4" w:space="0" w:color="auto"/>
              <w:right w:val="single" w:sz="4" w:space="0" w:color="auto"/>
            </w:tcBorders>
            <w:shd w:val="clear" w:color="000000" w:fill="FCD5B4"/>
            <w:vAlign w:val="center"/>
            <w:hideMark/>
            <w:tcPrChange w:id="10663" w:author="Erlie Hasam Morfin Zavalza" w:date="2014-11-22T20:46:00Z">
              <w:tcPr>
                <w:tcW w:w="1244" w:type="pct"/>
                <w:tcBorders>
                  <w:top w:val="nil"/>
                  <w:left w:val="nil"/>
                  <w:bottom w:val="single" w:sz="4" w:space="0" w:color="auto"/>
                  <w:right w:val="single" w:sz="4" w:space="0" w:color="auto"/>
                </w:tcBorders>
                <w:shd w:val="clear" w:color="000000" w:fill="FCD5B4"/>
                <w:vAlign w:val="center"/>
                <w:hideMark/>
              </w:tcPr>
            </w:tcPrChange>
          </w:tcPr>
          <w:p w14:paraId="2198366F" w14:textId="77777777" w:rsidR="00FE0C5A" w:rsidRPr="008E7381" w:rsidRDefault="00FE0C5A" w:rsidP="00FE0C5A">
            <w:pPr>
              <w:jc w:val="left"/>
              <w:rPr>
                <w:ins w:id="10664" w:author="Erlie Hasam Morfin Zavalza" w:date="2014-11-22T20:44:00Z"/>
                <w:rFonts w:ascii="Perpetua" w:hAnsi="Perpetua"/>
                <w:color w:val="000000"/>
                <w:sz w:val="22"/>
                <w:szCs w:val="36"/>
                <w:lang w:val="es-MX" w:eastAsia="es-MX"/>
                <w:rPrChange w:id="10665" w:author="Erlie Hasam Morfin Zavalza" w:date="2014-11-22T20:44:00Z">
                  <w:rPr>
                    <w:ins w:id="10666" w:author="Erlie Hasam Morfin Zavalza" w:date="2014-11-22T20:44:00Z"/>
                    <w:rFonts w:ascii="Perpetua" w:hAnsi="Perpetua"/>
                    <w:color w:val="000000"/>
                    <w:sz w:val="36"/>
                    <w:szCs w:val="36"/>
                    <w:lang w:val="es-MX" w:eastAsia="es-MX"/>
                  </w:rPr>
                </w:rPrChange>
              </w:rPr>
            </w:pPr>
            <w:ins w:id="10667" w:author="Erlie Hasam Morfin Zavalza" w:date="2014-11-22T20:44:00Z">
              <w:r w:rsidRPr="008E7381">
                <w:rPr>
                  <w:rFonts w:ascii="Perpetua" w:hAnsi="Perpetua"/>
                  <w:color w:val="000000"/>
                  <w:sz w:val="22"/>
                  <w:szCs w:val="36"/>
                  <w:lang w:val="es-MX" w:eastAsia="es-MX"/>
                  <w:rPrChange w:id="10668" w:author="Erlie Hasam Morfin Zavalza" w:date="2014-11-22T20:44:00Z">
                    <w:rPr>
                      <w:rFonts w:ascii="Perpetua" w:hAnsi="Perpetua"/>
                      <w:color w:val="000000"/>
                      <w:sz w:val="36"/>
                      <w:szCs w:val="36"/>
                      <w:lang w:val="es-MX" w:eastAsia="es-MX"/>
                    </w:rPr>
                  </w:rPrChange>
                </w:rPr>
                <w:t>1200</w:t>
              </w:r>
            </w:ins>
          </w:p>
        </w:tc>
        <w:tc>
          <w:tcPr>
            <w:tcW w:w="1278" w:type="pct"/>
            <w:tcBorders>
              <w:top w:val="nil"/>
              <w:left w:val="nil"/>
              <w:bottom w:val="single" w:sz="4" w:space="0" w:color="auto"/>
              <w:right w:val="single" w:sz="4" w:space="0" w:color="auto"/>
            </w:tcBorders>
            <w:shd w:val="clear" w:color="000000" w:fill="FCD5B4"/>
            <w:vAlign w:val="center"/>
            <w:hideMark/>
            <w:tcPrChange w:id="10669" w:author="Erlie Hasam Morfin Zavalza" w:date="2014-11-22T20:46:00Z">
              <w:tcPr>
                <w:tcW w:w="1307" w:type="pct"/>
                <w:tcBorders>
                  <w:top w:val="nil"/>
                  <w:left w:val="nil"/>
                  <w:bottom w:val="single" w:sz="4" w:space="0" w:color="auto"/>
                  <w:right w:val="single" w:sz="4" w:space="0" w:color="auto"/>
                </w:tcBorders>
                <w:shd w:val="clear" w:color="000000" w:fill="FCD5B4"/>
                <w:vAlign w:val="center"/>
                <w:hideMark/>
              </w:tcPr>
            </w:tcPrChange>
          </w:tcPr>
          <w:p w14:paraId="676D17B0" w14:textId="77777777" w:rsidR="00FE0C5A" w:rsidRPr="008E7381" w:rsidRDefault="00FE0C5A" w:rsidP="00FE0C5A">
            <w:pPr>
              <w:jc w:val="left"/>
              <w:rPr>
                <w:ins w:id="10670" w:author="Erlie Hasam Morfin Zavalza" w:date="2014-11-22T20:44:00Z"/>
                <w:rFonts w:ascii="Perpetua" w:hAnsi="Perpetua"/>
                <w:color w:val="000000"/>
                <w:sz w:val="22"/>
                <w:szCs w:val="36"/>
                <w:lang w:val="es-MX" w:eastAsia="es-MX"/>
                <w:rPrChange w:id="10671" w:author="Erlie Hasam Morfin Zavalza" w:date="2014-11-22T20:44:00Z">
                  <w:rPr>
                    <w:ins w:id="10672" w:author="Erlie Hasam Morfin Zavalza" w:date="2014-11-22T20:44:00Z"/>
                    <w:rFonts w:ascii="Perpetua" w:hAnsi="Perpetua"/>
                    <w:color w:val="000000"/>
                    <w:sz w:val="36"/>
                    <w:szCs w:val="36"/>
                    <w:lang w:val="es-MX" w:eastAsia="es-MX"/>
                  </w:rPr>
                </w:rPrChange>
              </w:rPr>
            </w:pPr>
            <w:ins w:id="10673" w:author="Erlie Hasam Morfin Zavalza" w:date="2014-11-22T20:44:00Z">
              <w:r w:rsidRPr="008E7381">
                <w:rPr>
                  <w:rFonts w:ascii="Perpetua" w:hAnsi="Perpetua"/>
                  <w:color w:val="000000"/>
                  <w:sz w:val="22"/>
                  <w:szCs w:val="36"/>
                  <w:lang w:val="es-MX" w:eastAsia="es-MX"/>
                  <w:rPrChange w:id="10674" w:author="Erlie Hasam Morfin Zavalza" w:date="2014-11-22T20:44:00Z">
                    <w:rPr>
                      <w:rFonts w:ascii="Perpetua" w:hAnsi="Perpetua"/>
                      <w:color w:val="000000"/>
                      <w:sz w:val="36"/>
                      <w:szCs w:val="36"/>
                      <w:lang w:val="es-MX" w:eastAsia="es-MX"/>
                    </w:rPr>
                  </w:rPrChange>
                </w:rPr>
                <w:t>1300</w:t>
              </w:r>
            </w:ins>
          </w:p>
        </w:tc>
        <w:tc>
          <w:tcPr>
            <w:tcW w:w="895" w:type="pct"/>
            <w:tcBorders>
              <w:top w:val="nil"/>
              <w:left w:val="nil"/>
              <w:bottom w:val="single" w:sz="4" w:space="0" w:color="auto"/>
              <w:right w:val="single" w:sz="4" w:space="0" w:color="auto"/>
            </w:tcBorders>
            <w:shd w:val="clear" w:color="000000" w:fill="FCD5B4"/>
            <w:vAlign w:val="center"/>
            <w:hideMark/>
            <w:tcPrChange w:id="10675" w:author="Erlie Hasam Morfin Zavalza" w:date="2014-11-22T20:46: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5F32B332" w14:textId="77777777" w:rsidR="00FE0C5A" w:rsidRPr="008E7381" w:rsidRDefault="00FE0C5A" w:rsidP="00FE0C5A">
            <w:pPr>
              <w:jc w:val="center"/>
              <w:rPr>
                <w:ins w:id="10676" w:author="Erlie Hasam Morfin Zavalza" w:date="2014-11-22T20:44:00Z"/>
                <w:rFonts w:ascii="Perpetua" w:hAnsi="Perpetua"/>
                <w:sz w:val="22"/>
                <w:szCs w:val="36"/>
                <w:lang w:val="es-MX" w:eastAsia="es-MX"/>
                <w:rPrChange w:id="10677" w:author="Erlie Hasam Morfin Zavalza" w:date="2014-11-22T20:44:00Z">
                  <w:rPr>
                    <w:ins w:id="10678" w:author="Erlie Hasam Morfin Zavalza" w:date="2014-11-22T20:44:00Z"/>
                    <w:rFonts w:ascii="Perpetua" w:hAnsi="Perpetua"/>
                    <w:sz w:val="36"/>
                    <w:szCs w:val="36"/>
                    <w:lang w:val="es-MX" w:eastAsia="es-MX"/>
                  </w:rPr>
                </w:rPrChange>
              </w:rPr>
            </w:pPr>
            <w:ins w:id="10679" w:author="Erlie Hasam Morfin Zavalza" w:date="2014-11-22T20:44:00Z">
              <w:r w:rsidRPr="008E7381">
                <w:rPr>
                  <w:rFonts w:ascii="Perpetua" w:hAnsi="Perpetua"/>
                  <w:sz w:val="22"/>
                  <w:szCs w:val="36"/>
                  <w:lang w:val="es-MX" w:eastAsia="es-MX"/>
                  <w:rPrChange w:id="10680" w:author="Erlie Hasam Morfin Zavalza" w:date="2014-11-22T20:44:00Z">
                    <w:rPr>
                      <w:rFonts w:ascii="Perpetua" w:hAnsi="Perpetua"/>
                      <w:sz w:val="36"/>
                      <w:szCs w:val="36"/>
                      <w:lang w:val="es-MX" w:eastAsia="es-MX"/>
                    </w:rPr>
                  </w:rPrChange>
                </w:rPr>
                <w:t xml:space="preserve"> $   1,800,000.00 </w:t>
              </w:r>
            </w:ins>
          </w:p>
        </w:tc>
      </w:tr>
      <w:tr w:rsidR="00FE0C5A" w:rsidRPr="008E7381" w14:paraId="125C0983" w14:textId="77777777" w:rsidTr="00983864">
        <w:tblPrEx>
          <w:tblPrExChange w:id="10681" w:author="Erlie Hasam Morfin Zavalza" w:date="2014-11-22T20:46:00Z">
            <w:tblPrEx>
              <w:tblW w:w="5135" w:type="pct"/>
            </w:tblPrEx>
          </w:tblPrExChange>
        </w:tblPrEx>
        <w:trPr>
          <w:trHeight w:val="277"/>
          <w:ins w:id="10682" w:author="Erlie Hasam Morfin Zavalza" w:date="2014-11-22T20:44:00Z"/>
          <w:trPrChange w:id="10683" w:author="Erlie Hasam Morfin Zavalza" w:date="2014-11-22T20:46: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684" w:author="Erlie Hasam Morfin Zavalza" w:date="2014-11-22T20:46: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338737BB" w14:textId="14912A61" w:rsidR="00FE0C5A" w:rsidRPr="008E7381" w:rsidRDefault="00FE0C5A" w:rsidP="00FE0C5A">
            <w:pPr>
              <w:jc w:val="left"/>
              <w:rPr>
                <w:ins w:id="10685" w:author="Erlie Hasam Morfin Zavalza" w:date="2014-11-22T20:44:00Z"/>
                <w:rFonts w:ascii="Perpetua" w:hAnsi="Perpetua"/>
                <w:color w:val="000000"/>
                <w:sz w:val="22"/>
                <w:szCs w:val="36"/>
                <w:lang w:val="es-MX" w:eastAsia="es-MX"/>
                <w:rPrChange w:id="10686" w:author="Erlie Hasam Morfin Zavalza" w:date="2014-11-22T20:44:00Z">
                  <w:rPr>
                    <w:ins w:id="10687" w:author="Erlie Hasam Morfin Zavalza" w:date="2014-11-22T20:44:00Z"/>
                    <w:rFonts w:ascii="Perpetua" w:hAnsi="Perpetua"/>
                    <w:color w:val="000000"/>
                    <w:sz w:val="36"/>
                    <w:szCs w:val="36"/>
                    <w:lang w:val="es-MX" w:eastAsia="es-MX"/>
                  </w:rPr>
                </w:rPrChange>
              </w:rPr>
            </w:pPr>
            <w:ins w:id="10688" w:author="Erlie Hasam Morfin Zavalza" w:date="2014-11-22T20:54:00Z">
              <w:r>
                <w:rPr>
                  <w:rFonts w:ascii="Perpetua" w:hAnsi="Perpetua"/>
                  <w:color w:val="000000"/>
                  <w:sz w:val="22"/>
                  <w:szCs w:val="36"/>
                  <w:lang w:val="es-MX" w:eastAsia="es-MX"/>
                </w:rPr>
                <w:t>Noviembre</w:t>
              </w:r>
            </w:ins>
          </w:p>
        </w:tc>
        <w:tc>
          <w:tcPr>
            <w:tcW w:w="1034" w:type="pct"/>
            <w:tcBorders>
              <w:top w:val="nil"/>
              <w:left w:val="nil"/>
              <w:bottom w:val="single" w:sz="4" w:space="0" w:color="auto"/>
              <w:right w:val="single" w:sz="4" w:space="0" w:color="auto"/>
            </w:tcBorders>
            <w:shd w:val="clear" w:color="000000" w:fill="FCD5B4"/>
            <w:vAlign w:val="center"/>
            <w:hideMark/>
            <w:tcPrChange w:id="10689" w:author="Erlie Hasam Morfin Zavalza" w:date="2014-11-22T20:46:00Z">
              <w:tcPr>
                <w:tcW w:w="1062" w:type="pct"/>
                <w:tcBorders>
                  <w:top w:val="nil"/>
                  <w:left w:val="nil"/>
                  <w:bottom w:val="single" w:sz="4" w:space="0" w:color="auto"/>
                  <w:right w:val="single" w:sz="4" w:space="0" w:color="auto"/>
                </w:tcBorders>
                <w:shd w:val="clear" w:color="000000" w:fill="FCD5B4"/>
                <w:vAlign w:val="center"/>
                <w:hideMark/>
              </w:tcPr>
            </w:tcPrChange>
          </w:tcPr>
          <w:p w14:paraId="6571CDCF" w14:textId="77777777" w:rsidR="00FE0C5A" w:rsidRPr="008E7381" w:rsidRDefault="00FE0C5A" w:rsidP="00FE0C5A">
            <w:pPr>
              <w:jc w:val="left"/>
              <w:rPr>
                <w:ins w:id="10690" w:author="Erlie Hasam Morfin Zavalza" w:date="2014-11-22T20:44:00Z"/>
                <w:rFonts w:ascii="Perpetua" w:hAnsi="Perpetua"/>
                <w:color w:val="000000"/>
                <w:sz w:val="22"/>
                <w:szCs w:val="36"/>
                <w:lang w:val="es-MX" w:eastAsia="es-MX"/>
                <w:rPrChange w:id="10691" w:author="Erlie Hasam Morfin Zavalza" w:date="2014-11-22T20:44:00Z">
                  <w:rPr>
                    <w:ins w:id="10692" w:author="Erlie Hasam Morfin Zavalza" w:date="2014-11-22T20:44:00Z"/>
                    <w:rFonts w:ascii="Perpetua" w:hAnsi="Perpetua"/>
                    <w:color w:val="000000"/>
                    <w:sz w:val="36"/>
                    <w:szCs w:val="36"/>
                    <w:lang w:val="es-MX" w:eastAsia="es-MX"/>
                  </w:rPr>
                </w:rPrChange>
              </w:rPr>
            </w:pPr>
            <w:ins w:id="10693" w:author="Erlie Hasam Morfin Zavalza" w:date="2014-11-22T20:44:00Z">
              <w:r w:rsidRPr="008E7381">
                <w:rPr>
                  <w:rFonts w:ascii="Perpetua" w:hAnsi="Perpetua"/>
                  <w:color w:val="000000"/>
                  <w:sz w:val="22"/>
                  <w:szCs w:val="36"/>
                  <w:lang w:val="es-MX" w:eastAsia="es-MX"/>
                  <w:rPrChange w:id="10694" w:author="Erlie Hasam Morfin Zavalza" w:date="2014-11-22T20:44:00Z">
                    <w:rPr>
                      <w:rFonts w:ascii="Perpetua" w:hAnsi="Perpetua"/>
                      <w:color w:val="000000"/>
                      <w:sz w:val="36"/>
                      <w:szCs w:val="36"/>
                      <w:lang w:val="es-MX" w:eastAsia="es-MX"/>
                    </w:rPr>
                  </w:rPrChange>
                </w:rPr>
                <w:t>1500</w:t>
              </w:r>
            </w:ins>
          </w:p>
        </w:tc>
        <w:tc>
          <w:tcPr>
            <w:tcW w:w="1216" w:type="pct"/>
            <w:tcBorders>
              <w:top w:val="nil"/>
              <w:left w:val="nil"/>
              <w:bottom w:val="single" w:sz="4" w:space="0" w:color="auto"/>
              <w:right w:val="single" w:sz="4" w:space="0" w:color="auto"/>
            </w:tcBorders>
            <w:shd w:val="clear" w:color="000000" w:fill="FCD5B4"/>
            <w:vAlign w:val="center"/>
            <w:hideMark/>
            <w:tcPrChange w:id="10695" w:author="Erlie Hasam Morfin Zavalza" w:date="2014-11-22T20:46:00Z">
              <w:tcPr>
                <w:tcW w:w="1244" w:type="pct"/>
                <w:tcBorders>
                  <w:top w:val="nil"/>
                  <w:left w:val="nil"/>
                  <w:bottom w:val="single" w:sz="4" w:space="0" w:color="auto"/>
                  <w:right w:val="single" w:sz="4" w:space="0" w:color="auto"/>
                </w:tcBorders>
                <w:shd w:val="clear" w:color="000000" w:fill="FCD5B4"/>
                <w:vAlign w:val="center"/>
                <w:hideMark/>
              </w:tcPr>
            </w:tcPrChange>
          </w:tcPr>
          <w:p w14:paraId="59F165F9" w14:textId="77777777" w:rsidR="00FE0C5A" w:rsidRPr="008E7381" w:rsidRDefault="00FE0C5A" w:rsidP="00FE0C5A">
            <w:pPr>
              <w:jc w:val="left"/>
              <w:rPr>
                <w:ins w:id="10696" w:author="Erlie Hasam Morfin Zavalza" w:date="2014-11-22T20:44:00Z"/>
                <w:rFonts w:ascii="Perpetua" w:hAnsi="Perpetua"/>
                <w:color w:val="000000"/>
                <w:sz w:val="22"/>
                <w:szCs w:val="36"/>
                <w:lang w:val="es-MX" w:eastAsia="es-MX"/>
                <w:rPrChange w:id="10697" w:author="Erlie Hasam Morfin Zavalza" w:date="2014-11-22T20:44:00Z">
                  <w:rPr>
                    <w:ins w:id="10698" w:author="Erlie Hasam Morfin Zavalza" w:date="2014-11-22T20:44:00Z"/>
                    <w:rFonts w:ascii="Perpetua" w:hAnsi="Perpetua"/>
                    <w:color w:val="000000"/>
                    <w:sz w:val="36"/>
                    <w:szCs w:val="36"/>
                    <w:lang w:val="es-MX" w:eastAsia="es-MX"/>
                  </w:rPr>
                </w:rPrChange>
              </w:rPr>
            </w:pPr>
            <w:ins w:id="10699" w:author="Erlie Hasam Morfin Zavalza" w:date="2014-11-22T20:44:00Z">
              <w:r w:rsidRPr="008E7381">
                <w:rPr>
                  <w:rFonts w:ascii="Perpetua" w:hAnsi="Perpetua"/>
                  <w:color w:val="000000"/>
                  <w:sz w:val="22"/>
                  <w:szCs w:val="36"/>
                  <w:lang w:val="es-MX" w:eastAsia="es-MX"/>
                  <w:rPrChange w:id="10700" w:author="Erlie Hasam Morfin Zavalza" w:date="2014-11-22T20:44:00Z">
                    <w:rPr>
                      <w:rFonts w:ascii="Perpetua" w:hAnsi="Perpetua"/>
                      <w:color w:val="000000"/>
                      <w:sz w:val="36"/>
                      <w:szCs w:val="36"/>
                      <w:lang w:val="es-MX" w:eastAsia="es-MX"/>
                    </w:rPr>
                  </w:rPrChange>
                </w:rPr>
                <w:t>900</w:t>
              </w:r>
            </w:ins>
          </w:p>
        </w:tc>
        <w:tc>
          <w:tcPr>
            <w:tcW w:w="1278" w:type="pct"/>
            <w:tcBorders>
              <w:top w:val="nil"/>
              <w:left w:val="nil"/>
              <w:bottom w:val="single" w:sz="4" w:space="0" w:color="auto"/>
              <w:right w:val="single" w:sz="4" w:space="0" w:color="auto"/>
            </w:tcBorders>
            <w:shd w:val="clear" w:color="000000" w:fill="FCD5B4"/>
            <w:vAlign w:val="center"/>
            <w:hideMark/>
            <w:tcPrChange w:id="10701" w:author="Erlie Hasam Morfin Zavalza" w:date="2014-11-22T20:46:00Z">
              <w:tcPr>
                <w:tcW w:w="1307" w:type="pct"/>
                <w:tcBorders>
                  <w:top w:val="nil"/>
                  <w:left w:val="nil"/>
                  <w:bottom w:val="single" w:sz="4" w:space="0" w:color="auto"/>
                  <w:right w:val="single" w:sz="4" w:space="0" w:color="auto"/>
                </w:tcBorders>
                <w:shd w:val="clear" w:color="000000" w:fill="FCD5B4"/>
                <w:vAlign w:val="center"/>
                <w:hideMark/>
              </w:tcPr>
            </w:tcPrChange>
          </w:tcPr>
          <w:p w14:paraId="1CE1F141" w14:textId="77777777" w:rsidR="00FE0C5A" w:rsidRPr="008E7381" w:rsidRDefault="00FE0C5A" w:rsidP="00FE0C5A">
            <w:pPr>
              <w:jc w:val="left"/>
              <w:rPr>
                <w:ins w:id="10702" w:author="Erlie Hasam Morfin Zavalza" w:date="2014-11-22T20:44:00Z"/>
                <w:rFonts w:ascii="Perpetua" w:hAnsi="Perpetua"/>
                <w:color w:val="000000"/>
                <w:sz w:val="22"/>
                <w:szCs w:val="36"/>
                <w:lang w:val="es-MX" w:eastAsia="es-MX"/>
                <w:rPrChange w:id="10703" w:author="Erlie Hasam Morfin Zavalza" w:date="2014-11-22T20:44:00Z">
                  <w:rPr>
                    <w:ins w:id="10704" w:author="Erlie Hasam Morfin Zavalza" w:date="2014-11-22T20:44:00Z"/>
                    <w:rFonts w:ascii="Perpetua" w:hAnsi="Perpetua"/>
                    <w:color w:val="000000"/>
                    <w:sz w:val="36"/>
                    <w:szCs w:val="36"/>
                    <w:lang w:val="es-MX" w:eastAsia="es-MX"/>
                  </w:rPr>
                </w:rPrChange>
              </w:rPr>
            </w:pPr>
            <w:ins w:id="10705" w:author="Erlie Hasam Morfin Zavalza" w:date="2014-11-22T20:44:00Z">
              <w:r w:rsidRPr="008E7381">
                <w:rPr>
                  <w:rFonts w:ascii="Perpetua" w:hAnsi="Perpetua"/>
                  <w:color w:val="000000"/>
                  <w:sz w:val="22"/>
                  <w:szCs w:val="36"/>
                  <w:lang w:val="es-MX" w:eastAsia="es-MX"/>
                  <w:rPrChange w:id="10706" w:author="Erlie Hasam Morfin Zavalza" w:date="2014-11-22T20:44:00Z">
                    <w:rPr>
                      <w:rFonts w:ascii="Perpetua" w:hAnsi="Perpetua"/>
                      <w:color w:val="000000"/>
                      <w:sz w:val="36"/>
                      <w:szCs w:val="36"/>
                      <w:lang w:val="es-MX" w:eastAsia="es-MX"/>
                    </w:rPr>
                  </w:rPrChange>
                </w:rPr>
                <w:t>920</w:t>
              </w:r>
            </w:ins>
          </w:p>
        </w:tc>
        <w:tc>
          <w:tcPr>
            <w:tcW w:w="895" w:type="pct"/>
            <w:tcBorders>
              <w:top w:val="nil"/>
              <w:left w:val="nil"/>
              <w:bottom w:val="single" w:sz="4" w:space="0" w:color="auto"/>
              <w:right w:val="single" w:sz="4" w:space="0" w:color="auto"/>
            </w:tcBorders>
            <w:shd w:val="clear" w:color="000000" w:fill="FCD5B4"/>
            <w:vAlign w:val="center"/>
            <w:hideMark/>
            <w:tcPrChange w:id="10707" w:author="Erlie Hasam Morfin Zavalza" w:date="2014-11-22T20:46: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22F0FE64" w14:textId="77777777" w:rsidR="00FE0C5A" w:rsidRPr="008E7381" w:rsidRDefault="00FE0C5A" w:rsidP="00FE0C5A">
            <w:pPr>
              <w:jc w:val="center"/>
              <w:rPr>
                <w:ins w:id="10708" w:author="Erlie Hasam Morfin Zavalza" w:date="2014-11-22T20:44:00Z"/>
                <w:rFonts w:ascii="Perpetua" w:hAnsi="Perpetua"/>
                <w:sz w:val="22"/>
                <w:szCs w:val="36"/>
                <w:lang w:val="es-MX" w:eastAsia="es-MX"/>
                <w:rPrChange w:id="10709" w:author="Erlie Hasam Morfin Zavalza" w:date="2014-11-22T20:44:00Z">
                  <w:rPr>
                    <w:ins w:id="10710" w:author="Erlie Hasam Morfin Zavalza" w:date="2014-11-22T20:44:00Z"/>
                    <w:rFonts w:ascii="Perpetua" w:hAnsi="Perpetua"/>
                    <w:sz w:val="36"/>
                    <w:szCs w:val="36"/>
                    <w:lang w:val="es-MX" w:eastAsia="es-MX"/>
                  </w:rPr>
                </w:rPrChange>
              </w:rPr>
            </w:pPr>
            <w:ins w:id="10711" w:author="Erlie Hasam Morfin Zavalza" w:date="2014-11-22T20:44:00Z">
              <w:r w:rsidRPr="008E7381">
                <w:rPr>
                  <w:rFonts w:ascii="Perpetua" w:hAnsi="Perpetua"/>
                  <w:sz w:val="22"/>
                  <w:szCs w:val="36"/>
                  <w:lang w:val="es-MX" w:eastAsia="es-MX"/>
                  <w:rPrChange w:id="10712" w:author="Erlie Hasam Morfin Zavalza" w:date="2014-11-22T20:44:00Z">
                    <w:rPr>
                      <w:rFonts w:ascii="Perpetua" w:hAnsi="Perpetua"/>
                      <w:sz w:val="36"/>
                      <w:szCs w:val="36"/>
                      <w:lang w:val="es-MX" w:eastAsia="es-MX"/>
                    </w:rPr>
                  </w:rPrChange>
                </w:rPr>
                <w:t xml:space="preserve"> $   1,350,000.00 </w:t>
              </w:r>
            </w:ins>
          </w:p>
        </w:tc>
      </w:tr>
      <w:tr w:rsidR="00FE0C5A" w:rsidRPr="008E7381" w14:paraId="7CDCD1FB" w14:textId="77777777" w:rsidTr="00983864">
        <w:tblPrEx>
          <w:tblPrExChange w:id="10713" w:author="Erlie Hasam Morfin Zavalza" w:date="2014-11-22T20:47:00Z">
            <w:tblPrEx>
              <w:tblW w:w="5135" w:type="pct"/>
            </w:tblPrEx>
          </w:tblPrExChange>
        </w:tblPrEx>
        <w:trPr>
          <w:trHeight w:val="267"/>
          <w:ins w:id="10714" w:author="Erlie Hasam Morfin Zavalza" w:date="2014-11-22T20:44:00Z"/>
          <w:trPrChange w:id="10715" w:author="Erlie Hasam Morfin Zavalza" w:date="2014-11-22T20:47:00Z">
            <w:trPr>
              <w:trHeight w:val="495"/>
            </w:trPr>
          </w:trPrChange>
        </w:trPr>
        <w:tc>
          <w:tcPr>
            <w:tcW w:w="578" w:type="pct"/>
            <w:tcBorders>
              <w:top w:val="nil"/>
              <w:left w:val="single" w:sz="4" w:space="0" w:color="auto"/>
              <w:bottom w:val="single" w:sz="4" w:space="0" w:color="auto"/>
              <w:right w:val="single" w:sz="4" w:space="0" w:color="auto"/>
            </w:tcBorders>
            <w:shd w:val="clear" w:color="000000" w:fill="FCD5B4"/>
            <w:vAlign w:val="center"/>
            <w:hideMark/>
            <w:tcPrChange w:id="10716" w:author="Erlie Hasam Morfin Zavalza" w:date="2014-11-22T20:47:00Z">
              <w:tcPr>
                <w:tcW w:w="465" w:type="pct"/>
                <w:tcBorders>
                  <w:top w:val="nil"/>
                  <w:left w:val="single" w:sz="4" w:space="0" w:color="auto"/>
                  <w:bottom w:val="single" w:sz="4" w:space="0" w:color="auto"/>
                  <w:right w:val="single" w:sz="4" w:space="0" w:color="auto"/>
                </w:tcBorders>
                <w:shd w:val="clear" w:color="000000" w:fill="FCD5B4"/>
                <w:vAlign w:val="center"/>
                <w:hideMark/>
              </w:tcPr>
            </w:tcPrChange>
          </w:tcPr>
          <w:p w14:paraId="6FE5AF7E" w14:textId="2AFEB578" w:rsidR="00FE0C5A" w:rsidRPr="008E7381" w:rsidRDefault="00FE0C5A" w:rsidP="00FE0C5A">
            <w:pPr>
              <w:jc w:val="left"/>
              <w:rPr>
                <w:ins w:id="10717" w:author="Erlie Hasam Morfin Zavalza" w:date="2014-11-22T20:44:00Z"/>
                <w:rFonts w:ascii="Perpetua" w:hAnsi="Perpetua"/>
                <w:color w:val="000000"/>
                <w:sz w:val="22"/>
                <w:szCs w:val="36"/>
                <w:lang w:val="es-MX" w:eastAsia="es-MX"/>
                <w:rPrChange w:id="10718" w:author="Erlie Hasam Morfin Zavalza" w:date="2014-11-22T20:44:00Z">
                  <w:rPr>
                    <w:ins w:id="10719" w:author="Erlie Hasam Morfin Zavalza" w:date="2014-11-22T20:44:00Z"/>
                    <w:rFonts w:ascii="Perpetua" w:hAnsi="Perpetua"/>
                    <w:color w:val="000000"/>
                    <w:sz w:val="36"/>
                    <w:szCs w:val="36"/>
                    <w:lang w:val="es-MX" w:eastAsia="es-MX"/>
                  </w:rPr>
                </w:rPrChange>
              </w:rPr>
            </w:pPr>
            <w:ins w:id="10720" w:author="Erlie Hasam Morfin Zavalza" w:date="2014-11-22T20:54:00Z">
              <w:r>
                <w:rPr>
                  <w:rFonts w:ascii="Perpetua" w:hAnsi="Perpetua"/>
                  <w:color w:val="000000"/>
                  <w:sz w:val="22"/>
                  <w:szCs w:val="36"/>
                  <w:lang w:val="es-MX" w:eastAsia="es-MX"/>
                </w:rPr>
                <w:t>Diciembre</w:t>
              </w:r>
            </w:ins>
          </w:p>
        </w:tc>
        <w:tc>
          <w:tcPr>
            <w:tcW w:w="1034" w:type="pct"/>
            <w:tcBorders>
              <w:top w:val="nil"/>
              <w:left w:val="nil"/>
              <w:bottom w:val="single" w:sz="4" w:space="0" w:color="auto"/>
              <w:right w:val="single" w:sz="4" w:space="0" w:color="auto"/>
            </w:tcBorders>
            <w:shd w:val="clear" w:color="000000" w:fill="FCD5B4"/>
            <w:vAlign w:val="center"/>
            <w:hideMark/>
            <w:tcPrChange w:id="10721" w:author="Erlie Hasam Morfin Zavalza" w:date="2014-11-22T20:47:00Z">
              <w:tcPr>
                <w:tcW w:w="1062" w:type="pct"/>
                <w:tcBorders>
                  <w:top w:val="nil"/>
                  <w:left w:val="nil"/>
                  <w:bottom w:val="single" w:sz="4" w:space="0" w:color="auto"/>
                  <w:right w:val="single" w:sz="4" w:space="0" w:color="auto"/>
                </w:tcBorders>
                <w:shd w:val="clear" w:color="000000" w:fill="FCD5B4"/>
                <w:vAlign w:val="center"/>
                <w:hideMark/>
              </w:tcPr>
            </w:tcPrChange>
          </w:tcPr>
          <w:p w14:paraId="598A6ADC" w14:textId="77777777" w:rsidR="00FE0C5A" w:rsidRPr="008E7381" w:rsidRDefault="00FE0C5A" w:rsidP="00FE0C5A">
            <w:pPr>
              <w:jc w:val="left"/>
              <w:rPr>
                <w:ins w:id="10722" w:author="Erlie Hasam Morfin Zavalza" w:date="2014-11-22T20:44:00Z"/>
                <w:rFonts w:ascii="Perpetua" w:hAnsi="Perpetua"/>
                <w:color w:val="000000"/>
                <w:sz w:val="22"/>
                <w:szCs w:val="36"/>
                <w:lang w:val="es-MX" w:eastAsia="es-MX"/>
                <w:rPrChange w:id="10723" w:author="Erlie Hasam Morfin Zavalza" w:date="2014-11-22T20:44:00Z">
                  <w:rPr>
                    <w:ins w:id="10724" w:author="Erlie Hasam Morfin Zavalza" w:date="2014-11-22T20:44:00Z"/>
                    <w:rFonts w:ascii="Perpetua" w:hAnsi="Perpetua"/>
                    <w:color w:val="000000"/>
                    <w:sz w:val="36"/>
                    <w:szCs w:val="36"/>
                    <w:lang w:val="es-MX" w:eastAsia="es-MX"/>
                  </w:rPr>
                </w:rPrChange>
              </w:rPr>
            </w:pPr>
            <w:ins w:id="10725" w:author="Erlie Hasam Morfin Zavalza" w:date="2014-11-22T20:44:00Z">
              <w:r w:rsidRPr="008E7381">
                <w:rPr>
                  <w:rFonts w:ascii="Perpetua" w:hAnsi="Perpetua"/>
                  <w:color w:val="000000"/>
                  <w:sz w:val="22"/>
                  <w:szCs w:val="36"/>
                  <w:lang w:val="es-MX" w:eastAsia="es-MX"/>
                  <w:rPrChange w:id="10726" w:author="Erlie Hasam Morfin Zavalza" w:date="2014-11-22T20:44:00Z">
                    <w:rPr>
                      <w:rFonts w:ascii="Perpetua" w:hAnsi="Perpetua"/>
                      <w:color w:val="000000"/>
                      <w:sz w:val="36"/>
                      <w:szCs w:val="36"/>
                      <w:lang w:val="es-MX" w:eastAsia="es-MX"/>
                    </w:rPr>
                  </w:rPrChange>
                </w:rPr>
                <w:t>1500</w:t>
              </w:r>
            </w:ins>
          </w:p>
        </w:tc>
        <w:tc>
          <w:tcPr>
            <w:tcW w:w="1216" w:type="pct"/>
            <w:tcBorders>
              <w:top w:val="nil"/>
              <w:left w:val="nil"/>
              <w:bottom w:val="single" w:sz="4" w:space="0" w:color="auto"/>
              <w:right w:val="single" w:sz="4" w:space="0" w:color="auto"/>
            </w:tcBorders>
            <w:shd w:val="clear" w:color="000000" w:fill="FCD5B4"/>
            <w:vAlign w:val="center"/>
            <w:hideMark/>
            <w:tcPrChange w:id="10727" w:author="Erlie Hasam Morfin Zavalza" w:date="2014-11-22T20:47:00Z">
              <w:tcPr>
                <w:tcW w:w="1244" w:type="pct"/>
                <w:tcBorders>
                  <w:top w:val="nil"/>
                  <w:left w:val="nil"/>
                  <w:bottom w:val="single" w:sz="4" w:space="0" w:color="auto"/>
                  <w:right w:val="single" w:sz="4" w:space="0" w:color="auto"/>
                </w:tcBorders>
                <w:shd w:val="clear" w:color="000000" w:fill="FCD5B4"/>
                <w:vAlign w:val="center"/>
                <w:hideMark/>
              </w:tcPr>
            </w:tcPrChange>
          </w:tcPr>
          <w:p w14:paraId="2E325DF4" w14:textId="77777777" w:rsidR="00FE0C5A" w:rsidRPr="008E7381" w:rsidRDefault="00FE0C5A" w:rsidP="00FE0C5A">
            <w:pPr>
              <w:jc w:val="left"/>
              <w:rPr>
                <w:ins w:id="10728" w:author="Erlie Hasam Morfin Zavalza" w:date="2014-11-22T20:44:00Z"/>
                <w:rFonts w:ascii="Perpetua" w:hAnsi="Perpetua"/>
                <w:color w:val="000000"/>
                <w:sz w:val="22"/>
                <w:szCs w:val="36"/>
                <w:lang w:val="es-MX" w:eastAsia="es-MX"/>
                <w:rPrChange w:id="10729" w:author="Erlie Hasam Morfin Zavalza" w:date="2014-11-22T20:44:00Z">
                  <w:rPr>
                    <w:ins w:id="10730" w:author="Erlie Hasam Morfin Zavalza" w:date="2014-11-22T20:44:00Z"/>
                    <w:rFonts w:ascii="Perpetua" w:hAnsi="Perpetua"/>
                    <w:color w:val="000000"/>
                    <w:sz w:val="36"/>
                    <w:szCs w:val="36"/>
                    <w:lang w:val="es-MX" w:eastAsia="es-MX"/>
                  </w:rPr>
                </w:rPrChange>
              </w:rPr>
            </w:pPr>
            <w:ins w:id="10731" w:author="Erlie Hasam Morfin Zavalza" w:date="2014-11-22T20:44:00Z">
              <w:r w:rsidRPr="008E7381">
                <w:rPr>
                  <w:rFonts w:ascii="Perpetua" w:hAnsi="Perpetua"/>
                  <w:color w:val="000000"/>
                  <w:sz w:val="22"/>
                  <w:szCs w:val="36"/>
                  <w:lang w:val="es-MX" w:eastAsia="es-MX"/>
                  <w:rPrChange w:id="10732" w:author="Erlie Hasam Morfin Zavalza" w:date="2014-11-22T20:44:00Z">
                    <w:rPr>
                      <w:rFonts w:ascii="Perpetua" w:hAnsi="Perpetua"/>
                      <w:color w:val="000000"/>
                      <w:sz w:val="36"/>
                      <w:szCs w:val="36"/>
                      <w:lang w:val="es-MX" w:eastAsia="es-MX"/>
                    </w:rPr>
                  </w:rPrChange>
                </w:rPr>
                <w:t>950</w:t>
              </w:r>
            </w:ins>
          </w:p>
        </w:tc>
        <w:tc>
          <w:tcPr>
            <w:tcW w:w="1278" w:type="pct"/>
            <w:tcBorders>
              <w:top w:val="nil"/>
              <w:left w:val="nil"/>
              <w:bottom w:val="single" w:sz="4" w:space="0" w:color="auto"/>
              <w:right w:val="single" w:sz="4" w:space="0" w:color="auto"/>
            </w:tcBorders>
            <w:shd w:val="clear" w:color="000000" w:fill="FCD5B4"/>
            <w:vAlign w:val="center"/>
            <w:hideMark/>
            <w:tcPrChange w:id="10733" w:author="Erlie Hasam Morfin Zavalza" w:date="2014-11-22T20:47:00Z">
              <w:tcPr>
                <w:tcW w:w="1307" w:type="pct"/>
                <w:tcBorders>
                  <w:top w:val="nil"/>
                  <w:left w:val="nil"/>
                  <w:bottom w:val="single" w:sz="4" w:space="0" w:color="auto"/>
                  <w:right w:val="single" w:sz="4" w:space="0" w:color="auto"/>
                </w:tcBorders>
                <w:shd w:val="clear" w:color="000000" w:fill="FCD5B4"/>
                <w:vAlign w:val="center"/>
                <w:hideMark/>
              </w:tcPr>
            </w:tcPrChange>
          </w:tcPr>
          <w:p w14:paraId="5D4B1FEC" w14:textId="77777777" w:rsidR="00FE0C5A" w:rsidRPr="008E7381" w:rsidRDefault="00FE0C5A" w:rsidP="00FE0C5A">
            <w:pPr>
              <w:jc w:val="left"/>
              <w:rPr>
                <w:ins w:id="10734" w:author="Erlie Hasam Morfin Zavalza" w:date="2014-11-22T20:44:00Z"/>
                <w:rFonts w:ascii="Perpetua" w:hAnsi="Perpetua"/>
                <w:color w:val="000000"/>
                <w:sz w:val="22"/>
                <w:szCs w:val="36"/>
                <w:lang w:val="es-MX" w:eastAsia="es-MX"/>
                <w:rPrChange w:id="10735" w:author="Erlie Hasam Morfin Zavalza" w:date="2014-11-22T20:44:00Z">
                  <w:rPr>
                    <w:ins w:id="10736" w:author="Erlie Hasam Morfin Zavalza" w:date="2014-11-22T20:44:00Z"/>
                    <w:rFonts w:ascii="Perpetua" w:hAnsi="Perpetua"/>
                    <w:color w:val="000000"/>
                    <w:sz w:val="36"/>
                    <w:szCs w:val="36"/>
                    <w:lang w:val="es-MX" w:eastAsia="es-MX"/>
                  </w:rPr>
                </w:rPrChange>
              </w:rPr>
            </w:pPr>
            <w:ins w:id="10737" w:author="Erlie Hasam Morfin Zavalza" w:date="2014-11-22T20:44:00Z">
              <w:r w:rsidRPr="008E7381">
                <w:rPr>
                  <w:rFonts w:ascii="Perpetua" w:hAnsi="Perpetua"/>
                  <w:color w:val="000000"/>
                  <w:sz w:val="22"/>
                  <w:szCs w:val="36"/>
                  <w:lang w:val="es-MX" w:eastAsia="es-MX"/>
                  <w:rPrChange w:id="10738" w:author="Erlie Hasam Morfin Zavalza" w:date="2014-11-22T20:44:00Z">
                    <w:rPr>
                      <w:rFonts w:ascii="Perpetua" w:hAnsi="Perpetua"/>
                      <w:color w:val="000000"/>
                      <w:sz w:val="36"/>
                      <w:szCs w:val="36"/>
                      <w:lang w:val="es-MX" w:eastAsia="es-MX"/>
                    </w:rPr>
                  </w:rPrChange>
                </w:rPr>
                <w:t>970</w:t>
              </w:r>
            </w:ins>
          </w:p>
        </w:tc>
        <w:tc>
          <w:tcPr>
            <w:tcW w:w="895" w:type="pct"/>
            <w:tcBorders>
              <w:top w:val="nil"/>
              <w:left w:val="nil"/>
              <w:bottom w:val="single" w:sz="4" w:space="0" w:color="auto"/>
              <w:right w:val="single" w:sz="4" w:space="0" w:color="auto"/>
            </w:tcBorders>
            <w:shd w:val="clear" w:color="000000" w:fill="FCD5B4"/>
            <w:vAlign w:val="center"/>
            <w:hideMark/>
            <w:tcPrChange w:id="10739" w:author="Erlie Hasam Morfin Zavalza" w:date="2014-11-22T20:47:00Z">
              <w:tcPr>
                <w:tcW w:w="922" w:type="pct"/>
                <w:gridSpan w:val="2"/>
                <w:tcBorders>
                  <w:top w:val="nil"/>
                  <w:left w:val="nil"/>
                  <w:bottom w:val="single" w:sz="4" w:space="0" w:color="auto"/>
                  <w:right w:val="single" w:sz="4" w:space="0" w:color="auto"/>
                </w:tcBorders>
                <w:shd w:val="clear" w:color="000000" w:fill="FCD5B4"/>
                <w:vAlign w:val="center"/>
                <w:hideMark/>
              </w:tcPr>
            </w:tcPrChange>
          </w:tcPr>
          <w:p w14:paraId="2614891D" w14:textId="77777777" w:rsidR="00FE0C5A" w:rsidRPr="008E7381" w:rsidRDefault="00FE0C5A" w:rsidP="00FE0C5A">
            <w:pPr>
              <w:jc w:val="center"/>
              <w:rPr>
                <w:ins w:id="10740" w:author="Erlie Hasam Morfin Zavalza" w:date="2014-11-22T20:44:00Z"/>
                <w:rFonts w:ascii="Perpetua" w:hAnsi="Perpetua"/>
                <w:sz w:val="22"/>
                <w:szCs w:val="36"/>
                <w:lang w:val="es-MX" w:eastAsia="es-MX"/>
                <w:rPrChange w:id="10741" w:author="Erlie Hasam Morfin Zavalza" w:date="2014-11-22T20:44:00Z">
                  <w:rPr>
                    <w:ins w:id="10742" w:author="Erlie Hasam Morfin Zavalza" w:date="2014-11-22T20:44:00Z"/>
                    <w:rFonts w:ascii="Perpetua" w:hAnsi="Perpetua"/>
                    <w:sz w:val="36"/>
                    <w:szCs w:val="36"/>
                    <w:lang w:val="es-MX" w:eastAsia="es-MX"/>
                  </w:rPr>
                </w:rPrChange>
              </w:rPr>
            </w:pPr>
            <w:ins w:id="10743" w:author="Erlie Hasam Morfin Zavalza" w:date="2014-11-22T20:44:00Z">
              <w:r w:rsidRPr="008E7381">
                <w:rPr>
                  <w:rFonts w:ascii="Perpetua" w:hAnsi="Perpetua"/>
                  <w:sz w:val="22"/>
                  <w:szCs w:val="36"/>
                  <w:lang w:val="es-MX" w:eastAsia="es-MX"/>
                  <w:rPrChange w:id="10744" w:author="Erlie Hasam Morfin Zavalza" w:date="2014-11-22T20:44:00Z">
                    <w:rPr>
                      <w:rFonts w:ascii="Perpetua" w:hAnsi="Perpetua"/>
                      <w:sz w:val="36"/>
                      <w:szCs w:val="36"/>
                      <w:lang w:val="es-MX" w:eastAsia="es-MX"/>
                    </w:rPr>
                  </w:rPrChange>
                </w:rPr>
                <w:t xml:space="preserve"> $   1,425,000.00 </w:t>
              </w:r>
            </w:ins>
          </w:p>
        </w:tc>
      </w:tr>
      <w:tr w:rsidR="008E7381" w:rsidRPr="008E7381" w14:paraId="65004EB2" w14:textId="77777777" w:rsidTr="00983864">
        <w:tblPrEx>
          <w:tblPrExChange w:id="10745" w:author="Erlie Hasam Morfin Zavalza" w:date="2014-11-22T20:47:00Z">
            <w:tblPrEx>
              <w:tblW w:w="5135" w:type="pct"/>
            </w:tblPrEx>
          </w:tblPrExChange>
        </w:tblPrEx>
        <w:trPr>
          <w:trHeight w:val="284"/>
          <w:ins w:id="10746" w:author="Erlie Hasam Morfin Zavalza" w:date="2014-11-22T20:44:00Z"/>
          <w:trPrChange w:id="10747" w:author="Erlie Hasam Morfin Zavalza" w:date="2014-11-22T20:47:00Z">
            <w:trPr>
              <w:trHeight w:val="495"/>
            </w:trPr>
          </w:trPrChange>
        </w:trPr>
        <w:tc>
          <w:tcPr>
            <w:tcW w:w="578" w:type="pct"/>
            <w:tcBorders>
              <w:top w:val="nil"/>
              <w:left w:val="nil"/>
              <w:bottom w:val="nil"/>
              <w:right w:val="nil"/>
            </w:tcBorders>
            <w:shd w:val="clear" w:color="auto" w:fill="auto"/>
            <w:noWrap/>
            <w:vAlign w:val="bottom"/>
            <w:hideMark/>
            <w:tcPrChange w:id="10748" w:author="Erlie Hasam Morfin Zavalza" w:date="2014-11-22T20:47:00Z">
              <w:tcPr>
                <w:tcW w:w="465" w:type="pct"/>
                <w:tcBorders>
                  <w:top w:val="nil"/>
                  <w:left w:val="nil"/>
                  <w:bottom w:val="nil"/>
                  <w:right w:val="nil"/>
                </w:tcBorders>
                <w:shd w:val="clear" w:color="auto" w:fill="auto"/>
                <w:noWrap/>
                <w:vAlign w:val="bottom"/>
                <w:hideMark/>
              </w:tcPr>
            </w:tcPrChange>
          </w:tcPr>
          <w:p w14:paraId="3E709015" w14:textId="77777777" w:rsidR="008E7381" w:rsidRPr="008E7381" w:rsidRDefault="008E7381" w:rsidP="008E7381">
            <w:pPr>
              <w:jc w:val="center"/>
              <w:rPr>
                <w:ins w:id="10749" w:author="Erlie Hasam Morfin Zavalza" w:date="2014-11-22T20:44:00Z"/>
                <w:rFonts w:ascii="Perpetua" w:hAnsi="Perpetua"/>
                <w:sz w:val="22"/>
                <w:szCs w:val="36"/>
                <w:lang w:val="es-MX" w:eastAsia="es-MX"/>
                <w:rPrChange w:id="10750" w:author="Erlie Hasam Morfin Zavalza" w:date="2014-11-22T20:44:00Z">
                  <w:rPr>
                    <w:ins w:id="10751" w:author="Erlie Hasam Morfin Zavalza" w:date="2014-11-22T20:44:00Z"/>
                    <w:rFonts w:ascii="Perpetua" w:hAnsi="Perpetua"/>
                    <w:sz w:val="36"/>
                    <w:szCs w:val="36"/>
                    <w:lang w:val="es-MX" w:eastAsia="es-MX"/>
                  </w:rPr>
                </w:rPrChange>
              </w:rPr>
            </w:pPr>
          </w:p>
        </w:tc>
        <w:tc>
          <w:tcPr>
            <w:tcW w:w="1034" w:type="pct"/>
            <w:tcBorders>
              <w:top w:val="nil"/>
              <w:left w:val="single" w:sz="4" w:space="0" w:color="auto"/>
              <w:bottom w:val="single" w:sz="4" w:space="0" w:color="auto"/>
              <w:right w:val="single" w:sz="4" w:space="0" w:color="auto"/>
            </w:tcBorders>
            <w:shd w:val="clear" w:color="000000" w:fill="E26B0A"/>
            <w:vAlign w:val="center"/>
            <w:hideMark/>
            <w:tcPrChange w:id="10752" w:author="Erlie Hasam Morfin Zavalza" w:date="2014-11-22T20:47:00Z">
              <w:tcPr>
                <w:tcW w:w="1062" w:type="pct"/>
                <w:tcBorders>
                  <w:top w:val="nil"/>
                  <w:left w:val="single" w:sz="4" w:space="0" w:color="auto"/>
                  <w:bottom w:val="single" w:sz="4" w:space="0" w:color="auto"/>
                  <w:right w:val="single" w:sz="4" w:space="0" w:color="auto"/>
                </w:tcBorders>
                <w:shd w:val="clear" w:color="000000" w:fill="E26B0A"/>
                <w:vAlign w:val="center"/>
                <w:hideMark/>
              </w:tcPr>
            </w:tcPrChange>
          </w:tcPr>
          <w:p w14:paraId="7F543FE1" w14:textId="77777777" w:rsidR="008E7381" w:rsidRPr="008E7381" w:rsidRDefault="008E7381" w:rsidP="008E7381">
            <w:pPr>
              <w:jc w:val="left"/>
              <w:rPr>
                <w:ins w:id="10753" w:author="Erlie Hasam Morfin Zavalza" w:date="2014-11-22T20:44:00Z"/>
                <w:rFonts w:ascii="Perpetua" w:hAnsi="Perpetua"/>
                <w:b/>
                <w:bCs/>
                <w:color w:val="000000"/>
                <w:sz w:val="22"/>
                <w:szCs w:val="36"/>
                <w:lang w:val="es-MX" w:eastAsia="es-MX"/>
                <w:rPrChange w:id="10754" w:author="Erlie Hasam Morfin Zavalza" w:date="2014-11-22T20:44:00Z">
                  <w:rPr>
                    <w:ins w:id="10755" w:author="Erlie Hasam Morfin Zavalza" w:date="2014-11-22T20:44:00Z"/>
                    <w:rFonts w:ascii="Perpetua" w:hAnsi="Perpetua"/>
                    <w:b/>
                    <w:bCs/>
                    <w:color w:val="000000"/>
                    <w:sz w:val="36"/>
                    <w:szCs w:val="36"/>
                    <w:lang w:val="es-MX" w:eastAsia="es-MX"/>
                  </w:rPr>
                </w:rPrChange>
              </w:rPr>
            </w:pPr>
            <w:ins w:id="10756" w:author="Erlie Hasam Morfin Zavalza" w:date="2014-11-22T20:44:00Z">
              <w:r w:rsidRPr="008E7381">
                <w:rPr>
                  <w:rFonts w:ascii="Perpetua" w:hAnsi="Perpetua"/>
                  <w:b/>
                  <w:bCs/>
                  <w:color w:val="000000"/>
                  <w:sz w:val="22"/>
                  <w:szCs w:val="36"/>
                  <w:lang w:val="es-MX" w:eastAsia="es-MX"/>
                  <w:rPrChange w:id="10757" w:author="Erlie Hasam Morfin Zavalza" w:date="2014-11-22T20:44:00Z">
                    <w:rPr>
                      <w:rFonts w:ascii="Perpetua" w:hAnsi="Perpetua"/>
                      <w:b/>
                      <w:bCs/>
                      <w:color w:val="000000"/>
                      <w:sz w:val="36"/>
                      <w:szCs w:val="36"/>
                      <w:lang w:val="es-MX" w:eastAsia="es-MX"/>
                    </w:rPr>
                  </w:rPrChange>
                </w:rPr>
                <w:t>Totales</w:t>
              </w:r>
            </w:ins>
          </w:p>
        </w:tc>
        <w:tc>
          <w:tcPr>
            <w:tcW w:w="1216" w:type="pct"/>
            <w:tcBorders>
              <w:top w:val="nil"/>
              <w:left w:val="nil"/>
              <w:bottom w:val="single" w:sz="4" w:space="0" w:color="auto"/>
              <w:right w:val="single" w:sz="4" w:space="0" w:color="auto"/>
            </w:tcBorders>
            <w:shd w:val="clear" w:color="000000" w:fill="E26B0A"/>
            <w:vAlign w:val="center"/>
            <w:hideMark/>
            <w:tcPrChange w:id="10758" w:author="Erlie Hasam Morfin Zavalza" w:date="2014-11-22T20:47:00Z">
              <w:tcPr>
                <w:tcW w:w="1244" w:type="pct"/>
                <w:tcBorders>
                  <w:top w:val="nil"/>
                  <w:left w:val="nil"/>
                  <w:bottom w:val="single" w:sz="4" w:space="0" w:color="auto"/>
                  <w:right w:val="single" w:sz="4" w:space="0" w:color="auto"/>
                </w:tcBorders>
                <w:shd w:val="clear" w:color="000000" w:fill="E26B0A"/>
                <w:vAlign w:val="center"/>
                <w:hideMark/>
              </w:tcPr>
            </w:tcPrChange>
          </w:tcPr>
          <w:p w14:paraId="5E239B2A" w14:textId="77777777" w:rsidR="008E7381" w:rsidRPr="008E7381" w:rsidRDefault="008E7381" w:rsidP="008E7381">
            <w:pPr>
              <w:jc w:val="right"/>
              <w:rPr>
                <w:ins w:id="10759" w:author="Erlie Hasam Morfin Zavalza" w:date="2014-11-22T20:44:00Z"/>
                <w:rFonts w:ascii="Perpetua" w:hAnsi="Perpetua"/>
                <w:b/>
                <w:bCs/>
                <w:color w:val="000000"/>
                <w:sz w:val="22"/>
                <w:szCs w:val="36"/>
                <w:lang w:val="es-MX" w:eastAsia="es-MX"/>
                <w:rPrChange w:id="10760" w:author="Erlie Hasam Morfin Zavalza" w:date="2014-11-22T20:44:00Z">
                  <w:rPr>
                    <w:ins w:id="10761" w:author="Erlie Hasam Morfin Zavalza" w:date="2014-11-22T20:44:00Z"/>
                    <w:rFonts w:ascii="Perpetua" w:hAnsi="Perpetua"/>
                    <w:b/>
                    <w:bCs/>
                    <w:color w:val="000000"/>
                    <w:sz w:val="36"/>
                    <w:szCs w:val="36"/>
                    <w:lang w:val="es-MX" w:eastAsia="es-MX"/>
                  </w:rPr>
                </w:rPrChange>
              </w:rPr>
            </w:pPr>
            <w:ins w:id="10762" w:author="Erlie Hasam Morfin Zavalza" w:date="2014-11-22T20:44:00Z">
              <w:r w:rsidRPr="008E7381">
                <w:rPr>
                  <w:rFonts w:ascii="Perpetua" w:hAnsi="Perpetua"/>
                  <w:b/>
                  <w:bCs/>
                  <w:color w:val="000000"/>
                  <w:sz w:val="22"/>
                  <w:szCs w:val="36"/>
                  <w:lang w:val="es-MX" w:eastAsia="es-MX"/>
                  <w:rPrChange w:id="10763" w:author="Erlie Hasam Morfin Zavalza" w:date="2014-11-22T20:44:00Z">
                    <w:rPr>
                      <w:rFonts w:ascii="Perpetua" w:hAnsi="Perpetua"/>
                      <w:b/>
                      <w:bCs/>
                      <w:color w:val="000000"/>
                      <w:sz w:val="36"/>
                      <w:szCs w:val="36"/>
                      <w:lang w:val="es-MX" w:eastAsia="es-MX"/>
                    </w:rPr>
                  </w:rPrChange>
                </w:rPr>
                <w:t>11240</w:t>
              </w:r>
            </w:ins>
          </w:p>
        </w:tc>
        <w:tc>
          <w:tcPr>
            <w:tcW w:w="1278" w:type="pct"/>
            <w:tcBorders>
              <w:top w:val="nil"/>
              <w:left w:val="nil"/>
              <w:bottom w:val="single" w:sz="4" w:space="0" w:color="auto"/>
              <w:right w:val="single" w:sz="4" w:space="0" w:color="auto"/>
            </w:tcBorders>
            <w:shd w:val="clear" w:color="000000" w:fill="E26B0A"/>
            <w:vAlign w:val="center"/>
            <w:hideMark/>
            <w:tcPrChange w:id="10764" w:author="Erlie Hasam Morfin Zavalza" w:date="2014-11-22T20:47:00Z">
              <w:tcPr>
                <w:tcW w:w="1307" w:type="pct"/>
                <w:tcBorders>
                  <w:top w:val="nil"/>
                  <w:left w:val="nil"/>
                  <w:bottom w:val="single" w:sz="4" w:space="0" w:color="auto"/>
                  <w:right w:val="single" w:sz="4" w:space="0" w:color="auto"/>
                </w:tcBorders>
                <w:shd w:val="clear" w:color="000000" w:fill="E26B0A"/>
                <w:vAlign w:val="center"/>
                <w:hideMark/>
              </w:tcPr>
            </w:tcPrChange>
          </w:tcPr>
          <w:p w14:paraId="170480FD" w14:textId="77777777" w:rsidR="008E7381" w:rsidRPr="008E7381" w:rsidRDefault="008E7381" w:rsidP="008E7381">
            <w:pPr>
              <w:jc w:val="right"/>
              <w:rPr>
                <w:ins w:id="10765" w:author="Erlie Hasam Morfin Zavalza" w:date="2014-11-22T20:44:00Z"/>
                <w:rFonts w:ascii="Perpetua" w:hAnsi="Perpetua"/>
                <w:b/>
                <w:bCs/>
                <w:color w:val="000000"/>
                <w:sz w:val="22"/>
                <w:szCs w:val="36"/>
                <w:lang w:val="es-MX" w:eastAsia="es-MX"/>
                <w:rPrChange w:id="10766" w:author="Erlie Hasam Morfin Zavalza" w:date="2014-11-22T20:44:00Z">
                  <w:rPr>
                    <w:ins w:id="10767" w:author="Erlie Hasam Morfin Zavalza" w:date="2014-11-22T20:44:00Z"/>
                    <w:rFonts w:ascii="Perpetua" w:hAnsi="Perpetua"/>
                    <w:b/>
                    <w:bCs/>
                    <w:color w:val="000000"/>
                    <w:sz w:val="36"/>
                    <w:szCs w:val="36"/>
                    <w:lang w:val="es-MX" w:eastAsia="es-MX"/>
                  </w:rPr>
                </w:rPrChange>
              </w:rPr>
            </w:pPr>
            <w:ins w:id="10768" w:author="Erlie Hasam Morfin Zavalza" w:date="2014-11-22T20:44:00Z">
              <w:r w:rsidRPr="008E7381">
                <w:rPr>
                  <w:rFonts w:ascii="Perpetua" w:hAnsi="Perpetua"/>
                  <w:b/>
                  <w:bCs/>
                  <w:color w:val="000000"/>
                  <w:sz w:val="22"/>
                  <w:szCs w:val="36"/>
                  <w:lang w:val="es-MX" w:eastAsia="es-MX"/>
                  <w:rPrChange w:id="10769" w:author="Erlie Hasam Morfin Zavalza" w:date="2014-11-22T20:44:00Z">
                    <w:rPr>
                      <w:rFonts w:ascii="Perpetua" w:hAnsi="Perpetua"/>
                      <w:b/>
                      <w:bCs/>
                      <w:color w:val="000000"/>
                      <w:sz w:val="36"/>
                      <w:szCs w:val="36"/>
                      <w:lang w:val="es-MX" w:eastAsia="es-MX"/>
                    </w:rPr>
                  </w:rPrChange>
                </w:rPr>
                <w:t>11750</w:t>
              </w:r>
            </w:ins>
          </w:p>
        </w:tc>
        <w:tc>
          <w:tcPr>
            <w:tcW w:w="895" w:type="pct"/>
            <w:tcBorders>
              <w:top w:val="nil"/>
              <w:left w:val="nil"/>
              <w:bottom w:val="single" w:sz="4" w:space="0" w:color="auto"/>
              <w:right w:val="single" w:sz="4" w:space="0" w:color="auto"/>
            </w:tcBorders>
            <w:shd w:val="clear" w:color="000000" w:fill="E26B0A"/>
            <w:vAlign w:val="center"/>
            <w:hideMark/>
            <w:tcPrChange w:id="10770" w:author="Erlie Hasam Morfin Zavalza" w:date="2014-11-22T20:47:00Z">
              <w:tcPr>
                <w:tcW w:w="922" w:type="pct"/>
                <w:gridSpan w:val="2"/>
                <w:tcBorders>
                  <w:top w:val="nil"/>
                  <w:left w:val="nil"/>
                  <w:bottom w:val="single" w:sz="4" w:space="0" w:color="auto"/>
                  <w:right w:val="single" w:sz="4" w:space="0" w:color="auto"/>
                </w:tcBorders>
                <w:shd w:val="clear" w:color="000000" w:fill="E26B0A"/>
                <w:vAlign w:val="center"/>
                <w:hideMark/>
              </w:tcPr>
            </w:tcPrChange>
          </w:tcPr>
          <w:p w14:paraId="22D51E83" w14:textId="77777777" w:rsidR="008E7381" w:rsidRPr="008E7381" w:rsidRDefault="008E7381" w:rsidP="008E7381">
            <w:pPr>
              <w:jc w:val="center"/>
              <w:rPr>
                <w:ins w:id="10771" w:author="Erlie Hasam Morfin Zavalza" w:date="2014-11-22T20:44:00Z"/>
                <w:rFonts w:ascii="Perpetua" w:hAnsi="Perpetua"/>
                <w:b/>
                <w:bCs/>
                <w:sz w:val="22"/>
                <w:szCs w:val="36"/>
                <w:lang w:val="es-MX" w:eastAsia="es-MX"/>
                <w:rPrChange w:id="10772" w:author="Erlie Hasam Morfin Zavalza" w:date="2014-11-22T20:44:00Z">
                  <w:rPr>
                    <w:ins w:id="10773" w:author="Erlie Hasam Morfin Zavalza" w:date="2014-11-22T20:44:00Z"/>
                    <w:rFonts w:ascii="Perpetua" w:hAnsi="Perpetua"/>
                    <w:b/>
                    <w:bCs/>
                    <w:sz w:val="36"/>
                    <w:szCs w:val="36"/>
                    <w:lang w:val="es-MX" w:eastAsia="es-MX"/>
                  </w:rPr>
                </w:rPrChange>
              </w:rPr>
            </w:pPr>
            <w:ins w:id="10774" w:author="Erlie Hasam Morfin Zavalza" w:date="2014-11-22T20:44:00Z">
              <w:r w:rsidRPr="008E7381">
                <w:rPr>
                  <w:rFonts w:ascii="Perpetua" w:hAnsi="Perpetua"/>
                  <w:b/>
                  <w:bCs/>
                  <w:sz w:val="22"/>
                  <w:szCs w:val="36"/>
                  <w:lang w:val="es-MX" w:eastAsia="es-MX"/>
                  <w:rPrChange w:id="10775" w:author="Erlie Hasam Morfin Zavalza" w:date="2014-11-22T20:44:00Z">
                    <w:rPr>
                      <w:rFonts w:ascii="Perpetua" w:hAnsi="Perpetua"/>
                      <w:b/>
                      <w:bCs/>
                      <w:sz w:val="36"/>
                      <w:szCs w:val="36"/>
                      <w:lang w:val="es-MX" w:eastAsia="es-MX"/>
                    </w:rPr>
                  </w:rPrChange>
                </w:rPr>
                <w:t xml:space="preserve"> $ 16,191,000.00 </w:t>
              </w:r>
            </w:ins>
          </w:p>
        </w:tc>
      </w:tr>
    </w:tbl>
    <w:p w14:paraId="5316AB7A" w14:textId="77777777" w:rsidR="00983864" w:rsidRPr="00983864" w:rsidRDefault="00983864">
      <w:pPr>
        <w:rPr>
          <w:ins w:id="10776" w:author="Erlie Hasam Morfin Zavalza" w:date="2014-11-22T21:11:00Z"/>
          <w:b/>
          <w:lang w:val="es-MX"/>
          <w:rPrChange w:id="10777" w:author="Erlie Hasam Morfin Zavalza" w:date="2014-11-22T21:12:00Z">
            <w:rPr>
              <w:ins w:id="10778" w:author="Erlie Hasam Morfin Zavalza" w:date="2014-11-22T21:11:00Z"/>
              <w:b w:val="0"/>
              <w:lang w:val="es-MX"/>
            </w:rPr>
          </w:rPrChange>
        </w:rPr>
        <w:pPrChange w:id="10779" w:author="Erlie Hasam Morfin Zavalza" w:date="2014-11-22T20:31:00Z">
          <w:pPr>
            <w:pStyle w:val="Ttulo3"/>
          </w:pPr>
        </w:pPrChange>
      </w:pPr>
    </w:p>
    <w:p w14:paraId="027A1310" w14:textId="18E5CA4F" w:rsidR="003E5E9A" w:rsidRDefault="003E5E9A">
      <w:pPr>
        <w:rPr>
          <w:ins w:id="10780" w:author="Erlie Hasam Morfin Zavalza" w:date="2014-11-22T20:33:00Z"/>
          <w:lang w:val="es-MX"/>
        </w:rPr>
        <w:pPrChange w:id="10781" w:author="Erlie Hasam Morfin Zavalza" w:date="2014-11-22T20:31:00Z">
          <w:pPr>
            <w:pStyle w:val="Ttulo3"/>
          </w:pPr>
        </w:pPrChange>
      </w:pPr>
      <w:ins w:id="10782" w:author="Erlie Hasam Morfin Zavalza" w:date="2014-11-22T20:32:00Z">
        <w:r w:rsidRPr="00983864">
          <w:rPr>
            <w:b/>
            <w:lang w:val="es-MX"/>
            <w:rPrChange w:id="10783" w:author="Erlie Hasam Morfin Zavalza" w:date="2014-11-22T21:10:00Z">
              <w:rPr>
                <w:lang w:val="es-MX"/>
              </w:rPr>
            </w:rPrChange>
          </w:rPr>
          <w:t>Año 2017</w:t>
        </w:r>
      </w:ins>
      <w:ins w:id="10784" w:author="Erlie Hasam Morfin Zavalza" w:date="2014-11-22T20:41:00Z">
        <w:r w:rsidRPr="00983864">
          <w:rPr>
            <w:b/>
            <w:lang w:val="es-MX"/>
            <w:rPrChange w:id="10785" w:author="Erlie Hasam Morfin Zavalza" w:date="2014-11-22T21:10:00Z">
              <w:rPr>
                <w:lang w:val="es-MX"/>
              </w:rPr>
            </w:rPrChange>
          </w:rPr>
          <w:t>:</w:t>
        </w:r>
        <w:r w:rsidRPr="003E5E9A">
          <w:rPr>
            <w:lang w:val="es-MX"/>
          </w:rPr>
          <w:t xml:space="preserve"> </w:t>
        </w:r>
        <w:r>
          <w:rPr>
            <w:lang w:val="es-MX"/>
          </w:rPr>
          <w:t>Se asumió un incremento en la oferta y demanda respecto del año 2016 del 10%.</w:t>
        </w:r>
      </w:ins>
    </w:p>
    <w:tbl>
      <w:tblPr>
        <w:tblW w:w="8880" w:type="dxa"/>
        <w:tblCellMar>
          <w:left w:w="70" w:type="dxa"/>
          <w:right w:w="70" w:type="dxa"/>
        </w:tblCellMar>
        <w:tblLook w:val="04A0" w:firstRow="1" w:lastRow="0" w:firstColumn="1" w:lastColumn="0" w:noHBand="0" w:noVBand="1"/>
        <w:tblPrChange w:id="10786" w:author="Erlie Hasam Morfin Zavalza" w:date="2014-11-22T20:49:00Z">
          <w:tblPr>
            <w:tblW w:w="8880" w:type="dxa"/>
            <w:tblCellMar>
              <w:left w:w="70" w:type="dxa"/>
              <w:right w:w="70" w:type="dxa"/>
            </w:tblCellMar>
            <w:tblLook w:val="04A0" w:firstRow="1" w:lastRow="0" w:firstColumn="1" w:lastColumn="0" w:noHBand="0" w:noVBand="1"/>
          </w:tblPr>
        </w:tblPrChange>
      </w:tblPr>
      <w:tblGrid>
        <w:gridCol w:w="1600"/>
        <w:gridCol w:w="1920"/>
        <w:gridCol w:w="1480"/>
        <w:gridCol w:w="1440"/>
        <w:gridCol w:w="2440"/>
        <w:tblGridChange w:id="10787">
          <w:tblGrid>
            <w:gridCol w:w="1600"/>
            <w:gridCol w:w="1920"/>
            <w:gridCol w:w="1480"/>
            <w:gridCol w:w="1440"/>
            <w:gridCol w:w="2440"/>
          </w:tblGrid>
        </w:tblGridChange>
      </w:tblGrid>
      <w:tr w:rsidR="008E7381" w:rsidRPr="008E7381" w14:paraId="4B08BF1B" w14:textId="77777777" w:rsidTr="008E7381">
        <w:trPr>
          <w:trHeight w:val="263"/>
          <w:ins w:id="10788" w:author="Erlie Hasam Morfin Zavalza" w:date="2014-11-22T20:48:00Z"/>
          <w:trPrChange w:id="10789" w:author="Erlie Hasam Morfin Zavalza" w:date="2014-11-22T20:49:00Z">
            <w:trPr>
              <w:trHeight w:val="495"/>
            </w:trPr>
          </w:trPrChange>
        </w:trPr>
        <w:tc>
          <w:tcPr>
            <w:tcW w:w="8880" w:type="dxa"/>
            <w:gridSpan w:val="5"/>
            <w:tcBorders>
              <w:top w:val="single" w:sz="4" w:space="0" w:color="auto"/>
              <w:left w:val="single" w:sz="4" w:space="0" w:color="auto"/>
              <w:bottom w:val="single" w:sz="4" w:space="0" w:color="auto"/>
              <w:right w:val="single" w:sz="4" w:space="0" w:color="auto"/>
            </w:tcBorders>
            <w:shd w:val="clear" w:color="000000" w:fill="D34817"/>
            <w:vAlign w:val="center"/>
            <w:hideMark/>
            <w:tcPrChange w:id="10790" w:author="Erlie Hasam Morfin Zavalza" w:date="2014-11-22T20:49:00Z">
              <w:tcPr>
                <w:tcW w:w="8880" w:type="dxa"/>
                <w:gridSpan w:val="5"/>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71BBC1DA" w14:textId="77777777" w:rsidR="008E7381" w:rsidRPr="008E7381" w:rsidRDefault="008E7381" w:rsidP="008E7381">
            <w:pPr>
              <w:jc w:val="center"/>
              <w:rPr>
                <w:ins w:id="10791" w:author="Erlie Hasam Morfin Zavalza" w:date="2014-11-22T20:48:00Z"/>
                <w:rFonts w:ascii="Perpetua" w:hAnsi="Perpetua"/>
                <w:b/>
                <w:bCs/>
                <w:color w:val="FFFFFF"/>
                <w:sz w:val="22"/>
                <w:szCs w:val="32"/>
                <w:lang w:val="es-MX" w:eastAsia="es-MX"/>
                <w:rPrChange w:id="10792" w:author="Erlie Hasam Morfin Zavalza" w:date="2014-11-22T20:48:00Z">
                  <w:rPr>
                    <w:ins w:id="10793" w:author="Erlie Hasam Morfin Zavalza" w:date="2014-11-22T20:48:00Z"/>
                    <w:rFonts w:ascii="Perpetua" w:hAnsi="Perpetua"/>
                    <w:b/>
                    <w:bCs/>
                    <w:color w:val="FFFFFF"/>
                    <w:sz w:val="32"/>
                    <w:szCs w:val="32"/>
                    <w:lang w:val="es-MX" w:eastAsia="es-MX"/>
                  </w:rPr>
                </w:rPrChange>
              </w:rPr>
            </w:pPr>
            <w:ins w:id="10794" w:author="Erlie Hasam Morfin Zavalza" w:date="2014-11-22T20:48:00Z">
              <w:r w:rsidRPr="008E7381">
                <w:rPr>
                  <w:rFonts w:ascii="Perpetua" w:hAnsi="Perpetua"/>
                  <w:b/>
                  <w:bCs/>
                  <w:color w:val="FFFFFF"/>
                  <w:sz w:val="28"/>
                  <w:szCs w:val="32"/>
                  <w:lang w:val="es-MX" w:eastAsia="es-MX"/>
                  <w:rPrChange w:id="10795" w:author="Erlie Hasam Morfin Zavalza" w:date="2014-11-22T20:49:00Z">
                    <w:rPr>
                      <w:rFonts w:ascii="Perpetua" w:hAnsi="Perpetua"/>
                      <w:b/>
                      <w:bCs/>
                      <w:color w:val="FFFFFF"/>
                      <w:sz w:val="32"/>
                      <w:szCs w:val="32"/>
                      <w:lang w:val="es-MX" w:eastAsia="es-MX"/>
                    </w:rPr>
                  </w:rPrChange>
                </w:rPr>
                <w:t>Oferta y Demanda de Empanadas 2017</w:t>
              </w:r>
            </w:ins>
          </w:p>
        </w:tc>
      </w:tr>
      <w:tr w:rsidR="008E7381" w:rsidRPr="008E7381" w14:paraId="31D8A9F6" w14:textId="77777777" w:rsidTr="008E7381">
        <w:trPr>
          <w:trHeight w:val="509"/>
          <w:ins w:id="10796" w:author="Erlie Hasam Morfin Zavalza" w:date="2014-11-22T20:48:00Z"/>
          <w:trPrChange w:id="10797" w:author="Erlie Hasam Morfin Zavalza" w:date="2014-11-22T20:49:00Z">
            <w:trPr>
              <w:trHeight w:val="1140"/>
            </w:trPr>
          </w:trPrChange>
        </w:trPr>
        <w:tc>
          <w:tcPr>
            <w:tcW w:w="1600" w:type="dxa"/>
            <w:tcBorders>
              <w:top w:val="nil"/>
              <w:left w:val="single" w:sz="4" w:space="0" w:color="auto"/>
              <w:bottom w:val="single" w:sz="4" w:space="0" w:color="auto"/>
              <w:right w:val="single" w:sz="4" w:space="0" w:color="auto"/>
            </w:tcBorders>
            <w:shd w:val="clear" w:color="000000" w:fill="EFCFCC"/>
            <w:vAlign w:val="center"/>
            <w:hideMark/>
            <w:tcPrChange w:id="10798" w:author="Erlie Hasam Morfin Zavalza" w:date="2014-11-22T20:49:00Z">
              <w:tcPr>
                <w:tcW w:w="1600" w:type="dxa"/>
                <w:tcBorders>
                  <w:top w:val="nil"/>
                  <w:left w:val="single" w:sz="4" w:space="0" w:color="auto"/>
                  <w:bottom w:val="single" w:sz="4" w:space="0" w:color="auto"/>
                  <w:right w:val="single" w:sz="4" w:space="0" w:color="auto"/>
                </w:tcBorders>
                <w:shd w:val="clear" w:color="000000" w:fill="EFCFCC"/>
                <w:vAlign w:val="center"/>
                <w:hideMark/>
              </w:tcPr>
            </w:tcPrChange>
          </w:tcPr>
          <w:p w14:paraId="299852D7" w14:textId="77777777" w:rsidR="008E7381" w:rsidRPr="008E7381" w:rsidRDefault="008E7381" w:rsidP="008E7381">
            <w:pPr>
              <w:jc w:val="center"/>
              <w:rPr>
                <w:ins w:id="10799" w:author="Erlie Hasam Morfin Zavalza" w:date="2014-11-22T20:48:00Z"/>
                <w:rFonts w:ascii="Perpetua" w:hAnsi="Perpetua"/>
                <w:b/>
                <w:bCs/>
                <w:color w:val="000000"/>
                <w:sz w:val="22"/>
                <w:szCs w:val="32"/>
                <w:lang w:val="es-MX" w:eastAsia="es-MX"/>
                <w:rPrChange w:id="10800" w:author="Erlie Hasam Morfin Zavalza" w:date="2014-11-22T20:48:00Z">
                  <w:rPr>
                    <w:ins w:id="10801" w:author="Erlie Hasam Morfin Zavalza" w:date="2014-11-22T20:48:00Z"/>
                    <w:rFonts w:ascii="Perpetua" w:hAnsi="Perpetua"/>
                    <w:b/>
                    <w:bCs/>
                    <w:color w:val="000000"/>
                    <w:sz w:val="32"/>
                    <w:szCs w:val="32"/>
                    <w:lang w:val="es-MX" w:eastAsia="es-MX"/>
                  </w:rPr>
                </w:rPrChange>
              </w:rPr>
            </w:pPr>
            <w:ins w:id="10802" w:author="Erlie Hasam Morfin Zavalza" w:date="2014-11-22T20:48:00Z">
              <w:r w:rsidRPr="008E7381">
                <w:rPr>
                  <w:rFonts w:ascii="Perpetua" w:hAnsi="Perpetua"/>
                  <w:b/>
                  <w:bCs/>
                  <w:color w:val="000000"/>
                  <w:sz w:val="22"/>
                  <w:szCs w:val="32"/>
                  <w:lang w:val="es-MX" w:eastAsia="es-MX"/>
                  <w:rPrChange w:id="10803" w:author="Erlie Hasam Morfin Zavalza" w:date="2014-11-22T20:48:00Z">
                    <w:rPr>
                      <w:rFonts w:ascii="Perpetua" w:hAnsi="Perpetua"/>
                      <w:b/>
                      <w:bCs/>
                      <w:color w:val="000000"/>
                      <w:sz w:val="32"/>
                      <w:szCs w:val="32"/>
                      <w:lang w:val="es-MX" w:eastAsia="es-MX"/>
                    </w:rPr>
                  </w:rPrChange>
                </w:rPr>
                <w:t>Fecha</w:t>
              </w:r>
            </w:ins>
          </w:p>
        </w:tc>
        <w:tc>
          <w:tcPr>
            <w:tcW w:w="1920" w:type="dxa"/>
            <w:tcBorders>
              <w:top w:val="nil"/>
              <w:left w:val="nil"/>
              <w:bottom w:val="single" w:sz="4" w:space="0" w:color="auto"/>
              <w:right w:val="single" w:sz="4" w:space="0" w:color="auto"/>
            </w:tcBorders>
            <w:shd w:val="clear" w:color="000000" w:fill="EFCFCC"/>
            <w:vAlign w:val="center"/>
            <w:hideMark/>
            <w:tcPrChange w:id="10804" w:author="Erlie Hasam Morfin Zavalza" w:date="2014-11-22T20:49:00Z">
              <w:tcPr>
                <w:tcW w:w="1920" w:type="dxa"/>
                <w:tcBorders>
                  <w:top w:val="nil"/>
                  <w:left w:val="nil"/>
                  <w:bottom w:val="single" w:sz="4" w:space="0" w:color="auto"/>
                  <w:right w:val="single" w:sz="4" w:space="0" w:color="auto"/>
                </w:tcBorders>
                <w:shd w:val="clear" w:color="000000" w:fill="EFCFCC"/>
                <w:vAlign w:val="center"/>
                <w:hideMark/>
              </w:tcPr>
            </w:tcPrChange>
          </w:tcPr>
          <w:p w14:paraId="53AEC863" w14:textId="77777777" w:rsidR="008E7381" w:rsidRPr="008E7381" w:rsidRDefault="008E7381" w:rsidP="008E7381">
            <w:pPr>
              <w:jc w:val="center"/>
              <w:rPr>
                <w:ins w:id="10805" w:author="Erlie Hasam Morfin Zavalza" w:date="2014-11-22T20:48:00Z"/>
                <w:rFonts w:ascii="Perpetua" w:hAnsi="Perpetua"/>
                <w:b/>
                <w:bCs/>
                <w:color w:val="000000"/>
                <w:sz w:val="22"/>
                <w:szCs w:val="22"/>
                <w:lang w:val="es-MX" w:eastAsia="es-MX"/>
              </w:rPr>
            </w:pPr>
            <w:ins w:id="10806" w:author="Erlie Hasam Morfin Zavalza" w:date="2014-11-22T20:48:00Z">
              <w:r w:rsidRPr="008E7381">
                <w:rPr>
                  <w:rFonts w:ascii="Perpetua" w:hAnsi="Perpetua"/>
                  <w:b/>
                  <w:bCs/>
                  <w:color w:val="000000"/>
                  <w:sz w:val="22"/>
                  <w:szCs w:val="22"/>
                  <w:lang w:val="es-MX" w:eastAsia="es-MX"/>
                </w:rPr>
                <w:t>Precio por Empanada Previsto</w:t>
              </w:r>
            </w:ins>
          </w:p>
        </w:tc>
        <w:tc>
          <w:tcPr>
            <w:tcW w:w="1480" w:type="dxa"/>
            <w:tcBorders>
              <w:top w:val="nil"/>
              <w:left w:val="nil"/>
              <w:bottom w:val="single" w:sz="4" w:space="0" w:color="auto"/>
              <w:right w:val="single" w:sz="4" w:space="0" w:color="auto"/>
            </w:tcBorders>
            <w:shd w:val="clear" w:color="000000" w:fill="EFCFCC"/>
            <w:vAlign w:val="center"/>
            <w:hideMark/>
            <w:tcPrChange w:id="10807" w:author="Erlie Hasam Morfin Zavalza" w:date="2014-11-22T20:49:00Z">
              <w:tcPr>
                <w:tcW w:w="1480" w:type="dxa"/>
                <w:tcBorders>
                  <w:top w:val="nil"/>
                  <w:left w:val="nil"/>
                  <w:bottom w:val="single" w:sz="4" w:space="0" w:color="auto"/>
                  <w:right w:val="single" w:sz="4" w:space="0" w:color="auto"/>
                </w:tcBorders>
                <w:shd w:val="clear" w:color="000000" w:fill="EFCFCC"/>
                <w:vAlign w:val="center"/>
                <w:hideMark/>
              </w:tcPr>
            </w:tcPrChange>
          </w:tcPr>
          <w:p w14:paraId="734A6656" w14:textId="77777777" w:rsidR="008E7381" w:rsidRPr="008E7381" w:rsidRDefault="008E7381" w:rsidP="008E7381">
            <w:pPr>
              <w:jc w:val="center"/>
              <w:rPr>
                <w:ins w:id="10808" w:author="Erlie Hasam Morfin Zavalza" w:date="2014-11-22T20:48:00Z"/>
                <w:rFonts w:ascii="Perpetua" w:hAnsi="Perpetua"/>
                <w:b/>
                <w:bCs/>
                <w:color w:val="000000"/>
                <w:sz w:val="22"/>
                <w:szCs w:val="24"/>
                <w:lang w:val="es-MX" w:eastAsia="es-MX"/>
                <w:rPrChange w:id="10809" w:author="Erlie Hasam Morfin Zavalza" w:date="2014-11-22T20:48:00Z">
                  <w:rPr>
                    <w:ins w:id="10810" w:author="Erlie Hasam Morfin Zavalza" w:date="2014-11-22T20:48:00Z"/>
                    <w:rFonts w:ascii="Perpetua" w:hAnsi="Perpetua"/>
                    <w:b/>
                    <w:bCs/>
                    <w:color w:val="000000"/>
                    <w:szCs w:val="24"/>
                    <w:lang w:val="es-MX" w:eastAsia="es-MX"/>
                  </w:rPr>
                </w:rPrChange>
              </w:rPr>
            </w:pPr>
            <w:ins w:id="10811" w:author="Erlie Hasam Morfin Zavalza" w:date="2014-11-22T20:48:00Z">
              <w:r w:rsidRPr="008E7381">
                <w:rPr>
                  <w:rFonts w:ascii="Perpetua" w:hAnsi="Perpetua"/>
                  <w:b/>
                  <w:bCs/>
                  <w:color w:val="000000"/>
                  <w:sz w:val="22"/>
                  <w:szCs w:val="24"/>
                  <w:lang w:val="es-MX" w:eastAsia="es-MX"/>
                  <w:rPrChange w:id="10812" w:author="Erlie Hasam Morfin Zavalza" w:date="2014-11-22T20:48:00Z">
                    <w:rPr>
                      <w:rFonts w:ascii="Perpetua" w:hAnsi="Perpetua"/>
                      <w:b/>
                      <w:bCs/>
                      <w:color w:val="000000"/>
                      <w:szCs w:val="24"/>
                      <w:lang w:val="es-MX" w:eastAsia="es-MX"/>
                    </w:rPr>
                  </w:rPrChange>
                </w:rPr>
                <w:t>Cantidad de Empanadas a Vender</w:t>
              </w:r>
            </w:ins>
          </w:p>
        </w:tc>
        <w:tc>
          <w:tcPr>
            <w:tcW w:w="1440" w:type="dxa"/>
            <w:tcBorders>
              <w:top w:val="nil"/>
              <w:left w:val="nil"/>
              <w:bottom w:val="single" w:sz="4" w:space="0" w:color="auto"/>
              <w:right w:val="single" w:sz="4" w:space="0" w:color="auto"/>
            </w:tcBorders>
            <w:shd w:val="clear" w:color="000000" w:fill="EFCFCC"/>
            <w:vAlign w:val="center"/>
            <w:hideMark/>
            <w:tcPrChange w:id="10813" w:author="Erlie Hasam Morfin Zavalza" w:date="2014-11-22T20:49:00Z">
              <w:tcPr>
                <w:tcW w:w="1440" w:type="dxa"/>
                <w:tcBorders>
                  <w:top w:val="nil"/>
                  <w:left w:val="nil"/>
                  <w:bottom w:val="single" w:sz="4" w:space="0" w:color="auto"/>
                  <w:right w:val="single" w:sz="4" w:space="0" w:color="auto"/>
                </w:tcBorders>
                <w:shd w:val="clear" w:color="000000" w:fill="EFCFCC"/>
                <w:vAlign w:val="center"/>
                <w:hideMark/>
              </w:tcPr>
            </w:tcPrChange>
          </w:tcPr>
          <w:p w14:paraId="0844F26C" w14:textId="77777777" w:rsidR="008E7381" w:rsidRPr="008E7381" w:rsidRDefault="008E7381" w:rsidP="008E7381">
            <w:pPr>
              <w:jc w:val="center"/>
              <w:rPr>
                <w:ins w:id="10814" w:author="Erlie Hasam Morfin Zavalza" w:date="2014-11-22T20:48:00Z"/>
                <w:rFonts w:ascii="Perpetua" w:hAnsi="Perpetua"/>
                <w:b/>
                <w:bCs/>
                <w:color w:val="000000"/>
                <w:sz w:val="22"/>
                <w:szCs w:val="24"/>
                <w:lang w:val="es-MX" w:eastAsia="es-MX"/>
                <w:rPrChange w:id="10815" w:author="Erlie Hasam Morfin Zavalza" w:date="2014-11-22T20:48:00Z">
                  <w:rPr>
                    <w:ins w:id="10816" w:author="Erlie Hasam Morfin Zavalza" w:date="2014-11-22T20:48:00Z"/>
                    <w:rFonts w:ascii="Perpetua" w:hAnsi="Perpetua"/>
                    <w:b/>
                    <w:bCs/>
                    <w:color w:val="000000"/>
                    <w:szCs w:val="24"/>
                    <w:lang w:val="es-MX" w:eastAsia="es-MX"/>
                  </w:rPr>
                </w:rPrChange>
              </w:rPr>
            </w:pPr>
            <w:ins w:id="10817" w:author="Erlie Hasam Morfin Zavalza" w:date="2014-11-22T20:48:00Z">
              <w:r w:rsidRPr="008E7381">
                <w:rPr>
                  <w:rFonts w:ascii="Perpetua" w:hAnsi="Perpetua"/>
                  <w:b/>
                  <w:bCs/>
                  <w:color w:val="000000"/>
                  <w:sz w:val="22"/>
                  <w:szCs w:val="24"/>
                  <w:lang w:val="es-MX" w:eastAsia="es-MX"/>
                  <w:rPrChange w:id="10818" w:author="Erlie Hasam Morfin Zavalza" w:date="2014-11-22T20:48:00Z">
                    <w:rPr>
                      <w:rFonts w:ascii="Perpetua" w:hAnsi="Perpetua"/>
                      <w:b/>
                      <w:bCs/>
                      <w:color w:val="000000"/>
                      <w:szCs w:val="24"/>
                      <w:lang w:val="es-MX" w:eastAsia="es-MX"/>
                    </w:rPr>
                  </w:rPrChange>
                </w:rPr>
                <w:t>Cantidad de Empanadas Producidas</w:t>
              </w:r>
            </w:ins>
          </w:p>
        </w:tc>
        <w:tc>
          <w:tcPr>
            <w:tcW w:w="2440" w:type="dxa"/>
            <w:tcBorders>
              <w:top w:val="nil"/>
              <w:left w:val="nil"/>
              <w:bottom w:val="single" w:sz="4" w:space="0" w:color="auto"/>
              <w:right w:val="single" w:sz="4" w:space="0" w:color="auto"/>
            </w:tcBorders>
            <w:shd w:val="clear" w:color="000000" w:fill="EFCFCC"/>
            <w:vAlign w:val="center"/>
            <w:hideMark/>
            <w:tcPrChange w:id="10819" w:author="Erlie Hasam Morfin Zavalza" w:date="2014-11-22T20:49:00Z">
              <w:tcPr>
                <w:tcW w:w="2440" w:type="dxa"/>
                <w:tcBorders>
                  <w:top w:val="nil"/>
                  <w:left w:val="nil"/>
                  <w:bottom w:val="single" w:sz="4" w:space="0" w:color="auto"/>
                  <w:right w:val="single" w:sz="4" w:space="0" w:color="auto"/>
                </w:tcBorders>
                <w:shd w:val="clear" w:color="000000" w:fill="EFCFCC"/>
                <w:vAlign w:val="center"/>
                <w:hideMark/>
              </w:tcPr>
            </w:tcPrChange>
          </w:tcPr>
          <w:p w14:paraId="5814D267" w14:textId="77777777" w:rsidR="008E7381" w:rsidRPr="008E7381" w:rsidRDefault="008E7381" w:rsidP="008E7381">
            <w:pPr>
              <w:jc w:val="center"/>
              <w:rPr>
                <w:ins w:id="10820" w:author="Erlie Hasam Morfin Zavalza" w:date="2014-11-22T20:48:00Z"/>
                <w:b/>
                <w:bCs/>
                <w:color w:val="000000"/>
                <w:sz w:val="22"/>
                <w:szCs w:val="32"/>
                <w:lang w:val="es-MX" w:eastAsia="es-MX"/>
                <w:rPrChange w:id="10821" w:author="Erlie Hasam Morfin Zavalza" w:date="2014-11-22T20:48:00Z">
                  <w:rPr>
                    <w:ins w:id="10822" w:author="Erlie Hasam Morfin Zavalza" w:date="2014-11-22T20:48:00Z"/>
                    <w:b/>
                    <w:bCs/>
                    <w:color w:val="000000"/>
                    <w:sz w:val="32"/>
                    <w:szCs w:val="32"/>
                    <w:lang w:val="es-MX" w:eastAsia="es-MX"/>
                  </w:rPr>
                </w:rPrChange>
              </w:rPr>
            </w:pPr>
            <w:ins w:id="10823" w:author="Erlie Hasam Morfin Zavalza" w:date="2014-11-22T20:48:00Z">
              <w:r w:rsidRPr="008E7381">
                <w:rPr>
                  <w:b/>
                  <w:bCs/>
                  <w:color w:val="000000"/>
                  <w:sz w:val="22"/>
                  <w:szCs w:val="32"/>
                  <w:lang w:val="es-MX" w:eastAsia="es-MX"/>
                  <w:rPrChange w:id="10824" w:author="Erlie Hasam Morfin Zavalza" w:date="2014-11-22T20:48:00Z">
                    <w:rPr>
                      <w:b/>
                      <w:bCs/>
                      <w:color w:val="000000"/>
                      <w:sz w:val="32"/>
                      <w:szCs w:val="32"/>
                      <w:lang w:val="es-MX" w:eastAsia="es-MX"/>
                    </w:rPr>
                  </w:rPrChange>
                </w:rPr>
                <w:t>Ingreso Total</w:t>
              </w:r>
            </w:ins>
          </w:p>
        </w:tc>
      </w:tr>
      <w:tr w:rsidR="00FE0C5A" w:rsidRPr="008E7381" w14:paraId="4878787E" w14:textId="77777777" w:rsidTr="008E7381">
        <w:trPr>
          <w:trHeight w:val="307"/>
          <w:ins w:id="1082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5FFD1576" w14:textId="0C2BD94E" w:rsidR="00FE0C5A" w:rsidRPr="008E7381" w:rsidRDefault="00FE0C5A" w:rsidP="00FE0C5A">
            <w:pPr>
              <w:jc w:val="left"/>
              <w:rPr>
                <w:ins w:id="10826" w:author="Erlie Hasam Morfin Zavalza" w:date="2014-11-22T20:48:00Z"/>
                <w:rFonts w:ascii="Perpetua" w:hAnsi="Perpetua"/>
                <w:color w:val="000000"/>
                <w:sz w:val="22"/>
                <w:szCs w:val="36"/>
                <w:lang w:val="es-MX" w:eastAsia="es-MX"/>
                <w:rPrChange w:id="10827" w:author="Erlie Hasam Morfin Zavalza" w:date="2014-11-22T20:48:00Z">
                  <w:rPr>
                    <w:ins w:id="10828" w:author="Erlie Hasam Morfin Zavalza" w:date="2014-11-22T20:48:00Z"/>
                    <w:rFonts w:ascii="Perpetua" w:hAnsi="Perpetua"/>
                    <w:color w:val="000000"/>
                    <w:sz w:val="36"/>
                    <w:szCs w:val="36"/>
                    <w:lang w:val="es-MX" w:eastAsia="es-MX"/>
                  </w:rPr>
                </w:rPrChange>
              </w:rPr>
            </w:pPr>
            <w:ins w:id="10829" w:author="Erlie Hasam Morfin Zavalza" w:date="2014-11-22T20:54:00Z">
              <w:r>
                <w:rPr>
                  <w:rFonts w:ascii="Perpetua" w:hAnsi="Perpetua"/>
                  <w:color w:val="000000"/>
                  <w:sz w:val="22"/>
                  <w:szCs w:val="36"/>
                  <w:lang w:val="es-MX" w:eastAsia="es-MX"/>
                </w:rPr>
                <w:t>Enero</w:t>
              </w:r>
            </w:ins>
          </w:p>
        </w:tc>
        <w:tc>
          <w:tcPr>
            <w:tcW w:w="1920" w:type="dxa"/>
            <w:tcBorders>
              <w:top w:val="nil"/>
              <w:left w:val="nil"/>
              <w:bottom w:val="single" w:sz="4" w:space="0" w:color="auto"/>
              <w:right w:val="single" w:sz="4" w:space="0" w:color="auto"/>
            </w:tcBorders>
            <w:shd w:val="clear" w:color="000000" w:fill="FCD5B4"/>
            <w:vAlign w:val="center"/>
            <w:hideMark/>
          </w:tcPr>
          <w:p w14:paraId="0B2D3A92" w14:textId="77777777" w:rsidR="00FE0C5A" w:rsidRPr="008E7381" w:rsidRDefault="00FE0C5A" w:rsidP="00FE0C5A">
            <w:pPr>
              <w:jc w:val="left"/>
              <w:rPr>
                <w:ins w:id="10830" w:author="Erlie Hasam Morfin Zavalza" w:date="2014-11-22T20:48:00Z"/>
                <w:rFonts w:ascii="Perpetua" w:hAnsi="Perpetua"/>
                <w:color w:val="000000"/>
                <w:sz w:val="22"/>
                <w:szCs w:val="36"/>
                <w:lang w:val="es-MX" w:eastAsia="es-MX"/>
                <w:rPrChange w:id="10831" w:author="Erlie Hasam Morfin Zavalza" w:date="2014-11-22T20:48:00Z">
                  <w:rPr>
                    <w:ins w:id="10832" w:author="Erlie Hasam Morfin Zavalza" w:date="2014-11-22T20:48:00Z"/>
                    <w:rFonts w:ascii="Perpetua" w:hAnsi="Perpetua"/>
                    <w:color w:val="000000"/>
                    <w:sz w:val="36"/>
                    <w:szCs w:val="36"/>
                    <w:lang w:val="es-MX" w:eastAsia="es-MX"/>
                  </w:rPr>
                </w:rPrChange>
              </w:rPr>
            </w:pPr>
            <w:ins w:id="10833" w:author="Erlie Hasam Morfin Zavalza" w:date="2014-11-22T20:48:00Z">
              <w:r w:rsidRPr="008E7381">
                <w:rPr>
                  <w:rFonts w:ascii="Perpetua" w:hAnsi="Perpetua"/>
                  <w:color w:val="000000"/>
                  <w:sz w:val="22"/>
                  <w:szCs w:val="36"/>
                  <w:lang w:val="es-MX" w:eastAsia="es-MX"/>
                  <w:rPrChange w:id="1083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612C9953" w14:textId="77777777" w:rsidR="00FE0C5A" w:rsidRPr="008E7381" w:rsidRDefault="00FE0C5A" w:rsidP="00FE0C5A">
            <w:pPr>
              <w:jc w:val="left"/>
              <w:rPr>
                <w:ins w:id="10835" w:author="Erlie Hasam Morfin Zavalza" w:date="2014-11-22T20:48:00Z"/>
                <w:rFonts w:ascii="Perpetua" w:hAnsi="Perpetua"/>
                <w:color w:val="000000"/>
                <w:sz w:val="22"/>
                <w:szCs w:val="36"/>
                <w:lang w:val="es-MX" w:eastAsia="es-MX"/>
                <w:rPrChange w:id="10836" w:author="Erlie Hasam Morfin Zavalza" w:date="2014-11-22T20:48:00Z">
                  <w:rPr>
                    <w:ins w:id="10837" w:author="Erlie Hasam Morfin Zavalza" w:date="2014-11-22T20:48:00Z"/>
                    <w:rFonts w:ascii="Perpetua" w:hAnsi="Perpetua"/>
                    <w:color w:val="000000"/>
                    <w:sz w:val="36"/>
                    <w:szCs w:val="36"/>
                    <w:lang w:val="es-MX" w:eastAsia="es-MX"/>
                  </w:rPr>
                </w:rPrChange>
              </w:rPr>
            </w:pPr>
            <w:ins w:id="10838" w:author="Erlie Hasam Morfin Zavalza" w:date="2014-11-22T20:48:00Z">
              <w:r w:rsidRPr="008E7381">
                <w:rPr>
                  <w:rFonts w:ascii="Perpetua" w:hAnsi="Perpetua"/>
                  <w:color w:val="000000"/>
                  <w:sz w:val="22"/>
                  <w:szCs w:val="36"/>
                  <w:lang w:val="es-MX" w:eastAsia="es-MX"/>
                  <w:rPrChange w:id="10839" w:author="Erlie Hasam Morfin Zavalza" w:date="2014-11-22T20:48:00Z">
                    <w:rPr>
                      <w:rFonts w:ascii="Perpetua" w:hAnsi="Perpetua"/>
                      <w:color w:val="000000"/>
                      <w:sz w:val="36"/>
                      <w:szCs w:val="36"/>
                      <w:lang w:val="es-MX" w:eastAsia="es-MX"/>
                    </w:rPr>
                  </w:rPrChange>
                </w:rPr>
                <w:t>715</w:t>
              </w:r>
            </w:ins>
          </w:p>
        </w:tc>
        <w:tc>
          <w:tcPr>
            <w:tcW w:w="1440" w:type="dxa"/>
            <w:tcBorders>
              <w:top w:val="nil"/>
              <w:left w:val="nil"/>
              <w:bottom w:val="single" w:sz="4" w:space="0" w:color="auto"/>
              <w:right w:val="single" w:sz="4" w:space="0" w:color="auto"/>
            </w:tcBorders>
            <w:shd w:val="clear" w:color="000000" w:fill="FCD5B4"/>
            <w:vAlign w:val="center"/>
            <w:hideMark/>
          </w:tcPr>
          <w:p w14:paraId="0702FE64" w14:textId="77777777" w:rsidR="00FE0C5A" w:rsidRPr="008E7381" w:rsidRDefault="00FE0C5A" w:rsidP="00FE0C5A">
            <w:pPr>
              <w:jc w:val="left"/>
              <w:rPr>
                <w:ins w:id="10840" w:author="Erlie Hasam Morfin Zavalza" w:date="2014-11-22T20:48:00Z"/>
                <w:rFonts w:ascii="Perpetua" w:hAnsi="Perpetua"/>
                <w:color w:val="000000"/>
                <w:sz w:val="22"/>
                <w:szCs w:val="36"/>
                <w:lang w:val="es-MX" w:eastAsia="es-MX"/>
                <w:rPrChange w:id="10841" w:author="Erlie Hasam Morfin Zavalza" w:date="2014-11-22T20:48:00Z">
                  <w:rPr>
                    <w:ins w:id="10842" w:author="Erlie Hasam Morfin Zavalza" w:date="2014-11-22T20:48:00Z"/>
                    <w:rFonts w:ascii="Perpetua" w:hAnsi="Perpetua"/>
                    <w:color w:val="000000"/>
                    <w:sz w:val="36"/>
                    <w:szCs w:val="36"/>
                    <w:lang w:val="es-MX" w:eastAsia="es-MX"/>
                  </w:rPr>
                </w:rPrChange>
              </w:rPr>
            </w:pPr>
            <w:ins w:id="10843" w:author="Erlie Hasam Morfin Zavalza" w:date="2014-11-22T20:48:00Z">
              <w:r w:rsidRPr="008E7381">
                <w:rPr>
                  <w:rFonts w:ascii="Perpetua" w:hAnsi="Perpetua"/>
                  <w:color w:val="000000"/>
                  <w:sz w:val="22"/>
                  <w:szCs w:val="36"/>
                  <w:lang w:val="es-MX" w:eastAsia="es-MX"/>
                  <w:rPrChange w:id="10844" w:author="Erlie Hasam Morfin Zavalza" w:date="2014-11-22T20:48:00Z">
                    <w:rPr>
                      <w:rFonts w:ascii="Perpetua" w:hAnsi="Perpetua"/>
                      <w:color w:val="000000"/>
                      <w:sz w:val="36"/>
                      <w:szCs w:val="36"/>
                      <w:lang w:val="es-MX" w:eastAsia="es-MX"/>
                    </w:rPr>
                  </w:rPrChange>
                </w:rPr>
                <w:t>737</w:t>
              </w:r>
            </w:ins>
          </w:p>
        </w:tc>
        <w:tc>
          <w:tcPr>
            <w:tcW w:w="2440" w:type="dxa"/>
            <w:tcBorders>
              <w:top w:val="nil"/>
              <w:left w:val="nil"/>
              <w:bottom w:val="single" w:sz="4" w:space="0" w:color="auto"/>
              <w:right w:val="single" w:sz="4" w:space="0" w:color="auto"/>
            </w:tcBorders>
            <w:shd w:val="clear" w:color="000000" w:fill="FCD5B4"/>
            <w:vAlign w:val="center"/>
            <w:hideMark/>
          </w:tcPr>
          <w:p w14:paraId="18E5F1C3" w14:textId="77777777" w:rsidR="00FE0C5A" w:rsidRPr="008E7381" w:rsidRDefault="00FE0C5A" w:rsidP="00FE0C5A">
            <w:pPr>
              <w:jc w:val="center"/>
              <w:rPr>
                <w:ins w:id="10845" w:author="Erlie Hasam Morfin Zavalza" w:date="2014-11-22T20:48:00Z"/>
                <w:rFonts w:ascii="Perpetua" w:hAnsi="Perpetua"/>
                <w:sz w:val="22"/>
                <w:szCs w:val="36"/>
                <w:lang w:val="es-MX" w:eastAsia="es-MX"/>
                <w:rPrChange w:id="10846" w:author="Erlie Hasam Morfin Zavalza" w:date="2014-11-22T20:48:00Z">
                  <w:rPr>
                    <w:ins w:id="10847" w:author="Erlie Hasam Morfin Zavalza" w:date="2014-11-22T20:48:00Z"/>
                    <w:rFonts w:ascii="Perpetua" w:hAnsi="Perpetua"/>
                    <w:sz w:val="36"/>
                    <w:szCs w:val="36"/>
                    <w:lang w:val="es-MX" w:eastAsia="es-MX"/>
                  </w:rPr>
                </w:rPrChange>
              </w:rPr>
            </w:pPr>
            <w:ins w:id="10848" w:author="Erlie Hasam Morfin Zavalza" w:date="2014-11-22T20:48:00Z">
              <w:r w:rsidRPr="008E7381">
                <w:rPr>
                  <w:rFonts w:ascii="Perpetua" w:hAnsi="Perpetua"/>
                  <w:sz w:val="22"/>
                  <w:szCs w:val="36"/>
                  <w:lang w:val="es-MX" w:eastAsia="es-MX"/>
                  <w:rPrChange w:id="10849" w:author="Erlie Hasam Morfin Zavalza" w:date="2014-11-22T20:48:00Z">
                    <w:rPr>
                      <w:rFonts w:ascii="Perpetua" w:hAnsi="Perpetua"/>
                      <w:sz w:val="36"/>
                      <w:szCs w:val="36"/>
                      <w:lang w:val="es-MX" w:eastAsia="es-MX"/>
                    </w:rPr>
                  </w:rPrChange>
                </w:rPr>
                <w:t xml:space="preserve"> $   1,072,500.00 </w:t>
              </w:r>
            </w:ins>
          </w:p>
        </w:tc>
      </w:tr>
      <w:tr w:rsidR="00FE0C5A" w:rsidRPr="008E7381" w14:paraId="6B596F74" w14:textId="77777777" w:rsidTr="008E7381">
        <w:trPr>
          <w:trHeight w:val="269"/>
          <w:ins w:id="1085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50B34B85" w14:textId="69111611" w:rsidR="00FE0C5A" w:rsidRPr="008E7381" w:rsidRDefault="00FE0C5A" w:rsidP="00FE0C5A">
            <w:pPr>
              <w:jc w:val="left"/>
              <w:rPr>
                <w:ins w:id="10851" w:author="Erlie Hasam Morfin Zavalza" w:date="2014-11-22T20:48:00Z"/>
                <w:rFonts w:ascii="Perpetua" w:hAnsi="Perpetua"/>
                <w:color w:val="000000"/>
                <w:sz w:val="22"/>
                <w:szCs w:val="36"/>
                <w:lang w:val="es-MX" w:eastAsia="es-MX"/>
                <w:rPrChange w:id="10852" w:author="Erlie Hasam Morfin Zavalza" w:date="2014-11-22T20:48:00Z">
                  <w:rPr>
                    <w:ins w:id="10853" w:author="Erlie Hasam Morfin Zavalza" w:date="2014-11-22T20:48:00Z"/>
                    <w:rFonts w:ascii="Perpetua" w:hAnsi="Perpetua"/>
                    <w:color w:val="000000"/>
                    <w:sz w:val="36"/>
                    <w:szCs w:val="36"/>
                    <w:lang w:val="es-MX" w:eastAsia="es-MX"/>
                  </w:rPr>
                </w:rPrChange>
              </w:rPr>
            </w:pPr>
            <w:ins w:id="10854" w:author="Erlie Hasam Morfin Zavalza" w:date="2014-11-22T20:54:00Z">
              <w:r>
                <w:rPr>
                  <w:rFonts w:ascii="Perpetua" w:hAnsi="Perpetua"/>
                  <w:color w:val="000000"/>
                  <w:sz w:val="22"/>
                  <w:szCs w:val="36"/>
                  <w:lang w:val="es-MX" w:eastAsia="es-MX"/>
                </w:rPr>
                <w:t>Febrero</w:t>
              </w:r>
            </w:ins>
          </w:p>
        </w:tc>
        <w:tc>
          <w:tcPr>
            <w:tcW w:w="1920" w:type="dxa"/>
            <w:tcBorders>
              <w:top w:val="nil"/>
              <w:left w:val="nil"/>
              <w:bottom w:val="single" w:sz="4" w:space="0" w:color="auto"/>
              <w:right w:val="single" w:sz="4" w:space="0" w:color="auto"/>
            </w:tcBorders>
            <w:shd w:val="clear" w:color="000000" w:fill="FCD5B4"/>
            <w:vAlign w:val="center"/>
            <w:hideMark/>
          </w:tcPr>
          <w:p w14:paraId="09650DAE" w14:textId="77777777" w:rsidR="00FE0C5A" w:rsidRPr="008E7381" w:rsidRDefault="00FE0C5A" w:rsidP="00FE0C5A">
            <w:pPr>
              <w:jc w:val="left"/>
              <w:rPr>
                <w:ins w:id="10855" w:author="Erlie Hasam Morfin Zavalza" w:date="2014-11-22T20:48:00Z"/>
                <w:rFonts w:ascii="Perpetua" w:hAnsi="Perpetua"/>
                <w:color w:val="000000"/>
                <w:sz w:val="22"/>
                <w:szCs w:val="36"/>
                <w:lang w:val="es-MX" w:eastAsia="es-MX"/>
                <w:rPrChange w:id="10856" w:author="Erlie Hasam Morfin Zavalza" w:date="2014-11-22T20:48:00Z">
                  <w:rPr>
                    <w:ins w:id="10857" w:author="Erlie Hasam Morfin Zavalza" w:date="2014-11-22T20:48:00Z"/>
                    <w:rFonts w:ascii="Perpetua" w:hAnsi="Perpetua"/>
                    <w:color w:val="000000"/>
                    <w:sz w:val="36"/>
                    <w:szCs w:val="36"/>
                    <w:lang w:val="es-MX" w:eastAsia="es-MX"/>
                  </w:rPr>
                </w:rPrChange>
              </w:rPr>
            </w:pPr>
            <w:ins w:id="10858" w:author="Erlie Hasam Morfin Zavalza" w:date="2014-11-22T20:48:00Z">
              <w:r w:rsidRPr="008E7381">
                <w:rPr>
                  <w:rFonts w:ascii="Perpetua" w:hAnsi="Perpetua"/>
                  <w:color w:val="000000"/>
                  <w:sz w:val="22"/>
                  <w:szCs w:val="36"/>
                  <w:lang w:val="es-MX" w:eastAsia="es-MX"/>
                  <w:rPrChange w:id="1085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04CA6FF5" w14:textId="77777777" w:rsidR="00FE0C5A" w:rsidRPr="008E7381" w:rsidRDefault="00FE0C5A" w:rsidP="00FE0C5A">
            <w:pPr>
              <w:jc w:val="left"/>
              <w:rPr>
                <w:ins w:id="10860" w:author="Erlie Hasam Morfin Zavalza" w:date="2014-11-22T20:48:00Z"/>
                <w:rFonts w:ascii="Perpetua" w:hAnsi="Perpetua"/>
                <w:color w:val="000000"/>
                <w:sz w:val="22"/>
                <w:szCs w:val="36"/>
                <w:lang w:val="es-MX" w:eastAsia="es-MX"/>
                <w:rPrChange w:id="10861" w:author="Erlie Hasam Morfin Zavalza" w:date="2014-11-22T20:48:00Z">
                  <w:rPr>
                    <w:ins w:id="10862" w:author="Erlie Hasam Morfin Zavalza" w:date="2014-11-22T20:48:00Z"/>
                    <w:rFonts w:ascii="Perpetua" w:hAnsi="Perpetua"/>
                    <w:color w:val="000000"/>
                    <w:sz w:val="36"/>
                    <w:szCs w:val="36"/>
                    <w:lang w:val="es-MX" w:eastAsia="es-MX"/>
                  </w:rPr>
                </w:rPrChange>
              </w:rPr>
            </w:pPr>
            <w:ins w:id="10863" w:author="Erlie Hasam Morfin Zavalza" w:date="2014-11-22T20:48:00Z">
              <w:r w:rsidRPr="008E7381">
                <w:rPr>
                  <w:rFonts w:ascii="Perpetua" w:hAnsi="Perpetua"/>
                  <w:color w:val="000000"/>
                  <w:sz w:val="22"/>
                  <w:szCs w:val="36"/>
                  <w:lang w:val="es-MX" w:eastAsia="es-MX"/>
                  <w:rPrChange w:id="10864" w:author="Erlie Hasam Morfin Zavalza" w:date="2014-11-22T20:48:00Z">
                    <w:rPr>
                      <w:rFonts w:ascii="Perpetua" w:hAnsi="Perpetua"/>
                      <w:color w:val="000000"/>
                      <w:sz w:val="36"/>
                      <w:szCs w:val="36"/>
                      <w:lang w:val="es-MX" w:eastAsia="es-MX"/>
                    </w:rPr>
                  </w:rPrChange>
                </w:rPr>
                <w:t>825</w:t>
              </w:r>
            </w:ins>
          </w:p>
        </w:tc>
        <w:tc>
          <w:tcPr>
            <w:tcW w:w="1440" w:type="dxa"/>
            <w:tcBorders>
              <w:top w:val="nil"/>
              <w:left w:val="nil"/>
              <w:bottom w:val="single" w:sz="4" w:space="0" w:color="auto"/>
              <w:right w:val="single" w:sz="4" w:space="0" w:color="auto"/>
            </w:tcBorders>
            <w:shd w:val="clear" w:color="000000" w:fill="FCD5B4"/>
            <w:vAlign w:val="center"/>
            <w:hideMark/>
          </w:tcPr>
          <w:p w14:paraId="6535AFC4" w14:textId="77777777" w:rsidR="00FE0C5A" w:rsidRPr="008E7381" w:rsidRDefault="00FE0C5A" w:rsidP="00FE0C5A">
            <w:pPr>
              <w:jc w:val="left"/>
              <w:rPr>
                <w:ins w:id="10865" w:author="Erlie Hasam Morfin Zavalza" w:date="2014-11-22T20:48:00Z"/>
                <w:rFonts w:ascii="Perpetua" w:hAnsi="Perpetua"/>
                <w:color w:val="000000"/>
                <w:sz w:val="22"/>
                <w:szCs w:val="36"/>
                <w:lang w:val="es-MX" w:eastAsia="es-MX"/>
                <w:rPrChange w:id="10866" w:author="Erlie Hasam Morfin Zavalza" w:date="2014-11-22T20:48:00Z">
                  <w:rPr>
                    <w:ins w:id="10867" w:author="Erlie Hasam Morfin Zavalza" w:date="2014-11-22T20:48:00Z"/>
                    <w:rFonts w:ascii="Perpetua" w:hAnsi="Perpetua"/>
                    <w:color w:val="000000"/>
                    <w:sz w:val="36"/>
                    <w:szCs w:val="36"/>
                    <w:lang w:val="es-MX" w:eastAsia="es-MX"/>
                  </w:rPr>
                </w:rPrChange>
              </w:rPr>
            </w:pPr>
            <w:ins w:id="10868" w:author="Erlie Hasam Morfin Zavalza" w:date="2014-11-22T20:48:00Z">
              <w:r w:rsidRPr="008E7381">
                <w:rPr>
                  <w:rFonts w:ascii="Perpetua" w:hAnsi="Perpetua"/>
                  <w:color w:val="000000"/>
                  <w:sz w:val="22"/>
                  <w:szCs w:val="36"/>
                  <w:lang w:val="es-MX" w:eastAsia="es-MX"/>
                  <w:rPrChange w:id="10869" w:author="Erlie Hasam Morfin Zavalza" w:date="2014-11-22T20:48:00Z">
                    <w:rPr>
                      <w:rFonts w:ascii="Perpetua" w:hAnsi="Perpetua"/>
                      <w:color w:val="000000"/>
                      <w:sz w:val="36"/>
                      <w:szCs w:val="36"/>
                      <w:lang w:val="es-MX" w:eastAsia="es-MX"/>
                    </w:rPr>
                  </w:rPrChange>
                </w:rPr>
                <w:t>847</w:t>
              </w:r>
            </w:ins>
          </w:p>
        </w:tc>
        <w:tc>
          <w:tcPr>
            <w:tcW w:w="2440" w:type="dxa"/>
            <w:tcBorders>
              <w:top w:val="nil"/>
              <w:left w:val="nil"/>
              <w:bottom w:val="single" w:sz="4" w:space="0" w:color="auto"/>
              <w:right w:val="single" w:sz="4" w:space="0" w:color="auto"/>
            </w:tcBorders>
            <w:shd w:val="clear" w:color="000000" w:fill="FCD5B4"/>
            <w:vAlign w:val="center"/>
            <w:hideMark/>
          </w:tcPr>
          <w:p w14:paraId="57A4E105" w14:textId="77777777" w:rsidR="00FE0C5A" w:rsidRPr="008E7381" w:rsidRDefault="00FE0C5A" w:rsidP="00FE0C5A">
            <w:pPr>
              <w:jc w:val="center"/>
              <w:rPr>
                <w:ins w:id="10870" w:author="Erlie Hasam Morfin Zavalza" w:date="2014-11-22T20:48:00Z"/>
                <w:rFonts w:ascii="Perpetua" w:hAnsi="Perpetua"/>
                <w:sz w:val="22"/>
                <w:szCs w:val="36"/>
                <w:lang w:val="es-MX" w:eastAsia="es-MX"/>
                <w:rPrChange w:id="10871" w:author="Erlie Hasam Morfin Zavalza" w:date="2014-11-22T20:48:00Z">
                  <w:rPr>
                    <w:ins w:id="10872" w:author="Erlie Hasam Morfin Zavalza" w:date="2014-11-22T20:48:00Z"/>
                    <w:rFonts w:ascii="Perpetua" w:hAnsi="Perpetua"/>
                    <w:sz w:val="36"/>
                    <w:szCs w:val="36"/>
                    <w:lang w:val="es-MX" w:eastAsia="es-MX"/>
                  </w:rPr>
                </w:rPrChange>
              </w:rPr>
            </w:pPr>
            <w:ins w:id="10873" w:author="Erlie Hasam Morfin Zavalza" w:date="2014-11-22T20:48:00Z">
              <w:r w:rsidRPr="008E7381">
                <w:rPr>
                  <w:rFonts w:ascii="Perpetua" w:hAnsi="Perpetua"/>
                  <w:sz w:val="22"/>
                  <w:szCs w:val="36"/>
                  <w:lang w:val="es-MX" w:eastAsia="es-MX"/>
                  <w:rPrChange w:id="10874" w:author="Erlie Hasam Morfin Zavalza" w:date="2014-11-22T20:48:00Z">
                    <w:rPr>
                      <w:rFonts w:ascii="Perpetua" w:hAnsi="Perpetua"/>
                      <w:sz w:val="36"/>
                      <w:szCs w:val="36"/>
                      <w:lang w:val="es-MX" w:eastAsia="es-MX"/>
                    </w:rPr>
                  </w:rPrChange>
                </w:rPr>
                <w:t xml:space="preserve"> $   1,237,500.00 </w:t>
              </w:r>
            </w:ins>
          </w:p>
        </w:tc>
      </w:tr>
      <w:tr w:rsidR="00FE0C5A" w:rsidRPr="008E7381" w14:paraId="4DB24925" w14:textId="77777777" w:rsidTr="008E7381">
        <w:trPr>
          <w:trHeight w:val="131"/>
          <w:ins w:id="1087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6115B1E5" w14:textId="3F045888" w:rsidR="00FE0C5A" w:rsidRPr="008E7381" w:rsidRDefault="00FE0C5A" w:rsidP="00FE0C5A">
            <w:pPr>
              <w:jc w:val="left"/>
              <w:rPr>
                <w:ins w:id="10876" w:author="Erlie Hasam Morfin Zavalza" w:date="2014-11-22T20:48:00Z"/>
                <w:rFonts w:ascii="Perpetua" w:hAnsi="Perpetua"/>
                <w:color w:val="000000"/>
                <w:sz w:val="22"/>
                <w:szCs w:val="36"/>
                <w:lang w:val="es-MX" w:eastAsia="es-MX"/>
                <w:rPrChange w:id="10877" w:author="Erlie Hasam Morfin Zavalza" w:date="2014-11-22T20:48:00Z">
                  <w:rPr>
                    <w:ins w:id="10878" w:author="Erlie Hasam Morfin Zavalza" w:date="2014-11-22T20:48:00Z"/>
                    <w:rFonts w:ascii="Perpetua" w:hAnsi="Perpetua"/>
                    <w:color w:val="000000"/>
                    <w:sz w:val="36"/>
                    <w:szCs w:val="36"/>
                    <w:lang w:val="es-MX" w:eastAsia="es-MX"/>
                  </w:rPr>
                </w:rPrChange>
              </w:rPr>
            </w:pPr>
            <w:ins w:id="10879" w:author="Erlie Hasam Morfin Zavalza" w:date="2014-11-22T20:54:00Z">
              <w:r>
                <w:rPr>
                  <w:rFonts w:ascii="Perpetua" w:hAnsi="Perpetua"/>
                  <w:color w:val="000000"/>
                  <w:sz w:val="22"/>
                  <w:szCs w:val="36"/>
                  <w:lang w:val="es-MX" w:eastAsia="es-MX"/>
                </w:rPr>
                <w:t>Marzo</w:t>
              </w:r>
            </w:ins>
          </w:p>
        </w:tc>
        <w:tc>
          <w:tcPr>
            <w:tcW w:w="1920" w:type="dxa"/>
            <w:tcBorders>
              <w:top w:val="nil"/>
              <w:left w:val="nil"/>
              <w:bottom w:val="single" w:sz="4" w:space="0" w:color="auto"/>
              <w:right w:val="single" w:sz="4" w:space="0" w:color="auto"/>
            </w:tcBorders>
            <w:shd w:val="clear" w:color="000000" w:fill="FCD5B4"/>
            <w:vAlign w:val="center"/>
            <w:hideMark/>
          </w:tcPr>
          <w:p w14:paraId="185688AB" w14:textId="77777777" w:rsidR="00FE0C5A" w:rsidRPr="008E7381" w:rsidRDefault="00FE0C5A" w:rsidP="00FE0C5A">
            <w:pPr>
              <w:jc w:val="left"/>
              <w:rPr>
                <w:ins w:id="10880" w:author="Erlie Hasam Morfin Zavalza" w:date="2014-11-22T20:48:00Z"/>
                <w:rFonts w:ascii="Perpetua" w:hAnsi="Perpetua"/>
                <w:color w:val="000000"/>
                <w:sz w:val="22"/>
                <w:szCs w:val="36"/>
                <w:lang w:val="es-MX" w:eastAsia="es-MX"/>
                <w:rPrChange w:id="10881" w:author="Erlie Hasam Morfin Zavalza" w:date="2014-11-22T20:48:00Z">
                  <w:rPr>
                    <w:ins w:id="10882" w:author="Erlie Hasam Morfin Zavalza" w:date="2014-11-22T20:48:00Z"/>
                    <w:rFonts w:ascii="Perpetua" w:hAnsi="Perpetua"/>
                    <w:color w:val="000000"/>
                    <w:sz w:val="36"/>
                    <w:szCs w:val="36"/>
                    <w:lang w:val="es-MX" w:eastAsia="es-MX"/>
                  </w:rPr>
                </w:rPrChange>
              </w:rPr>
            </w:pPr>
            <w:ins w:id="10883" w:author="Erlie Hasam Morfin Zavalza" w:date="2014-11-22T20:48:00Z">
              <w:r w:rsidRPr="008E7381">
                <w:rPr>
                  <w:rFonts w:ascii="Perpetua" w:hAnsi="Perpetua"/>
                  <w:color w:val="000000"/>
                  <w:sz w:val="22"/>
                  <w:szCs w:val="36"/>
                  <w:lang w:val="es-MX" w:eastAsia="es-MX"/>
                  <w:rPrChange w:id="1088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4AC5BFDE" w14:textId="77777777" w:rsidR="00FE0C5A" w:rsidRPr="008E7381" w:rsidRDefault="00FE0C5A" w:rsidP="00FE0C5A">
            <w:pPr>
              <w:jc w:val="left"/>
              <w:rPr>
                <w:ins w:id="10885" w:author="Erlie Hasam Morfin Zavalza" w:date="2014-11-22T20:48:00Z"/>
                <w:rFonts w:ascii="Perpetua" w:hAnsi="Perpetua"/>
                <w:color w:val="000000"/>
                <w:sz w:val="22"/>
                <w:szCs w:val="36"/>
                <w:lang w:val="es-MX" w:eastAsia="es-MX"/>
                <w:rPrChange w:id="10886" w:author="Erlie Hasam Morfin Zavalza" w:date="2014-11-22T20:48:00Z">
                  <w:rPr>
                    <w:ins w:id="10887" w:author="Erlie Hasam Morfin Zavalza" w:date="2014-11-22T20:48:00Z"/>
                    <w:rFonts w:ascii="Perpetua" w:hAnsi="Perpetua"/>
                    <w:color w:val="000000"/>
                    <w:sz w:val="36"/>
                    <w:szCs w:val="36"/>
                    <w:lang w:val="es-MX" w:eastAsia="es-MX"/>
                  </w:rPr>
                </w:rPrChange>
              </w:rPr>
            </w:pPr>
            <w:ins w:id="10888" w:author="Erlie Hasam Morfin Zavalza" w:date="2014-11-22T20:48:00Z">
              <w:r w:rsidRPr="008E7381">
                <w:rPr>
                  <w:rFonts w:ascii="Perpetua" w:hAnsi="Perpetua"/>
                  <w:color w:val="000000"/>
                  <w:sz w:val="22"/>
                  <w:szCs w:val="36"/>
                  <w:lang w:val="es-MX" w:eastAsia="es-MX"/>
                  <w:rPrChange w:id="10889" w:author="Erlie Hasam Morfin Zavalza" w:date="2014-11-22T20:48:00Z">
                    <w:rPr>
                      <w:rFonts w:ascii="Perpetua" w:hAnsi="Perpetua"/>
                      <w:color w:val="000000"/>
                      <w:sz w:val="36"/>
                      <w:szCs w:val="36"/>
                      <w:lang w:val="es-MX" w:eastAsia="es-MX"/>
                    </w:rPr>
                  </w:rPrChange>
                </w:rPr>
                <w:t>880</w:t>
              </w:r>
            </w:ins>
          </w:p>
        </w:tc>
        <w:tc>
          <w:tcPr>
            <w:tcW w:w="1440" w:type="dxa"/>
            <w:tcBorders>
              <w:top w:val="nil"/>
              <w:left w:val="nil"/>
              <w:bottom w:val="single" w:sz="4" w:space="0" w:color="auto"/>
              <w:right w:val="single" w:sz="4" w:space="0" w:color="auto"/>
            </w:tcBorders>
            <w:shd w:val="clear" w:color="000000" w:fill="FCD5B4"/>
            <w:vAlign w:val="center"/>
            <w:hideMark/>
          </w:tcPr>
          <w:p w14:paraId="1F5E86E2" w14:textId="77777777" w:rsidR="00FE0C5A" w:rsidRPr="008E7381" w:rsidRDefault="00FE0C5A" w:rsidP="00FE0C5A">
            <w:pPr>
              <w:jc w:val="left"/>
              <w:rPr>
                <w:ins w:id="10890" w:author="Erlie Hasam Morfin Zavalza" w:date="2014-11-22T20:48:00Z"/>
                <w:rFonts w:ascii="Perpetua" w:hAnsi="Perpetua"/>
                <w:color w:val="000000"/>
                <w:sz w:val="22"/>
                <w:szCs w:val="36"/>
                <w:lang w:val="es-MX" w:eastAsia="es-MX"/>
                <w:rPrChange w:id="10891" w:author="Erlie Hasam Morfin Zavalza" w:date="2014-11-22T20:48:00Z">
                  <w:rPr>
                    <w:ins w:id="10892" w:author="Erlie Hasam Morfin Zavalza" w:date="2014-11-22T20:48:00Z"/>
                    <w:rFonts w:ascii="Perpetua" w:hAnsi="Perpetua"/>
                    <w:color w:val="000000"/>
                    <w:sz w:val="36"/>
                    <w:szCs w:val="36"/>
                    <w:lang w:val="es-MX" w:eastAsia="es-MX"/>
                  </w:rPr>
                </w:rPrChange>
              </w:rPr>
            </w:pPr>
            <w:ins w:id="10893" w:author="Erlie Hasam Morfin Zavalza" w:date="2014-11-22T20:48:00Z">
              <w:r w:rsidRPr="008E7381">
                <w:rPr>
                  <w:rFonts w:ascii="Perpetua" w:hAnsi="Perpetua"/>
                  <w:color w:val="000000"/>
                  <w:sz w:val="22"/>
                  <w:szCs w:val="36"/>
                  <w:lang w:val="es-MX" w:eastAsia="es-MX"/>
                  <w:rPrChange w:id="10894" w:author="Erlie Hasam Morfin Zavalza" w:date="2014-11-22T20:48:00Z">
                    <w:rPr>
                      <w:rFonts w:ascii="Perpetua" w:hAnsi="Perpetua"/>
                      <w:color w:val="000000"/>
                      <w:sz w:val="36"/>
                      <w:szCs w:val="36"/>
                      <w:lang w:val="es-MX" w:eastAsia="es-MX"/>
                    </w:rPr>
                  </w:rPrChange>
                </w:rPr>
                <w:t>902</w:t>
              </w:r>
            </w:ins>
          </w:p>
        </w:tc>
        <w:tc>
          <w:tcPr>
            <w:tcW w:w="2440" w:type="dxa"/>
            <w:tcBorders>
              <w:top w:val="nil"/>
              <w:left w:val="nil"/>
              <w:bottom w:val="single" w:sz="4" w:space="0" w:color="auto"/>
              <w:right w:val="single" w:sz="4" w:space="0" w:color="auto"/>
            </w:tcBorders>
            <w:shd w:val="clear" w:color="000000" w:fill="FCD5B4"/>
            <w:vAlign w:val="center"/>
            <w:hideMark/>
          </w:tcPr>
          <w:p w14:paraId="086960C6" w14:textId="77777777" w:rsidR="00FE0C5A" w:rsidRPr="008E7381" w:rsidRDefault="00FE0C5A" w:rsidP="00FE0C5A">
            <w:pPr>
              <w:jc w:val="center"/>
              <w:rPr>
                <w:ins w:id="10895" w:author="Erlie Hasam Morfin Zavalza" w:date="2014-11-22T20:48:00Z"/>
                <w:rFonts w:ascii="Perpetua" w:hAnsi="Perpetua"/>
                <w:sz w:val="22"/>
                <w:szCs w:val="36"/>
                <w:lang w:val="es-MX" w:eastAsia="es-MX"/>
                <w:rPrChange w:id="10896" w:author="Erlie Hasam Morfin Zavalza" w:date="2014-11-22T20:48:00Z">
                  <w:rPr>
                    <w:ins w:id="10897" w:author="Erlie Hasam Morfin Zavalza" w:date="2014-11-22T20:48:00Z"/>
                    <w:rFonts w:ascii="Perpetua" w:hAnsi="Perpetua"/>
                    <w:sz w:val="36"/>
                    <w:szCs w:val="36"/>
                    <w:lang w:val="es-MX" w:eastAsia="es-MX"/>
                  </w:rPr>
                </w:rPrChange>
              </w:rPr>
            </w:pPr>
            <w:ins w:id="10898" w:author="Erlie Hasam Morfin Zavalza" w:date="2014-11-22T20:48:00Z">
              <w:r w:rsidRPr="008E7381">
                <w:rPr>
                  <w:rFonts w:ascii="Perpetua" w:hAnsi="Perpetua"/>
                  <w:sz w:val="22"/>
                  <w:szCs w:val="36"/>
                  <w:lang w:val="es-MX" w:eastAsia="es-MX"/>
                  <w:rPrChange w:id="10899" w:author="Erlie Hasam Morfin Zavalza" w:date="2014-11-22T20:48:00Z">
                    <w:rPr>
                      <w:rFonts w:ascii="Perpetua" w:hAnsi="Perpetua"/>
                      <w:sz w:val="36"/>
                      <w:szCs w:val="36"/>
                      <w:lang w:val="es-MX" w:eastAsia="es-MX"/>
                    </w:rPr>
                  </w:rPrChange>
                </w:rPr>
                <w:t xml:space="preserve"> $   1,320,000.00 </w:t>
              </w:r>
            </w:ins>
          </w:p>
        </w:tc>
      </w:tr>
      <w:tr w:rsidR="00FE0C5A" w:rsidRPr="008E7381" w14:paraId="67542D5A" w14:textId="77777777" w:rsidTr="00FE0C5A">
        <w:trPr>
          <w:trHeight w:val="237"/>
          <w:ins w:id="1090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4BACF9A4" w14:textId="397A4A05" w:rsidR="00FE0C5A" w:rsidRPr="008E7381" w:rsidRDefault="00FE0C5A" w:rsidP="00FE0C5A">
            <w:pPr>
              <w:jc w:val="left"/>
              <w:rPr>
                <w:ins w:id="10901" w:author="Erlie Hasam Morfin Zavalza" w:date="2014-11-22T20:48:00Z"/>
                <w:rFonts w:ascii="Perpetua" w:hAnsi="Perpetua"/>
                <w:color w:val="000000"/>
                <w:sz w:val="22"/>
                <w:szCs w:val="36"/>
                <w:lang w:val="es-MX" w:eastAsia="es-MX"/>
                <w:rPrChange w:id="10902" w:author="Erlie Hasam Morfin Zavalza" w:date="2014-11-22T20:48:00Z">
                  <w:rPr>
                    <w:ins w:id="10903" w:author="Erlie Hasam Morfin Zavalza" w:date="2014-11-22T20:48:00Z"/>
                    <w:rFonts w:ascii="Perpetua" w:hAnsi="Perpetua"/>
                    <w:color w:val="000000"/>
                    <w:sz w:val="36"/>
                    <w:szCs w:val="36"/>
                    <w:lang w:val="es-MX" w:eastAsia="es-MX"/>
                  </w:rPr>
                </w:rPrChange>
              </w:rPr>
            </w:pPr>
            <w:ins w:id="10904" w:author="Erlie Hasam Morfin Zavalza" w:date="2014-11-22T20:54:00Z">
              <w:r>
                <w:rPr>
                  <w:rFonts w:ascii="Perpetua" w:hAnsi="Perpetua"/>
                  <w:color w:val="000000"/>
                  <w:sz w:val="22"/>
                  <w:szCs w:val="36"/>
                  <w:lang w:val="es-MX" w:eastAsia="es-MX"/>
                </w:rPr>
                <w:t>Abril</w:t>
              </w:r>
            </w:ins>
          </w:p>
        </w:tc>
        <w:tc>
          <w:tcPr>
            <w:tcW w:w="1920" w:type="dxa"/>
            <w:tcBorders>
              <w:top w:val="nil"/>
              <w:left w:val="nil"/>
              <w:bottom w:val="single" w:sz="4" w:space="0" w:color="auto"/>
              <w:right w:val="single" w:sz="4" w:space="0" w:color="auto"/>
            </w:tcBorders>
            <w:shd w:val="clear" w:color="000000" w:fill="FCD5B4"/>
            <w:vAlign w:val="center"/>
            <w:hideMark/>
          </w:tcPr>
          <w:p w14:paraId="45F1E351" w14:textId="77777777" w:rsidR="00FE0C5A" w:rsidRPr="008E7381" w:rsidRDefault="00FE0C5A" w:rsidP="00FE0C5A">
            <w:pPr>
              <w:jc w:val="left"/>
              <w:rPr>
                <w:ins w:id="10905" w:author="Erlie Hasam Morfin Zavalza" w:date="2014-11-22T20:48:00Z"/>
                <w:rFonts w:ascii="Perpetua" w:hAnsi="Perpetua"/>
                <w:color w:val="000000"/>
                <w:sz w:val="22"/>
                <w:szCs w:val="36"/>
                <w:lang w:val="es-MX" w:eastAsia="es-MX"/>
                <w:rPrChange w:id="10906" w:author="Erlie Hasam Morfin Zavalza" w:date="2014-11-22T20:48:00Z">
                  <w:rPr>
                    <w:ins w:id="10907" w:author="Erlie Hasam Morfin Zavalza" w:date="2014-11-22T20:48:00Z"/>
                    <w:rFonts w:ascii="Perpetua" w:hAnsi="Perpetua"/>
                    <w:color w:val="000000"/>
                    <w:sz w:val="36"/>
                    <w:szCs w:val="36"/>
                    <w:lang w:val="es-MX" w:eastAsia="es-MX"/>
                  </w:rPr>
                </w:rPrChange>
              </w:rPr>
            </w:pPr>
            <w:ins w:id="10908" w:author="Erlie Hasam Morfin Zavalza" w:date="2014-11-22T20:48:00Z">
              <w:r w:rsidRPr="008E7381">
                <w:rPr>
                  <w:rFonts w:ascii="Perpetua" w:hAnsi="Perpetua"/>
                  <w:color w:val="000000"/>
                  <w:sz w:val="22"/>
                  <w:szCs w:val="36"/>
                  <w:lang w:val="es-MX" w:eastAsia="es-MX"/>
                  <w:rPrChange w:id="1090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6BAA72FD" w14:textId="77777777" w:rsidR="00FE0C5A" w:rsidRPr="008E7381" w:rsidRDefault="00FE0C5A" w:rsidP="00FE0C5A">
            <w:pPr>
              <w:jc w:val="left"/>
              <w:rPr>
                <w:ins w:id="10910" w:author="Erlie Hasam Morfin Zavalza" w:date="2014-11-22T20:48:00Z"/>
                <w:rFonts w:ascii="Perpetua" w:hAnsi="Perpetua"/>
                <w:color w:val="000000"/>
                <w:sz w:val="22"/>
                <w:szCs w:val="36"/>
                <w:lang w:val="es-MX" w:eastAsia="es-MX"/>
                <w:rPrChange w:id="10911" w:author="Erlie Hasam Morfin Zavalza" w:date="2014-11-22T20:48:00Z">
                  <w:rPr>
                    <w:ins w:id="10912" w:author="Erlie Hasam Morfin Zavalza" w:date="2014-11-22T20:48:00Z"/>
                    <w:rFonts w:ascii="Perpetua" w:hAnsi="Perpetua"/>
                    <w:color w:val="000000"/>
                    <w:sz w:val="36"/>
                    <w:szCs w:val="36"/>
                    <w:lang w:val="es-MX" w:eastAsia="es-MX"/>
                  </w:rPr>
                </w:rPrChange>
              </w:rPr>
            </w:pPr>
            <w:ins w:id="10913" w:author="Erlie Hasam Morfin Zavalza" w:date="2014-11-22T20:48:00Z">
              <w:r w:rsidRPr="008E7381">
                <w:rPr>
                  <w:rFonts w:ascii="Perpetua" w:hAnsi="Perpetua"/>
                  <w:color w:val="000000"/>
                  <w:sz w:val="22"/>
                  <w:szCs w:val="36"/>
                  <w:lang w:val="es-MX" w:eastAsia="es-MX"/>
                  <w:rPrChange w:id="10914" w:author="Erlie Hasam Morfin Zavalza" w:date="2014-11-22T20:48:00Z">
                    <w:rPr>
                      <w:rFonts w:ascii="Perpetua" w:hAnsi="Perpetua"/>
                      <w:color w:val="000000"/>
                      <w:sz w:val="36"/>
                      <w:szCs w:val="36"/>
                      <w:lang w:val="es-MX" w:eastAsia="es-MX"/>
                    </w:rPr>
                  </w:rPrChange>
                </w:rPr>
                <w:t>935</w:t>
              </w:r>
            </w:ins>
          </w:p>
        </w:tc>
        <w:tc>
          <w:tcPr>
            <w:tcW w:w="1440" w:type="dxa"/>
            <w:tcBorders>
              <w:top w:val="nil"/>
              <w:left w:val="nil"/>
              <w:bottom w:val="single" w:sz="4" w:space="0" w:color="auto"/>
              <w:right w:val="single" w:sz="4" w:space="0" w:color="auto"/>
            </w:tcBorders>
            <w:shd w:val="clear" w:color="000000" w:fill="FCD5B4"/>
            <w:vAlign w:val="center"/>
            <w:hideMark/>
          </w:tcPr>
          <w:p w14:paraId="050A4894" w14:textId="77777777" w:rsidR="00FE0C5A" w:rsidRPr="008E7381" w:rsidRDefault="00FE0C5A" w:rsidP="00FE0C5A">
            <w:pPr>
              <w:jc w:val="left"/>
              <w:rPr>
                <w:ins w:id="10915" w:author="Erlie Hasam Morfin Zavalza" w:date="2014-11-22T20:48:00Z"/>
                <w:rFonts w:ascii="Perpetua" w:hAnsi="Perpetua"/>
                <w:color w:val="000000"/>
                <w:sz w:val="22"/>
                <w:szCs w:val="36"/>
                <w:lang w:val="es-MX" w:eastAsia="es-MX"/>
                <w:rPrChange w:id="10916" w:author="Erlie Hasam Morfin Zavalza" w:date="2014-11-22T20:48:00Z">
                  <w:rPr>
                    <w:ins w:id="10917" w:author="Erlie Hasam Morfin Zavalza" w:date="2014-11-22T20:48:00Z"/>
                    <w:rFonts w:ascii="Perpetua" w:hAnsi="Perpetua"/>
                    <w:color w:val="000000"/>
                    <w:sz w:val="36"/>
                    <w:szCs w:val="36"/>
                    <w:lang w:val="es-MX" w:eastAsia="es-MX"/>
                  </w:rPr>
                </w:rPrChange>
              </w:rPr>
            </w:pPr>
            <w:ins w:id="10918" w:author="Erlie Hasam Morfin Zavalza" w:date="2014-11-22T20:48:00Z">
              <w:r w:rsidRPr="008E7381">
                <w:rPr>
                  <w:rFonts w:ascii="Perpetua" w:hAnsi="Perpetua"/>
                  <w:color w:val="000000"/>
                  <w:sz w:val="22"/>
                  <w:szCs w:val="36"/>
                  <w:lang w:val="es-MX" w:eastAsia="es-MX"/>
                  <w:rPrChange w:id="10919" w:author="Erlie Hasam Morfin Zavalza" w:date="2014-11-22T20:48:00Z">
                    <w:rPr>
                      <w:rFonts w:ascii="Perpetua" w:hAnsi="Perpetua"/>
                      <w:color w:val="000000"/>
                      <w:sz w:val="36"/>
                      <w:szCs w:val="36"/>
                      <w:lang w:val="es-MX" w:eastAsia="es-MX"/>
                    </w:rPr>
                  </w:rPrChange>
                </w:rPr>
                <w:t>968</w:t>
              </w:r>
            </w:ins>
          </w:p>
        </w:tc>
        <w:tc>
          <w:tcPr>
            <w:tcW w:w="2440" w:type="dxa"/>
            <w:tcBorders>
              <w:top w:val="nil"/>
              <w:left w:val="nil"/>
              <w:bottom w:val="single" w:sz="4" w:space="0" w:color="auto"/>
              <w:right w:val="single" w:sz="4" w:space="0" w:color="auto"/>
            </w:tcBorders>
            <w:shd w:val="clear" w:color="000000" w:fill="FCD5B4"/>
            <w:vAlign w:val="center"/>
            <w:hideMark/>
          </w:tcPr>
          <w:p w14:paraId="768F0232" w14:textId="77777777" w:rsidR="00FE0C5A" w:rsidRPr="008E7381" w:rsidRDefault="00FE0C5A" w:rsidP="00FE0C5A">
            <w:pPr>
              <w:jc w:val="center"/>
              <w:rPr>
                <w:ins w:id="10920" w:author="Erlie Hasam Morfin Zavalza" w:date="2014-11-22T20:48:00Z"/>
                <w:rFonts w:ascii="Perpetua" w:hAnsi="Perpetua"/>
                <w:sz w:val="22"/>
                <w:szCs w:val="36"/>
                <w:lang w:val="es-MX" w:eastAsia="es-MX"/>
                <w:rPrChange w:id="10921" w:author="Erlie Hasam Morfin Zavalza" w:date="2014-11-22T20:48:00Z">
                  <w:rPr>
                    <w:ins w:id="10922" w:author="Erlie Hasam Morfin Zavalza" w:date="2014-11-22T20:48:00Z"/>
                    <w:rFonts w:ascii="Perpetua" w:hAnsi="Perpetua"/>
                    <w:sz w:val="36"/>
                    <w:szCs w:val="36"/>
                    <w:lang w:val="es-MX" w:eastAsia="es-MX"/>
                  </w:rPr>
                </w:rPrChange>
              </w:rPr>
            </w:pPr>
            <w:ins w:id="10923" w:author="Erlie Hasam Morfin Zavalza" w:date="2014-11-22T20:48:00Z">
              <w:r w:rsidRPr="008E7381">
                <w:rPr>
                  <w:rFonts w:ascii="Perpetua" w:hAnsi="Perpetua"/>
                  <w:sz w:val="22"/>
                  <w:szCs w:val="36"/>
                  <w:lang w:val="es-MX" w:eastAsia="es-MX"/>
                  <w:rPrChange w:id="10924" w:author="Erlie Hasam Morfin Zavalza" w:date="2014-11-22T20:48:00Z">
                    <w:rPr>
                      <w:rFonts w:ascii="Perpetua" w:hAnsi="Perpetua"/>
                      <w:sz w:val="36"/>
                      <w:szCs w:val="36"/>
                      <w:lang w:val="es-MX" w:eastAsia="es-MX"/>
                    </w:rPr>
                  </w:rPrChange>
                </w:rPr>
                <w:t xml:space="preserve"> $   1,402,500.00 </w:t>
              </w:r>
            </w:ins>
          </w:p>
        </w:tc>
      </w:tr>
      <w:tr w:rsidR="00FE0C5A" w:rsidRPr="008E7381" w14:paraId="34C492B9" w14:textId="77777777" w:rsidTr="00FE0C5A">
        <w:trPr>
          <w:trHeight w:val="114"/>
          <w:ins w:id="1092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235CB2D5" w14:textId="132AD0F0" w:rsidR="00FE0C5A" w:rsidRPr="008E7381" w:rsidRDefault="00FE0C5A" w:rsidP="00FE0C5A">
            <w:pPr>
              <w:jc w:val="left"/>
              <w:rPr>
                <w:ins w:id="10926" w:author="Erlie Hasam Morfin Zavalza" w:date="2014-11-22T20:48:00Z"/>
                <w:rFonts w:ascii="Perpetua" w:hAnsi="Perpetua"/>
                <w:color w:val="000000"/>
                <w:sz w:val="22"/>
                <w:szCs w:val="36"/>
                <w:lang w:val="es-MX" w:eastAsia="es-MX"/>
                <w:rPrChange w:id="10927" w:author="Erlie Hasam Morfin Zavalza" w:date="2014-11-22T20:48:00Z">
                  <w:rPr>
                    <w:ins w:id="10928" w:author="Erlie Hasam Morfin Zavalza" w:date="2014-11-22T20:48:00Z"/>
                    <w:rFonts w:ascii="Perpetua" w:hAnsi="Perpetua"/>
                    <w:color w:val="000000"/>
                    <w:sz w:val="36"/>
                    <w:szCs w:val="36"/>
                    <w:lang w:val="es-MX" w:eastAsia="es-MX"/>
                  </w:rPr>
                </w:rPrChange>
              </w:rPr>
            </w:pPr>
            <w:ins w:id="10929" w:author="Erlie Hasam Morfin Zavalza" w:date="2014-11-22T20:54:00Z">
              <w:r>
                <w:rPr>
                  <w:rFonts w:ascii="Perpetua" w:hAnsi="Perpetua"/>
                  <w:color w:val="000000"/>
                  <w:sz w:val="22"/>
                  <w:szCs w:val="36"/>
                  <w:lang w:val="es-MX" w:eastAsia="es-MX"/>
                </w:rPr>
                <w:t>Mayo</w:t>
              </w:r>
            </w:ins>
          </w:p>
        </w:tc>
        <w:tc>
          <w:tcPr>
            <w:tcW w:w="1920" w:type="dxa"/>
            <w:tcBorders>
              <w:top w:val="nil"/>
              <w:left w:val="nil"/>
              <w:bottom w:val="single" w:sz="4" w:space="0" w:color="auto"/>
              <w:right w:val="single" w:sz="4" w:space="0" w:color="auto"/>
            </w:tcBorders>
            <w:shd w:val="clear" w:color="000000" w:fill="FCD5B4"/>
            <w:vAlign w:val="center"/>
            <w:hideMark/>
          </w:tcPr>
          <w:p w14:paraId="364566C0" w14:textId="77777777" w:rsidR="00FE0C5A" w:rsidRPr="008E7381" w:rsidRDefault="00FE0C5A" w:rsidP="00FE0C5A">
            <w:pPr>
              <w:jc w:val="left"/>
              <w:rPr>
                <w:ins w:id="10930" w:author="Erlie Hasam Morfin Zavalza" w:date="2014-11-22T20:48:00Z"/>
                <w:rFonts w:ascii="Perpetua" w:hAnsi="Perpetua"/>
                <w:color w:val="000000"/>
                <w:sz w:val="22"/>
                <w:szCs w:val="36"/>
                <w:lang w:val="es-MX" w:eastAsia="es-MX"/>
                <w:rPrChange w:id="10931" w:author="Erlie Hasam Morfin Zavalza" w:date="2014-11-22T20:48:00Z">
                  <w:rPr>
                    <w:ins w:id="10932" w:author="Erlie Hasam Morfin Zavalza" w:date="2014-11-22T20:48:00Z"/>
                    <w:rFonts w:ascii="Perpetua" w:hAnsi="Perpetua"/>
                    <w:color w:val="000000"/>
                    <w:sz w:val="36"/>
                    <w:szCs w:val="36"/>
                    <w:lang w:val="es-MX" w:eastAsia="es-MX"/>
                  </w:rPr>
                </w:rPrChange>
              </w:rPr>
            </w:pPr>
            <w:ins w:id="10933" w:author="Erlie Hasam Morfin Zavalza" w:date="2014-11-22T20:48:00Z">
              <w:r w:rsidRPr="008E7381">
                <w:rPr>
                  <w:rFonts w:ascii="Perpetua" w:hAnsi="Perpetua"/>
                  <w:color w:val="000000"/>
                  <w:sz w:val="22"/>
                  <w:szCs w:val="36"/>
                  <w:lang w:val="es-MX" w:eastAsia="es-MX"/>
                  <w:rPrChange w:id="1093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1F83B7A2" w14:textId="77777777" w:rsidR="00FE0C5A" w:rsidRPr="008E7381" w:rsidRDefault="00FE0C5A" w:rsidP="00FE0C5A">
            <w:pPr>
              <w:jc w:val="left"/>
              <w:rPr>
                <w:ins w:id="10935" w:author="Erlie Hasam Morfin Zavalza" w:date="2014-11-22T20:48:00Z"/>
                <w:rFonts w:ascii="Perpetua" w:hAnsi="Perpetua"/>
                <w:color w:val="000000"/>
                <w:sz w:val="22"/>
                <w:szCs w:val="36"/>
                <w:lang w:val="es-MX" w:eastAsia="es-MX"/>
                <w:rPrChange w:id="10936" w:author="Erlie Hasam Morfin Zavalza" w:date="2014-11-22T20:48:00Z">
                  <w:rPr>
                    <w:ins w:id="10937" w:author="Erlie Hasam Morfin Zavalza" w:date="2014-11-22T20:48:00Z"/>
                    <w:rFonts w:ascii="Perpetua" w:hAnsi="Perpetua"/>
                    <w:color w:val="000000"/>
                    <w:sz w:val="36"/>
                    <w:szCs w:val="36"/>
                    <w:lang w:val="es-MX" w:eastAsia="es-MX"/>
                  </w:rPr>
                </w:rPrChange>
              </w:rPr>
            </w:pPr>
            <w:ins w:id="10938" w:author="Erlie Hasam Morfin Zavalza" w:date="2014-11-22T20:48:00Z">
              <w:r w:rsidRPr="008E7381">
                <w:rPr>
                  <w:rFonts w:ascii="Perpetua" w:hAnsi="Perpetua"/>
                  <w:color w:val="000000"/>
                  <w:sz w:val="22"/>
                  <w:szCs w:val="36"/>
                  <w:lang w:val="es-MX" w:eastAsia="es-MX"/>
                  <w:rPrChange w:id="10939" w:author="Erlie Hasam Morfin Zavalza" w:date="2014-11-22T20:48:00Z">
                    <w:rPr>
                      <w:rFonts w:ascii="Perpetua" w:hAnsi="Perpetua"/>
                      <w:color w:val="000000"/>
                      <w:sz w:val="36"/>
                      <w:szCs w:val="36"/>
                      <w:lang w:val="es-MX" w:eastAsia="es-MX"/>
                    </w:rPr>
                  </w:rPrChange>
                </w:rPr>
                <w:t>968</w:t>
              </w:r>
            </w:ins>
          </w:p>
        </w:tc>
        <w:tc>
          <w:tcPr>
            <w:tcW w:w="1440" w:type="dxa"/>
            <w:tcBorders>
              <w:top w:val="nil"/>
              <w:left w:val="nil"/>
              <w:bottom w:val="single" w:sz="4" w:space="0" w:color="auto"/>
              <w:right w:val="single" w:sz="4" w:space="0" w:color="auto"/>
            </w:tcBorders>
            <w:shd w:val="clear" w:color="000000" w:fill="FCD5B4"/>
            <w:vAlign w:val="center"/>
            <w:hideMark/>
          </w:tcPr>
          <w:p w14:paraId="1B287A33" w14:textId="77777777" w:rsidR="00FE0C5A" w:rsidRPr="008E7381" w:rsidRDefault="00FE0C5A" w:rsidP="00FE0C5A">
            <w:pPr>
              <w:jc w:val="left"/>
              <w:rPr>
                <w:ins w:id="10940" w:author="Erlie Hasam Morfin Zavalza" w:date="2014-11-22T20:48:00Z"/>
                <w:rFonts w:ascii="Perpetua" w:hAnsi="Perpetua"/>
                <w:color w:val="000000"/>
                <w:sz w:val="22"/>
                <w:szCs w:val="36"/>
                <w:lang w:val="es-MX" w:eastAsia="es-MX"/>
                <w:rPrChange w:id="10941" w:author="Erlie Hasam Morfin Zavalza" w:date="2014-11-22T20:48:00Z">
                  <w:rPr>
                    <w:ins w:id="10942" w:author="Erlie Hasam Morfin Zavalza" w:date="2014-11-22T20:48:00Z"/>
                    <w:rFonts w:ascii="Perpetua" w:hAnsi="Perpetua"/>
                    <w:color w:val="000000"/>
                    <w:sz w:val="36"/>
                    <w:szCs w:val="36"/>
                    <w:lang w:val="es-MX" w:eastAsia="es-MX"/>
                  </w:rPr>
                </w:rPrChange>
              </w:rPr>
            </w:pPr>
            <w:ins w:id="10943" w:author="Erlie Hasam Morfin Zavalza" w:date="2014-11-22T20:48:00Z">
              <w:r w:rsidRPr="008E7381">
                <w:rPr>
                  <w:rFonts w:ascii="Perpetua" w:hAnsi="Perpetua"/>
                  <w:color w:val="000000"/>
                  <w:sz w:val="22"/>
                  <w:szCs w:val="36"/>
                  <w:lang w:val="es-MX" w:eastAsia="es-MX"/>
                  <w:rPrChange w:id="10944" w:author="Erlie Hasam Morfin Zavalza" w:date="2014-11-22T20:48:00Z">
                    <w:rPr>
                      <w:rFonts w:ascii="Perpetua" w:hAnsi="Perpetua"/>
                      <w:color w:val="000000"/>
                      <w:sz w:val="36"/>
                      <w:szCs w:val="36"/>
                      <w:lang w:val="es-MX" w:eastAsia="es-MX"/>
                    </w:rPr>
                  </w:rPrChange>
                </w:rPr>
                <w:t>990</w:t>
              </w:r>
            </w:ins>
          </w:p>
        </w:tc>
        <w:tc>
          <w:tcPr>
            <w:tcW w:w="2440" w:type="dxa"/>
            <w:tcBorders>
              <w:top w:val="nil"/>
              <w:left w:val="nil"/>
              <w:bottom w:val="single" w:sz="4" w:space="0" w:color="auto"/>
              <w:right w:val="single" w:sz="4" w:space="0" w:color="auto"/>
            </w:tcBorders>
            <w:shd w:val="clear" w:color="000000" w:fill="FCD5B4"/>
            <w:vAlign w:val="center"/>
            <w:hideMark/>
          </w:tcPr>
          <w:p w14:paraId="7AE4C0C7" w14:textId="77777777" w:rsidR="00FE0C5A" w:rsidRPr="008E7381" w:rsidRDefault="00FE0C5A" w:rsidP="00FE0C5A">
            <w:pPr>
              <w:jc w:val="center"/>
              <w:rPr>
                <w:ins w:id="10945" w:author="Erlie Hasam Morfin Zavalza" w:date="2014-11-22T20:48:00Z"/>
                <w:rFonts w:ascii="Perpetua" w:hAnsi="Perpetua"/>
                <w:sz w:val="22"/>
                <w:szCs w:val="36"/>
                <w:lang w:val="es-MX" w:eastAsia="es-MX"/>
                <w:rPrChange w:id="10946" w:author="Erlie Hasam Morfin Zavalza" w:date="2014-11-22T20:48:00Z">
                  <w:rPr>
                    <w:ins w:id="10947" w:author="Erlie Hasam Morfin Zavalza" w:date="2014-11-22T20:48:00Z"/>
                    <w:rFonts w:ascii="Perpetua" w:hAnsi="Perpetua"/>
                    <w:sz w:val="36"/>
                    <w:szCs w:val="36"/>
                    <w:lang w:val="es-MX" w:eastAsia="es-MX"/>
                  </w:rPr>
                </w:rPrChange>
              </w:rPr>
            </w:pPr>
            <w:ins w:id="10948" w:author="Erlie Hasam Morfin Zavalza" w:date="2014-11-22T20:48:00Z">
              <w:r w:rsidRPr="008E7381">
                <w:rPr>
                  <w:rFonts w:ascii="Perpetua" w:hAnsi="Perpetua"/>
                  <w:sz w:val="22"/>
                  <w:szCs w:val="36"/>
                  <w:lang w:val="es-MX" w:eastAsia="es-MX"/>
                  <w:rPrChange w:id="10949" w:author="Erlie Hasam Morfin Zavalza" w:date="2014-11-22T20:48:00Z">
                    <w:rPr>
                      <w:rFonts w:ascii="Perpetua" w:hAnsi="Perpetua"/>
                      <w:sz w:val="36"/>
                      <w:szCs w:val="36"/>
                      <w:lang w:val="es-MX" w:eastAsia="es-MX"/>
                    </w:rPr>
                  </w:rPrChange>
                </w:rPr>
                <w:t xml:space="preserve"> $   1,452,000.00 </w:t>
              </w:r>
            </w:ins>
          </w:p>
        </w:tc>
      </w:tr>
      <w:tr w:rsidR="00FE0C5A" w:rsidRPr="008E7381" w14:paraId="50F15738" w14:textId="77777777" w:rsidTr="00FE0C5A">
        <w:trPr>
          <w:trHeight w:val="145"/>
          <w:ins w:id="1095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743D8391" w14:textId="111D10D1" w:rsidR="00FE0C5A" w:rsidRPr="008E7381" w:rsidRDefault="00FE0C5A" w:rsidP="00FE0C5A">
            <w:pPr>
              <w:jc w:val="left"/>
              <w:rPr>
                <w:ins w:id="10951" w:author="Erlie Hasam Morfin Zavalza" w:date="2014-11-22T20:48:00Z"/>
                <w:rFonts w:ascii="Perpetua" w:hAnsi="Perpetua"/>
                <w:color w:val="000000"/>
                <w:sz w:val="22"/>
                <w:szCs w:val="36"/>
                <w:lang w:val="es-MX" w:eastAsia="es-MX"/>
                <w:rPrChange w:id="10952" w:author="Erlie Hasam Morfin Zavalza" w:date="2014-11-22T20:48:00Z">
                  <w:rPr>
                    <w:ins w:id="10953" w:author="Erlie Hasam Morfin Zavalza" w:date="2014-11-22T20:48:00Z"/>
                    <w:rFonts w:ascii="Perpetua" w:hAnsi="Perpetua"/>
                    <w:color w:val="000000"/>
                    <w:sz w:val="36"/>
                    <w:szCs w:val="36"/>
                    <w:lang w:val="es-MX" w:eastAsia="es-MX"/>
                  </w:rPr>
                </w:rPrChange>
              </w:rPr>
            </w:pPr>
            <w:ins w:id="10954" w:author="Erlie Hasam Morfin Zavalza" w:date="2014-11-22T20:54:00Z">
              <w:r>
                <w:rPr>
                  <w:rFonts w:ascii="Perpetua" w:hAnsi="Perpetua"/>
                  <w:color w:val="000000"/>
                  <w:sz w:val="22"/>
                  <w:szCs w:val="36"/>
                  <w:lang w:val="es-MX" w:eastAsia="es-MX"/>
                </w:rPr>
                <w:t>Junio</w:t>
              </w:r>
            </w:ins>
          </w:p>
        </w:tc>
        <w:tc>
          <w:tcPr>
            <w:tcW w:w="1920" w:type="dxa"/>
            <w:tcBorders>
              <w:top w:val="nil"/>
              <w:left w:val="nil"/>
              <w:bottom w:val="single" w:sz="4" w:space="0" w:color="auto"/>
              <w:right w:val="single" w:sz="4" w:space="0" w:color="auto"/>
            </w:tcBorders>
            <w:shd w:val="clear" w:color="000000" w:fill="FCD5B4"/>
            <w:vAlign w:val="center"/>
            <w:hideMark/>
          </w:tcPr>
          <w:p w14:paraId="76ED5300" w14:textId="77777777" w:rsidR="00FE0C5A" w:rsidRPr="008E7381" w:rsidRDefault="00FE0C5A" w:rsidP="00FE0C5A">
            <w:pPr>
              <w:jc w:val="left"/>
              <w:rPr>
                <w:ins w:id="10955" w:author="Erlie Hasam Morfin Zavalza" w:date="2014-11-22T20:48:00Z"/>
                <w:rFonts w:ascii="Perpetua" w:hAnsi="Perpetua"/>
                <w:color w:val="000000"/>
                <w:sz w:val="22"/>
                <w:szCs w:val="36"/>
                <w:lang w:val="es-MX" w:eastAsia="es-MX"/>
                <w:rPrChange w:id="10956" w:author="Erlie Hasam Morfin Zavalza" w:date="2014-11-22T20:48:00Z">
                  <w:rPr>
                    <w:ins w:id="10957" w:author="Erlie Hasam Morfin Zavalza" w:date="2014-11-22T20:48:00Z"/>
                    <w:rFonts w:ascii="Perpetua" w:hAnsi="Perpetua"/>
                    <w:color w:val="000000"/>
                    <w:sz w:val="36"/>
                    <w:szCs w:val="36"/>
                    <w:lang w:val="es-MX" w:eastAsia="es-MX"/>
                  </w:rPr>
                </w:rPrChange>
              </w:rPr>
            </w:pPr>
            <w:ins w:id="10958" w:author="Erlie Hasam Morfin Zavalza" w:date="2014-11-22T20:48:00Z">
              <w:r w:rsidRPr="008E7381">
                <w:rPr>
                  <w:rFonts w:ascii="Perpetua" w:hAnsi="Perpetua"/>
                  <w:color w:val="000000"/>
                  <w:sz w:val="22"/>
                  <w:szCs w:val="36"/>
                  <w:lang w:val="es-MX" w:eastAsia="es-MX"/>
                  <w:rPrChange w:id="1095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099614A0" w14:textId="77777777" w:rsidR="00FE0C5A" w:rsidRPr="008E7381" w:rsidRDefault="00FE0C5A" w:rsidP="00FE0C5A">
            <w:pPr>
              <w:jc w:val="left"/>
              <w:rPr>
                <w:ins w:id="10960" w:author="Erlie Hasam Morfin Zavalza" w:date="2014-11-22T20:48:00Z"/>
                <w:rFonts w:ascii="Perpetua" w:hAnsi="Perpetua"/>
                <w:color w:val="000000"/>
                <w:sz w:val="22"/>
                <w:szCs w:val="36"/>
                <w:lang w:val="es-MX" w:eastAsia="es-MX"/>
                <w:rPrChange w:id="10961" w:author="Erlie Hasam Morfin Zavalza" w:date="2014-11-22T20:48:00Z">
                  <w:rPr>
                    <w:ins w:id="10962" w:author="Erlie Hasam Morfin Zavalza" w:date="2014-11-22T20:48:00Z"/>
                    <w:rFonts w:ascii="Perpetua" w:hAnsi="Perpetua"/>
                    <w:color w:val="000000"/>
                    <w:sz w:val="36"/>
                    <w:szCs w:val="36"/>
                    <w:lang w:val="es-MX" w:eastAsia="es-MX"/>
                  </w:rPr>
                </w:rPrChange>
              </w:rPr>
            </w:pPr>
            <w:ins w:id="10963" w:author="Erlie Hasam Morfin Zavalza" w:date="2014-11-22T20:48:00Z">
              <w:r w:rsidRPr="008E7381">
                <w:rPr>
                  <w:rFonts w:ascii="Perpetua" w:hAnsi="Perpetua"/>
                  <w:color w:val="000000"/>
                  <w:sz w:val="22"/>
                  <w:szCs w:val="36"/>
                  <w:lang w:val="es-MX" w:eastAsia="es-MX"/>
                  <w:rPrChange w:id="10964" w:author="Erlie Hasam Morfin Zavalza" w:date="2014-11-22T20:48:00Z">
                    <w:rPr>
                      <w:rFonts w:ascii="Perpetua" w:hAnsi="Perpetua"/>
                      <w:color w:val="000000"/>
                      <w:sz w:val="36"/>
                      <w:szCs w:val="36"/>
                      <w:lang w:val="es-MX" w:eastAsia="es-MX"/>
                    </w:rPr>
                  </w:rPrChange>
                </w:rPr>
                <w:t>990</w:t>
              </w:r>
            </w:ins>
          </w:p>
        </w:tc>
        <w:tc>
          <w:tcPr>
            <w:tcW w:w="1440" w:type="dxa"/>
            <w:tcBorders>
              <w:top w:val="nil"/>
              <w:left w:val="nil"/>
              <w:bottom w:val="single" w:sz="4" w:space="0" w:color="auto"/>
              <w:right w:val="single" w:sz="4" w:space="0" w:color="auto"/>
            </w:tcBorders>
            <w:shd w:val="clear" w:color="000000" w:fill="FCD5B4"/>
            <w:vAlign w:val="center"/>
            <w:hideMark/>
          </w:tcPr>
          <w:p w14:paraId="5DA1E7B5" w14:textId="77777777" w:rsidR="00FE0C5A" w:rsidRPr="008E7381" w:rsidRDefault="00FE0C5A" w:rsidP="00FE0C5A">
            <w:pPr>
              <w:jc w:val="left"/>
              <w:rPr>
                <w:ins w:id="10965" w:author="Erlie Hasam Morfin Zavalza" w:date="2014-11-22T20:48:00Z"/>
                <w:rFonts w:ascii="Perpetua" w:hAnsi="Perpetua"/>
                <w:color w:val="000000"/>
                <w:sz w:val="22"/>
                <w:szCs w:val="36"/>
                <w:lang w:val="es-MX" w:eastAsia="es-MX"/>
                <w:rPrChange w:id="10966" w:author="Erlie Hasam Morfin Zavalza" w:date="2014-11-22T20:48:00Z">
                  <w:rPr>
                    <w:ins w:id="10967" w:author="Erlie Hasam Morfin Zavalza" w:date="2014-11-22T20:48:00Z"/>
                    <w:rFonts w:ascii="Perpetua" w:hAnsi="Perpetua"/>
                    <w:color w:val="000000"/>
                    <w:sz w:val="36"/>
                    <w:szCs w:val="36"/>
                    <w:lang w:val="es-MX" w:eastAsia="es-MX"/>
                  </w:rPr>
                </w:rPrChange>
              </w:rPr>
            </w:pPr>
            <w:ins w:id="10968" w:author="Erlie Hasam Morfin Zavalza" w:date="2014-11-22T20:48:00Z">
              <w:r w:rsidRPr="008E7381">
                <w:rPr>
                  <w:rFonts w:ascii="Perpetua" w:hAnsi="Perpetua"/>
                  <w:color w:val="000000"/>
                  <w:sz w:val="22"/>
                  <w:szCs w:val="36"/>
                  <w:lang w:val="es-MX" w:eastAsia="es-MX"/>
                  <w:rPrChange w:id="10969" w:author="Erlie Hasam Morfin Zavalza" w:date="2014-11-22T20:48:00Z">
                    <w:rPr>
                      <w:rFonts w:ascii="Perpetua" w:hAnsi="Perpetua"/>
                      <w:color w:val="000000"/>
                      <w:sz w:val="36"/>
                      <w:szCs w:val="36"/>
                      <w:lang w:val="es-MX" w:eastAsia="es-MX"/>
                    </w:rPr>
                  </w:rPrChange>
                </w:rPr>
                <w:t>1012</w:t>
              </w:r>
            </w:ins>
          </w:p>
        </w:tc>
        <w:tc>
          <w:tcPr>
            <w:tcW w:w="2440" w:type="dxa"/>
            <w:tcBorders>
              <w:top w:val="nil"/>
              <w:left w:val="nil"/>
              <w:bottom w:val="single" w:sz="4" w:space="0" w:color="auto"/>
              <w:right w:val="single" w:sz="4" w:space="0" w:color="auto"/>
            </w:tcBorders>
            <w:shd w:val="clear" w:color="000000" w:fill="FCD5B4"/>
            <w:vAlign w:val="center"/>
            <w:hideMark/>
          </w:tcPr>
          <w:p w14:paraId="274303B1" w14:textId="77777777" w:rsidR="00FE0C5A" w:rsidRPr="008E7381" w:rsidRDefault="00FE0C5A" w:rsidP="00FE0C5A">
            <w:pPr>
              <w:jc w:val="center"/>
              <w:rPr>
                <w:ins w:id="10970" w:author="Erlie Hasam Morfin Zavalza" w:date="2014-11-22T20:48:00Z"/>
                <w:rFonts w:ascii="Perpetua" w:hAnsi="Perpetua"/>
                <w:sz w:val="22"/>
                <w:szCs w:val="36"/>
                <w:lang w:val="es-MX" w:eastAsia="es-MX"/>
                <w:rPrChange w:id="10971" w:author="Erlie Hasam Morfin Zavalza" w:date="2014-11-22T20:48:00Z">
                  <w:rPr>
                    <w:ins w:id="10972" w:author="Erlie Hasam Morfin Zavalza" w:date="2014-11-22T20:48:00Z"/>
                    <w:rFonts w:ascii="Perpetua" w:hAnsi="Perpetua"/>
                    <w:sz w:val="36"/>
                    <w:szCs w:val="36"/>
                    <w:lang w:val="es-MX" w:eastAsia="es-MX"/>
                  </w:rPr>
                </w:rPrChange>
              </w:rPr>
            </w:pPr>
            <w:ins w:id="10973" w:author="Erlie Hasam Morfin Zavalza" w:date="2014-11-22T20:48:00Z">
              <w:r w:rsidRPr="008E7381">
                <w:rPr>
                  <w:rFonts w:ascii="Perpetua" w:hAnsi="Perpetua"/>
                  <w:sz w:val="22"/>
                  <w:szCs w:val="36"/>
                  <w:lang w:val="es-MX" w:eastAsia="es-MX"/>
                  <w:rPrChange w:id="10974" w:author="Erlie Hasam Morfin Zavalza" w:date="2014-11-22T20:48:00Z">
                    <w:rPr>
                      <w:rFonts w:ascii="Perpetua" w:hAnsi="Perpetua"/>
                      <w:sz w:val="36"/>
                      <w:szCs w:val="36"/>
                      <w:lang w:val="es-MX" w:eastAsia="es-MX"/>
                    </w:rPr>
                  </w:rPrChange>
                </w:rPr>
                <w:t xml:space="preserve"> $   1,485,000.00 </w:t>
              </w:r>
            </w:ins>
          </w:p>
        </w:tc>
      </w:tr>
      <w:tr w:rsidR="00FE0C5A" w:rsidRPr="008E7381" w14:paraId="096408D6" w14:textId="77777777" w:rsidTr="00FE0C5A">
        <w:trPr>
          <w:trHeight w:val="50"/>
          <w:ins w:id="1097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55ABE8D7" w14:textId="571226BF" w:rsidR="00FE0C5A" w:rsidRPr="008E7381" w:rsidRDefault="00FE0C5A" w:rsidP="00FE0C5A">
            <w:pPr>
              <w:jc w:val="left"/>
              <w:rPr>
                <w:ins w:id="10976" w:author="Erlie Hasam Morfin Zavalza" w:date="2014-11-22T20:48:00Z"/>
                <w:rFonts w:ascii="Perpetua" w:hAnsi="Perpetua"/>
                <w:color w:val="000000"/>
                <w:sz w:val="22"/>
                <w:szCs w:val="36"/>
                <w:lang w:val="es-MX" w:eastAsia="es-MX"/>
                <w:rPrChange w:id="10977" w:author="Erlie Hasam Morfin Zavalza" w:date="2014-11-22T20:48:00Z">
                  <w:rPr>
                    <w:ins w:id="10978" w:author="Erlie Hasam Morfin Zavalza" w:date="2014-11-22T20:48:00Z"/>
                    <w:rFonts w:ascii="Perpetua" w:hAnsi="Perpetua"/>
                    <w:color w:val="000000"/>
                    <w:sz w:val="36"/>
                    <w:szCs w:val="36"/>
                    <w:lang w:val="es-MX" w:eastAsia="es-MX"/>
                  </w:rPr>
                </w:rPrChange>
              </w:rPr>
            </w:pPr>
            <w:ins w:id="10979" w:author="Erlie Hasam Morfin Zavalza" w:date="2014-11-22T20:54:00Z">
              <w:r>
                <w:rPr>
                  <w:rFonts w:ascii="Perpetua" w:hAnsi="Perpetua"/>
                  <w:color w:val="000000"/>
                  <w:sz w:val="22"/>
                  <w:szCs w:val="36"/>
                  <w:lang w:val="es-MX" w:eastAsia="es-MX"/>
                </w:rPr>
                <w:t>Julio</w:t>
              </w:r>
            </w:ins>
          </w:p>
        </w:tc>
        <w:tc>
          <w:tcPr>
            <w:tcW w:w="1920" w:type="dxa"/>
            <w:tcBorders>
              <w:top w:val="nil"/>
              <w:left w:val="nil"/>
              <w:bottom w:val="single" w:sz="4" w:space="0" w:color="auto"/>
              <w:right w:val="single" w:sz="4" w:space="0" w:color="auto"/>
            </w:tcBorders>
            <w:shd w:val="clear" w:color="000000" w:fill="FCD5B4"/>
            <w:vAlign w:val="center"/>
            <w:hideMark/>
          </w:tcPr>
          <w:p w14:paraId="3F1076B8" w14:textId="77777777" w:rsidR="00FE0C5A" w:rsidRPr="008E7381" w:rsidRDefault="00FE0C5A" w:rsidP="00FE0C5A">
            <w:pPr>
              <w:jc w:val="left"/>
              <w:rPr>
                <w:ins w:id="10980" w:author="Erlie Hasam Morfin Zavalza" w:date="2014-11-22T20:48:00Z"/>
                <w:rFonts w:ascii="Perpetua" w:hAnsi="Perpetua"/>
                <w:color w:val="000000"/>
                <w:sz w:val="22"/>
                <w:szCs w:val="36"/>
                <w:lang w:val="es-MX" w:eastAsia="es-MX"/>
                <w:rPrChange w:id="10981" w:author="Erlie Hasam Morfin Zavalza" w:date="2014-11-22T20:48:00Z">
                  <w:rPr>
                    <w:ins w:id="10982" w:author="Erlie Hasam Morfin Zavalza" w:date="2014-11-22T20:48:00Z"/>
                    <w:rFonts w:ascii="Perpetua" w:hAnsi="Perpetua"/>
                    <w:color w:val="000000"/>
                    <w:sz w:val="36"/>
                    <w:szCs w:val="36"/>
                    <w:lang w:val="es-MX" w:eastAsia="es-MX"/>
                  </w:rPr>
                </w:rPrChange>
              </w:rPr>
            </w:pPr>
            <w:ins w:id="10983" w:author="Erlie Hasam Morfin Zavalza" w:date="2014-11-22T20:48:00Z">
              <w:r w:rsidRPr="008E7381">
                <w:rPr>
                  <w:rFonts w:ascii="Perpetua" w:hAnsi="Perpetua"/>
                  <w:color w:val="000000"/>
                  <w:sz w:val="22"/>
                  <w:szCs w:val="36"/>
                  <w:lang w:val="es-MX" w:eastAsia="es-MX"/>
                  <w:rPrChange w:id="1098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75A738EC" w14:textId="77777777" w:rsidR="00FE0C5A" w:rsidRPr="008E7381" w:rsidRDefault="00FE0C5A" w:rsidP="00FE0C5A">
            <w:pPr>
              <w:jc w:val="left"/>
              <w:rPr>
                <w:ins w:id="10985" w:author="Erlie Hasam Morfin Zavalza" w:date="2014-11-22T20:48:00Z"/>
                <w:rFonts w:ascii="Perpetua" w:hAnsi="Perpetua"/>
                <w:color w:val="000000"/>
                <w:sz w:val="22"/>
                <w:szCs w:val="36"/>
                <w:lang w:val="es-MX" w:eastAsia="es-MX"/>
                <w:rPrChange w:id="10986" w:author="Erlie Hasam Morfin Zavalza" w:date="2014-11-22T20:48:00Z">
                  <w:rPr>
                    <w:ins w:id="10987" w:author="Erlie Hasam Morfin Zavalza" w:date="2014-11-22T20:48:00Z"/>
                    <w:rFonts w:ascii="Perpetua" w:hAnsi="Perpetua"/>
                    <w:color w:val="000000"/>
                    <w:sz w:val="36"/>
                    <w:szCs w:val="36"/>
                    <w:lang w:val="es-MX" w:eastAsia="es-MX"/>
                  </w:rPr>
                </w:rPrChange>
              </w:rPr>
            </w:pPr>
            <w:ins w:id="10988" w:author="Erlie Hasam Morfin Zavalza" w:date="2014-11-22T20:48:00Z">
              <w:r w:rsidRPr="008E7381">
                <w:rPr>
                  <w:rFonts w:ascii="Perpetua" w:hAnsi="Perpetua"/>
                  <w:color w:val="000000"/>
                  <w:sz w:val="22"/>
                  <w:szCs w:val="36"/>
                  <w:lang w:val="es-MX" w:eastAsia="es-MX"/>
                  <w:rPrChange w:id="10989" w:author="Erlie Hasam Morfin Zavalza" w:date="2014-11-22T20:48:00Z">
                    <w:rPr>
                      <w:rFonts w:ascii="Perpetua" w:hAnsi="Perpetua"/>
                      <w:color w:val="000000"/>
                      <w:sz w:val="36"/>
                      <w:szCs w:val="36"/>
                      <w:lang w:val="es-MX" w:eastAsia="es-MX"/>
                    </w:rPr>
                  </w:rPrChange>
                </w:rPr>
                <w:t>1012</w:t>
              </w:r>
            </w:ins>
          </w:p>
        </w:tc>
        <w:tc>
          <w:tcPr>
            <w:tcW w:w="1440" w:type="dxa"/>
            <w:tcBorders>
              <w:top w:val="nil"/>
              <w:left w:val="nil"/>
              <w:bottom w:val="single" w:sz="4" w:space="0" w:color="auto"/>
              <w:right w:val="single" w:sz="4" w:space="0" w:color="auto"/>
            </w:tcBorders>
            <w:shd w:val="clear" w:color="000000" w:fill="FCD5B4"/>
            <w:vAlign w:val="center"/>
            <w:hideMark/>
          </w:tcPr>
          <w:p w14:paraId="2B3FABE6" w14:textId="77777777" w:rsidR="00FE0C5A" w:rsidRPr="008E7381" w:rsidRDefault="00FE0C5A" w:rsidP="00FE0C5A">
            <w:pPr>
              <w:jc w:val="left"/>
              <w:rPr>
                <w:ins w:id="10990" w:author="Erlie Hasam Morfin Zavalza" w:date="2014-11-22T20:48:00Z"/>
                <w:rFonts w:ascii="Perpetua" w:hAnsi="Perpetua"/>
                <w:color w:val="000000"/>
                <w:sz w:val="22"/>
                <w:szCs w:val="36"/>
                <w:lang w:val="es-MX" w:eastAsia="es-MX"/>
                <w:rPrChange w:id="10991" w:author="Erlie Hasam Morfin Zavalza" w:date="2014-11-22T20:48:00Z">
                  <w:rPr>
                    <w:ins w:id="10992" w:author="Erlie Hasam Morfin Zavalza" w:date="2014-11-22T20:48:00Z"/>
                    <w:rFonts w:ascii="Perpetua" w:hAnsi="Perpetua"/>
                    <w:color w:val="000000"/>
                    <w:sz w:val="36"/>
                    <w:szCs w:val="36"/>
                    <w:lang w:val="es-MX" w:eastAsia="es-MX"/>
                  </w:rPr>
                </w:rPrChange>
              </w:rPr>
            </w:pPr>
            <w:ins w:id="10993" w:author="Erlie Hasam Morfin Zavalza" w:date="2014-11-22T20:48:00Z">
              <w:r w:rsidRPr="008E7381">
                <w:rPr>
                  <w:rFonts w:ascii="Perpetua" w:hAnsi="Perpetua"/>
                  <w:color w:val="000000"/>
                  <w:sz w:val="22"/>
                  <w:szCs w:val="36"/>
                  <w:lang w:val="es-MX" w:eastAsia="es-MX"/>
                  <w:rPrChange w:id="10994" w:author="Erlie Hasam Morfin Zavalza" w:date="2014-11-22T20:48:00Z">
                    <w:rPr>
                      <w:rFonts w:ascii="Perpetua" w:hAnsi="Perpetua"/>
                      <w:color w:val="000000"/>
                      <w:sz w:val="36"/>
                      <w:szCs w:val="36"/>
                      <w:lang w:val="es-MX" w:eastAsia="es-MX"/>
                    </w:rPr>
                  </w:rPrChange>
                </w:rPr>
                <w:t>1034</w:t>
              </w:r>
            </w:ins>
          </w:p>
        </w:tc>
        <w:tc>
          <w:tcPr>
            <w:tcW w:w="2440" w:type="dxa"/>
            <w:tcBorders>
              <w:top w:val="nil"/>
              <w:left w:val="nil"/>
              <w:bottom w:val="single" w:sz="4" w:space="0" w:color="auto"/>
              <w:right w:val="single" w:sz="4" w:space="0" w:color="auto"/>
            </w:tcBorders>
            <w:shd w:val="clear" w:color="000000" w:fill="FCD5B4"/>
            <w:vAlign w:val="center"/>
            <w:hideMark/>
          </w:tcPr>
          <w:p w14:paraId="44B25B44" w14:textId="77777777" w:rsidR="00FE0C5A" w:rsidRPr="008E7381" w:rsidRDefault="00FE0C5A" w:rsidP="00FE0C5A">
            <w:pPr>
              <w:jc w:val="center"/>
              <w:rPr>
                <w:ins w:id="10995" w:author="Erlie Hasam Morfin Zavalza" w:date="2014-11-22T20:48:00Z"/>
                <w:rFonts w:ascii="Perpetua" w:hAnsi="Perpetua"/>
                <w:sz w:val="22"/>
                <w:szCs w:val="36"/>
                <w:lang w:val="es-MX" w:eastAsia="es-MX"/>
                <w:rPrChange w:id="10996" w:author="Erlie Hasam Morfin Zavalza" w:date="2014-11-22T20:48:00Z">
                  <w:rPr>
                    <w:ins w:id="10997" w:author="Erlie Hasam Morfin Zavalza" w:date="2014-11-22T20:48:00Z"/>
                    <w:rFonts w:ascii="Perpetua" w:hAnsi="Perpetua"/>
                    <w:sz w:val="36"/>
                    <w:szCs w:val="36"/>
                    <w:lang w:val="es-MX" w:eastAsia="es-MX"/>
                  </w:rPr>
                </w:rPrChange>
              </w:rPr>
            </w:pPr>
            <w:ins w:id="10998" w:author="Erlie Hasam Morfin Zavalza" w:date="2014-11-22T20:48:00Z">
              <w:r w:rsidRPr="008E7381">
                <w:rPr>
                  <w:rFonts w:ascii="Perpetua" w:hAnsi="Perpetua"/>
                  <w:sz w:val="22"/>
                  <w:szCs w:val="36"/>
                  <w:lang w:val="es-MX" w:eastAsia="es-MX"/>
                  <w:rPrChange w:id="10999" w:author="Erlie Hasam Morfin Zavalza" w:date="2014-11-22T20:48:00Z">
                    <w:rPr>
                      <w:rFonts w:ascii="Perpetua" w:hAnsi="Perpetua"/>
                      <w:sz w:val="36"/>
                      <w:szCs w:val="36"/>
                      <w:lang w:val="es-MX" w:eastAsia="es-MX"/>
                    </w:rPr>
                  </w:rPrChange>
                </w:rPr>
                <w:t xml:space="preserve"> $   1,518,000.00 </w:t>
              </w:r>
            </w:ins>
          </w:p>
        </w:tc>
      </w:tr>
      <w:tr w:rsidR="00FE0C5A" w:rsidRPr="008E7381" w14:paraId="3D7E1460" w14:textId="77777777" w:rsidTr="00FE0C5A">
        <w:trPr>
          <w:trHeight w:val="181"/>
          <w:ins w:id="1100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5DB3B802" w14:textId="3D959750" w:rsidR="00FE0C5A" w:rsidRPr="008E7381" w:rsidRDefault="00FE0C5A" w:rsidP="00FE0C5A">
            <w:pPr>
              <w:jc w:val="left"/>
              <w:rPr>
                <w:ins w:id="11001" w:author="Erlie Hasam Morfin Zavalza" w:date="2014-11-22T20:48:00Z"/>
                <w:rFonts w:ascii="Perpetua" w:hAnsi="Perpetua"/>
                <w:color w:val="000000"/>
                <w:sz w:val="22"/>
                <w:szCs w:val="36"/>
                <w:lang w:val="es-MX" w:eastAsia="es-MX"/>
                <w:rPrChange w:id="11002" w:author="Erlie Hasam Morfin Zavalza" w:date="2014-11-22T20:48:00Z">
                  <w:rPr>
                    <w:ins w:id="11003" w:author="Erlie Hasam Morfin Zavalza" w:date="2014-11-22T20:48:00Z"/>
                    <w:rFonts w:ascii="Perpetua" w:hAnsi="Perpetua"/>
                    <w:color w:val="000000"/>
                    <w:sz w:val="36"/>
                    <w:szCs w:val="36"/>
                    <w:lang w:val="es-MX" w:eastAsia="es-MX"/>
                  </w:rPr>
                </w:rPrChange>
              </w:rPr>
            </w:pPr>
            <w:ins w:id="11004" w:author="Erlie Hasam Morfin Zavalza" w:date="2014-11-22T20:54:00Z">
              <w:r>
                <w:rPr>
                  <w:rFonts w:ascii="Perpetua" w:hAnsi="Perpetua"/>
                  <w:color w:val="000000"/>
                  <w:sz w:val="22"/>
                  <w:szCs w:val="36"/>
                  <w:lang w:val="es-MX" w:eastAsia="es-MX"/>
                </w:rPr>
                <w:t>Agosto</w:t>
              </w:r>
            </w:ins>
          </w:p>
        </w:tc>
        <w:tc>
          <w:tcPr>
            <w:tcW w:w="1920" w:type="dxa"/>
            <w:tcBorders>
              <w:top w:val="nil"/>
              <w:left w:val="nil"/>
              <w:bottom w:val="single" w:sz="4" w:space="0" w:color="auto"/>
              <w:right w:val="single" w:sz="4" w:space="0" w:color="auto"/>
            </w:tcBorders>
            <w:shd w:val="clear" w:color="000000" w:fill="FCD5B4"/>
            <w:vAlign w:val="center"/>
            <w:hideMark/>
          </w:tcPr>
          <w:p w14:paraId="52A6FC64" w14:textId="77777777" w:rsidR="00FE0C5A" w:rsidRPr="008E7381" w:rsidRDefault="00FE0C5A" w:rsidP="00FE0C5A">
            <w:pPr>
              <w:jc w:val="left"/>
              <w:rPr>
                <w:ins w:id="11005" w:author="Erlie Hasam Morfin Zavalza" w:date="2014-11-22T20:48:00Z"/>
                <w:rFonts w:ascii="Perpetua" w:hAnsi="Perpetua"/>
                <w:color w:val="000000"/>
                <w:sz w:val="22"/>
                <w:szCs w:val="36"/>
                <w:lang w:val="es-MX" w:eastAsia="es-MX"/>
                <w:rPrChange w:id="11006" w:author="Erlie Hasam Morfin Zavalza" w:date="2014-11-22T20:48:00Z">
                  <w:rPr>
                    <w:ins w:id="11007" w:author="Erlie Hasam Morfin Zavalza" w:date="2014-11-22T20:48:00Z"/>
                    <w:rFonts w:ascii="Perpetua" w:hAnsi="Perpetua"/>
                    <w:color w:val="000000"/>
                    <w:sz w:val="36"/>
                    <w:szCs w:val="36"/>
                    <w:lang w:val="es-MX" w:eastAsia="es-MX"/>
                  </w:rPr>
                </w:rPrChange>
              </w:rPr>
            </w:pPr>
            <w:ins w:id="11008" w:author="Erlie Hasam Morfin Zavalza" w:date="2014-11-22T20:48:00Z">
              <w:r w:rsidRPr="008E7381">
                <w:rPr>
                  <w:rFonts w:ascii="Perpetua" w:hAnsi="Perpetua"/>
                  <w:color w:val="000000"/>
                  <w:sz w:val="22"/>
                  <w:szCs w:val="36"/>
                  <w:lang w:val="es-MX" w:eastAsia="es-MX"/>
                  <w:rPrChange w:id="1100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6B2D7619" w14:textId="77777777" w:rsidR="00FE0C5A" w:rsidRPr="008E7381" w:rsidRDefault="00FE0C5A" w:rsidP="00FE0C5A">
            <w:pPr>
              <w:jc w:val="left"/>
              <w:rPr>
                <w:ins w:id="11010" w:author="Erlie Hasam Morfin Zavalza" w:date="2014-11-22T20:48:00Z"/>
                <w:rFonts w:ascii="Perpetua" w:hAnsi="Perpetua"/>
                <w:color w:val="000000"/>
                <w:sz w:val="22"/>
                <w:szCs w:val="36"/>
                <w:lang w:val="es-MX" w:eastAsia="es-MX"/>
                <w:rPrChange w:id="11011" w:author="Erlie Hasam Morfin Zavalza" w:date="2014-11-22T20:48:00Z">
                  <w:rPr>
                    <w:ins w:id="11012" w:author="Erlie Hasam Morfin Zavalza" w:date="2014-11-22T20:48:00Z"/>
                    <w:rFonts w:ascii="Perpetua" w:hAnsi="Perpetua"/>
                    <w:color w:val="000000"/>
                    <w:sz w:val="36"/>
                    <w:szCs w:val="36"/>
                    <w:lang w:val="es-MX" w:eastAsia="es-MX"/>
                  </w:rPr>
                </w:rPrChange>
              </w:rPr>
            </w:pPr>
            <w:ins w:id="11013" w:author="Erlie Hasam Morfin Zavalza" w:date="2014-11-22T20:48:00Z">
              <w:r w:rsidRPr="008E7381">
                <w:rPr>
                  <w:rFonts w:ascii="Perpetua" w:hAnsi="Perpetua"/>
                  <w:color w:val="000000"/>
                  <w:sz w:val="22"/>
                  <w:szCs w:val="36"/>
                  <w:lang w:val="es-MX" w:eastAsia="es-MX"/>
                  <w:rPrChange w:id="11014" w:author="Erlie Hasam Morfin Zavalza" w:date="2014-11-22T20:48:00Z">
                    <w:rPr>
                      <w:rFonts w:ascii="Perpetua" w:hAnsi="Perpetua"/>
                      <w:color w:val="000000"/>
                      <w:sz w:val="36"/>
                      <w:szCs w:val="36"/>
                      <w:lang w:val="es-MX" w:eastAsia="es-MX"/>
                    </w:rPr>
                  </w:rPrChange>
                </w:rPr>
                <w:t>1034</w:t>
              </w:r>
            </w:ins>
          </w:p>
        </w:tc>
        <w:tc>
          <w:tcPr>
            <w:tcW w:w="1440" w:type="dxa"/>
            <w:tcBorders>
              <w:top w:val="nil"/>
              <w:left w:val="nil"/>
              <w:bottom w:val="single" w:sz="4" w:space="0" w:color="auto"/>
              <w:right w:val="single" w:sz="4" w:space="0" w:color="auto"/>
            </w:tcBorders>
            <w:shd w:val="clear" w:color="000000" w:fill="FCD5B4"/>
            <w:vAlign w:val="center"/>
            <w:hideMark/>
          </w:tcPr>
          <w:p w14:paraId="4A187AE4" w14:textId="77777777" w:rsidR="00FE0C5A" w:rsidRPr="008E7381" w:rsidRDefault="00FE0C5A" w:rsidP="00FE0C5A">
            <w:pPr>
              <w:jc w:val="left"/>
              <w:rPr>
                <w:ins w:id="11015" w:author="Erlie Hasam Morfin Zavalza" w:date="2014-11-22T20:48:00Z"/>
                <w:rFonts w:ascii="Perpetua" w:hAnsi="Perpetua"/>
                <w:color w:val="000000"/>
                <w:sz w:val="22"/>
                <w:szCs w:val="36"/>
                <w:lang w:val="es-MX" w:eastAsia="es-MX"/>
                <w:rPrChange w:id="11016" w:author="Erlie Hasam Morfin Zavalza" w:date="2014-11-22T20:48:00Z">
                  <w:rPr>
                    <w:ins w:id="11017" w:author="Erlie Hasam Morfin Zavalza" w:date="2014-11-22T20:48:00Z"/>
                    <w:rFonts w:ascii="Perpetua" w:hAnsi="Perpetua"/>
                    <w:color w:val="000000"/>
                    <w:sz w:val="36"/>
                    <w:szCs w:val="36"/>
                    <w:lang w:val="es-MX" w:eastAsia="es-MX"/>
                  </w:rPr>
                </w:rPrChange>
              </w:rPr>
            </w:pPr>
            <w:ins w:id="11018" w:author="Erlie Hasam Morfin Zavalza" w:date="2014-11-22T20:48:00Z">
              <w:r w:rsidRPr="008E7381">
                <w:rPr>
                  <w:rFonts w:ascii="Perpetua" w:hAnsi="Perpetua"/>
                  <w:color w:val="000000"/>
                  <w:sz w:val="22"/>
                  <w:szCs w:val="36"/>
                  <w:lang w:val="es-MX" w:eastAsia="es-MX"/>
                  <w:rPrChange w:id="11019" w:author="Erlie Hasam Morfin Zavalza" w:date="2014-11-22T20:48:00Z">
                    <w:rPr>
                      <w:rFonts w:ascii="Perpetua" w:hAnsi="Perpetua"/>
                      <w:color w:val="000000"/>
                      <w:sz w:val="36"/>
                      <w:szCs w:val="36"/>
                      <w:lang w:val="es-MX" w:eastAsia="es-MX"/>
                    </w:rPr>
                  </w:rPrChange>
                </w:rPr>
                <w:t>1056</w:t>
              </w:r>
            </w:ins>
          </w:p>
        </w:tc>
        <w:tc>
          <w:tcPr>
            <w:tcW w:w="2440" w:type="dxa"/>
            <w:tcBorders>
              <w:top w:val="nil"/>
              <w:left w:val="nil"/>
              <w:bottom w:val="single" w:sz="4" w:space="0" w:color="auto"/>
              <w:right w:val="single" w:sz="4" w:space="0" w:color="auto"/>
            </w:tcBorders>
            <w:shd w:val="clear" w:color="000000" w:fill="FCD5B4"/>
            <w:vAlign w:val="center"/>
            <w:hideMark/>
          </w:tcPr>
          <w:p w14:paraId="282F668E" w14:textId="77777777" w:rsidR="00FE0C5A" w:rsidRPr="008E7381" w:rsidRDefault="00FE0C5A" w:rsidP="00FE0C5A">
            <w:pPr>
              <w:jc w:val="center"/>
              <w:rPr>
                <w:ins w:id="11020" w:author="Erlie Hasam Morfin Zavalza" w:date="2014-11-22T20:48:00Z"/>
                <w:rFonts w:ascii="Perpetua" w:hAnsi="Perpetua"/>
                <w:sz w:val="22"/>
                <w:szCs w:val="36"/>
                <w:lang w:val="es-MX" w:eastAsia="es-MX"/>
                <w:rPrChange w:id="11021" w:author="Erlie Hasam Morfin Zavalza" w:date="2014-11-22T20:48:00Z">
                  <w:rPr>
                    <w:ins w:id="11022" w:author="Erlie Hasam Morfin Zavalza" w:date="2014-11-22T20:48:00Z"/>
                    <w:rFonts w:ascii="Perpetua" w:hAnsi="Perpetua"/>
                    <w:sz w:val="36"/>
                    <w:szCs w:val="36"/>
                    <w:lang w:val="es-MX" w:eastAsia="es-MX"/>
                  </w:rPr>
                </w:rPrChange>
              </w:rPr>
            </w:pPr>
            <w:ins w:id="11023" w:author="Erlie Hasam Morfin Zavalza" w:date="2014-11-22T20:48:00Z">
              <w:r w:rsidRPr="008E7381">
                <w:rPr>
                  <w:rFonts w:ascii="Perpetua" w:hAnsi="Perpetua"/>
                  <w:sz w:val="22"/>
                  <w:szCs w:val="36"/>
                  <w:lang w:val="es-MX" w:eastAsia="es-MX"/>
                  <w:rPrChange w:id="11024" w:author="Erlie Hasam Morfin Zavalza" w:date="2014-11-22T20:48:00Z">
                    <w:rPr>
                      <w:rFonts w:ascii="Perpetua" w:hAnsi="Perpetua"/>
                      <w:sz w:val="36"/>
                      <w:szCs w:val="36"/>
                      <w:lang w:val="es-MX" w:eastAsia="es-MX"/>
                    </w:rPr>
                  </w:rPrChange>
                </w:rPr>
                <w:t xml:space="preserve"> $   1,551,000.00 </w:t>
              </w:r>
            </w:ins>
          </w:p>
        </w:tc>
      </w:tr>
      <w:tr w:rsidR="00FE0C5A" w:rsidRPr="008E7381" w14:paraId="230C4222" w14:textId="77777777" w:rsidTr="00FE0C5A">
        <w:trPr>
          <w:trHeight w:val="57"/>
          <w:ins w:id="1102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28E088F5" w14:textId="168BC0BB" w:rsidR="00FE0C5A" w:rsidRPr="008E7381" w:rsidRDefault="00FE0C5A" w:rsidP="00FE0C5A">
            <w:pPr>
              <w:jc w:val="left"/>
              <w:rPr>
                <w:ins w:id="11026" w:author="Erlie Hasam Morfin Zavalza" w:date="2014-11-22T20:48:00Z"/>
                <w:rFonts w:ascii="Perpetua" w:hAnsi="Perpetua"/>
                <w:color w:val="000000"/>
                <w:sz w:val="22"/>
                <w:szCs w:val="36"/>
                <w:lang w:val="es-MX" w:eastAsia="es-MX"/>
                <w:rPrChange w:id="11027" w:author="Erlie Hasam Morfin Zavalza" w:date="2014-11-22T20:48:00Z">
                  <w:rPr>
                    <w:ins w:id="11028" w:author="Erlie Hasam Morfin Zavalza" w:date="2014-11-22T20:48:00Z"/>
                    <w:rFonts w:ascii="Perpetua" w:hAnsi="Perpetua"/>
                    <w:color w:val="000000"/>
                    <w:sz w:val="36"/>
                    <w:szCs w:val="36"/>
                    <w:lang w:val="es-MX" w:eastAsia="es-MX"/>
                  </w:rPr>
                </w:rPrChange>
              </w:rPr>
            </w:pPr>
            <w:ins w:id="11029" w:author="Erlie Hasam Morfin Zavalza" w:date="2014-11-22T20:54:00Z">
              <w:r>
                <w:rPr>
                  <w:rFonts w:ascii="Perpetua" w:hAnsi="Perpetua"/>
                  <w:color w:val="000000"/>
                  <w:sz w:val="22"/>
                  <w:szCs w:val="36"/>
                  <w:lang w:val="es-MX" w:eastAsia="es-MX"/>
                </w:rPr>
                <w:t>Septiembre</w:t>
              </w:r>
            </w:ins>
          </w:p>
        </w:tc>
        <w:tc>
          <w:tcPr>
            <w:tcW w:w="1920" w:type="dxa"/>
            <w:tcBorders>
              <w:top w:val="nil"/>
              <w:left w:val="nil"/>
              <w:bottom w:val="single" w:sz="4" w:space="0" w:color="auto"/>
              <w:right w:val="single" w:sz="4" w:space="0" w:color="auto"/>
            </w:tcBorders>
            <w:shd w:val="clear" w:color="000000" w:fill="FCD5B4"/>
            <w:vAlign w:val="center"/>
            <w:hideMark/>
          </w:tcPr>
          <w:p w14:paraId="48F2EFED" w14:textId="77777777" w:rsidR="00FE0C5A" w:rsidRPr="008E7381" w:rsidRDefault="00FE0C5A" w:rsidP="00FE0C5A">
            <w:pPr>
              <w:jc w:val="left"/>
              <w:rPr>
                <w:ins w:id="11030" w:author="Erlie Hasam Morfin Zavalza" w:date="2014-11-22T20:48:00Z"/>
                <w:rFonts w:ascii="Perpetua" w:hAnsi="Perpetua"/>
                <w:color w:val="000000"/>
                <w:sz w:val="22"/>
                <w:szCs w:val="36"/>
                <w:lang w:val="es-MX" w:eastAsia="es-MX"/>
                <w:rPrChange w:id="11031" w:author="Erlie Hasam Morfin Zavalza" w:date="2014-11-22T20:48:00Z">
                  <w:rPr>
                    <w:ins w:id="11032" w:author="Erlie Hasam Morfin Zavalza" w:date="2014-11-22T20:48:00Z"/>
                    <w:rFonts w:ascii="Perpetua" w:hAnsi="Perpetua"/>
                    <w:color w:val="000000"/>
                    <w:sz w:val="36"/>
                    <w:szCs w:val="36"/>
                    <w:lang w:val="es-MX" w:eastAsia="es-MX"/>
                  </w:rPr>
                </w:rPrChange>
              </w:rPr>
            </w:pPr>
            <w:ins w:id="11033" w:author="Erlie Hasam Morfin Zavalza" w:date="2014-11-22T20:48:00Z">
              <w:r w:rsidRPr="008E7381">
                <w:rPr>
                  <w:rFonts w:ascii="Perpetua" w:hAnsi="Perpetua"/>
                  <w:color w:val="000000"/>
                  <w:sz w:val="22"/>
                  <w:szCs w:val="36"/>
                  <w:lang w:val="es-MX" w:eastAsia="es-MX"/>
                  <w:rPrChange w:id="1103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2AEB3788" w14:textId="77777777" w:rsidR="00FE0C5A" w:rsidRPr="008E7381" w:rsidRDefault="00FE0C5A" w:rsidP="00FE0C5A">
            <w:pPr>
              <w:jc w:val="left"/>
              <w:rPr>
                <w:ins w:id="11035" w:author="Erlie Hasam Morfin Zavalza" w:date="2014-11-22T20:48:00Z"/>
                <w:rFonts w:ascii="Perpetua" w:hAnsi="Perpetua"/>
                <w:color w:val="000000"/>
                <w:sz w:val="22"/>
                <w:szCs w:val="36"/>
                <w:lang w:val="es-MX" w:eastAsia="es-MX"/>
                <w:rPrChange w:id="11036" w:author="Erlie Hasam Morfin Zavalza" w:date="2014-11-22T20:48:00Z">
                  <w:rPr>
                    <w:ins w:id="11037" w:author="Erlie Hasam Morfin Zavalza" w:date="2014-11-22T20:48:00Z"/>
                    <w:rFonts w:ascii="Perpetua" w:hAnsi="Perpetua"/>
                    <w:color w:val="000000"/>
                    <w:sz w:val="36"/>
                    <w:szCs w:val="36"/>
                    <w:lang w:val="es-MX" w:eastAsia="es-MX"/>
                  </w:rPr>
                </w:rPrChange>
              </w:rPr>
            </w:pPr>
            <w:ins w:id="11038" w:author="Erlie Hasam Morfin Zavalza" w:date="2014-11-22T20:48:00Z">
              <w:r w:rsidRPr="008E7381">
                <w:rPr>
                  <w:rFonts w:ascii="Perpetua" w:hAnsi="Perpetua"/>
                  <w:color w:val="000000"/>
                  <w:sz w:val="22"/>
                  <w:szCs w:val="36"/>
                  <w:lang w:val="es-MX" w:eastAsia="es-MX"/>
                  <w:rPrChange w:id="11039" w:author="Erlie Hasam Morfin Zavalza" w:date="2014-11-22T20:48:00Z">
                    <w:rPr>
                      <w:rFonts w:ascii="Perpetua" w:hAnsi="Perpetua"/>
                      <w:color w:val="000000"/>
                      <w:sz w:val="36"/>
                      <w:szCs w:val="36"/>
                      <w:lang w:val="es-MX" w:eastAsia="es-MX"/>
                    </w:rPr>
                  </w:rPrChange>
                </w:rPr>
                <w:t>1650</w:t>
              </w:r>
            </w:ins>
          </w:p>
        </w:tc>
        <w:tc>
          <w:tcPr>
            <w:tcW w:w="1440" w:type="dxa"/>
            <w:tcBorders>
              <w:top w:val="nil"/>
              <w:left w:val="nil"/>
              <w:bottom w:val="single" w:sz="4" w:space="0" w:color="auto"/>
              <w:right w:val="single" w:sz="4" w:space="0" w:color="auto"/>
            </w:tcBorders>
            <w:shd w:val="clear" w:color="000000" w:fill="FCD5B4"/>
            <w:vAlign w:val="center"/>
            <w:hideMark/>
          </w:tcPr>
          <w:p w14:paraId="1CBE2D7B" w14:textId="77777777" w:rsidR="00FE0C5A" w:rsidRPr="008E7381" w:rsidRDefault="00FE0C5A" w:rsidP="00FE0C5A">
            <w:pPr>
              <w:jc w:val="left"/>
              <w:rPr>
                <w:ins w:id="11040" w:author="Erlie Hasam Morfin Zavalza" w:date="2014-11-22T20:48:00Z"/>
                <w:rFonts w:ascii="Perpetua" w:hAnsi="Perpetua"/>
                <w:color w:val="000000"/>
                <w:sz w:val="22"/>
                <w:szCs w:val="36"/>
                <w:lang w:val="es-MX" w:eastAsia="es-MX"/>
                <w:rPrChange w:id="11041" w:author="Erlie Hasam Morfin Zavalza" w:date="2014-11-22T20:48:00Z">
                  <w:rPr>
                    <w:ins w:id="11042" w:author="Erlie Hasam Morfin Zavalza" w:date="2014-11-22T20:48:00Z"/>
                    <w:rFonts w:ascii="Perpetua" w:hAnsi="Perpetua"/>
                    <w:color w:val="000000"/>
                    <w:sz w:val="36"/>
                    <w:szCs w:val="36"/>
                    <w:lang w:val="es-MX" w:eastAsia="es-MX"/>
                  </w:rPr>
                </w:rPrChange>
              </w:rPr>
            </w:pPr>
            <w:ins w:id="11043" w:author="Erlie Hasam Morfin Zavalza" w:date="2014-11-22T20:48:00Z">
              <w:r w:rsidRPr="008E7381">
                <w:rPr>
                  <w:rFonts w:ascii="Perpetua" w:hAnsi="Perpetua"/>
                  <w:color w:val="000000"/>
                  <w:sz w:val="22"/>
                  <w:szCs w:val="36"/>
                  <w:lang w:val="es-MX" w:eastAsia="es-MX"/>
                  <w:rPrChange w:id="11044" w:author="Erlie Hasam Morfin Zavalza" w:date="2014-11-22T20:48:00Z">
                    <w:rPr>
                      <w:rFonts w:ascii="Perpetua" w:hAnsi="Perpetua"/>
                      <w:color w:val="000000"/>
                      <w:sz w:val="36"/>
                      <w:szCs w:val="36"/>
                      <w:lang w:val="es-MX" w:eastAsia="es-MX"/>
                    </w:rPr>
                  </w:rPrChange>
                </w:rPr>
                <w:t>1870</w:t>
              </w:r>
            </w:ins>
          </w:p>
        </w:tc>
        <w:tc>
          <w:tcPr>
            <w:tcW w:w="2440" w:type="dxa"/>
            <w:tcBorders>
              <w:top w:val="nil"/>
              <w:left w:val="nil"/>
              <w:bottom w:val="single" w:sz="4" w:space="0" w:color="auto"/>
              <w:right w:val="single" w:sz="4" w:space="0" w:color="auto"/>
            </w:tcBorders>
            <w:shd w:val="clear" w:color="000000" w:fill="FCD5B4"/>
            <w:vAlign w:val="center"/>
            <w:hideMark/>
          </w:tcPr>
          <w:p w14:paraId="46E38FB1" w14:textId="77777777" w:rsidR="00FE0C5A" w:rsidRPr="008E7381" w:rsidRDefault="00FE0C5A" w:rsidP="00FE0C5A">
            <w:pPr>
              <w:jc w:val="center"/>
              <w:rPr>
                <w:ins w:id="11045" w:author="Erlie Hasam Morfin Zavalza" w:date="2014-11-22T20:48:00Z"/>
                <w:rFonts w:ascii="Perpetua" w:hAnsi="Perpetua"/>
                <w:sz w:val="22"/>
                <w:szCs w:val="36"/>
                <w:lang w:val="es-MX" w:eastAsia="es-MX"/>
                <w:rPrChange w:id="11046" w:author="Erlie Hasam Morfin Zavalza" w:date="2014-11-22T20:48:00Z">
                  <w:rPr>
                    <w:ins w:id="11047" w:author="Erlie Hasam Morfin Zavalza" w:date="2014-11-22T20:48:00Z"/>
                    <w:rFonts w:ascii="Perpetua" w:hAnsi="Perpetua"/>
                    <w:sz w:val="36"/>
                    <w:szCs w:val="36"/>
                    <w:lang w:val="es-MX" w:eastAsia="es-MX"/>
                  </w:rPr>
                </w:rPrChange>
              </w:rPr>
            </w:pPr>
            <w:ins w:id="11048" w:author="Erlie Hasam Morfin Zavalza" w:date="2014-11-22T20:48:00Z">
              <w:r w:rsidRPr="008E7381">
                <w:rPr>
                  <w:rFonts w:ascii="Perpetua" w:hAnsi="Perpetua"/>
                  <w:sz w:val="22"/>
                  <w:szCs w:val="36"/>
                  <w:lang w:val="es-MX" w:eastAsia="es-MX"/>
                  <w:rPrChange w:id="11049" w:author="Erlie Hasam Morfin Zavalza" w:date="2014-11-22T20:48:00Z">
                    <w:rPr>
                      <w:rFonts w:ascii="Perpetua" w:hAnsi="Perpetua"/>
                      <w:sz w:val="36"/>
                      <w:szCs w:val="36"/>
                      <w:lang w:val="es-MX" w:eastAsia="es-MX"/>
                    </w:rPr>
                  </w:rPrChange>
                </w:rPr>
                <w:t xml:space="preserve"> $   2,475,000.00 </w:t>
              </w:r>
            </w:ins>
          </w:p>
        </w:tc>
      </w:tr>
      <w:tr w:rsidR="00FE0C5A" w:rsidRPr="008E7381" w14:paraId="59E203B3" w14:textId="77777777" w:rsidTr="00FE0C5A">
        <w:trPr>
          <w:trHeight w:val="217"/>
          <w:ins w:id="1105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2851DB1C" w14:textId="274A26A0" w:rsidR="00FE0C5A" w:rsidRPr="008E7381" w:rsidRDefault="00FE0C5A" w:rsidP="00FE0C5A">
            <w:pPr>
              <w:jc w:val="left"/>
              <w:rPr>
                <w:ins w:id="11051" w:author="Erlie Hasam Morfin Zavalza" w:date="2014-11-22T20:48:00Z"/>
                <w:rFonts w:ascii="Perpetua" w:hAnsi="Perpetua"/>
                <w:color w:val="000000"/>
                <w:sz w:val="22"/>
                <w:szCs w:val="36"/>
                <w:lang w:val="es-MX" w:eastAsia="es-MX"/>
                <w:rPrChange w:id="11052" w:author="Erlie Hasam Morfin Zavalza" w:date="2014-11-22T20:48:00Z">
                  <w:rPr>
                    <w:ins w:id="11053" w:author="Erlie Hasam Morfin Zavalza" w:date="2014-11-22T20:48:00Z"/>
                    <w:rFonts w:ascii="Perpetua" w:hAnsi="Perpetua"/>
                    <w:color w:val="000000"/>
                    <w:sz w:val="36"/>
                    <w:szCs w:val="36"/>
                    <w:lang w:val="es-MX" w:eastAsia="es-MX"/>
                  </w:rPr>
                </w:rPrChange>
              </w:rPr>
            </w:pPr>
            <w:ins w:id="11054" w:author="Erlie Hasam Morfin Zavalza" w:date="2014-11-22T20:54:00Z">
              <w:r>
                <w:rPr>
                  <w:rFonts w:ascii="Perpetua" w:hAnsi="Perpetua"/>
                  <w:color w:val="000000"/>
                  <w:sz w:val="22"/>
                  <w:szCs w:val="36"/>
                  <w:lang w:val="es-MX" w:eastAsia="es-MX"/>
                </w:rPr>
                <w:t>Octubre</w:t>
              </w:r>
            </w:ins>
          </w:p>
        </w:tc>
        <w:tc>
          <w:tcPr>
            <w:tcW w:w="1920" w:type="dxa"/>
            <w:tcBorders>
              <w:top w:val="nil"/>
              <w:left w:val="nil"/>
              <w:bottom w:val="single" w:sz="4" w:space="0" w:color="auto"/>
              <w:right w:val="single" w:sz="4" w:space="0" w:color="auto"/>
            </w:tcBorders>
            <w:shd w:val="clear" w:color="000000" w:fill="FCD5B4"/>
            <w:vAlign w:val="center"/>
            <w:hideMark/>
          </w:tcPr>
          <w:p w14:paraId="674F82F5" w14:textId="77777777" w:rsidR="00FE0C5A" w:rsidRPr="008E7381" w:rsidRDefault="00FE0C5A" w:rsidP="00FE0C5A">
            <w:pPr>
              <w:jc w:val="left"/>
              <w:rPr>
                <w:ins w:id="11055" w:author="Erlie Hasam Morfin Zavalza" w:date="2014-11-22T20:48:00Z"/>
                <w:rFonts w:ascii="Perpetua" w:hAnsi="Perpetua"/>
                <w:color w:val="000000"/>
                <w:sz w:val="22"/>
                <w:szCs w:val="36"/>
                <w:lang w:val="es-MX" w:eastAsia="es-MX"/>
                <w:rPrChange w:id="11056" w:author="Erlie Hasam Morfin Zavalza" w:date="2014-11-22T20:48:00Z">
                  <w:rPr>
                    <w:ins w:id="11057" w:author="Erlie Hasam Morfin Zavalza" w:date="2014-11-22T20:48:00Z"/>
                    <w:rFonts w:ascii="Perpetua" w:hAnsi="Perpetua"/>
                    <w:color w:val="000000"/>
                    <w:sz w:val="36"/>
                    <w:szCs w:val="36"/>
                    <w:lang w:val="es-MX" w:eastAsia="es-MX"/>
                  </w:rPr>
                </w:rPrChange>
              </w:rPr>
            </w:pPr>
            <w:ins w:id="11058" w:author="Erlie Hasam Morfin Zavalza" w:date="2014-11-22T20:48:00Z">
              <w:r w:rsidRPr="008E7381">
                <w:rPr>
                  <w:rFonts w:ascii="Perpetua" w:hAnsi="Perpetua"/>
                  <w:color w:val="000000"/>
                  <w:sz w:val="22"/>
                  <w:szCs w:val="36"/>
                  <w:lang w:val="es-MX" w:eastAsia="es-MX"/>
                  <w:rPrChange w:id="1105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705FDD46" w14:textId="77777777" w:rsidR="00FE0C5A" w:rsidRPr="008E7381" w:rsidRDefault="00FE0C5A" w:rsidP="00FE0C5A">
            <w:pPr>
              <w:jc w:val="left"/>
              <w:rPr>
                <w:ins w:id="11060" w:author="Erlie Hasam Morfin Zavalza" w:date="2014-11-22T20:48:00Z"/>
                <w:rFonts w:ascii="Perpetua" w:hAnsi="Perpetua"/>
                <w:color w:val="000000"/>
                <w:sz w:val="22"/>
                <w:szCs w:val="36"/>
                <w:lang w:val="es-MX" w:eastAsia="es-MX"/>
                <w:rPrChange w:id="11061" w:author="Erlie Hasam Morfin Zavalza" w:date="2014-11-22T20:48:00Z">
                  <w:rPr>
                    <w:ins w:id="11062" w:author="Erlie Hasam Morfin Zavalza" w:date="2014-11-22T20:48:00Z"/>
                    <w:rFonts w:ascii="Perpetua" w:hAnsi="Perpetua"/>
                    <w:color w:val="000000"/>
                    <w:sz w:val="36"/>
                    <w:szCs w:val="36"/>
                    <w:lang w:val="es-MX" w:eastAsia="es-MX"/>
                  </w:rPr>
                </w:rPrChange>
              </w:rPr>
            </w:pPr>
            <w:ins w:id="11063" w:author="Erlie Hasam Morfin Zavalza" w:date="2014-11-22T20:48:00Z">
              <w:r w:rsidRPr="008E7381">
                <w:rPr>
                  <w:rFonts w:ascii="Perpetua" w:hAnsi="Perpetua"/>
                  <w:color w:val="000000"/>
                  <w:sz w:val="22"/>
                  <w:szCs w:val="36"/>
                  <w:lang w:val="es-MX" w:eastAsia="es-MX"/>
                  <w:rPrChange w:id="11064" w:author="Erlie Hasam Morfin Zavalza" w:date="2014-11-22T20:48:00Z">
                    <w:rPr>
                      <w:rFonts w:ascii="Perpetua" w:hAnsi="Perpetua"/>
                      <w:color w:val="000000"/>
                      <w:sz w:val="36"/>
                      <w:szCs w:val="36"/>
                      <w:lang w:val="es-MX" w:eastAsia="es-MX"/>
                    </w:rPr>
                  </w:rPrChange>
                </w:rPr>
                <w:t>1320</w:t>
              </w:r>
            </w:ins>
          </w:p>
        </w:tc>
        <w:tc>
          <w:tcPr>
            <w:tcW w:w="1440" w:type="dxa"/>
            <w:tcBorders>
              <w:top w:val="nil"/>
              <w:left w:val="nil"/>
              <w:bottom w:val="single" w:sz="4" w:space="0" w:color="auto"/>
              <w:right w:val="single" w:sz="4" w:space="0" w:color="auto"/>
            </w:tcBorders>
            <w:shd w:val="clear" w:color="000000" w:fill="FCD5B4"/>
            <w:vAlign w:val="center"/>
            <w:hideMark/>
          </w:tcPr>
          <w:p w14:paraId="28B8B254" w14:textId="77777777" w:rsidR="00FE0C5A" w:rsidRPr="008E7381" w:rsidRDefault="00FE0C5A" w:rsidP="00FE0C5A">
            <w:pPr>
              <w:jc w:val="left"/>
              <w:rPr>
                <w:ins w:id="11065" w:author="Erlie Hasam Morfin Zavalza" w:date="2014-11-22T20:48:00Z"/>
                <w:rFonts w:ascii="Perpetua" w:hAnsi="Perpetua"/>
                <w:color w:val="000000"/>
                <w:sz w:val="22"/>
                <w:szCs w:val="36"/>
                <w:lang w:val="es-MX" w:eastAsia="es-MX"/>
                <w:rPrChange w:id="11066" w:author="Erlie Hasam Morfin Zavalza" w:date="2014-11-22T20:48:00Z">
                  <w:rPr>
                    <w:ins w:id="11067" w:author="Erlie Hasam Morfin Zavalza" w:date="2014-11-22T20:48:00Z"/>
                    <w:rFonts w:ascii="Perpetua" w:hAnsi="Perpetua"/>
                    <w:color w:val="000000"/>
                    <w:sz w:val="36"/>
                    <w:szCs w:val="36"/>
                    <w:lang w:val="es-MX" w:eastAsia="es-MX"/>
                  </w:rPr>
                </w:rPrChange>
              </w:rPr>
            </w:pPr>
            <w:ins w:id="11068" w:author="Erlie Hasam Morfin Zavalza" w:date="2014-11-22T20:48:00Z">
              <w:r w:rsidRPr="008E7381">
                <w:rPr>
                  <w:rFonts w:ascii="Perpetua" w:hAnsi="Perpetua"/>
                  <w:color w:val="000000"/>
                  <w:sz w:val="22"/>
                  <w:szCs w:val="36"/>
                  <w:lang w:val="es-MX" w:eastAsia="es-MX"/>
                  <w:rPrChange w:id="11069" w:author="Erlie Hasam Morfin Zavalza" w:date="2014-11-22T20:48:00Z">
                    <w:rPr>
                      <w:rFonts w:ascii="Perpetua" w:hAnsi="Perpetua"/>
                      <w:color w:val="000000"/>
                      <w:sz w:val="36"/>
                      <w:szCs w:val="36"/>
                      <w:lang w:val="es-MX" w:eastAsia="es-MX"/>
                    </w:rPr>
                  </w:rPrChange>
                </w:rPr>
                <w:t>1430</w:t>
              </w:r>
            </w:ins>
          </w:p>
        </w:tc>
        <w:tc>
          <w:tcPr>
            <w:tcW w:w="2440" w:type="dxa"/>
            <w:tcBorders>
              <w:top w:val="nil"/>
              <w:left w:val="nil"/>
              <w:bottom w:val="single" w:sz="4" w:space="0" w:color="auto"/>
              <w:right w:val="single" w:sz="4" w:space="0" w:color="auto"/>
            </w:tcBorders>
            <w:shd w:val="clear" w:color="000000" w:fill="FCD5B4"/>
            <w:vAlign w:val="center"/>
            <w:hideMark/>
          </w:tcPr>
          <w:p w14:paraId="509E0992" w14:textId="77777777" w:rsidR="00FE0C5A" w:rsidRPr="008E7381" w:rsidRDefault="00FE0C5A" w:rsidP="00FE0C5A">
            <w:pPr>
              <w:jc w:val="center"/>
              <w:rPr>
                <w:ins w:id="11070" w:author="Erlie Hasam Morfin Zavalza" w:date="2014-11-22T20:48:00Z"/>
                <w:rFonts w:ascii="Perpetua" w:hAnsi="Perpetua"/>
                <w:sz w:val="22"/>
                <w:szCs w:val="36"/>
                <w:lang w:val="es-MX" w:eastAsia="es-MX"/>
                <w:rPrChange w:id="11071" w:author="Erlie Hasam Morfin Zavalza" w:date="2014-11-22T20:48:00Z">
                  <w:rPr>
                    <w:ins w:id="11072" w:author="Erlie Hasam Morfin Zavalza" w:date="2014-11-22T20:48:00Z"/>
                    <w:rFonts w:ascii="Perpetua" w:hAnsi="Perpetua"/>
                    <w:sz w:val="36"/>
                    <w:szCs w:val="36"/>
                    <w:lang w:val="es-MX" w:eastAsia="es-MX"/>
                  </w:rPr>
                </w:rPrChange>
              </w:rPr>
            </w:pPr>
            <w:ins w:id="11073" w:author="Erlie Hasam Morfin Zavalza" w:date="2014-11-22T20:48:00Z">
              <w:r w:rsidRPr="008E7381">
                <w:rPr>
                  <w:rFonts w:ascii="Perpetua" w:hAnsi="Perpetua"/>
                  <w:sz w:val="22"/>
                  <w:szCs w:val="36"/>
                  <w:lang w:val="es-MX" w:eastAsia="es-MX"/>
                  <w:rPrChange w:id="11074" w:author="Erlie Hasam Morfin Zavalza" w:date="2014-11-22T20:48:00Z">
                    <w:rPr>
                      <w:rFonts w:ascii="Perpetua" w:hAnsi="Perpetua"/>
                      <w:sz w:val="36"/>
                      <w:szCs w:val="36"/>
                      <w:lang w:val="es-MX" w:eastAsia="es-MX"/>
                    </w:rPr>
                  </w:rPrChange>
                </w:rPr>
                <w:t xml:space="preserve"> $   1,980,000.00 </w:t>
              </w:r>
            </w:ins>
          </w:p>
        </w:tc>
      </w:tr>
      <w:tr w:rsidR="00FE0C5A" w:rsidRPr="008E7381" w14:paraId="53D31D18" w14:textId="77777777" w:rsidTr="00FE0C5A">
        <w:trPr>
          <w:trHeight w:val="249"/>
          <w:ins w:id="11075"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4EB4C5D0" w14:textId="5DB1EEDA" w:rsidR="00FE0C5A" w:rsidRPr="008E7381" w:rsidRDefault="00FE0C5A" w:rsidP="00FE0C5A">
            <w:pPr>
              <w:jc w:val="left"/>
              <w:rPr>
                <w:ins w:id="11076" w:author="Erlie Hasam Morfin Zavalza" w:date="2014-11-22T20:48:00Z"/>
                <w:rFonts w:ascii="Perpetua" w:hAnsi="Perpetua"/>
                <w:color w:val="000000"/>
                <w:sz w:val="22"/>
                <w:szCs w:val="36"/>
                <w:lang w:val="es-MX" w:eastAsia="es-MX"/>
                <w:rPrChange w:id="11077" w:author="Erlie Hasam Morfin Zavalza" w:date="2014-11-22T20:48:00Z">
                  <w:rPr>
                    <w:ins w:id="11078" w:author="Erlie Hasam Morfin Zavalza" w:date="2014-11-22T20:48:00Z"/>
                    <w:rFonts w:ascii="Perpetua" w:hAnsi="Perpetua"/>
                    <w:color w:val="000000"/>
                    <w:sz w:val="36"/>
                    <w:szCs w:val="36"/>
                    <w:lang w:val="es-MX" w:eastAsia="es-MX"/>
                  </w:rPr>
                </w:rPrChange>
              </w:rPr>
            </w:pPr>
            <w:ins w:id="11079" w:author="Erlie Hasam Morfin Zavalza" w:date="2014-11-22T20:54:00Z">
              <w:r>
                <w:rPr>
                  <w:rFonts w:ascii="Perpetua" w:hAnsi="Perpetua"/>
                  <w:color w:val="000000"/>
                  <w:sz w:val="22"/>
                  <w:szCs w:val="36"/>
                  <w:lang w:val="es-MX" w:eastAsia="es-MX"/>
                </w:rPr>
                <w:t>Noviembre</w:t>
              </w:r>
            </w:ins>
          </w:p>
        </w:tc>
        <w:tc>
          <w:tcPr>
            <w:tcW w:w="1920" w:type="dxa"/>
            <w:tcBorders>
              <w:top w:val="nil"/>
              <w:left w:val="nil"/>
              <w:bottom w:val="single" w:sz="4" w:space="0" w:color="auto"/>
              <w:right w:val="single" w:sz="4" w:space="0" w:color="auto"/>
            </w:tcBorders>
            <w:shd w:val="clear" w:color="000000" w:fill="FCD5B4"/>
            <w:vAlign w:val="center"/>
            <w:hideMark/>
          </w:tcPr>
          <w:p w14:paraId="0815A9F6" w14:textId="77777777" w:rsidR="00FE0C5A" w:rsidRPr="008E7381" w:rsidRDefault="00FE0C5A" w:rsidP="00FE0C5A">
            <w:pPr>
              <w:jc w:val="left"/>
              <w:rPr>
                <w:ins w:id="11080" w:author="Erlie Hasam Morfin Zavalza" w:date="2014-11-22T20:48:00Z"/>
                <w:rFonts w:ascii="Perpetua" w:hAnsi="Perpetua"/>
                <w:color w:val="000000"/>
                <w:sz w:val="22"/>
                <w:szCs w:val="36"/>
                <w:lang w:val="es-MX" w:eastAsia="es-MX"/>
                <w:rPrChange w:id="11081" w:author="Erlie Hasam Morfin Zavalza" w:date="2014-11-22T20:48:00Z">
                  <w:rPr>
                    <w:ins w:id="11082" w:author="Erlie Hasam Morfin Zavalza" w:date="2014-11-22T20:48:00Z"/>
                    <w:rFonts w:ascii="Perpetua" w:hAnsi="Perpetua"/>
                    <w:color w:val="000000"/>
                    <w:sz w:val="36"/>
                    <w:szCs w:val="36"/>
                    <w:lang w:val="es-MX" w:eastAsia="es-MX"/>
                  </w:rPr>
                </w:rPrChange>
              </w:rPr>
            </w:pPr>
            <w:ins w:id="11083" w:author="Erlie Hasam Morfin Zavalza" w:date="2014-11-22T20:48:00Z">
              <w:r w:rsidRPr="008E7381">
                <w:rPr>
                  <w:rFonts w:ascii="Perpetua" w:hAnsi="Perpetua"/>
                  <w:color w:val="000000"/>
                  <w:sz w:val="22"/>
                  <w:szCs w:val="36"/>
                  <w:lang w:val="es-MX" w:eastAsia="es-MX"/>
                  <w:rPrChange w:id="11084"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4225FD56" w14:textId="77777777" w:rsidR="00FE0C5A" w:rsidRPr="008E7381" w:rsidRDefault="00FE0C5A" w:rsidP="00FE0C5A">
            <w:pPr>
              <w:jc w:val="left"/>
              <w:rPr>
                <w:ins w:id="11085" w:author="Erlie Hasam Morfin Zavalza" w:date="2014-11-22T20:48:00Z"/>
                <w:rFonts w:ascii="Perpetua" w:hAnsi="Perpetua"/>
                <w:color w:val="000000"/>
                <w:sz w:val="22"/>
                <w:szCs w:val="36"/>
                <w:lang w:val="es-MX" w:eastAsia="es-MX"/>
                <w:rPrChange w:id="11086" w:author="Erlie Hasam Morfin Zavalza" w:date="2014-11-22T20:48:00Z">
                  <w:rPr>
                    <w:ins w:id="11087" w:author="Erlie Hasam Morfin Zavalza" w:date="2014-11-22T20:48:00Z"/>
                    <w:rFonts w:ascii="Perpetua" w:hAnsi="Perpetua"/>
                    <w:color w:val="000000"/>
                    <w:sz w:val="36"/>
                    <w:szCs w:val="36"/>
                    <w:lang w:val="es-MX" w:eastAsia="es-MX"/>
                  </w:rPr>
                </w:rPrChange>
              </w:rPr>
            </w:pPr>
            <w:ins w:id="11088" w:author="Erlie Hasam Morfin Zavalza" w:date="2014-11-22T20:48:00Z">
              <w:r w:rsidRPr="008E7381">
                <w:rPr>
                  <w:rFonts w:ascii="Perpetua" w:hAnsi="Perpetua"/>
                  <w:color w:val="000000"/>
                  <w:sz w:val="22"/>
                  <w:szCs w:val="36"/>
                  <w:lang w:val="es-MX" w:eastAsia="es-MX"/>
                  <w:rPrChange w:id="11089" w:author="Erlie Hasam Morfin Zavalza" w:date="2014-11-22T20:48:00Z">
                    <w:rPr>
                      <w:rFonts w:ascii="Perpetua" w:hAnsi="Perpetua"/>
                      <w:color w:val="000000"/>
                      <w:sz w:val="36"/>
                      <w:szCs w:val="36"/>
                      <w:lang w:val="es-MX" w:eastAsia="es-MX"/>
                    </w:rPr>
                  </w:rPrChange>
                </w:rPr>
                <w:t>990</w:t>
              </w:r>
            </w:ins>
          </w:p>
        </w:tc>
        <w:tc>
          <w:tcPr>
            <w:tcW w:w="1440" w:type="dxa"/>
            <w:tcBorders>
              <w:top w:val="nil"/>
              <w:left w:val="nil"/>
              <w:bottom w:val="single" w:sz="4" w:space="0" w:color="auto"/>
              <w:right w:val="single" w:sz="4" w:space="0" w:color="auto"/>
            </w:tcBorders>
            <w:shd w:val="clear" w:color="000000" w:fill="FCD5B4"/>
            <w:vAlign w:val="center"/>
            <w:hideMark/>
          </w:tcPr>
          <w:p w14:paraId="4674A435" w14:textId="77777777" w:rsidR="00FE0C5A" w:rsidRPr="008E7381" w:rsidRDefault="00FE0C5A" w:rsidP="00FE0C5A">
            <w:pPr>
              <w:jc w:val="left"/>
              <w:rPr>
                <w:ins w:id="11090" w:author="Erlie Hasam Morfin Zavalza" w:date="2014-11-22T20:48:00Z"/>
                <w:rFonts w:ascii="Perpetua" w:hAnsi="Perpetua"/>
                <w:color w:val="000000"/>
                <w:sz w:val="22"/>
                <w:szCs w:val="36"/>
                <w:lang w:val="es-MX" w:eastAsia="es-MX"/>
                <w:rPrChange w:id="11091" w:author="Erlie Hasam Morfin Zavalza" w:date="2014-11-22T20:48:00Z">
                  <w:rPr>
                    <w:ins w:id="11092" w:author="Erlie Hasam Morfin Zavalza" w:date="2014-11-22T20:48:00Z"/>
                    <w:rFonts w:ascii="Perpetua" w:hAnsi="Perpetua"/>
                    <w:color w:val="000000"/>
                    <w:sz w:val="36"/>
                    <w:szCs w:val="36"/>
                    <w:lang w:val="es-MX" w:eastAsia="es-MX"/>
                  </w:rPr>
                </w:rPrChange>
              </w:rPr>
            </w:pPr>
            <w:ins w:id="11093" w:author="Erlie Hasam Morfin Zavalza" w:date="2014-11-22T20:48:00Z">
              <w:r w:rsidRPr="008E7381">
                <w:rPr>
                  <w:rFonts w:ascii="Perpetua" w:hAnsi="Perpetua"/>
                  <w:color w:val="000000"/>
                  <w:sz w:val="22"/>
                  <w:szCs w:val="36"/>
                  <w:lang w:val="es-MX" w:eastAsia="es-MX"/>
                  <w:rPrChange w:id="11094" w:author="Erlie Hasam Morfin Zavalza" w:date="2014-11-22T20:48:00Z">
                    <w:rPr>
                      <w:rFonts w:ascii="Perpetua" w:hAnsi="Perpetua"/>
                      <w:color w:val="000000"/>
                      <w:sz w:val="36"/>
                      <w:szCs w:val="36"/>
                      <w:lang w:val="es-MX" w:eastAsia="es-MX"/>
                    </w:rPr>
                  </w:rPrChange>
                </w:rPr>
                <w:t>1012</w:t>
              </w:r>
            </w:ins>
          </w:p>
        </w:tc>
        <w:tc>
          <w:tcPr>
            <w:tcW w:w="2440" w:type="dxa"/>
            <w:tcBorders>
              <w:top w:val="nil"/>
              <w:left w:val="nil"/>
              <w:bottom w:val="single" w:sz="4" w:space="0" w:color="auto"/>
              <w:right w:val="single" w:sz="4" w:space="0" w:color="auto"/>
            </w:tcBorders>
            <w:shd w:val="clear" w:color="000000" w:fill="FCD5B4"/>
            <w:vAlign w:val="center"/>
            <w:hideMark/>
          </w:tcPr>
          <w:p w14:paraId="03CC688A" w14:textId="77777777" w:rsidR="00FE0C5A" w:rsidRPr="008E7381" w:rsidRDefault="00FE0C5A" w:rsidP="00FE0C5A">
            <w:pPr>
              <w:jc w:val="center"/>
              <w:rPr>
                <w:ins w:id="11095" w:author="Erlie Hasam Morfin Zavalza" w:date="2014-11-22T20:48:00Z"/>
                <w:rFonts w:ascii="Perpetua" w:hAnsi="Perpetua"/>
                <w:sz w:val="22"/>
                <w:szCs w:val="36"/>
                <w:lang w:val="es-MX" w:eastAsia="es-MX"/>
                <w:rPrChange w:id="11096" w:author="Erlie Hasam Morfin Zavalza" w:date="2014-11-22T20:48:00Z">
                  <w:rPr>
                    <w:ins w:id="11097" w:author="Erlie Hasam Morfin Zavalza" w:date="2014-11-22T20:48:00Z"/>
                    <w:rFonts w:ascii="Perpetua" w:hAnsi="Perpetua"/>
                    <w:sz w:val="36"/>
                    <w:szCs w:val="36"/>
                    <w:lang w:val="es-MX" w:eastAsia="es-MX"/>
                  </w:rPr>
                </w:rPrChange>
              </w:rPr>
            </w:pPr>
            <w:ins w:id="11098" w:author="Erlie Hasam Morfin Zavalza" w:date="2014-11-22T20:48:00Z">
              <w:r w:rsidRPr="008E7381">
                <w:rPr>
                  <w:rFonts w:ascii="Perpetua" w:hAnsi="Perpetua"/>
                  <w:sz w:val="22"/>
                  <w:szCs w:val="36"/>
                  <w:lang w:val="es-MX" w:eastAsia="es-MX"/>
                  <w:rPrChange w:id="11099" w:author="Erlie Hasam Morfin Zavalza" w:date="2014-11-22T20:48:00Z">
                    <w:rPr>
                      <w:rFonts w:ascii="Perpetua" w:hAnsi="Perpetua"/>
                      <w:sz w:val="36"/>
                      <w:szCs w:val="36"/>
                      <w:lang w:val="es-MX" w:eastAsia="es-MX"/>
                    </w:rPr>
                  </w:rPrChange>
                </w:rPr>
                <w:t xml:space="preserve"> $   1,485,000.00 </w:t>
              </w:r>
            </w:ins>
          </w:p>
        </w:tc>
      </w:tr>
      <w:tr w:rsidR="00FE0C5A" w:rsidRPr="008E7381" w14:paraId="10C37EB0" w14:textId="77777777" w:rsidTr="00FE0C5A">
        <w:trPr>
          <w:trHeight w:val="267"/>
          <w:ins w:id="11100" w:author="Erlie Hasam Morfin Zavalza" w:date="2014-11-22T20:48:00Z"/>
        </w:trPr>
        <w:tc>
          <w:tcPr>
            <w:tcW w:w="1600" w:type="dxa"/>
            <w:tcBorders>
              <w:top w:val="nil"/>
              <w:left w:val="single" w:sz="4" w:space="0" w:color="auto"/>
              <w:bottom w:val="single" w:sz="4" w:space="0" w:color="auto"/>
              <w:right w:val="single" w:sz="4" w:space="0" w:color="auto"/>
            </w:tcBorders>
            <w:shd w:val="clear" w:color="000000" w:fill="FCD5B4"/>
            <w:vAlign w:val="center"/>
            <w:hideMark/>
          </w:tcPr>
          <w:p w14:paraId="65100CF0" w14:textId="3F5170D1" w:rsidR="00FE0C5A" w:rsidRPr="008E7381" w:rsidRDefault="00FE0C5A" w:rsidP="00FE0C5A">
            <w:pPr>
              <w:jc w:val="left"/>
              <w:rPr>
                <w:ins w:id="11101" w:author="Erlie Hasam Morfin Zavalza" w:date="2014-11-22T20:48:00Z"/>
                <w:rFonts w:ascii="Perpetua" w:hAnsi="Perpetua"/>
                <w:color w:val="000000"/>
                <w:sz w:val="22"/>
                <w:szCs w:val="36"/>
                <w:lang w:val="es-MX" w:eastAsia="es-MX"/>
                <w:rPrChange w:id="11102" w:author="Erlie Hasam Morfin Zavalza" w:date="2014-11-22T20:48:00Z">
                  <w:rPr>
                    <w:ins w:id="11103" w:author="Erlie Hasam Morfin Zavalza" w:date="2014-11-22T20:48:00Z"/>
                    <w:rFonts w:ascii="Perpetua" w:hAnsi="Perpetua"/>
                    <w:color w:val="000000"/>
                    <w:sz w:val="36"/>
                    <w:szCs w:val="36"/>
                    <w:lang w:val="es-MX" w:eastAsia="es-MX"/>
                  </w:rPr>
                </w:rPrChange>
              </w:rPr>
            </w:pPr>
            <w:ins w:id="11104" w:author="Erlie Hasam Morfin Zavalza" w:date="2014-11-22T20:54:00Z">
              <w:r>
                <w:rPr>
                  <w:rFonts w:ascii="Perpetua" w:hAnsi="Perpetua"/>
                  <w:color w:val="000000"/>
                  <w:sz w:val="22"/>
                  <w:szCs w:val="36"/>
                  <w:lang w:val="es-MX" w:eastAsia="es-MX"/>
                </w:rPr>
                <w:t>Diciembre</w:t>
              </w:r>
            </w:ins>
          </w:p>
        </w:tc>
        <w:tc>
          <w:tcPr>
            <w:tcW w:w="1920" w:type="dxa"/>
            <w:tcBorders>
              <w:top w:val="nil"/>
              <w:left w:val="nil"/>
              <w:bottom w:val="single" w:sz="4" w:space="0" w:color="auto"/>
              <w:right w:val="single" w:sz="4" w:space="0" w:color="auto"/>
            </w:tcBorders>
            <w:shd w:val="clear" w:color="000000" w:fill="FCD5B4"/>
            <w:vAlign w:val="center"/>
            <w:hideMark/>
          </w:tcPr>
          <w:p w14:paraId="33CD509E" w14:textId="77777777" w:rsidR="00FE0C5A" w:rsidRPr="008E7381" w:rsidRDefault="00FE0C5A" w:rsidP="00FE0C5A">
            <w:pPr>
              <w:jc w:val="left"/>
              <w:rPr>
                <w:ins w:id="11105" w:author="Erlie Hasam Morfin Zavalza" w:date="2014-11-22T20:48:00Z"/>
                <w:rFonts w:ascii="Perpetua" w:hAnsi="Perpetua"/>
                <w:color w:val="000000"/>
                <w:sz w:val="22"/>
                <w:szCs w:val="36"/>
                <w:lang w:val="es-MX" w:eastAsia="es-MX"/>
                <w:rPrChange w:id="11106" w:author="Erlie Hasam Morfin Zavalza" w:date="2014-11-22T20:48:00Z">
                  <w:rPr>
                    <w:ins w:id="11107" w:author="Erlie Hasam Morfin Zavalza" w:date="2014-11-22T20:48:00Z"/>
                    <w:rFonts w:ascii="Perpetua" w:hAnsi="Perpetua"/>
                    <w:color w:val="000000"/>
                    <w:sz w:val="36"/>
                    <w:szCs w:val="36"/>
                    <w:lang w:val="es-MX" w:eastAsia="es-MX"/>
                  </w:rPr>
                </w:rPrChange>
              </w:rPr>
            </w:pPr>
            <w:ins w:id="11108" w:author="Erlie Hasam Morfin Zavalza" w:date="2014-11-22T20:48:00Z">
              <w:r w:rsidRPr="008E7381">
                <w:rPr>
                  <w:rFonts w:ascii="Perpetua" w:hAnsi="Perpetua"/>
                  <w:color w:val="000000"/>
                  <w:sz w:val="22"/>
                  <w:szCs w:val="36"/>
                  <w:lang w:val="es-MX" w:eastAsia="es-MX"/>
                  <w:rPrChange w:id="11109" w:author="Erlie Hasam Morfin Zavalza" w:date="2014-11-22T20:48:00Z">
                    <w:rPr>
                      <w:rFonts w:ascii="Perpetua" w:hAnsi="Perpetua"/>
                      <w:color w:val="000000"/>
                      <w:sz w:val="36"/>
                      <w:szCs w:val="36"/>
                      <w:lang w:val="es-MX" w:eastAsia="es-MX"/>
                    </w:rPr>
                  </w:rPrChange>
                </w:rPr>
                <w:t>1500</w:t>
              </w:r>
            </w:ins>
          </w:p>
        </w:tc>
        <w:tc>
          <w:tcPr>
            <w:tcW w:w="1480" w:type="dxa"/>
            <w:tcBorders>
              <w:top w:val="nil"/>
              <w:left w:val="nil"/>
              <w:bottom w:val="single" w:sz="4" w:space="0" w:color="auto"/>
              <w:right w:val="single" w:sz="4" w:space="0" w:color="auto"/>
            </w:tcBorders>
            <w:shd w:val="clear" w:color="000000" w:fill="FCD5B4"/>
            <w:vAlign w:val="center"/>
            <w:hideMark/>
          </w:tcPr>
          <w:p w14:paraId="669A99C8" w14:textId="77777777" w:rsidR="00FE0C5A" w:rsidRPr="008E7381" w:rsidRDefault="00FE0C5A" w:rsidP="00FE0C5A">
            <w:pPr>
              <w:jc w:val="left"/>
              <w:rPr>
                <w:ins w:id="11110" w:author="Erlie Hasam Morfin Zavalza" w:date="2014-11-22T20:48:00Z"/>
                <w:rFonts w:ascii="Perpetua" w:hAnsi="Perpetua"/>
                <w:color w:val="000000"/>
                <w:sz w:val="22"/>
                <w:szCs w:val="36"/>
                <w:lang w:val="es-MX" w:eastAsia="es-MX"/>
                <w:rPrChange w:id="11111" w:author="Erlie Hasam Morfin Zavalza" w:date="2014-11-22T20:48:00Z">
                  <w:rPr>
                    <w:ins w:id="11112" w:author="Erlie Hasam Morfin Zavalza" w:date="2014-11-22T20:48:00Z"/>
                    <w:rFonts w:ascii="Perpetua" w:hAnsi="Perpetua"/>
                    <w:color w:val="000000"/>
                    <w:sz w:val="36"/>
                    <w:szCs w:val="36"/>
                    <w:lang w:val="es-MX" w:eastAsia="es-MX"/>
                  </w:rPr>
                </w:rPrChange>
              </w:rPr>
            </w:pPr>
            <w:ins w:id="11113" w:author="Erlie Hasam Morfin Zavalza" w:date="2014-11-22T20:48:00Z">
              <w:r w:rsidRPr="008E7381">
                <w:rPr>
                  <w:rFonts w:ascii="Perpetua" w:hAnsi="Perpetua"/>
                  <w:color w:val="000000"/>
                  <w:sz w:val="22"/>
                  <w:szCs w:val="36"/>
                  <w:lang w:val="es-MX" w:eastAsia="es-MX"/>
                  <w:rPrChange w:id="11114" w:author="Erlie Hasam Morfin Zavalza" w:date="2014-11-22T20:48:00Z">
                    <w:rPr>
                      <w:rFonts w:ascii="Perpetua" w:hAnsi="Perpetua"/>
                      <w:color w:val="000000"/>
                      <w:sz w:val="36"/>
                      <w:szCs w:val="36"/>
                      <w:lang w:val="es-MX" w:eastAsia="es-MX"/>
                    </w:rPr>
                  </w:rPrChange>
                </w:rPr>
                <w:t>1045</w:t>
              </w:r>
            </w:ins>
          </w:p>
        </w:tc>
        <w:tc>
          <w:tcPr>
            <w:tcW w:w="1440" w:type="dxa"/>
            <w:tcBorders>
              <w:top w:val="nil"/>
              <w:left w:val="nil"/>
              <w:bottom w:val="single" w:sz="4" w:space="0" w:color="auto"/>
              <w:right w:val="single" w:sz="4" w:space="0" w:color="auto"/>
            </w:tcBorders>
            <w:shd w:val="clear" w:color="000000" w:fill="FCD5B4"/>
            <w:vAlign w:val="center"/>
            <w:hideMark/>
          </w:tcPr>
          <w:p w14:paraId="540A8C6F" w14:textId="77777777" w:rsidR="00FE0C5A" w:rsidRPr="008E7381" w:rsidRDefault="00FE0C5A" w:rsidP="00FE0C5A">
            <w:pPr>
              <w:jc w:val="left"/>
              <w:rPr>
                <w:ins w:id="11115" w:author="Erlie Hasam Morfin Zavalza" w:date="2014-11-22T20:48:00Z"/>
                <w:rFonts w:ascii="Perpetua" w:hAnsi="Perpetua"/>
                <w:color w:val="000000"/>
                <w:sz w:val="22"/>
                <w:szCs w:val="36"/>
                <w:lang w:val="es-MX" w:eastAsia="es-MX"/>
                <w:rPrChange w:id="11116" w:author="Erlie Hasam Morfin Zavalza" w:date="2014-11-22T20:48:00Z">
                  <w:rPr>
                    <w:ins w:id="11117" w:author="Erlie Hasam Morfin Zavalza" w:date="2014-11-22T20:48:00Z"/>
                    <w:rFonts w:ascii="Perpetua" w:hAnsi="Perpetua"/>
                    <w:color w:val="000000"/>
                    <w:sz w:val="36"/>
                    <w:szCs w:val="36"/>
                    <w:lang w:val="es-MX" w:eastAsia="es-MX"/>
                  </w:rPr>
                </w:rPrChange>
              </w:rPr>
            </w:pPr>
            <w:ins w:id="11118" w:author="Erlie Hasam Morfin Zavalza" w:date="2014-11-22T20:48:00Z">
              <w:r w:rsidRPr="008E7381">
                <w:rPr>
                  <w:rFonts w:ascii="Perpetua" w:hAnsi="Perpetua"/>
                  <w:color w:val="000000"/>
                  <w:sz w:val="22"/>
                  <w:szCs w:val="36"/>
                  <w:lang w:val="es-MX" w:eastAsia="es-MX"/>
                  <w:rPrChange w:id="11119" w:author="Erlie Hasam Morfin Zavalza" w:date="2014-11-22T20:48:00Z">
                    <w:rPr>
                      <w:rFonts w:ascii="Perpetua" w:hAnsi="Perpetua"/>
                      <w:color w:val="000000"/>
                      <w:sz w:val="36"/>
                      <w:szCs w:val="36"/>
                      <w:lang w:val="es-MX" w:eastAsia="es-MX"/>
                    </w:rPr>
                  </w:rPrChange>
                </w:rPr>
                <w:t>1067</w:t>
              </w:r>
            </w:ins>
          </w:p>
        </w:tc>
        <w:tc>
          <w:tcPr>
            <w:tcW w:w="2440" w:type="dxa"/>
            <w:tcBorders>
              <w:top w:val="nil"/>
              <w:left w:val="nil"/>
              <w:bottom w:val="single" w:sz="4" w:space="0" w:color="auto"/>
              <w:right w:val="single" w:sz="4" w:space="0" w:color="auto"/>
            </w:tcBorders>
            <w:shd w:val="clear" w:color="000000" w:fill="FCD5B4"/>
            <w:vAlign w:val="center"/>
            <w:hideMark/>
          </w:tcPr>
          <w:p w14:paraId="33BA650D" w14:textId="77777777" w:rsidR="00FE0C5A" w:rsidRPr="008E7381" w:rsidRDefault="00FE0C5A" w:rsidP="00FE0C5A">
            <w:pPr>
              <w:jc w:val="center"/>
              <w:rPr>
                <w:ins w:id="11120" w:author="Erlie Hasam Morfin Zavalza" w:date="2014-11-22T20:48:00Z"/>
                <w:rFonts w:ascii="Perpetua" w:hAnsi="Perpetua"/>
                <w:sz w:val="22"/>
                <w:szCs w:val="36"/>
                <w:lang w:val="es-MX" w:eastAsia="es-MX"/>
                <w:rPrChange w:id="11121" w:author="Erlie Hasam Morfin Zavalza" w:date="2014-11-22T20:48:00Z">
                  <w:rPr>
                    <w:ins w:id="11122" w:author="Erlie Hasam Morfin Zavalza" w:date="2014-11-22T20:48:00Z"/>
                    <w:rFonts w:ascii="Perpetua" w:hAnsi="Perpetua"/>
                    <w:sz w:val="36"/>
                    <w:szCs w:val="36"/>
                    <w:lang w:val="es-MX" w:eastAsia="es-MX"/>
                  </w:rPr>
                </w:rPrChange>
              </w:rPr>
            </w:pPr>
            <w:ins w:id="11123" w:author="Erlie Hasam Morfin Zavalza" w:date="2014-11-22T20:48:00Z">
              <w:r w:rsidRPr="008E7381">
                <w:rPr>
                  <w:rFonts w:ascii="Perpetua" w:hAnsi="Perpetua"/>
                  <w:sz w:val="22"/>
                  <w:szCs w:val="36"/>
                  <w:lang w:val="es-MX" w:eastAsia="es-MX"/>
                  <w:rPrChange w:id="11124" w:author="Erlie Hasam Morfin Zavalza" w:date="2014-11-22T20:48:00Z">
                    <w:rPr>
                      <w:rFonts w:ascii="Perpetua" w:hAnsi="Perpetua"/>
                      <w:sz w:val="36"/>
                      <w:szCs w:val="36"/>
                      <w:lang w:val="es-MX" w:eastAsia="es-MX"/>
                    </w:rPr>
                  </w:rPrChange>
                </w:rPr>
                <w:t xml:space="preserve"> $   1,567,500.00 </w:t>
              </w:r>
            </w:ins>
          </w:p>
        </w:tc>
      </w:tr>
      <w:tr w:rsidR="008E7381" w:rsidRPr="008E7381" w14:paraId="56F68DA0" w14:textId="77777777" w:rsidTr="008E7381">
        <w:trPr>
          <w:trHeight w:val="495"/>
          <w:ins w:id="11125" w:author="Erlie Hasam Morfin Zavalza" w:date="2014-11-22T20:48:00Z"/>
        </w:trPr>
        <w:tc>
          <w:tcPr>
            <w:tcW w:w="1600" w:type="dxa"/>
            <w:tcBorders>
              <w:top w:val="nil"/>
              <w:left w:val="nil"/>
              <w:bottom w:val="nil"/>
              <w:right w:val="nil"/>
            </w:tcBorders>
            <w:shd w:val="clear" w:color="auto" w:fill="auto"/>
            <w:noWrap/>
            <w:vAlign w:val="bottom"/>
            <w:hideMark/>
          </w:tcPr>
          <w:p w14:paraId="36DFED0C" w14:textId="77777777" w:rsidR="008E7381" w:rsidRPr="008E7381" w:rsidRDefault="008E7381" w:rsidP="008E7381">
            <w:pPr>
              <w:jc w:val="center"/>
              <w:rPr>
                <w:ins w:id="11126" w:author="Erlie Hasam Morfin Zavalza" w:date="2014-11-22T20:48:00Z"/>
                <w:rFonts w:ascii="Perpetua" w:hAnsi="Perpetua"/>
                <w:sz w:val="22"/>
                <w:szCs w:val="36"/>
                <w:lang w:val="es-MX" w:eastAsia="es-MX"/>
                <w:rPrChange w:id="11127" w:author="Erlie Hasam Morfin Zavalza" w:date="2014-11-22T20:48:00Z">
                  <w:rPr>
                    <w:ins w:id="11128" w:author="Erlie Hasam Morfin Zavalza" w:date="2014-11-22T20:48:00Z"/>
                    <w:rFonts w:ascii="Perpetua" w:hAnsi="Perpetua"/>
                    <w:sz w:val="36"/>
                    <w:szCs w:val="36"/>
                    <w:lang w:val="es-MX" w:eastAsia="es-MX"/>
                  </w:rPr>
                </w:rPrChange>
              </w:rPr>
            </w:pPr>
          </w:p>
        </w:tc>
        <w:tc>
          <w:tcPr>
            <w:tcW w:w="1920" w:type="dxa"/>
            <w:tcBorders>
              <w:top w:val="nil"/>
              <w:left w:val="single" w:sz="4" w:space="0" w:color="auto"/>
              <w:bottom w:val="single" w:sz="4" w:space="0" w:color="auto"/>
              <w:right w:val="single" w:sz="4" w:space="0" w:color="auto"/>
            </w:tcBorders>
            <w:shd w:val="clear" w:color="000000" w:fill="E26B0A"/>
            <w:vAlign w:val="center"/>
            <w:hideMark/>
          </w:tcPr>
          <w:p w14:paraId="4795A74C" w14:textId="77777777" w:rsidR="008E7381" w:rsidRPr="008E7381" w:rsidRDefault="008E7381" w:rsidP="008E7381">
            <w:pPr>
              <w:jc w:val="left"/>
              <w:rPr>
                <w:ins w:id="11129" w:author="Erlie Hasam Morfin Zavalza" w:date="2014-11-22T20:48:00Z"/>
                <w:rFonts w:ascii="Perpetua" w:hAnsi="Perpetua"/>
                <w:b/>
                <w:bCs/>
                <w:color w:val="000000"/>
                <w:sz w:val="22"/>
                <w:szCs w:val="36"/>
                <w:lang w:val="es-MX" w:eastAsia="es-MX"/>
                <w:rPrChange w:id="11130" w:author="Erlie Hasam Morfin Zavalza" w:date="2014-11-22T20:48:00Z">
                  <w:rPr>
                    <w:ins w:id="11131" w:author="Erlie Hasam Morfin Zavalza" w:date="2014-11-22T20:48:00Z"/>
                    <w:rFonts w:ascii="Perpetua" w:hAnsi="Perpetua"/>
                    <w:b/>
                    <w:bCs/>
                    <w:color w:val="000000"/>
                    <w:sz w:val="36"/>
                    <w:szCs w:val="36"/>
                    <w:lang w:val="es-MX" w:eastAsia="es-MX"/>
                  </w:rPr>
                </w:rPrChange>
              </w:rPr>
            </w:pPr>
            <w:ins w:id="11132" w:author="Erlie Hasam Morfin Zavalza" w:date="2014-11-22T20:48:00Z">
              <w:r w:rsidRPr="008E7381">
                <w:rPr>
                  <w:rFonts w:ascii="Perpetua" w:hAnsi="Perpetua"/>
                  <w:b/>
                  <w:bCs/>
                  <w:color w:val="000000"/>
                  <w:sz w:val="22"/>
                  <w:szCs w:val="36"/>
                  <w:lang w:val="es-MX" w:eastAsia="es-MX"/>
                  <w:rPrChange w:id="11133" w:author="Erlie Hasam Morfin Zavalza" w:date="2014-11-22T20:48:00Z">
                    <w:rPr>
                      <w:rFonts w:ascii="Perpetua" w:hAnsi="Perpetua"/>
                      <w:b/>
                      <w:bCs/>
                      <w:color w:val="000000"/>
                      <w:sz w:val="36"/>
                      <w:szCs w:val="36"/>
                      <w:lang w:val="es-MX" w:eastAsia="es-MX"/>
                    </w:rPr>
                  </w:rPrChange>
                </w:rPr>
                <w:t>Totales</w:t>
              </w:r>
            </w:ins>
          </w:p>
        </w:tc>
        <w:tc>
          <w:tcPr>
            <w:tcW w:w="1480" w:type="dxa"/>
            <w:tcBorders>
              <w:top w:val="nil"/>
              <w:left w:val="nil"/>
              <w:bottom w:val="single" w:sz="4" w:space="0" w:color="auto"/>
              <w:right w:val="single" w:sz="4" w:space="0" w:color="auto"/>
            </w:tcBorders>
            <w:shd w:val="clear" w:color="000000" w:fill="E26B0A"/>
            <w:vAlign w:val="center"/>
            <w:hideMark/>
          </w:tcPr>
          <w:p w14:paraId="533FE274" w14:textId="77777777" w:rsidR="008E7381" w:rsidRPr="008E7381" w:rsidRDefault="008E7381" w:rsidP="008E7381">
            <w:pPr>
              <w:jc w:val="right"/>
              <w:rPr>
                <w:ins w:id="11134" w:author="Erlie Hasam Morfin Zavalza" w:date="2014-11-22T20:48:00Z"/>
                <w:rFonts w:ascii="Perpetua" w:hAnsi="Perpetua"/>
                <w:b/>
                <w:bCs/>
                <w:color w:val="000000"/>
                <w:sz w:val="22"/>
                <w:szCs w:val="36"/>
                <w:lang w:val="es-MX" w:eastAsia="es-MX"/>
                <w:rPrChange w:id="11135" w:author="Erlie Hasam Morfin Zavalza" w:date="2014-11-22T20:48:00Z">
                  <w:rPr>
                    <w:ins w:id="11136" w:author="Erlie Hasam Morfin Zavalza" w:date="2014-11-22T20:48:00Z"/>
                    <w:rFonts w:ascii="Perpetua" w:hAnsi="Perpetua"/>
                    <w:b/>
                    <w:bCs/>
                    <w:color w:val="000000"/>
                    <w:sz w:val="36"/>
                    <w:szCs w:val="36"/>
                    <w:lang w:val="es-MX" w:eastAsia="es-MX"/>
                  </w:rPr>
                </w:rPrChange>
              </w:rPr>
            </w:pPr>
            <w:ins w:id="11137" w:author="Erlie Hasam Morfin Zavalza" w:date="2014-11-22T20:48:00Z">
              <w:r w:rsidRPr="008E7381">
                <w:rPr>
                  <w:rFonts w:ascii="Perpetua" w:hAnsi="Perpetua"/>
                  <w:b/>
                  <w:bCs/>
                  <w:color w:val="000000"/>
                  <w:sz w:val="22"/>
                  <w:szCs w:val="36"/>
                  <w:lang w:val="es-MX" w:eastAsia="es-MX"/>
                  <w:rPrChange w:id="11138" w:author="Erlie Hasam Morfin Zavalza" w:date="2014-11-22T20:48:00Z">
                    <w:rPr>
                      <w:rFonts w:ascii="Perpetua" w:hAnsi="Perpetua"/>
                      <w:b/>
                      <w:bCs/>
                      <w:color w:val="000000"/>
                      <w:sz w:val="36"/>
                      <w:szCs w:val="36"/>
                      <w:lang w:val="es-MX" w:eastAsia="es-MX"/>
                    </w:rPr>
                  </w:rPrChange>
                </w:rPr>
                <w:t>12364</w:t>
              </w:r>
            </w:ins>
          </w:p>
        </w:tc>
        <w:tc>
          <w:tcPr>
            <w:tcW w:w="1440" w:type="dxa"/>
            <w:tcBorders>
              <w:top w:val="nil"/>
              <w:left w:val="nil"/>
              <w:bottom w:val="single" w:sz="4" w:space="0" w:color="auto"/>
              <w:right w:val="single" w:sz="4" w:space="0" w:color="auto"/>
            </w:tcBorders>
            <w:shd w:val="clear" w:color="000000" w:fill="E26B0A"/>
            <w:vAlign w:val="center"/>
            <w:hideMark/>
          </w:tcPr>
          <w:p w14:paraId="54DF5FCB" w14:textId="77777777" w:rsidR="008E7381" w:rsidRPr="008E7381" w:rsidRDefault="008E7381" w:rsidP="008E7381">
            <w:pPr>
              <w:jc w:val="right"/>
              <w:rPr>
                <w:ins w:id="11139" w:author="Erlie Hasam Morfin Zavalza" w:date="2014-11-22T20:48:00Z"/>
                <w:rFonts w:ascii="Perpetua" w:hAnsi="Perpetua"/>
                <w:b/>
                <w:bCs/>
                <w:color w:val="000000"/>
                <w:sz w:val="22"/>
                <w:szCs w:val="36"/>
                <w:lang w:val="es-MX" w:eastAsia="es-MX"/>
                <w:rPrChange w:id="11140" w:author="Erlie Hasam Morfin Zavalza" w:date="2014-11-22T20:48:00Z">
                  <w:rPr>
                    <w:ins w:id="11141" w:author="Erlie Hasam Morfin Zavalza" w:date="2014-11-22T20:48:00Z"/>
                    <w:rFonts w:ascii="Perpetua" w:hAnsi="Perpetua"/>
                    <w:b/>
                    <w:bCs/>
                    <w:color w:val="000000"/>
                    <w:sz w:val="36"/>
                    <w:szCs w:val="36"/>
                    <w:lang w:val="es-MX" w:eastAsia="es-MX"/>
                  </w:rPr>
                </w:rPrChange>
              </w:rPr>
            </w:pPr>
            <w:ins w:id="11142" w:author="Erlie Hasam Morfin Zavalza" w:date="2014-11-22T20:48:00Z">
              <w:r w:rsidRPr="008E7381">
                <w:rPr>
                  <w:rFonts w:ascii="Perpetua" w:hAnsi="Perpetua"/>
                  <w:b/>
                  <w:bCs/>
                  <w:color w:val="000000"/>
                  <w:sz w:val="22"/>
                  <w:szCs w:val="36"/>
                  <w:lang w:val="es-MX" w:eastAsia="es-MX"/>
                  <w:rPrChange w:id="11143" w:author="Erlie Hasam Morfin Zavalza" w:date="2014-11-22T20:48:00Z">
                    <w:rPr>
                      <w:rFonts w:ascii="Perpetua" w:hAnsi="Perpetua"/>
                      <w:b/>
                      <w:bCs/>
                      <w:color w:val="000000"/>
                      <w:sz w:val="36"/>
                      <w:szCs w:val="36"/>
                      <w:lang w:val="es-MX" w:eastAsia="es-MX"/>
                    </w:rPr>
                  </w:rPrChange>
                </w:rPr>
                <w:t>12925</w:t>
              </w:r>
            </w:ins>
          </w:p>
        </w:tc>
        <w:tc>
          <w:tcPr>
            <w:tcW w:w="2440" w:type="dxa"/>
            <w:tcBorders>
              <w:top w:val="nil"/>
              <w:left w:val="nil"/>
              <w:bottom w:val="single" w:sz="4" w:space="0" w:color="auto"/>
              <w:right w:val="single" w:sz="4" w:space="0" w:color="auto"/>
            </w:tcBorders>
            <w:shd w:val="clear" w:color="000000" w:fill="E26B0A"/>
            <w:vAlign w:val="center"/>
            <w:hideMark/>
          </w:tcPr>
          <w:p w14:paraId="186ADEEB" w14:textId="77777777" w:rsidR="008E7381" w:rsidRPr="008E7381" w:rsidRDefault="008E7381" w:rsidP="008E7381">
            <w:pPr>
              <w:jc w:val="center"/>
              <w:rPr>
                <w:ins w:id="11144" w:author="Erlie Hasam Morfin Zavalza" w:date="2014-11-22T20:48:00Z"/>
                <w:rFonts w:ascii="Perpetua" w:hAnsi="Perpetua"/>
                <w:b/>
                <w:bCs/>
                <w:sz w:val="22"/>
                <w:szCs w:val="36"/>
                <w:lang w:val="es-MX" w:eastAsia="es-MX"/>
                <w:rPrChange w:id="11145" w:author="Erlie Hasam Morfin Zavalza" w:date="2014-11-22T20:48:00Z">
                  <w:rPr>
                    <w:ins w:id="11146" w:author="Erlie Hasam Morfin Zavalza" w:date="2014-11-22T20:48:00Z"/>
                    <w:rFonts w:ascii="Perpetua" w:hAnsi="Perpetua"/>
                    <w:b/>
                    <w:bCs/>
                    <w:sz w:val="36"/>
                    <w:szCs w:val="36"/>
                    <w:lang w:val="es-MX" w:eastAsia="es-MX"/>
                  </w:rPr>
                </w:rPrChange>
              </w:rPr>
            </w:pPr>
            <w:ins w:id="11147" w:author="Erlie Hasam Morfin Zavalza" w:date="2014-11-22T20:48:00Z">
              <w:r w:rsidRPr="008E7381">
                <w:rPr>
                  <w:rFonts w:ascii="Perpetua" w:hAnsi="Perpetua"/>
                  <w:b/>
                  <w:bCs/>
                  <w:sz w:val="22"/>
                  <w:szCs w:val="36"/>
                  <w:lang w:val="es-MX" w:eastAsia="es-MX"/>
                  <w:rPrChange w:id="11148" w:author="Erlie Hasam Morfin Zavalza" w:date="2014-11-22T20:48:00Z">
                    <w:rPr>
                      <w:rFonts w:ascii="Perpetua" w:hAnsi="Perpetua"/>
                      <w:b/>
                      <w:bCs/>
                      <w:sz w:val="36"/>
                      <w:szCs w:val="36"/>
                      <w:lang w:val="es-MX" w:eastAsia="es-MX"/>
                    </w:rPr>
                  </w:rPrChange>
                </w:rPr>
                <w:t xml:space="preserve"> $ 18,546,000.00 </w:t>
              </w:r>
            </w:ins>
          </w:p>
        </w:tc>
      </w:tr>
    </w:tbl>
    <w:p w14:paraId="725F2D70" w14:textId="48B761D8" w:rsidR="00CD0196" w:rsidRDefault="00CD0196">
      <w:pPr>
        <w:rPr>
          <w:ins w:id="11149" w:author="Erlie Hasam Morfin Zavalza" w:date="2014-11-23T11:07:00Z"/>
          <w:lang w:val="es-MX"/>
        </w:rPr>
      </w:pPr>
    </w:p>
    <w:p w14:paraId="3E316520" w14:textId="77777777" w:rsidR="00CD0196" w:rsidRDefault="00CD0196">
      <w:pPr>
        <w:spacing w:after="160" w:line="259" w:lineRule="auto"/>
        <w:jc w:val="left"/>
        <w:rPr>
          <w:ins w:id="11150" w:author="Erlie Hasam Morfin Zavalza" w:date="2014-11-23T11:07:00Z"/>
          <w:lang w:val="es-MX"/>
        </w:rPr>
      </w:pPr>
      <w:ins w:id="11151" w:author="Erlie Hasam Morfin Zavalza" w:date="2014-11-23T11:07:00Z">
        <w:r>
          <w:rPr>
            <w:lang w:val="es-MX"/>
          </w:rPr>
          <w:br w:type="page"/>
        </w:r>
      </w:ins>
    </w:p>
    <w:p w14:paraId="71CC6123" w14:textId="77777777" w:rsidR="003E5E9A" w:rsidRDefault="003E5E9A">
      <w:pPr>
        <w:rPr>
          <w:ins w:id="11152" w:author="Erlie Hasam Morfin Zavalza" w:date="2014-11-22T20:32:00Z"/>
          <w:lang w:val="es-MX"/>
        </w:rPr>
        <w:pPrChange w:id="11153" w:author="Erlie Hasam Morfin Zavalza" w:date="2014-11-22T20:31:00Z">
          <w:pPr>
            <w:pStyle w:val="Ttulo3"/>
          </w:pPr>
        </w:pPrChange>
      </w:pPr>
    </w:p>
    <w:p w14:paraId="629025C2" w14:textId="0122368F" w:rsidR="003E5E9A" w:rsidRDefault="003E5E9A">
      <w:pPr>
        <w:rPr>
          <w:ins w:id="11154" w:author="Erlie Hasam Morfin Zavalza" w:date="2014-11-22T20:33:00Z"/>
          <w:lang w:val="es-MX"/>
        </w:rPr>
        <w:pPrChange w:id="11155" w:author="Erlie Hasam Morfin Zavalza" w:date="2014-11-22T20:31:00Z">
          <w:pPr>
            <w:pStyle w:val="Ttulo3"/>
          </w:pPr>
        </w:pPrChange>
      </w:pPr>
      <w:ins w:id="11156" w:author="Erlie Hasam Morfin Zavalza" w:date="2014-11-22T20:32:00Z">
        <w:r w:rsidRPr="00983864">
          <w:rPr>
            <w:b/>
            <w:lang w:val="es-MX"/>
            <w:rPrChange w:id="11157" w:author="Erlie Hasam Morfin Zavalza" w:date="2014-11-22T21:10:00Z">
              <w:rPr>
                <w:lang w:val="es-MX"/>
              </w:rPr>
            </w:rPrChange>
          </w:rPr>
          <w:t>Año</w:t>
        </w:r>
      </w:ins>
      <w:ins w:id="11158" w:author="Erlie Hasam Morfin Zavalza" w:date="2014-11-22T20:33:00Z">
        <w:r w:rsidRPr="00983864">
          <w:rPr>
            <w:b/>
            <w:lang w:val="es-MX"/>
            <w:rPrChange w:id="11159" w:author="Erlie Hasam Morfin Zavalza" w:date="2014-11-22T21:10:00Z">
              <w:rPr>
                <w:lang w:val="es-MX"/>
              </w:rPr>
            </w:rPrChange>
          </w:rPr>
          <w:t xml:space="preserve"> </w:t>
        </w:r>
      </w:ins>
      <w:ins w:id="11160" w:author="Erlie Hasam Morfin Zavalza" w:date="2014-11-22T20:32:00Z">
        <w:r w:rsidRPr="00983864">
          <w:rPr>
            <w:b/>
            <w:lang w:val="es-MX"/>
            <w:rPrChange w:id="11161" w:author="Erlie Hasam Morfin Zavalza" w:date="2014-11-22T21:10:00Z">
              <w:rPr>
                <w:lang w:val="es-MX"/>
              </w:rPr>
            </w:rPrChange>
          </w:rPr>
          <w:t>2018</w:t>
        </w:r>
      </w:ins>
      <w:ins w:id="11162" w:author="Erlie Hasam Morfin Zavalza" w:date="2014-11-22T20:41:00Z">
        <w:r w:rsidRPr="00983864">
          <w:rPr>
            <w:b/>
            <w:lang w:val="es-MX"/>
            <w:rPrChange w:id="11163" w:author="Erlie Hasam Morfin Zavalza" w:date="2014-11-22T21:10:00Z">
              <w:rPr>
                <w:lang w:val="es-MX"/>
              </w:rPr>
            </w:rPrChange>
          </w:rPr>
          <w:t>:</w:t>
        </w:r>
      </w:ins>
      <w:ins w:id="11164" w:author="Erlie Hasam Morfin Zavalza" w:date="2014-11-22T20:42:00Z">
        <w:r w:rsidRPr="003E5E9A">
          <w:rPr>
            <w:lang w:val="es-MX"/>
          </w:rPr>
          <w:t xml:space="preserve"> </w:t>
        </w:r>
        <w:r>
          <w:rPr>
            <w:lang w:val="es-MX"/>
          </w:rPr>
          <w:t>Se asumió un incremento en la oferta y demanda respecto del año 201</w:t>
        </w:r>
        <w:r w:rsidR="008E7381">
          <w:rPr>
            <w:lang w:val="es-MX"/>
          </w:rPr>
          <w:t>7</w:t>
        </w:r>
        <w:r>
          <w:rPr>
            <w:lang w:val="es-MX"/>
          </w:rPr>
          <w:t xml:space="preserve"> del</w:t>
        </w:r>
        <w:r w:rsidR="008E7381">
          <w:rPr>
            <w:lang w:val="es-MX"/>
          </w:rPr>
          <w:t xml:space="preserve"> 15</w:t>
        </w:r>
        <w:r>
          <w:rPr>
            <w:lang w:val="es-MX"/>
          </w:rPr>
          <w:t>%.</w:t>
        </w:r>
      </w:ins>
    </w:p>
    <w:tbl>
      <w:tblPr>
        <w:tblW w:w="9067" w:type="dxa"/>
        <w:tblCellMar>
          <w:left w:w="70" w:type="dxa"/>
          <w:right w:w="70" w:type="dxa"/>
        </w:tblCellMar>
        <w:tblLook w:val="04A0" w:firstRow="1" w:lastRow="0" w:firstColumn="1" w:lastColumn="0" w:noHBand="0" w:noVBand="1"/>
        <w:tblPrChange w:id="11165" w:author="Erlie Hasam Morfin Zavalza" w:date="2014-11-22T20:59:00Z">
          <w:tblPr>
            <w:tblW w:w="14040" w:type="dxa"/>
            <w:tblCellMar>
              <w:left w:w="70" w:type="dxa"/>
              <w:right w:w="70" w:type="dxa"/>
            </w:tblCellMar>
            <w:tblLook w:val="04A0" w:firstRow="1" w:lastRow="0" w:firstColumn="1" w:lastColumn="0" w:noHBand="0" w:noVBand="1"/>
          </w:tblPr>
        </w:tblPrChange>
      </w:tblPr>
      <w:tblGrid>
        <w:gridCol w:w="1048"/>
        <w:gridCol w:w="1186"/>
        <w:gridCol w:w="1277"/>
        <w:gridCol w:w="1354"/>
        <w:gridCol w:w="1291"/>
        <w:gridCol w:w="1342"/>
        <w:gridCol w:w="1569"/>
        <w:tblGridChange w:id="11166">
          <w:tblGrid>
            <w:gridCol w:w="1580"/>
            <w:gridCol w:w="1720"/>
            <w:gridCol w:w="1540"/>
            <w:gridCol w:w="1600"/>
            <w:gridCol w:w="2680"/>
            <w:gridCol w:w="2460"/>
            <w:gridCol w:w="2460"/>
          </w:tblGrid>
        </w:tblGridChange>
      </w:tblGrid>
      <w:tr w:rsidR="00FE0C5A" w:rsidRPr="00FE0C5A" w14:paraId="66A218EB" w14:textId="77777777" w:rsidTr="00FE0C5A">
        <w:trPr>
          <w:trHeight w:val="352"/>
          <w:ins w:id="11167" w:author="Erlie Hasam Morfin Zavalza" w:date="2014-11-22T20:55:00Z"/>
          <w:trPrChange w:id="11168" w:author="Erlie Hasam Morfin Zavalza" w:date="2014-11-22T20:59:00Z">
            <w:trPr>
              <w:trHeight w:val="495"/>
            </w:trPr>
          </w:trPrChange>
        </w:trPr>
        <w:tc>
          <w:tcPr>
            <w:tcW w:w="9067" w:type="dxa"/>
            <w:gridSpan w:val="7"/>
            <w:tcBorders>
              <w:top w:val="single" w:sz="4" w:space="0" w:color="auto"/>
              <w:left w:val="single" w:sz="4" w:space="0" w:color="auto"/>
              <w:bottom w:val="single" w:sz="4" w:space="0" w:color="auto"/>
              <w:right w:val="single" w:sz="4" w:space="0" w:color="auto"/>
            </w:tcBorders>
            <w:shd w:val="clear" w:color="000000" w:fill="D34817"/>
            <w:vAlign w:val="center"/>
            <w:hideMark/>
            <w:tcPrChange w:id="11169" w:author="Erlie Hasam Morfin Zavalza" w:date="2014-11-22T20:59:00Z">
              <w:tcPr>
                <w:tcW w:w="14040" w:type="dxa"/>
                <w:gridSpan w:val="7"/>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5783640D" w14:textId="77777777" w:rsidR="00FE0C5A" w:rsidRPr="00FE0C5A" w:rsidRDefault="00FE0C5A" w:rsidP="00FE0C5A">
            <w:pPr>
              <w:jc w:val="center"/>
              <w:rPr>
                <w:ins w:id="11170" w:author="Erlie Hasam Morfin Zavalza" w:date="2014-11-22T20:55:00Z"/>
                <w:rFonts w:ascii="Perpetua" w:hAnsi="Perpetua"/>
                <w:b/>
                <w:bCs/>
                <w:color w:val="FFFFFF"/>
                <w:sz w:val="22"/>
                <w:szCs w:val="32"/>
                <w:lang w:val="es-MX" w:eastAsia="es-MX"/>
                <w:rPrChange w:id="11171" w:author="Erlie Hasam Morfin Zavalza" w:date="2014-11-22T20:56:00Z">
                  <w:rPr>
                    <w:ins w:id="11172" w:author="Erlie Hasam Morfin Zavalza" w:date="2014-11-22T20:55:00Z"/>
                    <w:rFonts w:ascii="Perpetua" w:hAnsi="Perpetua"/>
                    <w:b/>
                    <w:bCs/>
                    <w:color w:val="FFFFFF"/>
                    <w:sz w:val="32"/>
                    <w:szCs w:val="32"/>
                    <w:lang w:val="es-MX" w:eastAsia="es-MX"/>
                  </w:rPr>
                </w:rPrChange>
              </w:rPr>
            </w:pPr>
            <w:ins w:id="11173" w:author="Erlie Hasam Morfin Zavalza" w:date="2014-11-22T20:55:00Z">
              <w:r w:rsidRPr="00FE0C5A">
                <w:rPr>
                  <w:rFonts w:ascii="Perpetua" w:hAnsi="Perpetua"/>
                  <w:b/>
                  <w:bCs/>
                  <w:color w:val="FFFFFF"/>
                  <w:sz w:val="28"/>
                  <w:szCs w:val="32"/>
                  <w:lang w:val="es-MX" w:eastAsia="es-MX"/>
                  <w:rPrChange w:id="11174" w:author="Erlie Hasam Morfin Zavalza" w:date="2014-11-22T20:56:00Z">
                    <w:rPr>
                      <w:rFonts w:ascii="Perpetua" w:hAnsi="Perpetua"/>
                      <w:b/>
                      <w:bCs/>
                      <w:color w:val="FFFFFF"/>
                      <w:sz w:val="32"/>
                      <w:szCs w:val="32"/>
                      <w:lang w:val="es-MX" w:eastAsia="es-MX"/>
                    </w:rPr>
                  </w:rPrChange>
                </w:rPr>
                <w:t>Oferta y Demanda de Empandas 2018</w:t>
              </w:r>
            </w:ins>
          </w:p>
        </w:tc>
      </w:tr>
      <w:tr w:rsidR="00FE0C5A" w:rsidRPr="00FE0C5A" w14:paraId="1AED7284" w14:textId="77777777" w:rsidTr="00FE0C5A">
        <w:trPr>
          <w:trHeight w:val="555"/>
          <w:ins w:id="11175" w:author="Erlie Hasam Morfin Zavalza" w:date="2014-11-22T20:55:00Z"/>
          <w:trPrChange w:id="11176" w:author="Erlie Hasam Morfin Zavalza" w:date="2014-11-22T20:59:00Z">
            <w:trPr>
              <w:trHeight w:val="1140"/>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11177" w:author="Erlie Hasam Morfin Zavalza" w:date="2014-11-22T20:59:00Z">
              <w:tcPr>
                <w:tcW w:w="1580" w:type="dxa"/>
                <w:tcBorders>
                  <w:top w:val="nil"/>
                  <w:left w:val="single" w:sz="4" w:space="0" w:color="auto"/>
                  <w:bottom w:val="single" w:sz="4" w:space="0" w:color="auto"/>
                  <w:right w:val="single" w:sz="4" w:space="0" w:color="auto"/>
                </w:tcBorders>
                <w:shd w:val="clear" w:color="000000" w:fill="EFCFCC"/>
                <w:vAlign w:val="center"/>
                <w:hideMark/>
              </w:tcPr>
            </w:tcPrChange>
          </w:tcPr>
          <w:p w14:paraId="73A2D32C" w14:textId="77777777" w:rsidR="00FE0C5A" w:rsidRPr="00FE0C5A" w:rsidRDefault="00FE0C5A" w:rsidP="00FE0C5A">
            <w:pPr>
              <w:jc w:val="center"/>
              <w:rPr>
                <w:ins w:id="11178" w:author="Erlie Hasam Morfin Zavalza" w:date="2014-11-22T20:55:00Z"/>
                <w:rFonts w:ascii="Perpetua" w:hAnsi="Perpetua"/>
                <w:b/>
                <w:bCs/>
                <w:color w:val="000000"/>
                <w:sz w:val="22"/>
                <w:szCs w:val="32"/>
                <w:lang w:val="es-MX" w:eastAsia="es-MX"/>
                <w:rPrChange w:id="11179" w:author="Erlie Hasam Morfin Zavalza" w:date="2014-11-22T20:56:00Z">
                  <w:rPr>
                    <w:ins w:id="11180" w:author="Erlie Hasam Morfin Zavalza" w:date="2014-11-22T20:55:00Z"/>
                    <w:rFonts w:ascii="Perpetua" w:hAnsi="Perpetua"/>
                    <w:b/>
                    <w:bCs/>
                    <w:color w:val="000000"/>
                    <w:sz w:val="32"/>
                    <w:szCs w:val="32"/>
                    <w:lang w:val="es-MX" w:eastAsia="es-MX"/>
                  </w:rPr>
                </w:rPrChange>
              </w:rPr>
            </w:pPr>
            <w:ins w:id="11181" w:author="Erlie Hasam Morfin Zavalza" w:date="2014-11-22T20:55:00Z">
              <w:r w:rsidRPr="00FE0C5A">
                <w:rPr>
                  <w:rFonts w:ascii="Perpetua" w:hAnsi="Perpetua"/>
                  <w:b/>
                  <w:bCs/>
                  <w:color w:val="000000"/>
                  <w:sz w:val="22"/>
                  <w:szCs w:val="32"/>
                  <w:lang w:val="es-MX" w:eastAsia="es-MX"/>
                  <w:rPrChange w:id="11182" w:author="Erlie Hasam Morfin Zavalza" w:date="2014-11-22T20:56:00Z">
                    <w:rPr>
                      <w:rFonts w:ascii="Perpetua" w:hAnsi="Perpetua"/>
                      <w:b/>
                      <w:bCs/>
                      <w:color w:val="000000"/>
                      <w:sz w:val="32"/>
                      <w:szCs w:val="32"/>
                      <w:lang w:val="es-MX" w:eastAsia="es-MX"/>
                    </w:rPr>
                  </w:rPrChange>
                </w:rPr>
                <w:t>Fecha</w:t>
              </w:r>
            </w:ins>
          </w:p>
        </w:tc>
        <w:tc>
          <w:tcPr>
            <w:tcW w:w="0" w:type="auto"/>
            <w:tcBorders>
              <w:top w:val="nil"/>
              <w:left w:val="nil"/>
              <w:bottom w:val="single" w:sz="4" w:space="0" w:color="auto"/>
              <w:right w:val="single" w:sz="4" w:space="0" w:color="auto"/>
            </w:tcBorders>
            <w:shd w:val="clear" w:color="000000" w:fill="EFCFCC"/>
            <w:vAlign w:val="center"/>
            <w:hideMark/>
            <w:tcPrChange w:id="11183" w:author="Erlie Hasam Morfin Zavalza" w:date="2014-11-22T20:59:00Z">
              <w:tcPr>
                <w:tcW w:w="1720" w:type="dxa"/>
                <w:tcBorders>
                  <w:top w:val="nil"/>
                  <w:left w:val="nil"/>
                  <w:bottom w:val="single" w:sz="4" w:space="0" w:color="auto"/>
                  <w:right w:val="single" w:sz="4" w:space="0" w:color="auto"/>
                </w:tcBorders>
                <w:shd w:val="clear" w:color="000000" w:fill="EFCFCC"/>
                <w:vAlign w:val="center"/>
                <w:hideMark/>
              </w:tcPr>
            </w:tcPrChange>
          </w:tcPr>
          <w:p w14:paraId="488C3D17" w14:textId="77777777" w:rsidR="00FE0C5A" w:rsidRPr="00FE0C5A" w:rsidRDefault="00FE0C5A" w:rsidP="00FE0C5A">
            <w:pPr>
              <w:jc w:val="center"/>
              <w:rPr>
                <w:ins w:id="11184" w:author="Erlie Hasam Morfin Zavalza" w:date="2014-11-22T20:55:00Z"/>
                <w:rFonts w:ascii="Perpetua" w:hAnsi="Perpetua"/>
                <w:b/>
                <w:bCs/>
                <w:color w:val="000000"/>
                <w:sz w:val="22"/>
                <w:szCs w:val="22"/>
                <w:lang w:val="es-MX" w:eastAsia="es-MX"/>
              </w:rPr>
            </w:pPr>
            <w:ins w:id="11185" w:author="Erlie Hasam Morfin Zavalza" w:date="2014-11-22T20:55:00Z">
              <w:r w:rsidRPr="00FE0C5A">
                <w:rPr>
                  <w:rFonts w:ascii="Perpetua" w:hAnsi="Perpetua"/>
                  <w:b/>
                  <w:bCs/>
                  <w:color w:val="000000"/>
                  <w:sz w:val="22"/>
                  <w:szCs w:val="22"/>
                  <w:lang w:val="es-MX" w:eastAsia="es-MX"/>
                </w:rPr>
                <w:t>Precio por Empanada Previsto</w:t>
              </w:r>
            </w:ins>
          </w:p>
        </w:tc>
        <w:tc>
          <w:tcPr>
            <w:tcW w:w="0" w:type="auto"/>
            <w:tcBorders>
              <w:top w:val="nil"/>
              <w:left w:val="nil"/>
              <w:bottom w:val="single" w:sz="4" w:space="0" w:color="auto"/>
              <w:right w:val="single" w:sz="4" w:space="0" w:color="auto"/>
            </w:tcBorders>
            <w:shd w:val="clear" w:color="000000" w:fill="EFCFCC"/>
            <w:vAlign w:val="center"/>
            <w:hideMark/>
            <w:tcPrChange w:id="11186" w:author="Erlie Hasam Morfin Zavalza" w:date="2014-11-22T20:59:00Z">
              <w:tcPr>
                <w:tcW w:w="1540" w:type="dxa"/>
                <w:tcBorders>
                  <w:top w:val="nil"/>
                  <w:left w:val="nil"/>
                  <w:bottom w:val="single" w:sz="4" w:space="0" w:color="auto"/>
                  <w:right w:val="single" w:sz="4" w:space="0" w:color="auto"/>
                </w:tcBorders>
                <w:shd w:val="clear" w:color="000000" w:fill="EFCFCC"/>
                <w:vAlign w:val="center"/>
                <w:hideMark/>
              </w:tcPr>
            </w:tcPrChange>
          </w:tcPr>
          <w:p w14:paraId="471069CE" w14:textId="77777777" w:rsidR="00FE0C5A" w:rsidRPr="00FE0C5A" w:rsidRDefault="00FE0C5A" w:rsidP="00FE0C5A">
            <w:pPr>
              <w:jc w:val="center"/>
              <w:rPr>
                <w:ins w:id="11187" w:author="Erlie Hasam Morfin Zavalza" w:date="2014-11-22T20:55:00Z"/>
                <w:rFonts w:ascii="Perpetua" w:hAnsi="Perpetua"/>
                <w:b/>
                <w:bCs/>
                <w:color w:val="000000"/>
                <w:sz w:val="22"/>
                <w:szCs w:val="24"/>
                <w:lang w:val="es-MX" w:eastAsia="es-MX"/>
                <w:rPrChange w:id="11188" w:author="Erlie Hasam Morfin Zavalza" w:date="2014-11-22T20:56:00Z">
                  <w:rPr>
                    <w:ins w:id="11189" w:author="Erlie Hasam Morfin Zavalza" w:date="2014-11-22T20:55:00Z"/>
                    <w:rFonts w:ascii="Perpetua" w:hAnsi="Perpetua"/>
                    <w:b/>
                    <w:bCs/>
                    <w:color w:val="000000"/>
                    <w:szCs w:val="24"/>
                    <w:lang w:val="es-MX" w:eastAsia="es-MX"/>
                  </w:rPr>
                </w:rPrChange>
              </w:rPr>
            </w:pPr>
            <w:ins w:id="11190" w:author="Erlie Hasam Morfin Zavalza" w:date="2014-11-22T20:55:00Z">
              <w:r w:rsidRPr="00FE0C5A">
                <w:rPr>
                  <w:rFonts w:ascii="Perpetua" w:hAnsi="Perpetua"/>
                  <w:b/>
                  <w:bCs/>
                  <w:color w:val="000000"/>
                  <w:sz w:val="22"/>
                  <w:szCs w:val="24"/>
                  <w:lang w:val="es-MX" w:eastAsia="es-MX"/>
                  <w:rPrChange w:id="11191" w:author="Erlie Hasam Morfin Zavalza" w:date="2014-11-22T20:56:00Z">
                    <w:rPr>
                      <w:rFonts w:ascii="Perpetua" w:hAnsi="Perpetua"/>
                      <w:b/>
                      <w:bCs/>
                      <w:color w:val="000000"/>
                      <w:szCs w:val="24"/>
                      <w:lang w:val="es-MX" w:eastAsia="es-MX"/>
                    </w:rPr>
                  </w:rPrChange>
                </w:rPr>
                <w:t>Cantidad de Empanadas a Vender</w:t>
              </w:r>
            </w:ins>
          </w:p>
        </w:tc>
        <w:tc>
          <w:tcPr>
            <w:tcW w:w="0" w:type="auto"/>
            <w:tcBorders>
              <w:top w:val="nil"/>
              <w:left w:val="nil"/>
              <w:bottom w:val="single" w:sz="4" w:space="0" w:color="auto"/>
              <w:right w:val="single" w:sz="4" w:space="0" w:color="auto"/>
            </w:tcBorders>
            <w:shd w:val="clear" w:color="000000" w:fill="EFCFCC"/>
            <w:vAlign w:val="center"/>
            <w:hideMark/>
            <w:tcPrChange w:id="11192" w:author="Erlie Hasam Morfin Zavalza" w:date="2014-11-22T20:59:00Z">
              <w:tcPr>
                <w:tcW w:w="1600" w:type="dxa"/>
                <w:tcBorders>
                  <w:top w:val="nil"/>
                  <w:left w:val="nil"/>
                  <w:bottom w:val="single" w:sz="4" w:space="0" w:color="auto"/>
                  <w:right w:val="single" w:sz="4" w:space="0" w:color="auto"/>
                </w:tcBorders>
                <w:shd w:val="clear" w:color="000000" w:fill="EFCFCC"/>
                <w:vAlign w:val="center"/>
                <w:hideMark/>
              </w:tcPr>
            </w:tcPrChange>
          </w:tcPr>
          <w:p w14:paraId="5BB7E47E" w14:textId="77777777" w:rsidR="00FE0C5A" w:rsidRPr="00FE0C5A" w:rsidRDefault="00FE0C5A" w:rsidP="00FE0C5A">
            <w:pPr>
              <w:jc w:val="center"/>
              <w:rPr>
                <w:ins w:id="11193" w:author="Erlie Hasam Morfin Zavalza" w:date="2014-11-22T20:55:00Z"/>
                <w:rFonts w:ascii="Perpetua" w:hAnsi="Perpetua"/>
                <w:b/>
                <w:bCs/>
                <w:color w:val="000000"/>
                <w:sz w:val="22"/>
                <w:szCs w:val="24"/>
                <w:lang w:val="es-MX" w:eastAsia="es-MX"/>
                <w:rPrChange w:id="11194" w:author="Erlie Hasam Morfin Zavalza" w:date="2014-11-22T20:56:00Z">
                  <w:rPr>
                    <w:ins w:id="11195" w:author="Erlie Hasam Morfin Zavalza" w:date="2014-11-22T20:55:00Z"/>
                    <w:rFonts w:ascii="Perpetua" w:hAnsi="Perpetua"/>
                    <w:b/>
                    <w:bCs/>
                    <w:color w:val="000000"/>
                    <w:szCs w:val="24"/>
                    <w:lang w:val="es-MX" w:eastAsia="es-MX"/>
                  </w:rPr>
                </w:rPrChange>
              </w:rPr>
            </w:pPr>
            <w:ins w:id="11196" w:author="Erlie Hasam Morfin Zavalza" w:date="2014-11-22T20:55:00Z">
              <w:r w:rsidRPr="00FE0C5A">
                <w:rPr>
                  <w:rFonts w:ascii="Perpetua" w:hAnsi="Perpetua"/>
                  <w:b/>
                  <w:bCs/>
                  <w:color w:val="000000"/>
                  <w:sz w:val="22"/>
                  <w:szCs w:val="24"/>
                  <w:lang w:val="es-MX" w:eastAsia="es-MX"/>
                  <w:rPrChange w:id="11197" w:author="Erlie Hasam Morfin Zavalza" w:date="2014-11-22T20:56:00Z">
                    <w:rPr>
                      <w:rFonts w:ascii="Perpetua" w:hAnsi="Perpetua"/>
                      <w:b/>
                      <w:bCs/>
                      <w:color w:val="000000"/>
                      <w:szCs w:val="24"/>
                      <w:lang w:val="es-MX" w:eastAsia="es-MX"/>
                    </w:rPr>
                  </w:rPrChange>
                </w:rPr>
                <w:t>Demanda Redondeada</w:t>
              </w:r>
            </w:ins>
          </w:p>
        </w:tc>
        <w:tc>
          <w:tcPr>
            <w:tcW w:w="0" w:type="auto"/>
            <w:tcBorders>
              <w:top w:val="nil"/>
              <w:left w:val="nil"/>
              <w:bottom w:val="single" w:sz="4" w:space="0" w:color="auto"/>
              <w:right w:val="single" w:sz="4" w:space="0" w:color="auto"/>
            </w:tcBorders>
            <w:shd w:val="clear" w:color="000000" w:fill="EFCFCC"/>
            <w:vAlign w:val="center"/>
            <w:hideMark/>
            <w:tcPrChange w:id="11198" w:author="Erlie Hasam Morfin Zavalza" w:date="2014-11-22T20:59:00Z">
              <w:tcPr>
                <w:tcW w:w="2680" w:type="dxa"/>
                <w:tcBorders>
                  <w:top w:val="nil"/>
                  <w:left w:val="nil"/>
                  <w:bottom w:val="single" w:sz="4" w:space="0" w:color="auto"/>
                  <w:right w:val="single" w:sz="4" w:space="0" w:color="auto"/>
                </w:tcBorders>
                <w:shd w:val="clear" w:color="000000" w:fill="EFCFCC"/>
                <w:vAlign w:val="center"/>
                <w:hideMark/>
              </w:tcPr>
            </w:tcPrChange>
          </w:tcPr>
          <w:p w14:paraId="38C59BC0" w14:textId="77777777" w:rsidR="00FE0C5A" w:rsidRPr="00FE0C5A" w:rsidRDefault="00FE0C5A" w:rsidP="00FE0C5A">
            <w:pPr>
              <w:jc w:val="center"/>
              <w:rPr>
                <w:ins w:id="11199" w:author="Erlie Hasam Morfin Zavalza" w:date="2014-11-22T20:55:00Z"/>
                <w:rFonts w:ascii="Perpetua" w:hAnsi="Perpetua"/>
                <w:b/>
                <w:bCs/>
                <w:color w:val="000000"/>
                <w:sz w:val="22"/>
                <w:szCs w:val="24"/>
                <w:lang w:val="es-MX" w:eastAsia="es-MX"/>
                <w:rPrChange w:id="11200" w:author="Erlie Hasam Morfin Zavalza" w:date="2014-11-22T20:56:00Z">
                  <w:rPr>
                    <w:ins w:id="11201" w:author="Erlie Hasam Morfin Zavalza" w:date="2014-11-22T20:55:00Z"/>
                    <w:rFonts w:ascii="Perpetua" w:hAnsi="Perpetua"/>
                    <w:b/>
                    <w:bCs/>
                    <w:color w:val="000000"/>
                    <w:szCs w:val="24"/>
                    <w:lang w:val="es-MX" w:eastAsia="es-MX"/>
                  </w:rPr>
                </w:rPrChange>
              </w:rPr>
            </w:pPr>
            <w:ins w:id="11202" w:author="Erlie Hasam Morfin Zavalza" w:date="2014-11-22T20:55:00Z">
              <w:r w:rsidRPr="00FE0C5A">
                <w:rPr>
                  <w:rFonts w:ascii="Perpetua" w:hAnsi="Perpetua"/>
                  <w:b/>
                  <w:bCs/>
                  <w:color w:val="000000"/>
                  <w:sz w:val="22"/>
                  <w:szCs w:val="24"/>
                  <w:lang w:val="es-MX" w:eastAsia="es-MX"/>
                  <w:rPrChange w:id="11203" w:author="Erlie Hasam Morfin Zavalza" w:date="2014-11-22T20:56:00Z">
                    <w:rPr>
                      <w:rFonts w:ascii="Perpetua" w:hAnsi="Perpetua"/>
                      <w:b/>
                      <w:bCs/>
                      <w:color w:val="000000"/>
                      <w:szCs w:val="24"/>
                      <w:lang w:val="es-MX" w:eastAsia="es-MX"/>
                    </w:rPr>
                  </w:rPrChange>
                </w:rPr>
                <w:t>Cantidad de Empanadas Producidas</w:t>
              </w:r>
            </w:ins>
          </w:p>
        </w:tc>
        <w:tc>
          <w:tcPr>
            <w:tcW w:w="0" w:type="auto"/>
            <w:tcBorders>
              <w:top w:val="nil"/>
              <w:left w:val="nil"/>
              <w:bottom w:val="single" w:sz="4" w:space="0" w:color="auto"/>
              <w:right w:val="single" w:sz="4" w:space="0" w:color="auto"/>
            </w:tcBorders>
            <w:shd w:val="clear" w:color="000000" w:fill="EFCFCC"/>
            <w:vAlign w:val="center"/>
            <w:hideMark/>
            <w:tcPrChange w:id="11204" w:author="Erlie Hasam Morfin Zavalza" w:date="2014-11-22T20:59:00Z">
              <w:tcPr>
                <w:tcW w:w="2460" w:type="dxa"/>
                <w:tcBorders>
                  <w:top w:val="nil"/>
                  <w:left w:val="nil"/>
                  <w:bottom w:val="single" w:sz="4" w:space="0" w:color="auto"/>
                  <w:right w:val="single" w:sz="4" w:space="0" w:color="auto"/>
                </w:tcBorders>
                <w:shd w:val="clear" w:color="000000" w:fill="EFCFCC"/>
                <w:vAlign w:val="center"/>
                <w:hideMark/>
              </w:tcPr>
            </w:tcPrChange>
          </w:tcPr>
          <w:p w14:paraId="0FF4F6C2" w14:textId="77777777" w:rsidR="00FE0C5A" w:rsidRPr="00FE0C5A" w:rsidRDefault="00FE0C5A" w:rsidP="00FE0C5A">
            <w:pPr>
              <w:jc w:val="center"/>
              <w:rPr>
                <w:ins w:id="11205" w:author="Erlie Hasam Morfin Zavalza" w:date="2014-11-22T20:55:00Z"/>
                <w:rFonts w:ascii="Perpetua" w:hAnsi="Perpetua"/>
                <w:b/>
                <w:bCs/>
                <w:color w:val="000000"/>
                <w:sz w:val="22"/>
                <w:szCs w:val="24"/>
                <w:lang w:val="es-MX" w:eastAsia="es-MX"/>
                <w:rPrChange w:id="11206" w:author="Erlie Hasam Morfin Zavalza" w:date="2014-11-22T20:56:00Z">
                  <w:rPr>
                    <w:ins w:id="11207" w:author="Erlie Hasam Morfin Zavalza" w:date="2014-11-22T20:55:00Z"/>
                    <w:rFonts w:ascii="Perpetua" w:hAnsi="Perpetua"/>
                    <w:b/>
                    <w:bCs/>
                    <w:color w:val="000000"/>
                    <w:szCs w:val="24"/>
                    <w:lang w:val="es-MX" w:eastAsia="es-MX"/>
                  </w:rPr>
                </w:rPrChange>
              </w:rPr>
            </w:pPr>
            <w:ins w:id="11208" w:author="Erlie Hasam Morfin Zavalza" w:date="2014-11-22T20:55:00Z">
              <w:r w:rsidRPr="00FE0C5A">
                <w:rPr>
                  <w:rFonts w:ascii="Perpetua" w:hAnsi="Perpetua"/>
                  <w:b/>
                  <w:bCs/>
                  <w:color w:val="000000"/>
                  <w:sz w:val="22"/>
                  <w:szCs w:val="24"/>
                  <w:lang w:val="es-MX" w:eastAsia="es-MX"/>
                  <w:rPrChange w:id="11209" w:author="Erlie Hasam Morfin Zavalza" w:date="2014-11-22T20:56:00Z">
                    <w:rPr>
                      <w:rFonts w:ascii="Perpetua" w:hAnsi="Perpetua"/>
                      <w:b/>
                      <w:bCs/>
                      <w:color w:val="000000"/>
                      <w:szCs w:val="24"/>
                      <w:lang w:val="es-MX" w:eastAsia="es-MX"/>
                    </w:rPr>
                  </w:rPrChange>
                </w:rPr>
                <w:t>Oferta Redondeada</w:t>
              </w:r>
            </w:ins>
          </w:p>
        </w:tc>
        <w:tc>
          <w:tcPr>
            <w:tcW w:w="1569" w:type="dxa"/>
            <w:tcBorders>
              <w:top w:val="nil"/>
              <w:left w:val="nil"/>
              <w:bottom w:val="single" w:sz="4" w:space="0" w:color="auto"/>
              <w:right w:val="single" w:sz="4" w:space="0" w:color="auto"/>
            </w:tcBorders>
            <w:shd w:val="clear" w:color="000000" w:fill="EFCFCC"/>
            <w:vAlign w:val="center"/>
            <w:hideMark/>
            <w:tcPrChange w:id="11210" w:author="Erlie Hasam Morfin Zavalza" w:date="2014-11-22T20:59:00Z">
              <w:tcPr>
                <w:tcW w:w="2460" w:type="dxa"/>
                <w:tcBorders>
                  <w:top w:val="nil"/>
                  <w:left w:val="nil"/>
                  <w:bottom w:val="single" w:sz="4" w:space="0" w:color="auto"/>
                  <w:right w:val="single" w:sz="4" w:space="0" w:color="auto"/>
                </w:tcBorders>
                <w:shd w:val="clear" w:color="000000" w:fill="EFCFCC"/>
                <w:vAlign w:val="center"/>
                <w:hideMark/>
              </w:tcPr>
            </w:tcPrChange>
          </w:tcPr>
          <w:p w14:paraId="43AB3A6E" w14:textId="77777777" w:rsidR="00FE0C5A" w:rsidRPr="00FE0C5A" w:rsidRDefault="00FE0C5A" w:rsidP="00FE0C5A">
            <w:pPr>
              <w:jc w:val="center"/>
              <w:rPr>
                <w:ins w:id="11211" w:author="Erlie Hasam Morfin Zavalza" w:date="2014-11-22T20:55:00Z"/>
                <w:b/>
                <w:bCs/>
                <w:color w:val="000000"/>
                <w:sz w:val="22"/>
                <w:szCs w:val="32"/>
                <w:lang w:val="es-MX" w:eastAsia="es-MX"/>
                <w:rPrChange w:id="11212" w:author="Erlie Hasam Morfin Zavalza" w:date="2014-11-22T20:56:00Z">
                  <w:rPr>
                    <w:ins w:id="11213" w:author="Erlie Hasam Morfin Zavalza" w:date="2014-11-22T20:55:00Z"/>
                    <w:b/>
                    <w:bCs/>
                    <w:color w:val="000000"/>
                    <w:sz w:val="32"/>
                    <w:szCs w:val="32"/>
                    <w:lang w:val="es-MX" w:eastAsia="es-MX"/>
                  </w:rPr>
                </w:rPrChange>
              </w:rPr>
            </w:pPr>
            <w:ins w:id="11214" w:author="Erlie Hasam Morfin Zavalza" w:date="2014-11-22T20:55:00Z">
              <w:r w:rsidRPr="00FE0C5A">
                <w:rPr>
                  <w:b/>
                  <w:bCs/>
                  <w:color w:val="000000"/>
                  <w:sz w:val="22"/>
                  <w:szCs w:val="32"/>
                  <w:lang w:val="es-MX" w:eastAsia="es-MX"/>
                  <w:rPrChange w:id="11215" w:author="Erlie Hasam Morfin Zavalza" w:date="2014-11-22T20:56:00Z">
                    <w:rPr>
                      <w:b/>
                      <w:bCs/>
                      <w:color w:val="000000"/>
                      <w:sz w:val="32"/>
                      <w:szCs w:val="32"/>
                      <w:lang w:val="es-MX" w:eastAsia="es-MX"/>
                    </w:rPr>
                  </w:rPrChange>
                </w:rPr>
                <w:t>Ingreso Total</w:t>
              </w:r>
            </w:ins>
          </w:p>
        </w:tc>
      </w:tr>
      <w:tr w:rsidR="00FE0C5A" w:rsidRPr="00FE0C5A" w14:paraId="205DCB55" w14:textId="77777777" w:rsidTr="00FE0C5A">
        <w:trPr>
          <w:trHeight w:val="212"/>
          <w:ins w:id="11216" w:author="Erlie Hasam Morfin Zavalza" w:date="2014-11-22T20:55:00Z"/>
          <w:trPrChange w:id="11217" w:author="Erlie Hasam Morfin Zavalza" w:date="2014-11-22T20:59: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218" w:author="Erlie Hasam Morfin Zavalza" w:date="2014-11-22T20:59: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224F02A7" w14:textId="1808B99C" w:rsidR="00FE0C5A" w:rsidRPr="00FE0C5A" w:rsidRDefault="00FE0C5A" w:rsidP="00FE0C5A">
            <w:pPr>
              <w:jc w:val="left"/>
              <w:rPr>
                <w:ins w:id="11219" w:author="Erlie Hasam Morfin Zavalza" w:date="2014-11-22T20:55:00Z"/>
                <w:rFonts w:ascii="Perpetua" w:hAnsi="Perpetua"/>
                <w:color w:val="000000"/>
                <w:sz w:val="22"/>
                <w:szCs w:val="36"/>
                <w:lang w:val="es-MX" w:eastAsia="es-MX"/>
                <w:rPrChange w:id="11220" w:author="Erlie Hasam Morfin Zavalza" w:date="2014-11-22T20:56:00Z">
                  <w:rPr>
                    <w:ins w:id="11221" w:author="Erlie Hasam Morfin Zavalza" w:date="2014-11-22T20:55:00Z"/>
                    <w:rFonts w:ascii="Perpetua" w:hAnsi="Perpetua"/>
                    <w:color w:val="000000"/>
                    <w:sz w:val="36"/>
                    <w:szCs w:val="36"/>
                    <w:lang w:val="es-MX" w:eastAsia="es-MX"/>
                  </w:rPr>
                </w:rPrChange>
              </w:rPr>
            </w:pPr>
            <w:ins w:id="11222" w:author="Erlie Hasam Morfin Zavalza" w:date="2014-11-22T21:03:00Z">
              <w:r>
                <w:rPr>
                  <w:rFonts w:ascii="Perpetua" w:hAnsi="Perpetua"/>
                  <w:color w:val="000000"/>
                  <w:sz w:val="22"/>
                  <w:szCs w:val="36"/>
                  <w:lang w:val="es-MX" w:eastAsia="es-MX"/>
                </w:rPr>
                <w:t>Enero</w:t>
              </w:r>
            </w:ins>
          </w:p>
        </w:tc>
        <w:tc>
          <w:tcPr>
            <w:tcW w:w="0" w:type="auto"/>
            <w:tcBorders>
              <w:top w:val="nil"/>
              <w:left w:val="nil"/>
              <w:bottom w:val="single" w:sz="4" w:space="0" w:color="auto"/>
              <w:right w:val="single" w:sz="4" w:space="0" w:color="auto"/>
            </w:tcBorders>
            <w:shd w:val="clear" w:color="000000" w:fill="FCD5B4"/>
            <w:vAlign w:val="center"/>
            <w:hideMark/>
            <w:tcPrChange w:id="11223" w:author="Erlie Hasam Morfin Zavalza" w:date="2014-11-22T20:59:00Z">
              <w:tcPr>
                <w:tcW w:w="1720" w:type="dxa"/>
                <w:tcBorders>
                  <w:top w:val="nil"/>
                  <w:left w:val="nil"/>
                  <w:bottom w:val="single" w:sz="4" w:space="0" w:color="auto"/>
                  <w:right w:val="single" w:sz="4" w:space="0" w:color="auto"/>
                </w:tcBorders>
                <w:shd w:val="clear" w:color="000000" w:fill="FCD5B4"/>
                <w:vAlign w:val="center"/>
                <w:hideMark/>
              </w:tcPr>
            </w:tcPrChange>
          </w:tcPr>
          <w:p w14:paraId="4C258C32" w14:textId="77777777" w:rsidR="00FE0C5A" w:rsidRPr="00FE0C5A" w:rsidRDefault="00FE0C5A" w:rsidP="00FE0C5A">
            <w:pPr>
              <w:jc w:val="left"/>
              <w:rPr>
                <w:ins w:id="11224" w:author="Erlie Hasam Morfin Zavalza" w:date="2014-11-22T20:55:00Z"/>
                <w:rFonts w:ascii="Perpetua" w:hAnsi="Perpetua"/>
                <w:color w:val="000000"/>
                <w:sz w:val="22"/>
                <w:szCs w:val="36"/>
                <w:lang w:val="es-MX" w:eastAsia="es-MX"/>
                <w:rPrChange w:id="11225" w:author="Erlie Hasam Morfin Zavalza" w:date="2014-11-22T20:56:00Z">
                  <w:rPr>
                    <w:ins w:id="11226" w:author="Erlie Hasam Morfin Zavalza" w:date="2014-11-22T20:55:00Z"/>
                    <w:rFonts w:ascii="Perpetua" w:hAnsi="Perpetua"/>
                    <w:color w:val="000000"/>
                    <w:sz w:val="36"/>
                    <w:szCs w:val="36"/>
                    <w:lang w:val="es-MX" w:eastAsia="es-MX"/>
                  </w:rPr>
                </w:rPrChange>
              </w:rPr>
            </w:pPr>
            <w:ins w:id="11227" w:author="Erlie Hasam Morfin Zavalza" w:date="2014-11-22T20:55:00Z">
              <w:r w:rsidRPr="00FE0C5A">
                <w:rPr>
                  <w:rFonts w:ascii="Perpetua" w:hAnsi="Perpetua"/>
                  <w:color w:val="000000"/>
                  <w:sz w:val="22"/>
                  <w:szCs w:val="36"/>
                  <w:lang w:val="es-MX" w:eastAsia="es-MX"/>
                  <w:rPrChange w:id="11228"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229" w:author="Erlie Hasam Morfin Zavalza" w:date="2014-11-22T20:59:00Z">
              <w:tcPr>
                <w:tcW w:w="1540" w:type="dxa"/>
                <w:tcBorders>
                  <w:top w:val="nil"/>
                  <w:left w:val="nil"/>
                  <w:bottom w:val="single" w:sz="4" w:space="0" w:color="auto"/>
                  <w:right w:val="single" w:sz="4" w:space="0" w:color="auto"/>
                </w:tcBorders>
                <w:shd w:val="clear" w:color="000000" w:fill="FCD5B4"/>
                <w:vAlign w:val="center"/>
                <w:hideMark/>
              </w:tcPr>
            </w:tcPrChange>
          </w:tcPr>
          <w:p w14:paraId="57803799" w14:textId="77777777" w:rsidR="00FE0C5A" w:rsidRPr="00FE0C5A" w:rsidRDefault="00FE0C5A" w:rsidP="00FE0C5A">
            <w:pPr>
              <w:jc w:val="left"/>
              <w:rPr>
                <w:ins w:id="11230" w:author="Erlie Hasam Morfin Zavalza" w:date="2014-11-22T20:55:00Z"/>
                <w:rFonts w:ascii="Perpetua" w:hAnsi="Perpetua"/>
                <w:color w:val="000000"/>
                <w:sz w:val="22"/>
                <w:szCs w:val="36"/>
                <w:lang w:val="es-MX" w:eastAsia="es-MX"/>
                <w:rPrChange w:id="11231" w:author="Erlie Hasam Morfin Zavalza" w:date="2014-11-22T20:56:00Z">
                  <w:rPr>
                    <w:ins w:id="11232" w:author="Erlie Hasam Morfin Zavalza" w:date="2014-11-22T20:55:00Z"/>
                    <w:rFonts w:ascii="Perpetua" w:hAnsi="Perpetua"/>
                    <w:color w:val="000000"/>
                    <w:sz w:val="36"/>
                    <w:szCs w:val="36"/>
                    <w:lang w:val="es-MX" w:eastAsia="es-MX"/>
                  </w:rPr>
                </w:rPrChange>
              </w:rPr>
            </w:pPr>
            <w:ins w:id="11233" w:author="Erlie Hasam Morfin Zavalza" w:date="2014-11-22T20:55:00Z">
              <w:r w:rsidRPr="00FE0C5A">
                <w:rPr>
                  <w:rFonts w:ascii="Perpetua" w:hAnsi="Perpetua"/>
                  <w:color w:val="000000"/>
                  <w:sz w:val="22"/>
                  <w:szCs w:val="36"/>
                  <w:lang w:val="es-MX" w:eastAsia="es-MX"/>
                  <w:rPrChange w:id="11234" w:author="Erlie Hasam Morfin Zavalza" w:date="2014-11-22T20:56:00Z">
                    <w:rPr>
                      <w:rFonts w:ascii="Perpetua" w:hAnsi="Perpetua"/>
                      <w:color w:val="000000"/>
                      <w:sz w:val="36"/>
                      <w:szCs w:val="36"/>
                      <w:lang w:val="es-MX" w:eastAsia="es-MX"/>
                    </w:rPr>
                  </w:rPrChange>
                </w:rPr>
                <w:t>822.25</w:t>
              </w:r>
            </w:ins>
          </w:p>
        </w:tc>
        <w:tc>
          <w:tcPr>
            <w:tcW w:w="0" w:type="auto"/>
            <w:tcBorders>
              <w:top w:val="nil"/>
              <w:left w:val="nil"/>
              <w:bottom w:val="single" w:sz="4" w:space="0" w:color="auto"/>
              <w:right w:val="single" w:sz="4" w:space="0" w:color="auto"/>
            </w:tcBorders>
            <w:shd w:val="clear" w:color="000000" w:fill="FABF8F"/>
            <w:vAlign w:val="center"/>
            <w:hideMark/>
            <w:tcPrChange w:id="11235" w:author="Erlie Hasam Morfin Zavalza" w:date="2014-11-22T20:59:00Z">
              <w:tcPr>
                <w:tcW w:w="1600" w:type="dxa"/>
                <w:tcBorders>
                  <w:top w:val="nil"/>
                  <w:left w:val="nil"/>
                  <w:bottom w:val="single" w:sz="4" w:space="0" w:color="auto"/>
                  <w:right w:val="single" w:sz="4" w:space="0" w:color="auto"/>
                </w:tcBorders>
                <w:shd w:val="clear" w:color="000000" w:fill="FABF8F"/>
                <w:vAlign w:val="center"/>
                <w:hideMark/>
              </w:tcPr>
            </w:tcPrChange>
          </w:tcPr>
          <w:p w14:paraId="6CE1D5D3" w14:textId="77777777" w:rsidR="00FE0C5A" w:rsidRPr="00FE0C5A" w:rsidRDefault="00FE0C5A" w:rsidP="00FE0C5A">
            <w:pPr>
              <w:jc w:val="left"/>
              <w:rPr>
                <w:ins w:id="11236" w:author="Erlie Hasam Morfin Zavalza" w:date="2014-11-22T20:55:00Z"/>
                <w:rFonts w:ascii="Perpetua" w:hAnsi="Perpetua"/>
                <w:color w:val="000000"/>
                <w:sz w:val="22"/>
                <w:szCs w:val="36"/>
                <w:lang w:val="es-MX" w:eastAsia="es-MX"/>
                <w:rPrChange w:id="11237" w:author="Erlie Hasam Morfin Zavalza" w:date="2014-11-22T20:56:00Z">
                  <w:rPr>
                    <w:ins w:id="11238" w:author="Erlie Hasam Morfin Zavalza" w:date="2014-11-22T20:55:00Z"/>
                    <w:rFonts w:ascii="Perpetua" w:hAnsi="Perpetua"/>
                    <w:color w:val="000000"/>
                    <w:sz w:val="36"/>
                    <w:szCs w:val="36"/>
                    <w:lang w:val="es-MX" w:eastAsia="es-MX"/>
                  </w:rPr>
                </w:rPrChange>
              </w:rPr>
            </w:pPr>
            <w:ins w:id="11239" w:author="Erlie Hasam Morfin Zavalza" w:date="2014-11-22T20:55:00Z">
              <w:r w:rsidRPr="00FE0C5A">
                <w:rPr>
                  <w:rFonts w:ascii="Perpetua" w:hAnsi="Perpetua"/>
                  <w:color w:val="000000"/>
                  <w:sz w:val="22"/>
                  <w:szCs w:val="36"/>
                  <w:lang w:val="es-MX" w:eastAsia="es-MX"/>
                  <w:rPrChange w:id="11240" w:author="Erlie Hasam Morfin Zavalza" w:date="2014-11-22T20:56:00Z">
                    <w:rPr>
                      <w:rFonts w:ascii="Perpetua" w:hAnsi="Perpetua"/>
                      <w:color w:val="000000"/>
                      <w:sz w:val="36"/>
                      <w:szCs w:val="36"/>
                      <w:lang w:val="es-MX" w:eastAsia="es-MX"/>
                    </w:rPr>
                  </w:rPrChange>
                </w:rPr>
                <w:t>822</w:t>
              </w:r>
            </w:ins>
          </w:p>
        </w:tc>
        <w:tc>
          <w:tcPr>
            <w:tcW w:w="0" w:type="auto"/>
            <w:tcBorders>
              <w:top w:val="nil"/>
              <w:left w:val="nil"/>
              <w:bottom w:val="single" w:sz="4" w:space="0" w:color="auto"/>
              <w:right w:val="single" w:sz="4" w:space="0" w:color="auto"/>
            </w:tcBorders>
            <w:shd w:val="clear" w:color="000000" w:fill="FCD5B4"/>
            <w:vAlign w:val="center"/>
            <w:hideMark/>
            <w:tcPrChange w:id="11241" w:author="Erlie Hasam Morfin Zavalza" w:date="2014-11-22T20:59:00Z">
              <w:tcPr>
                <w:tcW w:w="2680" w:type="dxa"/>
                <w:tcBorders>
                  <w:top w:val="nil"/>
                  <w:left w:val="nil"/>
                  <w:bottom w:val="single" w:sz="4" w:space="0" w:color="auto"/>
                  <w:right w:val="single" w:sz="4" w:space="0" w:color="auto"/>
                </w:tcBorders>
                <w:shd w:val="clear" w:color="000000" w:fill="FCD5B4"/>
                <w:vAlign w:val="center"/>
                <w:hideMark/>
              </w:tcPr>
            </w:tcPrChange>
          </w:tcPr>
          <w:p w14:paraId="2ED4F96A" w14:textId="77777777" w:rsidR="00FE0C5A" w:rsidRPr="00FE0C5A" w:rsidRDefault="00FE0C5A" w:rsidP="00FE0C5A">
            <w:pPr>
              <w:jc w:val="left"/>
              <w:rPr>
                <w:ins w:id="11242" w:author="Erlie Hasam Morfin Zavalza" w:date="2014-11-22T20:55:00Z"/>
                <w:rFonts w:ascii="Perpetua" w:hAnsi="Perpetua"/>
                <w:color w:val="000000"/>
                <w:sz w:val="22"/>
                <w:szCs w:val="36"/>
                <w:lang w:val="es-MX" w:eastAsia="es-MX"/>
                <w:rPrChange w:id="11243" w:author="Erlie Hasam Morfin Zavalza" w:date="2014-11-22T20:56:00Z">
                  <w:rPr>
                    <w:ins w:id="11244" w:author="Erlie Hasam Morfin Zavalza" w:date="2014-11-22T20:55:00Z"/>
                    <w:rFonts w:ascii="Perpetua" w:hAnsi="Perpetua"/>
                    <w:color w:val="000000"/>
                    <w:sz w:val="36"/>
                    <w:szCs w:val="36"/>
                    <w:lang w:val="es-MX" w:eastAsia="es-MX"/>
                  </w:rPr>
                </w:rPrChange>
              </w:rPr>
            </w:pPr>
            <w:ins w:id="11245" w:author="Erlie Hasam Morfin Zavalza" w:date="2014-11-22T20:55:00Z">
              <w:r w:rsidRPr="00FE0C5A">
                <w:rPr>
                  <w:rFonts w:ascii="Perpetua" w:hAnsi="Perpetua"/>
                  <w:color w:val="000000"/>
                  <w:sz w:val="22"/>
                  <w:szCs w:val="36"/>
                  <w:lang w:val="es-MX" w:eastAsia="es-MX"/>
                  <w:rPrChange w:id="11246" w:author="Erlie Hasam Morfin Zavalza" w:date="2014-11-22T20:56:00Z">
                    <w:rPr>
                      <w:rFonts w:ascii="Perpetua" w:hAnsi="Perpetua"/>
                      <w:color w:val="000000"/>
                      <w:sz w:val="36"/>
                      <w:szCs w:val="36"/>
                      <w:lang w:val="es-MX" w:eastAsia="es-MX"/>
                    </w:rPr>
                  </w:rPrChange>
                </w:rPr>
                <w:t>847.55</w:t>
              </w:r>
            </w:ins>
          </w:p>
        </w:tc>
        <w:tc>
          <w:tcPr>
            <w:tcW w:w="0" w:type="auto"/>
            <w:tcBorders>
              <w:top w:val="nil"/>
              <w:left w:val="nil"/>
              <w:bottom w:val="single" w:sz="4" w:space="0" w:color="auto"/>
              <w:right w:val="single" w:sz="4" w:space="0" w:color="auto"/>
            </w:tcBorders>
            <w:shd w:val="clear" w:color="000000" w:fill="FABF8F"/>
            <w:vAlign w:val="center"/>
            <w:hideMark/>
            <w:tcPrChange w:id="11247" w:author="Erlie Hasam Morfin Zavalza" w:date="2014-11-22T20:59:00Z">
              <w:tcPr>
                <w:tcW w:w="2460" w:type="dxa"/>
                <w:tcBorders>
                  <w:top w:val="nil"/>
                  <w:left w:val="nil"/>
                  <w:bottom w:val="single" w:sz="4" w:space="0" w:color="auto"/>
                  <w:right w:val="single" w:sz="4" w:space="0" w:color="auto"/>
                </w:tcBorders>
                <w:shd w:val="clear" w:color="000000" w:fill="FABF8F"/>
                <w:vAlign w:val="center"/>
                <w:hideMark/>
              </w:tcPr>
            </w:tcPrChange>
          </w:tcPr>
          <w:p w14:paraId="3B71116E" w14:textId="77777777" w:rsidR="00FE0C5A" w:rsidRPr="00FE0C5A" w:rsidRDefault="00FE0C5A" w:rsidP="00FE0C5A">
            <w:pPr>
              <w:jc w:val="left"/>
              <w:rPr>
                <w:ins w:id="11248" w:author="Erlie Hasam Morfin Zavalza" w:date="2014-11-22T20:55:00Z"/>
                <w:rFonts w:ascii="Perpetua" w:hAnsi="Perpetua"/>
                <w:color w:val="000000"/>
                <w:sz w:val="22"/>
                <w:szCs w:val="36"/>
                <w:lang w:val="es-MX" w:eastAsia="es-MX"/>
                <w:rPrChange w:id="11249" w:author="Erlie Hasam Morfin Zavalza" w:date="2014-11-22T20:56:00Z">
                  <w:rPr>
                    <w:ins w:id="11250" w:author="Erlie Hasam Morfin Zavalza" w:date="2014-11-22T20:55:00Z"/>
                    <w:rFonts w:ascii="Perpetua" w:hAnsi="Perpetua"/>
                    <w:color w:val="000000"/>
                    <w:sz w:val="36"/>
                    <w:szCs w:val="36"/>
                    <w:lang w:val="es-MX" w:eastAsia="es-MX"/>
                  </w:rPr>
                </w:rPrChange>
              </w:rPr>
            </w:pPr>
            <w:ins w:id="11251" w:author="Erlie Hasam Morfin Zavalza" w:date="2014-11-22T20:55:00Z">
              <w:r w:rsidRPr="00FE0C5A">
                <w:rPr>
                  <w:rFonts w:ascii="Perpetua" w:hAnsi="Perpetua"/>
                  <w:color w:val="000000"/>
                  <w:sz w:val="22"/>
                  <w:szCs w:val="36"/>
                  <w:lang w:val="es-MX" w:eastAsia="es-MX"/>
                  <w:rPrChange w:id="11252" w:author="Erlie Hasam Morfin Zavalza" w:date="2014-11-22T20:56:00Z">
                    <w:rPr>
                      <w:rFonts w:ascii="Perpetua" w:hAnsi="Perpetua"/>
                      <w:color w:val="000000"/>
                      <w:sz w:val="36"/>
                      <w:szCs w:val="36"/>
                      <w:lang w:val="es-MX" w:eastAsia="es-MX"/>
                    </w:rPr>
                  </w:rPrChange>
                </w:rPr>
                <w:t>848</w:t>
              </w:r>
            </w:ins>
          </w:p>
        </w:tc>
        <w:tc>
          <w:tcPr>
            <w:tcW w:w="1569" w:type="dxa"/>
            <w:tcBorders>
              <w:top w:val="nil"/>
              <w:left w:val="nil"/>
              <w:bottom w:val="single" w:sz="4" w:space="0" w:color="auto"/>
              <w:right w:val="single" w:sz="4" w:space="0" w:color="auto"/>
            </w:tcBorders>
            <w:shd w:val="clear" w:color="000000" w:fill="FCD5B4"/>
            <w:vAlign w:val="center"/>
            <w:hideMark/>
            <w:tcPrChange w:id="11253" w:author="Erlie Hasam Morfin Zavalza" w:date="2014-11-22T20:59:00Z">
              <w:tcPr>
                <w:tcW w:w="2460" w:type="dxa"/>
                <w:tcBorders>
                  <w:top w:val="nil"/>
                  <w:left w:val="nil"/>
                  <w:bottom w:val="single" w:sz="4" w:space="0" w:color="auto"/>
                  <w:right w:val="single" w:sz="4" w:space="0" w:color="auto"/>
                </w:tcBorders>
                <w:shd w:val="clear" w:color="000000" w:fill="FCD5B4"/>
                <w:vAlign w:val="center"/>
                <w:hideMark/>
              </w:tcPr>
            </w:tcPrChange>
          </w:tcPr>
          <w:p w14:paraId="7BB66C18" w14:textId="77777777" w:rsidR="00FE0C5A" w:rsidRPr="00FE0C5A" w:rsidRDefault="00FE0C5A" w:rsidP="00FE0C5A">
            <w:pPr>
              <w:jc w:val="center"/>
              <w:rPr>
                <w:ins w:id="11254" w:author="Erlie Hasam Morfin Zavalza" w:date="2014-11-22T20:55:00Z"/>
                <w:rFonts w:ascii="Perpetua" w:hAnsi="Perpetua"/>
                <w:sz w:val="22"/>
                <w:szCs w:val="36"/>
                <w:lang w:val="es-MX" w:eastAsia="es-MX"/>
                <w:rPrChange w:id="11255" w:author="Erlie Hasam Morfin Zavalza" w:date="2014-11-22T20:56:00Z">
                  <w:rPr>
                    <w:ins w:id="11256" w:author="Erlie Hasam Morfin Zavalza" w:date="2014-11-22T20:55:00Z"/>
                    <w:rFonts w:ascii="Perpetua" w:hAnsi="Perpetua"/>
                    <w:sz w:val="36"/>
                    <w:szCs w:val="36"/>
                    <w:lang w:val="es-MX" w:eastAsia="es-MX"/>
                  </w:rPr>
                </w:rPrChange>
              </w:rPr>
            </w:pPr>
            <w:ins w:id="11257" w:author="Erlie Hasam Morfin Zavalza" w:date="2014-11-22T20:55:00Z">
              <w:r w:rsidRPr="00FE0C5A">
                <w:rPr>
                  <w:rFonts w:ascii="Perpetua" w:hAnsi="Perpetua"/>
                  <w:sz w:val="22"/>
                  <w:szCs w:val="36"/>
                  <w:lang w:val="es-MX" w:eastAsia="es-MX"/>
                  <w:rPrChange w:id="11258" w:author="Erlie Hasam Morfin Zavalza" w:date="2014-11-22T20:56:00Z">
                    <w:rPr>
                      <w:rFonts w:ascii="Perpetua" w:hAnsi="Perpetua"/>
                      <w:sz w:val="36"/>
                      <w:szCs w:val="36"/>
                      <w:lang w:val="es-MX" w:eastAsia="es-MX"/>
                    </w:rPr>
                  </w:rPrChange>
                </w:rPr>
                <w:t xml:space="preserve"> $   1,233,000.00 </w:t>
              </w:r>
            </w:ins>
          </w:p>
        </w:tc>
      </w:tr>
      <w:tr w:rsidR="00FE0C5A" w:rsidRPr="00FE0C5A" w14:paraId="2B5D93B9" w14:textId="77777777" w:rsidTr="00FE0C5A">
        <w:trPr>
          <w:trHeight w:val="274"/>
          <w:ins w:id="11259" w:author="Erlie Hasam Morfin Zavalza" w:date="2014-11-22T20:55:00Z"/>
          <w:trPrChange w:id="11260" w:author="Erlie Hasam Morfin Zavalza" w:date="2014-11-22T20:59: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261" w:author="Erlie Hasam Morfin Zavalza" w:date="2014-11-22T20:59: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494E4409" w14:textId="2C375E94" w:rsidR="00FE0C5A" w:rsidRPr="00FE0C5A" w:rsidRDefault="00FE0C5A" w:rsidP="00FE0C5A">
            <w:pPr>
              <w:jc w:val="left"/>
              <w:rPr>
                <w:ins w:id="11262" w:author="Erlie Hasam Morfin Zavalza" w:date="2014-11-22T20:55:00Z"/>
                <w:rFonts w:ascii="Perpetua" w:hAnsi="Perpetua"/>
                <w:color w:val="000000"/>
                <w:sz w:val="22"/>
                <w:szCs w:val="36"/>
                <w:lang w:val="es-MX" w:eastAsia="es-MX"/>
                <w:rPrChange w:id="11263" w:author="Erlie Hasam Morfin Zavalza" w:date="2014-11-22T20:56:00Z">
                  <w:rPr>
                    <w:ins w:id="11264" w:author="Erlie Hasam Morfin Zavalza" w:date="2014-11-22T20:55:00Z"/>
                    <w:rFonts w:ascii="Perpetua" w:hAnsi="Perpetua"/>
                    <w:color w:val="000000"/>
                    <w:sz w:val="36"/>
                    <w:szCs w:val="36"/>
                    <w:lang w:val="es-MX" w:eastAsia="es-MX"/>
                  </w:rPr>
                </w:rPrChange>
              </w:rPr>
            </w:pPr>
            <w:ins w:id="11265" w:author="Erlie Hasam Morfin Zavalza" w:date="2014-11-22T21:03:00Z">
              <w:r>
                <w:rPr>
                  <w:rFonts w:ascii="Perpetua" w:hAnsi="Perpetua"/>
                  <w:color w:val="000000"/>
                  <w:sz w:val="22"/>
                  <w:szCs w:val="36"/>
                  <w:lang w:val="es-MX" w:eastAsia="es-MX"/>
                </w:rPr>
                <w:t>Febrero</w:t>
              </w:r>
            </w:ins>
          </w:p>
        </w:tc>
        <w:tc>
          <w:tcPr>
            <w:tcW w:w="0" w:type="auto"/>
            <w:tcBorders>
              <w:top w:val="nil"/>
              <w:left w:val="nil"/>
              <w:bottom w:val="single" w:sz="4" w:space="0" w:color="auto"/>
              <w:right w:val="single" w:sz="4" w:space="0" w:color="auto"/>
            </w:tcBorders>
            <w:shd w:val="clear" w:color="000000" w:fill="FCD5B4"/>
            <w:vAlign w:val="center"/>
            <w:hideMark/>
            <w:tcPrChange w:id="11266" w:author="Erlie Hasam Morfin Zavalza" w:date="2014-11-22T20:59:00Z">
              <w:tcPr>
                <w:tcW w:w="1720" w:type="dxa"/>
                <w:tcBorders>
                  <w:top w:val="nil"/>
                  <w:left w:val="nil"/>
                  <w:bottom w:val="single" w:sz="4" w:space="0" w:color="auto"/>
                  <w:right w:val="single" w:sz="4" w:space="0" w:color="auto"/>
                </w:tcBorders>
                <w:shd w:val="clear" w:color="000000" w:fill="FCD5B4"/>
                <w:vAlign w:val="center"/>
                <w:hideMark/>
              </w:tcPr>
            </w:tcPrChange>
          </w:tcPr>
          <w:p w14:paraId="5A94E409" w14:textId="77777777" w:rsidR="00FE0C5A" w:rsidRPr="00FE0C5A" w:rsidRDefault="00FE0C5A" w:rsidP="00FE0C5A">
            <w:pPr>
              <w:jc w:val="left"/>
              <w:rPr>
                <w:ins w:id="11267" w:author="Erlie Hasam Morfin Zavalza" w:date="2014-11-22T20:55:00Z"/>
                <w:rFonts w:ascii="Perpetua" w:hAnsi="Perpetua"/>
                <w:color w:val="000000"/>
                <w:sz w:val="22"/>
                <w:szCs w:val="36"/>
                <w:lang w:val="es-MX" w:eastAsia="es-MX"/>
                <w:rPrChange w:id="11268" w:author="Erlie Hasam Morfin Zavalza" w:date="2014-11-22T20:56:00Z">
                  <w:rPr>
                    <w:ins w:id="11269" w:author="Erlie Hasam Morfin Zavalza" w:date="2014-11-22T20:55:00Z"/>
                    <w:rFonts w:ascii="Perpetua" w:hAnsi="Perpetua"/>
                    <w:color w:val="000000"/>
                    <w:sz w:val="36"/>
                    <w:szCs w:val="36"/>
                    <w:lang w:val="es-MX" w:eastAsia="es-MX"/>
                  </w:rPr>
                </w:rPrChange>
              </w:rPr>
            </w:pPr>
            <w:ins w:id="11270" w:author="Erlie Hasam Morfin Zavalza" w:date="2014-11-22T20:55:00Z">
              <w:r w:rsidRPr="00FE0C5A">
                <w:rPr>
                  <w:rFonts w:ascii="Perpetua" w:hAnsi="Perpetua"/>
                  <w:color w:val="000000"/>
                  <w:sz w:val="22"/>
                  <w:szCs w:val="36"/>
                  <w:lang w:val="es-MX" w:eastAsia="es-MX"/>
                  <w:rPrChange w:id="11271"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272" w:author="Erlie Hasam Morfin Zavalza" w:date="2014-11-22T20:59:00Z">
              <w:tcPr>
                <w:tcW w:w="1540" w:type="dxa"/>
                <w:tcBorders>
                  <w:top w:val="nil"/>
                  <w:left w:val="nil"/>
                  <w:bottom w:val="single" w:sz="4" w:space="0" w:color="auto"/>
                  <w:right w:val="single" w:sz="4" w:space="0" w:color="auto"/>
                </w:tcBorders>
                <w:shd w:val="clear" w:color="000000" w:fill="FCD5B4"/>
                <w:vAlign w:val="center"/>
                <w:hideMark/>
              </w:tcPr>
            </w:tcPrChange>
          </w:tcPr>
          <w:p w14:paraId="1CFD1426" w14:textId="77777777" w:rsidR="00FE0C5A" w:rsidRPr="00FE0C5A" w:rsidRDefault="00FE0C5A" w:rsidP="00FE0C5A">
            <w:pPr>
              <w:jc w:val="left"/>
              <w:rPr>
                <w:ins w:id="11273" w:author="Erlie Hasam Morfin Zavalza" w:date="2014-11-22T20:55:00Z"/>
                <w:rFonts w:ascii="Perpetua" w:hAnsi="Perpetua"/>
                <w:color w:val="000000"/>
                <w:sz w:val="22"/>
                <w:szCs w:val="36"/>
                <w:lang w:val="es-MX" w:eastAsia="es-MX"/>
                <w:rPrChange w:id="11274" w:author="Erlie Hasam Morfin Zavalza" w:date="2014-11-22T20:56:00Z">
                  <w:rPr>
                    <w:ins w:id="11275" w:author="Erlie Hasam Morfin Zavalza" w:date="2014-11-22T20:55:00Z"/>
                    <w:rFonts w:ascii="Perpetua" w:hAnsi="Perpetua"/>
                    <w:color w:val="000000"/>
                    <w:sz w:val="36"/>
                    <w:szCs w:val="36"/>
                    <w:lang w:val="es-MX" w:eastAsia="es-MX"/>
                  </w:rPr>
                </w:rPrChange>
              </w:rPr>
            </w:pPr>
            <w:ins w:id="11276" w:author="Erlie Hasam Morfin Zavalza" w:date="2014-11-22T20:55:00Z">
              <w:r w:rsidRPr="00FE0C5A">
                <w:rPr>
                  <w:rFonts w:ascii="Perpetua" w:hAnsi="Perpetua"/>
                  <w:color w:val="000000"/>
                  <w:sz w:val="22"/>
                  <w:szCs w:val="36"/>
                  <w:lang w:val="es-MX" w:eastAsia="es-MX"/>
                  <w:rPrChange w:id="11277" w:author="Erlie Hasam Morfin Zavalza" w:date="2014-11-22T20:56:00Z">
                    <w:rPr>
                      <w:rFonts w:ascii="Perpetua" w:hAnsi="Perpetua"/>
                      <w:color w:val="000000"/>
                      <w:sz w:val="36"/>
                      <w:szCs w:val="36"/>
                      <w:lang w:val="es-MX" w:eastAsia="es-MX"/>
                    </w:rPr>
                  </w:rPrChange>
                </w:rPr>
                <w:t>948.75</w:t>
              </w:r>
            </w:ins>
          </w:p>
        </w:tc>
        <w:tc>
          <w:tcPr>
            <w:tcW w:w="0" w:type="auto"/>
            <w:tcBorders>
              <w:top w:val="nil"/>
              <w:left w:val="nil"/>
              <w:bottom w:val="single" w:sz="4" w:space="0" w:color="auto"/>
              <w:right w:val="single" w:sz="4" w:space="0" w:color="auto"/>
            </w:tcBorders>
            <w:shd w:val="clear" w:color="000000" w:fill="FABF8F"/>
            <w:vAlign w:val="center"/>
            <w:hideMark/>
            <w:tcPrChange w:id="11278" w:author="Erlie Hasam Morfin Zavalza" w:date="2014-11-22T20:59:00Z">
              <w:tcPr>
                <w:tcW w:w="1600" w:type="dxa"/>
                <w:tcBorders>
                  <w:top w:val="nil"/>
                  <w:left w:val="nil"/>
                  <w:bottom w:val="single" w:sz="4" w:space="0" w:color="auto"/>
                  <w:right w:val="single" w:sz="4" w:space="0" w:color="auto"/>
                </w:tcBorders>
                <w:shd w:val="clear" w:color="000000" w:fill="FABF8F"/>
                <w:vAlign w:val="center"/>
                <w:hideMark/>
              </w:tcPr>
            </w:tcPrChange>
          </w:tcPr>
          <w:p w14:paraId="33FAB858" w14:textId="77777777" w:rsidR="00FE0C5A" w:rsidRPr="00FE0C5A" w:rsidRDefault="00FE0C5A" w:rsidP="00FE0C5A">
            <w:pPr>
              <w:jc w:val="left"/>
              <w:rPr>
                <w:ins w:id="11279" w:author="Erlie Hasam Morfin Zavalza" w:date="2014-11-22T20:55:00Z"/>
                <w:rFonts w:ascii="Perpetua" w:hAnsi="Perpetua"/>
                <w:color w:val="000000"/>
                <w:sz w:val="22"/>
                <w:szCs w:val="36"/>
                <w:lang w:val="es-MX" w:eastAsia="es-MX"/>
                <w:rPrChange w:id="11280" w:author="Erlie Hasam Morfin Zavalza" w:date="2014-11-22T20:56:00Z">
                  <w:rPr>
                    <w:ins w:id="11281" w:author="Erlie Hasam Morfin Zavalza" w:date="2014-11-22T20:55:00Z"/>
                    <w:rFonts w:ascii="Perpetua" w:hAnsi="Perpetua"/>
                    <w:color w:val="000000"/>
                    <w:sz w:val="36"/>
                    <w:szCs w:val="36"/>
                    <w:lang w:val="es-MX" w:eastAsia="es-MX"/>
                  </w:rPr>
                </w:rPrChange>
              </w:rPr>
            </w:pPr>
            <w:ins w:id="11282" w:author="Erlie Hasam Morfin Zavalza" w:date="2014-11-22T20:55:00Z">
              <w:r w:rsidRPr="00FE0C5A">
                <w:rPr>
                  <w:rFonts w:ascii="Perpetua" w:hAnsi="Perpetua"/>
                  <w:color w:val="000000"/>
                  <w:sz w:val="22"/>
                  <w:szCs w:val="36"/>
                  <w:lang w:val="es-MX" w:eastAsia="es-MX"/>
                  <w:rPrChange w:id="11283" w:author="Erlie Hasam Morfin Zavalza" w:date="2014-11-22T20:56:00Z">
                    <w:rPr>
                      <w:rFonts w:ascii="Perpetua" w:hAnsi="Perpetua"/>
                      <w:color w:val="000000"/>
                      <w:sz w:val="36"/>
                      <w:szCs w:val="36"/>
                      <w:lang w:val="es-MX" w:eastAsia="es-MX"/>
                    </w:rPr>
                  </w:rPrChange>
                </w:rPr>
                <w:t>949</w:t>
              </w:r>
            </w:ins>
          </w:p>
        </w:tc>
        <w:tc>
          <w:tcPr>
            <w:tcW w:w="0" w:type="auto"/>
            <w:tcBorders>
              <w:top w:val="nil"/>
              <w:left w:val="nil"/>
              <w:bottom w:val="single" w:sz="4" w:space="0" w:color="auto"/>
              <w:right w:val="single" w:sz="4" w:space="0" w:color="auto"/>
            </w:tcBorders>
            <w:shd w:val="clear" w:color="000000" w:fill="FCD5B4"/>
            <w:vAlign w:val="center"/>
            <w:hideMark/>
            <w:tcPrChange w:id="11284" w:author="Erlie Hasam Morfin Zavalza" w:date="2014-11-22T20:59:00Z">
              <w:tcPr>
                <w:tcW w:w="2680" w:type="dxa"/>
                <w:tcBorders>
                  <w:top w:val="nil"/>
                  <w:left w:val="nil"/>
                  <w:bottom w:val="single" w:sz="4" w:space="0" w:color="auto"/>
                  <w:right w:val="single" w:sz="4" w:space="0" w:color="auto"/>
                </w:tcBorders>
                <w:shd w:val="clear" w:color="000000" w:fill="FCD5B4"/>
                <w:vAlign w:val="center"/>
                <w:hideMark/>
              </w:tcPr>
            </w:tcPrChange>
          </w:tcPr>
          <w:p w14:paraId="347EC6D6" w14:textId="77777777" w:rsidR="00FE0C5A" w:rsidRPr="00FE0C5A" w:rsidRDefault="00FE0C5A" w:rsidP="00FE0C5A">
            <w:pPr>
              <w:jc w:val="left"/>
              <w:rPr>
                <w:ins w:id="11285" w:author="Erlie Hasam Morfin Zavalza" w:date="2014-11-22T20:55:00Z"/>
                <w:rFonts w:ascii="Perpetua" w:hAnsi="Perpetua"/>
                <w:color w:val="000000"/>
                <w:sz w:val="22"/>
                <w:szCs w:val="36"/>
                <w:lang w:val="es-MX" w:eastAsia="es-MX"/>
                <w:rPrChange w:id="11286" w:author="Erlie Hasam Morfin Zavalza" w:date="2014-11-22T20:56:00Z">
                  <w:rPr>
                    <w:ins w:id="11287" w:author="Erlie Hasam Morfin Zavalza" w:date="2014-11-22T20:55:00Z"/>
                    <w:rFonts w:ascii="Perpetua" w:hAnsi="Perpetua"/>
                    <w:color w:val="000000"/>
                    <w:sz w:val="36"/>
                    <w:szCs w:val="36"/>
                    <w:lang w:val="es-MX" w:eastAsia="es-MX"/>
                  </w:rPr>
                </w:rPrChange>
              </w:rPr>
            </w:pPr>
            <w:ins w:id="11288" w:author="Erlie Hasam Morfin Zavalza" w:date="2014-11-22T20:55:00Z">
              <w:r w:rsidRPr="00FE0C5A">
                <w:rPr>
                  <w:rFonts w:ascii="Perpetua" w:hAnsi="Perpetua"/>
                  <w:color w:val="000000"/>
                  <w:sz w:val="22"/>
                  <w:szCs w:val="36"/>
                  <w:lang w:val="es-MX" w:eastAsia="es-MX"/>
                  <w:rPrChange w:id="11289" w:author="Erlie Hasam Morfin Zavalza" w:date="2014-11-22T20:56:00Z">
                    <w:rPr>
                      <w:rFonts w:ascii="Perpetua" w:hAnsi="Perpetua"/>
                      <w:color w:val="000000"/>
                      <w:sz w:val="36"/>
                      <w:szCs w:val="36"/>
                      <w:lang w:val="es-MX" w:eastAsia="es-MX"/>
                    </w:rPr>
                  </w:rPrChange>
                </w:rPr>
                <w:t>974.05</w:t>
              </w:r>
            </w:ins>
          </w:p>
        </w:tc>
        <w:tc>
          <w:tcPr>
            <w:tcW w:w="0" w:type="auto"/>
            <w:tcBorders>
              <w:top w:val="nil"/>
              <w:left w:val="nil"/>
              <w:bottom w:val="single" w:sz="4" w:space="0" w:color="auto"/>
              <w:right w:val="single" w:sz="4" w:space="0" w:color="auto"/>
            </w:tcBorders>
            <w:shd w:val="clear" w:color="000000" w:fill="FABF8F"/>
            <w:vAlign w:val="center"/>
            <w:hideMark/>
            <w:tcPrChange w:id="11290" w:author="Erlie Hasam Morfin Zavalza" w:date="2014-11-22T20:59:00Z">
              <w:tcPr>
                <w:tcW w:w="2460" w:type="dxa"/>
                <w:tcBorders>
                  <w:top w:val="nil"/>
                  <w:left w:val="nil"/>
                  <w:bottom w:val="single" w:sz="4" w:space="0" w:color="auto"/>
                  <w:right w:val="single" w:sz="4" w:space="0" w:color="auto"/>
                </w:tcBorders>
                <w:shd w:val="clear" w:color="000000" w:fill="FABF8F"/>
                <w:vAlign w:val="center"/>
                <w:hideMark/>
              </w:tcPr>
            </w:tcPrChange>
          </w:tcPr>
          <w:p w14:paraId="7E9EC26D" w14:textId="77777777" w:rsidR="00FE0C5A" w:rsidRPr="00FE0C5A" w:rsidRDefault="00FE0C5A" w:rsidP="00FE0C5A">
            <w:pPr>
              <w:jc w:val="left"/>
              <w:rPr>
                <w:ins w:id="11291" w:author="Erlie Hasam Morfin Zavalza" w:date="2014-11-22T20:55:00Z"/>
                <w:rFonts w:ascii="Perpetua" w:hAnsi="Perpetua"/>
                <w:color w:val="000000"/>
                <w:sz w:val="22"/>
                <w:szCs w:val="36"/>
                <w:lang w:val="es-MX" w:eastAsia="es-MX"/>
                <w:rPrChange w:id="11292" w:author="Erlie Hasam Morfin Zavalza" w:date="2014-11-22T20:56:00Z">
                  <w:rPr>
                    <w:ins w:id="11293" w:author="Erlie Hasam Morfin Zavalza" w:date="2014-11-22T20:55:00Z"/>
                    <w:rFonts w:ascii="Perpetua" w:hAnsi="Perpetua"/>
                    <w:color w:val="000000"/>
                    <w:sz w:val="36"/>
                    <w:szCs w:val="36"/>
                    <w:lang w:val="es-MX" w:eastAsia="es-MX"/>
                  </w:rPr>
                </w:rPrChange>
              </w:rPr>
            </w:pPr>
            <w:ins w:id="11294" w:author="Erlie Hasam Morfin Zavalza" w:date="2014-11-22T20:55:00Z">
              <w:r w:rsidRPr="00FE0C5A">
                <w:rPr>
                  <w:rFonts w:ascii="Perpetua" w:hAnsi="Perpetua"/>
                  <w:color w:val="000000"/>
                  <w:sz w:val="22"/>
                  <w:szCs w:val="36"/>
                  <w:lang w:val="es-MX" w:eastAsia="es-MX"/>
                  <w:rPrChange w:id="11295" w:author="Erlie Hasam Morfin Zavalza" w:date="2014-11-22T20:56:00Z">
                    <w:rPr>
                      <w:rFonts w:ascii="Perpetua" w:hAnsi="Perpetua"/>
                      <w:color w:val="000000"/>
                      <w:sz w:val="36"/>
                      <w:szCs w:val="36"/>
                      <w:lang w:val="es-MX" w:eastAsia="es-MX"/>
                    </w:rPr>
                  </w:rPrChange>
                </w:rPr>
                <w:t>974</w:t>
              </w:r>
            </w:ins>
          </w:p>
        </w:tc>
        <w:tc>
          <w:tcPr>
            <w:tcW w:w="1569" w:type="dxa"/>
            <w:tcBorders>
              <w:top w:val="nil"/>
              <w:left w:val="nil"/>
              <w:bottom w:val="single" w:sz="4" w:space="0" w:color="auto"/>
              <w:right w:val="single" w:sz="4" w:space="0" w:color="auto"/>
            </w:tcBorders>
            <w:shd w:val="clear" w:color="000000" w:fill="FCD5B4"/>
            <w:vAlign w:val="center"/>
            <w:hideMark/>
            <w:tcPrChange w:id="11296" w:author="Erlie Hasam Morfin Zavalza" w:date="2014-11-22T20:59:00Z">
              <w:tcPr>
                <w:tcW w:w="2460" w:type="dxa"/>
                <w:tcBorders>
                  <w:top w:val="nil"/>
                  <w:left w:val="nil"/>
                  <w:bottom w:val="single" w:sz="4" w:space="0" w:color="auto"/>
                  <w:right w:val="single" w:sz="4" w:space="0" w:color="auto"/>
                </w:tcBorders>
                <w:shd w:val="clear" w:color="000000" w:fill="FCD5B4"/>
                <w:vAlign w:val="center"/>
                <w:hideMark/>
              </w:tcPr>
            </w:tcPrChange>
          </w:tcPr>
          <w:p w14:paraId="2B95C2C4" w14:textId="77777777" w:rsidR="00FE0C5A" w:rsidRPr="00FE0C5A" w:rsidRDefault="00FE0C5A" w:rsidP="00FE0C5A">
            <w:pPr>
              <w:jc w:val="center"/>
              <w:rPr>
                <w:ins w:id="11297" w:author="Erlie Hasam Morfin Zavalza" w:date="2014-11-22T20:55:00Z"/>
                <w:rFonts w:ascii="Perpetua" w:hAnsi="Perpetua"/>
                <w:sz w:val="22"/>
                <w:szCs w:val="36"/>
                <w:lang w:val="es-MX" w:eastAsia="es-MX"/>
                <w:rPrChange w:id="11298" w:author="Erlie Hasam Morfin Zavalza" w:date="2014-11-22T20:56:00Z">
                  <w:rPr>
                    <w:ins w:id="11299" w:author="Erlie Hasam Morfin Zavalza" w:date="2014-11-22T20:55:00Z"/>
                    <w:rFonts w:ascii="Perpetua" w:hAnsi="Perpetua"/>
                    <w:sz w:val="36"/>
                    <w:szCs w:val="36"/>
                    <w:lang w:val="es-MX" w:eastAsia="es-MX"/>
                  </w:rPr>
                </w:rPrChange>
              </w:rPr>
            </w:pPr>
            <w:ins w:id="11300" w:author="Erlie Hasam Morfin Zavalza" w:date="2014-11-22T20:55:00Z">
              <w:r w:rsidRPr="00FE0C5A">
                <w:rPr>
                  <w:rFonts w:ascii="Perpetua" w:hAnsi="Perpetua"/>
                  <w:sz w:val="22"/>
                  <w:szCs w:val="36"/>
                  <w:lang w:val="es-MX" w:eastAsia="es-MX"/>
                  <w:rPrChange w:id="11301" w:author="Erlie Hasam Morfin Zavalza" w:date="2014-11-22T20:56:00Z">
                    <w:rPr>
                      <w:rFonts w:ascii="Perpetua" w:hAnsi="Perpetua"/>
                      <w:sz w:val="36"/>
                      <w:szCs w:val="36"/>
                      <w:lang w:val="es-MX" w:eastAsia="es-MX"/>
                    </w:rPr>
                  </w:rPrChange>
                </w:rPr>
                <w:t xml:space="preserve"> $   1,423,500.00 </w:t>
              </w:r>
            </w:ins>
          </w:p>
        </w:tc>
      </w:tr>
      <w:tr w:rsidR="00FE0C5A" w:rsidRPr="00FE0C5A" w14:paraId="0F2D6EDA" w14:textId="77777777" w:rsidTr="00FE0C5A">
        <w:trPr>
          <w:trHeight w:val="233"/>
          <w:ins w:id="11302" w:author="Erlie Hasam Morfin Zavalza" w:date="2014-11-22T20:55:00Z"/>
          <w:trPrChange w:id="11303" w:author="Erlie Hasam Morfin Zavalza" w:date="2014-11-22T20:59: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304" w:author="Erlie Hasam Morfin Zavalza" w:date="2014-11-22T20:59: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3FF8F4BA" w14:textId="5F14DB09" w:rsidR="00FE0C5A" w:rsidRPr="00FE0C5A" w:rsidRDefault="00FE0C5A" w:rsidP="00FE0C5A">
            <w:pPr>
              <w:jc w:val="left"/>
              <w:rPr>
                <w:ins w:id="11305" w:author="Erlie Hasam Morfin Zavalza" w:date="2014-11-22T20:55:00Z"/>
                <w:rFonts w:ascii="Perpetua" w:hAnsi="Perpetua"/>
                <w:color w:val="000000"/>
                <w:sz w:val="22"/>
                <w:szCs w:val="36"/>
                <w:lang w:val="es-MX" w:eastAsia="es-MX"/>
                <w:rPrChange w:id="11306" w:author="Erlie Hasam Morfin Zavalza" w:date="2014-11-22T20:56:00Z">
                  <w:rPr>
                    <w:ins w:id="11307" w:author="Erlie Hasam Morfin Zavalza" w:date="2014-11-22T20:55:00Z"/>
                    <w:rFonts w:ascii="Perpetua" w:hAnsi="Perpetua"/>
                    <w:color w:val="000000"/>
                    <w:sz w:val="36"/>
                    <w:szCs w:val="36"/>
                    <w:lang w:val="es-MX" w:eastAsia="es-MX"/>
                  </w:rPr>
                </w:rPrChange>
              </w:rPr>
            </w:pPr>
            <w:ins w:id="11308" w:author="Erlie Hasam Morfin Zavalza" w:date="2014-11-22T21:03:00Z">
              <w:r>
                <w:rPr>
                  <w:rFonts w:ascii="Perpetua" w:hAnsi="Perpetua"/>
                  <w:color w:val="000000"/>
                  <w:sz w:val="22"/>
                  <w:szCs w:val="36"/>
                  <w:lang w:val="es-MX" w:eastAsia="es-MX"/>
                </w:rPr>
                <w:t>Marzo</w:t>
              </w:r>
            </w:ins>
          </w:p>
        </w:tc>
        <w:tc>
          <w:tcPr>
            <w:tcW w:w="0" w:type="auto"/>
            <w:tcBorders>
              <w:top w:val="nil"/>
              <w:left w:val="nil"/>
              <w:bottom w:val="single" w:sz="4" w:space="0" w:color="auto"/>
              <w:right w:val="single" w:sz="4" w:space="0" w:color="auto"/>
            </w:tcBorders>
            <w:shd w:val="clear" w:color="000000" w:fill="FCD5B4"/>
            <w:vAlign w:val="center"/>
            <w:hideMark/>
            <w:tcPrChange w:id="11309" w:author="Erlie Hasam Morfin Zavalza" w:date="2014-11-22T20:59:00Z">
              <w:tcPr>
                <w:tcW w:w="1720" w:type="dxa"/>
                <w:tcBorders>
                  <w:top w:val="nil"/>
                  <w:left w:val="nil"/>
                  <w:bottom w:val="single" w:sz="4" w:space="0" w:color="auto"/>
                  <w:right w:val="single" w:sz="4" w:space="0" w:color="auto"/>
                </w:tcBorders>
                <w:shd w:val="clear" w:color="000000" w:fill="FCD5B4"/>
                <w:vAlign w:val="center"/>
                <w:hideMark/>
              </w:tcPr>
            </w:tcPrChange>
          </w:tcPr>
          <w:p w14:paraId="4CD15937" w14:textId="77777777" w:rsidR="00FE0C5A" w:rsidRPr="00FE0C5A" w:rsidRDefault="00FE0C5A" w:rsidP="00FE0C5A">
            <w:pPr>
              <w:jc w:val="left"/>
              <w:rPr>
                <w:ins w:id="11310" w:author="Erlie Hasam Morfin Zavalza" w:date="2014-11-22T20:55:00Z"/>
                <w:rFonts w:ascii="Perpetua" w:hAnsi="Perpetua"/>
                <w:color w:val="000000"/>
                <w:sz w:val="22"/>
                <w:szCs w:val="36"/>
                <w:lang w:val="es-MX" w:eastAsia="es-MX"/>
                <w:rPrChange w:id="11311" w:author="Erlie Hasam Morfin Zavalza" w:date="2014-11-22T20:56:00Z">
                  <w:rPr>
                    <w:ins w:id="11312" w:author="Erlie Hasam Morfin Zavalza" w:date="2014-11-22T20:55:00Z"/>
                    <w:rFonts w:ascii="Perpetua" w:hAnsi="Perpetua"/>
                    <w:color w:val="000000"/>
                    <w:sz w:val="36"/>
                    <w:szCs w:val="36"/>
                    <w:lang w:val="es-MX" w:eastAsia="es-MX"/>
                  </w:rPr>
                </w:rPrChange>
              </w:rPr>
            </w:pPr>
            <w:ins w:id="11313" w:author="Erlie Hasam Morfin Zavalza" w:date="2014-11-22T20:55:00Z">
              <w:r w:rsidRPr="00FE0C5A">
                <w:rPr>
                  <w:rFonts w:ascii="Perpetua" w:hAnsi="Perpetua"/>
                  <w:color w:val="000000"/>
                  <w:sz w:val="22"/>
                  <w:szCs w:val="36"/>
                  <w:lang w:val="es-MX" w:eastAsia="es-MX"/>
                  <w:rPrChange w:id="11314"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315" w:author="Erlie Hasam Morfin Zavalza" w:date="2014-11-22T20:59:00Z">
              <w:tcPr>
                <w:tcW w:w="1540" w:type="dxa"/>
                <w:tcBorders>
                  <w:top w:val="nil"/>
                  <w:left w:val="nil"/>
                  <w:bottom w:val="single" w:sz="4" w:space="0" w:color="auto"/>
                  <w:right w:val="single" w:sz="4" w:space="0" w:color="auto"/>
                </w:tcBorders>
                <w:shd w:val="clear" w:color="000000" w:fill="FCD5B4"/>
                <w:vAlign w:val="center"/>
                <w:hideMark/>
              </w:tcPr>
            </w:tcPrChange>
          </w:tcPr>
          <w:p w14:paraId="16585E10" w14:textId="77777777" w:rsidR="00FE0C5A" w:rsidRPr="00FE0C5A" w:rsidRDefault="00FE0C5A" w:rsidP="00FE0C5A">
            <w:pPr>
              <w:jc w:val="left"/>
              <w:rPr>
                <w:ins w:id="11316" w:author="Erlie Hasam Morfin Zavalza" w:date="2014-11-22T20:55:00Z"/>
                <w:rFonts w:ascii="Perpetua" w:hAnsi="Perpetua"/>
                <w:color w:val="000000"/>
                <w:sz w:val="22"/>
                <w:szCs w:val="36"/>
                <w:lang w:val="es-MX" w:eastAsia="es-MX"/>
                <w:rPrChange w:id="11317" w:author="Erlie Hasam Morfin Zavalza" w:date="2014-11-22T20:56:00Z">
                  <w:rPr>
                    <w:ins w:id="11318" w:author="Erlie Hasam Morfin Zavalza" w:date="2014-11-22T20:55:00Z"/>
                    <w:rFonts w:ascii="Perpetua" w:hAnsi="Perpetua"/>
                    <w:color w:val="000000"/>
                    <w:sz w:val="36"/>
                    <w:szCs w:val="36"/>
                    <w:lang w:val="es-MX" w:eastAsia="es-MX"/>
                  </w:rPr>
                </w:rPrChange>
              </w:rPr>
            </w:pPr>
            <w:ins w:id="11319" w:author="Erlie Hasam Morfin Zavalza" w:date="2014-11-22T20:55:00Z">
              <w:r w:rsidRPr="00FE0C5A">
                <w:rPr>
                  <w:rFonts w:ascii="Perpetua" w:hAnsi="Perpetua"/>
                  <w:color w:val="000000"/>
                  <w:sz w:val="22"/>
                  <w:szCs w:val="36"/>
                  <w:lang w:val="es-MX" w:eastAsia="es-MX"/>
                  <w:rPrChange w:id="11320" w:author="Erlie Hasam Morfin Zavalza" w:date="2014-11-22T20:56:00Z">
                    <w:rPr>
                      <w:rFonts w:ascii="Perpetua" w:hAnsi="Perpetua"/>
                      <w:color w:val="000000"/>
                      <w:sz w:val="36"/>
                      <w:szCs w:val="36"/>
                      <w:lang w:val="es-MX" w:eastAsia="es-MX"/>
                    </w:rPr>
                  </w:rPrChange>
                </w:rPr>
                <w:t>1012</w:t>
              </w:r>
            </w:ins>
          </w:p>
        </w:tc>
        <w:tc>
          <w:tcPr>
            <w:tcW w:w="0" w:type="auto"/>
            <w:tcBorders>
              <w:top w:val="nil"/>
              <w:left w:val="nil"/>
              <w:bottom w:val="single" w:sz="4" w:space="0" w:color="auto"/>
              <w:right w:val="single" w:sz="4" w:space="0" w:color="auto"/>
            </w:tcBorders>
            <w:shd w:val="clear" w:color="000000" w:fill="FABF8F"/>
            <w:vAlign w:val="center"/>
            <w:hideMark/>
            <w:tcPrChange w:id="11321" w:author="Erlie Hasam Morfin Zavalza" w:date="2014-11-22T20:59:00Z">
              <w:tcPr>
                <w:tcW w:w="1600" w:type="dxa"/>
                <w:tcBorders>
                  <w:top w:val="nil"/>
                  <w:left w:val="nil"/>
                  <w:bottom w:val="single" w:sz="4" w:space="0" w:color="auto"/>
                  <w:right w:val="single" w:sz="4" w:space="0" w:color="auto"/>
                </w:tcBorders>
                <w:shd w:val="clear" w:color="000000" w:fill="FABF8F"/>
                <w:vAlign w:val="center"/>
                <w:hideMark/>
              </w:tcPr>
            </w:tcPrChange>
          </w:tcPr>
          <w:p w14:paraId="571D3F70" w14:textId="77777777" w:rsidR="00FE0C5A" w:rsidRPr="00FE0C5A" w:rsidRDefault="00FE0C5A" w:rsidP="00FE0C5A">
            <w:pPr>
              <w:jc w:val="left"/>
              <w:rPr>
                <w:ins w:id="11322" w:author="Erlie Hasam Morfin Zavalza" w:date="2014-11-22T20:55:00Z"/>
                <w:rFonts w:ascii="Perpetua" w:hAnsi="Perpetua"/>
                <w:color w:val="000000"/>
                <w:sz w:val="22"/>
                <w:szCs w:val="36"/>
                <w:lang w:val="es-MX" w:eastAsia="es-MX"/>
                <w:rPrChange w:id="11323" w:author="Erlie Hasam Morfin Zavalza" w:date="2014-11-22T20:56:00Z">
                  <w:rPr>
                    <w:ins w:id="11324" w:author="Erlie Hasam Morfin Zavalza" w:date="2014-11-22T20:55:00Z"/>
                    <w:rFonts w:ascii="Perpetua" w:hAnsi="Perpetua"/>
                    <w:color w:val="000000"/>
                    <w:sz w:val="36"/>
                    <w:szCs w:val="36"/>
                    <w:lang w:val="es-MX" w:eastAsia="es-MX"/>
                  </w:rPr>
                </w:rPrChange>
              </w:rPr>
            </w:pPr>
            <w:ins w:id="11325" w:author="Erlie Hasam Morfin Zavalza" w:date="2014-11-22T20:55:00Z">
              <w:r w:rsidRPr="00FE0C5A">
                <w:rPr>
                  <w:rFonts w:ascii="Perpetua" w:hAnsi="Perpetua"/>
                  <w:color w:val="000000"/>
                  <w:sz w:val="22"/>
                  <w:szCs w:val="36"/>
                  <w:lang w:val="es-MX" w:eastAsia="es-MX"/>
                  <w:rPrChange w:id="11326" w:author="Erlie Hasam Morfin Zavalza" w:date="2014-11-22T20:56:00Z">
                    <w:rPr>
                      <w:rFonts w:ascii="Perpetua" w:hAnsi="Perpetua"/>
                      <w:color w:val="000000"/>
                      <w:sz w:val="36"/>
                      <w:szCs w:val="36"/>
                      <w:lang w:val="es-MX" w:eastAsia="es-MX"/>
                    </w:rPr>
                  </w:rPrChange>
                </w:rPr>
                <w:t>1012</w:t>
              </w:r>
            </w:ins>
          </w:p>
        </w:tc>
        <w:tc>
          <w:tcPr>
            <w:tcW w:w="0" w:type="auto"/>
            <w:tcBorders>
              <w:top w:val="nil"/>
              <w:left w:val="nil"/>
              <w:bottom w:val="single" w:sz="4" w:space="0" w:color="auto"/>
              <w:right w:val="single" w:sz="4" w:space="0" w:color="auto"/>
            </w:tcBorders>
            <w:shd w:val="clear" w:color="000000" w:fill="FCD5B4"/>
            <w:vAlign w:val="center"/>
            <w:hideMark/>
            <w:tcPrChange w:id="11327" w:author="Erlie Hasam Morfin Zavalza" w:date="2014-11-22T20:59:00Z">
              <w:tcPr>
                <w:tcW w:w="2680" w:type="dxa"/>
                <w:tcBorders>
                  <w:top w:val="nil"/>
                  <w:left w:val="nil"/>
                  <w:bottom w:val="single" w:sz="4" w:space="0" w:color="auto"/>
                  <w:right w:val="single" w:sz="4" w:space="0" w:color="auto"/>
                </w:tcBorders>
                <w:shd w:val="clear" w:color="000000" w:fill="FCD5B4"/>
                <w:vAlign w:val="center"/>
                <w:hideMark/>
              </w:tcPr>
            </w:tcPrChange>
          </w:tcPr>
          <w:p w14:paraId="18178B4C" w14:textId="77777777" w:rsidR="00FE0C5A" w:rsidRPr="00FE0C5A" w:rsidRDefault="00FE0C5A" w:rsidP="00FE0C5A">
            <w:pPr>
              <w:jc w:val="left"/>
              <w:rPr>
                <w:ins w:id="11328" w:author="Erlie Hasam Morfin Zavalza" w:date="2014-11-22T20:55:00Z"/>
                <w:rFonts w:ascii="Perpetua" w:hAnsi="Perpetua"/>
                <w:color w:val="000000"/>
                <w:sz w:val="22"/>
                <w:szCs w:val="36"/>
                <w:lang w:val="es-MX" w:eastAsia="es-MX"/>
                <w:rPrChange w:id="11329" w:author="Erlie Hasam Morfin Zavalza" w:date="2014-11-22T20:56:00Z">
                  <w:rPr>
                    <w:ins w:id="11330" w:author="Erlie Hasam Morfin Zavalza" w:date="2014-11-22T20:55:00Z"/>
                    <w:rFonts w:ascii="Perpetua" w:hAnsi="Perpetua"/>
                    <w:color w:val="000000"/>
                    <w:sz w:val="36"/>
                    <w:szCs w:val="36"/>
                    <w:lang w:val="es-MX" w:eastAsia="es-MX"/>
                  </w:rPr>
                </w:rPrChange>
              </w:rPr>
            </w:pPr>
            <w:ins w:id="11331" w:author="Erlie Hasam Morfin Zavalza" w:date="2014-11-22T20:55:00Z">
              <w:r w:rsidRPr="00FE0C5A">
                <w:rPr>
                  <w:rFonts w:ascii="Perpetua" w:hAnsi="Perpetua"/>
                  <w:color w:val="000000"/>
                  <w:sz w:val="22"/>
                  <w:szCs w:val="36"/>
                  <w:lang w:val="es-MX" w:eastAsia="es-MX"/>
                  <w:rPrChange w:id="11332" w:author="Erlie Hasam Morfin Zavalza" w:date="2014-11-22T20:56:00Z">
                    <w:rPr>
                      <w:rFonts w:ascii="Perpetua" w:hAnsi="Perpetua"/>
                      <w:color w:val="000000"/>
                      <w:sz w:val="36"/>
                      <w:szCs w:val="36"/>
                      <w:lang w:val="es-MX" w:eastAsia="es-MX"/>
                    </w:rPr>
                  </w:rPrChange>
                </w:rPr>
                <w:t>1037.3</w:t>
              </w:r>
            </w:ins>
          </w:p>
        </w:tc>
        <w:tc>
          <w:tcPr>
            <w:tcW w:w="0" w:type="auto"/>
            <w:tcBorders>
              <w:top w:val="nil"/>
              <w:left w:val="nil"/>
              <w:bottom w:val="single" w:sz="4" w:space="0" w:color="auto"/>
              <w:right w:val="single" w:sz="4" w:space="0" w:color="auto"/>
            </w:tcBorders>
            <w:shd w:val="clear" w:color="000000" w:fill="FABF8F"/>
            <w:vAlign w:val="center"/>
            <w:hideMark/>
            <w:tcPrChange w:id="11333" w:author="Erlie Hasam Morfin Zavalza" w:date="2014-11-22T20:59:00Z">
              <w:tcPr>
                <w:tcW w:w="2460" w:type="dxa"/>
                <w:tcBorders>
                  <w:top w:val="nil"/>
                  <w:left w:val="nil"/>
                  <w:bottom w:val="single" w:sz="4" w:space="0" w:color="auto"/>
                  <w:right w:val="single" w:sz="4" w:space="0" w:color="auto"/>
                </w:tcBorders>
                <w:shd w:val="clear" w:color="000000" w:fill="FABF8F"/>
                <w:vAlign w:val="center"/>
                <w:hideMark/>
              </w:tcPr>
            </w:tcPrChange>
          </w:tcPr>
          <w:p w14:paraId="5A47B3C1" w14:textId="77777777" w:rsidR="00FE0C5A" w:rsidRPr="00FE0C5A" w:rsidRDefault="00FE0C5A" w:rsidP="00FE0C5A">
            <w:pPr>
              <w:jc w:val="left"/>
              <w:rPr>
                <w:ins w:id="11334" w:author="Erlie Hasam Morfin Zavalza" w:date="2014-11-22T20:55:00Z"/>
                <w:rFonts w:ascii="Perpetua" w:hAnsi="Perpetua"/>
                <w:color w:val="000000"/>
                <w:sz w:val="22"/>
                <w:szCs w:val="36"/>
                <w:lang w:val="es-MX" w:eastAsia="es-MX"/>
                <w:rPrChange w:id="11335" w:author="Erlie Hasam Morfin Zavalza" w:date="2014-11-22T20:56:00Z">
                  <w:rPr>
                    <w:ins w:id="11336" w:author="Erlie Hasam Morfin Zavalza" w:date="2014-11-22T20:55:00Z"/>
                    <w:rFonts w:ascii="Perpetua" w:hAnsi="Perpetua"/>
                    <w:color w:val="000000"/>
                    <w:sz w:val="36"/>
                    <w:szCs w:val="36"/>
                    <w:lang w:val="es-MX" w:eastAsia="es-MX"/>
                  </w:rPr>
                </w:rPrChange>
              </w:rPr>
            </w:pPr>
            <w:ins w:id="11337" w:author="Erlie Hasam Morfin Zavalza" w:date="2014-11-22T20:55:00Z">
              <w:r w:rsidRPr="00FE0C5A">
                <w:rPr>
                  <w:rFonts w:ascii="Perpetua" w:hAnsi="Perpetua"/>
                  <w:color w:val="000000"/>
                  <w:sz w:val="22"/>
                  <w:szCs w:val="36"/>
                  <w:lang w:val="es-MX" w:eastAsia="es-MX"/>
                  <w:rPrChange w:id="11338" w:author="Erlie Hasam Morfin Zavalza" w:date="2014-11-22T20:56:00Z">
                    <w:rPr>
                      <w:rFonts w:ascii="Perpetua" w:hAnsi="Perpetua"/>
                      <w:color w:val="000000"/>
                      <w:sz w:val="36"/>
                      <w:szCs w:val="36"/>
                      <w:lang w:val="es-MX" w:eastAsia="es-MX"/>
                    </w:rPr>
                  </w:rPrChange>
                </w:rPr>
                <w:t>1037</w:t>
              </w:r>
            </w:ins>
          </w:p>
        </w:tc>
        <w:tc>
          <w:tcPr>
            <w:tcW w:w="1569" w:type="dxa"/>
            <w:tcBorders>
              <w:top w:val="nil"/>
              <w:left w:val="nil"/>
              <w:bottom w:val="single" w:sz="4" w:space="0" w:color="auto"/>
              <w:right w:val="single" w:sz="4" w:space="0" w:color="auto"/>
            </w:tcBorders>
            <w:shd w:val="clear" w:color="000000" w:fill="FCD5B4"/>
            <w:vAlign w:val="center"/>
            <w:hideMark/>
            <w:tcPrChange w:id="11339" w:author="Erlie Hasam Morfin Zavalza" w:date="2014-11-22T20:59:00Z">
              <w:tcPr>
                <w:tcW w:w="2460" w:type="dxa"/>
                <w:tcBorders>
                  <w:top w:val="nil"/>
                  <w:left w:val="nil"/>
                  <w:bottom w:val="single" w:sz="4" w:space="0" w:color="auto"/>
                  <w:right w:val="single" w:sz="4" w:space="0" w:color="auto"/>
                </w:tcBorders>
                <w:shd w:val="clear" w:color="000000" w:fill="FCD5B4"/>
                <w:vAlign w:val="center"/>
                <w:hideMark/>
              </w:tcPr>
            </w:tcPrChange>
          </w:tcPr>
          <w:p w14:paraId="0BC7E874" w14:textId="77777777" w:rsidR="00FE0C5A" w:rsidRPr="00FE0C5A" w:rsidRDefault="00FE0C5A" w:rsidP="00FE0C5A">
            <w:pPr>
              <w:jc w:val="center"/>
              <w:rPr>
                <w:ins w:id="11340" w:author="Erlie Hasam Morfin Zavalza" w:date="2014-11-22T20:55:00Z"/>
                <w:rFonts w:ascii="Perpetua" w:hAnsi="Perpetua"/>
                <w:sz w:val="22"/>
                <w:szCs w:val="36"/>
                <w:lang w:val="es-MX" w:eastAsia="es-MX"/>
                <w:rPrChange w:id="11341" w:author="Erlie Hasam Morfin Zavalza" w:date="2014-11-22T20:56:00Z">
                  <w:rPr>
                    <w:ins w:id="11342" w:author="Erlie Hasam Morfin Zavalza" w:date="2014-11-22T20:55:00Z"/>
                    <w:rFonts w:ascii="Perpetua" w:hAnsi="Perpetua"/>
                    <w:sz w:val="36"/>
                    <w:szCs w:val="36"/>
                    <w:lang w:val="es-MX" w:eastAsia="es-MX"/>
                  </w:rPr>
                </w:rPrChange>
              </w:rPr>
            </w:pPr>
            <w:ins w:id="11343" w:author="Erlie Hasam Morfin Zavalza" w:date="2014-11-22T20:55:00Z">
              <w:r w:rsidRPr="00FE0C5A">
                <w:rPr>
                  <w:rFonts w:ascii="Perpetua" w:hAnsi="Perpetua"/>
                  <w:sz w:val="22"/>
                  <w:szCs w:val="36"/>
                  <w:lang w:val="es-MX" w:eastAsia="es-MX"/>
                  <w:rPrChange w:id="11344" w:author="Erlie Hasam Morfin Zavalza" w:date="2014-11-22T20:56:00Z">
                    <w:rPr>
                      <w:rFonts w:ascii="Perpetua" w:hAnsi="Perpetua"/>
                      <w:sz w:val="36"/>
                      <w:szCs w:val="36"/>
                      <w:lang w:val="es-MX" w:eastAsia="es-MX"/>
                    </w:rPr>
                  </w:rPrChange>
                </w:rPr>
                <w:t xml:space="preserve"> $   1,518,000.00 </w:t>
              </w:r>
            </w:ins>
          </w:p>
        </w:tc>
      </w:tr>
      <w:tr w:rsidR="00FE0C5A" w:rsidRPr="00FE0C5A" w14:paraId="51F46A4B" w14:textId="77777777" w:rsidTr="00FE0C5A">
        <w:trPr>
          <w:trHeight w:val="109"/>
          <w:ins w:id="11345" w:author="Erlie Hasam Morfin Zavalza" w:date="2014-11-22T20:55:00Z"/>
          <w:trPrChange w:id="11346" w:author="Erlie Hasam Morfin Zavalza" w:date="2014-11-22T20:59: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347" w:author="Erlie Hasam Morfin Zavalza" w:date="2014-11-22T20:59: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5D026A53" w14:textId="01F942E0" w:rsidR="00FE0C5A" w:rsidRPr="00FE0C5A" w:rsidRDefault="00FE0C5A" w:rsidP="00FE0C5A">
            <w:pPr>
              <w:jc w:val="left"/>
              <w:rPr>
                <w:ins w:id="11348" w:author="Erlie Hasam Morfin Zavalza" w:date="2014-11-22T20:55:00Z"/>
                <w:rFonts w:ascii="Perpetua" w:hAnsi="Perpetua"/>
                <w:color w:val="000000"/>
                <w:sz w:val="22"/>
                <w:szCs w:val="36"/>
                <w:lang w:val="es-MX" w:eastAsia="es-MX"/>
                <w:rPrChange w:id="11349" w:author="Erlie Hasam Morfin Zavalza" w:date="2014-11-22T20:56:00Z">
                  <w:rPr>
                    <w:ins w:id="11350" w:author="Erlie Hasam Morfin Zavalza" w:date="2014-11-22T20:55:00Z"/>
                    <w:rFonts w:ascii="Perpetua" w:hAnsi="Perpetua"/>
                    <w:color w:val="000000"/>
                    <w:sz w:val="36"/>
                    <w:szCs w:val="36"/>
                    <w:lang w:val="es-MX" w:eastAsia="es-MX"/>
                  </w:rPr>
                </w:rPrChange>
              </w:rPr>
            </w:pPr>
            <w:ins w:id="11351" w:author="Erlie Hasam Morfin Zavalza" w:date="2014-11-22T21:03:00Z">
              <w:r>
                <w:rPr>
                  <w:rFonts w:ascii="Perpetua" w:hAnsi="Perpetua"/>
                  <w:color w:val="000000"/>
                  <w:sz w:val="22"/>
                  <w:szCs w:val="36"/>
                  <w:lang w:val="es-MX" w:eastAsia="es-MX"/>
                </w:rPr>
                <w:t>Abril</w:t>
              </w:r>
            </w:ins>
          </w:p>
        </w:tc>
        <w:tc>
          <w:tcPr>
            <w:tcW w:w="0" w:type="auto"/>
            <w:tcBorders>
              <w:top w:val="nil"/>
              <w:left w:val="nil"/>
              <w:bottom w:val="single" w:sz="4" w:space="0" w:color="auto"/>
              <w:right w:val="single" w:sz="4" w:space="0" w:color="auto"/>
            </w:tcBorders>
            <w:shd w:val="clear" w:color="000000" w:fill="FCD5B4"/>
            <w:vAlign w:val="center"/>
            <w:hideMark/>
            <w:tcPrChange w:id="11352" w:author="Erlie Hasam Morfin Zavalza" w:date="2014-11-22T20:59:00Z">
              <w:tcPr>
                <w:tcW w:w="1720" w:type="dxa"/>
                <w:tcBorders>
                  <w:top w:val="nil"/>
                  <w:left w:val="nil"/>
                  <w:bottom w:val="single" w:sz="4" w:space="0" w:color="auto"/>
                  <w:right w:val="single" w:sz="4" w:space="0" w:color="auto"/>
                </w:tcBorders>
                <w:shd w:val="clear" w:color="000000" w:fill="FCD5B4"/>
                <w:vAlign w:val="center"/>
                <w:hideMark/>
              </w:tcPr>
            </w:tcPrChange>
          </w:tcPr>
          <w:p w14:paraId="40B5D6C8" w14:textId="77777777" w:rsidR="00FE0C5A" w:rsidRPr="00FE0C5A" w:rsidRDefault="00FE0C5A" w:rsidP="00FE0C5A">
            <w:pPr>
              <w:jc w:val="left"/>
              <w:rPr>
                <w:ins w:id="11353" w:author="Erlie Hasam Morfin Zavalza" w:date="2014-11-22T20:55:00Z"/>
                <w:rFonts w:ascii="Perpetua" w:hAnsi="Perpetua"/>
                <w:color w:val="000000"/>
                <w:sz w:val="22"/>
                <w:szCs w:val="36"/>
                <w:lang w:val="es-MX" w:eastAsia="es-MX"/>
                <w:rPrChange w:id="11354" w:author="Erlie Hasam Morfin Zavalza" w:date="2014-11-22T20:56:00Z">
                  <w:rPr>
                    <w:ins w:id="11355" w:author="Erlie Hasam Morfin Zavalza" w:date="2014-11-22T20:55:00Z"/>
                    <w:rFonts w:ascii="Perpetua" w:hAnsi="Perpetua"/>
                    <w:color w:val="000000"/>
                    <w:sz w:val="36"/>
                    <w:szCs w:val="36"/>
                    <w:lang w:val="es-MX" w:eastAsia="es-MX"/>
                  </w:rPr>
                </w:rPrChange>
              </w:rPr>
            </w:pPr>
            <w:ins w:id="11356" w:author="Erlie Hasam Morfin Zavalza" w:date="2014-11-22T20:55:00Z">
              <w:r w:rsidRPr="00FE0C5A">
                <w:rPr>
                  <w:rFonts w:ascii="Perpetua" w:hAnsi="Perpetua"/>
                  <w:color w:val="000000"/>
                  <w:sz w:val="22"/>
                  <w:szCs w:val="36"/>
                  <w:lang w:val="es-MX" w:eastAsia="es-MX"/>
                  <w:rPrChange w:id="11357"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358" w:author="Erlie Hasam Morfin Zavalza" w:date="2014-11-22T20:59:00Z">
              <w:tcPr>
                <w:tcW w:w="1540" w:type="dxa"/>
                <w:tcBorders>
                  <w:top w:val="nil"/>
                  <w:left w:val="nil"/>
                  <w:bottom w:val="single" w:sz="4" w:space="0" w:color="auto"/>
                  <w:right w:val="single" w:sz="4" w:space="0" w:color="auto"/>
                </w:tcBorders>
                <w:shd w:val="clear" w:color="000000" w:fill="FCD5B4"/>
                <w:vAlign w:val="center"/>
                <w:hideMark/>
              </w:tcPr>
            </w:tcPrChange>
          </w:tcPr>
          <w:p w14:paraId="1AFD8E53" w14:textId="77777777" w:rsidR="00FE0C5A" w:rsidRPr="00FE0C5A" w:rsidRDefault="00FE0C5A" w:rsidP="00FE0C5A">
            <w:pPr>
              <w:jc w:val="left"/>
              <w:rPr>
                <w:ins w:id="11359" w:author="Erlie Hasam Morfin Zavalza" w:date="2014-11-22T20:55:00Z"/>
                <w:rFonts w:ascii="Perpetua" w:hAnsi="Perpetua"/>
                <w:color w:val="000000"/>
                <w:sz w:val="22"/>
                <w:szCs w:val="36"/>
                <w:lang w:val="es-MX" w:eastAsia="es-MX"/>
                <w:rPrChange w:id="11360" w:author="Erlie Hasam Morfin Zavalza" w:date="2014-11-22T20:56:00Z">
                  <w:rPr>
                    <w:ins w:id="11361" w:author="Erlie Hasam Morfin Zavalza" w:date="2014-11-22T20:55:00Z"/>
                    <w:rFonts w:ascii="Perpetua" w:hAnsi="Perpetua"/>
                    <w:color w:val="000000"/>
                    <w:sz w:val="36"/>
                    <w:szCs w:val="36"/>
                    <w:lang w:val="es-MX" w:eastAsia="es-MX"/>
                  </w:rPr>
                </w:rPrChange>
              </w:rPr>
            </w:pPr>
            <w:ins w:id="11362" w:author="Erlie Hasam Morfin Zavalza" w:date="2014-11-22T20:55:00Z">
              <w:r w:rsidRPr="00FE0C5A">
                <w:rPr>
                  <w:rFonts w:ascii="Perpetua" w:hAnsi="Perpetua"/>
                  <w:color w:val="000000"/>
                  <w:sz w:val="22"/>
                  <w:szCs w:val="36"/>
                  <w:lang w:val="es-MX" w:eastAsia="es-MX"/>
                  <w:rPrChange w:id="11363" w:author="Erlie Hasam Morfin Zavalza" w:date="2014-11-22T20:56:00Z">
                    <w:rPr>
                      <w:rFonts w:ascii="Perpetua" w:hAnsi="Perpetua"/>
                      <w:color w:val="000000"/>
                      <w:sz w:val="36"/>
                      <w:szCs w:val="36"/>
                      <w:lang w:val="es-MX" w:eastAsia="es-MX"/>
                    </w:rPr>
                  </w:rPrChange>
                </w:rPr>
                <w:t>1075.25</w:t>
              </w:r>
            </w:ins>
          </w:p>
        </w:tc>
        <w:tc>
          <w:tcPr>
            <w:tcW w:w="0" w:type="auto"/>
            <w:tcBorders>
              <w:top w:val="nil"/>
              <w:left w:val="nil"/>
              <w:bottom w:val="single" w:sz="4" w:space="0" w:color="auto"/>
              <w:right w:val="single" w:sz="4" w:space="0" w:color="auto"/>
            </w:tcBorders>
            <w:shd w:val="clear" w:color="000000" w:fill="FABF8F"/>
            <w:vAlign w:val="center"/>
            <w:hideMark/>
            <w:tcPrChange w:id="11364" w:author="Erlie Hasam Morfin Zavalza" w:date="2014-11-22T20:59:00Z">
              <w:tcPr>
                <w:tcW w:w="1600" w:type="dxa"/>
                <w:tcBorders>
                  <w:top w:val="nil"/>
                  <w:left w:val="nil"/>
                  <w:bottom w:val="single" w:sz="4" w:space="0" w:color="auto"/>
                  <w:right w:val="single" w:sz="4" w:space="0" w:color="auto"/>
                </w:tcBorders>
                <w:shd w:val="clear" w:color="000000" w:fill="FABF8F"/>
                <w:vAlign w:val="center"/>
                <w:hideMark/>
              </w:tcPr>
            </w:tcPrChange>
          </w:tcPr>
          <w:p w14:paraId="0C49CD90" w14:textId="77777777" w:rsidR="00FE0C5A" w:rsidRPr="00FE0C5A" w:rsidRDefault="00FE0C5A" w:rsidP="00FE0C5A">
            <w:pPr>
              <w:jc w:val="left"/>
              <w:rPr>
                <w:ins w:id="11365" w:author="Erlie Hasam Morfin Zavalza" w:date="2014-11-22T20:55:00Z"/>
                <w:rFonts w:ascii="Perpetua" w:hAnsi="Perpetua"/>
                <w:color w:val="000000"/>
                <w:sz w:val="22"/>
                <w:szCs w:val="36"/>
                <w:lang w:val="es-MX" w:eastAsia="es-MX"/>
                <w:rPrChange w:id="11366" w:author="Erlie Hasam Morfin Zavalza" w:date="2014-11-22T20:56:00Z">
                  <w:rPr>
                    <w:ins w:id="11367" w:author="Erlie Hasam Morfin Zavalza" w:date="2014-11-22T20:55:00Z"/>
                    <w:rFonts w:ascii="Perpetua" w:hAnsi="Perpetua"/>
                    <w:color w:val="000000"/>
                    <w:sz w:val="36"/>
                    <w:szCs w:val="36"/>
                    <w:lang w:val="es-MX" w:eastAsia="es-MX"/>
                  </w:rPr>
                </w:rPrChange>
              </w:rPr>
            </w:pPr>
            <w:ins w:id="11368" w:author="Erlie Hasam Morfin Zavalza" w:date="2014-11-22T20:55:00Z">
              <w:r w:rsidRPr="00FE0C5A">
                <w:rPr>
                  <w:rFonts w:ascii="Perpetua" w:hAnsi="Perpetua"/>
                  <w:color w:val="000000"/>
                  <w:sz w:val="22"/>
                  <w:szCs w:val="36"/>
                  <w:lang w:val="es-MX" w:eastAsia="es-MX"/>
                  <w:rPrChange w:id="11369" w:author="Erlie Hasam Morfin Zavalza" w:date="2014-11-22T20:56:00Z">
                    <w:rPr>
                      <w:rFonts w:ascii="Perpetua" w:hAnsi="Perpetua"/>
                      <w:color w:val="000000"/>
                      <w:sz w:val="36"/>
                      <w:szCs w:val="36"/>
                      <w:lang w:val="es-MX" w:eastAsia="es-MX"/>
                    </w:rPr>
                  </w:rPrChange>
                </w:rPr>
                <w:t>1075</w:t>
              </w:r>
            </w:ins>
          </w:p>
        </w:tc>
        <w:tc>
          <w:tcPr>
            <w:tcW w:w="0" w:type="auto"/>
            <w:tcBorders>
              <w:top w:val="nil"/>
              <w:left w:val="nil"/>
              <w:bottom w:val="single" w:sz="4" w:space="0" w:color="auto"/>
              <w:right w:val="single" w:sz="4" w:space="0" w:color="auto"/>
            </w:tcBorders>
            <w:shd w:val="clear" w:color="000000" w:fill="FCD5B4"/>
            <w:vAlign w:val="center"/>
            <w:hideMark/>
            <w:tcPrChange w:id="11370" w:author="Erlie Hasam Morfin Zavalza" w:date="2014-11-22T20:59:00Z">
              <w:tcPr>
                <w:tcW w:w="2680" w:type="dxa"/>
                <w:tcBorders>
                  <w:top w:val="nil"/>
                  <w:left w:val="nil"/>
                  <w:bottom w:val="single" w:sz="4" w:space="0" w:color="auto"/>
                  <w:right w:val="single" w:sz="4" w:space="0" w:color="auto"/>
                </w:tcBorders>
                <w:shd w:val="clear" w:color="000000" w:fill="FCD5B4"/>
                <w:vAlign w:val="center"/>
                <w:hideMark/>
              </w:tcPr>
            </w:tcPrChange>
          </w:tcPr>
          <w:p w14:paraId="065FC4C3" w14:textId="77777777" w:rsidR="00FE0C5A" w:rsidRPr="00FE0C5A" w:rsidRDefault="00FE0C5A" w:rsidP="00FE0C5A">
            <w:pPr>
              <w:jc w:val="left"/>
              <w:rPr>
                <w:ins w:id="11371" w:author="Erlie Hasam Morfin Zavalza" w:date="2014-11-22T20:55:00Z"/>
                <w:rFonts w:ascii="Perpetua" w:hAnsi="Perpetua"/>
                <w:color w:val="000000"/>
                <w:sz w:val="22"/>
                <w:szCs w:val="36"/>
                <w:lang w:val="es-MX" w:eastAsia="es-MX"/>
                <w:rPrChange w:id="11372" w:author="Erlie Hasam Morfin Zavalza" w:date="2014-11-22T20:56:00Z">
                  <w:rPr>
                    <w:ins w:id="11373" w:author="Erlie Hasam Morfin Zavalza" w:date="2014-11-22T20:55:00Z"/>
                    <w:rFonts w:ascii="Perpetua" w:hAnsi="Perpetua"/>
                    <w:color w:val="000000"/>
                    <w:sz w:val="36"/>
                    <w:szCs w:val="36"/>
                    <w:lang w:val="es-MX" w:eastAsia="es-MX"/>
                  </w:rPr>
                </w:rPrChange>
              </w:rPr>
            </w:pPr>
            <w:ins w:id="11374" w:author="Erlie Hasam Morfin Zavalza" w:date="2014-11-22T20:55:00Z">
              <w:r w:rsidRPr="00FE0C5A">
                <w:rPr>
                  <w:rFonts w:ascii="Perpetua" w:hAnsi="Perpetua"/>
                  <w:color w:val="000000"/>
                  <w:sz w:val="22"/>
                  <w:szCs w:val="36"/>
                  <w:lang w:val="es-MX" w:eastAsia="es-MX"/>
                  <w:rPrChange w:id="11375" w:author="Erlie Hasam Morfin Zavalza" w:date="2014-11-22T20:56:00Z">
                    <w:rPr>
                      <w:rFonts w:ascii="Perpetua" w:hAnsi="Perpetua"/>
                      <w:color w:val="000000"/>
                      <w:sz w:val="36"/>
                      <w:szCs w:val="36"/>
                      <w:lang w:val="es-MX" w:eastAsia="es-MX"/>
                    </w:rPr>
                  </w:rPrChange>
                </w:rPr>
                <w:t>1113.2</w:t>
              </w:r>
            </w:ins>
          </w:p>
        </w:tc>
        <w:tc>
          <w:tcPr>
            <w:tcW w:w="0" w:type="auto"/>
            <w:tcBorders>
              <w:top w:val="nil"/>
              <w:left w:val="nil"/>
              <w:bottom w:val="single" w:sz="4" w:space="0" w:color="auto"/>
              <w:right w:val="single" w:sz="4" w:space="0" w:color="auto"/>
            </w:tcBorders>
            <w:shd w:val="clear" w:color="000000" w:fill="FABF8F"/>
            <w:vAlign w:val="center"/>
            <w:hideMark/>
            <w:tcPrChange w:id="11376" w:author="Erlie Hasam Morfin Zavalza" w:date="2014-11-22T20:59:00Z">
              <w:tcPr>
                <w:tcW w:w="2460" w:type="dxa"/>
                <w:tcBorders>
                  <w:top w:val="nil"/>
                  <w:left w:val="nil"/>
                  <w:bottom w:val="single" w:sz="4" w:space="0" w:color="auto"/>
                  <w:right w:val="single" w:sz="4" w:space="0" w:color="auto"/>
                </w:tcBorders>
                <w:shd w:val="clear" w:color="000000" w:fill="FABF8F"/>
                <w:vAlign w:val="center"/>
                <w:hideMark/>
              </w:tcPr>
            </w:tcPrChange>
          </w:tcPr>
          <w:p w14:paraId="230C3034" w14:textId="77777777" w:rsidR="00FE0C5A" w:rsidRPr="00FE0C5A" w:rsidRDefault="00FE0C5A" w:rsidP="00FE0C5A">
            <w:pPr>
              <w:jc w:val="left"/>
              <w:rPr>
                <w:ins w:id="11377" w:author="Erlie Hasam Morfin Zavalza" w:date="2014-11-22T20:55:00Z"/>
                <w:rFonts w:ascii="Perpetua" w:hAnsi="Perpetua"/>
                <w:color w:val="000000"/>
                <w:sz w:val="22"/>
                <w:szCs w:val="36"/>
                <w:lang w:val="es-MX" w:eastAsia="es-MX"/>
                <w:rPrChange w:id="11378" w:author="Erlie Hasam Morfin Zavalza" w:date="2014-11-22T20:56:00Z">
                  <w:rPr>
                    <w:ins w:id="11379" w:author="Erlie Hasam Morfin Zavalza" w:date="2014-11-22T20:55:00Z"/>
                    <w:rFonts w:ascii="Perpetua" w:hAnsi="Perpetua"/>
                    <w:color w:val="000000"/>
                    <w:sz w:val="36"/>
                    <w:szCs w:val="36"/>
                    <w:lang w:val="es-MX" w:eastAsia="es-MX"/>
                  </w:rPr>
                </w:rPrChange>
              </w:rPr>
            </w:pPr>
            <w:ins w:id="11380" w:author="Erlie Hasam Morfin Zavalza" w:date="2014-11-22T20:55:00Z">
              <w:r w:rsidRPr="00FE0C5A">
                <w:rPr>
                  <w:rFonts w:ascii="Perpetua" w:hAnsi="Perpetua"/>
                  <w:color w:val="000000"/>
                  <w:sz w:val="22"/>
                  <w:szCs w:val="36"/>
                  <w:lang w:val="es-MX" w:eastAsia="es-MX"/>
                  <w:rPrChange w:id="11381" w:author="Erlie Hasam Morfin Zavalza" w:date="2014-11-22T20:56:00Z">
                    <w:rPr>
                      <w:rFonts w:ascii="Perpetua" w:hAnsi="Perpetua"/>
                      <w:color w:val="000000"/>
                      <w:sz w:val="36"/>
                      <w:szCs w:val="36"/>
                      <w:lang w:val="es-MX" w:eastAsia="es-MX"/>
                    </w:rPr>
                  </w:rPrChange>
                </w:rPr>
                <w:t>1113</w:t>
              </w:r>
            </w:ins>
          </w:p>
        </w:tc>
        <w:tc>
          <w:tcPr>
            <w:tcW w:w="1569" w:type="dxa"/>
            <w:tcBorders>
              <w:top w:val="nil"/>
              <w:left w:val="nil"/>
              <w:bottom w:val="single" w:sz="4" w:space="0" w:color="auto"/>
              <w:right w:val="single" w:sz="4" w:space="0" w:color="auto"/>
            </w:tcBorders>
            <w:shd w:val="clear" w:color="000000" w:fill="FCD5B4"/>
            <w:vAlign w:val="center"/>
            <w:hideMark/>
            <w:tcPrChange w:id="11382" w:author="Erlie Hasam Morfin Zavalza" w:date="2014-11-22T20:59:00Z">
              <w:tcPr>
                <w:tcW w:w="2460" w:type="dxa"/>
                <w:tcBorders>
                  <w:top w:val="nil"/>
                  <w:left w:val="nil"/>
                  <w:bottom w:val="single" w:sz="4" w:space="0" w:color="auto"/>
                  <w:right w:val="single" w:sz="4" w:space="0" w:color="auto"/>
                </w:tcBorders>
                <w:shd w:val="clear" w:color="000000" w:fill="FCD5B4"/>
                <w:vAlign w:val="center"/>
                <w:hideMark/>
              </w:tcPr>
            </w:tcPrChange>
          </w:tcPr>
          <w:p w14:paraId="25A1F9AF" w14:textId="77777777" w:rsidR="00FE0C5A" w:rsidRPr="00FE0C5A" w:rsidRDefault="00FE0C5A" w:rsidP="00FE0C5A">
            <w:pPr>
              <w:jc w:val="center"/>
              <w:rPr>
                <w:ins w:id="11383" w:author="Erlie Hasam Morfin Zavalza" w:date="2014-11-22T20:55:00Z"/>
                <w:rFonts w:ascii="Perpetua" w:hAnsi="Perpetua"/>
                <w:sz w:val="22"/>
                <w:szCs w:val="36"/>
                <w:lang w:val="es-MX" w:eastAsia="es-MX"/>
                <w:rPrChange w:id="11384" w:author="Erlie Hasam Morfin Zavalza" w:date="2014-11-22T20:56:00Z">
                  <w:rPr>
                    <w:ins w:id="11385" w:author="Erlie Hasam Morfin Zavalza" w:date="2014-11-22T20:55:00Z"/>
                    <w:rFonts w:ascii="Perpetua" w:hAnsi="Perpetua"/>
                    <w:sz w:val="36"/>
                    <w:szCs w:val="36"/>
                    <w:lang w:val="es-MX" w:eastAsia="es-MX"/>
                  </w:rPr>
                </w:rPrChange>
              </w:rPr>
            </w:pPr>
            <w:ins w:id="11386" w:author="Erlie Hasam Morfin Zavalza" w:date="2014-11-22T20:55:00Z">
              <w:r w:rsidRPr="00FE0C5A">
                <w:rPr>
                  <w:rFonts w:ascii="Perpetua" w:hAnsi="Perpetua"/>
                  <w:sz w:val="22"/>
                  <w:szCs w:val="36"/>
                  <w:lang w:val="es-MX" w:eastAsia="es-MX"/>
                  <w:rPrChange w:id="11387" w:author="Erlie Hasam Morfin Zavalza" w:date="2014-11-22T20:56:00Z">
                    <w:rPr>
                      <w:rFonts w:ascii="Perpetua" w:hAnsi="Perpetua"/>
                      <w:sz w:val="36"/>
                      <w:szCs w:val="36"/>
                      <w:lang w:val="es-MX" w:eastAsia="es-MX"/>
                    </w:rPr>
                  </w:rPrChange>
                </w:rPr>
                <w:t xml:space="preserve"> $   1,612,500.00 </w:t>
              </w:r>
            </w:ins>
          </w:p>
        </w:tc>
      </w:tr>
      <w:tr w:rsidR="00FE0C5A" w:rsidRPr="00FE0C5A" w14:paraId="4CE72483" w14:textId="77777777" w:rsidTr="00FE0C5A">
        <w:trPr>
          <w:trHeight w:val="269"/>
          <w:ins w:id="11388" w:author="Erlie Hasam Morfin Zavalza" w:date="2014-11-22T20:55:00Z"/>
          <w:trPrChange w:id="11389" w:author="Erlie Hasam Morfin Zavalza" w:date="2014-11-22T21:00: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390" w:author="Erlie Hasam Morfin Zavalza" w:date="2014-11-22T21:00: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289E902C" w14:textId="2988C29D" w:rsidR="00FE0C5A" w:rsidRPr="00FE0C5A" w:rsidRDefault="00FE0C5A" w:rsidP="00FE0C5A">
            <w:pPr>
              <w:jc w:val="left"/>
              <w:rPr>
                <w:ins w:id="11391" w:author="Erlie Hasam Morfin Zavalza" w:date="2014-11-22T20:55:00Z"/>
                <w:rFonts w:ascii="Perpetua" w:hAnsi="Perpetua"/>
                <w:color w:val="000000"/>
                <w:sz w:val="22"/>
                <w:szCs w:val="36"/>
                <w:lang w:val="es-MX" w:eastAsia="es-MX"/>
                <w:rPrChange w:id="11392" w:author="Erlie Hasam Morfin Zavalza" w:date="2014-11-22T20:56:00Z">
                  <w:rPr>
                    <w:ins w:id="11393" w:author="Erlie Hasam Morfin Zavalza" w:date="2014-11-22T20:55:00Z"/>
                    <w:rFonts w:ascii="Perpetua" w:hAnsi="Perpetua"/>
                    <w:color w:val="000000"/>
                    <w:sz w:val="36"/>
                    <w:szCs w:val="36"/>
                    <w:lang w:val="es-MX" w:eastAsia="es-MX"/>
                  </w:rPr>
                </w:rPrChange>
              </w:rPr>
            </w:pPr>
            <w:ins w:id="11394" w:author="Erlie Hasam Morfin Zavalza" w:date="2014-11-22T21:03:00Z">
              <w:r>
                <w:rPr>
                  <w:rFonts w:ascii="Perpetua" w:hAnsi="Perpetua"/>
                  <w:color w:val="000000"/>
                  <w:sz w:val="22"/>
                  <w:szCs w:val="36"/>
                  <w:lang w:val="es-MX" w:eastAsia="es-MX"/>
                </w:rPr>
                <w:t>Mayo</w:t>
              </w:r>
            </w:ins>
          </w:p>
        </w:tc>
        <w:tc>
          <w:tcPr>
            <w:tcW w:w="0" w:type="auto"/>
            <w:tcBorders>
              <w:top w:val="nil"/>
              <w:left w:val="nil"/>
              <w:bottom w:val="single" w:sz="4" w:space="0" w:color="auto"/>
              <w:right w:val="single" w:sz="4" w:space="0" w:color="auto"/>
            </w:tcBorders>
            <w:shd w:val="clear" w:color="000000" w:fill="FCD5B4"/>
            <w:vAlign w:val="center"/>
            <w:hideMark/>
            <w:tcPrChange w:id="11395" w:author="Erlie Hasam Morfin Zavalza" w:date="2014-11-22T21:00:00Z">
              <w:tcPr>
                <w:tcW w:w="1720" w:type="dxa"/>
                <w:tcBorders>
                  <w:top w:val="nil"/>
                  <w:left w:val="nil"/>
                  <w:bottom w:val="single" w:sz="4" w:space="0" w:color="auto"/>
                  <w:right w:val="single" w:sz="4" w:space="0" w:color="auto"/>
                </w:tcBorders>
                <w:shd w:val="clear" w:color="000000" w:fill="FCD5B4"/>
                <w:vAlign w:val="center"/>
                <w:hideMark/>
              </w:tcPr>
            </w:tcPrChange>
          </w:tcPr>
          <w:p w14:paraId="660DA20D" w14:textId="77777777" w:rsidR="00FE0C5A" w:rsidRPr="00FE0C5A" w:rsidRDefault="00FE0C5A" w:rsidP="00FE0C5A">
            <w:pPr>
              <w:jc w:val="left"/>
              <w:rPr>
                <w:ins w:id="11396" w:author="Erlie Hasam Morfin Zavalza" w:date="2014-11-22T20:55:00Z"/>
                <w:rFonts w:ascii="Perpetua" w:hAnsi="Perpetua"/>
                <w:color w:val="000000"/>
                <w:sz w:val="22"/>
                <w:szCs w:val="36"/>
                <w:lang w:val="es-MX" w:eastAsia="es-MX"/>
                <w:rPrChange w:id="11397" w:author="Erlie Hasam Morfin Zavalza" w:date="2014-11-22T20:56:00Z">
                  <w:rPr>
                    <w:ins w:id="11398" w:author="Erlie Hasam Morfin Zavalza" w:date="2014-11-22T20:55:00Z"/>
                    <w:rFonts w:ascii="Perpetua" w:hAnsi="Perpetua"/>
                    <w:color w:val="000000"/>
                    <w:sz w:val="36"/>
                    <w:szCs w:val="36"/>
                    <w:lang w:val="es-MX" w:eastAsia="es-MX"/>
                  </w:rPr>
                </w:rPrChange>
              </w:rPr>
            </w:pPr>
            <w:ins w:id="11399" w:author="Erlie Hasam Morfin Zavalza" w:date="2014-11-22T20:55:00Z">
              <w:r w:rsidRPr="00FE0C5A">
                <w:rPr>
                  <w:rFonts w:ascii="Perpetua" w:hAnsi="Perpetua"/>
                  <w:color w:val="000000"/>
                  <w:sz w:val="22"/>
                  <w:szCs w:val="36"/>
                  <w:lang w:val="es-MX" w:eastAsia="es-MX"/>
                  <w:rPrChange w:id="11400"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401" w:author="Erlie Hasam Morfin Zavalza" w:date="2014-11-22T21:00:00Z">
              <w:tcPr>
                <w:tcW w:w="1540" w:type="dxa"/>
                <w:tcBorders>
                  <w:top w:val="nil"/>
                  <w:left w:val="nil"/>
                  <w:bottom w:val="single" w:sz="4" w:space="0" w:color="auto"/>
                  <w:right w:val="single" w:sz="4" w:space="0" w:color="auto"/>
                </w:tcBorders>
                <w:shd w:val="clear" w:color="000000" w:fill="FCD5B4"/>
                <w:vAlign w:val="center"/>
                <w:hideMark/>
              </w:tcPr>
            </w:tcPrChange>
          </w:tcPr>
          <w:p w14:paraId="340EC429" w14:textId="77777777" w:rsidR="00FE0C5A" w:rsidRPr="00FE0C5A" w:rsidRDefault="00FE0C5A" w:rsidP="00FE0C5A">
            <w:pPr>
              <w:jc w:val="left"/>
              <w:rPr>
                <w:ins w:id="11402" w:author="Erlie Hasam Morfin Zavalza" w:date="2014-11-22T20:55:00Z"/>
                <w:rFonts w:ascii="Perpetua" w:hAnsi="Perpetua"/>
                <w:color w:val="000000"/>
                <w:sz w:val="22"/>
                <w:szCs w:val="36"/>
                <w:lang w:val="es-MX" w:eastAsia="es-MX"/>
                <w:rPrChange w:id="11403" w:author="Erlie Hasam Morfin Zavalza" w:date="2014-11-22T20:56:00Z">
                  <w:rPr>
                    <w:ins w:id="11404" w:author="Erlie Hasam Morfin Zavalza" w:date="2014-11-22T20:55:00Z"/>
                    <w:rFonts w:ascii="Perpetua" w:hAnsi="Perpetua"/>
                    <w:color w:val="000000"/>
                    <w:sz w:val="36"/>
                    <w:szCs w:val="36"/>
                    <w:lang w:val="es-MX" w:eastAsia="es-MX"/>
                  </w:rPr>
                </w:rPrChange>
              </w:rPr>
            </w:pPr>
            <w:ins w:id="11405" w:author="Erlie Hasam Morfin Zavalza" w:date="2014-11-22T20:55:00Z">
              <w:r w:rsidRPr="00FE0C5A">
                <w:rPr>
                  <w:rFonts w:ascii="Perpetua" w:hAnsi="Perpetua"/>
                  <w:color w:val="000000"/>
                  <w:sz w:val="22"/>
                  <w:szCs w:val="36"/>
                  <w:lang w:val="es-MX" w:eastAsia="es-MX"/>
                  <w:rPrChange w:id="11406" w:author="Erlie Hasam Morfin Zavalza" w:date="2014-11-22T20:56:00Z">
                    <w:rPr>
                      <w:rFonts w:ascii="Perpetua" w:hAnsi="Perpetua"/>
                      <w:color w:val="000000"/>
                      <w:sz w:val="36"/>
                      <w:szCs w:val="36"/>
                      <w:lang w:val="es-MX" w:eastAsia="es-MX"/>
                    </w:rPr>
                  </w:rPrChange>
                </w:rPr>
                <w:t>1113.2</w:t>
              </w:r>
            </w:ins>
          </w:p>
        </w:tc>
        <w:tc>
          <w:tcPr>
            <w:tcW w:w="0" w:type="auto"/>
            <w:tcBorders>
              <w:top w:val="nil"/>
              <w:left w:val="nil"/>
              <w:bottom w:val="single" w:sz="4" w:space="0" w:color="auto"/>
              <w:right w:val="single" w:sz="4" w:space="0" w:color="auto"/>
            </w:tcBorders>
            <w:shd w:val="clear" w:color="000000" w:fill="FABF8F"/>
            <w:vAlign w:val="center"/>
            <w:hideMark/>
            <w:tcPrChange w:id="11407" w:author="Erlie Hasam Morfin Zavalza" w:date="2014-11-22T21:00:00Z">
              <w:tcPr>
                <w:tcW w:w="1600" w:type="dxa"/>
                <w:tcBorders>
                  <w:top w:val="nil"/>
                  <w:left w:val="nil"/>
                  <w:bottom w:val="single" w:sz="4" w:space="0" w:color="auto"/>
                  <w:right w:val="single" w:sz="4" w:space="0" w:color="auto"/>
                </w:tcBorders>
                <w:shd w:val="clear" w:color="000000" w:fill="FABF8F"/>
                <w:vAlign w:val="center"/>
                <w:hideMark/>
              </w:tcPr>
            </w:tcPrChange>
          </w:tcPr>
          <w:p w14:paraId="358820E7" w14:textId="77777777" w:rsidR="00FE0C5A" w:rsidRPr="00FE0C5A" w:rsidRDefault="00FE0C5A" w:rsidP="00FE0C5A">
            <w:pPr>
              <w:jc w:val="left"/>
              <w:rPr>
                <w:ins w:id="11408" w:author="Erlie Hasam Morfin Zavalza" w:date="2014-11-22T20:55:00Z"/>
                <w:rFonts w:ascii="Perpetua" w:hAnsi="Perpetua"/>
                <w:color w:val="000000"/>
                <w:sz w:val="22"/>
                <w:szCs w:val="36"/>
                <w:lang w:val="es-MX" w:eastAsia="es-MX"/>
                <w:rPrChange w:id="11409" w:author="Erlie Hasam Morfin Zavalza" w:date="2014-11-22T20:56:00Z">
                  <w:rPr>
                    <w:ins w:id="11410" w:author="Erlie Hasam Morfin Zavalza" w:date="2014-11-22T20:55:00Z"/>
                    <w:rFonts w:ascii="Perpetua" w:hAnsi="Perpetua"/>
                    <w:color w:val="000000"/>
                    <w:sz w:val="36"/>
                    <w:szCs w:val="36"/>
                    <w:lang w:val="es-MX" w:eastAsia="es-MX"/>
                  </w:rPr>
                </w:rPrChange>
              </w:rPr>
            </w:pPr>
            <w:ins w:id="11411" w:author="Erlie Hasam Morfin Zavalza" w:date="2014-11-22T20:55:00Z">
              <w:r w:rsidRPr="00FE0C5A">
                <w:rPr>
                  <w:rFonts w:ascii="Perpetua" w:hAnsi="Perpetua"/>
                  <w:color w:val="000000"/>
                  <w:sz w:val="22"/>
                  <w:szCs w:val="36"/>
                  <w:lang w:val="es-MX" w:eastAsia="es-MX"/>
                  <w:rPrChange w:id="11412" w:author="Erlie Hasam Morfin Zavalza" w:date="2014-11-22T20:56:00Z">
                    <w:rPr>
                      <w:rFonts w:ascii="Perpetua" w:hAnsi="Perpetua"/>
                      <w:color w:val="000000"/>
                      <w:sz w:val="36"/>
                      <w:szCs w:val="36"/>
                      <w:lang w:val="es-MX" w:eastAsia="es-MX"/>
                    </w:rPr>
                  </w:rPrChange>
                </w:rPr>
                <w:t>1113</w:t>
              </w:r>
            </w:ins>
          </w:p>
        </w:tc>
        <w:tc>
          <w:tcPr>
            <w:tcW w:w="0" w:type="auto"/>
            <w:tcBorders>
              <w:top w:val="nil"/>
              <w:left w:val="nil"/>
              <w:bottom w:val="single" w:sz="4" w:space="0" w:color="auto"/>
              <w:right w:val="single" w:sz="4" w:space="0" w:color="auto"/>
            </w:tcBorders>
            <w:shd w:val="clear" w:color="000000" w:fill="FCD5B4"/>
            <w:vAlign w:val="center"/>
            <w:hideMark/>
            <w:tcPrChange w:id="11413" w:author="Erlie Hasam Morfin Zavalza" w:date="2014-11-22T21:00:00Z">
              <w:tcPr>
                <w:tcW w:w="2680" w:type="dxa"/>
                <w:tcBorders>
                  <w:top w:val="nil"/>
                  <w:left w:val="nil"/>
                  <w:bottom w:val="single" w:sz="4" w:space="0" w:color="auto"/>
                  <w:right w:val="single" w:sz="4" w:space="0" w:color="auto"/>
                </w:tcBorders>
                <w:shd w:val="clear" w:color="000000" w:fill="FCD5B4"/>
                <w:vAlign w:val="center"/>
                <w:hideMark/>
              </w:tcPr>
            </w:tcPrChange>
          </w:tcPr>
          <w:p w14:paraId="426306C0" w14:textId="77777777" w:rsidR="00FE0C5A" w:rsidRPr="00FE0C5A" w:rsidRDefault="00FE0C5A" w:rsidP="00FE0C5A">
            <w:pPr>
              <w:jc w:val="left"/>
              <w:rPr>
                <w:ins w:id="11414" w:author="Erlie Hasam Morfin Zavalza" w:date="2014-11-22T20:55:00Z"/>
                <w:rFonts w:ascii="Perpetua" w:hAnsi="Perpetua"/>
                <w:color w:val="000000"/>
                <w:sz w:val="22"/>
                <w:szCs w:val="36"/>
                <w:lang w:val="es-MX" w:eastAsia="es-MX"/>
                <w:rPrChange w:id="11415" w:author="Erlie Hasam Morfin Zavalza" w:date="2014-11-22T20:56:00Z">
                  <w:rPr>
                    <w:ins w:id="11416" w:author="Erlie Hasam Morfin Zavalza" w:date="2014-11-22T20:55:00Z"/>
                    <w:rFonts w:ascii="Perpetua" w:hAnsi="Perpetua"/>
                    <w:color w:val="000000"/>
                    <w:sz w:val="36"/>
                    <w:szCs w:val="36"/>
                    <w:lang w:val="es-MX" w:eastAsia="es-MX"/>
                  </w:rPr>
                </w:rPrChange>
              </w:rPr>
            </w:pPr>
            <w:ins w:id="11417" w:author="Erlie Hasam Morfin Zavalza" w:date="2014-11-22T20:55:00Z">
              <w:r w:rsidRPr="00FE0C5A">
                <w:rPr>
                  <w:rFonts w:ascii="Perpetua" w:hAnsi="Perpetua"/>
                  <w:color w:val="000000"/>
                  <w:sz w:val="22"/>
                  <w:szCs w:val="36"/>
                  <w:lang w:val="es-MX" w:eastAsia="es-MX"/>
                  <w:rPrChange w:id="11418" w:author="Erlie Hasam Morfin Zavalza" w:date="2014-11-22T20:56:00Z">
                    <w:rPr>
                      <w:rFonts w:ascii="Perpetua" w:hAnsi="Perpetua"/>
                      <w:color w:val="000000"/>
                      <w:sz w:val="36"/>
                      <w:szCs w:val="36"/>
                      <w:lang w:val="es-MX" w:eastAsia="es-MX"/>
                    </w:rPr>
                  </w:rPrChange>
                </w:rPr>
                <w:t>1138.5</w:t>
              </w:r>
            </w:ins>
          </w:p>
        </w:tc>
        <w:tc>
          <w:tcPr>
            <w:tcW w:w="0" w:type="auto"/>
            <w:tcBorders>
              <w:top w:val="nil"/>
              <w:left w:val="nil"/>
              <w:bottom w:val="single" w:sz="4" w:space="0" w:color="auto"/>
              <w:right w:val="single" w:sz="4" w:space="0" w:color="auto"/>
            </w:tcBorders>
            <w:shd w:val="clear" w:color="000000" w:fill="FABF8F"/>
            <w:vAlign w:val="center"/>
            <w:hideMark/>
            <w:tcPrChange w:id="11419" w:author="Erlie Hasam Morfin Zavalza" w:date="2014-11-22T21:00:00Z">
              <w:tcPr>
                <w:tcW w:w="2460" w:type="dxa"/>
                <w:tcBorders>
                  <w:top w:val="nil"/>
                  <w:left w:val="nil"/>
                  <w:bottom w:val="single" w:sz="4" w:space="0" w:color="auto"/>
                  <w:right w:val="single" w:sz="4" w:space="0" w:color="auto"/>
                </w:tcBorders>
                <w:shd w:val="clear" w:color="000000" w:fill="FABF8F"/>
                <w:vAlign w:val="center"/>
                <w:hideMark/>
              </w:tcPr>
            </w:tcPrChange>
          </w:tcPr>
          <w:p w14:paraId="6C06BC81" w14:textId="77777777" w:rsidR="00FE0C5A" w:rsidRPr="00FE0C5A" w:rsidRDefault="00FE0C5A" w:rsidP="00FE0C5A">
            <w:pPr>
              <w:jc w:val="left"/>
              <w:rPr>
                <w:ins w:id="11420" w:author="Erlie Hasam Morfin Zavalza" w:date="2014-11-22T20:55:00Z"/>
                <w:rFonts w:ascii="Perpetua" w:hAnsi="Perpetua"/>
                <w:color w:val="000000"/>
                <w:sz w:val="22"/>
                <w:szCs w:val="36"/>
                <w:lang w:val="es-MX" w:eastAsia="es-MX"/>
                <w:rPrChange w:id="11421" w:author="Erlie Hasam Morfin Zavalza" w:date="2014-11-22T20:56:00Z">
                  <w:rPr>
                    <w:ins w:id="11422" w:author="Erlie Hasam Morfin Zavalza" w:date="2014-11-22T20:55:00Z"/>
                    <w:rFonts w:ascii="Perpetua" w:hAnsi="Perpetua"/>
                    <w:color w:val="000000"/>
                    <w:sz w:val="36"/>
                    <w:szCs w:val="36"/>
                    <w:lang w:val="es-MX" w:eastAsia="es-MX"/>
                  </w:rPr>
                </w:rPrChange>
              </w:rPr>
            </w:pPr>
            <w:ins w:id="11423" w:author="Erlie Hasam Morfin Zavalza" w:date="2014-11-22T20:55:00Z">
              <w:r w:rsidRPr="00FE0C5A">
                <w:rPr>
                  <w:rFonts w:ascii="Perpetua" w:hAnsi="Perpetua"/>
                  <w:color w:val="000000"/>
                  <w:sz w:val="22"/>
                  <w:szCs w:val="36"/>
                  <w:lang w:val="es-MX" w:eastAsia="es-MX"/>
                  <w:rPrChange w:id="11424" w:author="Erlie Hasam Morfin Zavalza" w:date="2014-11-22T20:56:00Z">
                    <w:rPr>
                      <w:rFonts w:ascii="Perpetua" w:hAnsi="Perpetua"/>
                      <w:color w:val="000000"/>
                      <w:sz w:val="36"/>
                      <w:szCs w:val="36"/>
                      <w:lang w:val="es-MX" w:eastAsia="es-MX"/>
                    </w:rPr>
                  </w:rPrChange>
                </w:rPr>
                <w:t>1139</w:t>
              </w:r>
            </w:ins>
          </w:p>
        </w:tc>
        <w:tc>
          <w:tcPr>
            <w:tcW w:w="1569" w:type="dxa"/>
            <w:tcBorders>
              <w:top w:val="nil"/>
              <w:left w:val="nil"/>
              <w:bottom w:val="single" w:sz="4" w:space="0" w:color="auto"/>
              <w:right w:val="single" w:sz="4" w:space="0" w:color="auto"/>
            </w:tcBorders>
            <w:shd w:val="clear" w:color="000000" w:fill="FCD5B4"/>
            <w:vAlign w:val="center"/>
            <w:hideMark/>
            <w:tcPrChange w:id="11425" w:author="Erlie Hasam Morfin Zavalza" w:date="2014-11-22T21:00:00Z">
              <w:tcPr>
                <w:tcW w:w="2460" w:type="dxa"/>
                <w:tcBorders>
                  <w:top w:val="nil"/>
                  <w:left w:val="nil"/>
                  <w:bottom w:val="single" w:sz="4" w:space="0" w:color="auto"/>
                  <w:right w:val="single" w:sz="4" w:space="0" w:color="auto"/>
                </w:tcBorders>
                <w:shd w:val="clear" w:color="000000" w:fill="FCD5B4"/>
                <w:vAlign w:val="center"/>
                <w:hideMark/>
              </w:tcPr>
            </w:tcPrChange>
          </w:tcPr>
          <w:p w14:paraId="597A8903" w14:textId="77777777" w:rsidR="00FE0C5A" w:rsidRPr="00FE0C5A" w:rsidRDefault="00FE0C5A" w:rsidP="00FE0C5A">
            <w:pPr>
              <w:jc w:val="center"/>
              <w:rPr>
                <w:ins w:id="11426" w:author="Erlie Hasam Morfin Zavalza" w:date="2014-11-22T20:55:00Z"/>
                <w:rFonts w:ascii="Perpetua" w:hAnsi="Perpetua"/>
                <w:sz w:val="22"/>
                <w:szCs w:val="36"/>
                <w:lang w:val="es-MX" w:eastAsia="es-MX"/>
                <w:rPrChange w:id="11427" w:author="Erlie Hasam Morfin Zavalza" w:date="2014-11-22T20:56:00Z">
                  <w:rPr>
                    <w:ins w:id="11428" w:author="Erlie Hasam Morfin Zavalza" w:date="2014-11-22T20:55:00Z"/>
                    <w:rFonts w:ascii="Perpetua" w:hAnsi="Perpetua"/>
                    <w:sz w:val="36"/>
                    <w:szCs w:val="36"/>
                    <w:lang w:val="es-MX" w:eastAsia="es-MX"/>
                  </w:rPr>
                </w:rPrChange>
              </w:rPr>
            </w:pPr>
            <w:ins w:id="11429" w:author="Erlie Hasam Morfin Zavalza" w:date="2014-11-22T20:55:00Z">
              <w:r w:rsidRPr="00FE0C5A">
                <w:rPr>
                  <w:rFonts w:ascii="Perpetua" w:hAnsi="Perpetua"/>
                  <w:sz w:val="22"/>
                  <w:szCs w:val="36"/>
                  <w:lang w:val="es-MX" w:eastAsia="es-MX"/>
                  <w:rPrChange w:id="11430" w:author="Erlie Hasam Morfin Zavalza" w:date="2014-11-22T20:56:00Z">
                    <w:rPr>
                      <w:rFonts w:ascii="Perpetua" w:hAnsi="Perpetua"/>
                      <w:sz w:val="36"/>
                      <w:szCs w:val="36"/>
                      <w:lang w:val="es-MX" w:eastAsia="es-MX"/>
                    </w:rPr>
                  </w:rPrChange>
                </w:rPr>
                <w:t xml:space="preserve"> $   1,669,500.00 </w:t>
              </w:r>
            </w:ins>
          </w:p>
        </w:tc>
      </w:tr>
      <w:tr w:rsidR="00FE0C5A" w:rsidRPr="00FE0C5A" w14:paraId="6D86D4AB" w14:textId="77777777" w:rsidTr="00FE0C5A">
        <w:trPr>
          <w:trHeight w:val="273"/>
          <w:ins w:id="11431" w:author="Erlie Hasam Morfin Zavalza" w:date="2014-11-22T20:55:00Z"/>
          <w:trPrChange w:id="11432" w:author="Erlie Hasam Morfin Zavalza" w:date="2014-11-22T21:00: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433" w:author="Erlie Hasam Morfin Zavalza" w:date="2014-11-22T21:00: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5A70890F" w14:textId="2BA4DE90" w:rsidR="00FE0C5A" w:rsidRPr="00FE0C5A" w:rsidRDefault="00FE0C5A" w:rsidP="00FE0C5A">
            <w:pPr>
              <w:jc w:val="left"/>
              <w:rPr>
                <w:ins w:id="11434" w:author="Erlie Hasam Morfin Zavalza" w:date="2014-11-22T20:55:00Z"/>
                <w:rFonts w:ascii="Perpetua" w:hAnsi="Perpetua"/>
                <w:color w:val="000000"/>
                <w:sz w:val="22"/>
                <w:szCs w:val="36"/>
                <w:lang w:val="es-MX" w:eastAsia="es-MX"/>
                <w:rPrChange w:id="11435" w:author="Erlie Hasam Morfin Zavalza" w:date="2014-11-22T20:56:00Z">
                  <w:rPr>
                    <w:ins w:id="11436" w:author="Erlie Hasam Morfin Zavalza" w:date="2014-11-22T20:55:00Z"/>
                    <w:rFonts w:ascii="Perpetua" w:hAnsi="Perpetua"/>
                    <w:color w:val="000000"/>
                    <w:sz w:val="36"/>
                    <w:szCs w:val="36"/>
                    <w:lang w:val="es-MX" w:eastAsia="es-MX"/>
                  </w:rPr>
                </w:rPrChange>
              </w:rPr>
            </w:pPr>
            <w:ins w:id="11437" w:author="Erlie Hasam Morfin Zavalza" w:date="2014-11-22T21:03:00Z">
              <w:r>
                <w:rPr>
                  <w:rFonts w:ascii="Perpetua" w:hAnsi="Perpetua"/>
                  <w:color w:val="000000"/>
                  <w:sz w:val="22"/>
                  <w:szCs w:val="36"/>
                  <w:lang w:val="es-MX" w:eastAsia="es-MX"/>
                </w:rPr>
                <w:t>Junio</w:t>
              </w:r>
            </w:ins>
          </w:p>
        </w:tc>
        <w:tc>
          <w:tcPr>
            <w:tcW w:w="0" w:type="auto"/>
            <w:tcBorders>
              <w:top w:val="nil"/>
              <w:left w:val="nil"/>
              <w:bottom w:val="single" w:sz="4" w:space="0" w:color="auto"/>
              <w:right w:val="single" w:sz="4" w:space="0" w:color="auto"/>
            </w:tcBorders>
            <w:shd w:val="clear" w:color="000000" w:fill="FCD5B4"/>
            <w:vAlign w:val="center"/>
            <w:hideMark/>
            <w:tcPrChange w:id="11438" w:author="Erlie Hasam Morfin Zavalza" w:date="2014-11-22T21:00:00Z">
              <w:tcPr>
                <w:tcW w:w="1720" w:type="dxa"/>
                <w:tcBorders>
                  <w:top w:val="nil"/>
                  <w:left w:val="nil"/>
                  <w:bottom w:val="single" w:sz="4" w:space="0" w:color="auto"/>
                  <w:right w:val="single" w:sz="4" w:space="0" w:color="auto"/>
                </w:tcBorders>
                <w:shd w:val="clear" w:color="000000" w:fill="FCD5B4"/>
                <w:vAlign w:val="center"/>
                <w:hideMark/>
              </w:tcPr>
            </w:tcPrChange>
          </w:tcPr>
          <w:p w14:paraId="2A46EBA1" w14:textId="77777777" w:rsidR="00FE0C5A" w:rsidRPr="00FE0C5A" w:rsidRDefault="00FE0C5A" w:rsidP="00FE0C5A">
            <w:pPr>
              <w:jc w:val="left"/>
              <w:rPr>
                <w:ins w:id="11439" w:author="Erlie Hasam Morfin Zavalza" w:date="2014-11-22T20:55:00Z"/>
                <w:rFonts w:ascii="Perpetua" w:hAnsi="Perpetua"/>
                <w:color w:val="000000"/>
                <w:sz w:val="22"/>
                <w:szCs w:val="36"/>
                <w:lang w:val="es-MX" w:eastAsia="es-MX"/>
                <w:rPrChange w:id="11440" w:author="Erlie Hasam Morfin Zavalza" w:date="2014-11-22T20:56:00Z">
                  <w:rPr>
                    <w:ins w:id="11441" w:author="Erlie Hasam Morfin Zavalza" w:date="2014-11-22T20:55:00Z"/>
                    <w:rFonts w:ascii="Perpetua" w:hAnsi="Perpetua"/>
                    <w:color w:val="000000"/>
                    <w:sz w:val="36"/>
                    <w:szCs w:val="36"/>
                    <w:lang w:val="es-MX" w:eastAsia="es-MX"/>
                  </w:rPr>
                </w:rPrChange>
              </w:rPr>
            </w:pPr>
            <w:ins w:id="11442" w:author="Erlie Hasam Morfin Zavalza" w:date="2014-11-22T20:55:00Z">
              <w:r w:rsidRPr="00FE0C5A">
                <w:rPr>
                  <w:rFonts w:ascii="Perpetua" w:hAnsi="Perpetua"/>
                  <w:color w:val="000000"/>
                  <w:sz w:val="22"/>
                  <w:szCs w:val="36"/>
                  <w:lang w:val="es-MX" w:eastAsia="es-MX"/>
                  <w:rPrChange w:id="11443"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444" w:author="Erlie Hasam Morfin Zavalza" w:date="2014-11-22T21:00:00Z">
              <w:tcPr>
                <w:tcW w:w="1540" w:type="dxa"/>
                <w:tcBorders>
                  <w:top w:val="nil"/>
                  <w:left w:val="nil"/>
                  <w:bottom w:val="single" w:sz="4" w:space="0" w:color="auto"/>
                  <w:right w:val="single" w:sz="4" w:space="0" w:color="auto"/>
                </w:tcBorders>
                <w:shd w:val="clear" w:color="000000" w:fill="FCD5B4"/>
                <w:vAlign w:val="center"/>
                <w:hideMark/>
              </w:tcPr>
            </w:tcPrChange>
          </w:tcPr>
          <w:p w14:paraId="7DCA3788" w14:textId="77777777" w:rsidR="00FE0C5A" w:rsidRPr="00FE0C5A" w:rsidRDefault="00FE0C5A" w:rsidP="00FE0C5A">
            <w:pPr>
              <w:jc w:val="left"/>
              <w:rPr>
                <w:ins w:id="11445" w:author="Erlie Hasam Morfin Zavalza" w:date="2014-11-22T20:55:00Z"/>
                <w:rFonts w:ascii="Perpetua" w:hAnsi="Perpetua"/>
                <w:color w:val="000000"/>
                <w:sz w:val="22"/>
                <w:szCs w:val="36"/>
                <w:lang w:val="es-MX" w:eastAsia="es-MX"/>
                <w:rPrChange w:id="11446" w:author="Erlie Hasam Morfin Zavalza" w:date="2014-11-22T20:56:00Z">
                  <w:rPr>
                    <w:ins w:id="11447" w:author="Erlie Hasam Morfin Zavalza" w:date="2014-11-22T20:55:00Z"/>
                    <w:rFonts w:ascii="Perpetua" w:hAnsi="Perpetua"/>
                    <w:color w:val="000000"/>
                    <w:sz w:val="36"/>
                    <w:szCs w:val="36"/>
                    <w:lang w:val="es-MX" w:eastAsia="es-MX"/>
                  </w:rPr>
                </w:rPrChange>
              </w:rPr>
            </w:pPr>
            <w:ins w:id="11448" w:author="Erlie Hasam Morfin Zavalza" w:date="2014-11-22T20:55:00Z">
              <w:r w:rsidRPr="00FE0C5A">
                <w:rPr>
                  <w:rFonts w:ascii="Perpetua" w:hAnsi="Perpetua"/>
                  <w:color w:val="000000"/>
                  <w:sz w:val="22"/>
                  <w:szCs w:val="36"/>
                  <w:lang w:val="es-MX" w:eastAsia="es-MX"/>
                  <w:rPrChange w:id="11449" w:author="Erlie Hasam Morfin Zavalza" w:date="2014-11-22T20:56:00Z">
                    <w:rPr>
                      <w:rFonts w:ascii="Perpetua" w:hAnsi="Perpetua"/>
                      <w:color w:val="000000"/>
                      <w:sz w:val="36"/>
                      <w:szCs w:val="36"/>
                      <w:lang w:val="es-MX" w:eastAsia="es-MX"/>
                    </w:rPr>
                  </w:rPrChange>
                </w:rPr>
                <w:t>1138.5</w:t>
              </w:r>
            </w:ins>
          </w:p>
        </w:tc>
        <w:tc>
          <w:tcPr>
            <w:tcW w:w="0" w:type="auto"/>
            <w:tcBorders>
              <w:top w:val="nil"/>
              <w:left w:val="nil"/>
              <w:bottom w:val="single" w:sz="4" w:space="0" w:color="auto"/>
              <w:right w:val="single" w:sz="4" w:space="0" w:color="auto"/>
            </w:tcBorders>
            <w:shd w:val="clear" w:color="000000" w:fill="FABF8F"/>
            <w:vAlign w:val="center"/>
            <w:hideMark/>
            <w:tcPrChange w:id="11450" w:author="Erlie Hasam Morfin Zavalza" w:date="2014-11-22T21:00:00Z">
              <w:tcPr>
                <w:tcW w:w="1600" w:type="dxa"/>
                <w:tcBorders>
                  <w:top w:val="nil"/>
                  <w:left w:val="nil"/>
                  <w:bottom w:val="single" w:sz="4" w:space="0" w:color="auto"/>
                  <w:right w:val="single" w:sz="4" w:space="0" w:color="auto"/>
                </w:tcBorders>
                <w:shd w:val="clear" w:color="000000" w:fill="FABF8F"/>
                <w:vAlign w:val="center"/>
                <w:hideMark/>
              </w:tcPr>
            </w:tcPrChange>
          </w:tcPr>
          <w:p w14:paraId="51C15783" w14:textId="77777777" w:rsidR="00FE0C5A" w:rsidRPr="00FE0C5A" w:rsidRDefault="00FE0C5A" w:rsidP="00FE0C5A">
            <w:pPr>
              <w:jc w:val="left"/>
              <w:rPr>
                <w:ins w:id="11451" w:author="Erlie Hasam Morfin Zavalza" w:date="2014-11-22T20:55:00Z"/>
                <w:rFonts w:ascii="Perpetua" w:hAnsi="Perpetua"/>
                <w:color w:val="000000"/>
                <w:sz w:val="22"/>
                <w:szCs w:val="36"/>
                <w:lang w:val="es-MX" w:eastAsia="es-MX"/>
                <w:rPrChange w:id="11452" w:author="Erlie Hasam Morfin Zavalza" w:date="2014-11-22T20:56:00Z">
                  <w:rPr>
                    <w:ins w:id="11453" w:author="Erlie Hasam Morfin Zavalza" w:date="2014-11-22T20:55:00Z"/>
                    <w:rFonts w:ascii="Perpetua" w:hAnsi="Perpetua"/>
                    <w:color w:val="000000"/>
                    <w:sz w:val="36"/>
                    <w:szCs w:val="36"/>
                    <w:lang w:val="es-MX" w:eastAsia="es-MX"/>
                  </w:rPr>
                </w:rPrChange>
              </w:rPr>
            </w:pPr>
            <w:ins w:id="11454" w:author="Erlie Hasam Morfin Zavalza" w:date="2014-11-22T20:55:00Z">
              <w:r w:rsidRPr="00FE0C5A">
                <w:rPr>
                  <w:rFonts w:ascii="Perpetua" w:hAnsi="Perpetua"/>
                  <w:color w:val="000000"/>
                  <w:sz w:val="22"/>
                  <w:szCs w:val="36"/>
                  <w:lang w:val="es-MX" w:eastAsia="es-MX"/>
                  <w:rPrChange w:id="11455" w:author="Erlie Hasam Morfin Zavalza" w:date="2014-11-22T20:56:00Z">
                    <w:rPr>
                      <w:rFonts w:ascii="Perpetua" w:hAnsi="Perpetua"/>
                      <w:color w:val="000000"/>
                      <w:sz w:val="36"/>
                      <w:szCs w:val="36"/>
                      <w:lang w:val="es-MX" w:eastAsia="es-MX"/>
                    </w:rPr>
                  </w:rPrChange>
                </w:rPr>
                <w:t>1139</w:t>
              </w:r>
            </w:ins>
          </w:p>
        </w:tc>
        <w:tc>
          <w:tcPr>
            <w:tcW w:w="0" w:type="auto"/>
            <w:tcBorders>
              <w:top w:val="nil"/>
              <w:left w:val="nil"/>
              <w:bottom w:val="single" w:sz="4" w:space="0" w:color="auto"/>
              <w:right w:val="single" w:sz="4" w:space="0" w:color="auto"/>
            </w:tcBorders>
            <w:shd w:val="clear" w:color="000000" w:fill="FCD5B4"/>
            <w:vAlign w:val="center"/>
            <w:hideMark/>
            <w:tcPrChange w:id="11456" w:author="Erlie Hasam Morfin Zavalza" w:date="2014-11-22T21:00:00Z">
              <w:tcPr>
                <w:tcW w:w="2680" w:type="dxa"/>
                <w:tcBorders>
                  <w:top w:val="nil"/>
                  <w:left w:val="nil"/>
                  <w:bottom w:val="single" w:sz="4" w:space="0" w:color="auto"/>
                  <w:right w:val="single" w:sz="4" w:space="0" w:color="auto"/>
                </w:tcBorders>
                <w:shd w:val="clear" w:color="000000" w:fill="FCD5B4"/>
                <w:vAlign w:val="center"/>
                <w:hideMark/>
              </w:tcPr>
            </w:tcPrChange>
          </w:tcPr>
          <w:p w14:paraId="01472738" w14:textId="77777777" w:rsidR="00FE0C5A" w:rsidRPr="00FE0C5A" w:rsidRDefault="00FE0C5A" w:rsidP="00FE0C5A">
            <w:pPr>
              <w:jc w:val="left"/>
              <w:rPr>
                <w:ins w:id="11457" w:author="Erlie Hasam Morfin Zavalza" w:date="2014-11-22T20:55:00Z"/>
                <w:rFonts w:ascii="Perpetua" w:hAnsi="Perpetua"/>
                <w:color w:val="000000"/>
                <w:sz w:val="22"/>
                <w:szCs w:val="36"/>
                <w:lang w:val="es-MX" w:eastAsia="es-MX"/>
                <w:rPrChange w:id="11458" w:author="Erlie Hasam Morfin Zavalza" w:date="2014-11-22T20:56:00Z">
                  <w:rPr>
                    <w:ins w:id="11459" w:author="Erlie Hasam Morfin Zavalza" w:date="2014-11-22T20:55:00Z"/>
                    <w:rFonts w:ascii="Perpetua" w:hAnsi="Perpetua"/>
                    <w:color w:val="000000"/>
                    <w:sz w:val="36"/>
                    <w:szCs w:val="36"/>
                    <w:lang w:val="es-MX" w:eastAsia="es-MX"/>
                  </w:rPr>
                </w:rPrChange>
              </w:rPr>
            </w:pPr>
            <w:ins w:id="11460" w:author="Erlie Hasam Morfin Zavalza" w:date="2014-11-22T20:55:00Z">
              <w:r w:rsidRPr="00FE0C5A">
                <w:rPr>
                  <w:rFonts w:ascii="Perpetua" w:hAnsi="Perpetua"/>
                  <w:color w:val="000000"/>
                  <w:sz w:val="22"/>
                  <w:szCs w:val="36"/>
                  <w:lang w:val="es-MX" w:eastAsia="es-MX"/>
                  <w:rPrChange w:id="11461" w:author="Erlie Hasam Morfin Zavalza" w:date="2014-11-22T20:56:00Z">
                    <w:rPr>
                      <w:rFonts w:ascii="Perpetua" w:hAnsi="Perpetua"/>
                      <w:color w:val="000000"/>
                      <w:sz w:val="36"/>
                      <w:szCs w:val="36"/>
                      <w:lang w:val="es-MX" w:eastAsia="es-MX"/>
                    </w:rPr>
                  </w:rPrChange>
                </w:rPr>
                <w:t>1163.8</w:t>
              </w:r>
            </w:ins>
          </w:p>
        </w:tc>
        <w:tc>
          <w:tcPr>
            <w:tcW w:w="0" w:type="auto"/>
            <w:tcBorders>
              <w:top w:val="nil"/>
              <w:left w:val="nil"/>
              <w:bottom w:val="single" w:sz="4" w:space="0" w:color="auto"/>
              <w:right w:val="single" w:sz="4" w:space="0" w:color="auto"/>
            </w:tcBorders>
            <w:shd w:val="clear" w:color="000000" w:fill="FABF8F"/>
            <w:vAlign w:val="center"/>
            <w:hideMark/>
            <w:tcPrChange w:id="11462" w:author="Erlie Hasam Morfin Zavalza" w:date="2014-11-22T21:00:00Z">
              <w:tcPr>
                <w:tcW w:w="2460" w:type="dxa"/>
                <w:tcBorders>
                  <w:top w:val="nil"/>
                  <w:left w:val="nil"/>
                  <w:bottom w:val="single" w:sz="4" w:space="0" w:color="auto"/>
                  <w:right w:val="single" w:sz="4" w:space="0" w:color="auto"/>
                </w:tcBorders>
                <w:shd w:val="clear" w:color="000000" w:fill="FABF8F"/>
                <w:vAlign w:val="center"/>
                <w:hideMark/>
              </w:tcPr>
            </w:tcPrChange>
          </w:tcPr>
          <w:p w14:paraId="21B82EAA" w14:textId="77777777" w:rsidR="00FE0C5A" w:rsidRPr="00FE0C5A" w:rsidRDefault="00FE0C5A" w:rsidP="00FE0C5A">
            <w:pPr>
              <w:jc w:val="left"/>
              <w:rPr>
                <w:ins w:id="11463" w:author="Erlie Hasam Morfin Zavalza" w:date="2014-11-22T20:55:00Z"/>
                <w:rFonts w:ascii="Perpetua" w:hAnsi="Perpetua"/>
                <w:color w:val="000000"/>
                <w:sz w:val="22"/>
                <w:szCs w:val="36"/>
                <w:lang w:val="es-MX" w:eastAsia="es-MX"/>
                <w:rPrChange w:id="11464" w:author="Erlie Hasam Morfin Zavalza" w:date="2014-11-22T20:56:00Z">
                  <w:rPr>
                    <w:ins w:id="11465" w:author="Erlie Hasam Morfin Zavalza" w:date="2014-11-22T20:55:00Z"/>
                    <w:rFonts w:ascii="Perpetua" w:hAnsi="Perpetua"/>
                    <w:color w:val="000000"/>
                    <w:sz w:val="36"/>
                    <w:szCs w:val="36"/>
                    <w:lang w:val="es-MX" w:eastAsia="es-MX"/>
                  </w:rPr>
                </w:rPrChange>
              </w:rPr>
            </w:pPr>
            <w:ins w:id="11466" w:author="Erlie Hasam Morfin Zavalza" w:date="2014-11-22T20:55:00Z">
              <w:r w:rsidRPr="00FE0C5A">
                <w:rPr>
                  <w:rFonts w:ascii="Perpetua" w:hAnsi="Perpetua"/>
                  <w:color w:val="000000"/>
                  <w:sz w:val="22"/>
                  <w:szCs w:val="36"/>
                  <w:lang w:val="es-MX" w:eastAsia="es-MX"/>
                  <w:rPrChange w:id="11467" w:author="Erlie Hasam Morfin Zavalza" w:date="2014-11-22T20:56:00Z">
                    <w:rPr>
                      <w:rFonts w:ascii="Perpetua" w:hAnsi="Perpetua"/>
                      <w:color w:val="000000"/>
                      <w:sz w:val="36"/>
                      <w:szCs w:val="36"/>
                      <w:lang w:val="es-MX" w:eastAsia="es-MX"/>
                    </w:rPr>
                  </w:rPrChange>
                </w:rPr>
                <w:t>1164</w:t>
              </w:r>
            </w:ins>
          </w:p>
        </w:tc>
        <w:tc>
          <w:tcPr>
            <w:tcW w:w="1569" w:type="dxa"/>
            <w:tcBorders>
              <w:top w:val="nil"/>
              <w:left w:val="nil"/>
              <w:bottom w:val="single" w:sz="4" w:space="0" w:color="auto"/>
              <w:right w:val="single" w:sz="4" w:space="0" w:color="auto"/>
            </w:tcBorders>
            <w:shd w:val="clear" w:color="000000" w:fill="FCD5B4"/>
            <w:vAlign w:val="center"/>
            <w:hideMark/>
            <w:tcPrChange w:id="11468" w:author="Erlie Hasam Morfin Zavalza" w:date="2014-11-22T21:00:00Z">
              <w:tcPr>
                <w:tcW w:w="2460" w:type="dxa"/>
                <w:tcBorders>
                  <w:top w:val="nil"/>
                  <w:left w:val="nil"/>
                  <w:bottom w:val="single" w:sz="4" w:space="0" w:color="auto"/>
                  <w:right w:val="single" w:sz="4" w:space="0" w:color="auto"/>
                </w:tcBorders>
                <w:shd w:val="clear" w:color="000000" w:fill="FCD5B4"/>
                <w:vAlign w:val="center"/>
                <w:hideMark/>
              </w:tcPr>
            </w:tcPrChange>
          </w:tcPr>
          <w:p w14:paraId="31E306C0" w14:textId="77777777" w:rsidR="00FE0C5A" w:rsidRPr="00FE0C5A" w:rsidRDefault="00FE0C5A" w:rsidP="00FE0C5A">
            <w:pPr>
              <w:jc w:val="center"/>
              <w:rPr>
                <w:ins w:id="11469" w:author="Erlie Hasam Morfin Zavalza" w:date="2014-11-22T20:55:00Z"/>
                <w:rFonts w:ascii="Perpetua" w:hAnsi="Perpetua"/>
                <w:sz w:val="22"/>
                <w:szCs w:val="36"/>
                <w:lang w:val="es-MX" w:eastAsia="es-MX"/>
                <w:rPrChange w:id="11470" w:author="Erlie Hasam Morfin Zavalza" w:date="2014-11-22T20:56:00Z">
                  <w:rPr>
                    <w:ins w:id="11471" w:author="Erlie Hasam Morfin Zavalza" w:date="2014-11-22T20:55:00Z"/>
                    <w:rFonts w:ascii="Perpetua" w:hAnsi="Perpetua"/>
                    <w:sz w:val="36"/>
                    <w:szCs w:val="36"/>
                    <w:lang w:val="es-MX" w:eastAsia="es-MX"/>
                  </w:rPr>
                </w:rPrChange>
              </w:rPr>
            </w:pPr>
            <w:ins w:id="11472" w:author="Erlie Hasam Morfin Zavalza" w:date="2014-11-22T20:55:00Z">
              <w:r w:rsidRPr="00FE0C5A">
                <w:rPr>
                  <w:rFonts w:ascii="Perpetua" w:hAnsi="Perpetua"/>
                  <w:sz w:val="22"/>
                  <w:szCs w:val="36"/>
                  <w:lang w:val="es-MX" w:eastAsia="es-MX"/>
                  <w:rPrChange w:id="11473" w:author="Erlie Hasam Morfin Zavalza" w:date="2014-11-22T20:56:00Z">
                    <w:rPr>
                      <w:rFonts w:ascii="Perpetua" w:hAnsi="Perpetua"/>
                      <w:sz w:val="36"/>
                      <w:szCs w:val="36"/>
                      <w:lang w:val="es-MX" w:eastAsia="es-MX"/>
                    </w:rPr>
                  </w:rPrChange>
                </w:rPr>
                <w:t xml:space="preserve"> $   1,708,500.00 </w:t>
              </w:r>
            </w:ins>
          </w:p>
        </w:tc>
      </w:tr>
      <w:tr w:rsidR="00FE0C5A" w:rsidRPr="00FE0C5A" w14:paraId="06B26C85" w14:textId="77777777" w:rsidTr="00FE0C5A">
        <w:trPr>
          <w:trHeight w:val="277"/>
          <w:ins w:id="11474" w:author="Erlie Hasam Morfin Zavalza" w:date="2014-11-22T20:55:00Z"/>
          <w:trPrChange w:id="11475" w:author="Erlie Hasam Morfin Zavalza" w:date="2014-11-22T21:00: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476" w:author="Erlie Hasam Morfin Zavalza" w:date="2014-11-22T21:00: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68998F4E" w14:textId="2E38D0C2" w:rsidR="00FE0C5A" w:rsidRPr="00FE0C5A" w:rsidRDefault="00FE0C5A" w:rsidP="00FE0C5A">
            <w:pPr>
              <w:jc w:val="left"/>
              <w:rPr>
                <w:ins w:id="11477" w:author="Erlie Hasam Morfin Zavalza" w:date="2014-11-22T20:55:00Z"/>
                <w:rFonts w:ascii="Perpetua" w:hAnsi="Perpetua"/>
                <w:color w:val="000000"/>
                <w:sz w:val="22"/>
                <w:szCs w:val="36"/>
                <w:lang w:val="es-MX" w:eastAsia="es-MX"/>
                <w:rPrChange w:id="11478" w:author="Erlie Hasam Morfin Zavalza" w:date="2014-11-22T20:56:00Z">
                  <w:rPr>
                    <w:ins w:id="11479" w:author="Erlie Hasam Morfin Zavalza" w:date="2014-11-22T20:55:00Z"/>
                    <w:rFonts w:ascii="Perpetua" w:hAnsi="Perpetua"/>
                    <w:color w:val="000000"/>
                    <w:sz w:val="36"/>
                    <w:szCs w:val="36"/>
                    <w:lang w:val="es-MX" w:eastAsia="es-MX"/>
                  </w:rPr>
                </w:rPrChange>
              </w:rPr>
            </w:pPr>
            <w:ins w:id="11480" w:author="Erlie Hasam Morfin Zavalza" w:date="2014-11-22T21:03:00Z">
              <w:r>
                <w:rPr>
                  <w:rFonts w:ascii="Perpetua" w:hAnsi="Perpetua"/>
                  <w:color w:val="000000"/>
                  <w:sz w:val="22"/>
                  <w:szCs w:val="36"/>
                  <w:lang w:val="es-MX" w:eastAsia="es-MX"/>
                </w:rPr>
                <w:t>Julio</w:t>
              </w:r>
            </w:ins>
          </w:p>
        </w:tc>
        <w:tc>
          <w:tcPr>
            <w:tcW w:w="0" w:type="auto"/>
            <w:tcBorders>
              <w:top w:val="nil"/>
              <w:left w:val="nil"/>
              <w:bottom w:val="single" w:sz="4" w:space="0" w:color="auto"/>
              <w:right w:val="single" w:sz="4" w:space="0" w:color="auto"/>
            </w:tcBorders>
            <w:shd w:val="clear" w:color="000000" w:fill="FCD5B4"/>
            <w:vAlign w:val="center"/>
            <w:hideMark/>
            <w:tcPrChange w:id="11481" w:author="Erlie Hasam Morfin Zavalza" w:date="2014-11-22T21:00:00Z">
              <w:tcPr>
                <w:tcW w:w="1720" w:type="dxa"/>
                <w:tcBorders>
                  <w:top w:val="nil"/>
                  <w:left w:val="nil"/>
                  <w:bottom w:val="single" w:sz="4" w:space="0" w:color="auto"/>
                  <w:right w:val="single" w:sz="4" w:space="0" w:color="auto"/>
                </w:tcBorders>
                <w:shd w:val="clear" w:color="000000" w:fill="FCD5B4"/>
                <w:vAlign w:val="center"/>
                <w:hideMark/>
              </w:tcPr>
            </w:tcPrChange>
          </w:tcPr>
          <w:p w14:paraId="661B8A36" w14:textId="77777777" w:rsidR="00FE0C5A" w:rsidRPr="00FE0C5A" w:rsidRDefault="00FE0C5A" w:rsidP="00FE0C5A">
            <w:pPr>
              <w:jc w:val="left"/>
              <w:rPr>
                <w:ins w:id="11482" w:author="Erlie Hasam Morfin Zavalza" w:date="2014-11-22T20:55:00Z"/>
                <w:rFonts w:ascii="Perpetua" w:hAnsi="Perpetua"/>
                <w:color w:val="000000"/>
                <w:sz w:val="22"/>
                <w:szCs w:val="36"/>
                <w:lang w:val="es-MX" w:eastAsia="es-MX"/>
                <w:rPrChange w:id="11483" w:author="Erlie Hasam Morfin Zavalza" w:date="2014-11-22T20:56:00Z">
                  <w:rPr>
                    <w:ins w:id="11484" w:author="Erlie Hasam Morfin Zavalza" w:date="2014-11-22T20:55:00Z"/>
                    <w:rFonts w:ascii="Perpetua" w:hAnsi="Perpetua"/>
                    <w:color w:val="000000"/>
                    <w:sz w:val="36"/>
                    <w:szCs w:val="36"/>
                    <w:lang w:val="es-MX" w:eastAsia="es-MX"/>
                  </w:rPr>
                </w:rPrChange>
              </w:rPr>
            </w:pPr>
            <w:ins w:id="11485" w:author="Erlie Hasam Morfin Zavalza" w:date="2014-11-22T20:55:00Z">
              <w:r w:rsidRPr="00FE0C5A">
                <w:rPr>
                  <w:rFonts w:ascii="Perpetua" w:hAnsi="Perpetua"/>
                  <w:color w:val="000000"/>
                  <w:sz w:val="22"/>
                  <w:szCs w:val="36"/>
                  <w:lang w:val="es-MX" w:eastAsia="es-MX"/>
                  <w:rPrChange w:id="11486"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487" w:author="Erlie Hasam Morfin Zavalza" w:date="2014-11-22T21:00:00Z">
              <w:tcPr>
                <w:tcW w:w="1540" w:type="dxa"/>
                <w:tcBorders>
                  <w:top w:val="nil"/>
                  <w:left w:val="nil"/>
                  <w:bottom w:val="single" w:sz="4" w:space="0" w:color="auto"/>
                  <w:right w:val="single" w:sz="4" w:space="0" w:color="auto"/>
                </w:tcBorders>
                <w:shd w:val="clear" w:color="000000" w:fill="FCD5B4"/>
                <w:vAlign w:val="center"/>
                <w:hideMark/>
              </w:tcPr>
            </w:tcPrChange>
          </w:tcPr>
          <w:p w14:paraId="49922284" w14:textId="77777777" w:rsidR="00FE0C5A" w:rsidRPr="00FE0C5A" w:rsidRDefault="00FE0C5A" w:rsidP="00FE0C5A">
            <w:pPr>
              <w:jc w:val="left"/>
              <w:rPr>
                <w:ins w:id="11488" w:author="Erlie Hasam Morfin Zavalza" w:date="2014-11-22T20:55:00Z"/>
                <w:rFonts w:ascii="Perpetua" w:hAnsi="Perpetua"/>
                <w:color w:val="000000"/>
                <w:sz w:val="22"/>
                <w:szCs w:val="36"/>
                <w:lang w:val="es-MX" w:eastAsia="es-MX"/>
                <w:rPrChange w:id="11489" w:author="Erlie Hasam Morfin Zavalza" w:date="2014-11-22T20:56:00Z">
                  <w:rPr>
                    <w:ins w:id="11490" w:author="Erlie Hasam Morfin Zavalza" w:date="2014-11-22T20:55:00Z"/>
                    <w:rFonts w:ascii="Perpetua" w:hAnsi="Perpetua"/>
                    <w:color w:val="000000"/>
                    <w:sz w:val="36"/>
                    <w:szCs w:val="36"/>
                    <w:lang w:val="es-MX" w:eastAsia="es-MX"/>
                  </w:rPr>
                </w:rPrChange>
              </w:rPr>
            </w:pPr>
            <w:ins w:id="11491" w:author="Erlie Hasam Morfin Zavalza" w:date="2014-11-22T20:55:00Z">
              <w:r w:rsidRPr="00FE0C5A">
                <w:rPr>
                  <w:rFonts w:ascii="Perpetua" w:hAnsi="Perpetua"/>
                  <w:color w:val="000000"/>
                  <w:sz w:val="22"/>
                  <w:szCs w:val="36"/>
                  <w:lang w:val="es-MX" w:eastAsia="es-MX"/>
                  <w:rPrChange w:id="11492" w:author="Erlie Hasam Morfin Zavalza" w:date="2014-11-22T20:56:00Z">
                    <w:rPr>
                      <w:rFonts w:ascii="Perpetua" w:hAnsi="Perpetua"/>
                      <w:color w:val="000000"/>
                      <w:sz w:val="36"/>
                      <w:szCs w:val="36"/>
                      <w:lang w:val="es-MX" w:eastAsia="es-MX"/>
                    </w:rPr>
                  </w:rPrChange>
                </w:rPr>
                <w:t>1163.8</w:t>
              </w:r>
            </w:ins>
          </w:p>
        </w:tc>
        <w:tc>
          <w:tcPr>
            <w:tcW w:w="0" w:type="auto"/>
            <w:tcBorders>
              <w:top w:val="nil"/>
              <w:left w:val="nil"/>
              <w:bottom w:val="single" w:sz="4" w:space="0" w:color="auto"/>
              <w:right w:val="single" w:sz="4" w:space="0" w:color="auto"/>
            </w:tcBorders>
            <w:shd w:val="clear" w:color="000000" w:fill="FABF8F"/>
            <w:vAlign w:val="center"/>
            <w:hideMark/>
            <w:tcPrChange w:id="11493" w:author="Erlie Hasam Morfin Zavalza" w:date="2014-11-22T21:00:00Z">
              <w:tcPr>
                <w:tcW w:w="1600" w:type="dxa"/>
                <w:tcBorders>
                  <w:top w:val="nil"/>
                  <w:left w:val="nil"/>
                  <w:bottom w:val="single" w:sz="4" w:space="0" w:color="auto"/>
                  <w:right w:val="single" w:sz="4" w:space="0" w:color="auto"/>
                </w:tcBorders>
                <w:shd w:val="clear" w:color="000000" w:fill="FABF8F"/>
                <w:vAlign w:val="center"/>
                <w:hideMark/>
              </w:tcPr>
            </w:tcPrChange>
          </w:tcPr>
          <w:p w14:paraId="0643072F" w14:textId="77777777" w:rsidR="00FE0C5A" w:rsidRPr="00FE0C5A" w:rsidRDefault="00FE0C5A" w:rsidP="00FE0C5A">
            <w:pPr>
              <w:jc w:val="left"/>
              <w:rPr>
                <w:ins w:id="11494" w:author="Erlie Hasam Morfin Zavalza" w:date="2014-11-22T20:55:00Z"/>
                <w:rFonts w:ascii="Perpetua" w:hAnsi="Perpetua"/>
                <w:color w:val="000000"/>
                <w:sz w:val="22"/>
                <w:szCs w:val="36"/>
                <w:lang w:val="es-MX" w:eastAsia="es-MX"/>
                <w:rPrChange w:id="11495" w:author="Erlie Hasam Morfin Zavalza" w:date="2014-11-22T20:56:00Z">
                  <w:rPr>
                    <w:ins w:id="11496" w:author="Erlie Hasam Morfin Zavalza" w:date="2014-11-22T20:55:00Z"/>
                    <w:rFonts w:ascii="Perpetua" w:hAnsi="Perpetua"/>
                    <w:color w:val="000000"/>
                    <w:sz w:val="36"/>
                    <w:szCs w:val="36"/>
                    <w:lang w:val="es-MX" w:eastAsia="es-MX"/>
                  </w:rPr>
                </w:rPrChange>
              </w:rPr>
            </w:pPr>
            <w:ins w:id="11497" w:author="Erlie Hasam Morfin Zavalza" w:date="2014-11-22T20:55:00Z">
              <w:r w:rsidRPr="00FE0C5A">
                <w:rPr>
                  <w:rFonts w:ascii="Perpetua" w:hAnsi="Perpetua"/>
                  <w:color w:val="000000"/>
                  <w:sz w:val="22"/>
                  <w:szCs w:val="36"/>
                  <w:lang w:val="es-MX" w:eastAsia="es-MX"/>
                  <w:rPrChange w:id="11498" w:author="Erlie Hasam Morfin Zavalza" w:date="2014-11-22T20:56:00Z">
                    <w:rPr>
                      <w:rFonts w:ascii="Perpetua" w:hAnsi="Perpetua"/>
                      <w:color w:val="000000"/>
                      <w:sz w:val="36"/>
                      <w:szCs w:val="36"/>
                      <w:lang w:val="es-MX" w:eastAsia="es-MX"/>
                    </w:rPr>
                  </w:rPrChange>
                </w:rPr>
                <w:t>1164</w:t>
              </w:r>
            </w:ins>
          </w:p>
        </w:tc>
        <w:tc>
          <w:tcPr>
            <w:tcW w:w="0" w:type="auto"/>
            <w:tcBorders>
              <w:top w:val="nil"/>
              <w:left w:val="nil"/>
              <w:bottom w:val="single" w:sz="4" w:space="0" w:color="auto"/>
              <w:right w:val="single" w:sz="4" w:space="0" w:color="auto"/>
            </w:tcBorders>
            <w:shd w:val="clear" w:color="000000" w:fill="FCD5B4"/>
            <w:vAlign w:val="center"/>
            <w:hideMark/>
            <w:tcPrChange w:id="11499" w:author="Erlie Hasam Morfin Zavalza" w:date="2014-11-22T21:00:00Z">
              <w:tcPr>
                <w:tcW w:w="2680" w:type="dxa"/>
                <w:tcBorders>
                  <w:top w:val="nil"/>
                  <w:left w:val="nil"/>
                  <w:bottom w:val="single" w:sz="4" w:space="0" w:color="auto"/>
                  <w:right w:val="single" w:sz="4" w:space="0" w:color="auto"/>
                </w:tcBorders>
                <w:shd w:val="clear" w:color="000000" w:fill="FCD5B4"/>
                <w:vAlign w:val="center"/>
                <w:hideMark/>
              </w:tcPr>
            </w:tcPrChange>
          </w:tcPr>
          <w:p w14:paraId="547758C2" w14:textId="77777777" w:rsidR="00FE0C5A" w:rsidRPr="00FE0C5A" w:rsidRDefault="00FE0C5A" w:rsidP="00FE0C5A">
            <w:pPr>
              <w:jc w:val="left"/>
              <w:rPr>
                <w:ins w:id="11500" w:author="Erlie Hasam Morfin Zavalza" w:date="2014-11-22T20:55:00Z"/>
                <w:rFonts w:ascii="Perpetua" w:hAnsi="Perpetua"/>
                <w:color w:val="000000"/>
                <w:sz w:val="22"/>
                <w:szCs w:val="36"/>
                <w:lang w:val="es-MX" w:eastAsia="es-MX"/>
                <w:rPrChange w:id="11501" w:author="Erlie Hasam Morfin Zavalza" w:date="2014-11-22T20:56:00Z">
                  <w:rPr>
                    <w:ins w:id="11502" w:author="Erlie Hasam Morfin Zavalza" w:date="2014-11-22T20:55:00Z"/>
                    <w:rFonts w:ascii="Perpetua" w:hAnsi="Perpetua"/>
                    <w:color w:val="000000"/>
                    <w:sz w:val="36"/>
                    <w:szCs w:val="36"/>
                    <w:lang w:val="es-MX" w:eastAsia="es-MX"/>
                  </w:rPr>
                </w:rPrChange>
              </w:rPr>
            </w:pPr>
            <w:ins w:id="11503" w:author="Erlie Hasam Morfin Zavalza" w:date="2014-11-22T20:55:00Z">
              <w:r w:rsidRPr="00FE0C5A">
                <w:rPr>
                  <w:rFonts w:ascii="Perpetua" w:hAnsi="Perpetua"/>
                  <w:color w:val="000000"/>
                  <w:sz w:val="22"/>
                  <w:szCs w:val="36"/>
                  <w:lang w:val="es-MX" w:eastAsia="es-MX"/>
                  <w:rPrChange w:id="11504" w:author="Erlie Hasam Morfin Zavalza" w:date="2014-11-22T20:56:00Z">
                    <w:rPr>
                      <w:rFonts w:ascii="Perpetua" w:hAnsi="Perpetua"/>
                      <w:color w:val="000000"/>
                      <w:sz w:val="36"/>
                      <w:szCs w:val="36"/>
                      <w:lang w:val="es-MX" w:eastAsia="es-MX"/>
                    </w:rPr>
                  </w:rPrChange>
                </w:rPr>
                <w:t>1189.1</w:t>
              </w:r>
            </w:ins>
          </w:p>
        </w:tc>
        <w:tc>
          <w:tcPr>
            <w:tcW w:w="0" w:type="auto"/>
            <w:tcBorders>
              <w:top w:val="nil"/>
              <w:left w:val="nil"/>
              <w:bottom w:val="single" w:sz="4" w:space="0" w:color="auto"/>
              <w:right w:val="single" w:sz="4" w:space="0" w:color="auto"/>
            </w:tcBorders>
            <w:shd w:val="clear" w:color="000000" w:fill="FABF8F"/>
            <w:vAlign w:val="center"/>
            <w:hideMark/>
            <w:tcPrChange w:id="11505" w:author="Erlie Hasam Morfin Zavalza" w:date="2014-11-22T21:00:00Z">
              <w:tcPr>
                <w:tcW w:w="2460" w:type="dxa"/>
                <w:tcBorders>
                  <w:top w:val="nil"/>
                  <w:left w:val="nil"/>
                  <w:bottom w:val="single" w:sz="4" w:space="0" w:color="auto"/>
                  <w:right w:val="single" w:sz="4" w:space="0" w:color="auto"/>
                </w:tcBorders>
                <w:shd w:val="clear" w:color="000000" w:fill="FABF8F"/>
                <w:vAlign w:val="center"/>
                <w:hideMark/>
              </w:tcPr>
            </w:tcPrChange>
          </w:tcPr>
          <w:p w14:paraId="0194FDA5" w14:textId="77777777" w:rsidR="00FE0C5A" w:rsidRPr="00FE0C5A" w:rsidRDefault="00FE0C5A" w:rsidP="00FE0C5A">
            <w:pPr>
              <w:jc w:val="left"/>
              <w:rPr>
                <w:ins w:id="11506" w:author="Erlie Hasam Morfin Zavalza" w:date="2014-11-22T20:55:00Z"/>
                <w:rFonts w:ascii="Perpetua" w:hAnsi="Perpetua"/>
                <w:color w:val="000000"/>
                <w:sz w:val="22"/>
                <w:szCs w:val="36"/>
                <w:lang w:val="es-MX" w:eastAsia="es-MX"/>
                <w:rPrChange w:id="11507" w:author="Erlie Hasam Morfin Zavalza" w:date="2014-11-22T20:56:00Z">
                  <w:rPr>
                    <w:ins w:id="11508" w:author="Erlie Hasam Morfin Zavalza" w:date="2014-11-22T20:55:00Z"/>
                    <w:rFonts w:ascii="Perpetua" w:hAnsi="Perpetua"/>
                    <w:color w:val="000000"/>
                    <w:sz w:val="36"/>
                    <w:szCs w:val="36"/>
                    <w:lang w:val="es-MX" w:eastAsia="es-MX"/>
                  </w:rPr>
                </w:rPrChange>
              </w:rPr>
            </w:pPr>
            <w:ins w:id="11509" w:author="Erlie Hasam Morfin Zavalza" w:date="2014-11-22T20:55:00Z">
              <w:r w:rsidRPr="00FE0C5A">
                <w:rPr>
                  <w:rFonts w:ascii="Perpetua" w:hAnsi="Perpetua"/>
                  <w:color w:val="000000"/>
                  <w:sz w:val="22"/>
                  <w:szCs w:val="36"/>
                  <w:lang w:val="es-MX" w:eastAsia="es-MX"/>
                  <w:rPrChange w:id="11510" w:author="Erlie Hasam Morfin Zavalza" w:date="2014-11-22T20:56:00Z">
                    <w:rPr>
                      <w:rFonts w:ascii="Perpetua" w:hAnsi="Perpetua"/>
                      <w:color w:val="000000"/>
                      <w:sz w:val="36"/>
                      <w:szCs w:val="36"/>
                      <w:lang w:val="es-MX" w:eastAsia="es-MX"/>
                    </w:rPr>
                  </w:rPrChange>
                </w:rPr>
                <w:t>1189</w:t>
              </w:r>
            </w:ins>
          </w:p>
        </w:tc>
        <w:tc>
          <w:tcPr>
            <w:tcW w:w="1569" w:type="dxa"/>
            <w:tcBorders>
              <w:top w:val="nil"/>
              <w:left w:val="nil"/>
              <w:bottom w:val="single" w:sz="4" w:space="0" w:color="auto"/>
              <w:right w:val="single" w:sz="4" w:space="0" w:color="auto"/>
            </w:tcBorders>
            <w:shd w:val="clear" w:color="000000" w:fill="FCD5B4"/>
            <w:vAlign w:val="center"/>
            <w:hideMark/>
            <w:tcPrChange w:id="11511" w:author="Erlie Hasam Morfin Zavalza" w:date="2014-11-22T21:00:00Z">
              <w:tcPr>
                <w:tcW w:w="2460" w:type="dxa"/>
                <w:tcBorders>
                  <w:top w:val="nil"/>
                  <w:left w:val="nil"/>
                  <w:bottom w:val="single" w:sz="4" w:space="0" w:color="auto"/>
                  <w:right w:val="single" w:sz="4" w:space="0" w:color="auto"/>
                </w:tcBorders>
                <w:shd w:val="clear" w:color="000000" w:fill="FCD5B4"/>
                <w:vAlign w:val="center"/>
                <w:hideMark/>
              </w:tcPr>
            </w:tcPrChange>
          </w:tcPr>
          <w:p w14:paraId="4BD35D63" w14:textId="77777777" w:rsidR="00FE0C5A" w:rsidRPr="00FE0C5A" w:rsidRDefault="00FE0C5A" w:rsidP="00FE0C5A">
            <w:pPr>
              <w:jc w:val="center"/>
              <w:rPr>
                <w:ins w:id="11512" w:author="Erlie Hasam Morfin Zavalza" w:date="2014-11-22T20:55:00Z"/>
                <w:rFonts w:ascii="Perpetua" w:hAnsi="Perpetua"/>
                <w:sz w:val="22"/>
                <w:szCs w:val="36"/>
                <w:lang w:val="es-MX" w:eastAsia="es-MX"/>
                <w:rPrChange w:id="11513" w:author="Erlie Hasam Morfin Zavalza" w:date="2014-11-22T20:56:00Z">
                  <w:rPr>
                    <w:ins w:id="11514" w:author="Erlie Hasam Morfin Zavalza" w:date="2014-11-22T20:55:00Z"/>
                    <w:rFonts w:ascii="Perpetua" w:hAnsi="Perpetua"/>
                    <w:sz w:val="36"/>
                    <w:szCs w:val="36"/>
                    <w:lang w:val="es-MX" w:eastAsia="es-MX"/>
                  </w:rPr>
                </w:rPrChange>
              </w:rPr>
            </w:pPr>
            <w:ins w:id="11515" w:author="Erlie Hasam Morfin Zavalza" w:date="2014-11-22T20:55:00Z">
              <w:r w:rsidRPr="00FE0C5A">
                <w:rPr>
                  <w:rFonts w:ascii="Perpetua" w:hAnsi="Perpetua"/>
                  <w:sz w:val="22"/>
                  <w:szCs w:val="36"/>
                  <w:lang w:val="es-MX" w:eastAsia="es-MX"/>
                  <w:rPrChange w:id="11516" w:author="Erlie Hasam Morfin Zavalza" w:date="2014-11-22T20:56:00Z">
                    <w:rPr>
                      <w:rFonts w:ascii="Perpetua" w:hAnsi="Perpetua"/>
                      <w:sz w:val="36"/>
                      <w:szCs w:val="36"/>
                      <w:lang w:val="es-MX" w:eastAsia="es-MX"/>
                    </w:rPr>
                  </w:rPrChange>
                </w:rPr>
                <w:t xml:space="preserve"> $   1,746,000.00 </w:t>
              </w:r>
            </w:ins>
          </w:p>
        </w:tc>
      </w:tr>
      <w:tr w:rsidR="00FE0C5A" w:rsidRPr="00FE0C5A" w14:paraId="5AF61A42" w14:textId="77777777" w:rsidTr="00FE0C5A">
        <w:trPr>
          <w:trHeight w:val="281"/>
          <w:ins w:id="11517" w:author="Erlie Hasam Morfin Zavalza" w:date="2014-11-22T20:55:00Z"/>
          <w:trPrChange w:id="11518" w:author="Erlie Hasam Morfin Zavalza" w:date="2014-11-22T21:00: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519" w:author="Erlie Hasam Morfin Zavalza" w:date="2014-11-22T21:00: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05F9E92F" w14:textId="1E7B819E" w:rsidR="00FE0C5A" w:rsidRPr="00FE0C5A" w:rsidRDefault="00FE0C5A" w:rsidP="00FE0C5A">
            <w:pPr>
              <w:jc w:val="left"/>
              <w:rPr>
                <w:ins w:id="11520" w:author="Erlie Hasam Morfin Zavalza" w:date="2014-11-22T20:55:00Z"/>
                <w:rFonts w:ascii="Perpetua" w:hAnsi="Perpetua"/>
                <w:color w:val="000000"/>
                <w:sz w:val="22"/>
                <w:szCs w:val="36"/>
                <w:lang w:val="es-MX" w:eastAsia="es-MX"/>
                <w:rPrChange w:id="11521" w:author="Erlie Hasam Morfin Zavalza" w:date="2014-11-22T20:56:00Z">
                  <w:rPr>
                    <w:ins w:id="11522" w:author="Erlie Hasam Morfin Zavalza" w:date="2014-11-22T20:55:00Z"/>
                    <w:rFonts w:ascii="Perpetua" w:hAnsi="Perpetua"/>
                    <w:color w:val="000000"/>
                    <w:sz w:val="36"/>
                    <w:szCs w:val="36"/>
                    <w:lang w:val="es-MX" w:eastAsia="es-MX"/>
                  </w:rPr>
                </w:rPrChange>
              </w:rPr>
            </w:pPr>
            <w:ins w:id="11523" w:author="Erlie Hasam Morfin Zavalza" w:date="2014-11-22T21:03:00Z">
              <w:r>
                <w:rPr>
                  <w:rFonts w:ascii="Perpetua" w:hAnsi="Perpetua"/>
                  <w:color w:val="000000"/>
                  <w:sz w:val="22"/>
                  <w:szCs w:val="36"/>
                  <w:lang w:val="es-MX" w:eastAsia="es-MX"/>
                </w:rPr>
                <w:t>Agosto</w:t>
              </w:r>
            </w:ins>
          </w:p>
        </w:tc>
        <w:tc>
          <w:tcPr>
            <w:tcW w:w="0" w:type="auto"/>
            <w:tcBorders>
              <w:top w:val="nil"/>
              <w:left w:val="nil"/>
              <w:bottom w:val="single" w:sz="4" w:space="0" w:color="auto"/>
              <w:right w:val="single" w:sz="4" w:space="0" w:color="auto"/>
            </w:tcBorders>
            <w:shd w:val="clear" w:color="000000" w:fill="FCD5B4"/>
            <w:vAlign w:val="center"/>
            <w:hideMark/>
            <w:tcPrChange w:id="11524" w:author="Erlie Hasam Morfin Zavalza" w:date="2014-11-22T21:00:00Z">
              <w:tcPr>
                <w:tcW w:w="1720" w:type="dxa"/>
                <w:tcBorders>
                  <w:top w:val="nil"/>
                  <w:left w:val="nil"/>
                  <w:bottom w:val="single" w:sz="4" w:space="0" w:color="auto"/>
                  <w:right w:val="single" w:sz="4" w:space="0" w:color="auto"/>
                </w:tcBorders>
                <w:shd w:val="clear" w:color="000000" w:fill="FCD5B4"/>
                <w:vAlign w:val="center"/>
                <w:hideMark/>
              </w:tcPr>
            </w:tcPrChange>
          </w:tcPr>
          <w:p w14:paraId="5F7372C2" w14:textId="77777777" w:rsidR="00FE0C5A" w:rsidRPr="00FE0C5A" w:rsidRDefault="00FE0C5A" w:rsidP="00FE0C5A">
            <w:pPr>
              <w:jc w:val="left"/>
              <w:rPr>
                <w:ins w:id="11525" w:author="Erlie Hasam Morfin Zavalza" w:date="2014-11-22T20:55:00Z"/>
                <w:rFonts w:ascii="Perpetua" w:hAnsi="Perpetua"/>
                <w:color w:val="000000"/>
                <w:sz w:val="22"/>
                <w:szCs w:val="36"/>
                <w:lang w:val="es-MX" w:eastAsia="es-MX"/>
                <w:rPrChange w:id="11526" w:author="Erlie Hasam Morfin Zavalza" w:date="2014-11-22T20:56:00Z">
                  <w:rPr>
                    <w:ins w:id="11527" w:author="Erlie Hasam Morfin Zavalza" w:date="2014-11-22T20:55:00Z"/>
                    <w:rFonts w:ascii="Perpetua" w:hAnsi="Perpetua"/>
                    <w:color w:val="000000"/>
                    <w:sz w:val="36"/>
                    <w:szCs w:val="36"/>
                    <w:lang w:val="es-MX" w:eastAsia="es-MX"/>
                  </w:rPr>
                </w:rPrChange>
              </w:rPr>
            </w:pPr>
            <w:ins w:id="11528" w:author="Erlie Hasam Morfin Zavalza" w:date="2014-11-22T20:55:00Z">
              <w:r w:rsidRPr="00FE0C5A">
                <w:rPr>
                  <w:rFonts w:ascii="Perpetua" w:hAnsi="Perpetua"/>
                  <w:color w:val="000000"/>
                  <w:sz w:val="22"/>
                  <w:szCs w:val="36"/>
                  <w:lang w:val="es-MX" w:eastAsia="es-MX"/>
                  <w:rPrChange w:id="11529"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530" w:author="Erlie Hasam Morfin Zavalza" w:date="2014-11-22T21:00:00Z">
              <w:tcPr>
                <w:tcW w:w="1540" w:type="dxa"/>
                <w:tcBorders>
                  <w:top w:val="nil"/>
                  <w:left w:val="nil"/>
                  <w:bottom w:val="single" w:sz="4" w:space="0" w:color="auto"/>
                  <w:right w:val="single" w:sz="4" w:space="0" w:color="auto"/>
                </w:tcBorders>
                <w:shd w:val="clear" w:color="000000" w:fill="FCD5B4"/>
                <w:vAlign w:val="center"/>
                <w:hideMark/>
              </w:tcPr>
            </w:tcPrChange>
          </w:tcPr>
          <w:p w14:paraId="6B066FA4" w14:textId="77777777" w:rsidR="00FE0C5A" w:rsidRPr="00FE0C5A" w:rsidRDefault="00FE0C5A" w:rsidP="00FE0C5A">
            <w:pPr>
              <w:jc w:val="left"/>
              <w:rPr>
                <w:ins w:id="11531" w:author="Erlie Hasam Morfin Zavalza" w:date="2014-11-22T20:55:00Z"/>
                <w:rFonts w:ascii="Perpetua" w:hAnsi="Perpetua"/>
                <w:color w:val="000000"/>
                <w:sz w:val="22"/>
                <w:szCs w:val="36"/>
                <w:lang w:val="es-MX" w:eastAsia="es-MX"/>
                <w:rPrChange w:id="11532" w:author="Erlie Hasam Morfin Zavalza" w:date="2014-11-22T20:56:00Z">
                  <w:rPr>
                    <w:ins w:id="11533" w:author="Erlie Hasam Morfin Zavalza" w:date="2014-11-22T20:55:00Z"/>
                    <w:rFonts w:ascii="Perpetua" w:hAnsi="Perpetua"/>
                    <w:color w:val="000000"/>
                    <w:sz w:val="36"/>
                    <w:szCs w:val="36"/>
                    <w:lang w:val="es-MX" w:eastAsia="es-MX"/>
                  </w:rPr>
                </w:rPrChange>
              </w:rPr>
            </w:pPr>
            <w:ins w:id="11534" w:author="Erlie Hasam Morfin Zavalza" w:date="2014-11-22T20:55:00Z">
              <w:r w:rsidRPr="00FE0C5A">
                <w:rPr>
                  <w:rFonts w:ascii="Perpetua" w:hAnsi="Perpetua"/>
                  <w:color w:val="000000"/>
                  <w:sz w:val="22"/>
                  <w:szCs w:val="36"/>
                  <w:lang w:val="es-MX" w:eastAsia="es-MX"/>
                  <w:rPrChange w:id="11535" w:author="Erlie Hasam Morfin Zavalza" w:date="2014-11-22T20:56:00Z">
                    <w:rPr>
                      <w:rFonts w:ascii="Perpetua" w:hAnsi="Perpetua"/>
                      <w:color w:val="000000"/>
                      <w:sz w:val="36"/>
                      <w:szCs w:val="36"/>
                      <w:lang w:val="es-MX" w:eastAsia="es-MX"/>
                    </w:rPr>
                  </w:rPrChange>
                </w:rPr>
                <w:t>1189.1</w:t>
              </w:r>
            </w:ins>
          </w:p>
        </w:tc>
        <w:tc>
          <w:tcPr>
            <w:tcW w:w="0" w:type="auto"/>
            <w:tcBorders>
              <w:top w:val="nil"/>
              <w:left w:val="nil"/>
              <w:bottom w:val="single" w:sz="4" w:space="0" w:color="auto"/>
              <w:right w:val="single" w:sz="4" w:space="0" w:color="auto"/>
            </w:tcBorders>
            <w:shd w:val="clear" w:color="000000" w:fill="FABF8F"/>
            <w:vAlign w:val="center"/>
            <w:hideMark/>
            <w:tcPrChange w:id="11536" w:author="Erlie Hasam Morfin Zavalza" w:date="2014-11-22T21:00:00Z">
              <w:tcPr>
                <w:tcW w:w="1600" w:type="dxa"/>
                <w:tcBorders>
                  <w:top w:val="nil"/>
                  <w:left w:val="nil"/>
                  <w:bottom w:val="single" w:sz="4" w:space="0" w:color="auto"/>
                  <w:right w:val="single" w:sz="4" w:space="0" w:color="auto"/>
                </w:tcBorders>
                <w:shd w:val="clear" w:color="000000" w:fill="FABF8F"/>
                <w:vAlign w:val="center"/>
                <w:hideMark/>
              </w:tcPr>
            </w:tcPrChange>
          </w:tcPr>
          <w:p w14:paraId="70F5C762" w14:textId="77777777" w:rsidR="00FE0C5A" w:rsidRPr="00FE0C5A" w:rsidRDefault="00FE0C5A" w:rsidP="00FE0C5A">
            <w:pPr>
              <w:jc w:val="left"/>
              <w:rPr>
                <w:ins w:id="11537" w:author="Erlie Hasam Morfin Zavalza" w:date="2014-11-22T20:55:00Z"/>
                <w:rFonts w:ascii="Perpetua" w:hAnsi="Perpetua"/>
                <w:color w:val="000000"/>
                <w:sz w:val="22"/>
                <w:szCs w:val="36"/>
                <w:lang w:val="es-MX" w:eastAsia="es-MX"/>
                <w:rPrChange w:id="11538" w:author="Erlie Hasam Morfin Zavalza" w:date="2014-11-22T20:56:00Z">
                  <w:rPr>
                    <w:ins w:id="11539" w:author="Erlie Hasam Morfin Zavalza" w:date="2014-11-22T20:55:00Z"/>
                    <w:rFonts w:ascii="Perpetua" w:hAnsi="Perpetua"/>
                    <w:color w:val="000000"/>
                    <w:sz w:val="36"/>
                    <w:szCs w:val="36"/>
                    <w:lang w:val="es-MX" w:eastAsia="es-MX"/>
                  </w:rPr>
                </w:rPrChange>
              </w:rPr>
            </w:pPr>
            <w:ins w:id="11540" w:author="Erlie Hasam Morfin Zavalza" w:date="2014-11-22T20:55:00Z">
              <w:r w:rsidRPr="00FE0C5A">
                <w:rPr>
                  <w:rFonts w:ascii="Perpetua" w:hAnsi="Perpetua"/>
                  <w:color w:val="000000"/>
                  <w:sz w:val="22"/>
                  <w:szCs w:val="36"/>
                  <w:lang w:val="es-MX" w:eastAsia="es-MX"/>
                  <w:rPrChange w:id="11541" w:author="Erlie Hasam Morfin Zavalza" w:date="2014-11-22T20:56:00Z">
                    <w:rPr>
                      <w:rFonts w:ascii="Perpetua" w:hAnsi="Perpetua"/>
                      <w:color w:val="000000"/>
                      <w:sz w:val="36"/>
                      <w:szCs w:val="36"/>
                      <w:lang w:val="es-MX" w:eastAsia="es-MX"/>
                    </w:rPr>
                  </w:rPrChange>
                </w:rPr>
                <w:t>1189</w:t>
              </w:r>
            </w:ins>
          </w:p>
        </w:tc>
        <w:tc>
          <w:tcPr>
            <w:tcW w:w="0" w:type="auto"/>
            <w:tcBorders>
              <w:top w:val="nil"/>
              <w:left w:val="nil"/>
              <w:bottom w:val="single" w:sz="4" w:space="0" w:color="auto"/>
              <w:right w:val="single" w:sz="4" w:space="0" w:color="auto"/>
            </w:tcBorders>
            <w:shd w:val="clear" w:color="000000" w:fill="FCD5B4"/>
            <w:vAlign w:val="center"/>
            <w:hideMark/>
            <w:tcPrChange w:id="11542" w:author="Erlie Hasam Morfin Zavalza" w:date="2014-11-22T21:00:00Z">
              <w:tcPr>
                <w:tcW w:w="2680" w:type="dxa"/>
                <w:tcBorders>
                  <w:top w:val="nil"/>
                  <w:left w:val="nil"/>
                  <w:bottom w:val="single" w:sz="4" w:space="0" w:color="auto"/>
                  <w:right w:val="single" w:sz="4" w:space="0" w:color="auto"/>
                </w:tcBorders>
                <w:shd w:val="clear" w:color="000000" w:fill="FCD5B4"/>
                <w:vAlign w:val="center"/>
                <w:hideMark/>
              </w:tcPr>
            </w:tcPrChange>
          </w:tcPr>
          <w:p w14:paraId="1FEEEE85" w14:textId="77777777" w:rsidR="00FE0C5A" w:rsidRPr="00FE0C5A" w:rsidRDefault="00FE0C5A" w:rsidP="00FE0C5A">
            <w:pPr>
              <w:jc w:val="left"/>
              <w:rPr>
                <w:ins w:id="11543" w:author="Erlie Hasam Morfin Zavalza" w:date="2014-11-22T20:55:00Z"/>
                <w:rFonts w:ascii="Perpetua" w:hAnsi="Perpetua"/>
                <w:color w:val="000000"/>
                <w:sz w:val="22"/>
                <w:szCs w:val="36"/>
                <w:lang w:val="es-MX" w:eastAsia="es-MX"/>
                <w:rPrChange w:id="11544" w:author="Erlie Hasam Morfin Zavalza" w:date="2014-11-22T20:56:00Z">
                  <w:rPr>
                    <w:ins w:id="11545" w:author="Erlie Hasam Morfin Zavalza" w:date="2014-11-22T20:55:00Z"/>
                    <w:rFonts w:ascii="Perpetua" w:hAnsi="Perpetua"/>
                    <w:color w:val="000000"/>
                    <w:sz w:val="36"/>
                    <w:szCs w:val="36"/>
                    <w:lang w:val="es-MX" w:eastAsia="es-MX"/>
                  </w:rPr>
                </w:rPrChange>
              </w:rPr>
            </w:pPr>
            <w:ins w:id="11546" w:author="Erlie Hasam Morfin Zavalza" w:date="2014-11-22T20:55:00Z">
              <w:r w:rsidRPr="00FE0C5A">
                <w:rPr>
                  <w:rFonts w:ascii="Perpetua" w:hAnsi="Perpetua"/>
                  <w:color w:val="000000"/>
                  <w:sz w:val="22"/>
                  <w:szCs w:val="36"/>
                  <w:lang w:val="es-MX" w:eastAsia="es-MX"/>
                  <w:rPrChange w:id="11547" w:author="Erlie Hasam Morfin Zavalza" w:date="2014-11-22T20:56:00Z">
                    <w:rPr>
                      <w:rFonts w:ascii="Perpetua" w:hAnsi="Perpetua"/>
                      <w:color w:val="000000"/>
                      <w:sz w:val="36"/>
                      <w:szCs w:val="36"/>
                      <w:lang w:val="es-MX" w:eastAsia="es-MX"/>
                    </w:rPr>
                  </w:rPrChange>
                </w:rPr>
                <w:t>1214.4</w:t>
              </w:r>
            </w:ins>
          </w:p>
        </w:tc>
        <w:tc>
          <w:tcPr>
            <w:tcW w:w="0" w:type="auto"/>
            <w:tcBorders>
              <w:top w:val="nil"/>
              <w:left w:val="nil"/>
              <w:bottom w:val="single" w:sz="4" w:space="0" w:color="auto"/>
              <w:right w:val="single" w:sz="4" w:space="0" w:color="auto"/>
            </w:tcBorders>
            <w:shd w:val="clear" w:color="000000" w:fill="FABF8F"/>
            <w:vAlign w:val="center"/>
            <w:hideMark/>
            <w:tcPrChange w:id="11548" w:author="Erlie Hasam Morfin Zavalza" w:date="2014-11-22T21:00:00Z">
              <w:tcPr>
                <w:tcW w:w="2460" w:type="dxa"/>
                <w:tcBorders>
                  <w:top w:val="nil"/>
                  <w:left w:val="nil"/>
                  <w:bottom w:val="single" w:sz="4" w:space="0" w:color="auto"/>
                  <w:right w:val="single" w:sz="4" w:space="0" w:color="auto"/>
                </w:tcBorders>
                <w:shd w:val="clear" w:color="000000" w:fill="FABF8F"/>
                <w:vAlign w:val="center"/>
                <w:hideMark/>
              </w:tcPr>
            </w:tcPrChange>
          </w:tcPr>
          <w:p w14:paraId="2C4117CB" w14:textId="77777777" w:rsidR="00FE0C5A" w:rsidRPr="00FE0C5A" w:rsidRDefault="00FE0C5A" w:rsidP="00FE0C5A">
            <w:pPr>
              <w:jc w:val="left"/>
              <w:rPr>
                <w:ins w:id="11549" w:author="Erlie Hasam Morfin Zavalza" w:date="2014-11-22T20:55:00Z"/>
                <w:rFonts w:ascii="Perpetua" w:hAnsi="Perpetua"/>
                <w:color w:val="000000"/>
                <w:sz w:val="22"/>
                <w:szCs w:val="36"/>
                <w:lang w:val="es-MX" w:eastAsia="es-MX"/>
                <w:rPrChange w:id="11550" w:author="Erlie Hasam Morfin Zavalza" w:date="2014-11-22T20:56:00Z">
                  <w:rPr>
                    <w:ins w:id="11551" w:author="Erlie Hasam Morfin Zavalza" w:date="2014-11-22T20:55:00Z"/>
                    <w:rFonts w:ascii="Perpetua" w:hAnsi="Perpetua"/>
                    <w:color w:val="000000"/>
                    <w:sz w:val="36"/>
                    <w:szCs w:val="36"/>
                    <w:lang w:val="es-MX" w:eastAsia="es-MX"/>
                  </w:rPr>
                </w:rPrChange>
              </w:rPr>
            </w:pPr>
            <w:ins w:id="11552" w:author="Erlie Hasam Morfin Zavalza" w:date="2014-11-22T20:55:00Z">
              <w:r w:rsidRPr="00FE0C5A">
                <w:rPr>
                  <w:rFonts w:ascii="Perpetua" w:hAnsi="Perpetua"/>
                  <w:color w:val="000000"/>
                  <w:sz w:val="22"/>
                  <w:szCs w:val="36"/>
                  <w:lang w:val="es-MX" w:eastAsia="es-MX"/>
                  <w:rPrChange w:id="11553" w:author="Erlie Hasam Morfin Zavalza" w:date="2014-11-22T20:56:00Z">
                    <w:rPr>
                      <w:rFonts w:ascii="Perpetua" w:hAnsi="Perpetua"/>
                      <w:color w:val="000000"/>
                      <w:sz w:val="36"/>
                      <w:szCs w:val="36"/>
                      <w:lang w:val="es-MX" w:eastAsia="es-MX"/>
                    </w:rPr>
                  </w:rPrChange>
                </w:rPr>
                <w:t>1214</w:t>
              </w:r>
            </w:ins>
          </w:p>
        </w:tc>
        <w:tc>
          <w:tcPr>
            <w:tcW w:w="1569" w:type="dxa"/>
            <w:tcBorders>
              <w:top w:val="nil"/>
              <w:left w:val="nil"/>
              <w:bottom w:val="single" w:sz="4" w:space="0" w:color="auto"/>
              <w:right w:val="single" w:sz="4" w:space="0" w:color="auto"/>
            </w:tcBorders>
            <w:shd w:val="clear" w:color="000000" w:fill="FCD5B4"/>
            <w:vAlign w:val="center"/>
            <w:hideMark/>
            <w:tcPrChange w:id="11554" w:author="Erlie Hasam Morfin Zavalza" w:date="2014-11-22T21:00:00Z">
              <w:tcPr>
                <w:tcW w:w="2460" w:type="dxa"/>
                <w:tcBorders>
                  <w:top w:val="nil"/>
                  <w:left w:val="nil"/>
                  <w:bottom w:val="single" w:sz="4" w:space="0" w:color="auto"/>
                  <w:right w:val="single" w:sz="4" w:space="0" w:color="auto"/>
                </w:tcBorders>
                <w:shd w:val="clear" w:color="000000" w:fill="FCD5B4"/>
                <w:vAlign w:val="center"/>
                <w:hideMark/>
              </w:tcPr>
            </w:tcPrChange>
          </w:tcPr>
          <w:p w14:paraId="583A986B" w14:textId="77777777" w:rsidR="00FE0C5A" w:rsidRPr="00FE0C5A" w:rsidRDefault="00FE0C5A" w:rsidP="00FE0C5A">
            <w:pPr>
              <w:jc w:val="center"/>
              <w:rPr>
                <w:ins w:id="11555" w:author="Erlie Hasam Morfin Zavalza" w:date="2014-11-22T20:55:00Z"/>
                <w:rFonts w:ascii="Perpetua" w:hAnsi="Perpetua"/>
                <w:sz w:val="22"/>
                <w:szCs w:val="36"/>
                <w:lang w:val="es-MX" w:eastAsia="es-MX"/>
                <w:rPrChange w:id="11556" w:author="Erlie Hasam Morfin Zavalza" w:date="2014-11-22T20:56:00Z">
                  <w:rPr>
                    <w:ins w:id="11557" w:author="Erlie Hasam Morfin Zavalza" w:date="2014-11-22T20:55:00Z"/>
                    <w:rFonts w:ascii="Perpetua" w:hAnsi="Perpetua"/>
                    <w:sz w:val="36"/>
                    <w:szCs w:val="36"/>
                    <w:lang w:val="es-MX" w:eastAsia="es-MX"/>
                  </w:rPr>
                </w:rPrChange>
              </w:rPr>
            </w:pPr>
            <w:ins w:id="11558" w:author="Erlie Hasam Morfin Zavalza" w:date="2014-11-22T20:55:00Z">
              <w:r w:rsidRPr="00FE0C5A">
                <w:rPr>
                  <w:rFonts w:ascii="Perpetua" w:hAnsi="Perpetua"/>
                  <w:sz w:val="22"/>
                  <w:szCs w:val="36"/>
                  <w:lang w:val="es-MX" w:eastAsia="es-MX"/>
                  <w:rPrChange w:id="11559" w:author="Erlie Hasam Morfin Zavalza" w:date="2014-11-22T20:56:00Z">
                    <w:rPr>
                      <w:rFonts w:ascii="Perpetua" w:hAnsi="Perpetua"/>
                      <w:sz w:val="36"/>
                      <w:szCs w:val="36"/>
                      <w:lang w:val="es-MX" w:eastAsia="es-MX"/>
                    </w:rPr>
                  </w:rPrChange>
                </w:rPr>
                <w:t xml:space="preserve"> $   1,783,500.00 </w:t>
              </w:r>
            </w:ins>
          </w:p>
        </w:tc>
      </w:tr>
      <w:tr w:rsidR="00FE0C5A" w:rsidRPr="00FE0C5A" w14:paraId="0DE63666" w14:textId="77777777" w:rsidTr="00FE0C5A">
        <w:trPr>
          <w:trHeight w:val="271"/>
          <w:ins w:id="11560" w:author="Erlie Hasam Morfin Zavalza" w:date="2014-11-22T20:55:00Z"/>
          <w:trPrChange w:id="11561" w:author="Erlie Hasam Morfin Zavalza" w:date="2014-11-22T21:01:00Z">
            <w:trPr>
              <w:trHeight w:val="990"/>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562" w:author="Erlie Hasam Morfin Zavalza" w:date="2014-11-22T21:01: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2E5A4A91" w14:textId="3C41B05F" w:rsidR="00FE0C5A" w:rsidRPr="00FE0C5A" w:rsidRDefault="00FE0C5A" w:rsidP="00FE0C5A">
            <w:pPr>
              <w:jc w:val="left"/>
              <w:rPr>
                <w:ins w:id="11563" w:author="Erlie Hasam Morfin Zavalza" w:date="2014-11-22T20:55:00Z"/>
                <w:rFonts w:ascii="Perpetua" w:hAnsi="Perpetua"/>
                <w:color w:val="000000"/>
                <w:sz w:val="22"/>
                <w:szCs w:val="36"/>
                <w:lang w:val="es-MX" w:eastAsia="es-MX"/>
                <w:rPrChange w:id="11564" w:author="Erlie Hasam Morfin Zavalza" w:date="2014-11-22T20:56:00Z">
                  <w:rPr>
                    <w:ins w:id="11565" w:author="Erlie Hasam Morfin Zavalza" w:date="2014-11-22T20:55:00Z"/>
                    <w:rFonts w:ascii="Perpetua" w:hAnsi="Perpetua"/>
                    <w:color w:val="000000"/>
                    <w:sz w:val="36"/>
                    <w:szCs w:val="36"/>
                    <w:lang w:val="es-MX" w:eastAsia="es-MX"/>
                  </w:rPr>
                </w:rPrChange>
              </w:rPr>
            </w:pPr>
            <w:ins w:id="11566" w:author="Erlie Hasam Morfin Zavalza" w:date="2014-11-22T21:03:00Z">
              <w:r>
                <w:rPr>
                  <w:rFonts w:ascii="Perpetua" w:hAnsi="Perpetua"/>
                  <w:color w:val="000000"/>
                  <w:sz w:val="22"/>
                  <w:szCs w:val="36"/>
                  <w:lang w:val="es-MX" w:eastAsia="es-MX"/>
                </w:rPr>
                <w:t>Septiembre</w:t>
              </w:r>
            </w:ins>
          </w:p>
        </w:tc>
        <w:tc>
          <w:tcPr>
            <w:tcW w:w="0" w:type="auto"/>
            <w:tcBorders>
              <w:top w:val="nil"/>
              <w:left w:val="nil"/>
              <w:bottom w:val="single" w:sz="4" w:space="0" w:color="auto"/>
              <w:right w:val="single" w:sz="4" w:space="0" w:color="auto"/>
            </w:tcBorders>
            <w:shd w:val="clear" w:color="000000" w:fill="FCD5B4"/>
            <w:vAlign w:val="center"/>
            <w:hideMark/>
            <w:tcPrChange w:id="11567" w:author="Erlie Hasam Morfin Zavalza" w:date="2014-11-22T21:01:00Z">
              <w:tcPr>
                <w:tcW w:w="1720" w:type="dxa"/>
                <w:tcBorders>
                  <w:top w:val="nil"/>
                  <w:left w:val="nil"/>
                  <w:bottom w:val="single" w:sz="4" w:space="0" w:color="auto"/>
                  <w:right w:val="single" w:sz="4" w:space="0" w:color="auto"/>
                </w:tcBorders>
                <w:shd w:val="clear" w:color="000000" w:fill="FCD5B4"/>
                <w:vAlign w:val="center"/>
                <w:hideMark/>
              </w:tcPr>
            </w:tcPrChange>
          </w:tcPr>
          <w:p w14:paraId="58EB686D" w14:textId="77777777" w:rsidR="00FE0C5A" w:rsidRPr="00FE0C5A" w:rsidRDefault="00FE0C5A" w:rsidP="00FE0C5A">
            <w:pPr>
              <w:jc w:val="left"/>
              <w:rPr>
                <w:ins w:id="11568" w:author="Erlie Hasam Morfin Zavalza" w:date="2014-11-22T20:55:00Z"/>
                <w:rFonts w:ascii="Perpetua" w:hAnsi="Perpetua"/>
                <w:color w:val="000000"/>
                <w:sz w:val="22"/>
                <w:szCs w:val="36"/>
                <w:lang w:val="es-MX" w:eastAsia="es-MX"/>
                <w:rPrChange w:id="11569" w:author="Erlie Hasam Morfin Zavalza" w:date="2014-11-22T20:56:00Z">
                  <w:rPr>
                    <w:ins w:id="11570" w:author="Erlie Hasam Morfin Zavalza" w:date="2014-11-22T20:55:00Z"/>
                    <w:rFonts w:ascii="Perpetua" w:hAnsi="Perpetua"/>
                    <w:color w:val="000000"/>
                    <w:sz w:val="36"/>
                    <w:szCs w:val="36"/>
                    <w:lang w:val="es-MX" w:eastAsia="es-MX"/>
                  </w:rPr>
                </w:rPrChange>
              </w:rPr>
            </w:pPr>
            <w:ins w:id="11571" w:author="Erlie Hasam Morfin Zavalza" w:date="2014-11-22T20:55:00Z">
              <w:r w:rsidRPr="00FE0C5A">
                <w:rPr>
                  <w:rFonts w:ascii="Perpetua" w:hAnsi="Perpetua"/>
                  <w:color w:val="000000"/>
                  <w:sz w:val="22"/>
                  <w:szCs w:val="36"/>
                  <w:lang w:val="es-MX" w:eastAsia="es-MX"/>
                  <w:rPrChange w:id="11572"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573" w:author="Erlie Hasam Morfin Zavalza" w:date="2014-11-22T21:01:00Z">
              <w:tcPr>
                <w:tcW w:w="1540" w:type="dxa"/>
                <w:tcBorders>
                  <w:top w:val="nil"/>
                  <w:left w:val="nil"/>
                  <w:bottom w:val="single" w:sz="4" w:space="0" w:color="auto"/>
                  <w:right w:val="single" w:sz="4" w:space="0" w:color="auto"/>
                </w:tcBorders>
                <w:shd w:val="clear" w:color="000000" w:fill="FCD5B4"/>
                <w:vAlign w:val="center"/>
                <w:hideMark/>
              </w:tcPr>
            </w:tcPrChange>
          </w:tcPr>
          <w:p w14:paraId="5A120FF0" w14:textId="77777777" w:rsidR="00FE0C5A" w:rsidRPr="00FE0C5A" w:rsidRDefault="00FE0C5A" w:rsidP="00FE0C5A">
            <w:pPr>
              <w:jc w:val="left"/>
              <w:rPr>
                <w:ins w:id="11574" w:author="Erlie Hasam Morfin Zavalza" w:date="2014-11-22T20:55:00Z"/>
                <w:rFonts w:ascii="Perpetua" w:hAnsi="Perpetua"/>
                <w:color w:val="000000"/>
                <w:sz w:val="22"/>
                <w:szCs w:val="36"/>
                <w:lang w:val="es-MX" w:eastAsia="es-MX"/>
                <w:rPrChange w:id="11575" w:author="Erlie Hasam Morfin Zavalza" w:date="2014-11-22T20:56:00Z">
                  <w:rPr>
                    <w:ins w:id="11576" w:author="Erlie Hasam Morfin Zavalza" w:date="2014-11-22T20:55:00Z"/>
                    <w:rFonts w:ascii="Perpetua" w:hAnsi="Perpetua"/>
                    <w:color w:val="000000"/>
                    <w:sz w:val="36"/>
                    <w:szCs w:val="36"/>
                    <w:lang w:val="es-MX" w:eastAsia="es-MX"/>
                  </w:rPr>
                </w:rPrChange>
              </w:rPr>
            </w:pPr>
            <w:ins w:id="11577" w:author="Erlie Hasam Morfin Zavalza" w:date="2014-11-22T20:55:00Z">
              <w:r w:rsidRPr="00FE0C5A">
                <w:rPr>
                  <w:rFonts w:ascii="Perpetua" w:hAnsi="Perpetua"/>
                  <w:color w:val="000000"/>
                  <w:sz w:val="22"/>
                  <w:szCs w:val="36"/>
                  <w:lang w:val="es-MX" w:eastAsia="es-MX"/>
                  <w:rPrChange w:id="11578" w:author="Erlie Hasam Morfin Zavalza" w:date="2014-11-22T20:56:00Z">
                    <w:rPr>
                      <w:rFonts w:ascii="Perpetua" w:hAnsi="Perpetua"/>
                      <w:color w:val="000000"/>
                      <w:sz w:val="36"/>
                      <w:szCs w:val="36"/>
                      <w:lang w:val="es-MX" w:eastAsia="es-MX"/>
                    </w:rPr>
                  </w:rPrChange>
                </w:rPr>
                <w:t>1897.5</w:t>
              </w:r>
            </w:ins>
          </w:p>
        </w:tc>
        <w:tc>
          <w:tcPr>
            <w:tcW w:w="0" w:type="auto"/>
            <w:tcBorders>
              <w:top w:val="nil"/>
              <w:left w:val="nil"/>
              <w:bottom w:val="single" w:sz="4" w:space="0" w:color="auto"/>
              <w:right w:val="single" w:sz="4" w:space="0" w:color="auto"/>
            </w:tcBorders>
            <w:shd w:val="clear" w:color="000000" w:fill="FABF8F"/>
            <w:vAlign w:val="center"/>
            <w:hideMark/>
            <w:tcPrChange w:id="11579" w:author="Erlie Hasam Morfin Zavalza" w:date="2014-11-22T21:01:00Z">
              <w:tcPr>
                <w:tcW w:w="1600" w:type="dxa"/>
                <w:tcBorders>
                  <w:top w:val="nil"/>
                  <w:left w:val="nil"/>
                  <w:bottom w:val="single" w:sz="4" w:space="0" w:color="auto"/>
                  <w:right w:val="single" w:sz="4" w:space="0" w:color="auto"/>
                </w:tcBorders>
                <w:shd w:val="clear" w:color="000000" w:fill="FABF8F"/>
                <w:vAlign w:val="center"/>
                <w:hideMark/>
              </w:tcPr>
            </w:tcPrChange>
          </w:tcPr>
          <w:p w14:paraId="01FA4B13" w14:textId="77777777" w:rsidR="00FE0C5A" w:rsidRPr="00FE0C5A" w:rsidRDefault="00FE0C5A" w:rsidP="00FE0C5A">
            <w:pPr>
              <w:jc w:val="left"/>
              <w:rPr>
                <w:ins w:id="11580" w:author="Erlie Hasam Morfin Zavalza" w:date="2014-11-22T20:55:00Z"/>
                <w:rFonts w:ascii="Perpetua" w:hAnsi="Perpetua"/>
                <w:color w:val="000000"/>
                <w:sz w:val="22"/>
                <w:szCs w:val="36"/>
                <w:lang w:val="es-MX" w:eastAsia="es-MX"/>
                <w:rPrChange w:id="11581" w:author="Erlie Hasam Morfin Zavalza" w:date="2014-11-22T20:56:00Z">
                  <w:rPr>
                    <w:ins w:id="11582" w:author="Erlie Hasam Morfin Zavalza" w:date="2014-11-22T20:55:00Z"/>
                    <w:rFonts w:ascii="Perpetua" w:hAnsi="Perpetua"/>
                    <w:color w:val="000000"/>
                    <w:sz w:val="36"/>
                    <w:szCs w:val="36"/>
                    <w:lang w:val="es-MX" w:eastAsia="es-MX"/>
                  </w:rPr>
                </w:rPrChange>
              </w:rPr>
            </w:pPr>
            <w:ins w:id="11583" w:author="Erlie Hasam Morfin Zavalza" w:date="2014-11-22T20:55:00Z">
              <w:r w:rsidRPr="00FE0C5A">
                <w:rPr>
                  <w:rFonts w:ascii="Perpetua" w:hAnsi="Perpetua"/>
                  <w:color w:val="000000"/>
                  <w:sz w:val="22"/>
                  <w:szCs w:val="36"/>
                  <w:lang w:val="es-MX" w:eastAsia="es-MX"/>
                  <w:rPrChange w:id="11584" w:author="Erlie Hasam Morfin Zavalza" w:date="2014-11-22T20:56:00Z">
                    <w:rPr>
                      <w:rFonts w:ascii="Perpetua" w:hAnsi="Perpetua"/>
                      <w:color w:val="000000"/>
                      <w:sz w:val="36"/>
                      <w:szCs w:val="36"/>
                      <w:lang w:val="es-MX" w:eastAsia="es-MX"/>
                    </w:rPr>
                  </w:rPrChange>
                </w:rPr>
                <w:t>1898</w:t>
              </w:r>
            </w:ins>
          </w:p>
        </w:tc>
        <w:tc>
          <w:tcPr>
            <w:tcW w:w="0" w:type="auto"/>
            <w:tcBorders>
              <w:top w:val="nil"/>
              <w:left w:val="nil"/>
              <w:bottom w:val="single" w:sz="4" w:space="0" w:color="auto"/>
              <w:right w:val="single" w:sz="4" w:space="0" w:color="auto"/>
            </w:tcBorders>
            <w:shd w:val="clear" w:color="000000" w:fill="FCD5B4"/>
            <w:vAlign w:val="center"/>
            <w:hideMark/>
            <w:tcPrChange w:id="11585" w:author="Erlie Hasam Morfin Zavalza" w:date="2014-11-22T21:01:00Z">
              <w:tcPr>
                <w:tcW w:w="2680" w:type="dxa"/>
                <w:tcBorders>
                  <w:top w:val="nil"/>
                  <w:left w:val="nil"/>
                  <w:bottom w:val="single" w:sz="4" w:space="0" w:color="auto"/>
                  <w:right w:val="single" w:sz="4" w:space="0" w:color="auto"/>
                </w:tcBorders>
                <w:shd w:val="clear" w:color="000000" w:fill="FCD5B4"/>
                <w:vAlign w:val="center"/>
                <w:hideMark/>
              </w:tcPr>
            </w:tcPrChange>
          </w:tcPr>
          <w:p w14:paraId="7A1EC60E" w14:textId="77777777" w:rsidR="00FE0C5A" w:rsidRPr="00FE0C5A" w:rsidRDefault="00FE0C5A" w:rsidP="00FE0C5A">
            <w:pPr>
              <w:jc w:val="left"/>
              <w:rPr>
                <w:ins w:id="11586" w:author="Erlie Hasam Morfin Zavalza" w:date="2014-11-22T20:55:00Z"/>
                <w:rFonts w:ascii="Perpetua" w:hAnsi="Perpetua"/>
                <w:color w:val="000000"/>
                <w:sz w:val="22"/>
                <w:szCs w:val="36"/>
                <w:lang w:val="es-MX" w:eastAsia="es-MX"/>
                <w:rPrChange w:id="11587" w:author="Erlie Hasam Morfin Zavalza" w:date="2014-11-22T20:56:00Z">
                  <w:rPr>
                    <w:ins w:id="11588" w:author="Erlie Hasam Morfin Zavalza" w:date="2014-11-22T20:55:00Z"/>
                    <w:rFonts w:ascii="Perpetua" w:hAnsi="Perpetua"/>
                    <w:color w:val="000000"/>
                    <w:sz w:val="36"/>
                    <w:szCs w:val="36"/>
                    <w:lang w:val="es-MX" w:eastAsia="es-MX"/>
                  </w:rPr>
                </w:rPrChange>
              </w:rPr>
            </w:pPr>
            <w:ins w:id="11589" w:author="Erlie Hasam Morfin Zavalza" w:date="2014-11-22T20:55:00Z">
              <w:r w:rsidRPr="00FE0C5A">
                <w:rPr>
                  <w:rFonts w:ascii="Perpetua" w:hAnsi="Perpetua"/>
                  <w:color w:val="000000"/>
                  <w:sz w:val="22"/>
                  <w:szCs w:val="36"/>
                  <w:lang w:val="es-MX" w:eastAsia="es-MX"/>
                  <w:rPrChange w:id="11590" w:author="Erlie Hasam Morfin Zavalza" w:date="2014-11-22T20:56:00Z">
                    <w:rPr>
                      <w:rFonts w:ascii="Perpetua" w:hAnsi="Perpetua"/>
                      <w:color w:val="000000"/>
                      <w:sz w:val="36"/>
                      <w:szCs w:val="36"/>
                      <w:lang w:val="es-MX" w:eastAsia="es-MX"/>
                    </w:rPr>
                  </w:rPrChange>
                </w:rPr>
                <w:t>2150.5</w:t>
              </w:r>
            </w:ins>
          </w:p>
        </w:tc>
        <w:tc>
          <w:tcPr>
            <w:tcW w:w="0" w:type="auto"/>
            <w:tcBorders>
              <w:top w:val="nil"/>
              <w:left w:val="nil"/>
              <w:bottom w:val="single" w:sz="4" w:space="0" w:color="auto"/>
              <w:right w:val="single" w:sz="4" w:space="0" w:color="auto"/>
            </w:tcBorders>
            <w:shd w:val="clear" w:color="000000" w:fill="FABF8F"/>
            <w:vAlign w:val="center"/>
            <w:hideMark/>
            <w:tcPrChange w:id="11591" w:author="Erlie Hasam Morfin Zavalza" w:date="2014-11-22T21:01:00Z">
              <w:tcPr>
                <w:tcW w:w="2460" w:type="dxa"/>
                <w:tcBorders>
                  <w:top w:val="nil"/>
                  <w:left w:val="nil"/>
                  <w:bottom w:val="single" w:sz="4" w:space="0" w:color="auto"/>
                  <w:right w:val="single" w:sz="4" w:space="0" w:color="auto"/>
                </w:tcBorders>
                <w:shd w:val="clear" w:color="000000" w:fill="FABF8F"/>
                <w:vAlign w:val="center"/>
                <w:hideMark/>
              </w:tcPr>
            </w:tcPrChange>
          </w:tcPr>
          <w:p w14:paraId="09A10319" w14:textId="77777777" w:rsidR="00FE0C5A" w:rsidRPr="00FE0C5A" w:rsidRDefault="00FE0C5A" w:rsidP="00FE0C5A">
            <w:pPr>
              <w:jc w:val="left"/>
              <w:rPr>
                <w:ins w:id="11592" w:author="Erlie Hasam Morfin Zavalza" w:date="2014-11-22T20:55:00Z"/>
                <w:rFonts w:ascii="Perpetua" w:hAnsi="Perpetua"/>
                <w:color w:val="000000"/>
                <w:sz w:val="22"/>
                <w:szCs w:val="36"/>
                <w:lang w:val="es-MX" w:eastAsia="es-MX"/>
                <w:rPrChange w:id="11593" w:author="Erlie Hasam Morfin Zavalza" w:date="2014-11-22T20:56:00Z">
                  <w:rPr>
                    <w:ins w:id="11594" w:author="Erlie Hasam Morfin Zavalza" w:date="2014-11-22T20:55:00Z"/>
                    <w:rFonts w:ascii="Perpetua" w:hAnsi="Perpetua"/>
                    <w:color w:val="000000"/>
                    <w:sz w:val="36"/>
                    <w:szCs w:val="36"/>
                    <w:lang w:val="es-MX" w:eastAsia="es-MX"/>
                  </w:rPr>
                </w:rPrChange>
              </w:rPr>
            </w:pPr>
            <w:ins w:id="11595" w:author="Erlie Hasam Morfin Zavalza" w:date="2014-11-22T20:55:00Z">
              <w:r w:rsidRPr="00FE0C5A">
                <w:rPr>
                  <w:rFonts w:ascii="Perpetua" w:hAnsi="Perpetua"/>
                  <w:color w:val="000000"/>
                  <w:sz w:val="22"/>
                  <w:szCs w:val="36"/>
                  <w:lang w:val="es-MX" w:eastAsia="es-MX"/>
                  <w:rPrChange w:id="11596" w:author="Erlie Hasam Morfin Zavalza" w:date="2014-11-22T20:56:00Z">
                    <w:rPr>
                      <w:rFonts w:ascii="Perpetua" w:hAnsi="Perpetua"/>
                      <w:color w:val="000000"/>
                      <w:sz w:val="36"/>
                      <w:szCs w:val="36"/>
                      <w:lang w:val="es-MX" w:eastAsia="es-MX"/>
                    </w:rPr>
                  </w:rPrChange>
                </w:rPr>
                <w:t>2151</w:t>
              </w:r>
            </w:ins>
          </w:p>
        </w:tc>
        <w:tc>
          <w:tcPr>
            <w:tcW w:w="1569" w:type="dxa"/>
            <w:tcBorders>
              <w:top w:val="nil"/>
              <w:left w:val="nil"/>
              <w:bottom w:val="single" w:sz="4" w:space="0" w:color="auto"/>
              <w:right w:val="single" w:sz="4" w:space="0" w:color="auto"/>
            </w:tcBorders>
            <w:shd w:val="clear" w:color="000000" w:fill="FCD5B4"/>
            <w:vAlign w:val="center"/>
            <w:hideMark/>
            <w:tcPrChange w:id="11597" w:author="Erlie Hasam Morfin Zavalza" w:date="2014-11-22T21:01:00Z">
              <w:tcPr>
                <w:tcW w:w="2460" w:type="dxa"/>
                <w:tcBorders>
                  <w:top w:val="nil"/>
                  <w:left w:val="nil"/>
                  <w:bottom w:val="single" w:sz="4" w:space="0" w:color="auto"/>
                  <w:right w:val="single" w:sz="4" w:space="0" w:color="auto"/>
                </w:tcBorders>
                <w:shd w:val="clear" w:color="000000" w:fill="FCD5B4"/>
                <w:vAlign w:val="center"/>
                <w:hideMark/>
              </w:tcPr>
            </w:tcPrChange>
          </w:tcPr>
          <w:p w14:paraId="010091CE" w14:textId="77777777" w:rsidR="00FE0C5A" w:rsidRPr="00FE0C5A" w:rsidRDefault="00FE0C5A" w:rsidP="00FE0C5A">
            <w:pPr>
              <w:jc w:val="center"/>
              <w:rPr>
                <w:ins w:id="11598" w:author="Erlie Hasam Morfin Zavalza" w:date="2014-11-22T20:55:00Z"/>
                <w:rFonts w:ascii="Perpetua" w:hAnsi="Perpetua"/>
                <w:sz w:val="22"/>
                <w:szCs w:val="36"/>
                <w:lang w:val="es-MX" w:eastAsia="es-MX"/>
                <w:rPrChange w:id="11599" w:author="Erlie Hasam Morfin Zavalza" w:date="2014-11-22T20:56:00Z">
                  <w:rPr>
                    <w:ins w:id="11600" w:author="Erlie Hasam Morfin Zavalza" w:date="2014-11-22T20:55:00Z"/>
                    <w:rFonts w:ascii="Perpetua" w:hAnsi="Perpetua"/>
                    <w:sz w:val="36"/>
                    <w:szCs w:val="36"/>
                    <w:lang w:val="es-MX" w:eastAsia="es-MX"/>
                  </w:rPr>
                </w:rPrChange>
              </w:rPr>
            </w:pPr>
            <w:ins w:id="11601" w:author="Erlie Hasam Morfin Zavalza" w:date="2014-11-22T20:55:00Z">
              <w:r w:rsidRPr="00FE0C5A">
                <w:rPr>
                  <w:rFonts w:ascii="Perpetua" w:hAnsi="Perpetua"/>
                  <w:sz w:val="22"/>
                  <w:szCs w:val="36"/>
                  <w:lang w:val="es-MX" w:eastAsia="es-MX"/>
                  <w:rPrChange w:id="11602" w:author="Erlie Hasam Morfin Zavalza" w:date="2014-11-22T20:56:00Z">
                    <w:rPr>
                      <w:rFonts w:ascii="Perpetua" w:hAnsi="Perpetua"/>
                      <w:sz w:val="36"/>
                      <w:szCs w:val="36"/>
                      <w:lang w:val="es-MX" w:eastAsia="es-MX"/>
                    </w:rPr>
                  </w:rPrChange>
                </w:rPr>
                <w:t xml:space="preserve"> $   2,847,000.00 </w:t>
              </w:r>
            </w:ins>
          </w:p>
        </w:tc>
      </w:tr>
      <w:tr w:rsidR="00FE0C5A" w:rsidRPr="00FE0C5A" w14:paraId="79A35A0C" w14:textId="77777777" w:rsidTr="00FE0C5A">
        <w:trPr>
          <w:trHeight w:val="275"/>
          <w:ins w:id="11603" w:author="Erlie Hasam Morfin Zavalza" w:date="2014-11-22T20:55:00Z"/>
          <w:trPrChange w:id="11604" w:author="Erlie Hasam Morfin Zavalza" w:date="2014-11-22T21:01: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605" w:author="Erlie Hasam Morfin Zavalza" w:date="2014-11-22T21:01: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53C1A120" w14:textId="17B8935F" w:rsidR="00FE0C5A" w:rsidRPr="00FE0C5A" w:rsidRDefault="00FE0C5A" w:rsidP="00FE0C5A">
            <w:pPr>
              <w:jc w:val="left"/>
              <w:rPr>
                <w:ins w:id="11606" w:author="Erlie Hasam Morfin Zavalza" w:date="2014-11-22T20:55:00Z"/>
                <w:rFonts w:ascii="Perpetua" w:hAnsi="Perpetua"/>
                <w:color w:val="000000"/>
                <w:sz w:val="22"/>
                <w:szCs w:val="36"/>
                <w:lang w:val="es-MX" w:eastAsia="es-MX"/>
                <w:rPrChange w:id="11607" w:author="Erlie Hasam Morfin Zavalza" w:date="2014-11-22T20:56:00Z">
                  <w:rPr>
                    <w:ins w:id="11608" w:author="Erlie Hasam Morfin Zavalza" w:date="2014-11-22T20:55:00Z"/>
                    <w:rFonts w:ascii="Perpetua" w:hAnsi="Perpetua"/>
                    <w:color w:val="000000"/>
                    <w:sz w:val="36"/>
                    <w:szCs w:val="36"/>
                    <w:lang w:val="es-MX" w:eastAsia="es-MX"/>
                  </w:rPr>
                </w:rPrChange>
              </w:rPr>
            </w:pPr>
            <w:ins w:id="11609" w:author="Erlie Hasam Morfin Zavalza" w:date="2014-11-22T21:03:00Z">
              <w:r>
                <w:rPr>
                  <w:rFonts w:ascii="Perpetua" w:hAnsi="Perpetua"/>
                  <w:color w:val="000000"/>
                  <w:sz w:val="22"/>
                  <w:szCs w:val="36"/>
                  <w:lang w:val="es-MX" w:eastAsia="es-MX"/>
                </w:rPr>
                <w:t>Octubre</w:t>
              </w:r>
            </w:ins>
          </w:p>
        </w:tc>
        <w:tc>
          <w:tcPr>
            <w:tcW w:w="0" w:type="auto"/>
            <w:tcBorders>
              <w:top w:val="nil"/>
              <w:left w:val="nil"/>
              <w:bottom w:val="single" w:sz="4" w:space="0" w:color="auto"/>
              <w:right w:val="single" w:sz="4" w:space="0" w:color="auto"/>
            </w:tcBorders>
            <w:shd w:val="clear" w:color="000000" w:fill="FCD5B4"/>
            <w:vAlign w:val="center"/>
            <w:hideMark/>
            <w:tcPrChange w:id="11610" w:author="Erlie Hasam Morfin Zavalza" w:date="2014-11-22T21:01:00Z">
              <w:tcPr>
                <w:tcW w:w="1720" w:type="dxa"/>
                <w:tcBorders>
                  <w:top w:val="nil"/>
                  <w:left w:val="nil"/>
                  <w:bottom w:val="single" w:sz="4" w:space="0" w:color="auto"/>
                  <w:right w:val="single" w:sz="4" w:space="0" w:color="auto"/>
                </w:tcBorders>
                <w:shd w:val="clear" w:color="000000" w:fill="FCD5B4"/>
                <w:vAlign w:val="center"/>
                <w:hideMark/>
              </w:tcPr>
            </w:tcPrChange>
          </w:tcPr>
          <w:p w14:paraId="464F2533" w14:textId="77777777" w:rsidR="00FE0C5A" w:rsidRPr="00FE0C5A" w:rsidRDefault="00FE0C5A" w:rsidP="00FE0C5A">
            <w:pPr>
              <w:jc w:val="left"/>
              <w:rPr>
                <w:ins w:id="11611" w:author="Erlie Hasam Morfin Zavalza" w:date="2014-11-22T20:55:00Z"/>
                <w:rFonts w:ascii="Perpetua" w:hAnsi="Perpetua"/>
                <w:color w:val="000000"/>
                <w:sz w:val="22"/>
                <w:szCs w:val="36"/>
                <w:lang w:val="es-MX" w:eastAsia="es-MX"/>
                <w:rPrChange w:id="11612" w:author="Erlie Hasam Morfin Zavalza" w:date="2014-11-22T20:56:00Z">
                  <w:rPr>
                    <w:ins w:id="11613" w:author="Erlie Hasam Morfin Zavalza" w:date="2014-11-22T20:55:00Z"/>
                    <w:rFonts w:ascii="Perpetua" w:hAnsi="Perpetua"/>
                    <w:color w:val="000000"/>
                    <w:sz w:val="36"/>
                    <w:szCs w:val="36"/>
                    <w:lang w:val="es-MX" w:eastAsia="es-MX"/>
                  </w:rPr>
                </w:rPrChange>
              </w:rPr>
            </w:pPr>
            <w:ins w:id="11614" w:author="Erlie Hasam Morfin Zavalza" w:date="2014-11-22T20:55:00Z">
              <w:r w:rsidRPr="00FE0C5A">
                <w:rPr>
                  <w:rFonts w:ascii="Perpetua" w:hAnsi="Perpetua"/>
                  <w:color w:val="000000"/>
                  <w:sz w:val="22"/>
                  <w:szCs w:val="36"/>
                  <w:lang w:val="es-MX" w:eastAsia="es-MX"/>
                  <w:rPrChange w:id="11615"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616" w:author="Erlie Hasam Morfin Zavalza" w:date="2014-11-22T21:01:00Z">
              <w:tcPr>
                <w:tcW w:w="1540" w:type="dxa"/>
                <w:tcBorders>
                  <w:top w:val="nil"/>
                  <w:left w:val="nil"/>
                  <w:bottom w:val="single" w:sz="4" w:space="0" w:color="auto"/>
                  <w:right w:val="single" w:sz="4" w:space="0" w:color="auto"/>
                </w:tcBorders>
                <w:shd w:val="clear" w:color="000000" w:fill="FCD5B4"/>
                <w:vAlign w:val="center"/>
                <w:hideMark/>
              </w:tcPr>
            </w:tcPrChange>
          </w:tcPr>
          <w:p w14:paraId="6552EC24" w14:textId="77777777" w:rsidR="00FE0C5A" w:rsidRPr="00FE0C5A" w:rsidRDefault="00FE0C5A" w:rsidP="00FE0C5A">
            <w:pPr>
              <w:jc w:val="left"/>
              <w:rPr>
                <w:ins w:id="11617" w:author="Erlie Hasam Morfin Zavalza" w:date="2014-11-22T20:55:00Z"/>
                <w:rFonts w:ascii="Perpetua" w:hAnsi="Perpetua"/>
                <w:color w:val="000000"/>
                <w:sz w:val="22"/>
                <w:szCs w:val="36"/>
                <w:lang w:val="es-MX" w:eastAsia="es-MX"/>
                <w:rPrChange w:id="11618" w:author="Erlie Hasam Morfin Zavalza" w:date="2014-11-22T20:56:00Z">
                  <w:rPr>
                    <w:ins w:id="11619" w:author="Erlie Hasam Morfin Zavalza" w:date="2014-11-22T20:55:00Z"/>
                    <w:rFonts w:ascii="Perpetua" w:hAnsi="Perpetua"/>
                    <w:color w:val="000000"/>
                    <w:sz w:val="36"/>
                    <w:szCs w:val="36"/>
                    <w:lang w:val="es-MX" w:eastAsia="es-MX"/>
                  </w:rPr>
                </w:rPrChange>
              </w:rPr>
            </w:pPr>
            <w:ins w:id="11620" w:author="Erlie Hasam Morfin Zavalza" w:date="2014-11-22T20:55:00Z">
              <w:r w:rsidRPr="00FE0C5A">
                <w:rPr>
                  <w:rFonts w:ascii="Perpetua" w:hAnsi="Perpetua"/>
                  <w:color w:val="000000"/>
                  <w:sz w:val="22"/>
                  <w:szCs w:val="36"/>
                  <w:lang w:val="es-MX" w:eastAsia="es-MX"/>
                  <w:rPrChange w:id="11621" w:author="Erlie Hasam Morfin Zavalza" w:date="2014-11-22T20:56:00Z">
                    <w:rPr>
                      <w:rFonts w:ascii="Perpetua" w:hAnsi="Perpetua"/>
                      <w:color w:val="000000"/>
                      <w:sz w:val="36"/>
                      <w:szCs w:val="36"/>
                      <w:lang w:val="es-MX" w:eastAsia="es-MX"/>
                    </w:rPr>
                  </w:rPrChange>
                </w:rPr>
                <w:t>1518</w:t>
              </w:r>
            </w:ins>
          </w:p>
        </w:tc>
        <w:tc>
          <w:tcPr>
            <w:tcW w:w="0" w:type="auto"/>
            <w:tcBorders>
              <w:top w:val="nil"/>
              <w:left w:val="nil"/>
              <w:bottom w:val="single" w:sz="4" w:space="0" w:color="auto"/>
              <w:right w:val="single" w:sz="4" w:space="0" w:color="auto"/>
            </w:tcBorders>
            <w:shd w:val="clear" w:color="000000" w:fill="FABF8F"/>
            <w:vAlign w:val="center"/>
            <w:hideMark/>
            <w:tcPrChange w:id="11622" w:author="Erlie Hasam Morfin Zavalza" w:date="2014-11-22T21:01:00Z">
              <w:tcPr>
                <w:tcW w:w="1600" w:type="dxa"/>
                <w:tcBorders>
                  <w:top w:val="nil"/>
                  <w:left w:val="nil"/>
                  <w:bottom w:val="single" w:sz="4" w:space="0" w:color="auto"/>
                  <w:right w:val="single" w:sz="4" w:space="0" w:color="auto"/>
                </w:tcBorders>
                <w:shd w:val="clear" w:color="000000" w:fill="FABF8F"/>
                <w:vAlign w:val="center"/>
                <w:hideMark/>
              </w:tcPr>
            </w:tcPrChange>
          </w:tcPr>
          <w:p w14:paraId="393A2062" w14:textId="77777777" w:rsidR="00FE0C5A" w:rsidRPr="00FE0C5A" w:rsidRDefault="00FE0C5A" w:rsidP="00FE0C5A">
            <w:pPr>
              <w:jc w:val="left"/>
              <w:rPr>
                <w:ins w:id="11623" w:author="Erlie Hasam Morfin Zavalza" w:date="2014-11-22T20:55:00Z"/>
                <w:rFonts w:ascii="Perpetua" w:hAnsi="Perpetua"/>
                <w:color w:val="000000"/>
                <w:sz w:val="22"/>
                <w:szCs w:val="36"/>
                <w:lang w:val="es-MX" w:eastAsia="es-MX"/>
                <w:rPrChange w:id="11624" w:author="Erlie Hasam Morfin Zavalza" w:date="2014-11-22T20:56:00Z">
                  <w:rPr>
                    <w:ins w:id="11625" w:author="Erlie Hasam Morfin Zavalza" w:date="2014-11-22T20:55:00Z"/>
                    <w:rFonts w:ascii="Perpetua" w:hAnsi="Perpetua"/>
                    <w:color w:val="000000"/>
                    <w:sz w:val="36"/>
                    <w:szCs w:val="36"/>
                    <w:lang w:val="es-MX" w:eastAsia="es-MX"/>
                  </w:rPr>
                </w:rPrChange>
              </w:rPr>
            </w:pPr>
            <w:ins w:id="11626" w:author="Erlie Hasam Morfin Zavalza" w:date="2014-11-22T20:55:00Z">
              <w:r w:rsidRPr="00FE0C5A">
                <w:rPr>
                  <w:rFonts w:ascii="Perpetua" w:hAnsi="Perpetua"/>
                  <w:color w:val="000000"/>
                  <w:sz w:val="22"/>
                  <w:szCs w:val="36"/>
                  <w:lang w:val="es-MX" w:eastAsia="es-MX"/>
                  <w:rPrChange w:id="11627" w:author="Erlie Hasam Morfin Zavalza" w:date="2014-11-22T20:56:00Z">
                    <w:rPr>
                      <w:rFonts w:ascii="Perpetua" w:hAnsi="Perpetua"/>
                      <w:color w:val="000000"/>
                      <w:sz w:val="36"/>
                      <w:szCs w:val="36"/>
                      <w:lang w:val="es-MX" w:eastAsia="es-MX"/>
                    </w:rPr>
                  </w:rPrChange>
                </w:rPr>
                <w:t>1518</w:t>
              </w:r>
            </w:ins>
          </w:p>
        </w:tc>
        <w:tc>
          <w:tcPr>
            <w:tcW w:w="0" w:type="auto"/>
            <w:tcBorders>
              <w:top w:val="nil"/>
              <w:left w:val="nil"/>
              <w:bottom w:val="single" w:sz="4" w:space="0" w:color="auto"/>
              <w:right w:val="single" w:sz="4" w:space="0" w:color="auto"/>
            </w:tcBorders>
            <w:shd w:val="clear" w:color="000000" w:fill="FCD5B4"/>
            <w:vAlign w:val="center"/>
            <w:hideMark/>
            <w:tcPrChange w:id="11628" w:author="Erlie Hasam Morfin Zavalza" w:date="2014-11-22T21:01:00Z">
              <w:tcPr>
                <w:tcW w:w="2680" w:type="dxa"/>
                <w:tcBorders>
                  <w:top w:val="nil"/>
                  <w:left w:val="nil"/>
                  <w:bottom w:val="single" w:sz="4" w:space="0" w:color="auto"/>
                  <w:right w:val="single" w:sz="4" w:space="0" w:color="auto"/>
                </w:tcBorders>
                <w:shd w:val="clear" w:color="000000" w:fill="FCD5B4"/>
                <w:vAlign w:val="center"/>
                <w:hideMark/>
              </w:tcPr>
            </w:tcPrChange>
          </w:tcPr>
          <w:p w14:paraId="05F91A62" w14:textId="77777777" w:rsidR="00FE0C5A" w:rsidRPr="00FE0C5A" w:rsidRDefault="00FE0C5A" w:rsidP="00FE0C5A">
            <w:pPr>
              <w:jc w:val="left"/>
              <w:rPr>
                <w:ins w:id="11629" w:author="Erlie Hasam Morfin Zavalza" w:date="2014-11-22T20:55:00Z"/>
                <w:rFonts w:ascii="Perpetua" w:hAnsi="Perpetua"/>
                <w:color w:val="000000"/>
                <w:sz w:val="22"/>
                <w:szCs w:val="36"/>
                <w:lang w:val="es-MX" w:eastAsia="es-MX"/>
                <w:rPrChange w:id="11630" w:author="Erlie Hasam Morfin Zavalza" w:date="2014-11-22T20:56:00Z">
                  <w:rPr>
                    <w:ins w:id="11631" w:author="Erlie Hasam Morfin Zavalza" w:date="2014-11-22T20:55:00Z"/>
                    <w:rFonts w:ascii="Perpetua" w:hAnsi="Perpetua"/>
                    <w:color w:val="000000"/>
                    <w:sz w:val="36"/>
                    <w:szCs w:val="36"/>
                    <w:lang w:val="es-MX" w:eastAsia="es-MX"/>
                  </w:rPr>
                </w:rPrChange>
              </w:rPr>
            </w:pPr>
            <w:ins w:id="11632" w:author="Erlie Hasam Morfin Zavalza" w:date="2014-11-22T20:55:00Z">
              <w:r w:rsidRPr="00FE0C5A">
                <w:rPr>
                  <w:rFonts w:ascii="Perpetua" w:hAnsi="Perpetua"/>
                  <w:color w:val="000000"/>
                  <w:sz w:val="22"/>
                  <w:szCs w:val="36"/>
                  <w:lang w:val="es-MX" w:eastAsia="es-MX"/>
                  <w:rPrChange w:id="11633" w:author="Erlie Hasam Morfin Zavalza" w:date="2014-11-22T20:56:00Z">
                    <w:rPr>
                      <w:rFonts w:ascii="Perpetua" w:hAnsi="Perpetua"/>
                      <w:color w:val="000000"/>
                      <w:sz w:val="36"/>
                      <w:szCs w:val="36"/>
                      <w:lang w:val="es-MX" w:eastAsia="es-MX"/>
                    </w:rPr>
                  </w:rPrChange>
                </w:rPr>
                <w:t>1644.5</w:t>
              </w:r>
            </w:ins>
          </w:p>
        </w:tc>
        <w:tc>
          <w:tcPr>
            <w:tcW w:w="0" w:type="auto"/>
            <w:tcBorders>
              <w:top w:val="nil"/>
              <w:left w:val="nil"/>
              <w:bottom w:val="single" w:sz="4" w:space="0" w:color="auto"/>
              <w:right w:val="single" w:sz="4" w:space="0" w:color="auto"/>
            </w:tcBorders>
            <w:shd w:val="clear" w:color="000000" w:fill="FABF8F"/>
            <w:vAlign w:val="center"/>
            <w:hideMark/>
            <w:tcPrChange w:id="11634" w:author="Erlie Hasam Morfin Zavalza" w:date="2014-11-22T21:01:00Z">
              <w:tcPr>
                <w:tcW w:w="2460" w:type="dxa"/>
                <w:tcBorders>
                  <w:top w:val="nil"/>
                  <w:left w:val="nil"/>
                  <w:bottom w:val="single" w:sz="4" w:space="0" w:color="auto"/>
                  <w:right w:val="single" w:sz="4" w:space="0" w:color="auto"/>
                </w:tcBorders>
                <w:shd w:val="clear" w:color="000000" w:fill="FABF8F"/>
                <w:vAlign w:val="center"/>
                <w:hideMark/>
              </w:tcPr>
            </w:tcPrChange>
          </w:tcPr>
          <w:p w14:paraId="4075DFB8" w14:textId="77777777" w:rsidR="00FE0C5A" w:rsidRPr="00FE0C5A" w:rsidRDefault="00FE0C5A" w:rsidP="00FE0C5A">
            <w:pPr>
              <w:jc w:val="left"/>
              <w:rPr>
                <w:ins w:id="11635" w:author="Erlie Hasam Morfin Zavalza" w:date="2014-11-22T20:55:00Z"/>
                <w:rFonts w:ascii="Perpetua" w:hAnsi="Perpetua"/>
                <w:color w:val="000000"/>
                <w:sz w:val="22"/>
                <w:szCs w:val="36"/>
                <w:lang w:val="es-MX" w:eastAsia="es-MX"/>
                <w:rPrChange w:id="11636" w:author="Erlie Hasam Morfin Zavalza" w:date="2014-11-22T20:56:00Z">
                  <w:rPr>
                    <w:ins w:id="11637" w:author="Erlie Hasam Morfin Zavalza" w:date="2014-11-22T20:55:00Z"/>
                    <w:rFonts w:ascii="Perpetua" w:hAnsi="Perpetua"/>
                    <w:color w:val="000000"/>
                    <w:sz w:val="36"/>
                    <w:szCs w:val="36"/>
                    <w:lang w:val="es-MX" w:eastAsia="es-MX"/>
                  </w:rPr>
                </w:rPrChange>
              </w:rPr>
            </w:pPr>
            <w:ins w:id="11638" w:author="Erlie Hasam Morfin Zavalza" w:date="2014-11-22T20:55:00Z">
              <w:r w:rsidRPr="00FE0C5A">
                <w:rPr>
                  <w:rFonts w:ascii="Perpetua" w:hAnsi="Perpetua"/>
                  <w:color w:val="000000"/>
                  <w:sz w:val="22"/>
                  <w:szCs w:val="36"/>
                  <w:lang w:val="es-MX" w:eastAsia="es-MX"/>
                  <w:rPrChange w:id="11639" w:author="Erlie Hasam Morfin Zavalza" w:date="2014-11-22T20:56:00Z">
                    <w:rPr>
                      <w:rFonts w:ascii="Perpetua" w:hAnsi="Perpetua"/>
                      <w:color w:val="000000"/>
                      <w:sz w:val="36"/>
                      <w:szCs w:val="36"/>
                      <w:lang w:val="es-MX" w:eastAsia="es-MX"/>
                    </w:rPr>
                  </w:rPrChange>
                </w:rPr>
                <w:t>1645</w:t>
              </w:r>
            </w:ins>
          </w:p>
        </w:tc>
        <w:tc>
          <w:tcPr>
            <w:tcW w:w="1569" w:type="dxa"/>
            <w:tcBorders>
              <w:top w:val="nil"/>
              <w:left w:val="nil"/>
              <w:bottom w:val="single" w:sz="4" w:space="0" w:color="auto"/>
              <w:right w:val="single" w:sz="4" w:space="0" w:color="auto"/>
            </w:tcBorders>
            <w:shd w:val="clear" w:color="000000" w:fill="FCD5B4"/>
            <w:vAlign w:val="center"/>
            <w:hideMark/>
            <w:tcPrChange w:id="11640" w:author="Erlie Hasam Morfin Zavalza" w:date="2014-11-22T21:01:00Z">
              <w:tcPr>
                <w:tcW w:w="2460" w:type="dxa"/>
                <w:tcBorders>
                  <w:top w:val="nil"/>
                  <w:left w:val="nil"/>
                  <w:bottom w:val="single" w:sz="4" w:space="0" w:color="auto"/>
                  <w:right w:val="single" w:sz="4" w:space="0" w:color="auto"/>
                </w:tcBorders>
                <w:shd w:val="clear" w:color="000000" w:fill="FCD5B4"/>
                <w:vAlign w:val="center"/>
                <w:hideMark/>
              </w:tcPr>
            </w:tcPrChange>
          </w:tcPr>
          <w:p w14:paraId="05145F94" w14:textId="77777777" w:rsidR="00FE0C5A" w:rsidRPr="00FE0C5A" w:rsidRDefault="00FE0C5A" w:rsidP="00FE0C5A">
            <w:pPr>
              <w:jc w:val="center"/>
              <w:rPr>
                <w:ins w:id="11641" w:author="Erlie Hasam Morfin Zavalza" w:date="2014-11-22T20:55:00Z"/>
                <w:rFonts w:ascii="Perpetua" w:hAnsi="Perpetua"/>
                <w:sz w:val="22"/>
                <w:szCs w:val="36"/>
                <w:lang w:val="es-MX" w:eastAsia="es-MX"/>
                <w:rPrChange w:id="11642" w:author="Erlie Hasam Morfin Zavalza" w:date="2014-11-22T20:56:00Z">
                  <w:rPr>
                    <w:ins w:id="11643" w:author="Erlie Hasam Morfin Zavalza" w:date="2014-11-22T20:55:00Z"/>
                    <w:rFonts w:ascii="Perpetua" w:hAnsi="Perpetua"/>
                    <w:sz w:val="36"/>
                    <w:szCs w:val="36"/>
                    <w:lang w:val="es-MX" w:eastAsia="es-MX"/>
                  </w:rPr>
                </w:rPrChange>
              </w:rPr>
            </w:pPr>
            <w:ins w:id="11644" w:author="Erlie Hasam Morfin Zavalza" w:date="2014-11-22T20:55:00Z">
              <w:r w:rsidRPr="00FE0C5A">
                <w:rPr>
                  <w:rFonts w:ascii="Perpetua" w:hAnsi="Perpetua"/>
                  <w:sz w:val="22"/>
                  <w:szCs w:val="36"/>
                  <w:lang w:val="es-MX" w:eastAsia="es-MX"/>
                  <w:rPrChange w:id="11645" w:author="Erlie Hasam Morfin Zavalza" w:date="2014-11-22T20:56:00Z">
                    <w:rPr>
                      <w:rFonts w:ascii="Perpetua" w:hAnsi="Perpetua"/>
                      <w:sz w:val="36"/>
                      <w:szCs w:val="36"/>
                      <w:lang w:val="es-MX" w:eastAsia="es-MX"/>
                    </w:rPr>
                  </w:rPrChange>
                </w:rPr>
                <w:t xml:space="preserve"> $   2,277,000.00 </w:t>
              </w:r>
            </w:ins>
          </w:p>
        </w:tc>
      </w:tr>
      <w:tr w:rsidR="00FE0C5A" w:rsidRPr="00FE0C5A" w14:paraId="2ABE8B5F" w14:textId="77777777" w:rsidTr="00FE0C5A">
        <w:trPr>
          <w:trHeight w:val="279"/>
          <w:ins w:id="11646" w:author="Erlie Hasam Morfin Zavalza" w:date="2014-11-22T20:55:00Z"/>
          <w:trPrChange w:id="11647" w:author="Erlie Hasam Morfin Zavalza" w:date="2014-11-22T21:01: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648" w:author="Erlie Hasam Morfin Zavalza" w:date="2014-11-22T21:01: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0AC281CA" w14:textId="093AA7CC" w:rsidR="00FE0C5A" w:rsidRPr="00FE0C5A" w:rsidRDefault="00FE0C5A" w:rsidP="00FE0C5A">
            <w:pPr>
              <w:jc w:val="left"/>
              <w:rPr>
                <w:ins w:id="11649" w:author="Erlie Hasam Morfin Zavalza" w:date="2014-11-22T20:55:00Z"/>
                <w:rFonts w:ascii="Perpetua" w:hAnsi="Perpetua"/>
                <w:color w:val="000000"/>
                <w:sz w:val="22"/>
                <w:szCs w:val="36"/>
                <w:lang w:val="es-MX" w:eastAsia="es-MX"/>
                <w:rPrChange w:id="11650" w:author="Erlie Hasam Morfin Zavalza" w:date="2014-11-22T20:56:00Z">
                  <w:rPr>
                    <w:ins w:id="11651" w:author="Erlie Hasam Morfin Zavalza" w:date="2014-11-22T20:55:00Z"/>
                    <w:rFonts w:ascii="Perpetua" w:hAnsi="Perpetua"/>
                    <w:color w:val="000000"/>
                    <w:sz w:val="36"/>
                    <w:szCs w:val="36"/>
                    <w:lang w:val="es-MX" w:eastAsia="es-MX"/>
                  </w:rPr>
                </w:rPrChange>
              </w:rPr>
            </w:pPr>
            <w:ins w:id="11652" w:author="Erlie Hasam Morfin Zavalza" w:date="2014-11-22T21:03:00Z">
              <w:r>
                <w:rPr>
                  <w:rFonts w:ascii="Perpetua" w:hAnsi="Perpetua"/>
                  <w:color w:val="000000"/>
                  <w:sz w:val="22"/>
                  <w:szCs w:val="36"/>
                  <w:lang w:val="es-MX" w:eastAsia="es-MX"/>
                </w:rPr>
                <w:t>Noviembre</w:t>
              </w:r>
            </w:ins>
          </w:p>
        </w:tc>
        <w:tc>
          <w:tcPr>
            <w:tcW w:w="0" w:type="auto"/>
            <w:tcBorders>
              <w:top w:val="nil"/>
              <w:left w:val="nil"/>
              <w:bottom w:val="single" w:sz="4" w:space="0" w:color="auto"/>
              <w:right w:val="single" w:sz="4" w:space="0" w:color="auto"/>
            </w:tcBorders>
            <w:shd w:val="clear" w:color="000000" w:fill="FCD5B4"/>
            <w:vAlign w:val="center"/>
            <w:hideMark/>
            <w:tcPrChange w:id="11653" w:author="Erlie Hasam Morfin Zavalza" w:date="2014-11-22T21:01:00Z">
              <w:tcPr>
                <w:tcW w:w="1720" w:type="dxa"/>
                <w:tcBorders>
                  <w:top w:val="nil"/>
                  <w:left w:val="nil"/>
                  <w:bottom w:val="single" w:sz="4" w:space="0" w:color="auto"/>
                  <w:right w:val="single" w:sz="4" w:space="0" w:color="auto"/>
                </w:tcBorders>
                <w:shd w:val="clear" w:color="000000" w:fill="FCD5B4"/>
                <w:vAlign w:val="center"/>
                <w:hideMark/>
              </w:tcPr>
            </w:tcPrChange>
          </w:tcPr>
          <w:p w14:paraId="62F9C692" w14:textId="77777777" w:rsidR="00FE0C5A" w:rsidRPr="00FE0C5A" w:rsidRDefault="00FE0C5A" w:rsidP="00FE0C5A">
            <w:pPr>
              <w:jc w:val="left"/>
              <w:rPr>
                <w:ins w:id="11654" w:author="Erlie Hasam Morfin Zavalza" w:date="2014-11-22T20:55:00Z"/>
                <w:rFonts w:ascii="Perpetua" w:hAnsi="Perpetua"/>
                <w:color w:val="000000"/>
                <w:sz w:val="22"/>
                <w:szCs w:val="36"/>
                <w:lang w:val="es-MX" w:eastAsia="es-MX"/>
                <w:rPrChange w:id="11655" w:author="Erlie Hasam Morfin Zavalza" w:date="2014-11-22T20:56:00Z">
                  <w:rPr>
                    <w:ins w:id="11656" w:author="Erlie Hasam Morfin Zavalza" w:date="2014-11-22T20:55:00Z"/>
                    <w:rFonts w:ascii="Perpetua" w:hAnsi="Perpetua"/>
                    <w:color w:val="000000"/>
                    <w:sz w:val="36"/>
                    <w:szCs w:val="36"/>
                    <w:lang w:val="es-MX" w:eastAsia="es-MX"/>
                  </w:rPr>
                </w:rPrChange>
              </w:rPr>
            </w:pPr>
            <w:ins w:id="11657" w:author="Erlie Hasam Morfin Zavalza" w:date="2014-11-22T20:55:00Z">
              <w:r w:rsidRPr="00FE0C5A">
                <w:rPr>
                  <w:rFonts w:ascii="Perpetua" w:hAnsi="Perpetua"/>
                  <w:color w:val="000000"/>
                  <w:sz w:val="22"/>
                  <w:szCs w:val="36"/>
                  <w:lang w:val="es-MX" w:eastAsia="es-MX"/>
                  <w:rPrChange w:id="11658"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659" w:author="Erlie Hasam Morfin Zavalza" w:date="2014-11-22T21:01:00Z">
              <w:tcPr>
                <w:tcW w:w="1540" w:type="dxa"/>
                <w:tcBorders>
                  <w:top w:val="nil"/>
                  <w:left w:val="nil"/>
                  <w:bottom w:val="single" w:sz="4" w:space="0" w:color="auto"/>
                  <w:right w:val="single" w:sz="4" w:space="0" w:color="auto"/>
                </w:tcBorders>
                <w:shd w:val="clear" w:color="000000" w:fill="FCD5B4"/>
                <w:vAlign w:val="center"/>
                <w:hideMark/>
              </w:tcPr>
            </w:tcPrChange>
          </w:tcPr>
          <w:p w14:paraId="2343C4FA" w14:textId="77777777" w:rsidR="00FE0C5A" w:rsidRPr="00FE0C5A" w:rsidRDefault="00FE0C5A" w:rsidP="00FE0C5A">
            <w:pPr>
              <w:jc w:val="left"/>
              <w:rPr>
                <w:ins w:id="11660" w:author="Erlie Hasam Morfin Zavalza" w:date="2014-11-22T20:55:00Z"/>
                <w:rFonts w:ascii="Perpetua" w:hAnsi="Perpetua"/>
                <w:color w:val="000000"/>
                <w:sz w:val="22"/>
                <w:szCs w:val="36"/>
                <w:lang w:val="es-MX" w:eastAsia="es-MX"/>
                <w:rPrChange w:id="11661" w:author="Erlie Hasam Morfin Zavalza" w:date="2014-11-22T20:56:00Z">
                  <w:rPr>
                    <w:ins w:id="11662" w:author="Erlie Hasam Morfin Zavalza" w:date="2014-11-22T20:55:00Z"/>
                    <w:rFonts w:ascii="Perpetua" w:hAnsi="Perpetua"/>
                    <w:color w:val="000000"/>
                    <w:sz w:val="36"/>
                    <w:szCs w:val="36"/>
                    <w:lang w:val="es-MX" w:eastAsia="es-MX"/>
                  </w:rPr>
                </w:rPrChange>
              </w:rPr>
            </w:pPr>
            <w:ins w:id="11663" w:author="Erlie Hasam Morfin Zavalza" w:date="2014-11-22T20:55:00Z">
              <w:r w:rsidRPr="00FE0C5A">
                <w:rPr>
                  <w:rFonts w:ascii="Perpetua" w:hAnsi="Perpetua"/>
                  <w:color w:val="000000"/>
                  <w:sz w:val="22"/>
                  <w:szCs w:val="36"/>
                  <w:lang w:val="es-MX" w:eastAsia="es-MX"/>
                  <w:rPrChange w:id="11664" w:author="Erlie Hasam Morfin Zavalza" w:date="2014-11-22T20:56:00Z">
                    <w:rPr>
                      <w:rFonts w:ascii="Perpetua" w:hAnsi="Perpetua"/>
                      <w:color w:val="000000"/>
                      <w:sz w:val="36"/>
                      <w:szCs w:val="36"/>
                      <w:lang w:val="es-MX" w:eastAsia="es-MX"/>
                    </w:rPr>
                  </w:rPrChange>
                </w:rPr>
                <w:t>1138.5</w:t>
              </w:r>
            </w:ins>
          </w:p>
        </w:tc>
        <w:tc>
          <w:tcPr>
            <w:tcW w:w="0" w:type="auto"/>
            <w:tcBorders>
              <w:top w:val="nil"/>
              <w:left w:val="nil"/>
              <w:bottom w:val="single" w:sz="4" w:space="0" w:color="auto"/>
              <w:right w:val="single" w:sz="4" w:space="0" w:color="auto"/>
            </w:tcBorders>
            <w:shd w:val="clear" w:color="000000" w:fill="FABF8F"/>
            <w:vAlign w:val="center"/>
            <w:hideMark/>
            <w:tcPrChange w:id="11665" w:author="Erlie Hasam Morfin Zavalza" w:date="2014-11-22T21:01:00Z">
              <w:tcPr>
                <w:tcW w:w="1600" w:type="dxa"/>
                <w:tcBorders>
                  <w:top w:val="nil"/>
                  <w:left w:val="nil"/>
                  <w:bottom w:val="single" w:sz="4" w:space="0" w:color="auto"/>
                  <w:right w:val="single" w:sz="4" w:space="0" w:color="auto"/>
                </w:tcBorders>
                <w:shd w:val="clear" w:color="000000" w:fill="FABF8F"/>
                <w:vAlign w:val="center"/>
                <w:hideMark/>
              </w:tcPr>
            </w:tcPrChange>
          </w:tcPr>
          <w:p w14:paraId="79E880E9" w14:textId="77777777" w:rsidR="00FE0C5A" w:rsidRPr="00FE0C5A" w:rsidRDefault="00FE0C5A" w:rsidP="00FE0C5A">
            <w:pPr>
              <w:jc w:val="left"/>
              <w:rPr>
                <w:ins w:id="11666" w:author="Erlie Hasam Morfin Zavalza" w:date="2014-11-22T20:55:00Z"/>
                <w:rFonts w:ascii="Perpetua" w:hAnsi="Perpetua"/>
                <w:color w:val="000000"/>
                <w:sz w:val="22"/>
                <w:szCs w:val="36"/>
                <w:lang w:val="es-MX" w:eastAsia="es-MX"/>
                <w:rPrChange w:id="11667" w:author="Erlie Hasam Morfin Zavalza" w:date="2014-11-22T20:56:00Z">
                  <w:rPr>
                    <w:ins w:id="11668" w:author="Erlie Hasam Morfin Zavalza" w:date="2014-11-22T20:55:00Z"/>
                    <w:rFonts w:ascii="Perpetua" w:hAnsi="Perpetua"/>
                    <w:color w:val="000000"/>
                    <w:sz w:val="36"/>
                    <w:szCs w:val="36"/>
                    <w:lang w:val="es-MX" w:eastAsia="es-MX"/>
                  </w:rPr>
                </w:rPrChange>
              </w:rPr>
            </w:pPr>
            <w:ins w:id="11669" w:author="Erlie Hasam Morfin Zavalza" w:date="2014-11-22T20:55:00Z">
              <w:r w:rsidRPr="00FE0C5A">
                <w:rPr>
                  <w:rFonts w:ascii="Perpetua" w:hAnsi="Perpetua"/>
                  <w:color w:val="000000"/>
                  <w:sz w:val="22"/>
                  <w:szCs w:val="36"/>
                  <w:lang w:val="es-MX" w:eastAsia="es-MX"/>
                  <w:rPrChange w:id="11670" w:author="Erlie Hasam Morfin Zavalza" w:date="2014-11-22T20:56:00Z">
                    <w:rPr>
                      <w:rFonts w:ascii="Perpetua" w:hAnsi="Perpetua"/>
                      <w:color w:val="000000"/>
                      <w:sz w:val="36"/>
                      <w:szCs w:val="36"/>
                      <w:lang w:val="es-MX" w:eastAsia="es-MX"/>
                    </w:rPr>
                  </w:rPrChange>
                </w:rPr>
                <w:t>1139</w:t>
              </w:r>
            </w:ins>
          </w:p>
        </w:tc>
        <w:tc>
          <w:tcPr>
            <w:tcW w:w="0" w:type="auto"/>
            <w:tcBorders>
              <w:top w:val="nil"/>
              <w:left w:val="nil"/>
              <w:bottom w:val="single" w:sz="4" w:space="0" w:color="auto"/>
              <w:right w:val="single" w:sz="4" w:space="0" w:color="auto"/>
            </w:tcBorders>
            <w:shd w:val="clear" w:color="000000" w:fill="FCD5B4"/>
            <w:vAlign w:val="center"/>
            <w:hideMark/>
            <w:tcPrChange w:id="11671" w:author="Erlie Hasam Morfin Zavalza" w:date="2014-11-22T21:01:00Z">
              <w:tcPr>
                <w:tcW w:w="2680" w:type="dxa"/>
                <w:tcBorders>
                  <w:top w:val="nil"/>
                  <w:left w:val="nil"/>
                  <w:bottom w:val="single" w:sz="4" w:space="0" w:color="auto"/>
                  <w:right w:val="single" w:sz="4" w:space="0" w:color="auto"/>
                </w:tcBorders>
                <w:shd w:val="clear" w:color="000000" w:fill="FCD5B4"/>
                <w:vAlign w:val="center"/>
                <w:hideMark/>
              </w:tcPr>
            </w:tcPrChange>
          </w:tcPr>
          <w:p w14:paraId="67A65F88" w14:textId="77777777" w:rsidR="00FE0C5A" w:rsidRPr="00FE0C5A" w:rsidRDefault="00FE0C5A" w:rsidP="00FE0C5A">
            <w:pPr>
              <w:jc w:val="left"/>
              <w:rPr>
                <w:ins w:id="11672" w:author="Erlie Hasam Morfin Zavalza" w:date="2014-11-22T20:55:00Z"/>
                <w:rFonts w:ascii="Perpetua" w:hAnsi="Perpetua"/>
                <w:color w:val="000000"/>
                <w:sz w:val="22"/>
                <w:szCs w:val="36"/>
                <w:lang w:val="es-MX" w:eastAsia="es-MX"/>
                <w:rPrChange w:id="11673" w:author="Erlie Hasam Morfin Zavalza" w:date="2014-11-22T20:56:00Z">
                  <w:rPr>
                    <w:ins w:id="11674" w:author="Erlie Hasam Morfin Zavalza" w:date="2014-11-22T20:55:00Z"/>
                    <w:rFonts w:ascii="Perpetua" w:hAnsi="Perpetua"/>
                    <w:color w:val="000000"/>
                    <w:sz w:val="36"/>
                    <w:szCs w:val="36"/>
                    <w:lang w:val="es-MX" w:eastAsia="es-MX"/>
                  </w:rPr>
                </w:rPrChange>
              </w:rPr>
            </w:pPr>
            <w:ins w:id="11675" w:author="Erlie Hasam Morfin Zavalza" w:date="2014-11-22T20:55:00Z">
              <w:r w:rsidRPr="00FE0C5A">
                <w:rPr>
                  <w:rFonts w:ascii="Perpetua" w:hAnsi="Perpetua"/>
                  <w:color w:val="000000"/>
                  <w:sz w:val="22"/>
                  <w:szCs w:val="36"/>
                  <w:lang w:val="es-MX" w:eastAsia="es-MX"/>
                  <w:rPrChange w:id="11676" w:author="Erlie Hasam Morfin Zavalza" w:date="2014-11-22T20:56:00Z">
                    <w:rPr>
                      <w:rFonts w:ascii="Perpetua" w:hAnsi="Perpetua"/>
                      <w:color w:val="000000"/>
                      <w:sz w:val="36"/>
                      <w:szCs w:val="36"/>
                      <w:lang w:val="es-MX" w:eastAsia="es-MX"/>
                    </w:rPr>
                  </w:rPrChange>
                </w:rPr>
                <w:t>1163.8</w:t>
              </w:r>
            </w:ins>
          </w:p>
        </w:tc>
        <w:tc>
          <w:tcPr>
            <w:tcW w:w="0" w:type="auto"/>
            <w:tcBorders>
              <w:top w:val="nil"/>
              <w:left w:val="nil"/>
              <w:bottom w:val="single" w:sz="4" w:space="0" w:color="auto"/>
              <w:right w:val="single" w:sz="4" w:space="0" w:color="auto"/>
            </w:tcBorders>
            <w:shd w:val="clear" w:color="000000" w:fill="FABF8F"/>
            <w:vAlign w:val="center"/>
            <w:hideMark/>
            <w:tcPrChange w:id="11677" w:author="Erlie Hasam Morfin Zavalza" w:date="2014-11-22T21:01:00Z">
              <w:tcPr>
                <w:tcW w:w="2460" w:type="dxa"/>
                <w:tcBorders>
                  <w:top w:val="nil"/>
                  <w:left w:val="nil"/>
                  <w:bottom w:val="single" w:sz="4" w:space="0" w:color="auto"/>
                  <w:right w:val="single" w:sz="4" w:space="0" w:color="auto"/>
                </w:tcBorders>
                <w:shd w:val="clear" w:color="000000" w:fill="FABF8F"/>
                <w:vAlign w:val="center"/>
                <w:hideMark/>
              </w:tcPr>
            </w:tcPrChange>
          </w:tcPr>
          <w:p w14:paraId="74ABCC07" w14:textId="77777777" w:rsidR="00FE0C5A" w:rsidRPr="00FE0C5A" w:rsidRDefault="00FE0C5A" w:rsidP="00FE0C5A">
            <w:pPr>
              <w:jc w:val="left"/>
              <w:rPr>
                <w:ins w:id="11678" w:author="Erlie Hasam Morfin Zavalza" w:date="2014-11-22T20:55:00Z"/>
                <w:rFonts w:ascii="Perpetua" w:hAnsi="Perpetua"/>
                <w:color w:val="000000"/>
                <w:sz w:val="22"/>
                <w:szCs w:val="36"/>
                <w:lang w:val="es-MX" w:eastAsia="es-MX"/>
                <w:rPrChange w:id="11679" w:author="Erlie Hasam Morfin Zavalza" w:date="2014-11-22T20:56:00Z">
                  <w:rPr>
                    <w:ins w:id="11680" w:author="Erlie Hasam Morfin Zavalza" w:date="2014-11-22T20:55:00Z"/>
                    <w:rFonts w:ascii="Perpetua" w:hAnsi="Perpetua"/>
                    <w:color w:val="000000"/>
                    <w:sz w:val="36"/>
                    <w:szCs w:val="36"/>
                    <w:lang w:val="es-MX" w:eastAsia="es-MX"/>
                  </w:rPr>
                </w:rPrChange>
              </w:rPr>
            </w:pPr>
            <w:ins w:id="11681" w:author="Erlie Hasam Morfin Zavalza" w:date="2014-11-22T20:55:00Z">
              <w:r w:rsidRPr="00FE0C5A">
                <w:rPr>
                  <w:rFonts w:ascii="Perpetua" w:hAnsi="Perpetua"/>
                  <w:color w:val="000000"/>
                  <w:sz w:val="22"/>
                  <w:szCs w:val="36"/>
                  <w:lang w:val="es-MX" w:eastAsia="es-MX"/>
                  <w:rPrChange w:id="11682" w:author="Erlie Hasam Morfin Zavalza" w:date="2014-11-22T20:56:00Z">
                    <w:rPr>
                      <w:rFonts w:ascii="Perpetua" w:hAnsi="Perpetua"/>
                      <w:color w:val="000000"/>
                      <w:sz w:val="36"/>
                      <w:szCs w:val="36"/>
                      <w:lang w:val="es-MX" w:eastAsia="es-MX"/>
                    </w:rPr>
                  </w:rPrChange>
                </w:rPr>
                <w:t>1164</w:t>
              </w:r>
            </w:ins>
          </w:p>
        </w:tc>
        <w:tc>
          <w:tcPr>
            <w:tcW w:w="1569" w:type="dxa"/>
            <w:tcBorders>
              <w:top w:val="nil"/>
              <w:left w:val="nil"/>
              <w:bottom w:val="single" w:sz="4" w:space="0" w:color="auto"/>
              <w:right w:val="single" w:sz="4" w:space="0" w:color="auto"/>
            </w:tcBorders>
            <w:shd w:val="clear" w:color="000000" w:fill="FCD5B4"/>
            <w:vAlign w:val="center"/>
            <w:hideMark/>
            <w:tcPrChange w:id="11683" w:author="Erlie Hasam Morfin Zavalza" w:date="2014-11-22T21:01:00Z">
              <w:tcPr>
                <w:tcW w:w="2460" w:type="dxa"/>
                <w:tcBorders>
                  <w:top w:val="nil"/>
                  <w:left w:val="nil"/>
                  <w:bottom w:val="single" w:sz="4" w:space="0" w:color="auto"/>
                  <w:right w:val="single" w:sz="4" w:space="0" w:color="auto"/>
                </w:tcBorders>
                <w:shd w:val="clear" w:color="000000" w:fill="FCD5B4"/>
                <w:vAlign w:val="center"/>
                <w:hideMark/>
              </w:tcPr>
            </w:tcPrChange>
          </w:tcPr>
          <w:p w14:paraId="7DBF30C2" w14:textId="77777777" w:rsidR="00FE0C5A" w:rsidRPr="00FE0C5A" w:rsidRDefault="00FE0C5A" w:rsidP="00FE0C5A">
            <w:pPr>
              <w:jc w:val="center"/>
              <w:rPr>
                <w:ins w:id="11684" w:author="Erlie Hasam Morfin Zavalza" w:date="2014-11-22T20:55:00Z"/>
                <w:rFonts w:ascii="Perpetua" w:hAnsi="Perpetua"/>
                <w:sz w:val="22"/>
                <w:szCs w:val="36"/>
                <w:lang w:val="es-MX" w:eastAsia="es-MX"/>
                <w:rPrChange w:id="11685" w:author="Erlie Hasam Morfin Zavalza" w:date="2014-11-22T20:56:00Z">
                  <w:rPr>
                    <w:ins w:id="11686" w:author="Erlie Hasam Morfin Zavalza" w:date="2014-11-22T20:55:00Z"/>
                    <w:rFonts w:ascii="Perpetua" w:hAnsi="Perpetua"/>
                    <w:sz w:val="36"/>
                    <w:szCs w:val="36"/>
                    <w:lang w:val="es-MX" w:eastAsia="es-MX"/>
                  </w:rPr>
                </w:rPrChange>
              </w:rPr>
            </w:pPr>
            <w:ins w:id="11687" w:author="Erlie Hasam Morfin Zavalza" w:date="2014-11-22T20:55:00Z">
              <w:r w:rsidRPr="00FE0C5A">
                <w:rPr>
                  <w:rFonts w:ascii="Perpetua" w:hAnsi="Perpetua"/>
                  <w:sz w:val="22"/>
                  <w:szCs w:val="36"/>
                  <w:lang w:val="es-MX" w:eastAsia="es-MX"/>
                  <w:rPrChange w:id="11688" w:author="Erlie Hasam Morfin Zavalza" w:date="2014-11-22T20:56:00Z">
                    <w:rPr>
                      <w:rFonts w:ascii="Perpetua" w:hAnsi="Perpetua"/>
                      <w:sz w:val="36"/>
                      <w:szCs w:val="36"/>
                      <w:lang w:val="es-MX" w:eastAsia="es-MX"/>
                    </w:rPr>
                  </w:rPrChange>
                </w:rPr>
                <w:t xml:space="preserve"> $   1,708,500.00 </w:t>
              </w:r>
            </w:ins>
          </w:p>
        </w:tc>
      </w:tr>
      <w:tr w:rsidR="00FE0C5A" w:rsidRPr="00FE0C5A" w14:paraId="74901723" w14:textId="77777777" w:rsidTr="00FE0C5A">
        <w:trPr>
          <w:trHeight w:val="269"/>
          <w:ins w:id="11689" w:author="Erlie Hasam Morfin Zavalza" w:date="2014-11-22T20:55:00Z"/>
          <w:trPrChange w:id="11690" w:author="Erlie Hasam Morfin Zavalza" w:date="2014-11-22T21:02: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691" w:author="Erlie Hasam Morfin Zavalza" w:date="2014-11-22T21:02:00Z">
              <w:tcPr>
                <w:tcW w:w="1580" w:type="dxa"/>
                <w:tcBorders>
                  <w:top w:val="nil"/>
                  <w:left w:val="single" w:sz="4" w:space="0" w:color="auto"/>
                  <w:bottom w:val="single" w:sz="4" w:space="0" w:color="auto"/>
                  <w:right w:val="single" w:sz="4" w:space="0" w:color="auto"/>
                </w:tcBorders>
                <w:shd w:val="clear" w:color="000000" w:fill="FCD5B4"/>
                <w:vAlign w:val="center"/>
                <w:hideMark/>
              </w:tcPr>
            </w:tcPrChange>
          </w:tcPr>
          <w:p w14:paraId="6AF58FF4" w14:textId="0952349C" w:rsidR="00FE0C5A" w:rsidRPr="00FE0C5A" w:rsidRDefault="00FE0C5A" w:rsidP="00FE0C5A">
            <w:pPr>
              <w:jc w:val="left"/>
              <w:rPr>
                <w:ins w:id="11692" w:author="Erlie Hasam Morfin Zavalza" w:date="2014-11-22T20:55:00Z"/>
                <w:rFonts w:ascii="Perpetua" w:hAnsi="Perpetua"/>
                <w:color w:val="000000"/>
                <w:sz w:val="22"/>
                <w:szCs w:val="36"/>
                <w:lang w:val="es-MX" w:eastAsia="es-MX"/>
                <w:rPrChange w:id="11693" w:author="Erlie Hasam Morfin Zavalza" w:date="2014-11-22T20:56:00Z">
                  <w:rPr>
                    <w:ins w:id="11694" w:author="Erlie Hasam Morfin Zavalza" w:date="2014-11-22T20:55:00Z"/>
                    <w:rFonts w:ascii="Perpetua" w:hAnsi="Perpetua"/>
                    <w:color w:val="000000"/>
                    <w:sz w:val="36"/>
                    <w:szCs w:val="36"/>
                    <w:lang w:val="es-MX" w:eastAsia="es-MX"/>
                  </w:rPr>
                </w:rPrChange>
              </w:rPr>
            </w:pPr>
            <w:ins w:id="11695" w:author="Erlie Hasam Morfin Zavalza" w:date="2014-11-22T21:03:00Z">
              <w:r>
                <w:rPr>
                  <w:rFonts w:ascii="Perpetua" w:hAnsi="Perpetua"/>
                  <w:color w:val="000000"/>
                  <w:sz w:val="22"/>
                  <w:szCs w:val="36"/>
                  <w:lang w:val="es-MX" w:eastAsia="es-MX"/>
                </w:rPr>
                <w:t>Diciembre</w:t>
              </w:r>
            </w:ins>
          </w:p>
        </w:tc>
        <w:tc>
          <w:tcPr>
            <w:tcW w:w="0" w:type="auto"/>
            <w:tcBorders>
              <w:top w:val="nil"/>
              <w:left w:val="nil"/>
              <w:bottom w:val="single" w:sz="4" w:space="0" w:color="auto"/>
              <w:right w:val="single" w:sz="4" w:space="0" w:color="auto"/>
            </w:tcBorders>
            <w:shd w:val="clear" w:color="000000" w:fill="FCD5B4"/>
            <w:vAlign w:val="center"/>
            <w:hideMark/>
            <w:tcPrChange w:id="11696" w:author="Erlie Hasam Morfin Zavalza" w:date="2014-11-22T21:02:00Z">
              <w:tcPr>
                <w:tcW w:w="1720" w:type="dxa"/>
                <w:tcBorders>
                  <w:top w:val="nil"/>
                  <w:left w:val="nil"/>
                  <w:bottom w:val="single" w:sz="4" w:space="0" w:color="auto"/>
                  <w:right w:val="single" w:sz="4" w:space="0" w:color="auto"/>
                </w:tcBorders>
                <w:shd w:val="clear" w:color="000000" w:fill="FCD5B4"/>
                <w:vAlign w:val="center"/>
                <w:hideMark/>
              </w:tcPr>
            </w:tcPrChange>
          </w:tcPr>
          <w:p w14:paraId="69A078AD" w14:textId="77777777" w:rsidR="00FE0C5A" w:rsidRPr="00FE0C5A" w:rsidRDefault="00FE0C5A" w:rsidP="00FE0C5A">
            <w:pPr>
              <w:jc w:val="left"/>
              <w:rPr>
                <w:ins w:id="11697" w:author="Erlie Hasam Morfin Zavalza" w:date="2014-11-22T20:55:00Z"/>
                <w:rFonts w:ascii="Perpetua" w:hAnsi="Perpetua"/>
                <w:color w:val="000000"/>
                <w:sz w:val="22"/>
                <w:szCs w:val="36"/>
                <w:lang w:val="es-MX" w:eastAsia="es-MX"/>
                <w:rPrChange w:id="11698" w:author="Erlie Hasam Morfin Zavalza" w:date="2014-11-22T20:56:00Z">
                  <w:rPr>
                    <w:ins w:id="11699" w:author="Erlie Hasam Morfin Zavalza" w:date="2014-11-22T20:55:00Z"/>
                    <w:rFonts w:ascii="Perpetua" w:hAnsi="Perpetua"/>
                    <w:color w:val="000000"/>
                    <w:sz w:val="36"/>
                    <w:szCs w:val="36"/>
                    <w:lang w:val="es-MX" w:eastAsia="es-MX"/>
                  </w:rPr>
                </w:rPrChange>
              </w:rPr>
            </w:pPr>
            <w:ins w:id="11700" w:author="Erlie Hasam Morfin Zavalza" w:date="2014-11-22T20:55:00Z">
              <w:r w:rsidRPr="00FE0C5A">
                <w:rPr>
                  <w:rFonts w:ascii="Perpetua" w:hAnsi="Perpetua"/>
                  <w:color w:val="000000"/>
                  <w:sz w:val="22"/>
                  <w:szCs w:val="36"/>
                  <w:lang w:val="es-MX" w:eastAsia="es-MX"/>
                  <w:rPrChange w:id="11701" w:author="Erlie Hasam Morfin Zavalza" w:date="2014-11-22T20:56: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702" w:author="Erlie Hasam Morfin Zavalza" w:date="2014-11-22T21:02:00Z">
              <w:tcPr>
                <w:tcW w:w="1540" w:type="dxa"/>
                <w:tcBorders>
                  <w:top w:val="nil"/>
                  <w:left w:val="nil"/>
                  <w:bottom w:val="single" w:sz="4" w:space="0" w:color="auto"/>
                  <w:right w:val="single" w:sz="4" w:space="0" w:color="auto"/>
                </w:tcBorders>
                <w:shd w:val="clear" w:color="000000" w:fill="FCD5B4"/>
                <w:vAlign w:val="center"/>
                <w:hideMark/>
              </w:tcPr>
            </w:tcPrChange>
          </w:tcPr>
          <w:p w14:paraId="4C427A8F" w14:textId="77777777" w:rsidR="00FE0C5A" w:rsidRPr="00FE0C5A" w:rsidRDefault="00FE0C5A" w:rsidP="00FE0C5A">
            <w:pPr>
              <w:jc w:val="left"/>
              <w:rPr>
                <w:ins w:id="11703" w:author="Erlie Hasam Morfin Zavalza" w:date="2014-11-22T20:55:00Z"/>
                <w:rFonts w:ascii="Perpetua" w:hAnsi="Perpetua"/>
                <w:color w:val="000000"/>
                <w:sz w:val="22"/>
                <w:szCs w:val="36"/>
                <w:lang w:val="es-MX" w:eastAsia="es-MX"/>
                <w:rPrChange w:id="11704" w:author="Erlie Hasam Morfin Zavalza" w:date="2014-11-22T20:56:00Z">
                  <w:rPr>
                    <w:ins w:id="11705" w:author="Erlie Hasam Morfin Zavalza" w:date="2014-11-22T20:55:00Z"/>
                    <w:rFonts w:ascii="Perpetua" w:hAnsi="Perpetua"/>
                    <w:color w:val="000000"/>
                    <w:sz w:val="36"/>
                    <w:szCs w:val="36"/>
                    <w:lang w:val="es-MX" w:eastAsia="es-MX"/>
                  </w:rPr>
                </w:rPrChange>
              </w:rPr>
            </w:pPr>
            <w:ins w:id="11706" w:author="Erlie Hasam Morfin Zavalza" w:date="2014-11-22T20:55:00Z">
              <w:r w:rsidRPr="00FE0C5A">
                <w:rPr>
                  <w:rFonts w:ascii="Perpetua" w:hAnsi="Perpetua"/>
                  <w:color w:val="000000"/>
                  <w:sz w:val="22"/>
                  <w:szCs w:val="36"/>
                  <w:lang w:val="es-MX" w:eastAsia="es-MX"/>
                  <w:rPrChange w:id="11707" w:author="Erlie Hasam Morfin Zavalza" w:date="2014-11-22T20:56:00Z">
                    <w:rPr>
                      <w:rFonts w:ascii="Perpetua" w:hAnsi="Perpetua"/>
                      <w:color w:val="000000"/>
                      <w:sz w:val="36"/>
                      <w:szCs w:val="36"/>
                      <w:lang w:val="es-MX" w:eastAsia="es-MX"/>
                    </w:rPr>
                  </w:rPrChange>
                </w:rPr>
                <w:t>1201.75</w:t>
              </w:r>
            </w:ins>
          </w:p>
        </w:tc>
        <w:tc>
          <w:tcPr>
            <w:tcW w:w="0" w:type="auto"/>
            <w:tcBorders>
              <w:top w:val="nil"/>
              <w:left w:val="nil"/>
              <w:bottom w:val="single" w:sz="4" w:space="0" w:color="auto"/>
              <w:right w:val="single" w:sz="4" w:space="0" w:color="auto"/>
            </w:tcBorders>
            <w:shd w:val="clear" w:color="000000" w:fill="FABF8F"/>
            <w:vAlign w:val="center"/>
            <w:hideMark/>
            <w:tcPrChange w:id="11708" w:author="Erlie Hasam Morfin Zavalza" w:date="2014-11-22T21:02:00Z">
              <w:tcPr>
                <w:tcW w:w="1600" w:type="dxa"/>
                <w:tcBorders>
                  <w:top w:val="nil"/>
                  <w:left w:val="nil"/>
                  <w:bottom w:val="single" w:sz="4" w:space="0" w:color="auto"/>
                  <w:right w:val="single" w:sz="4" w:space="0" w:color="auto"/>
                </w:tcBorders>
                <w:shd w:val="clear" w:color="000000" w:fill="FABF8F"/>
                <w:vAlign w:val="center"/>
                <w:hideMark/>
              </w:tcPr>
            </w:tcPrChange>
          </w:tcPr>
          <w:p w14:paraId="2D64A780" w14:textId="77777777" w:rsidR="00FE0C5A" w:rsidRPr="00FE0C5A" w:rsidRDefault="00FE0C5A" w:rsidP="00FE0C5A">
            <w:pPr>
              <w:jc w:val="left"/>
              <w:rPr>
                <w:ins w:id="11709" w:author="Erlie Hasam Morfin Zavalza" w:date="2014-11-22T20:55:00Z"/>
                <w:rFonts w:ascii="Perpetua" w:hAnsi="Perpetua"/>
                <w:color w:val="000000"/>
                <w:sz w:val="22"/>
                <w:szCs w:val="36"/>
                <w:lang w:val="es-MX" w:eastAsia="es-MX"/>
                <w:rPrChange w:id="11710" w:author="Erlie Hasam Morfin Zavalza" w:date="2014-11-22T20:56:00Z">
                  <w:rPr>
                    <w:ins w:id="11711" w:author="Erlie Hasam Morfin Zavalza" w:date="2014-11-22T20:55:00Z"/>
                    <w:rFonts w:ascii="Perpetua" w:hAnsi="Perpetua"/>
                    <w:color w:val="000000"/>
                    <w:sz w:val="36"/>
                    <w:szCs w:val="36"/>
                    <w:lang w:val="es-MX" w:eastAsia="es-MX"/>
                  </w:rPr>
                </w:rPrChange>
              </w:rPr>
            </w:pPr>
            <w:ins w:id="11712" w:author="Erlie Hasam Morfin Zavalza" w:date="2014-11-22T20:55:00Z">
              <w:r w:rsidRPr="00FE0C5A">
                <w:rPr>
                  <w:rFonts w:ascii="Perpetua" w:hAnsi="Perpetua"/>
                  <w:color w:val="000000"/>
                  <w:sz w:val="22"/>
                  <w:szCs w:val="36"/>
                  <w:lang w:val="es-MX" w:eastAsia="es-MX"/>
                  <w:rPrChange w:id="11713" w:author="Erlie Hasam Morfin Zavalza" w:date="2014-11-22T20:56:00Z">
                    <w:rPr>
                      <w:rFonts w:ascii="Perpetua" w:hAnsi="Perpetua"/>
                      <w:color w:val="000000"/>
                      <w:sz w:val="36"/>
                      <w:szCs w:val="36"/>
                      <w:lang w:val="es-MX" w:eastAsia="es-MX"/>
                    </w:rPr>
                  </w:rPrChange>
                </w:rPr>
                <w:t>1202</w:t>
              </w:r>
            </w:ins>
          </w:p>
        </w:tc>
        <w:tc>
          <w:tcPr>
            <w:tcW w:w="0" w:type="auto"/>
            <w:tcBorders>
              <w:top w:val="nil"/>
              <w:left w:val="nil"/>
              <w:bottom w:val="single" w:sz="4" w:space="0" w:color="auto"/>
              <w:right w:val="single" w:sz="4" w:space="0" w:color="auto"/>
            </w:tcBorders>
            <w:shd w:val="clear" w:color="000000" w:fill="FCD5B4"/>
            <w:vAlign w:val="center"/>
            <w:hideMark/>
            <w:tcPrChange w:id="11714" w:author="Erlie Hasam Morfin Zavalza" w:date="2014-11-22T21:02:00Z">
              <w:tcPr>
                <w:tcW w:w="2680" w:type="dxa"/>
                <w:tcBorders>
                  <w:top w:val="nil"/>
                  <w:left w:val="nil"/>
                  <w:bottom w:val="single" w:sz="4" w:space="0" w:color="auto"/>
                  <w:right w:val="single" w:sz="4" w:space="0" w:color="auto"/>
                </w:tcBorders>
                <w:shd w:val="clear" w:color="000000" w:fill="FCD5B4"/>
                <w:vAlign w:val="center"/>
                <w:hideMark/>
              </w:tcPr>
            </w:tcPrChange>
          </w:tcPr>
          <w:p w14:paraId="097AB464" w14:textId="77777777" w:rsidR="00FE0C5A" w:rsidRPr="00FE0C5A" w:rsidRDefault="00FE0C5A" w:rsidP="00FE0C5A">
            <w:pPr>
              <w:jc w:val="left"/>
              <w:rPr>
                <w:ins w:id="11715" w:author="Erlie Hasam Morfin Zavalza" w:date="2014-11-22T20:55:00Z"/>
                <w:rFonts w:ascii="Perpetua" w:hAnsi="Perpetua"/>
                <w:color w:val="000000"/>
                <w:sz w:val="22"/>
                <w:szCs w:val="36"/>
                <w:lang w:val="es-MX" w:eastAsia="es-MX"/>
                <w:rPrChange w:id="11716" w:author="Erlie Hasam Morfin Zavalza" w:date="2014-11-22T20:56:00Z">
                  <w:rPr>
                    <w:ins w:id="11717" w:author="Erlie Hasam Morfin Zavalza" w:date="2014-11-22T20:55:00Z"/>
                    <w:rFonts w:ascii="Perpetua" w:hAnsi="Perpetua"/>
                    <w:color w:val="000000"/>
                    <w:sz w:val="36"/>
                    <w:szCs w:val="36"/>
                    <w:lang w:val="es-MX" w:eastAsia="es-MX"/>
                  </w:rPr>
                </w:rPrChange>
              </w:rPr>
            </w:pPr>
            <w:ins w:id="11718" w:author="Erlie Hasam Morfin Zavalza" w:date="2014-11-22T20:55:00Z">
              <w:r w:rsidRPr="00FE0C5A">
                <w:rPr>
                  <w:rFonts w:ascii="Perpetua" w:hAnsi="Perpetua"/>
                  <w:color w:val="000000"/>
                  <w:sz w:val="22"/>
                  <w:szCs w:val="36"/>
                  <w:lang w:val="es-MX" w:eastAsia="es-MX"/>
                  <w:rPrChange w:id="11719" w:author="Erlie Hasam Morfin Zavalza" w:date="2014-11-22T20:56:00Z">
                    <w:rPr>
                      <w:rFonts w:ascii="Perpetua" w:hAnsi="Perpetua"/>
                      <w:color w:val="000000"/>
                      <w:sz w:val="36"/>
                      <w:szCs w:val="36"/>
                      <w:lang w:val="es-MX" w:eastAsia="es-MX"/>
                    </w:rPr>
                  </w:rPrChange>
                </w:rPr>
                <w:t>1227.05</w:t>
              </w:r>
            </w:ins>
          </w:p>
        </w:tc>
        <w:tc>
          <w:tcPr>
            <w:tcW w:w="0" w:type="auto"/>
            <w:tcBorders>
              <w:top w:val="nil"/>
              <w:left w:val="nil"/>
              <w:bottom w:val="single" w:sz="4" w:space="0" w:color="auto"/>
              <w:right w:val="single" w:sz="4" w:space="0" w:color="auto"/>
            </w:tcBorders>
            <w:shd w:val="clear" w:color="000000" w:fill="FABF8F"/>
            <w:vAlign w:val="center"/>
            <w:hideMark/>
            <w:tcPrChange w:id="11720" w:author="Erlie Hasam Morfin Zavalza" w:date="2014-11-22T21:02:00Z">
              <w:tcPr>
                <w:tcW w:w="2460" w:type="dxa"/>
                <w:tcBorders>
                  <w:top w:val="nil"/>
                  <w:left w:val="nil"/>
                  <w:bottom w:val="single" w:sz="4" w:space="0" w:color="auto"/>
                  <w:right w:val="single" w:sz="4" w:space="0" w:color="auto"/>
                </w:tcBorders>
                <w:shd w:val="clear" w:color="000000" w:fill="FABF8F"/>
                <w:vAlign w:val="center"/>
                <w:hideMark/>
              </w:tcPr>
            </w:tcPrChange>
          </w:tcPr>
          <w:p w14:paraId="43672078" w14:textId="77777777" w:rsidR="00FE0C5A" w:rsidRPr="00FE0C5A" w:rsidRDefault="00FE0C5A" w:rsidP="00FE0C5A">
            <w:pPr>
              <w:jc w:val="left"/>
              <w:rPr>
                <w:ins w:id="11721" w:author="Erlie Hasam Morfin Zavalza" w:date="2014-11-22T20:55:00Z"/>
                <w:rFonts w:ascii="Perpetua" w:hAnsi="Perpetua"/>
                <w:color w:val="000000"/>
                <w:sz w:val="22"/>
                <w:szCs w:val="36"/>
                <w:lang w:val="es-MX" w:eastAsia="es-MX"/>
                <w:rPrChange w:id="11722" w:author="Erlie Hasam Morfin Zavalza" w:date="2014-11-22T20:56:00Z">
                  <w:rPr>
                    <w:ins w:id="11723" w:author="Erlie Hasam Morfin Zavalza" w:date="2014-11-22T20:55:00Z"/>
                    <w:rFonts w:ascii="Perpetua" w:hAnsi="Perpetua"/>
                    <w:color w:val="000000"/>
                    <w:sz w:val="36"/>
                    <w:szCs w:val="36"/>
                    <w:lang w:val="es-MX" w:eastAsia="es-MX"/>
                  </w:rPr>
                </w:rPrChange>
              </w:rPr>
            </w:pPr>
            <w:ins w:id="11724" w:author="Erlie Hasam Morfin Zavalza" w:date="2014-11-22T20:55:00Z">
              <w:r w:rsidRPr="00FE0C5A">
                <w:rPr>
                  <w:rFonts w:ascii="Perpetua" w:hAnsi="Perpetua"/>
                  <w:color w:val="000000"/>
                  <w:sz w:val="22"/>
                  <w:szCs w:val="36"/>
                  <w:lang w:val="es-MX" w:eastAsia="es-MX"/>
                  <w:rPrChange w:id="11725" w:author="Erlie Hasam Morfin Zavalza" w:date="2014-11-22T20:56:00Z">
                    <w:rPr>
                      <w:rFonts w:ascii="Perpetua" w:hAnsi="Perpetua"/>
                      <w:color w:val="000000"/>
                      <w:sz w:val="36"/>
                      <w:szCs w:val="36"/>
                      <w:lang w:val="es-MX" w:eastAsia="es-MX"/>
                    </w:rPr>
                  </w:rPrChange>
                </w:rPr>
                <w:t>1227</w:t>
              </w:r>
            </w:ins>
          </w:p>
        </w:tc>
        <w:tc>
          <w:tcPr>
            <w:tcW w:w="1569" w:type="dxa"/>
            <w:tcBorders>
              <w:top w:val="nil"/>
              <w:left w:val="nil"/>
              <w:bottom w:val="single" w:sz="4" w:space="0" w:color="auto"/>
              <w:right w:val="single" w:sz="4" w:space="0" w:color="auto"/>
            </w:tcBorders>
            <w:shd w:val="clear" w:color="000000" w:fill="FCD5B4"/>
            <w:vAlign w:val="center"/>
            <w:hideMark/>
            <w:tcPrChange w:id="11726" w:author="Erlie Hasam Morfin Zavalza" w:date="2014-11-22T21:02:00Z">
              <w:tcPr>
                <w:tcW w:w="2460" w:type="dxa"/>
                <w:tcBorders>
                  <w:top w:val="nil"/>
                  <w:left w:val="nil"/>
                  <w:bottom w:val="single" w:sz="4" w:space="0" w:color="auto"/>
                  <w:right w:val="single" w:sz="4" w:space="0" w:color="auto"/>
                </w:tcBorders>
                <w:shd w:val="clear" w:color="000000" w:fill="FCD5B4"/>
                <w:vAlign w:val="center"/>
                <w:hideMark/>
              </w:tcPr>
            </w:tcPrChange>
          </w:tcPr>
          <w:p w14:paraId="665561A6" w14:textId="77777777" w:rsidR="00FE0C5A" w:rsidRPr="00FE0C5A" w:rsidRDefault="00FE0C5A" w:rsidP="00FE0C5A">
            <w:pPr>
              <w:jc w:val="center"/>
              <w:rPr>
                <w:ins w:id="11727" w:author="Erlie Hasam Morfin Zavalza" w:date="2014-11-22T20:55:00Z"/>
                <w:rFonts w:ascii="Perpetua" w:hAnsi="Perpetua"/>
                <w:sz w:val="22"/>
                <w:szCs w:val="36"/>
                <w:lang w:val="es-MX" w:eastAsia="es-MX"/>
                <w:rPrChange w:id="11728" w:author="Erlie Hasam Morfin Zavalza" w:date="2014-11-22T20:56:00Z">
                  <w:rPr>
                    <w:ins w:id="11729" w:author="Erlie Hasam Morfin Zavalza" w:date="2014-11-22T20:55:00Z"/>
                    <w:rFonts w:ascii="Perpetua" w:hAnsi="Perpetua"/>
                    <w:sz w:val="36"/>
                    <w:szCs w:val="36"/>
                    <w:lang w:val="es-MX" w:eastAsia="es-MX"/>
                  </w:rPr>
                </w:rPrChange>
              </w:rPr>
            </w:pPr>
            <w:ins w:id="11730" w:author="Erlie Hasam Morfin Zavalza" w:date="2014-11-22T20:55:00Z">
              <w:r w:rsidRPr="00FE0C5A">
                <w:rPr>
                  <w:rFonts w:ascii="Perpetua" w:hAnsi="Perpetua"/>
                  <w:sz w:val="22"/>
                  <w:szCs w:val="36"/>
                  <w:lang w:val="es-MX" w:eastAsia="es-MX"/>
                  <w:rPrChange w:id="11731" w:author="Erlie Hasam Morfin Zavalza" w:date="2014-11-22T20:56:00Z">
                    <w:rPr>
                      <w:rFonts w:ascii="Perpetua" w:hAnsi="Perpetua"/>
                      <w:sz w:val="36"/>
                      <w:szCs w:val="36"/>
                      <w:lang w:val="es-MX" w:eastAsia="es-MX"/>
                    </w:rPr>
                  </w:rPrChange>
                </w:rPr>
                <w:t xml:space="preserve"> $   1,803,000.00 </w:t>
              </w:r>
            </w:ins>
          </w:p>
        </w:tc>
      </w:tr>
      <w:tr w:rsidR="00FE0C5A" w:rsidRPr="00FE0C5A" w14:paraId="3A017686" w14:textId="77777777" w:rsidTr="00FE0C5A">
        <w:trPr>
          <w:trHeight w:val="273"/>
          <w:ins w:id="11732" w:author="Erlie Hasam Morfin Zavalza" w:date="2014-11-22T20:55:00Z"/>
          <w:trPrChange w:id="11733" w:author="Erlie Hasam Morfin Zavalza" w:date="2014-11-22T21:02:00Z">
            <w:trPr>
              <w:trHeight w:val="495"/>
            </w:trPr>
          </w:trPrChange>
        </w:trPr>
        <w:tc>
          <w:tcPr>
            <w:tcW w:w="0" w:type="auto"/>
            <w:tcBorders>
              <w:top w:val="nil"/>
              <w:left w:val="nil"/>
              <w:bottom w:val="nil"/>
              <w:right w:val="nil"/>
            </w:tcBorders>
            <w:shd w:val="clear" w:color="auto" w:fill="auto"/>
            <w:noWrap/>
            <w:vAlign w:val="bottom"/>
            <w:hideMark/>
            <w:tcPrChange w:id="11734" w:author="Erlie Hasam Morfin Zavalza" w:date="2014-11-22T21:02:00Z">
              <w:tcPr>
                <w:tcW w:w="1580" w:type="dxa"/>
                <w:tcBorders>
                  <w:top w:val="nil"/>
                  <w:left w:val="nil"/>
                  <w:bottom w:val="nil"/>
                  <w:right w:val="nil"/>
                </w:tcBorders>
                <w:shd w:val="clear" w:color="auto" w:fill="auto"/>
                <w:noWrap/>
                <w:vAlign w:val="bottom"/>
                <w:hideMark/>
              </w:tcPr>
            </w:tcPrChange>
          </w:tcPr>
          <w:p w14:paraId="56D480E4" w14:textId="77777777" w:rsidR="00FE0C5A" w:rsidRPr="00FE0C5A" w:rsidRDefault="00FE0C5A" w:rsidP="00FE0C5A">
            <w:pPr>
              <w:jc w:val="center"/>
              <w:rPr>
                <w:ins w:id="11735" w:author="Erlie Hasam Morfin Zavalza" w:date="2014-11-22T20:55:00Z"/>
                <w:rFonts w:ascii="Perpetua" w:hAnsi="Perpetua"/>
                <w:sz w:val="22"/>
                <w:szCs w:val="36"/>
                <w:lang w:val="es-MX" w:eastAsia="es-MX"/>
                <w:rPrChange w:id="11736" w:author="Erlie Hasam Morfin Zavalza" w:date="2014-11-22T20:56:00Z">
                  <w:rPr>
                    <w:ins w:id="11737" w:author="Erlie Hasam Morfin Zavalza" w:date="2014-11-22T20:55:00Z"/>
                    <w:rFonts w:ascii="Perpetua" w:hAnsi="Perpetua"/>
                    <w:sz w:val="36"/>
                    <w:szCs w:val="36"/>
                    <w:lang w:val="es-MX" w:eastAsia="es-MX"/>
                  </w:rPr>
                </w:rPrChange>
              </w:rPr>
            </w:pPr>
          </w:p>
        </w:tc>
        <w:tc>
          <w:tcPr>
            <w:tcW w:w="0" w:type="auto"/>
            <w:tcBorders>
              <w:top w:val="nil"/>
              <w:left w:val="single" w:sz="4" w:space="0" w:color="auto"/>
              <w:bottom w:val="single" w:sz="4" w:space="0" w:color="auto"/>
              <w:right w:val="single" w:sz="4" w:space="0" w:color="auto"/>
            </w:tcBorders>
            <w:shd w:val="clear" w:color="000000" w:fill="E26B0A"/>
            <w:vAlign w:val="center"/>
            <w:hideMark/>
            <w:tcPrChange w:id="11738" w:author="Erlie Hasam Morfin Zavalza" w:date="2014-11-22T21:02:00Z">
              <w:tcPr>
                <w:tcW w:w="1720" w:type="dxa"/>
                <w:tcBorders>
                  <w:top w:val="nil"/>
                  <w:left w:val="single" w:sz="4" w:space="0" w:color="auto"/>
                  <w:bottom w:val="single" w:sz="4" w:space="0" w:color="auto"/>
                  <w:right w:val="single" w:sz="4" w:space="0" w:color="auto"/>
                </w:tcBorders>
                <w:shd w:val="clear" w:color="000000" w:fill="E26B0A"/>
                <w:vAlign w:val="center"/>
                <w:hideMark/>
              </w:tcPr>
            </w:tcPrChange>
          </w:tcPr>
          <w:p w14:paraId="31618950" w14:textId="77777777" w:rsidR="00FE0C5A" w:rsidRPr="00FE0C5A" w:rsidRDefault="00FE0C5A" w:rsidP="00FE0C5A">
            <w:pPr>
              <w:jc w:val="left"/>
              <w:rPr>
                <w:ins w:id="11739" w:author="Erlie Hasam Morfin Zavalza" w:date="2014-11-22T20:55:00Z"/>
                <w:rFonts w:ascii="Perpetua" w:hAnsi="Perpetua"/>
                <w:b/>
                <w:bCs/>
                <w:color w:val="000000"/>
                <w:sz w:val="22"/>
                <w:szCs w:val="36"/>
                <w:lang w:val="es-MX" w:eastAsia="es-MX"/>
                <w:rPrChange w:id="11740" w:author="Erlie Hasam Morfin Zavalza" w:date="2014-11-22T20:56:00Z">
                  <w:rPr>
                    <w:ins w:id="11741" w:author="Erlie Hasam Morfin Zavalza" w:date="2014-11-22T20:55:00Z"/>
                    <w:rFonts w:ascii="Perpetua" w:hAnsi="Perpetua"/>
                    <w:b/>
                    <w:bCs/>
                    <w:color w:val="000000"/>
                    <w:sz w:val="36"/>
                    <w:szCs w:val="36"/>
                    <w:lang w:val="es-MX" w:eastAsia="es-MX"/>
                  </w:rPr>
                </w:rPrChange>
              </w:rPr>
            </w:pPr>
            <w:ins w:id="11742" w:author="Erlie Hasam Morfin Zavalza" w:date="2014-11-22T20:55:00Z">
              <w:r w:rsidRPr="00FE0C5A">
                <w:rPr>
                  <w:rFonts w:ascii="Perpetua" w:hAnsi="Perpetua"/>
                  <w:b/>
                  <w:bCs/>
                  <w:color w:val="000000"/>
                  <w:sz w:val="22"/>
                  <w:szCs w:val="36"/>
                  <w:lang w:val="es-MX" w:eastAsia="es-MX"/>
                  <w:rPrChange w:id="11743" w:author="Erlie Hasam Morfin Zavalza" w:date="2014-11-22T20:56:00Z">
                    <w:rPr>
                      <w:rFonts w:ascii="Perpetua" w:hAnsi="Perpetua"/>
                      <w:b/>
                      <w:bCs/>
                      <w:color w:val="000000"/>
                      <w:sz w:val="36"/>
                      <w:szCs w:val="36"/>
                      <w:lang w:val="es-MX" w:eastAsia="es-MX"/>
                    </w:rPr>
                  </w:rPrChange>
                </w:rPr>
                <w:t>Totales</w:t>
              </w:r>
            </w:ins>
          </w:p>
        </w:tc>
        <w:tc>
          <w:tcPr>
            <w:tcW w:w="0" w:type="auto"/>
            <w:tcBorders>
              <w:top w:val="nil"/>
              <w:left w:val="nil"/>
              <w:bottom w:val="single" w:sz="4" w:space="0" w:color="auto"/>
              <w:right w:val="single" w:sz="4" w:space="0" w:color="auto"/>
            </w:tcBorders>
            <w:shd w:val="clear" w:color="000000" w:fill="E26B0A"/>
            <w:vAlign w:val="center"/>
            <w:hideMark/>
            <w:tcPrChange w:id="11744" w:author="Erlie Hasam Morfin Zavalza" w:date="2014-11-22T21:02:00Z">
              <w:tcPr>
                <w:tcW w:w="1540" w:type="dxa"/>
                <w:tcBorders>
                  <w:top w:val="nil"/>
                  <w:left w:val="nil"/>
                  <w:bottom w:val="single" w:sz="4" w:space="0" w:color="auto"/>
                  <w:right w:val="single" w:sz="4" w:space="0" w:color="auto"/>
                </w:tcBorders>
                <w:shd w:val="clear" w:color="000000" w:fill="E26B0A"/>
                <w:vAlign w:val="center"/>
                <w:hideMark/>
              </w:tcPr>
            </w:tcPrChange>
          </w:tcPr>
          <w:p w14:paraId="05DD9DC7" w14:textId="77777777" w:rsidR="00FE0C5A" w:rsidRPr="00FE0C5A" w:rsidRDefault="00FE0C5A" w:rsidP="00FE0C5A">
            <w:pPr>
              <w:jc w:val="left"/>
              <w:rPr>
                <w:ins w:id="11745" w:author="Erlie Hasam Morfin Zavalza" w:date="2014-11-22T20:55:00Z"/>
                <w:rFonts w:ascii="Perpetua" w:hAnsi="Perpetua"/>
                <w:b/>
                <w:bCs/>
                <w:color w:val="000000"/>
                <w:sz w:val="22"/>
                <w:szCs w:val="36"/>
                <w:lang w:val="es-MX" w:eastAsia="es-MX"/>
                <w:rPrChange w:id="11746" w:author="Erlie Hasam Morfin Zavalza" w:date="2014-11-22T20:56:00Z">
                  <w:rPr>
                    <w:ins w:id="11747" w:author="Erlie Hasam Morfin Zavalza" w:date="2014-11-22T20:55:00Z"/>
                    <w:rFonts w:ascii="Perpetua" w:hAnsi="Perpetua"/>
                    <w:b/>
                    <w:bCs/>
                    <w:color w:val="000000"/>
                    <w:sz w:val="36"/>
                    <w:szCs w:val="36"/>
                    <w:lang w:val="es-MX" w:eastAsia="es-MX"/>
                  </w:rPr>
                </w:rPrChange>
              </w:rPr>
            </w:pPr>
            <w:ins w:id="11748" w:author="Erlie Hasam Morfin Zavalza" w:date="2014-11-22T20:55:00Z">
              <w:r w:rsidRPr="00FE0C5A">
                <w:rPr>
                  <w:rFonts w:ascii="Perpetua" w:hAnsi="Perpetua"/>
                  <w:b/>
                  <w:bCs/>
                  <w:color w:val="000000"/>
                  <w:sz w:val="22"/>
                  <w:szCs w:val="36"/>
                  <w:lang w:val="es-MX" w:eastAsia="es-MX"/>
                  <w:rPrChange w:id="11749" w:author="Erlie Hasam Morfin Zavalza" w:date="2014-11-22T20:56:00Z">
                    <w:rPr>
                      <w:rFonts w:ascii="Perpetua" w:hAnsi="Perpetua"/>
                      <w:b/>
                      <w:bCs/>
                      <w:color w:val="000000"/>
                      <w:sz w:val="36"/>
                      <w:szCs w:val="36"/>
                      <w:lang w:val="es-MX" w:eastAsia="es-MX"/>
                    </w:rPr>
                  </w:rPrChange>
                </w:rPr>
                <w:t> </w:t>
              </w:r>
            </w:ins>
          </w:p>
        </w:tc>
        <w:tc>
          <w:tcPr>
            <w:tcW w:w="0" w:type="auto"/>
            <w:tcBorders>
              <w:top w:val="nil"/>
              <w:left w:val="nil"/>
              <w:bottom w:val="single" w:sz="4" w:space="0" w:color="auto"/>
              <w:right w:val="single" w:sz="4" w:space="0" w:color="auto"/>
            </w:tcBorders>
            <w:shd w:val="clear" w:color="000000" w:fill="E26B0A"/>
            <w:vAlign w:val="center"/>
            <w:hideMark/>
            <w:tcPrChange w:id="11750" w:author="Erlie Hasam Morfin Zavalza" w:date="2014-11-22T21:02:00Z">
              <w:tcPr>
                <w:tcW w:w="1600" w:type="dxa"/>
                <w:tcBorders>
                  <w:top w:val="nil"/>
                  <w:left w:val="nil"/>
                  <w:bottom w:val="single" w:sz="4" w:space="0" w:color="auto"/>
                  <w:right w:val="single" w:sz="4" w:space="0" w:color="auto"/>
                </w:tcBorders>
                <w:shd w:val="clear" w:color="000000" w:fill="E26B0A"/>
                <w:vAlign w:val="center"/>
                <w:hideMark/>
              </w:tcPr>
            </w:tcPrChange>
          </w:tcPr>
          <w:p w14:paraId="21FA9B5C" w14:textId="77777777" w:rsidR="00FE0C5A" w:rsidRPr="00FE0C5A" w:rsidRDefault="00FE0C5A" w:rsidP="00FE0C5A">
            <w:pPr>
              <w:jc w:val="right"/>
              <w:rPr>
                <w:ins w:id="11751" w:author="Erlie Hasam Morfin Zavalza" w:date="2014-11-22T20:55:00Z"/>
                <w:rFonts w:ascii="Perpetua" w:hAnsi="Perpetua"/>
                <w:b/>
                <w:bCs/>
                <w:color w:val="000000"/>
                <w:sz w:val="22"/>
                <w:szCs w:val="36"/>
                <w:lang w:val="es-MX" w:eastAsia="es-MX"/>
                <w:rPrChange w:id="11752" w:author="Erlie Hasam Morfin Zavalza" w:date="2014-11-22T20:56:00Z">
                  <w:rPr>
                    <w:ins w:id="11753" w:author="Erlie Hasam Morfin Zavalza" w:date="2014-11-22T20:55:00Z"/>
                    <w:rFonts w:ascii="Perpetua" w:hAnsi="Perpetua"/>
                    <w:b/>
                    <w:bCs/>
                    <w:color w:val="000000"/>
                    <w:sz w:val="36"/>
                    <w:szCs w:val="36"/>
                    <w:lang w:val="es-MX" w:eastAsia="es-MX"/>
                  </w:rPr>
                </w:rPrChange>
              </w:rPr>
            </w:pPr>
            <w:ins w:id="11754" w:author="Erlie Hasam Morfin Zavalza" w:date="2014-11-22T20:55:00Z">
              <w:r w:rsidRPr="00FE0C5A">
                <w:rPr>
                  <w:rFonts w:ascii="Perpetua" w:hAnsi="Perpetua"/>
                  <w:b/>
                  <w:bCs/>
                  <w:color w:val="000000"/>
                  <w:sz w:val="22"/>
                  <w:szCs w:val="36"/>
                  <w:lang w:val="es-MX" w:eastAsia="es-MX"/>
                  <w:rPrChange w:id="11755" w:author="Erlie Hasam Morfin Zavalza" w:date="2014-11-22T20:56:00Z">
                    <w:rPr>
                      <w:rFonts w:ascii="Perpetua" w:hAnsi="Perpetua"/>
                      <w:b/>
                      <w:bCs/>
                      <w:color w:val="000000"/>
                      <w:sz w:val="36"/>
                      <w:szCs w:val="36"/>
                      <w:lang w:val="es-MX" w:eastAsia="es-MX"/>
                    </w:rPr>
                  </w:rPrChange>
                </w:rPr>
                <w:t>14220</w:t>
              </w:r>
            </w:ins>
          </w:p>
        </w:tc>
        <w:tc>
          <w:tcPr>
            <w:tcW w:w="0" w:type="auto"/>
            <w:tcBorders>
              <w:top w:val="nil"/>
              <w:left w:val="nil"/>
              <w:bottom w:val="single" w:sz="4" w:space="0" w:color="auto"/>
              <w:right w:val="single" w:sz="4" w:space="0" w:color="auto"/>
            </w:tcBorders>
            <w:shd w:val="clear" w:color="000000" w:fill="E26B0A"/>
            <w:vAlign w:val="center"/>
            <w:hideMark/>
            <w:tcPrChange w:id="11756" w:author="Erlie Hasam Morfin Zavalza" w:date="2014-11-22T21:02:00Z">
              <w:tcPr>
                <w:tcW w:w="2680" w:type="dxa"/>
                <w:tcBorders>
                  <w:top w:val="nil"/>
                  <w:left w:val="nil"/>
                  <w:bottom w:val="single" w:sz="4" w:space="0" w:color="auto"/>
                  <w:right w:val="single" w:sz="4" w:space="0" w:color="auto"/>
                </w:tcBorders>
                <w:shd w:val="clear" w:color="000000" w:fill="E26B0A"/>
                <w:vAlign w:val="center"/>
                <w:hideMark/>
              </w:tcPr>
            </w:tcPrChange>
          </w:tcPr>
          <w:p w14:paraId="2626D783" w14:textId="77777777" w:rsidR="00FE0C5A" w:rsidRPr="00FE0C5A" w:rsidRDefault="00FE0C5A" w:rsidP="00FE0C5A">
            <w:pPr>
              <w:jc w:val="left"/>
              <w:rPr>
                <w:ins w:id="11757" w:author="Erlie Hasam Morfin Zavalza" w:date="2014-11-22T20:55:00Z"/>
                <w:rFonts w:ascii="Perpetua" w:hAnsi="Perpetua"/>
                <w:b/>
                <w:bCs/>
                <w:color w:val="000000"/>
                <w:sz w:val="22"/>
                <w:szCs w:val="36"/>
                <w:lang w:val="es-MX" w:eastAsia="es-MX"/>
                <w:rPrChange w:id="11758" w:author="Erlie Hasam Morfin Zavalza" w:date="2014-11-22T20:56:00Z">
                  <w:rPr>
                    <w:ins w:id="11759" w:author="Erlie Hasam Morfin Zavalza" w:date="2014-11-22T20:55:00Z"/>
                    <w:rFonts w:ascii="Perpetua" w:hAnsi="Perpetua"/>
                    <w:b/>
                    <w:bCs/>
                    <w:color w:val="000000"/>
                    <w:sz w:val="36"/>
                    <w:szCs w:val="36"/>
                    <w:lang w:val="es-MX" w:eastAsia="es-MX"/>
                  </w:rPr>
                </w:rPrChange>
              </w:rPr>
            </w:pPr>
            <w:ins w:id="11760" w:author="Erlie Hasam Morfin Zavalza" w:date="2014-11-22T20:55:00Z">
              <w:r w:rsidRPr="00FE0C5A">
                <w:rPr>
                  <w:rFonts w:ascii="Perpetua" w:hAnsi="Perpetua"/>
                  <w:b/>
                  <w:bCs/>
                  <w:color w:val="000000"/>
                  <w:sz w:val="22"/>
                  <w:szCs w:val="36"/>
                  <w:lang w:val="es-MX" w:eastAsia="es-MX"/>
                  <w:rPrChange w:id="11761" w:author="Erlie Hasam Morfin Zavalza" w:date="2014-11-22T20:56:00Z">
                    <w:rPr>
                      <w:rFonts w:ascii="Perpetua" w:hAnsi="Perpetua"/>
                      <w:b/>
                      <w:bCs/>
                      <w:color w:val="000000"/>
                      <w:sz w:val="36"/>
                      <w:szCs w:val="36"/>
                      <w:lang w:val="es-MX" w:eastAsia="es-MX"/>
                    </w:rPr>
                  </w:rPrChange>
                </w:rPr>
                <w:t> </w:t>
              </w:r>
            </w:ins>
          </w:p>
        </w:tc>
        <w:tc>
          <w:tcPr>
            <w:tcW w:w="0" w:type="auto"/>
            <w:tcBorders>
              <w:top w:val="nil"/>
              <w:left w:val="nil"/>
              <w:bottom w:val="single" w:sz="4" w:space="0" w:color="auto"/>
              <w:right w:val="single" w:sz="4" w:space="0" w:color="auto"/>
            </w:tcBorders>
            <w:shd w:val="clear" w:color="000000" w:fill="E26B0A"/>
            <w:vAlign w:val="center"/>
            <w:hideMark/>
            <w:tcPrChange w:id="11762" w:author="Erlie Hasam Morfin Zavalza" w:date="2014-11-22T21:02:00Z">
              <w:tcPr>
                <w:tcW w:w="2460" w:type="dxa"/>
                <w:tcBorders>
                  <w:top w:val="nil"/>
                  <w:left w:val="nil"/>
                  <w:bottom w:val="single" w:sz="4" w:space="0" w:color="auto"/>
                  <w:right w:val="single" w:sz="4" w:space="0" w:color="auto"/>
                </w:tcBorders>
                <w:shd w:val="clear" w:color="000000" w:fill="E26B0A"/>
                <w:vAlign w:val="center"/>
                <w:hideMark/>
              </w:tcPr>
            </w:tcPrChange>
          </w:tcPr>
          <w:p w14:paraId="3B26942E" w14:textId="77777777" w:rsidR="00FE0C5A" w:rsidRPr="00FE0C5A" w:rsidRDefault="00FE0C5A" w:rsidP="00FE0C5A">
            <w:pPr>
              <w:jc w:val="left"/>
              <w:rPr>
                <w:ins w:id="11763" w:author="Erlie Hasam Morfin Zavalza" w:date="2014-11-22T20:55:00Z"/>
                <w:rFonts w:ascii="Perpetua" w:hAnsi="Perpetua"/>
                <w:b/>
                <w:bCs/>
                <w:color w:val="000000"/>
                <w:sz w:val="22"/>
                <w:szCs w:val="36"/>
                <w:lang w:val="es-MX" w:eastAsia="es-MX"/>
                <w:rPrChange w:id="11764" w:author="Erlie Hasam Morfin Zavalza" w:date="2014-11-22T20:56:00Z">
                  <w:rPr>
                    <w:ins w:id="11765" w:author="Erlie Hasam Morfin Zavalza" w:date="2014-11-22T20:55:00Z"/>
                    <w:rFonts w:ascii="Perpetua" w:hAnsi="Perpetua"/>
                    <w:b/>
                    <w:bCs/>
                    <w:color w:val="000000"/>
                    <w:sz w:val="36"/>
                    <w:szCs w:val="36"/>
                    <w:lang w:val="es-MX" w:eastAsia="es-MX"/>
                  </w:rPr>
                </w:rPrChange>
              </w:rPr>
            </w:pPr>
            <w:ins w:id="11766" w:author="Erlie Hasam Morfin Zavalza" w:date="2014-11-22T20:55:00Z">
              <w:r w:rsidRPr="00FE0C5A">
                <w:rPr>
                  <w:rFonts w:ascii="Perpetua" w:hAnsi="Perpetua"/>
                  <w:b/>
                  <w:bCs/>
                  <w:color w:val="000000"/>
                  <w:sz w:val="22"/>
                  <w:szCs w:val="36"/>
                  <w:lang w:val="es-MX" w:eastAsia="es-MX"/>
                  <w:rPrChange w:id="11767" w:author="Erlie Hasam Morfin Zavalza" w:date="2014-11-22T20:56:00Z">
                    <w:rPr>
                      <w:rFonts w:ascii="Perpetua" w:hAnsi="Perpetua"/>
                      <w:b/>
                      <w:bCs/>
                      <w:color w:val="000000"/>
                      <w:sz w:val="36"/>
                      <w:szCs w:val="36"/>
                      <w:lang w:val="es-MX" w:eastAsia="es-MX"/>
                    </w:rPr>
                  </w:rPrChange>
                </w:rPr>
                <w:t>14865</w:t>
              </w:r>
            </w:ins>
          </w:p>
        </w:tc>
        <w:tc>
          <w:tcPr>
            <w:tcW w:w="1569" w:type="dxa"/>
            <w:tcBorders>
              <w:top w:val="nil"/>
              <w:left w:val="nil"/>
              <w:bottom w:val="single" w:sz="4" w:space="0" w:color="auto"/>
              <w:right w:val="single" w:sz="4" w:space="0" w:color="auto"/>
            </w:tcBorders>
            <w:shd w:val="clear" w:color="000000" w:fill="E26B0A"/>
            <w:vAlign w:val="center"/>
            <w:hideMark/>
            <w:tcPrChange w:id="11768" w:author="Erlie Hasam Morfin Zavalza" w:date="2014-11-22T21:02:00Z">
              <w:tcPr>
                <w:tcW w:w="2460" w:type="dxa"/>
                <w:tcBorders>
                  <w:top w:val="nil"/>
                  <w:left w:val="nil"/>
                  <w:bottom w:val="single" w:sz="4" w:space="0" w:color="auto"/>
                  <w:right w:val="single" w:sz="4" w:space="0" w:color="auto"/>
                </w:tcBorders>
                <w:shd w:val="clear" w:color="000000" w:fill="E26B0A"/>
                <w:vAlign w:val="center"/>
                <w:hideMark/>
              </w:tcPr>
            </w:tcPrChange>
          </w:tcPr>
          <w:p w14:paraId="520F8F83" w14:textId="77777777" w:rsidR="00FE0C5A" w:rsidRPr="00FE0C5A" w:rsidRDefault="00FE0C5A" w:rsidP="00FE0C5A">
            <w:pPr>
              <w:jc w:val="center"/>
              <w:rPr>
                <w:ins w:id="11769" w:author="Erlie Hasam Morfin Zavalza" w:date="2014-11-22T20:55:00Z"/>
                <w:rFonts w:ascii="Perpetua" w:hAnsi="Perpetua"/>
                <w:b/>
                <w:bCs/>
                <w:sz w:val="22"/>
                <w:szCs w:val="36"/>
                <w:lang w:val="es-MX" w:eastAsia="es-MX"/>
                <w:rPrChange w:id="11770" w:author="Erlie Hasam Morfin Zavalza" w:date="2014-11-22T20:56:00Z">
                  <w:rPr>
                    <w:ins w:id="11771" w:author="Erlie Hasam Morfin Zavalza" w:date="2014-11-22T20:55:00Z"/>
                    <w:rFonts w:ascii="Perpetua" w:hAnsi="Perpetua"/>
                    <w:b/>
                    <w:bCs/>
                    <w:sz w:val="36"/>
                    <w:szCs w:val="36"/>
                    <w:lang w:val="es-MX" w:eastAsia="es-MX"/>
                  </w:rPr>
                </w:rPrChange>
              </w:rPr>
            </w:pPr>
            <w:ins w:id="11772" w:author="Erlie Hasam Morfin Zavalza" w:date="2014-11-22T20:55:00Z">
              <w:r w:rsidRPr="00FE0C5A">
                <w:rPr>
                  <w:rFonts w:ascii="Perpetua" w:hAnsi="Perpetua"/>
                  <w:b/>
                  <w:bCs/>
                  <w:sz w:val="22"/>
                  <w:szCs w:val="36"/>
                  <w:lang w:val="es-MX" w:eastAsia="es-MX"/>
                  <w:rPrChange w:id="11773" w:author="Erlie Hasam Morfin Zavalza" w:date="2014-11-22T20:56:00Z">
                    <w:rPr>
                      <w:rFonts w:ascii="Perpetua" w:hAnsi="Perpetua"/>
                      <w:b/>
                      <w:bCs/>
                      <w:sz w:val="36"/>
                      <w:szCs w:val="36"/>
                      <w:lang w:val="es-MX" w:eastAsia="es-MX"/>
                    </w:rPr>
                  </w:rPrChange>
                </w:rPr>
                <w:t xml:space="preserve"> $ 21,330,000.00 </w:t>
              </w:r>
            </w:ins>
          </w:p>
        </w:tc>
      </w:tr>
    </w:tbl>
    <w:p w14:paraId="1D8BCA92" w14:textId="77777777" w:rsidR="003E5E9A" w:rsidRDefault="003E5E9A">
      <w:pPr>
        <w:rPr>
          <w:ins w:id="11774" w:author="Erlie Hasam Morfin Zavalza" w:date="2014-11-22T20:32:00Z"/>
          <w:lang w:val="es-MX"/>
        </w:rPr>
        <w:pPrChange w:id="11775" w:author="Erlie Hasam Morfin Zavalza" w:date="2014-11-22T20:31:00Z">
          <w:pPr>
            <w:pStyle w:val="Ttulo3"/>
          </w:pPr>
        </w:pPrChange>
      </w:pPr>
    </w:p>
    <w:p w14:paraId="02FE8731" w14:textId="5068F002" w:rsidR="003E5E9A" w:rsidRDefault="003E5E9A">
      <w:pPr>
        <w:rPr>
          <w:ins w:id="11776" w:author="Erlie Hasam Morfin Zavalza" w:date="2014-11-22T20:33:00Z"/>
          <w:lang w:val="es-MX"/>
        </w:rPr>
        <w:pPrChange w:id="11777" w:author="Erlie Hasam Morfin Zavalza" w:date="2014-11-22T20:31:00Z">
          <w:pPr>
            <w:pStyle w:val="Ttulo3"/>
          </w:pPr>
        </w:pPrChange>
      </w:pPr>
      <w:ins w:id="11778" w:author="Erlie Hasam Morfin Zavalza" w:date="2014-11-22T20:32:00Z">
        <w:r w:rsidRPr="00983864">
          <w:rPr>
            <w:b/>
            <w:lang w:val="es-MX"/>
            <w:rPrChange w:id="11779" w:author="Erlie Hasam Morfin Zavalza" w:date="2014-11-22T21:11:00Z">
              <w:rPr>
                <w:lang w:val="es-MX"/>
              </w:rPr>
            </w:rPrChange>
          </w:rPr>
          <w:t>Año 2019</w:t>
        </w:r>
      </w:ins>
      <w:ins w:id="11780" w:author="Erlie Hasam Morfin Zavalza" w:date="2014-11-22T20:42:00Z">
        <w:r w:rsidR="008E7381" w:rsidRPr="00983864">
          <w:rPr>
            <w:b/>
            <w:lang w:val="es-MX"/>
            <w:rPrChange w:id="11781" w:author="Erlie Hasam Morfin Zavalza" w:date="2014-11-22T21:11:00Z">
              <w:rPr>
                <w:lang w:val="es-MX"/>
              </w:rPr>
            </w:rPrChange>
          </w:rPr>
          <w:t>:</w:t>
        </w:r>
        <w:r w:rsidR="008E7381" w:rsidRPr="008E7381">
          <w:rPr>
            <w:lang w:val="es-MX"/>
          </w:rPr>
          <w:t xml:space="preserve"> </w:t>
        </w:r>
        <w:r w:rsidR="008E7381">
          <w:rPr>
            <w:lang w:val="es-MX"/>
          </w:rPr>
          <w:t>Se asumió un incremento en la oferta y demanda respecto del año 2018 del 20%.</w:t>
        </w:r>
      </w:ins>
    </w:p>
    <w:tbl>
      <w:tblPr>
        <w:tblW w:w="9067" w:type="dxa"/>
        <w:tblCellMar>
          <w:left w:w="70" w:type="dxa"/>
          <w:right w:w="70" w:type="dxa"/>
        </w:tblCellMar>
        <w:tblLook w:val="04A0" w:firstRow="1" w:lastRow="0" w:firstColumn="1" w:lastColumn="0" w:noHBand="0" w:noVBand="1"/>
        <w:tblPrChange w:id="11782" w:author="Erlie Hasam Morfin Zavalza" w:date="2014-11-22T21:03:00Z">
          <w:tblPr>
            <w:tblW w:w="13920" w:type="dxa"/>
            <w:tblCellMar>
              <w:left w:w="70" w:type="dxa"/>
              <w:right w:w="70" w:type="dxa"/>
            </w:tblCellMar>
            <w:tblLook w:val="04A0" w:firstRow="1" w:lastRow="0" w:firstColumn="1" w:lastColumn="0" w:noHBand="0" w:noVBand="1"/>
          </w:tblPr>
        </w:tblPrChange>
      </w:tblPr>
      <w:tblGrid>
        <w:gridCol w:w="1048"/>
        <w:gridCol w:w="1186"/>
        <w:gridCol w:w="1277"/>
        <w:gridCol w:w="1354"/>
        <w:gridCol w:w="1291"/>
        <w:gridCol w:w="1342"/>
        <w:gridCol w:w="1569"/>
        <w:tblGridChange w:id="11783">
          <w:tblGrid>
            <w:gridCol w:w="1025"/>
            <w:gridCol w:w="535"/>
            <w:gridCol w:w="656"/>
            <w:gridCol w:w="1283"/>
            <w:gridCol w:w="261"/>
            <w:gridCol w:w="1096"/>
            <w:gridCol w:w="1104"/>
            <w:gridCol w:w="194"/>
            <w:gridCol w:w="1344"/>
            <w:gridCol w:w="302"/>
            <w:gridCol w:w="1028"/>
            <w:gridCol w:w="812"/>
            <w:gridCol w:w="1840"/>
            <w:gridCol w:w="2440"/>
          </w:tblGrid>
        </w:tblGridChange>
      </w:tblGrid>
      <w:tr w:rsidR="00FE0C5A" w:rsidRPr="00FE0C5A" w14:paraId="11B82CE3" w14:textId="77777777" w:rsidTr="00FE0C5A">
        <w:trPr>
          <w:trHeight w:val="271"/>
          <w:ins w:id="11784" w:author="Erlie Hasam Morfin Zavalza" w:date="2014-11-22T21:02:00Z"/>
          <w:trPrChange w:id="11785" w:author="Erlie Hasam Morfin Zavalza" w:date="2014-11-22T21:03:00Z">
            <w:trPr>
              <w:trHeight w:val="495"/>
            </w:trPr>
          </w:trPrChange>
        </w:trPr>
        <w:tc>
          <w:tcPr>
            <w:tcW w:w="9067" w:type="dxa"/>
            <w:gridSpan w:val="7"/>
            <w:tcBorders>
              <w:top w:val="single" w:sz="4" w:space="0" w:color="auto"/>
              <w:left w:val="single" w:sz="4" w:space="0" w:color="auto"/>
              <w:bottom w:val="single" w:sz="4" w:space="0" w:color="auto"/>
              <w:right w:val="single" w:sz="4" w:space="0" w:color="auto"/>
            </w:tcBorders>
            <w:shd w:val="clear" w:color="000000" w:fill="D34817"/>
            <w:vAlign w:val="center"/>
            <w:hideMark/>
            <w:tcPrChange w:id="11786" w:author="Erlie Hasam Morfin Zavalza" w:date="2014-11-22T21:03:00Z">
              <w:tcPr>
                <w:tcW w:w="13920" w:type="dxa"/>
                <w:gridSpan w:val="14"/>
                <w:tcBorders>
                  <w:top w:val="single" w:sz="4" w:space="0" w:color="auto"/>
                  <w:left w:val="single" w:sz="4" w:space="0" w:color="auto"/>
                  <w:bottom w:val="single" w:sz="4" w:space="0" w:color="auto"/>
                  <w:right w:val="single" w:sz="4" w:space="0" w:color="auto"/>
                </w:tcBorders>
                <w:shd w:val="clear" w:color="000000" w:fill="D34817"/>
                <w:vAlign w:val="center"/>
                <w:hideMark/>
              </w:tcPr>
            </w:tcPrChange>
          </w:tcPr>
          <w:p w14:paraId="12B3AB1D" w14:textId="77777777" w:rsidR="00FE0C5A" w:rsidRPr="00FE0C5A" w:rsidRDefault="00FE0C5A" w:rsidP="00FE0C5A">
            <w:pPr>
              <w:jc w:val="center"/>
              <w:rPr>
                <w:ins w:id="11787" w:author="Erlie Hasam Morfin Zavalza" w:date="2014-11-22T21:02:00Z"/>
                <w:rFonts w:ascii="Perpetua" w:hAnsi="Perpetua"/>
                <w:b/>
                <w:bCs/>
                <w:color w:val="FFFFFF"/>
                <w:sz w:val="22"/>
                <w:szCs w:val="32"/>
                <w:lang w:val="es-MX" w:eastAsia="es-MX"/>
                <w:rPrChange w:id="11788" w:author="Erlie Hasam Morfin Zavalza" w:date="2014-11-22T21:02:00Z">
                  <w:rPr>
                    <w:ins w:id="11789" w:author="Erlie Hasam Morfin Zavalza" w:date="2014-11-22T21:02:00Z"/>
                    <w:rFonts w:ascii="Perpetua" w:hAnsi="Perpetua"/>
                    <w:b/>
                    <w:bCs/>
                    <w:color w:val="FFFFFF"/>
                    <w:sz w:val="32"/>
                    <w:szCs w:val="32"/>
                    <w:lang w:val="es-MX" w:eastAsia="es-MX"/>
                  </w:rPr>
                </w:rPrChange>
              </w:rPr>
            </w:pPr>
            <w:ins w:id="11790" w:author="Erlie Hasam Morfin Zavalza" w:date="2014-11-22T21:02:00Z">
              <w:r w:rsidRPr="00FE0C5A">
                <w:rPr>
                  <w:rFonts w:ascii="Perpetua" w:hAnsi="Perpetua"/>
                  <w:b/>
                  <w:bCs/>
                  <w:color w:val="FFFFFF"/>
                  <w:sz w:val="28"/>
                  <w:szCs w:val="32"/>
                  <w:lang w:val="es-MX" w:eastAsia="es-MX"/>
                  <w:rPrChange w:id="11791" w:author="Erlie Hasam Morfin Zavalza" w:date="2014-11-22T21:02:00Z">
                    <w:rPr>
                      <w:rFonts w:ascii="Perpetua" w:hAnsi="Perpetua"/>
                      <w:b/>
                      <w:bCs/>
                      <w:color w:val="FFFFFF"/>
                      <w:sz w:val="32"/>
                      <w:szCs w:val="32"/>
                      <w:lang w:val="es-MX" w:eastAsia="es-MX"/>
                    </w:rPr>
                  </w:rPrChange>
                </w:rPr>
                <w:t>Oferta y Demanda de Empandas 2019</w:t>
              </w:r>
            </w:ins>
          </w:p>
        </w:tc>
      </w:tr>
      <w:tr w:rsidR="00FE0C5A" w:rsidRPr="00FE0C5A" w14:paraId="2AFF0672" w14:textId="77777777" w:rsidTr="00FE0C5A">
        <w:trPr>
          <w:trHeight w:val="1140"/>
          <w:ins w:id="11792" w:author="Erlie Hasam Morfin Zavalza" w:date="2014-11-22T21:02:00Z"/>
          <w:trPrChange w:id="11793" w:author="Erlie Hasam Morfin Zavalza" w:date="2014-11-22T21:03:00Z">
            <w:trPr>
              <w:trHeight w:val="1140"/>
            </w:trPr>
          </w:trPrChange>
        </w:trPr>
        <w:tc>
          <w:tcPr>
            <w:tcW w:w="0" w:type="auto"/>
            <w:tcBorders>
              <w:top w:val="nil"/>
              <w:left w:val="single" w:sz="4" w:space="0" w:color="auto"/>
              <w:bottom w:val="single" w:sz="4" w:space="0" w:color="auto"/>
              <w:right w:val="single" w:sz="4" w:space="0" w:color="auto"/>
            </w:tcBorders>
            <w:shd w:val="clear" w:color="000000" w:fill="EFCFCC"/>
            <w:vAlign w:val="center"/>
            <w:hideMark/>
            <w:tcPrChange w:id="11794" w:author="Erlie Hasam Morfin Zavalza" w:date="2014-11-22T21:03:00Z">
              <w:tcPr>
                <w:tcW w:w="1560" w:type="dxa"/>
                <w:gridSpan w:val="2"/>
                <w:tcBorders>
                  <w:top w:val="nil"/>
                  <w:left w:val="single" w:sz="4" w:space="0" w:color="auto"/>
                  <w:bottom w:val="single" w:sz="4" w:space="0" w:color="auto"/>
                  <w:right w:val="single" w:sz="4" w:space="0" w:color="auto"/>
                </w:tcBorders>
                <w:shd w:val="clear" w:color="000000" w:fill="EFCFCC"/>
                <w:vAlign w:val="center"/>
                <w:hideMark/>
              </w:tcPr>
            </w:tcPrChange>
          </w:tcPr>
          <w:p w14:paraId="619EC087" w14:textId="77777777" w:rsidR="00FE0C5A" w:rsidRPr="00FE0C5A" w:rsidRDefault="00FE0C5A" w:rsidP="00FE0C5A">
            <w:pPr>
              <w:jc w:val="center"/>
              <w:rPr>
                <w:ins w:id="11795" w:author="Erlie Hasam Morfin Zavalza" w:date="2014-11-22T21:02:00Z"/>
                <w:rFonts w:ascii="Perpetua" w:hAnsi="Perpetua"/>
                <w:b/>
                <w:bCs/>
                <w:color w:val="000000"/>
                <w:sz w:val="22"/>
                <w:szCs w:val="32"/>
                <w:lang w:val="es-MX" w:eastAsia="es-MX"/>
                <w:rPrChange w:id="11796" w:author="Erlie Hasam Morfin Zavalza" w:date="2014-11-22T21:02:00Z">
                  <w:rPr>
                    <w:ins w:id="11797" w:author="Erlie Hasam Morfin Zavalza" w:date="2014-11-22T21:02:00Z"/>
                    <w:rFonts w:ascii="Perpetua" w:hAnsi="Perpetua"/>
                    <w:b/>
                    <w:bCs/>
                    <w:color w:val="000000"/>
                    <w:sz w:val="32"/>
                    <w:szCs w:val="32"/>
                    <w:lang w:val="es-MX" w:eastAsia="es-MX"/>
                  </w:rPr>
                </w:rPrChange>
              </w:rPr>
            </w:pPr>
            <w:ins w:id="11798" w:author="Erlie Hasam Morfin Zavalza" w:date="2014-11-22T21:02:00Z">
              <w:r w:rsidRPr="00FE0C5A">
                <w:rPr>
                  <w:rFonts w:ascii="Perpetua" w:hAnsi="Perpetua"/>
                  <w:b/>
                  <w:bCs/>
                  <w:color w:val="000000"/>
                  <w:sz w:val="22"/>
                  <w:szCs w:val="32"/>
                  <w:lang w:val="es-MX" w:eastAsia="es-MX"/>
                  <w:rPrChange w:id="11799" w:author="Erlie Hasam Morfin Zavalza" w:date="2014-11-22T21:02:00Z">
                    <w:rPr>
                      <w:rFonts w:ascii="Perpetua" w:hAnsi="Perpetua"/>
                      <w:b/>
                      <w:bCs/>
                      <w:color w:val="000000"/>
                      <w:sz w:val="32"/>
                      <w:szCs w:val="32"/>
                      <w:lang w:val="es-MX" w:eastAsia="es-MX"/>
                    </w:rPr>
                  </w:rPrChange>
                </w:rPr>
                <w:t>Fecha</w:t>
              </w:r>
            </w:ins>
          </w:p>
        </w:tc>
        <w:tc>
          <w:tcPr>
            <w:tcW w:w="0" w:type="auto"/>
            <w:tcBorders>
              <w:top w:val="nil"/>
              <w:left w:val="nil"/>
              <w:bottom w:val="single" w:sz="4" w:space="0" w:color="auto"/>
              <w:right w:val="single" w:sz="4" w:space="0" w:color="auto"/>
            </w:tcBorders>
            <w:shd w:val="clear" w:color="000000" w:fill="EFCFCC"/>
            <w:vAlign w:val="center"/>
            <w:hideMark/>
            <w:tcPrChange w:id="11800" w:author="Erlie Hasam Morfin Zavalza" w:date="2014-11-22T21:03:00Z">
              <w:tcPr>
                <w:tcW w:w="2200" w:type="dxa"/>
                <w:gridSpan w:val="3"/>
                <w:tcBorders>
                  <w:top w:val="nil"/>
                  <w:left w:val="nil"/>
                  <w:bottom w:val="single" w:sz="4" w:space="0" w:color="auto"/>
                  <w:right w:val="single" w:sz="4" w:space="0" w:color="auto"/>
                </w:tcBorders>
                <w:shd w:val="clear" w:color="000000" w:fill="EFCFCC"/>
                <w:vAlign w:val="center"/>
                <w:hideMark/>
              </w:tcPr>
            </w:tcPrChange>
          </w:tcPr>
          <w:p w14:paraId="224CE07F" w14:textId="77777777" w:rsidR="00FE0C5A" w:rsidRPr="00FE0C5A" w:rsidRDefault="00FE0C5A" w:rsidP="00FE0C5A">
            <w:pPr>
              <w:jc w:val="center"/>
              <w:rPr>
                <w:ins w:id="11801" w:author="Erlie Hasam Morfin Zavalza" w:date="2014-11-22T21:02:00Z"/>
                <w:rFonts w:ascii="Perpetua" w:hAnsi="Perpetua"/>
                <w:b/>
                <w:bCs/>
                <w:color w:val="000000"/>
                <w:sz w:val="22"/>
                <w:szCs w:val="22"/>
                <w:lang w:val="es-MX" w:eastAsia="es-MX"/>
              </w:rPr>
            </w:pPr>
            <w:ins w:id="11802" w:author="Erlie Hasam Morfin Zavalza" w:date="2014-11-22T21:02:00Z">
              <w:r w:rsidRPr="00FE0C5A">
                <w:rPr>
                  <w:rFonts w:ascii="Perpetua" w:hAnsi="Perpetua"/>
                  <w:b/>
                  <w:bCs/>
                  <w:color w:val="000000"/>
                  <w:sz w:val="22"/>
                  <w:szCs w:val="22"/>
                  <w:lang w:val="es-MX" w:eastAsia="es-MX"/>
                </w:rPr>
                <w:t>Precio por Empanada Previsto</w:t>
              </w:r>
            </w:ins>
          </w:p>
        </w:tc>
        <w:tc>
          <w:tcPr>
            <w:tcW w:w="0" w:type="auto"/>
            <w:tcBorders>
              <w:top w:val="nil"/>
              <w:left w:val="nil"/>
              <w:bottom w:val="single" w:sz="4" w:space="0" w:color="auto"/>
              <w:right w:val="single" w:sz="4" w:space="0" w:color="auto"/>
            </w:tcBorders>
            <w:shd w:val="clear" w:color="000000" w:fill="EFCFCC"/>
            <w:vAlign w:val="center"/>
            <w:hideMark/>
            <w:tcPrChange w:id="11803" w:author="Erlie Hasam Morfin Zavalza" w:date="2014-11-22T21:03:00Z">
              <w:tcPr>
                <w:tcW w:w="2200" w:type="dxa"/>
                <w:gridSpan w:val="2"/>
                <w:tcBorders>
                  <w:top w:val="nil"/>
                  <w:left w:val="nil"/>
                  <w:bottom w:val="single" w:sz="4" w:space="0" w:color="auto"/>
                  <w:right w:val="single" w:sz="4" w:space="0" w:color="auto"/>
                </w:tcBorders>
                <w:shd w:val="clear" w:color="000000" w:fill="EFCFCC"/>
                <w:vAlign w:val="center"/>
                <w:hideMark/>
              </w:tcPr>
            </w:tcPrChange>
          </w:tcPr>
          <w:p w14:paraId="7A4D3FBA" w14:textId="77777777" w:rsidR="00FE0C5A" w:rsidRPr="00FE0C5A" w:rsidRDefault="00FE0C5A" w:rsidP="00FE0C5A">
            <w:pPr>
              <w:jc w:val="center"/>
              <w:rPr>
                <w:ins w:id="11804" w:author="Erlie Hasam Morfin Zavalza" w:date="2014-11-22T21:02:00Z"/>
                <w:rFonts w:ascii="Perpetua" w:hAnsi="Perpetua"/>
                <w:b/>
                <w:bCs/>
                <w:color w:val="000000"/>
                <w:sz w:val="22"/>
                <w:szCs w:val="24"/>
                <w:lang w:val="es-MX" w:eastAsia="es-MX"/>
                <w:rPrChange w:id="11805" w:author="Erlie Hasam Morfin Zavalza" w:date="2014-11-22T21:02:00Z">
                  <w:rPr>
                    <w:ins w:id="11806" w:author="Erlie Hasam Morfin Zavalza" w:date="2014-11-22T21:02:00Z"/>
                    <w:rFonts w:ascii="Perpetua" w:hAnsi="Perpetua"/>
                    <w:b/>
                    <w:bCs/>
                    <w:color w:val="000000"/>
                    <w:szCs w:val="24"/>
                    <w:lang w:val="es-MX" w:eastAsia="es-MX"/>
                  </w:rPr>
                </w:rPrChange>
              </w:rPr>
            </w:pPr>
            <w:ins w:id="11807" w:author="Erlie Hasam Morfin Zavalza" w:date="2014-11-22T21:02:00Z">
              <w:r w:rsidRPr="00FE0C5A">
                <w:rPr>
                  <w:rFonts w:ascii="Perpetua" w:hAnsi="Perpetua"/>
                  <w:b/>
                  <w:bCs/>
                  <w:color w:val="000000"/>
                  <w:sz w:val="22"/>
                  <w:szCs w:val="24"/>
                  <w:lang w:val="es-MX" w:eastAsia="es-MX"/>
                  <w:rPrChange w:id="11808" w:author="Erlie Hasam Morfin Zavalza" w:date="2014-11-22T21:02:00Z">
                    <w:rPr>
                      <w:rFonts w:ascii="Perpetua" w:hAnsi="Perpetua"/>
                      <w:b/>
                      <w:bCs/>
                      <w:color w:val="000000"/>
                      <w:szCs w:val="24"/>
                      <w:lang w:val="es-MX" w:eastAsia="es-MX"/>
                    </w:rPr>
                  </w:rPrChange>
                </w:rPr>
                <w:t>Cantidad de Empanadas a Vender</w:t>
              </w:r>
            </w:ins>
          </w:p>
        </w:tc>
        <w:tc>
          <w:tcPr>
            <w:tcW w:w="0" w:type="auto"/>
            <w:tcBorders>
              <w:top w:val="nil"/>
              <w:left w:val="nil"/>
              <w:bottom w:val="single" w:sz="4" w:space="0" w:color="auto"/>
              <w:right w:val="single" w:sz="4" w:space="0" w:color="auto"/>
            </w:tcBorders>
            <w:shd w:val="clear" w:color="000000" w:fill="EFCFCC"/>
            <w:vAlign w:val="center"/>
            <w:hideMark/>
            <w:tcPrChange w:id="11809" w:author="Erlie Hasam Morfin Zavalza" w:date="2014-11-22T21:03:00Z">
              <w:tcPr>
                <w:tcW w:w="1840" w:type="dxa"/>
                <w:gridSpan w:val="3"/>
                <w:tcBorders>
                  <w:top w:val="nil"/>
                  <w:left w:val="nil"/>
                  <w:bottom w:val="single" w:sz="4" w:space="0" w:color="auto"/>
                  <w:right w:val="single" w:sz="4" w:space="0" w:color="auto"/>
                </w:tcBorders>
                <w:shd w:val="clear" w:color="000000" w:fill="EFCFCC"/>
                <w:vAlign w:val="center"/>
                <w:hideMark/>
              </w:tcPr>
            </w:tcPrChange>
          </w:tcPr>
          <w:p w14:paraId="0092A960" w14:textId="77777777" w:rsidR="00FE0C5A" w:rsidRPr="00FE0C5A" w:rsidRDefault="00FE0C5A" w:rsidP="00FE0C5A">
            <w:pPr>
              <w:jc w:val="center"/>
              <w:rPr>
                <w:ins w:id="11810" w:author="Erlie Hasam Morfin Zavalza" w:date="2014-11-22T21:02:00Z"/>
                <w:rFonts w:ascii="Perpetua" w:hAnsi="Perpetua"/>
                <w:b/>
                <w:bCs/>
                <w:color w:val="000000"/>
                <w:sz w:val="22"/>
                <w:szCs w:val="24"/>
                <w:lang w:val="es-MX" w:eastAsia="es-MX"/>
                <w:rPrChange w:id="11811" w:author="Erlie Hasam Morfin Zavalza" w:date="2014-11-22T21:02:00Z">
                  <w:rPr>
                    <w:ins w:id="11812" w:author="Erlie Hasam Morfin Zavalza" w:date="2014-11-22T21:02:00Z"/>
                    <w:rFonts w:ascii="Perpetua" w:hAnsi="Perpetua"/>
                    <w:b/>
                    <w:bCs/>
                    <w:color w:val="000000"/>
                    <w:szCs w:val="24"/>
                    <w:lang w:val="es-MX" w:eastAsia="es-MX"/>
                  </w:rPr>
                </w:rPrChange>
              </w:rPr>
            </w:pPr>
            <w:ins w:id="11813" w:author="Erlie Hasam Morfin Zavalza" w:date="2014-11-22T21:02:00Z">
              <w:r w:rsidRPr="00FE0C5A">
                <w:rPr>
                  <w:rFonts w:ascii="Perpetua" w:hAnsi="Perpetua"/>
                  <w:b/>
                  <w:bCs/>
                  <w:color w:val="000000"/>
                  <w:sz w:val="22"/>
                  <w:szCs w:val="24"/>
                  <w:lang w:val="es-MX" w:eastAsia="es-MX"/>
                  <w:rPrChange w:id="11814" w:author="Erlie Hasam Morfin Zavalza" w:date="2014-11-22T21:02:00Z">
                    <w:rPr>
                      <w:rFonts w:ascii="Perpetua" w:hAnsi="Perpetua"/>
                      <w:b/>
                      <w:bCs/>
                      <w:color w:val="000000"/>
                      <w:szCs w:val="24"/>
                      <w:lang w:val="es-MX" w:eastAsia="es-MX"/>
                    </w:rPr>
                  </w:rPrChange>
                </w:rPr>
                <w:t>Demanda Redondeada</w:t>
              </w:r>
            </w:ins>
          </w:p>
        </w:tc>
        <w:tc>
          <w:tcPr>
            <w:tcW w:w="0" w:type="auto"/>
            <w:tcBorders>
              <w:top w:val="nil"/>
              <w:left w:val="nil"/>
              <w:bottom w:val="single" w:sz="4" w:space="0" w:color="auto"/>
              <w:right w:val="single" w:sz="4" w:space="0" w:color="auto"/>
            </w:tcBorders>
            <w:shd w:val="clear" w:color="000000" w:fill="EFCFCC"/>
            <w:vAlign w:val="center"/>
            <w:hideMark/>
            <w:tcPrChange w:id="11815" w:author="Erlie Hasam Morfin Zavalza" w:date="2014-11-22T21:03:00Z">
              <w:tcPr>
                <w:tcW w:w="1840" w:type="dxa"/>
                <w:gridSpan w:val="2"/>
                <w:tcBorders>
                  <w:top w:val="nil"/>
                  <w:left w:val="nil"/>
                  <w:bottom w:val="single" w:sz="4" w:space="0" w:color="auto"/>
                  <w:right w:val="single" w:sz="4" w:space="0" w:color="auto"/>
                </w:tcBorders>
                <w:shd w:val="clear" w:color="000000" w:fill="EFCFCC"/>
                <w:vAlign w:val="center"/>
                <w:hideMark/>
              </w:tcPr>
            </w:tcPrChange>
          </w:tcPr>
          <w:p w14:paraId="15788372" w14:textId="77777777" w:rsidR="00FE0C5A" w:rsidRPr="00FE0C5A" w:rsidRDefault="00FE0C5A" w:rsidP="00FE0C5A">
            <w:pPr>
              <w:jc w:val="center"/>
              <w:rPr>
                <w:ins w:id="11816" w:author="Erlie Hasam Morfin Zavalza" w:date="2014-11-22T21:02:00Z"/>
                <w:rFonts w:ascii="Perpetua" w:hAnsi="Perpetua"/>
                <w:b/>
                <w:bCs/>
                <w:color w:val="000000"/>
                <w:sz w:val="22"/>
                <w:szCs w:val="24"/>
                <w:lang w:val="es-MX" w:eastAsia="es-MX"/>
                <w:rPrChange w:id="11817" w:author="Erlie Hasam Morfin Zavalza" w:date="2014-11-22T21:02:00Z">
                  <w:rPr>
                    <w:ins w:id="11818" w:author="Erlie Hasam Morfin Zavalza" w:date="2014-11-22T21:02:00Z"/>
                    <w:rFonts w:ascii="Perpetua" w:hAnsi="Perpetua"/>
                    <w:b/>
                    <w:bCs/>
                    <w:color w:val="000000"/>
                    <w:szCs w:val="24"/>
                    <w:lang w:val="es-MX" w:eastAsia="es-MX"/>
                  </w:rPr>
                </w:rPrChange>
              </w:rPr>
            </w:pPr>
            <w:ins w:id="11819" w:author="Erlie Hasam Morfin Zavalza" w:date="2014-11-22T21:02:00Z">
              <w:r w:rsidRPr="00FE0C5A">
                <w:rPr>
                  <w:rFonts w:ascii="Perpetua" w:hAnsi="Perpetua"/>
                  <w:b/>
                  <w:bCs/>
                  <w:color w:val="000000"/>
                  <w:sz w:val="22"/>
                  <w:szCs w:val="24"/>
                  <w:lang w:val="es-MX" w:eastAsia="es-MX"/>
                  <w:rPrChange w:id="11820" w:author="Erlie Hasam Morfin Zavalza" w:date="2014-11-22T21:02:00Z">
                    <w:rPr>
                      <w:rFonts w:ascii="Perpetua" w:hAnsi="Perpetua"/>
                      <w:b/>
                      <w:bCs/>
                      <w:color w:val="000000"/>
                      <w:szCs w:val="24"/>
                      <w:lang w:val="es-MX" w:eastAsia="es-MX"/>
                    </w:rPr>
                  </w:rPrChange>
                </w:rPr>
                <w:t>Cantidad de Empanadas Producidas</w:t>
              </w:r>
            </w:ins>
          </w:p>
        </w:tc>
        <w:tc>
          <w:tcPr>
            <w:tcW w:w="0" w:type="auto"/>
            <w:tcBorders>
              <w:top w:val="nil"/>
              <w:left w:val="nil"/>
              <w:bottom w:val="single" w:sz="4" w:space="0" w:color="auto"/>
              <w:right w:val="single" w:sz="4" w:space="0" w:color="auto"/>
            </w:tcBorders>
            <w:shd w:val="clear" w:color="000000" w:fill="EFCFCC"/>
            <w:vAlign w:val="center"/>
            <w:hideMark/>
            <w:tcPrChange w:id="11821" w:author="Erlie Hasam Morfin Zavalza" w:date="2014-11-22T21:03:00Z">
              <w:tcPr>
                <w:tcW w:w="1840" w:type="dxa"/>
                <w:tcBorders>
                  <w:top w:val="nil"/>
                  <w:left w:val="nil"/>
                  <w:bottom w:val="single" w:sz="4" w:space="0" w:color="auto"/>
                  <w:right w:val="single" w:sz="4" w:space="0" w:color="auto"/>
                </w:tcBorders>
                <w:shd w:val="clear" w:color="000000" w:fill="EFCFCC"/>
                <w:vAlign w:val="center"/>
                <w:hideMark/>
              </w:tcPr>
            </w:tcPrChange>
          </w:tcPr>
          <w:p w14:paraId="4B576F67" w14:textId="77777777" w:rsidR="00FE0C5A" w:rsidRPr="00FE0C5A" w:rsidRDefault="00FE0C5A" w:rsidP="00FE0C5A">
            <w:pPr>
              <w:jc w:val="center"/>
              <w:rPr>
                <w:ins w:id="11822" w:author="Erlie Hasam Morfin Zavalza" w:date="2014-11-22T21:02:00Z"/>
                <w:rFonts w:ascii="Perpetua" w:hAnsi="Perpetua"/>
                <w:b/>
                <w:bCs/>
                <w:color w:val="000000"/>
                <w:sz w:val="22"/>
                <w:szCs w:val="24"/>
                <w:lang w:val="es-MX" w:eastAsia="es-MX"/>
                <w:rPrChange w:id="11823" w:author="Erlie Hasam Morfin Zavalza" w:date="2014-11-22T21:02:00Z">
                  <w:rPr>
                    <w:ins w:id="11824" w:author="Erlie Hasam Morfin Zavalza" w:date="2014-11-22T21:02:00Z"/>
                    <w:rFonts w:ascii="Perpetua" w:hAnsi="Perpetua"/>
                    <w:b/>
                    <w:bCs/>
                    <w:color w:val="000000"/>
                    <w:szCs w:val="24"/>
                    <w:lang w:val="es-MX" w:eastAsia="es-MX"/>
                  </w:rPr>
                </w:rPrChange>
              </w:rPr>
            </w:pPr>
            <w:ins w:id="11825" w:author="Erlie Hasam Morfin Zavalza" w:date="2014-11-22T21:02:00Z">
              <w:r w:rsidRPr="00FE0C5A">
                <w:rPr>
                  <w:rFonts w:ascii="Perpetua" w:hAnsi="Perpetua"/>
                  <w:b/>
                  <w:bCs/>
                  <w:color w:val="000000"/>
                  <w:sz w:val="22"/>
                  <w:szCs w:val="24"/>
                  <w:lang w:val="es-MX" w:eastAsia="es-MX"/>
                  <w:rPrChange w:id="11826" w:author="Erlie Hasam Morfin Zavalza" w:date="2014-11-22T21:02:00Z">
                    <w:rPr>
                      <w:rFonts w:ascii="Perpetua" w:hAnsi="Perpetua"/>
                      <w:b/>
                      <w:bCs/>
                      <w:color w:val="000000"/>
                      <w:szCs w:val="24"/>
                      <w:lang w:val="es-MX" w:eastAsia="es-MX"/>
                    </w:rPr>
                  </w:rPrChange>
                </w:rPr>
                <w:t>Oferta Redondeada</w:t>
              </w:r>
            </w:ins>
          </w:p>
        </w:tc>
        <w:tc>
          <w:tcPr>
            <w:tcW w:w="1569" w:type="dxa"/>
            <w:tcBorders>
              <w:top w:val="nil"/>
              <w:left w:val="nil"/>
              <w:bottom w:val="single" w:sz="4" w:space="0" w:color="auto"/>
              <w:right w:val="single" w:sz="4" w:space="0" w:color="auto"/>
            </w:tcBorders>
            <w:shd w:val="clear" w:color="000000" w:fill="EFCFCC"/>
            <w:vAlign w:val="center"/>
            <w:hideMark/>
            <w:tcPrChange w:id="11827" w:author="Erlie Hasam Morfin Zavalza" w:date="2014-11-22T21:03:00Z">
              <w:tcPr>
                <w:tcW w:w="2440" w:type="dxa"/>
                <w:tcBorders>
                  <w:top w:val="nil"/>
                  <w:left w:val="nil"/>
                  <w:bottom w:val="single" w:sz="4" w:space="0" w:color="auto"/>
                  <w:right w:val="single" w:sz="4" w:space="0" w:color="auto"/>
                </w:tcBorders>
                <w:shd w:val="clear" w:color="000000" w:fill="EFCFCC"/>
                <w:vAlign w:val="center"/>
                <w:hideMark/>
              </w:tcPr>
            </w:tcPrChange>
          </w:tcPr>
          <w:p w14:paraId="7459903A" w14:textId="77777777" w:rsidR="00FE0C5A" w:rsidRPr="00FE0C5A" w:rsidRDefault="00FE0C5A" w:rsidP="00FE0C5A">
            <w:pPr>
              <w:jc w:val="center"/>
              <w:rPr>
                <w:ins w:id="11828" w:author="Erlie Hasam Morfin Zavalza" w:date="2014-11-22T21:02:00Z"/>
                <w:b/>
                <w:bCs/>
                <w:color w:val="000000"/>
                <w:sz w:val="22"/>
                <w:szCs w:val="32"/>
                <w:lang w:val="es-MX" w:eastAsia="es-MX"/>
                <w:rPrChange w:id="11829" w:author="Erlie Hasam Morfin Zavalza" w:date="2014-11-22T21:02:00Z">
                  <w:rPr>
                    <w:ins w:id="11830" w:author="Erlie Hasam Morfin Zavalza" w:date="2014-11-22T21:02:00Z"/>
                    <w:b/>
                    <w:bCs/>
                    <w:color w:val="000000"/>
                    <w:sz w:val="32"/>
                    <w:szCs w:val="32"/>
                    <w:lang w:val="es-MX" w:eastAsia="es-MX"/>
                  </w:rPr>
                </w:rPrChange>
              </w:rPr>
            </w:pPr>
            <w:ins w:id="11831" w:author="Erlie Hasam Morfin Zavalza" w:date="2014-11-22T21:02:00Z">
              <w:r w:rsidRPr="00FE0C5A">
                <w:rPr>
                  <w:b/>
                  <w:bCs/>
                  <w:color w:val="000000"/>
                  <w:sz w:val="22"/>
                  <w:szCs w:val="32"/>
                  <w:lang w:val="es-MX" w:eastAsia="es-MX"/>
                  <w:rPrChange w:id="11832" w:author="Erlie Hasam Morfin Zavalza" w:date="2014-11-22T21:02:00Z">
                    <w:rPr>
                      <w:b/>
                      <w:bCs/>
                      <w:color w:val="000000"/>
                      <w:sz w:val="32"/>
                      <w:szCs w:val="32"/>
                      <w:lang w:val="es-MX" w:eastAsia="es-MX"/>
                    </w:rPr>
                  </w:rPrChange>
                </w:rPr>
                <w:t>Ingreso Total</w:t>
              </w:r>
            </w:ins>
          </w:p>
        </w:tc>
      </w:tr>
      <w:tr w:rsidR="00FE0C5A" w:rsidRPr="00FE0C5A" w14:paraId="0C23FB64" w14:textId="77777777" w:rsidTr="00FE0C5A">
        <w:trPr>
          <w:trHeight w:val="207"/>
          <w:ins w:id="11833" w:author="Erlie Hasam Morfin Zavalza" w:date="2014-11-22T21:02:00Z"/>
          <w:trPrChange w:id="11834"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835"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14A7032E" w14:textId="2F2E94BF" w:rsidR="00FE0C5A" w:rsidRPr="00FE0C5A" w:rsidRDefault="00FE0C5A" w:rsidP="00FE0C5A">
            <w:pPr>
              <w:jc w:val="left"/>
              <w:rPr>
                <w:ins w:id="11836" w:author="Erlie Hasam Morfin Zavalza" w:date="2014-11-22T21:02:00Z"/>
                <w:rFonts w:ascii="Perpetua" w:hAnsi="Perpetua"/>
                <w:color w:val="000000"/>
                <w:sz w:val="22"/>
                <w:szCs w:val="36"/>
                <w:lang w:val="es-MX" w:eastAsia="es-MX"/>
                <w:rPrChange w:id="11837" w:author="Erlie Hasam Morfin Zavalza" w:date="2014-11-22T21:02:00Z">
                  <w:rPr>
                    <w:ins w:id="11838" w:author="Erlie Hasam Morfin Zavalza" w:date="2014-11-22T21:02:00Z"/>
                    <w:rFonts w:ascii="Perpetua" w:hAnsi="Perpetua"/>
                    <w:color w:val="000000"/>
                    <w:sz w:val="36"/>
                    <w:szCs w:val="36"/>
                    <w:lang w:val="es-MX" w:eastAsia="es-MX"/>
                  </w:rPr>
                </w:rPrChange>
              </w:rPr>
            </w:pPr>
            <w:ins w:id="11839" w:author="Erlie Hasam Morfin Zavalza" w:date="2014-11-22T21:03:00Z">
              <w:r>
                <w:rPr>
                  <w:rFonts w:ascii="Perpetua" w:hAnsi="Perpetua"/>
                  <w:color w:val="000000"/>
                  <w:sz w:val="22"/>
                  <w:szCs w:val="36"/>
                  <w:lang w:val="es-MX" w:eastAsia="es-MX"/>
                </w:rPr>
                <w:t>Enero</w:t>
              </w:r>
            </w:ins>
          </w:p>
        </w:tc>
        <w:tc>
          <w:tcPr>
            <w:tcW w:w="0" w:type="auto"/>
            <w:tcBorders>
              <w:top w:val="nil"/>
              <w:left w:val="nil"/>
              <w:bottom w:val="single" w:sz="4" w:space="0" w:color="auto"/>
              <w:right w:val="single" w:sz="4" w:space="0" w:color="auto"/>
            </w:tcBorders>
            <w:shd w:val="clear" w:color="000000" w:fill="FCD5B4"/>
            <w:vAlign w:val="center"/>
            <w:hideMark/>
            <w:tcPrChange w:id="11840"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6631C54A" w14:textId="77777777" w:rsidR="00FE0C5A" w:rsidRPr="00FE0C5A" w:rsidRDefault="00FE0C5A" w:rsidP="00FE0C5A">
            <w:pPr>
              <w:jc w:val="left"/>
              <w:rPr>
                <w:ins w:id="11841" w:author="Erlie Hasam Morfin Zavalza" w:date="2014-11-22T21:02:00Z"/>
                <w:rFonts w:ascii="Perpetua" w:hAnsi="Perpetua"/>
                <w:color w:val="000000"/>
                <w:sz w:val="22"/>
                <w:szCs w:val="36"/>
                <w:lang w:val="es-MX" w:eastAsia="es-MX"/>
                <w:rPrChange w:id="11842" w:author="Erlie Hasam Morfin Zavalza" w:date="2014-11-22T21:02:00Z">
                  <w:rPr>
                    <w:ins w:id="11843" w:author="Erlie Hasam Morfin Zavalza" w:date="2014-11-22T21:02:00Z"/>
                    <w:rFonts w:ascii="Perpetua" w:hAnsi="Perpetua"/>
                    <w:color w:val="000000"/>
                    <w:sz w:val="36"/>
                    <w:szCs w:val="36"/>
                    <w:lang w:val="es-MX" w:eastAsia="es-MX"/>
                  </w:rPr>
                </w:rPrChange>
              </w:rPr>
            </w:pPr>
            <w:ins w:id="11844" w:author="Erlie Hasam Morfin Zavalza" w:date="2014-11-22T21:02:00Z">
              <w:r w:rsidRPr="00FE0C5A">
                <w:rPr>
                  <w:rFonts w:ascii="Perpetua" w:hAnsi="Perpetua"/>
                  <w:color w:val="000000"/>
                  <w:sz w:val="22"/>
                  <w:szCs w:val="36"/>
                  <w:lang w:val="es-MX" w:eastAsia="es-MX"/>
                  <w:rPrChange w:id="11845"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846"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1E6A8FF6" w14:textId="77777777" w:rsidR="00FE0C5A" w:rsidRPr="00FE0C5A" w:rsidRDefault="00FE0C5A" w:rsidP="00FE0C5A">
            <w:pPr>
              <w:jc w:val="left"/>
              <w:rPr>
                <w:ins w:id="11847" w:author="Erlie Hasam Morfin Zavalza" w:date="2014-11-22T21:02:00Z"/>
                <w:rFonts w:ascii="Perpetua" w:hAnsi="Perpetua"/>
                <w:color w:val="000000"/>
                <w:sz w:val="22"/>
                <w:szCs w:val="36"/>
                <w:lang w:val="es-MX" w:eastAsia="es-MX"/>
                <w:rPrChange w:id="11848" w:author="Erlie Hasam Morfin Zavalza" w:date="2014-11-22T21:02:00Z">
                  <w:rPr>
                    <w:ins w:id="11849" w:author="Erlie Hasam Morfin Zavalza" w:date="2014-11-22T21:02:00Z"/>
                    <w:rFonts w:ascii="Perpetua" w:hAnsi="Perpetua"/>
                    <w:color w:val="000000"/>
                    <w:sz w:val="36"/>
                    <w:szCs w:val="36"/>
                    <w:lang w:val="es-MX" w:eastAsia="es-MX"/>
                  </w:rPr>
                </w:rPrChange>
              </w:rPr>
            </w:pPr>
            <w:ins w:id="11850" w:author="Erlie Hasam Morfin Zavalza" w:date="2014-11-22T21:02:00Z">
              <w:r w:rsidRPr="00FE0C5A">
                <w:rPr>
                  <w:rFonts w:ascii="Perpetua" w:hAnsi="Perpetua"/>
                  <w:color w:val="000000"/>
                  <w:sz w:val="22"/>
                  <w:szCs w:val="36"/>
                  <w:lang w:val="es-MX" w:eastAsia="es-MX"/>
                  <w:rPrChange w:id="11851" w:author="Erlie Hasam Morfin Zavalza" w:date="2014-11-22T21:02:00Z">
                    <w:rPr>
                      <w:rFonts w:ascii="Perpetua" w:hAnsi="Perpetua"/>
                      <w:color w:val="000000"/>
                      <w:sz w:val="36"/>
                      <w:szCs w:val="36"/>
                      <w:lang w:val="es-MX" w:eastAsia="es-MX"/>
                    </w:rPr>
                  </w:rPrChange>
                </w:rPr>
                <w:t>986.7</w:t>
              </w:r>
            </w:ins>
          </w:p>
        </w:tc>
        <w:tc>
          <w:tcPr>
            <w:tcW w:w="0" w:type="auto"/>
            <w:tcBorders>
              <w:top w:val="nil"/>
              <w:left w:val="nil"/>
              <w:bottom w:val="single" w:sz="4" w:space="0" w:color="auto"/>
              <w:right w:val="single" w:sz="4" w:space="0" w:color="auto"/>
            </w:tcBorders>
            <w:shd w:val="clear" w:color="000000" w:fill="FABF8F"/>
            <w:vAlign w:val="center"/>
            <w:hideMark/>
            <w:tcPrChange w:id="11852"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79218F4E" w14:textId="77777777" w:rsidR="00FE0C5A" w:rsidRPr="00FE0C5A" w:rsidRDefault="00FE0C5A" w:rsidP="00FE0C5A">
            <w:pPr>
              <w:jc w:val="left"/>
              <w:rPr>
                <w:ins w:id="11853" w:author="Erlie Hasam Morfin Zavalza" w:date="2014-11-22T21:02:00Z"/>
                <w:rFonts w:ascii="Perpetua" w:hAnsi="Perpetua"/>
                <w:color w:val="000000"/>
                <w:sz w:val="22"/>
                <w:szCs w:val="36"/>
                <w:lang w:val="es-MX" w:eastAsia="es-MX"/>
                <w:rPrChange w:id="11854" w:author="Erlie Hasam Morfin Zavalza" w:date="2014-11-22T21:02:00Z">
                  <w:rPr>
                    <w:ins w:id="11855" w:author="Erlie Hasam Morfin Zavalza" w:date="2014-11-22T21:02:00Z"/>
                    <w:rFonts w:ascii="Perpetua" w:hAnsi="Perpetua"/>
                    <w:color w:val="000000"/>
                    <w:sz w:val="36"/>
                    <w:szCs w:val="36"/>
                    <w:lang w:val="es-MX" w:eastAsia="es-MX"/>
                  </w:rPr>
                </w:rPrChange>
              </w:rPr>
            </w:pPr>
            <w:ins w:id="11856" w:author="Erlie Hasam Morfin Zavalza" w:date="2014-11-22T21:02:00Z">
              <w:r w:rsidRPr="00FE0C5A">
                <w:rPr>
                  <w:rFonts w:ascii="Perpetua" w:hAnsi="Perpetua"/>
                  <w:color w:val="000000"/>
                  <w:sz w:val="22"/>
                  <w:szCs w:val="36"/>
                  <w:lang w:val="es-MX" w:eastAsia="es-MX"/>
                  <w:rPrChange w:id="11857" w:author="Erlie Hasam Morfin Zavalza" w:date="2014-11-22T21:02:00Z">
                    <w:rPr>
                      <w:rFonts w:ascii="Perpetua" w:hAnsi="Perpetua"/>
                      <w:color w:val="000000"/>
                      <w:sz w:val="36"/>
                      <w:szCs w:val="36"/>
                      <w:lang w:val="es-MX" w:eastAsia="es-MX"/>
                    </w:rPr>
                  </w:rPrChange>
                </w:rPr>
                <w:t>987</w:t>
              </w:r>
            </w:ins>
          </w:p>
        </w:tc>
        <w:tc>
          <w:tcPr>
            <w:tcW w:w="0" w:type="auto"/>
            <w:tcBorders>
              <w:top w:val="nil"/>
              <w:left w:val="nil"/>
              <w:bottom w:val="single" w:sz="4" w:space="0" w:color="auto"/>
              <w:right w:val="single" w:sz="4" w:space="0" w:color="auto"/>
            </w:tcBorders>
            <w:shd w:val="clear" w:color="000000" w:fill="FCD5B4"/>
            <w:vAlign w:val="center"/>
            <w:hideMark/>
            <w:tcPrChange w:id="11858"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1783935B" w14:textId="77777777" w:rsidR="00FE0C5A" w:rsidRPr="00FE0C5A" w:rsidRDefault="00FE0C5A" w:rsidP="00FE0C5A">
            <w:pPr>
              <w:jc w:val="left"/>
              <w:rPr>
                <w:ins w:id="11859" w:author="Erlie Hasam Morfin Zavalza" w:date="2014-11-22T21:02:00Z"/>
                <w:rFonts w:ascii="Perpetua" w:hAnsi="Perpetua"/>
                <w:color w:val="000000"/>
                <w:sz w:val="22"/>
                <w:szCs w:val="36"/>
                <w:lang w:val="es-MX" w:eastAsia="es-MX"/>
                <w:rPrChange w:id="11860" w:author="Erlie Hasam Morfin Zavalza" w:date="2014-11-22T21:02:00Z">
                  <w:rPr>
                    <w:ins w:id="11861" w:author="Erlie Hasam Morfin Zavalza" w:date="2014-11-22T21:02:00Z"/>
                    <w:rFonts w:ascii="Perpetua" w:hAnsi="Perpetua"/>
                    <w:color w:val="000000"/>
                    <w:sz w:val="36"/>
                    <w:szCs w:val="36"/>
                    <w:lang w:val="es-MX" w:eastAsia="es-MX"/>
                  </w:rPr>
                </w:rPrChange>
              </w:rPr>
            </w:pPr>
            <w:ins w:id="11862" w:author="Erlie Hasam Morfin Zavalza" w:date="2014-11-22T21:02:00Z">
              <w:r w:rsidRPr="00FE0C5A">
                <w:rPr>
                  <w:rFonts w:ascii="Perpetua" w:hAnsi="Perpetua"/>
                  <w:color w:val="000000"/>
                  <w:sz w:val="22"/>
                  <w:szCs w:val="36"/>
                  <w:lang w:val="es-MX" w:eastAsia="es-MX"/>
                  <w:rPrChange w:id="11863" w:author="Erlie Hasam Morfin Zavalza" w:date="2014-11-22T21:02:00Z">
                    <w:rPr>
                      <w:rFonts w:ascii="Perpetua" w:hAnsi="Perpetua"/>
                      <w:color w:val="000000"/>
                      <w:sz w:val="36"/>
                      <w:szCs w:val="36"/>
                      <w:lang w:val="es-MX" w:eastAsia="es-MX"/>
                    </w:rPr>
                  </w:rPrChange>
                </w:rPr>
                <w:t>1017.06</w:t>
              </w:r>
            </w:ins>
          </w:p>
        </w:tc>
        <w:tc>
          <w:tcPr>
            <w:tcW w:w="0" w:type="auto"/>
            <w:tcBorders>
              <w:top w:val="nil"/>
              <w:left w:val="nil"/>
              <w:bottom w:val="single" w:sz="4" w:space="0" w:color="auto"/>
              <w:right w:val="single" w:sz="4" w:space="0" w:color="auto"/>
            </w:tcBorders>
            <w:shd w:val="clear" w:color="000000" w:fill="FABF8F"/>
            <w:vAlign w:val="center"/>
            <w:hideMark/>
            <w:tcPrChange w:id="11864"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2DB8D2D1" w14:textId="77777777" w:rsidR="00FE0C5A" w:rsidRPr="00FE0C5A" w:rsidRDefault="00FE0C5A" w:rsidP="00FE0C5A">
            <w:pPr>
              <w:jc w:val="left"/>
              <w:rPr>
                <w:ins w:id="11865" w:author="Erlie Hasam Morfin Zavalza" w:date="2014-11-22T21:02:00Z"/>
                <w:rFonts w:ascii="Perpetua" w:hAnsi="Perpetua"/>
                <w:color w:val="000000"/>
                <w:sz w:val="22"/>
                <w:szCs w:val="36"/>
                <w:lang w:val="es-MX" w:eastAsia="es-MX"/>
                <w:rPrChange w:id="11866" w:author="Erlie Hasam Morfin Zavalza" w:date="2014-11-22T21:02:00Z">
                  <w:rPr>
                    <w:ins w:id="11867" w:author="Erlie Hasam Morfin Zavalza" w:date="2014-11-22T21:02:00Z"/>
                    <w:rFonts w:ascii="Perpetua" w:hAnsi="Perpetua"/>
                    <w:color w:val="000000"/>
                    <w:sz w:val="36"/>
                    <w:szCs w:val="36"/>
                    <w:lang w:val="es-MX" w:eastAsia="es-MX"/>
                  </w:rPr>
                </w:rPrChange>
              </w:rPr>
            </w:pPr>
            <w:ins w:id="11868" w:author="Erlie Hasam Morfin Zavalza" w:date="2014-11-22T21:02:00Z">
              <w:r w:rsidRPr="00FE0C5A">
                <w:rPr>
                  <w:rFonts w:ascii="Perpetua" w:hAnsi="Perpetua"/>
                  <w:color w:val="000000"/>
                  <w:sz w:val="22"/>
                  <w:szCs w:val="36"/>
                  <w:lang w:val="es-MX" w:eastAsia="es-MX"/>
                  <w:rPrChange w:id="11869" w:author="Erlie Hasam Morfin Zavalza" w:date="2014-11-22T21:02:00Z">
                    <w:rPr>
                      <w:rFonts w:ascii="Perpetua" w:hAnsi="Perpetua"/>
                      <w:color w:val="000000"/>
                      <w:sz w:val="36"/>
                      <w:szCs w:val="36"/>
                      <w:lang w:val="es-MX" w:eastAsia="es-MX"/>
                    </w:rPr>
                  </w:rPrChange>
                </w:rPr>
                <w:t>1017</w:t>
              </w:r>
            </w:ins>
          </w:p>
        </w:tc>
        <w:tc>
          <w:tcPr>
            <w:tcW w:w="1569" w:type="dxa"/>
            <w:tcBorders>
              <w:top w:val="nil"/>
              <w:left w:val="nil"/>
              <w:bottom w:val="single" w:sz="4" w:space="0" w:color="auto"/>
              <w:right w:val="single" w:sz="4" w:space="0" w:color="auto"/>
            </w:tcBorders>
            <w:shd w:val="clear" w:color="000000" w:fill="FCD5B4"/>
            <w:vAlign w:val="center"/>
            <w:hideMark/>
            <w:tcPrChange w:id="11870"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267C5DB7" w14:textId="77777777" w:rsidR="00FE0C5A" w:rsidRPr="00FE0C5A" w:rsidRDefault="00FE0C5A" w:rsidP="00FE0C5A">
            <w:pPr>
              <w:jc w:val="center"/>
              <w:rPr>
                <w:ins w:id="11871" w:author="Erlie Hasam Morfin Zavalza" w:date="2014-11-22T21:02:00Z"/>
                <w:rFonts w:ascii="Perpetua" w:hAnsi="Perpetua"/>
                <w:sz w:val="22"/>
                <w:szCs w:val="36"/>
                <w:lang w:val="es-MX" w:eastAsia="es-MX"/>
                <w:rPrChange w:id="11872" w:author="Erlie Hasam Morfin Zavalza" w:date="2014-11-22T21:02:00Z">
                  <w:rPr>
                    <w:ins w:id="11873" w:author="Erlie Hasam Morfin Zavalza" w:date="2014-11-22T21:02:00Z"/>
                    <w:rFonts w:ascii="Perpetua" w:hAnsi="Perpetua"/>
                    <w:sz w:val="36"/>
                    <w:szCs w:val="36"/>
                    <w:lang w:val="es-MX" w:eastAsia="es-MX"/>
                  </w:rPr>
                </w:rPrChange>
              </w:rPr>
            </w:pPr>
            <w:ins w:id="11874" w:author="Erlie Hasam Morfin Zavalza" w:date="2014-11-22T21:02:00Z">
              <w:r w:rsidRPr="00FE0C5A">
                <w:rPr>
                  <w:rFonts w:ascii="Perpetua" w:hAnsi="Perpetua"/>
                  <w:sz w:val="22"/>
                  <w:szCs w:val="36"/>
                  <w:lang w:val="es-MX" w:eastAsia="es-MX"/>
                  <w:rPrChange w:id="11875" w:author="Erlie Hasam Morfin Zavalza" w:date="2014-11-22T21:02:00Z">
                    <w:rPr>
                      <w:rFonts w:ascii="Perpetua" w:hAnsi="Perpetua"/>
                      <w:sz w:val="36"/>
                      <w:szCs w:val="36"/>
                      <w:lang w:val="es-MX" w:eastAsia="es-MX"/>
                    </w:rPr>
                  </w:rPrChange>
                </w:rPr>
                <w:t xml:space="preserve"> $   1,480,500.00 </w:t>
              </w:r>
            </w:ins>
          </w:p>
        </w:tc>
      </w:tr>
      <w:tr w:rsidR="00FE0C5A" w:rsidRPr="00FE0C5A" w14:paraId="586F5371" w14:textId="77777777" w:rsidTr="00FE0C5A">
        <w:trPr>
          <w:trHeight w:val="282"/>
          <w:ins w:id="11876" w:author="Erlie Hasam Morfin Zavalza" w:date="2014-11-22T21:02:00Z"/>
          <w:trPrChange w:id="11877"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878"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5B6FF0DC" w14:textId="7B086647" w:rsidR="00FE0C5A" w:rsidRPr="00FE0C5A" w:rsidRDefault="00FE0C5A" w:rsidP="00FE0C5A">
            <w:pPr>
              <w:jc w:val="left"/>
              <w:rPr>
                <w:ins w:id="11879" w:author="Erlie Hasam Morfin Zavalza" w:date="2014-11-22T21:02:00Z"/>
                <w:rFonts w:ascii="Perpetua" w:hAnsi="Perpetua"/>
                <w:color w:val="000000"/>
                <w:sz w:val="22"/>
                <w:szCs w:val="36"/>
                <w:lang w:val="es-MX" w:eastAsia="es-MX"/>
                <w:rPrChange w:id="11880" w:author="Erlie Hasam Morfin Zavalza" w:date="2014-11-22T21:02:00Z">
                  <w:rPr>
                    <w:ins w:id="11881" w:author="Erlie Hasam Morfin Zavalza" w:date="2014-11-22T21:02:00Z"/>
                    <w:rFonts w:ascii="Perpetua" w:hAnsi="Perpetua"/>
                    <w:color w:val="000000"/>
                    <w:sz w:val="36"/>
                    <w:szCs w:val="36"/>
                    <w:lang w:val="es-MX" w:eastAsia="es-MX"/>
                  </w:rPr>
                </w:rPrChange>
              </w:rPr>
            </w:pPr>
            <w:ins w:id="11882" w:author="Erlie Hasam Morfin Zavalza" w:date="2014-11-22T21:03:00Z">
              <w:r>
                <w:rPr>
                  <w:rFonts w:ascii="Perpetua" w:hAnsi="Perpetua"/>
                  <w:color w:val="000000"/>
                  <w:sz w:val="22"/>
                  <w:szCs w:val="36"/>
                  <w:lang w:val="es-MX" w:eastAsia="es-MX"/>
                </w:rPr>
                <w:t>Febrero</w:t>
              </w:r>
            </w:ins>
          </w:p>
        </w:tc>
        <w:tc>
          <w:tcPr>
            <w:tcW w:w="0" w:type="auto"/>
            <w:tcBorders>
              <w:top w:val="nil"/>
              <w:left w:val="nil"/>
              <w:bottom w:val="single" w:sz="4" w:space="0" w:color="auto"/>
              <w:right w:val="single" w:sz="4" w:space="0" w:color="auto"/>
            </w:tcBorders>
            <w:shd w:val="clear" w:color="000000" w:fill="FCD5B4"/>
            <w:vAlign w:val="center"/>
            <w:hideMark/>
            <w:tcPrChange w:id="11883"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70781756" w14:textId="77777777" w:rsidR="00FE0C5A" w:rsidRPr="00FE0C5A" w:rsidRDefault="00FE0C5A" w:rsidP="00FE0C5A">
            <w:pPr>
              <w:jc w:val="left"/>
              <w:rPr>
                <w:ins w:id="11884" w:author="Erlie Hasam Morfin Zavalza" w:date="2014-11-22T21:02:00Z"/>
                <w:rFonts w:ascii="Perpetua" w:hAnsi="Perpetua"/>
                <w:color w:val="000000"/>
                <w:sz w:val="22"/>
                <w:szCs w:val="36"/>
                <w:lang w:val="es-MX" w:eastAsia="es-MX"/>
                <w:rPrChange w:id="11885" w:author="Erlie Hasam Morfin Zavalza" w:date="2014-11-22T21:02:00Z">
                  <w:rPr>
                    <w:ins w:id="11886" w:author="Erlie Hasam Morfin Zavalza" w:date="2014-11-22T21:02:00Z"/>
                    <w:rFonts w:ascii="Perpetua" w:hAnsi="Perpetua"/>
                    <w:color w:val="000000"/>
                    <w:sz w:val="36"/>
                    <w:szCs w:val="36"/>
                    <w:lang w:val="es-MX" w:eastAsia="es-MX"/>
                  </w:rPr>
                </w:rPrChange>
              </w:rPr>
            </w:pPr>
            <w:ins w:id="11887" w:author="Erlie Hasam Morfin Zavalza" w:date="2014-11-22T21:02:00Z">
              <w:r w:rsidRPr="00FE0C5A">
                <w:rPr>
                  <w:rFonts w:ascii="Perpetua" w:hAnsi="Perpetua"/>
                  <w:color w:val="000000"/>
                  <w:sz w:val="22"/>
                  <w:szCs w:val="36"/>
                  <w:lang w:val="es-MX" w:eastAsia="es-MX"/>
                  <w:rPrChange w:id="11888"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889"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4A244244" w14:textId="77777777" w:rsidR="00FE0C5A" w:rsidRPr="00FE0C5A" w:rsidRDefault="00FE0C5A" w:rsidP="00FE0C5A">
            <w:pPr>
              <w:jc w:val="left"/>
              <w:rPr>
                <w:ins w:id="11890" w:author="Erlie Hasam Morfin Zavalza" w:date="2014-11-22T21:02:00Z"/>
                <w:rFonts w:ascii="Perpetua" w:hAnsi="Perpetua"/>
                <w:color w:val="000000"/>
                <w:sz w:val="22"/>
                <w:szCs w:val="36"/>
                <w:lang w:val="es-MX" w:eastAsia="es-MX"/>
                <w:rPrChange w:id="11891" w:author="Erlie Hasam Morfin Zavalza" w:date="2014-11-22T21:02:00Z">
                  <w:rPr>
                    <w:ins w:id="11892" w:author="Erlie Hasam Morfin Zavalza" w:date="2014-11-22T21:02:00Z"/>
                    <w:rFonts w:ascii="Perpetua" w:hAnsi="Perpetua"/>
                    <w:color w:val="000000"/>
                    <w:sz w:val="36"/>
                    <w:szCs w:val="36"/>
                    <w:lang w:val="es-MX" w:eastAsia="es-MX"/>
                  </w:rPr>
                </w:rPrChange>
              </w:rPr>
            </w:pPr>
            <w:ins w:id="11893" w:author="Erlie Hasam Morfin Zavalza" w:date="2014-11-22T21:02:00Z">
              <w:r w:rsidRPr="00FE0C5A">
                <w:rPr>
                  <w:rFonts w:ascii="Perpetua" w:hAnsi="Perpetua"/>
                  <w:color w:val="000000"/>
                  <w:sz w:val="22"/>
                  <w:szCs w:val="36"/>
                  <w:lang w:val="es-MX" w:eastAsia="es-MX"/>
                  <w:rPrChange w:id="11894" w:author="Erlie Hasam Morfin Zavalza" w:date="2014-11-22T21:02:00Z">
                    <w:rPr>
                      <w:rFonts w:ascii="Perpetua" w:hAnsi="Perpetua"/>
                      <w:color w:val="000000"/>
                      <w:sz w:val="36"/>
                      <w:szCs w:val="36"/>
                      <w:lang w:val="es-MX" w:eastAsia="es-MX"/>
                    </w:rPr>
                  </w:rPrChange>
                </w:rPr>
                <w:t>1138.5</w:t>
              </w:r>
            </w:ins>
          </w:p>
        </w:tc>
        <w:tc>
          <w:tcPr>
            <w:tcW w:w="0" w:type="auto"/>
            <w:tcBorders>
              <w:top w:val="nil"/>
              <w:left w:val="nil"/>
              <w:bottom w:val="single" w:sz="4" w:space="0" w:color="auto"/>
              <w:right w:val="single" w:sz="4" w:space="0" w:color="auto"/>
            </w:tcBorders>
            <w:shd w:val="clear" w:color="000000" w:fill="FABF8F"/>
            <w:vAlign w:val="center"/>
            <w:hideMark/>
            <w:tcPrChange w:id="11895"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6C0F06A3" w14:textId="77777777" w:rsidR="00FE0C5A" w:rsidRPr="00FE0C5A" w:rsidRDefault="00FE0C5A" w:rsidP="00FE0C5A">
            <w:pPr>
              <w:jc w:val="left"/>
              <w:rPr>
                <w:ins w:id="11896" w:author="Erlie Hasam Morfin Zavalza" w:date="2014-11-22T21:02:00Z"/>
                <w:rFonts w:ascii="Perpetua" w:hAnsi="Perpetua"/>
                <w:color w:val="000000"/>
                <w:sz w:val="22"/>
                <w:szCs w:val="36"/>
                <w:lang w:val="es-MX" w:eastAsia="es-MX"/>
                <w:rPrChange w:id="11897" w:author="Erlie Hasam Morfin Zavalza" w:date="2014-11-22T21:02:00Z">
                  <w:rPr>
                    <w:ins w:id="11898" w:author="Erlie Hasam Morfin Zavalza" w:date="2014-11-22T21:02:00Z"/>
                    <w:rFonts w:ascii="Perpetua" w:hAnsi="Perpetua"/>
                    <w:color w:val="000000"/>
                    <w:sz w:val="36"/>
                    <w:szCs w:val="36"/>
                    <w:lang w:val="es-MX" w:eastAsia="es-MX"/>
                  </w:rPr>
                </w:rPrChange>
              </w:rPr>
            </w:pPr>
            <w:ins w:id="11899" w:author="Erlie Hasam Morfin Zavalza" w:date="2014-11-22T21:02:00Z">
              <w:r w:rsidRPr="00FE0C5A">
                <w:rPr>
                  <w:rFonts w:ascii="Perpetua" w:hAnsi="Perpetua"/>
                  <w:color w:val="000000"/>
                  <w:sz w:val="22"/>
                  <w:szCs w:val="36"/>
                  <w:lang w:val="es-MX" w:eastAsia="es-MX"/>
                  <w:rPrChange w:id="11900" w:author="Erlie Hasam Morfin Zavalza" w:date="2014-11-22T21:02:00Z">
                    <w:rPr>
                      <w:rFonts w:ascii="Perpetua" w:hAnsi="Perpetua"/>
                      <w:color w:val="000000"/>
                      <w:sz w:val="36"/>
                      <w:szCs w:val="36"/>
                      <w:lang w:val="es-MX" w:eastAsia="es-MX"/>
                    </w:rPr>
                  </w:rPrChange>
                </w:rPr>
                <w:t>1139</w:t>
              </w:r>
            </w:ins>
          </w:p>
        </w:tc>
        <w:tc>
          <w:tcPr>
            <w:tcW w:w="0" w:type="auto"/>
            <w:tcBorders>
              <w:top w:val="nil"/>
              <w:left w:val="nil"/>
              <w:bottom w:val="single" w:sz="4" w:space="0" w:color="auto"/>
              <w:right w:val="single" w:sz="4" w:space="0" w:color="auto"/>
            </w:tcBorders>
            <w:shd w:val="clear" w:color="000000" w:fill="FCD5B4"/>
            <w:vAlign w:val="center"/>
            <w:hideMark/>
            <w:tcPrChange w:id="11901"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177E968D" w14:textId="77777777" w:rsidR="00FE0C5A" w:rsidRPr="00FE0C5A" w:rsidRDefault="00FE0C5A" w:rsidP="00FE0C5A">
            <w:pPr>
              <w:jc w:val="left"/>
              <w:rPr>
                <w:ins w:id="11902" w:author="Erlie Hasam Morfin Zavalza" w:date="2014-11-22T21:02:00Z"/>
                <w:rFonts w:ascii="Perpetua" w:hAnsi="Perpetua"/>
                <w:color w:val="000000"/>
                <w:sz w:val="22"/>
                <w:szCs w:val="36"/>
                <w:lang w:val="es-MX" w:eastAsia="es-MX"/>
                <w:rPrChange w:id="11903" w:author="Erlie Hasam Morfin Zavalza" w:date="2014-11-22T21:02:00Z">
                  <w:rPr>
                    <w:ins w:id="11904" w:author="Erlie Hasam Morfin Zavalza" w:date="2014-11-22T21:02:00Z"/>
                    <w:rFonts w:ascii="Perpetua" w:hAnsi="Perpetua"/>
                    <w:color w:val="000000"/>
                    <w:sz w:val="36"/>
                    <w:szCs w:val="36"/>
                    <w:lang w:val="es-MX" w:eastAsia="es-MX"/>
                  </w:rPr>
                </w:rPrChange>
              </w:rPr>
            </w:pPr>
            <w:ins w:id="11905" w:author="Erlie Hasam Morfin Zavalza" w:date="2014-11-22T21:02:00Z">
              <w:r w:rsidRPr="00FE0C5A">
                <w:rPr>
                  <w:rFonts w:ascii="Perpetua" w:hAnsi="Perpetua"/>
                  <w:color w:val="000000"/>
                  <w:sz w:val="22"/>
                  <w:szCs w:val="36"/>
                  <w:lang w:val="es-MX" w:eastAsia="es-MX"/>
                  <w:rPrChange w:id="11906" w:author="Erlie Hasam Morfin Zavalza" w:date="2014-11-22T21:02:00Z">
                    <w:rPr>
                      <w:rFonts w:ascii="Perpetua" w:hAnsi="Perpetua"/>
                      <w:color w:val="000000"/>
                      <w:sz w:val="36"/>
                      <w:szCs w:val="36"/>
                      <w:lang w:val="es-MX" w:eastAsia="es-MX"/>
                    </w:rPr>
                  </w:rPrChange>
                </w:rPr>
                <w:t>1168.86</w:t>
              </w:r>
            </w:ins>
          </w:p>
        </w:tc>
        <w:tc>
          <w:tcPr>
            <w:tcW w:w="0" w:type="auto"/>
            <w:tcBorders>
              <w:top w:val="nil"/>
              <w:left w:val="nil"/>
              <w:bottom w:val="single" w:sz="4" w:space="0" w:color="auto"/>
              <w:right w:val="single" w:sz="4" w:space="0" w:color="auto"/>
            </w:tcBorders>
            <w:shd w:val="clear" w:color="000000" w:fill="FABF8F"/>
            <w:vAlign w:val="center"/>
            <w:hideMark/>
            <w:tcPrChange w:id="11907"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6E625219" w14:textId="77777777" w:rsidR="00FE0C5A" w:rsidRPr="00FE0C5A" w:rsidRDefault="00FE0C5A" w:rsidP="00FE0C5A">
            <w:pPr>
              <w:jc w:val="left"/>
              <w:rPr>
                <w:ins w:id="11908" w:author="Erlie Hasam Morfin Zavalza" w:date="2014-11-22T21:02:00Z"/>
                <w:rFonts w:ascii="Perpetua" w:hAnsi="Perpetua"/>
                <w:color w:val="000000"/>
                <w:sz w:val="22"/>
                <w:szCs w:val="36"/>
                <w:lang w:val="es-MX" w:eastAsia="es-MX"/>
                <w:rPrChange w:id="11909" w:author="Erlie Hasam Morfin Zavalza" w:date="2014-11-22T21:02:00Z">
                  <w:rPr>
                    <w:ins w:id="11910" w:author="Erlie Hasam Morfin Zavalza" w:date="2014-11-22T21:02:00Z"/>
                    <w:rFonts w:ascii="Perpetua" w:hAnsi="Perpetua"/>
                    <w:color w:val="000000"/>
                    <w:sz w:val="36"/>
                    <w:szCs w:val="36"/>
                    <w:lang w:val="es-MX" w:eastAsia="es-MX"/>
                  </w:rPr>
                </w:rPrChange>
              </w:rPr>
            </w:pPr>
            <w:ins w:id="11911" w:author="Erlie Hasam Morfin Zavalza" w:date="2014-11-22T21:02:00Z">
              <w:r w:rsidRPr="00FE0C5A">
                <w:rPr>
                  <w:rFonts w:ascii="Perpetua" w:hAnsi="Perpetua"/>
                  <w:color w:val="000000"/>
                  <w:sz w:val="22"/>
                  <w:szCs w:val="36"/>
                  <w:lang w:val="es-MX" w:eastAsia="es-MX"/>
                  <w:rPrChange w:id="11912" w:author="Erlie Hasam Morfin Zavalza" w:date="2014-11-22T21:02:00Z">
                    <w:rPr>
                      <w:rFonts w:ascii="Perpetua" w:hAnsi="Perpetua"/>
                      <w:color w:val="000000"/>
                      <w:sz w:val="36"/>
                      <w:szCs w:val="36"/>
                      <w:lang w:val="es-MX" w:eastAsia="es-MX"/>
                    </w:rPr>
                  </w:rPrChange>
                </w:rPr>
                <w:t>1169</w:t>
              </w:r>
            </w:ins>
          </w:p>
        </w:tc>
        <w:tc>
          <w:tcPr>
            <w:tcW w:w="1569" w:type="dxa"/>
            <w:tcBorders>
              <w:top w:val="nil"/>
              <w:left w:val="nil"/>
              <w:bottom w:val="single" w:sz="4" w:space="0" w:color="auto"/>
              <w:right w:val="single" w:sz="4" w:space="0" w:color="auto"/>
            </w:tcBorders>
            <w:shd w:val="clear" w:color="000000" w:fill="FCD5B4"/>
            <w:vAlign w:val="center"/>
            <w:hideMark/>
            <w:tcPrChange w:id="11913"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4CF46FBC" w14:textId="77777777" w:rsidR="00FE0C5A" w:rsidRPr="00FE0C5A" w:rsidRDefault="00FE0C5A" w:rsidP="00FE0C5A">
            <w:pPr>
              <w:jc w:val="center"/>
              <w:rPr>
                <w:ins w:id="11914" w:author="Erlie Hasam Morfin Zavalza" w:date="2014-11-22T21:02:00Z"/>
                <w:rFonts w:ascii="Perpetua" w:hAnsi="Perpetua"/>
                <w:sz w:val="22"/>
                <w:szCs w:val="36"/>
                <w:lang w:val="es-MX" w:eastAsia="es-MX"/>
                <w:rPrChange w:id="11915" w:author="Erlie Hasam Morfin Zavalza" w:date="2014-11-22T21:02:00Z">
                  <w:rPr>
                    <w:ins w:id="11916" w:author="Erlie Hasam Morfin Zavalza" w:date="2014-11-22T21:02:00Z"/>
                    <w:rFonts w:ascii="Perpetua" w:hAnsi="Perpetua"/>
                    <w:sz w:val="36"/>
                    <w:szCs w:val="36"/>
                    <w:lang w:val="es-MX" w:eastAsia="es-MX"/>
                  </w:rPr>
                </w:rPrChange>
              </w:rPr>
            </w:pPr>
            <w:ins w:id="11917" w:author="Erlie Hasam Morfin Zavalza" w:date="2014-11-22T21:02:00Z">
              <w:r w:rsidRPr="00FE0C5A">
                <w:rPr>
                  <w:rFonts w:ascii="Perpetua" w:hAnsi="Perpetua"/>
                  <w:sz w:val="22"/>
                  <w:szCs w:val="36"/>
                  <w:lang w:val="es-MX" w:eastAsia="es-MX"/>
                  <w:rPrChange w:id="11918" w:author="Erlie Hasam Morfin Zavalza" w:date="2014-11-22T21:02:00Z">
                    <w:rPr>
                      <w:rFonts w:ascii="Perpetua" w:hAnsi="Perpetua"/>
                      <w:sz w:val="36"/>
                      <w:szCs w:val="36"/>
                      <w:lang w:val="es-MX" w:eastAsia="es-MX"/>
                    </w:rPr>
                  </w:rPrChange>
                </w:rPr>
                <w:t xml:space="preserve"> $   1,708,500.00 </w:t>
              </w:r>
            </w:ins>
          </w:p>
        </w:tc>
      </w:tr>
      <w:tr w:rsidR="00FE0C5A" w:rsidRPr="00FE0C5A" w14:paraId="7DE102BE" w14:textId="77777777" w:rsidTr="00FE0C5A">
        <w:trPr>
          <w:trHeight w:val="273"/>
          <w:ins w:id="11919" w:author="Erlie Hasam Morfin Zavalza" w:date="2014-11-22T21:02:00Z"/>
          <w:trPrChange w:id="11920"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921"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41E0EF37" w14:textId="5D47353E" w:rsidR="00FE0C5A" w:rsidRPr="00FE0C5A" w:rsidRDefault="00FE0C5A" w:rsidP="00FE0C5A">
            <w:pPr>
              <w:jc w:val="left"/>
              <w:rPr>
                <w:ins w:id="11922" w:author="Erlie Hasam Morfin Zavalza" w:date="2014-11-22T21:02:00Z"/>
                <w:rFonts w:ascii="Perpetua" w:hAnsi="Perpetua"/>
                <w:color w:val="000000"/>
                <w:sz w:val="22"/>
                <w:szCs w:val="36"/>
                <w:lang w:val="es-MX" w:eastAsia="es-MX"/>
                <w:rPrChange w:id="11923" w:author="Erlie Hasam Morfin Zavalza" w:date="2014-11-22T21:02:00Z">
                  <w:rPr>
                    <w:ins w:id="11924" w:author="Erlie Hasam Morfin Zavalza" w:date="2014-11-22T21:02:00Z"/>
                    <w:rFonts w:ascii="Perpetua" w:hAnsi="Perpetua"/>
                    <w:color w:val="000000"/>
                    <w:sz w:val="36"/>
                    <w:szCs w:val="36"/>
                    <w:lang w:val="es-MX" w:eastAsia="es-MX"/>
                  </w:rPr>
                </w:rPrChange>
              </w:rPr>
            </w:pPr>
            <w:ins w:id="11925" w:author="Erlie Hasam Morfin Zavalza" w:date="2014-11-22T21:03:00Z">
              <w:r>
                <w:rPr>
                  <w:rFonts w:ascii="Perpetua" w:hAnsi="Perpetua"/>
                  <w:color w:val="000000"/>
                  <w:sz w:val="22"/>
                  <w:szCs w:val="36"/>
                  <w:lang w:val="es-MX" w:eastAsia="es-MX"/>
                </w:rPr>
                <w:t>Marzo</w:t>
              </w:r>
            </w:ins>
          </w:p>
        </w:tc>
        <w:tc>
          <w:tcPr>
            <w:tcW w:w="0" w:type="auto"/>
            <w:tcBorders>
              <w:top w:val="nil"/>
              <w:left w:val="nil"/>
              <w:bottom w:val="single" w:sz="4" w:space="0" w:color="auto"/>
              <w:right w:val="single" w:sz="4" w:space="0" w:color="auto"/>
            </w:tcBorders>
            <w:shd w:val="clear" w:color="000000" w:fill="FCD5B4"/>
            <w:vAlign w:val="center"/>
            <w:hideMark/>
            <w:tcPrChange w:id="11926"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6D45F0A9" w14:textId="77777777" w:rsidR="00FE0C5A" w:rsidRPr="00FE0C5A" w:rsidRDefault="00FE0C5A" w:rsidP="00FE0C5A">
            <w:pPr>
              <w:jc w:val="left"/>
              <w:rPr>
                <w:ins w:id="11927" w:author="Erlie Hasam Morfin Zavalza" w:date="2014-11-22T21:02:00Z"/>
                <w:rFonts w:ascii="Perpetua" w:hAnsi="Perpetua"/>
                <w:color w:val="000000"/>
                <w:sz w:val="22"/>
                <w:szCs w:val="36"/>
                <w:lang w:val="es-MX" w:eastAsia="es-MX"/>
                <w:rPrChange w:id="11928" w:author="Erlie Hasam Morfin Zavalza" w:date="2014-11-22T21:02:00Z">
                  <w:rPr>
                    <w:ins w:id="11929" w:author="Erlie Hasam Morfin Zavalza" w:date="2014-11-22T21:02:00Z"/>
                    <w:rFonts w:ascii="Perpetua" w:hAnsi="Perpetua"/>
                    <w:color w:val="000000"/>
                    <w:sz w:val="36"/>
                    <w:szCs w:val="36"/>
                    <w:lang w:val="es-MX" w:eastAsia="es-MX"/>
                  </w:rPr>
                </w:rPrChange>
              </w:rPr>
            </w:pPr>
            <w:ins w:id="11930" w:author="Erlie Hasam Morfin Zavalza" w:date="2014-11-22T21:02:00Z">
              <w:r w:rsidRPr="00FE0C5A">
                <w:rPr>
                  <w:rFonts w:ascii="Perpetua" w:hAnsi="Perpetua"/>
                  <w:color w:val="000000"/>
                  <w:sz w:val="22"/>
                  <w:szCs w:val="36"/>
                  <w:lang w:val="es-MX" w:eastAsia="es-MX"/>
                  <w:rPrChange w:id="11931"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932"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2F2E81E0" w14:textId="77777777" w:rsidR="00FE0C5A" w:rsidRPr="00FE0C5A" w:rsidRDefault="00FE0C5A" w:rsidP="00FE0C5A">
            <w:pPr>
              <w:jc w:val="left"/>
              <w:rPr>
                <w:ins w:id="11933" w:author="Erlie Hasam Morfin Zavalza" w:date="2014-11-22T21:02:00Z"/>
                <w:rFonts w:ascii="Perpetua" w:hAnsi="Perpetua"/>
                <w:color w:val="000000"/>
                <w:sz w:val="22"/>
                <w:szCs w:val="36"/>
                <w:lang w:val="es-MX" w:eastAsia="es-MX"/>
                <w:rPrChange w:id="11934" w:author="Erlie Hasam Morfin Zavalza" w:date="2014-11-22T21:02:00Z">
                  <w:rPr>
                    <w:ins w:id="11935" w:author="Erlie Hasam Morfin Zavalza" w:date="2014-11-22T21:02:00Z"/>
                    <w:rFonts w:ascii="Perpetua" w:hAnsi="Perpetua"/>
                    <w:color w:val="000000"/>
                    <w:sz w:val="36"/>
                    <w:szCs w:val="36"/>
                    <w:lang w:val="es-MX" w:eastAsia="es-MX"/>
                  </w:rPr>
                </w:rPrChange>
              </w:rPr>
            </w:pPr>
            <w:ins w:id="11936" w:author="Erlie Hasam Morfin Zavalza" w:date="2014-11-22T21:02:00Z">
              <w:r w:rsidRPr="00FE0C5A">
                <w:rPr>
                  <w:rFonts w:ascii="Perpetua" w:hAnsi="Perpetua"/>
                  <w:color w:val="000000"/>
                  <w:sz w:val="22"/>
                  <w:szCs w:val="36"/>
                  <w:lang w:val="es-MX" w:eastAsia="es-MX"/>
                  <w:rPrChange w:id="11937" w:author="Erlie Hasam Morfin Zavalza" w:date="2014-11-22T21:02:00Z">
                    <w:rPr>
                      <w:rFonts w:ascii="Perpetua" w:hAnsi="Perpetua"/>
                      <w:color w:val="000000"/>
                      <w:sz w:val="36"/>
                      <w:szCs w:val="36"/>
                      <w:lang w:val="es-MX" w:eastAsia="es-MX"/>
                    </w:rPr>
                  </w:rPrChange>
                </w:rPr>
                <w:t>1214.4</w:t>
              </w:r>
            </w:ins>
          </w:p>
        </w:tc>
        <w:tc>
          <w:tcPr>
            <w:tcW w:w="0" w:type="auto"/>
            <w:tcBorders>
              <w:top w:val="nil"/>
              <w:left w:val="nil"/>
              <w:bottom w:val="single" w:sz="4" w:space="0" w:color="auto"/>
              <w:right w:val="single" w:sz="4" w:space="0" w:color="auto"/>
            </w:tcBorders>
            <w:shd w:val="clear" w:color="000000" w:fill="FABF8F"/>
            <w:vAlign w:val="center"/>
            <w:hideMark/>
            <w:tcPrChange w:id="11938"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2639393B" w14:textId="77777777" w:rsidR="00FE0C5A" w:rsidRPr="00FE0C5A" w:rsidRDefault="00FE0C5A" w:rsidP="00FE0C5A">
            <w:pPr>
              <w:jc w:val="left"/>
              <w:rPr>
                <w:ins w:id="11939" w:author="Erlie Hasam Morfin Zavalza" w:date="2014-11-22T21:02:00Z"/>
                <w:rFonts w:ascii="Perpetua" w:hAnsi="Perpetua"/>
                <w:color w:val="000000"/>
                <w:sz w:val="22"/>
                <w:szCs w:val="36"/>
                <w:lang w:val="es-MX" w:eastAsia="es-MX"/>
                <w:rPrChange w:id="11940" w:author="Erlie Hasam Morfin Zavalza" w:date="2014-11-22T21:02:00Z">
                  <w:rPr>
                    <w:ins w:id="11941" w:author="Erlie Hasam Morfin Zavalza" w:date="2014-11-22T21:02:00Z"/>
                    <w:rFonts w:ascii="Perpetua" w:hAnsi="Perpetua"/>
                    <w:color w:val="000000"/>
                    <w:sz w:val="36"/>
                    <w:szCs w:val="36"/>
                    <w:lang w:val="es-MX" w:eastAsia="es-MX"/>
                  </w:rPr>
                </w:rPrChange>
              </w:rPr>
            </w:pPr>
            <w:ins w:id="11942" w:author="Erlie Hasam Morfin Zavalza" w:date="2014-11-22T21:02:00Z">
              <w:r w:rsidRPr="00FE0C5A">
                <w:rPr>
                  <w:rFonts w:ascii="Perpetua" w:hAnsi="Perpetua"/>
                  <w:color w:val="000000"/>
                  <w:sz w:val="22"/>
                  <w:szCs w:val="36"/>
                  <w:lang w:val="es-MX" w:eastAsia="es-MX"/>
                  <w:rPrChange w:id="11943" w:author="Erlie Hasam Morfin Zavalza" w:date="2014-11-22T21:02:00Z">
                    <w:rPr>
                      <w:rFonts w:ascii="Perpetua" w:hAnsi="Perpetua"/>
                      <w:color w:val="000000"/>
                      <w:sz w:val="36"/>
                      <w:szCs w:val="36"/>
                      <w:lang w:val="es-MX" w:eastAsia="es-MX"/>
                    </w:rPr>
                  </w:rPrChange>
                </w:rPr>
                <w:t>1214</w:t>
              </w:r>
            </w:ins>
          </w:p>
        </w:tc>
        <w:tc>
          <w:tcPr>
            <w:tcW w:w="0" w:type="auto"/>
            <w:tcBorders>
              <w:top w:val="nil"/>
              <w:left w:val="nil"/>
              <w:bottom w:val="single" w:sz="4" w:space="0" w:color="auto"/>
              <w:right w:val="single" w:sz="4" w:space="0" w:color="auto"/>
            </w:tcBorders>
            <w:shd w:val="clear" w:color="000000" w:fill="FCD5B4"/>
            <w:vAlign w:val="center"/>
            <w:hideMark/>
            <w:tcPrChange w:id="11944"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7C555184" w14:textId="77777777" w:rsidR="00FE0C5A" w:rsidRPr="00FE0C5A" w:rsidRDefault="00FE0C5A" w:rsidP="00FE0C5A">
            <w:pPr>
              <w:jc w:val="left"/>
              <w:rPr>
                <w:ins w:id="11945" w:author="Erlie Hasam Morfin Zavalza" w:date="2014-11-22T21:02:00Z"/>
                <w:rFonts w:ascii="Perpetua" w:hAnsi="Perpetua"/>
                <w:color w:val="000000"/>
                <w:sz w:val="22"/>
                <w:szCs w:val="36"/>
                <w:lang w:val="es-MX" w:eastAsia="es-MX"/>
                <w:rPrChange w:id="11946" w:author="Erlie Hasam Morfin Zavalza" w:date="2014-11-22T21:02:00Z">
                  <w:rPr>
                    <w:ins w:id="11947" w:author="Erlie Hasam Morfin Zavalza" w:date="2014-11-22T21:02:00Z"/>
                    <w:rFonts w:ascii="Perpetua" w:hAnsi="Perpetua"/>
                    <w:color w:val="000000"/>
                    <w:sz w:val="36"/>
                    <w:szCs w:val="36"/>
                    <w:lang w:val="es-MX" w:eastAsia="es-MX"/>
                  </w:rPr>
                </w:rPrChange>
              </w:rPr>
            </w:pPr>
            <w:ins w:id="11948" w:author="Erlie Hasam Morfin Zavalza" w:date="2014-11-22T21:02:00Z">
              <w:r w:rsidRPr="00FE0C5A">
                <w:rPr>
                  <w:rFonts w:ascii="Perpetua" w:hAnsi="Perpetua"/>
                  <w:color w:val="000000"/>
                  <w:sz w:val="22"/>
                  <w:szCs w:val="36"/>
                  <w:lang w:val="es-MX" w:eastAsia="es-MX"/>
                  <w:rPrChange w:id="11949" w:author="Erlie Hasam Morfin Zavalza" w:date="2014-11-22T21:02:00Z">
                    <w:rPr>
                      <w:rFonts w:ascii="Perpetua" w:hAnsi="Perpetua"/>
                      <w:color w:val="000000"/>
                      <w:sz w:val="36"/>
                      <w:szCs w:val="36"/>
                      <w:lang w:val="es-MX" w:eastAsia="es-MX"/>
                    </w:rPr>
                  </w:rPrChange>
                </w:rPr>
                <w:t>1244.76</w:t>
              </w:r>
            </w:ins>
          </w:p>
        </w:tc>
        <w:tc>
          <w:tcPr>
            <w:tcW w:w="0" w:type="auto"/>
            <w:tcBorders>
              <w:top w:val="nil"/>
              <w:left w:val="nil"/>
              <w:bottom w:val="single" w:sz="4" w:space="0" w:color="auto"/>
              <w:right w:val="single" w:sz="4" w:space="0" w:color="auto"/>
            </w:tcBorders>
            <w:shd w:val="clear" w:color="000000" w:fill="FABF8F"/>
            <w:vAlign w:val="center"/>
            <w:hideMark/>
            <w:tcPrChange w:id="11950"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702520EC" w14:textId="77777777" w:rsidR="00FE0C5A" w:rsidRPr="00FE0C5A" w:rsidRDefault="00FE0C5A" w:rsidP="00FE0C5A">
            <w:pPr>
              <w:jc w:val="left"/>
              <w:rPr>
                <w:ins w:id="11951" w:author="Erlie Hasam Morfin Zavalza" w:date="2014-11-22T21:02:00Z"/>
                <w:rFonts w:ascii="Perpetua" w:hAnsi="Perpetua"/>
                <w:color w:val="000000"/>
                <w:sz w:val="22"/>
                <w:szCs w:val="36"/>
                <w:lang w:val="es-MX" w:eastAsia="es-MX"/>
                <w:rPrChange w:id="11952" w:author="Erlie Hasam Morfin Zavalza" w:date="2014-11-22T21:02:00Z">
                  <w:rPr>
                    <w:ins w:id="11953" w:author="Erlie Hasam Morfin Zavalza" w:date="2014-11-22T21:02:00Z"/>
                    <w:rFonts w:ascii="Perpetua" w:hAnsi="Perpetua"/>
                    <w:color w:val="000000"/>
                    <w:sz w:val="36"/>
                    <w:szCs w:val="36"/>
                    <w:lang w:val="es-MX" w:eastAsia="es-MX"/>
                  </w:rPr>
                </w:rPrChange>
              </w:rPr>
            </w:pPr>
            <w:ins w:id="11954" w:author="Erlie Hasam Morfin Zavalza" w:date="2014-11-22T21:02:00Z">
              <w:r w:rsidRPr="00FE0C5A">
                <w:rPr>
                  <w:rFonts w:ascii="Perpetua" w:hAnsi="Perpetua"/>
                  <w:color w:val="000000"/>
                  <w:sz w:val="22"/>
                  <w:szCs w:val="36"/>
                  <w:lang w:val="es-MX" w:eastAsia="es-MX"/>
                  <w:rPrChange w:id="11955" w:author="Erlie Hasam Morfin Zavalza" w:date="2014-11-22T21:02:00Z">
                    <w:rPr>
                      <w:rFonts w:ascii="Perpetua" w:hAnsi="Perpetua"/>
                      <w:color w:val="000000"/>
                      <w:sz w:val="36"/>
                      <w:szCs w:val="36"/>
                      <w:lang w:val="es-MX" w:eastAsia="es-MX"/>
                    </w:rPr>
                  </w:rPrChange>
                </w:rPr>
                <w:t>1245</w:t>
              </w:r>
            </w:ins>
          </w:p>
        </w:tc>
        <w:tc>
          <w:tcPr>
            <w:tcW w:w="1569" w:type="dxa"/>
            <w:tcBorders>
              <w:top w:val="nil"/>
              <w:left w:val="nil"/>
              <w:bottom w:val="single" w:sz="4" w:space="0" w:color="auto"/>
              <w:right w:val="single" w:sz="4" w:space="0" w:color="auto"/>
            </w:tcBorders>
            <w:shd w:val="clear" w:color="000000" w:fill="FCD5B4"/>
            <w:vAlign w:val="center"/>
            <w:hideMark/>
            <w:tcPrChange w:id="11956"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5B6CF432" w14:textId="77777777" w:rsidR="00FE0C5A" w:rsidRPr="00FE0C5A" w:rsidRDefault="00FE0C5A" w:rsidP="00FE0C5A">
            <w:pPr>
              <w:jc w:val="center"/>
              <w:rPr>
                <w:ins w:id="11957" w:author="Erlie Hasam Morfin Zavalza" w:date="2014-11-22T21:02:00Z"/>
                <w:rFonts w:ascii="Perpetua" w:hAnsi="Perpetua"/>
                <w:sz w:val="22"/>
                <w:szCs w:val="36"/>
                <w:lang w:val="es-MX" w:eastAsia="es-MX"/>
                <w:rPrChange w:id="11958" w:author="Erlie Hasam Morfin Zavalza" w:date="2014-11-22T21:02:00Z">
                  <w:rPr>
                    <w:ins w:id="11959" w:author="Erlie Hasam Morfin Zavalza" w:date="2014-11-22T21:02:00Z"/>
                    <w:rFonts w:ascii="Perpetua" w:hAnsi="Perpetua"/>
                    <w:sz w:val="36"/>
                    <w:szCs w:val="36"/>
                    <w:lang w:val="es-MX" w:eastAsia="es-MX"/>
                  </w:rPr>
                </w:rPrChange>
              </w:rPr>
            </w:pPr>
            <w:ins w:id="11960" w:author="Erlie Hasam Morfin Zavalza" w:date="2014-11-22T21:02:00Z">
              <w:r w:rsidRPr="00FE0C5A">
                <w:rPr>
                  <w:rFonts w:ascii="Perpetua" w:hAnsi="Perpetua"/>
                  <w:sz w:val="22"/>
                  <w:szCs w:val="36"/>
                  <w:lang w:val="es-MX" w:eastAsia="es-MX"/>
                  <w:rPrChange w:id="11961" w:author="Erlie Hasam Morfin Zavalza" w:date="2014-11-22T21:02:00Z">
                    <w:rPr>
                      <w:rFonts w:ascii="Perpetua" w:hAnsi="Perpetua"/>
                      <w:sz w:val="36"/>
                      <w:szCs w:val="36"/>
                      <w:lang w:val="es-MX" w:eastAsia="es-MX"/>
                    </w:rPr>
                  </w:rPrChange>
                </w:rPr>
                <w:t xml:space="preserve"> $   1,821,000.00 </w:t>
              </w:r>
            </w:ins>
          </w:p>
        </w:tc>
      </w:tr>
      <w:tr w:rsidR="00FE0C5A" w:rsidRPr="00FE0C5A" w14:paraId="3C783310" w14:textId="77777777" w:rsidTr="00FE0C5A">
        <w:trPr>
          <w:trHeight w:val="135"/>
          <w:ins w:id="11962" w:author="Erlie Hasam Morfin Zavalza" w:date="2014-11-22T21:02:00Z"/>
          <w:trPrChange w:id="11963"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1964"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3C333865" w14:textId="199523C6" w:rsidR="00FE0C5A" w:rsidRPr="00FE0C5A" w:rsidRDefault="00FE0C5A" w:rsidP="00FE0C5A">
            <w:pPr>
              <w:jc w:val="left"/>
              <w:rPr>
                <w:ins w:id="11965" w:author="Erlie Hasam Morfin Zavalza" w:date="2014-11-22T21:02:00Z"/>
                <w:rFonts w:ascii="Perpetua" w:hAnsi="Perpetua"/>
                <w:color w:val="000000"/>
                <w:sz w:val="22"/>
                <w:szCs w:val="36"/>
                <w:lang w:val="es-MX" w:eastAsia="es-MX"/>
                <w:rPrChange w:id="11966" w:author="Erlie Hasam Morfin Zavalza" w:date="2014-11-22T21:02:00Z">
                  <w:rPr>
                    <w:ins w:id="11967" w:author="Erlie Hasam Morfin Zavalza" w:date="2014-11-22T21:02:00Z"/>
                    <w:rFonts w:ascii="Perpetua" w:hAnsi="Perpetua"/>
                    <w:color w:val="000000"/>
                    <w:sz w:val="36"/>
                    <w:szCs w:val="36"/>
                    <w:lang w:val="es-MX" w:eastAsia="es-MX"/>
                  </w:rPr>
                </w:rPrChange>
              </w:rPr>
            </w:pPr>
            <w:ins w:id="11968" w:author="Erlie Hasam Morfin Zavalza" w:date="2014-11-22T21:03:00Z">
              <w:r>
                <w:rPr>
                  <w:rFonts w:ascii="Perpetua" w:hAnsi="Perpetua"/>
                  <w:color w:val="000000"/>
                  <w:sz w:val="22"/>
                  <w:szCs w:val="36"/>
                  <w:lang w:val="es-MX" w:eastAsia="es-MX"/>
                </w:rPr>
                <w:t>Abril</w:t>
              </w:r>
            </w:ins>
          </w:p>
        </w:tc>
        <w:tc>
          <w:tcPr>
            <w:tcW w:w="0" w:type="auto"/>
            <w:tcBorders>
              <w:top w:val="nil"/>
              <w:left w:val="nil"/>
              <w:bottom w:val="single" w:sz="4" w:space="0" w:color="auto"/>
              <w:right w:val="single" w:sz="4" w:space="0" w:color="auto"/>
            </w:tcBorders>
            <w:shd w:val="clear" w:color="000000" w:fill="FCD5B4"/>
            <w:vAlign w:val="center"/>
            <w:hideMark/>
            <w:tcPrChange w:id="11969"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140760D2" w14:textId="77777777" w:rsidR="00FE0C5A" w:rsidRPr="00FE0C5A" w:rsidRDefault="00FE0C5A" w:rsidP="00FE0C5A">
            <w:pPr>
              <w:jc w:val="left"/>
              <w:rPr>
                <w:ins w:id="11970" w:author="Erlie Hasam Morfin Zavalza" w:date="2014-11-22T21:02:00Z"/>
                <w:rFonts w:ascii="Perpetua" w:hAnsi="Perpetua"/>
                <w:color w:val="000000"/>
                <w:sz w:val="22"/>
                <w:szCs w:val="36"/>
                <w:lang w:val="es-MX" w:eastAsia="es-MX"/>
                <w:rPrChange w:id="11971" w:author="Erlie Hasam Morfin Zavalza" w:date="2014-11-22T21:02:00Z">
                  <w:rPr>
                    <w:ins w:id="11972" w:author="Erlie Hasam Morfin Zavalza" w:date="2014-11-22T21:02:00Z"/>
                    <w:rFonts w:ascii="Perpetua" w:hAnsi="Perpetua"/>
                    <w:color w:val="000000"/>
                    <w:sz w:val="36"/>
                    <w:szCs w:val="36"/>
                    <w:lang w:val="es-MX" w:eastAsia="es-MX"/>
                  </w:rPr>
                </w:rPrChange>
              </w:rPr>
            </w:pPr>
            <w:ins w:id="11973" w:author="Erlie Hasam Morfin Zavalza" w:date="2014-11-22T21:02:00Z">
              <w:r w:rsidRPr="00FE0C5A">
                <w:rPr>
                  <w:rFonts w:ascii="Perpetua" w:hAnsi="Perpetua"/>
                  <w:color w:val="000000"/>
                  <w:sz w:val="22"/>
                  <w:szCs w:val="36"/>
                  <w:lang w:val="es-MX" w:eastAsia="es-MX"/>
                  <w:rPrChange w:id="11974"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1975"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7A1A21DE" w14:textId="77777777" w:rsidR="00FE0C5A" w:rsidRPr="00FE0C5A" w:rsidRDefault="00FE0C5A" w:rsidP="00FE0C5A">
            <w:pPr>
              <w:jc w:val="left"/>
              <w:rPr>
                <w:ins w:id="11976" w:author="Erlie Hasam Morfin Zavalza" w:date="2014-11-22T21:02:00Z"/>
                <w:rFonts w:ascii="Perpetua" w:hAnsi="Perpetua"/>
                <w:color w:val="000000"/>
                <w:sz w:val="22"/>
                <w:szCs w:val="36"/>
                <w:lang w:val="es-MX" w:eastAsia="es-MX"/>
                <w:rPrChange w:id="11977" w:author="Erlie Hasam Morfin Zavalza" w:date="2014-11-22T21:02:00Z">
                  <w:rPr>
                    <w:ins w:id="11978" w:author="Erlie Hasam Morfin Zavalza" w:date="2014-11-22T21:02:00Z"/>
                    <w:rFonts w:ascii="Perpetua" w:hAnsi="Perpetua"/>
                    <w:color w:val="000000"/>
                    <w:sz w:val="36"/>
                    <w:szCs w:val="36"/>
                    <w:lang w:val="es-MX" w:eastAsia="es-MX"/>
                  </w:rPr>
                </w:rPrChange>
              </w:rPr>
            </w:pPr>
            <w:ins w:id="11979" w:author="Erlie Hasam Morfin Zavalza" w:date="2014-11-22T21:02:00Z">
              <w:r w:rsidRPr="00FE0C5A">
                <w:rPr>
                  <w:rFonts w:ascii="Perpetua" w:hAnsi="Perpetua"/>
                  <w:color w:val="000000"/>
                  <w:sz w:val="22"/>
                  <w:szCs w:val="36"/>
                  <w:lang w:val="es-MX" w:eastAsia="es-MX"/>
                  <w:rPrChange w:id="11980" w:author="Erlie Hasam Morfin Zavalza" w:date="2014-11-22T21:02:00Z">
                    <w:rPr>
                      <w:rFonts w:ascii="Perpetua" w:hAnsi="Perpetua"/>
                      <w:color w:val="000000"/>
                      <w:sz w:val="36"/>
                      <w:szCs w:val="36"/>
                      <w:lang w:val="es-MX" w:eastAsia="es-MX"/>
                    </w:rPr>
                  </w:rPrChange>
                </w:rPr>
                <w:t>1290.3</w:t>
              </w:r>
            </w:ins>
          </w:p>
        </w:tc>
        <w:tc>
          <w:tcPr>
            <w:tcW w:w="0" w:type="auto"/>
            <w:tcBorders>
              <w:top w:val="nil"/>
              <w:left w:val="nil"/>
              <w:bottom w:val="single" w:sz="4" w:space="0" w:color="auto"/>
              <w:right w:val="single" w:sz="4" w:space="0" w:color="auto"/>
            </w:tcBorders>
            <w:shd w:val="clear" w:color="000000" w:fill="FABF8F"/>
            <w:vAlign w:val="center"/>
            <w:hideMark/>
            <w:tcPrChange w:id="11981"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579229B9" w14:textId="77777777" w:rsidR="00FE0C5A" w:rsidRPr="00FE0C5A" w:rsidRDefault="00FE0C5A" w:rsidP="00FE0C5A">
            <w:pPr>
              <w:jc w:val="left"/>
              <w:rPr>
                <w:ins w:id="11982" w:author="Erlie Hasam Morfin Zavalza" w:date="2014-11-22T21:02:00Z"/>
                <w:rFonts w:ascii="Perpetua" w:hAnsi="Perpetua"/>
                <w:color w:val="000000"/>
                <w:sz w:val="22"/>
                <w:szCs w:val="36"/>
                <w:lang w:val="es-MX" w:eastAsia="es-MX"/>
                <w:rPrChange w:id="11983" w:author="Erlie Hasam Morfin Zavalza" w:date="2014-11-22T21:02:00Z">
                  <w:rPr>
                    <w:ins w:id="11984" w:author="Erlie Hasam Morfin Zavalza" w:date="2014-11-22T21:02:00Z"/>
                    <w:rFonts w:ascii="Perpetua" w:hAnsi="Perpetua"/>
                    <w:color w:val="000000"/>
                    <w:sz w:val="36"/>
                    <w:szCs w:val="36"/>
                    <w:lang w:val="es-MX" w:eastAsia="es-MX"/>
                  </w:rPr>
                </w:rPrChange>
              </w:rPr>
            </w:pPr>
            <w:ins w:id="11985" w:author="Erlie Hasam Morfin Zavalza" w:date="2014-11-22T21:02:00Z">
              <w:r w:rsidRPr="00FE0C5A">
                <w:rPr>
                  <w:rFonts w:ascii="Perpetua" w:hAnsi="Perpetua"/>
                  <w:color w:val="000000"/>
                  <w:sz w:val="22"/>
                  <w:szCs w:val="36"/>
                  <w:lang w:val="es-MX" w:eastAsia="es-MX"/>
                  <w:rPrChange w:id="11986" w:author="Erlie Hasam Morfin Zavalza" w:date="2014-11-22T21:02:00Z">
                    <w:rPr>
                      <w:rFonts w:ascii="Perpetua" w:hAnsi="Perpetua"/>
                      <w:color w:val="000000"/>
                      <w:sz w:val="36"/>
                      <w:szCs w:val="36"/>
                      <w:lang w:val="es-MX" w:eastAsia="es-MX"/>
                    </w:rPr>
                  </w:rPrChange>
                </w:rPr>
                <w:t>1290</w:t>
              </w:r>
            </w:ins>
          </w:p>
        </w:tc>
        <w:tc>
          <w:tcPr>
            <w:tcW w:w="0" w:type="auto"/>
            <w:tcBorders>
              <w:top w:val="nil"/>
              <w:left w:val="nil"/>
              <w:bottom w:val="single" w:sz="4" w:space="0" w:color="auto"/>
              <w:right w:val="single" w:sz="4" w:space="0" w:color="auto"/>
            </w:tcBorders>
            <w:shd w:val="clear" w:color="000000" w:fill="FCD5B4"/>
            <w:vAlign w:val="center"/>
            <w:hideMark/>
            <w:tcPrChange w:id="11987"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1D578396" w14:textId="77777777" w:rsidR="00FE0C5A" w:rsidRPr="00FE0C5A" w:rsidRDefault="00FE0C5A" w:rsidP="00FE0C5A">
            <w:pPr>
              <w:jc w:val="left"/>
              <w:rPr>
                <w:ins w:id="11988" w:author="Erlie Hasam Morfin Zavalza" w:date="2014-11-22T21:02:00Z"/>
                <w:rFonts w:ascii="Perpetua" w:hAnsi="Perpetua"/>
                <w:color w:val="000000"/>
                <w:sz w:val="22"/>
                <w:szCs w:val="36"/>
                <w:lang w:val="es-MX" w:eastAsia="es-MX"/>
                <w:rPrChange w:id="11989" w:author="Erlie Hasam Morfin Zavalza" w:date="2014-11-22T21:02:00Z">
                  <w:rPr>
                    <w:ins w:id="11990" w:author="Erlie Hasam Morfin Zavalza" w:date="2014-11-22T21:02:00Z"/>
                    <w:rFonts w:ascii="Perpetua" w:hAnsi="Perpetua"/>
                    <w:color w:val="000000"/>
                    <w:sz w:val="36"/>
                    <w:szCs w:val="36"/>
                    <w:lang w:val="es-MX" w:eastAsia="es-MX"/>
                  </w:rPr>
                </w:rPrChange>
              </w:rPr>
            </w:pPr>
            <w:ins w:id="11991" w:author="Erlie Hasam Morfin Zavalza" w:date="2014-11-22T21:02:00Z">
              <w:r w:rsidRPr="00FE0C5A">
                <w:rPr>
                  <w:rFonts w:ascii="Perpetua" w:hAnsi="Perpetua"/>
                  <w:color w:val="000000"/>
                  <w:sz w:val="22"/>
                  <w:szCs w:val="36"/>
                  <w:lang w:val="es-MX" w:eastAsia="es-MX"/>
                  <w:rPrChange w:id="11992" w:author="Erlie Hasam Morfin Zavalza" w:date="2014-11-22T21:02:00Z">
                    <w:rPr>
                      <w:rFonts w:ascii="Perpetua" w:hAnsi="Perpetua"/>
                      <w:color w:val="000000"/>
                      <w:sz w:val="36"/>
                      <w:szCs w:val="36"/>
                      <w:lang w:val="es-MX" w:eastAsia="es-MX"/>
                    </w:rPr>
                  </w:rPrChange>
                </w:rPr>
                <w:t>1335.84</w:t>
              </w:r>
            </w:ins>
          </w:p>
        </w:tc>
        <w:tc>
          <w:tcPr>
            <w:tcW w:w="0" w:type="auto"/>
            <w:tcBorders>
              <w:top w:val="nil"/>
              <w:left w:val="nil"/>
              <w:bottom w:val="single" w:sz="4" w:space="0" w:color="auto"/>
              <w:right w:val="single" w:sz="4" w:space="0" w:color="auto"/>
            </w:tcBorders>
            <w:shd w:val="clear" w:color="000000" w:fill="FABF8F"/>
            <w:vAlign w:val="center"/>
            <w:hideMark/>
            <w:tcPrChange w:id="11993"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415FE21E" w14:textId="77777777" w:rsidR="00FE0C5A" w:rsidRPr="00FE0C5A" w:rsidRDefault="00FE0C5A" w:rsidP="00FE0C5A">
            <w:pPr>
              <w:jc w:val="left"/>
              <w:rPr>
                <w:ins w:id="11994" w:author="Erlie Hasam Morfin Zavalza" w:date="2014-11-22T21:02:00Z"/>
                <w:rFonts w:ascii="Perpetua" w:hAnsi="Perpetua"/>
                <w:color w:val="000000"/>
                <w:sz w:val="22"/>
                <w:szCs w:val="36"/>
                <w:lang w:val="es-MX" w:eastAsia="es-MX"/>
                <w:rPrChange w:id="11995" w:author="Erlie Hasam Morfin Zavalza" w:date="2014-11-22T21:02:00Z">
                  <w:rPr>
                    <w:ins w:id="11996" w:author="Erlie Hasam Morfin Zavalza" w:date="2014-11-22T21:02:00Z"/>
                    <w:rFonts w:ascii="Perpetua" w:hAnsi="Perpetua"/>
                    <w:color w:val="000000"/>
                    <w:sz w:val="36"/>
                    <w:szCs w:val="36"/>
                    <w:lang w:val="es-MX" w:eastAsia="es-MX"/>
                  </w:rPr>
                </w:rPrChange>
              </w:rPr>
            </w:pPr>
            <w:ins w:id="11997" w:author="Erlie Hasam Morfin Zavalza" w:date="2014-11-22T21:02:00Z">
              <w:r w:rsidRPr="00FE0C5A">
                <w:rPr>
                  <w:rFonts w:ascii="Perpetua" w:hAnsi="Perpetua"/>
                  <w:color w:val="000000"/>
                  <w:sz w:val="22"/>
                  <w:szCs w:val="36"/>
                  <w:lang w:val="es-MX" w:eastAsia="es-MX"/>
                  <w:rPrChange w:id="11998" w:author="Erlie Hasam Morfin Zavalza" w:date="2014-11-22T21:02:00Z">
                    <w:rPr>
                      <w:rFonts w:ascii="Perpetua" w:hAnsi="Perpetua"/>
                      <w:color w:val="000000"/>
                      <w:sz w:val="36"/>
                      <w:szCs w:val="36"/>
                      <w:lang w:val="es-MX" w:eastAsia="es-MX"/>
                    </w:rPr>
                  </w:rPrChange>
                </w:rPr>
                <w:t>1336</w:t>
              </w:r>
            </w:ins>
          </w:p>
        </w:tc>
        <w:tc>
          <w:tcPr>
            <w:tcW w:w="1569" w:type="dxa"/>
            <w:tcBorders>
              <w:top w:val="nil"/>
              <w:left w:val="nil"/>
              <w:bottom w:val="single" w:sz="4" w:space="0" w:color="auto"/>
              <w:right w:val="single" w:sz="4" w:space="0" w:color="auto"/>
            </w:tcBorders>
            <w:shd w:val="clear" w:color="000000" w:fill="FCD5B4"/>
            <w:vAlign w:val="center"/>
            <w:hideMark/>
            <w:tcPrChange w:id="11999"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16725D76" w14:textId="77777777" w:rsidR="00FE0C5A" w:rsidRPr="00FE0C5A" w:rsidRDefault="00FE0C5A" w:rsidP="00FE0C5A">
            <w:pPr>
              <w:jc w:val="center"/>
              <w:rPr>
                <w:ins w:id="12000" w:author="Erlie Hasam Morfin Zavalza" w:date="2014-11-22T21:02:00Z"/>
                <w:rFonts w:ascii="Perpetua" w:hAnsi="Perpetua"/>
                <w:sz w:val="22"/>
                <w:szCs w:val="36"/>
                <w:lang w:val="es-MX" w:eastAsia="es-MX"/>
                <w:rPrChange w:id="12001" w:author="Erlie Hasam Morfin Zavalza" w:date="2014-11-22T21:02:00Z">
                  <w:rPr>
                    <w:ins w:id="12002" w:author="Erlie Hasam Morfin Zavalza" w:date="2014-11-22T21:02:00Z"/>
                    <w:rFonts w:ascii="Perpetua" w:hAnsi="Perpetua"/>
                    <w:sz w:val="36"/>
                    <w:szCs w:val="36"/>
                    <w:lang w:val="es-MX" w:eastAsia="es-MX"/>
                  </w:rPr>
                </w:rPrChange>
              </w:rPr>
            </w:pPr>
            <w:ins w:id="12003" w:author="Erlie Hasam Morfin Zavalza" w:date="2014-11-22T21:02:00Z">
              <w:r w:rsidRPr="00FE0C5A">
                <w:rPr>
                  <w:rFonts w:ascii="Perpetua" w:hAnsi="Perpetua"/>
                  <w:sz w:val="22"/>
                  <w:szCs w:val="36"/>
                  <w:lang w:val="es-MX" w:eastAsia="es-MX"/>
                  <w:rPrChange w:id="12004" w:author="Erlie Hasam Morfin Zavalza" w:date="2014-11-22T21:02:00Z">
                    <w:rPr>
                      <w:rFonts w:ascii="Perpetua" w:hAnsi="Perpetua"/>
                      <w:sz w:val="36"/>
                      <w:szCs w:val="36"/>
                      <w:lang w:val="es-MX" w:eastAsia="es-MX"/>
                    </w:rPr>
                  </w:rPrChange>
                </w:rPr>
                <w:t xml:space="preserve"> $   1,935,000.00 </w:t>
              </w:r>
            </w:ins>
          </w:p>
        </w:tc>
      </w:tr>
      <w:tr w:rsidR="00FE0C5A" w:rsidRPr="00FE0C5A" w14:paraId="67C99350" w14:textId="77777777" w:rsidTr="00FE0C5A">
        <w:trPr>
          <w:trHeight w:val="281"/>
          <w:ins w:id="12005" w:author="Erlie Hasam Morfin Zavalza" w:date="2014-11-22T21:02:00Z"/>
          <w:trPrChange w:id="12006"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007"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6A4BB351" w14:textId="12BDF79E" w:rsidR="00FE0C5A" w:rsidRPr="00FE0C5A" w:rsidRDefault="00FE0C5A" w:rsidP="00FE0C5A">
            <w:pPr>
              <w:jc w:val="left"/>
              <w:rPr>
                <w:ins w:id="12008" w:author="Erlie Hasam Morfin Zavalza" w:date="2014-11-22T21:02:00Z"/>
                <w:rFonts w:ascii="Perpetua" w:hAnsi="Perpetua"/>
                <w:color w:val="000000"/>
                <w:sz w:val="22"/>
                <w:szCs w:val="36"/>
                <w:lang w:val="es-MX" w:eastAsia="es-MX"/>
                <w:rPrChange w:id="12009" w:author="Erlie Hasam Morfin Zavalza" w:date="2014-11-22T21:02:00Z">
                  <w:rPr>
                    <w:ins w:id="12010" w:author="Erlie Hasam Morfin Zavalza" w:date="2014-11-22T21:02:00Z"/>
                    <w:rFonts w:ascii="Perpetua" w:hAnsi="Perpetua"/>
                    <w:color w:val="000000"/>
                    <w:sz w:val="36"/>
                    <w:szCs w:val="36"/>
                    <w:lang w:val="es-MX" w:eastAsia="es-MX"/>
                  </w:rPr>
                </w:rPrChange>
              </w:rPr>
            </w:pPr>
            <w:ins w:id="12011" w:author="Erlie Hasam Morfin Zavalza" w:date="2014-11-22T21:03:00Z">
              <w:r>
                <w:rPr>
                  <w:rFonts w:ascii="Perpetua" w:hAnsi="Perpetua"/>
                  <w:color w:val="000000"/>
                  <w:sz w:val="22"/>
                  <w:szCs w:val="36"/>
                  <w:lang w:val="es-MX" w:eastAsia="es-MX"/>
                </w:rPr>
                <w:t>Mayo</w:t>
              </w:r>
            </w:ins>
          </w:p>
        </w:tc>
        <w:tc>
          <w:tcPr>
            <w:tcW w:w="0" w:type="auto"/>
            <w:tcBorders>
              <w:top w:val="nil"/>
              <w:left w:val="nil"/>
              <w:bottom w:val="single" w:sz="4" w:space="0" w:color="auto"/>
              <w:right w:val="single" w:sz="4" w:space="0" w:color="auto"/>
            </w:tcBorders>
            <w:shd w:val="clear" w:color="000000" w:fill="FCD5B4"/>
            <w:vAlign w:val="center"/>
            <w:hideMark/>
            <w:tcPrChange w:id="12012"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752B27B4" w14:textId="77777777" w:rsidR="00FE0C5A" w:rsidRPr="00FE0C5A" w:rsidRDefault="00FE0C5A" w:rsidP="00FE0C5A">
            <w:pPr>
              <w:jc w:val="left"/>
              <w:rPr>
                <w:ins w:id="12013" w:author="Erlie Hasam Morfin Zavalza" w:date="2014-11-22T21:02:00Z"/>
                <w:rFonts w:ascii="Perpetua" w:hAnsi="Perpetua"/>
                <w:color w:val="000000"/>
                <w:sz w:val="22"/>
                <w:szCs w:val="36"/>
                <w:lang w:val="es-MX" w:eastAsia="es-MX"/>
                <w:rPrChange w:id="12014" w:author="Erlie Hasam Morfin Zavalza" w:date="2014-11-22T21:02:00Z">
                  <w:rPr>
                    <w:ins w:id="12015" w:author="Erlie Hasam Morfin Zavalza" w:date="2014-11-22T21:02:00Z"/>
                    <w:rFonts w:ascii="Perpetua" w:hAnsi="Perpetua"/>
                    <w:color w:val="000000"/>
                    <w:sz w:val="36"/>
                    <w:szCs w:val="36"/>
                    <w:lang w:val="es-MX" w:eastAsia="es-MX"/>
                  </w:rPr>
                </w:rPrChange>
              </w:rPr>
            </w:pPr>
            <w:ins w:id="12016" w:author="Erlie Hasam Morfin Zavalza" w:date="2014-11-22T21:02:00Z">
              <w:r w:rsidRPr="00FE0C5A">
                <w:rPr>
                  <w:rFonts w:ascii="Perpetua" w:hAnsi="Perpetua"/>
                  <w:color w:val="000000"/>
                  <w:sz w:val="22"/>
                  <w:szCs w:val="36"/>
                  <w:lang w:val="es-MX" w:eastAsia="es-MX"/>
                  <w:rPrChange w:id="12017"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018"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139F1935" w14:textId="77777777" w:rsidR="00FE0C5A" w:rsidRPr="00FE0C5A" w:rsidRDefault="00FE0C5A" w:rsidP="00FE0C5A">
            <w:pPr>
              <w:jc w:val="left"/>
              <w:rPr>
                <w:ins w:id="12019" w:author="Erlie Hasam Morfin Zavalza" w:date="2014-11-22T21:02:00Z"/>
                <w:rFonts w:ascii="Perpetua" w:hAnsi="Perpetua"/>
                <w:color w:val="000000"/>
                <w:sz w:val="22"/>
                <w:szCs w:val="36"/>
                <w:lang w:val="es-MX" w:eastAsia="es-MX"/>
                <w:rPrChange w:id="12020" w:author="Erlie Hasam Morfin Zavalza" w:date="2014-11-22T21:02:00Z">
                  <w:rPr>
                    <w:ins w:id="12021" w:author="Erlie Hasam Morfin Zavalza" w:date="2014-11-22T21:02:00Z"/>
                    <w:rFonts w:ascii="Perpetua" w:hAnsi="Perpetua"/>
                    <w:color w:val="000000"/>
                    <w:sz w:val="36"/>
                    <w:szCs w:val="36"/>
                    <w:lang w:val="es-MX" w:eastAsia="es-MX"/>
                  </w:rPr>
                </w:rPrChange>
              </w:rPr>
            </w:pPr>
            <w:ins w:id="12022" w:author="Erlie Hasam Morfin Zavalza" w:date="2014-11-22T21:02:00Z">
              <w:r w:rsidRPr="00FE0C5A">
                <w:rPr>
                  <w:rFonts w:ascii="Perpetua" w:hAnsi="Perpetua"/>
                  <w:color w:val="000000"/>
                  <w:sz w:val="22"/>
                  <w:szCs w:val="36"/>
                  <w:lang w:val="es-MX" w:eastAsia="es-MX"/>
                  <w:rPrChange w:id="12023" w:author="Erlie Hasam Morfin Zavalza" w:date="2014-11-22T21:02:00Z">
                    <w:rPr>
                      <w:rFonts w:ascii="Perpetua" w:hAnsi="Perpetua"/>
                      <w:color w:val="000000"/>
                      <w:sz w:val="36"/>
                      <w:szCs w:val="36"/>
                      <w:lang w:val="es-MX" w:eastAsia="es-MX"/>
                    </w:rPr>
                  </w:rPrChange>
                </w:rPr>
                <w:t>1335.84</w:t>
              </w:r>
            </w:ins>
          </w:p>
        </w:tc>
        <w:tc>
          <w:tcPr>
            <w:tcW w:w="0" w:type="auto"/>
            <w:tcBorders>
              <w:top w:val="nil"/>
              <w:left w:val="nil"/>
              <w:bottom w:val="single" w:sz="4" w:space="0" w:color="auto"/>
              <w:right w:val="single" w:sz="4" w:space="0" w:color="auto"/>
            </w:tcBorders>
            <w:shd w:val="clear" w:color="000000" w:fill="FABF8F"/>
            <w:vAlign w:val="center"/>
            <w:hideMark/>
            <w:tcPrChange w:id="12024"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5996C09F" w14:textId="77777777" w:rsidR="00FE0C5A" w:rsidRPr="00FE0C5A" w:rsidRDefault="00FE0C5A" w:rsidP="00FE0C5A">
            <w:pPr>
              <w:jc w:val="left"/>
              <w:rPr>
                <w:ins w:id="12025" w:author="Erlie Hasam Morfin Zavalza" w:date="2014-11-22T21:02:00Z"/>
                <w:rFonts w:ascii="Perpetua" w:hAnsi="Perpetua"/>
                <w:color w:val="000000"/>
                <w:sz w:val="22"/>
                <w:szCs w:val="36"/>
                <w:lang w:val="es-MX" w:eastAsia="es-MX"/>
                <w:rPrChange w:id="12026" w:author="Erlie Hasam Morfin Zavalza" w:date="2014-11-22T21:02:00Z">
                  <w:rPr>
                    <w:ins w:id="12027" w:author="Erlie Hasam Morfin Zavalza" w:date="2014-11-22T21:02:00Z"/>
                    <w:rFonts w:ascii="Perpetua" w:hAnsi="Perpetua"/>
                    <w:color w:val="000000"/>
                    <w:sz w:val="36"/>
                    <w:szCs w:val="36"/>
                    <w:lang w:val="es-MX" w:eastAsia="es-MX"/>
                  </w:rPr>
                </w:rPrChange>
              </w:rPr>
            </w:pPr>
            <w:ins w:id="12028" w:author="Erlie Hasam Morfin Zavalza" w:date="2014-11-22T21:02:00Z">
              <w:r w:rsidRPr="00FE0C5A">
                <w:rPr>
                  <w:rFonts w:ascii="Perpetua" w:hAnsi="Perpetua"/>
                  <w:color w:val="000000"/>
                  <w:sz w:val="22"/>
                  <w:szCs w:val="36"/>
                  <w:lang w:val="es-MX" w:eastAsia="es-MX"/>
                  <w:rPrChange w:id="12029" w:author="Erlie Hasam Morfin Zavalza" w:date="2014-11-22T21:02:00Z">
                    <w:rPr>
                      <w:rFonts w:ascii="Perpetua" w:hAnsi="Perpetua"/>
                      <w:color w:val="000000"/>
                      <w:sz w:val="36"/>
                      <w:szCs w:val="36"/>
                      <w:lang w:val="es-MX" w:eastAsia="es-MX"/>
                    </w:rPr>
                  </w:rPrChange>
                </w:rPr>
                <w:t>1336</w:t>
              </w:r>
            </w:ins>
          </w:p>
        </w:tc>
        <w:tc>
          <w:tcPr>
            <w:tcW w:w="0" w:type="auto"/>
            <w:tcBorders>
              <w:top w:val="nil"/>
              <w:left w:val="nil"/>
              <w:bottom w:val="single" w:sz="4" w:space="0" w:color="auto"/>
              <w:right w:val="single" w:sz="4" w:space="0" w:color="auto"/>
            </w:tcBorders>
            <w:shd w:val="clear" w:color="000000" w:fill="FCD5B4"/>
            <w:vAlign w:val="center"/>
            <w:hideMark/>
            <w:tcPrChange w:id="12030"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076880B6" w14:textId="77777777" w:rsidR="00FE0C5A" w:rsidRPr="00FE0C5A" w:rsidRDefault="00FE0C5A" w:rsidP="00FE0C5A">
            <w:pPr>
              <w:jc w:val="left"/>
              <w:rPr>
                <w:ins w:id="12031" w:author="Erlie Hasam Morfin Zavalza" w:date="2014-11-22T21:02:00Z"/>
                <w:rFonts w:ascii="Perpetua" w:hAnsi="Perpetua"/>
                <w:color w:val="000000"/>
                <w:sz w:val="22"/>
                <w:szCs w:val="36"/>
                <w:lang w:val="es-MX" w:eastAsia="es-MX"/>
                <w:rPrChange w:id="12032" w:author="Erlie Hasam Morfin Zavalza" w:date="2014-11-22T21:02:00Z">
                  <w:rPr>
                    <w:ins w:id="12033" w:author="Erlie Hasam Morfin Zavalza" w:date="2014-11-22T21:02:00Z"/>
                    <w:rFonts w:ascii="Perpetua" w:hAnsi="Perpetua"/>
                    <w:color w:val="000000"/>
                    <w:sz w:val="36"/>
                    <w:szCs w:val="36"/>
                    <w:lang w:val="es-MX" w:eastAsia="es-MX"/>
                  </w:rPr>
                </w:rPrChange>
              </w:rPr>
            </w:pPr>
            <w:ins w:id="12034" w:author="Erlie Hasam Morfin Zavalza" w:date="2014-11-22T21:02:00Z">
              <w:r w:rsidRPr="00FE0C5A">
                <w:rPr>
                  <w:rFonts w:ascii="Perpetua" w:hAnsi="Perpetua"/>
                  <w:color w:val="000000"/>
                  <w:sz w:val="22"/>
                  <w:szCs w:val="36"/>
                  <w:lang w:val="es-MX" w:eastAsia="es-MX"/>
                  <w:rPrChange w:id="12035" w:author="Erlie Hasam Morfin Zavalza" w:date="2014-11-22T21:02:00Z">
                    <w:rPr>
                      <w:rFonts w:ascii="Perpetua" w:hAnsi="Perpetua"/>
                      <w:color w:val="000000"/>
                      <w:sz w:val="36"/>
                      <w:szCs w:val="36"/>
                      <w:lang w:val="es-MX" w:eastAsia="es-MX"/>
                    </w:rPr>
                  </w:rPrChange>
                </w:rPr>
                <w:t>1366.2</w:t>
              </w:r>
            </w:ins>
          </w:p>
        </w:tc>
        <w:tc>
          <w:tcPr>
            <w:tcW w:w="0" w:type="auto"/>
            <w:tcBorders>
              <w:top w:val="nil"/>
              <w:left w:val="nil"/>
              <w:bottom w:val="single" w:sz="4" w:space="0" w:color="auto"/>
              <w:right w:val="single" w:sz="4" w:space="0" w:color="auto"/>
            </w:tcBorders>
            <w:shd w:val="clear" w:color="000000" w:fill="FABF8F"/>
            <w:vAlign w:val="center"/>
            <w:hideMark/>
            <w:tcPrChange w:id="12036"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4F1E7DA3" w14:textId="77777777" w:rsidR="00FE0C5A" w:rsidRPr="00FE0C5A" w:rsidRDefault="00FE0C5A" w:rsidP="00FE0C5A">
            <w:pPr>
              <w:jc w:val="left"/>
              <w:rPr>
                <w:ins w:id="12037" w:author="Erlie Hasam Morfin Zavalza" w:date="2014-11-22T21:02:00Z"/>
                <w:rFonts w:ascii="Perpetua" w:hAnsi="Perpetua"/>
                <w:color w:val="000000"/>
                <w:sz w:val="22"/>
                <w:szCs w:val="36"/>
                <w:lang w:val="es-MX" w:eastAsia="es-MX"/>
                <w:rPrChange w:id="12038" w:author="Erlie Hasam Morfin Zavalza" w:date="2014-11-22T21:02:00Z">
                  <w:rPr>
                    <w:ins w:id="12039" w:author="Erlie Hasam Morfin Zavalza" w:date="2014-11-22T21:02:00Z"/>
                    <w:rFonts w:ascii="Perpetua" w:hAnsi="Perpetua"/>
                    <w:color w:val="000000"/>
                    <w:sz w:val="36"/>
                    <w:szCs w:val="36"/>
                    <w:lang w:val="es-MX" w:eastAsia="es-MX"/>
                  </w:rPr>
                </w:rPrChange>
              </w:rPr>
            </w:pPr>
            <w:ins w:id="12040" w:author="Erlie Hasam Morfin Zavalza" w:date="2014-11-22T21:02:00Z">
              <w:r w:rsidRPr="00FE0C5A">
                <w:rPr>
                  <w:rFonts w:ascii="Perpetua" w:hAnsi="Perpetua"/>
                  <w:color w:val="000000"/>
                  <w:sz w:val="22"/>
                  <w:szCs w:val="36"/>
                  <w:lang w:val="es-MX" w:eastAsia="es-MX"/>
                  <w:rPrChange w:id="12041" w:author="Erlie Hasam Morfin Zavalza" w:date="2014-11-22T21:02:00Z">
                    <w:rPr>
                      <w:rFonts w:ascii="Perpetua" w:hAnsi="Perpetua"/>
                      <w:color w:val="000000"/>
                      <w:sz w:val="36"/>
                      <w:szCs w:val="36"/>
                      <w:lang w:val="es-MX" w:eastAsia="es-MX"/>
                    </w:rPr>
                  </w:rPrChange>
                </w:rPr>
                <w:t>1366</w:t>
              </w:r>
            </w:ins>
          </w:p>
        </w:tc>
        <w:tc>
          <w:tcPr>
            <w:tcW w:w="1569" w:type="dxa"/>
            <w:tcBorders>
              <w:top w:val="nil"/>
              <w:left w:val="nil"/>
              <w:bottom w:val="single" w:sz="4" w:space="0" w:color="auto"/>
              <w:right w:val="single" w:sz="4" w:space="0" w:color="auto"/>
            </w:tcBorders>
            <w:shd w:val="clear" w:color="000000" w:fill="FCD5B4"/>
            <w:vAlign w:val="center"/>
            <w:hideMark/>
            <w:tcPrChange w:id="12042"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5FC6C6E8" w14:textId="77777777" w:rsidR="00FE0C5A" w:rsidRPr="00FE0C5A" w:rsidRDefault="00FE0C5A" w:rsidP="00FE0C5A">
            <w:pPr>
              <w:jc w:val="center"/>
              <w:rPr>
                <w:ins w:id="12043" w:author="Erlie Hasam Morfin Zavalza" w:date="2014-11-22T21:02:00Z"/>
                <w:rFonts w:ascii="Perpetua" w:hAnsi="Perpetua"/>
                <w:sz w:val="22"/>
                <w:szCs w:val="36"/>
                <w:lang w:val="es-MX" w:eastAsia="es-MX"/>
                <w:rPrChange w:id="12044" w:author="Erlie Hasam Morfin Zavalza" w:date="2014-11-22T21:02:00Z">
                  <w:rPr>
                    <w:ins w:id="12045" w:author="Erlie Hasam Morfin Zavalza" w:date="2014-11-22T21:02:00Z"/>
                    <w:rFonts w:ascii="Perpetua" w:hAnsi="Perpetua"/>
                    <w:sz w:val="36"/>
                    <w:szCs w:val="36"/>
                    <w:lang w:val="es-MX" w:eastAsia="es-MX"/>
                  </w:rPr>
                </w:rPrChange>
              </w:rPr>
            </w:pPr>
            <w:ins w:id="12046" w:author="Erlie Hasam Morfin Zavalza" w:date="2014-11-22T21:02:00Z">
              <w:r w:rsidRPr="00FE0C5A">
                <w:rPr>
                  <w:rFonts w:ascii="Perpetua" w:hAnsi="Perpetua"/>
                  <w:sz w:val="22"/>
                  <w:szCs w:val="36"/>
                  <w:lang w:val="es-MX" w:eastAsia="es-MX"/>
                  <w:rPrChange w:id="12047" w:author="Erlie Hasam Morfin Zavalza" w:date="2014-11-22T21:02:00Z">
                    <w:rPr>
                      <w:rFonts w:ascii="Perpetua" w:hAnsi="Perpetua"/>
                      <w:sz w:val="36"/>
                      <w:szCs w:val="36"/>
                      <w:lang w:val="es-MX" w:eastAsia="es-MX"/>
                    </w:rPr>
                  </w:rPrChange>
                </w:rPr>
                <w:t xml:space="preserve"> $   2,004,000.00 </w:t>
              </w:r>
            </w:ins>
          </w:p>
        </w:tc>
      </w:tr>
      <w:tr w:rsidR="00FE0C5A" w:rsidRPr="00FE0C5A" w14:paraId="32FEEBAD" w14:textId="77777777" w:rsidTr="00FE0C5A">
        <w:trPr>
          <w:trHeight w:val="143"/>
          <w:ins w:id="12048" w:author="Erlie Hasam Morfin Zavalza" w:date="2014-11-22T21:02:00Z"/>
          <w:trPrChange w:id="12049"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050"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3B254685" w14:textId="1FFE7154" w:rsidR="00FE0C5A" w:rsidRPr="00FE0C5A" w:rsidRDefault="00FE0C5A" w:rsidP="00FE0C5A">
            <w:pPr>
              <w:jc w:val="left"/>
              <w:rPr>
                <w:ins w:id="12051" w:author="Erlie Hasam Morfin Zavalza" w:date="2014-11-22T21:02:00Z"/>
                <w:rFonts w:ascii="Perpetua" w:hAnsi="Perpetua"/>
                <w:color w:val="000000"/>
                <w:sz w:val="22"/>
                <w:szCs w:val="36"/>
                <w:lang w:val="es-MX" w:eastAsia="es-MX"/>
                <w:rPrChange w:id="12052" w:author="Erlie Hasam Morfin Zavalza" w:date="2014-11-22T21:02:00Z">
                  <w:rPr>
                    <w:ins w:id="12053" w:author="Erlie Hasam Morfin Zavalza" w:date="2014-11-22T21:02:00Z"/>
                    <w:rFonts w:ascii="Perpetua" w:hAnsi="Perpetua"/>
                    <w:color w:val="000000"/>
                    <w:sz w:val="36"/>
                    <w:szCs w:val="36"/>
                    <w:lang w:val="es-MX" w:eastAsia="es-MX"/>
                  </w:rPr>
                </w:rPrChange>
              </w:rPr>
            </w:pPr>
            <w:ins w:id="12054" w:author="Erlie Hasam Morfin Zavalza" w:date="2014-11-22T21:03:00Z">
              <w:r>
                <w:rPr>
                  <w:rFonts w:ascii="Perpetua" w:hAnsi="Perpetua"/>
                  <w:color w:val="000000"/>
                  <w:sz w:val="22"/>
                  <w:szCs w:val="36"/>
                  <w:lang w:val="es-MX" w:eastAsia="es-MX"/>
                </w:rPr>
                <w:t>Junio</w:t>
              </w:r>
            </w:ins>
          </w:p>
        </w:tc>
        <w:tc>
          <w:tcPr>
            <w:tcW w:w="0" w:type="auto"/>
            <w:tcBorders>
              <w:top w:val="nil"/>
              <w:left w:val="nil"/>
              <w:bottom w:val="single" w:sz="4" w:space="0" w:color="auto"/>
              <w:right w:val="single" w:sz="4" w:space="0" w:color="auto"/>
            </w:tcBorders>
            <w:shd w:val="clear" w:color="000000" w:fill="FCD5B4"/>
            <w:vAlign w:val="center"/>
            <w:hideMark/>
            <w:tcPrChange w:id="12055"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200F29B8" w14:textId="77777777" w:rsidR="00FE0C5A" w:rsidRPr="00FE0C5A" w:rsidRDefault="00FE0C5A" w:rsidP="00FE0C5A">
            <w:pPr>
              <w:jc w:val="left"/>
              <w:rPr>
                <w:ins w:id="12056" w:author="Erlie Hasam Morfin Zavalza" w:date="2014-11-22T21:02:00Z"/>
                <w:rFonts w:ascii="Perpetua" w:hAnsi="Perpetua"/>
                <w:color w:val="000000"/>
                <w:sz w:val="22"/>
                <w:szCs w:val="36"/>
                <w:lang w:val="es-MX" w:eastAsia="es-MX"/>
                <w:rPrChange w:id="12057" w:author="Erlie Hasam Morfin Zavalza" w:date="2014-11-22T21:02:00Z">
                  <w:rPr>
                    <w:ins w:id="12058" w:author="Erlie Hasam Morfin Zavalza" w:date="2014-11-22T21:02:00Z"/>
                    <w:rFonts w:ascii="Perpetua" w:hAnsi="Perpetua"/>
                    <w:color w:val="000000"/>
                    <w:sz w:val="36"/>
                    <w:szCs w:val="36"/>
                    <w:lang w:val="es-MX" w:eastAsia="es-MX"/>
                  </w:rPr>
                </w:rPrChange>
              </w:rPr>
            </w:pPr>
            <w:ins w:id="12059" w:author="Erlie Hasam Morfin Zavalza" w:date="2014-11-22T21:02:00Z">
              <w:r w:rsidRPr="00FE0C5A">
                <w:rPr>
                  <w:rFonts w:ascii="Perpetua" w:hAnsi="Perpetua"/>
                  <w:color w:val="000000"/>
                  <w:sz w:val="22"/>
                  <w:szCs w:val="36"/>
                  <w:lang w:val="es-MX" w:eastAsia="es-MX"/>
                  <w:rPrChange w:id="12060"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061"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00C043AD" w14:textId="77777777" w:rsidR="00FE0C5A" w:rsidRPr="00FE0C5A" w:rsidRDefault="00FE0C5A" w:rsidP="00FE0C5A">
            <w:pPr>
              <w:jc w:val="left"/>
              <w:rPr>
                <w:ins w:id="12062" w:author="Erlie Hasam Morfin Zavalza" w:date="2014-11-22T21:02:00Z"/>
                <w:rFonts w:ascii="Perpetua" w:hAnsi="Perpetua"/>
                <w:color w:val="000000"/>
                <w:sz w:val="22"/>
                <w:szCs w:val="36"/>
                <w:lang w:val="es-MX" w:eastAsia="es-MX"/>
                <w:rPrChange w:id="12063" w:author="Erlie Hasam Morfin Zavalza" w:date="2014-11-22T21:02:00Z">
                  <w:rPr>
                    <w:ins w:id="12064" w:author="Erlie Hasam Morfin Zavalza" w:date="2014-11-22T21:02:00Z"/>
                    <w:rFonts w:ascii="Perpetua" w:hAnsi="Perpetua"/>
                    <w:color w:val="000000"/>
                    <w:sz w:val="36"/>
                    <w:szCs w:val="36"/>
                    <w:lang w:val="es-MX" w:eastAsia="es-MX"/>
                  </w:rPr>
                </w:rPrChange>
              </w:rPr>
            </w:pPr>
            <w:ins w:id="12065" w:author="Erlie Hasam Morfin Zavalza" w:date="2014-11-22T21:02:00Z">
              <w:r w:rsidRPr="00FE0C5A">
                <w:rPr>
                  <w:rFonts w:ascii="Perpetua" w:hAnsi="Perpetua"/>
                  <w:color w:val="000000"/>
                  <w:sz w:val="22"/>
                  <w:szCs w:val="36"/>
                  <w:lang w:val="es-MX" w:eastAsia="es-MX"/>
                  <w:rPrChange w:id="12066" w:author="Erlie Hasam Morfin Zavalza" w:date="2014-11-22T21:02:00Z">
                    <w:rPr>
                      <w:rFonts w:ascii="Perpetua" w:hAnsi="Perpetua"/>
                      <w:color w:val="000000"/>
                      <w:sz w:val="36"/>
                      <w:szCs w:val="36"/>
                      <w:lang w:val="es-MX" w:eastAsia="es-MX"/>
                    </w:rPr>
                  </w:rPrChange>
                </w:rPr>
                <w:t>1366.2</w:t>
              </w:r>
            </w:ins>
          </w:p>
        </w:tc>
        <w:tc>
          <w:tcPr>
            <w:tcW w:w="0" w:type="auto"/>
            <w:tcBorders>
              <w:top w:val="nil"/>
              <w:left w:val="nil"/>
              <w:bottom w:val="single" w:sz="4" w:space="0" w:color="auto"/>
              <w:right w:val="single" w:sz="4" w:space="0" w:color="auto"/>
            </w:tcBorders>
            <w:shd w:val="clear" w:color="000000" w:fill="FABF8F"/>
            <w:vAlign w:val="center"/>
            <w:hideMark/>
            <w:tcPrChange w:id="12067"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6AF0F06D" w14:textId="77777777" w:rsidR="00FE0C5A" w:rsidRPr="00FE0C5A" w:rsidRDefault="00FE0C5A" w:rsidP="00FE0C5A">
            <w:pPr>
              <w:jc w:val="left"/>
              <w:rPr>
                <w:ins w:id="12068" w:author="Erlie Hasam Morfin Zavalza" w:date="2014-11-22T21:02:00Z"/>
                <w:rFonts w:ascii="Perpetua" w:hAnsi="Perpetua"/>
                <w:color w:val="000000"/>
                <w:sz w:val="22"/>
                <w:szCs w:val="36"/>
                <w:lang w:val="es-MX" w:eastAsia="es-MX"/>
                <w:rPrChange w:id="12069" w:author="Erlie Hasam Morfin Zavalza" w:date="2014-11-22T21:02:00Z">
                  <w:rPr>
                    <w:ins w:id="12070" w:author="Erlie Hasam Morfin Zavalza" w:date="2014-11-22T21:02:00Z"/>
                    <w:rFonts w:ascii="Perpetua" w:hAnsi="Perpetua"/>
                    <w:color w:val="000000"/>
                    <w:sz w:val="36"/>
                    <w:szCs w:val="36"/>
                    <w:lang w:val="es-MX" w:eastAsia="es-MX"/>
                  </w:rPr>
                </w:rPrChange>
              </w:rPr>
            </w:pPr>
            <w:ins w:id="12071" w:author="Erlie Hasam Morfin Zavalza" w:date="2014-11-22T21:02:00Z">
              <w:r w:rsidRPr="00FE0C5A">
                <w:rPr>
                  <w:rFonts w:ascii="Perpetua" w:hAnsi="Perpetua"/>
                  <w:color w:val="000000"/>
                  <w:sz w:val="22"/>
                  <w:szCs w:val="36"/>
                  <w:lang w:val="es-MX" w:eastAsia="es-MX"/>
                  <w:rPrChange w:id="12072" w:author="Erlie Hasam Morfin Zavalza" w:date="2014-11-22T21:02:00Z">
                    <w:rPr>
                      <w:rFonts w:ascii="Perpetua" w:hAnsi="Perpetua"/>
                      <w:color w:val="000000"/>
                      <w:sz w:val="36"/>
                      <w:szCs w:val="36"/>
                      <w:lang w:val="es-MX" w:eastAsia="es-MX"/>
                    </w:rPr>
                  </w:rPrChange>
                </w:rPr>
                <w:t>1366</w:t>
              </w:r>
            </w:ins>
          </w:p>
        </w:tc>
        <w:tc>
          <w:tcPr>
            <w:tcW w:w="0" w:type="auto"/>
            <w:tcBorders>
              <w:top w:val="nil"/>
              <w:left w:val="nil"/>
              <w:bottom w:val="single" w:sz="4" w:space="0" w:color="auto"/>
              <w:right w:val="single" w:sz="4" w:space="0" w:color="auto"/>
            </w:tcBorders>
            <w:shd w:val="clear" w:color="000000" w:fill="FCD5B4"/>
            <w:vAlign w:val="center"/>
            <w:hideMark/>
            <w:tcPrChange w:id="12073"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384488B9" w14:textId="77777777" w:rsidR="00FE0C5A" w:rsidRPr="00FE0C5A" w:rsidRDefault="00FE0C5A" w:rsidP="00FE0C5A">
            <w:pPr>
              <w:jc w:val="left"/>
              <w:rPr>
                <w:ins w:id="12074" w:author="Erlie Hasam Morfin Zavalza" w:date="2014-11-22T21:02:00Z"/>
                <w:rFonts w:ascii="Perpetua" w:hAnsi="Perpetua"/>
                <w:color w:val="000000"/>
                <w:sz w:val="22"/>
                <w:szCs w:val="36"/>
                <w:lang w:val="es-MX" w:eastAsia="es-MX"/>
                <w:rPrChange w:id="12075" w:author="Erlie Hasam Morfin Zavalza" w:date="2014-11-22T21:02:00Z">
                  <w:rPr>
                    <w:ins w:id="12076" w:author="Erlie Hasam Morfin Zavalza" w:date="2014-11-22T21:02:00Z"/>
                    <w:rFonts w:ascii="Perpetua" w:hAnsi="Perpetua"/>
                    <w:color w:val="000000"/>
                    <w:sz w:val="36"/>
                    <w:szCs w:val="36"/>
                    <w:lang w:val="es-MX" w:eastAsia="es-MX"/>
                  </w:rPr>
                </w:rPrChange>
              </w:rPr>
            </w:pPr>
            <w:ins w:id="12077" w:author="Erlie Hasam Morfin Zavalza" w:date="2014-11-22T21:02:00Z">
              <w:r w:rsidRPr="00FE0C5A">
                <w:rPr>
                  <w:rFonts w:ascii="Perpetua" w:hAnsi="Perpetua"/>
                  <w:color w:val="000000"/>
                  <w:sz w:val="22"/>
                  <w:szCs w:val="36"/>
                  <w:lang w:val="es-MX" w:eastAsia="es-MX"/>
                  <w:rPrChange w:id="12078" w:author="Erlie Hasam Morfin Zavalza" w:date="2014-11-22T21:02:00Z">
                    <w:rPr>
                      <w:rFonts w:ascii="Perpetua" w:hAnsi="Perpetua"/>
                      <w:color w:val="000000"/>
                      <w:sz w:val="36"/>
                      <w:szCs w:val="36"/>
                      <w:lang w:val="es-MX" w:eastAsia="es-MX"/>
                    </w:rPr>
                  </w:rPrChange>
                </w:rPr>
                <w:t>1396.56</w:t>
              </w:r>
            </w:ins>
          </w:p>
        </w:tc>
        <w:tc>
          <w:tcPr>
            <w:tcW w:w="0" w:type="auto"/>
            <w:tcBorders>
              <w:top w:val="nil"/>
              <w:left w:val="nil"/>
              <w:bottom w:val="single" w:sz="4" w:space="0" w:color="auto"/>
              <w:right w:val="single" w:sz="4" w:space="0" w:color="auto"/>
            </w:tcBorders>
            <w:shd w:val="clear" w:color="000000" w:fill="FABF8F"/>
            <w:vAlign w:val="center"/>
            <w:hideMark/>
            <w:tcPrChange w:id="12079"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383E01A4" w14:textId="77777777" w:rsidR="00FE0C5A" w:rsidRPr="00FE0C5A" w:rsidRDefault="00FE0C5A" w:rsidP="00FE0C5A">
            <w:pPr>
              <w:jc w:val="left"/>
              <w:rPr>
                <w:ins w:id="12080" w:author="Erlie Hasam Morfin Zavalza" w:date="2014-11-22T21:02:00Z"/>
                <w:rFonts w:ascii="Perpetua" w:hAnsi="Perpetua"/>
                <w:color w:val="000000"/>
                <w:sz w:val="22"/>
                <w:szCs w:val="36"/>
                <w:lang w:val="es-MX" w:eastAsia="es-MX"/>
                <w:rPrChange w:id="12081" w:author="Erlie Hasam Morfin Zavalza" w:date="2014-11-22T21:02:00Z">
                  <w:rPr>
                    <w:ins w:id="12082" w:author="Erlie Hasam Morfin Zavalza" w:date="2014-11-22T21:02:00Z"/>
                    <w:rFonts w:ascii="Perpetua" w:hAnsi="Perpetua"/>
                    <w:color w:val="000000"/>
                    <w:sz w:val="36"/>
                    <w:szCs w:val="36"/>
                    <w:lang w:val="es-MX" w:eastAsia="es-MX"/>
                  </w:rPr>
                </w:rPrChange>
              </w:rPr>
            </w:pPr>
            <w:ins w:id="12083" w:author="Erlie Hasam Morfin Zavalza" w:date="2014-11-22T21:02:00Z">
              <w:r w:rsidRPr="00FE0C5A">
                <w:rPr>
                  <w:rFonts w:ascii="Perpetua" w:hAnsi="Perpetua"/>
                  <w:color w:val="000000"/>
                  <w:sz w:val="22"/>
                  <w:szCs w:val="36"/>
                  <w:lang w:val="es-MX" w:eastAsia="es-MX"/>
                  <w:rPrChange w:id="12084" w:author="Erlie Hasam Morfin Zavalza" w:date="2014-11-22T21:02:00Z">
                    <w:rPr>
                      <w:rFonts w:ascii="Perpetua" w:hAnsi="Perpetua"/>
                      <w:color w:val="000000"/>
                      <w:sz w:val="36"/>
                      <w:szCs w:val="36"/>
                      <w:lang w:val="es-MX" w:eastAsia="es-MX"/>
                    </w:rPr>
                  </w:rPrChange>
                </w:rPr>
                <w:t>1397</w:t>
              </w:r>
            </w:ins>
          </w:p>
        </w:tc>
        <w:tc>
          <w:tcPr>
            <w:tcW w:w="1569" w:type="dxa"/>
            <w:tcBorders>
              <w:top w:val="nil"/>
              <w:left w:val="nil"/>
              <w:bottom w:val="single" w:sz="4" w:space="0" w:color="auto"/>
              <w:right w:val="single" w:sz="4" w:space="0" w:color="auto"/>
            </w:tcBorders>
            <w:shd w:val="clear" w:color="000000" w:fill="FCD5B4"/>
            <w:vAlign w:val="center"/>
            <w:hideMark/>
            <w:tcPrChange w:id="12085"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3DD1C1A7" w14:textId="77777777" w:rsidR="00FE0C5A" w:rsidRPr="00FE0C5A" w:rsidRDefault="00FE0C5A" w:rsidP="00FE0C5A">
            <w:pPr>
              <w:jc w:val="center"/>
              <w:rPr>
                <w:ins w:id="12086" w:author="Erlie Hasam Morfin Zavalza" w:date="2014-11-22T21:02:00Z"/>
                <w:rFonts w:ascii="Perpetua" w:hAnsi="Perpetua"/>
                <w:sz w:val="22"/>
                <w:szCs w:val="36"/>
                <w:lang w:val="es-MX" w:eastAsia="es-MX"/>
                <w:rPrChange w:id="12087" w:author="Erlie Hasam Morfin Zavalza" w:date="2014-11-22T21:02:00Z">
                  <w:rPr>
                    <w:ins w:id="12088" w:author="Erlie Hasam Morfin Zavalza" w:date="2014-11-22T21:02:00Z"/>
                    <w:rFonts w:ascii="Perpetua" w:hAnsi="Perpetua"/>
                    <w:sz w:val="36"/>
                    <w:szCs w:val="36"/>
                    <w:lang w:val="es-MX" w:eastAsia="es-MX"/>
                  </w:rPr>
                </w:rPrChange>
              </w:rPr>
            </w:pPr>
            <w:ins w:id="12089" w:author="Erlie Hasam Morfin Zavalza" w:date="2014-11-22T21:02:00Z">
              <w:r w:rsidRPr="00FE0C5A">
                <w:rPr>
                  <w:rFonts w:ascii="Perpetua" w:hAnsi="Perpetua"/>
                  <w:sz w:val="22"/>
                  <w:szCs w:val="36"/>
                  <w:lang w:val="es-MX" w:eastAsia="es-MX"/>
                  <w:rPrChange w:id="12090" w:author="Erlie Hasam Morfin Zavalza" w:date="2014-11-22T21:02:00Z">
                    <w:rPr>
                      <w:rFonts w:ascii="Perpetua" w:hAnsi="Perpetua"/>
                      <w:sz w:val="36"/>
                      <w:szCs w:val="36"/>
                      <w:lang w:val="es-MX" w:eastAsia="es-MX"/>
                    </w:rPr>
                  </w:rPrChange>
                </w:rPr>
                <w:t xml:space="preserve"> $   2,049,000.00 </w:t>
              </w:r>
            </w:ins>
          </w:p>
        </w:tc>
      </w:tr>
      <w:tr w:rsidR="00FE0C5A" w:rsidRPr="00FE0C5A" w14:paraId="28888235" w14:textId="77777777" w:rsidTr="00FE0C5A">
        <w:trPr>
          <w:trHeight w:val="161"/>
          <w:ins w:id="12091" w:author="Erlie Hasam Morfin Zavalza" w:date="2014-11-22T21:02:00Z"/>
          <w:trPrChange w:id="12092"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093"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78A414AD" w14:textId="00150A47" w:rsidR="00FE0C5A" w:rsidRPr="00FE0C5A" w:rsidRDefault="00FE0C5A" w:rsidP="00FE0C5A">
            <w:pPr>
              <w:jc w:val="left"/>
              <w:rPr>
                <w:ins w:id="12094" w:author="Erlie Hasam Morfin Zavalza" w:date="2014-11-22T21:02:00Z"/>
                <w:rFonts w:ascii="Perpetua" w:hAnsi="Perpetua"/>
                <w:color w:val="000000"/>
                <w:sz w:val="22"/>
                <w:szCs w:val="36"/>
                <w:lang w:val="es-MX" w:eastAsia="es-MX"/>
                <w:rPrChange w:id="12095" w:author="Erlie Hasam Morfin Zavalza" w:date="2014-11-22T21:02:00Z">
                  <w:rPr>
                    <w:ins w:id="12096" w:author="Erlie Hasam Morfin Zavalza" w:date="2014-11-22T21:02:00Z"/>
                    <w:rFonts w:ascii="Perpetua" w:hAnsi="Perpetua"/>
                    <w:color w:val="000000"/>
                    <w:sz w:val="36"/>
                    <w:szCs w:val="36"/>
                    <w:lang w:val="es-MX" w:eastAsia="es-MX"/>
                  </w:rPr>
                </w:rPrChange>
              </w:rPr>
            </w:pPr>
            <w:ins w:id="12097" w:author="Erlie Hasam Morfin Zavalza" w:date="2014-11-22T21:03:00Z">
              <w:r>
                <w:rPr>
                  <w:rFonts w:ascii="Perpetua" w:hAnsi="Perpetua"/>
                  <w:color w:val="000000"/>
                  <w:sz w:val="22"/>
                  <w:szCs w:val="36"/>
                  <w:lang w:val="es-MX" w:eastAsia="es-MX"/>
                </w:rPr>
                <w:t>Julio</w:t>
              </w:r>
            </w:ins>
          </w:p>
        </w:tc>
        <w:tc>
          <w:tcPr>
            <w:tcW w:w="0" w:type="auto"/>
            <w:tcBorders>
              <w:top w:val="nil"/>
              <w:left w:val="nil"/>
              <w:bottom w:val="single" w:sz="4" w:space="0" w:color="auto"/>
              <w:right w:val="single" w:sz="4" w:space="0" w:color="auto"/>
            </w:tcBorders>
            <w:shd w:val="clear" w:color="000000" w:fill="FCD5B4"/>
            <w:vAlign w:val="center"/>
            <w:hideMark/>
            <w:tcPrChange w:id="12098"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49BA1FF7" w14:textId="77777777" w:rsidR="00FE0C5A" w:rsidRPr="00FE0C5A" w:rsidRDefault="00FE0C5A" w:rsidP="00FE0C5A">
            <w:pPr>
              <w:jc w:val="left"/>
              <w:rPr>
                <w:ins w:id="12099" w:author="Erlie Hasam Morfin Zavalza" w:date="2014-11-22T21:02:00Z"/>
                <w:rFonts w:ascii="Perpetua" w:hAnsi="Perpetua"/>
                <w:color w:val="000000"/>
                <w:sz w:val="22"/>
                <w:szCs w:val="36"/>
                <w:lang w:val="es-MX" w:eastAsia="es-MX"/>
                <w:rPrChange w:id="12100" w:author="Erlie Hasam Morfin Zavalza" w:date="2014-11-22T21:02:00Z">
                  <w:rPr>
                    <w:ins w:id="12101" w:author="Erlie Hasam Morfin Zavalza" w:date="2014-11-22T21:02:00Z"/>
                    <w:rFonts w:ascii="Perpetua" w:hAnsi="Perpetua"/>
                    <w:color w:val="000000"/>
                    <w:sz w:val="36"/>
                    <w:szCs w:val="36"/>
                    <w:lang w:val="es-MX" w:eastAsia="es-MX"/>
                  </w:rPr>
                </w:rPrChange>
              </w:rPr>
            </w:pPr>
            <w:ins w:id="12102" w:author="Erlie Hasam Morfin Zavalza" w:date="2014-11-22T21:02:00Z">
              <w:r w:rsidRPr="00FE0C5A">
                <w:rPr>
                  <w:rFonts w:ascii="Perpetua" w:hAnsi="Perpetua"/>
                  <w:color w:val="000000"/>
                  <w:sz w:val="22"/>
                  <w:szCs w:val="36"/>
                  <w:lang w:val="es-MX" w:eastAsia="es-MX"/>
                  <w:rPrChange w:id="12103"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104"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04692EF6" w14:textId="77777777" w:rsidR="00FE0C5A" w:rsidRPr="00FE0C5A" w:rsidRDefault="00FE0C5A" w:rsidP="00FE0C5A">
            <w:pPr>
              <w:jc w:val="left"/>
              <w:rPr>
                <w:ins w:id="12105" w:author="Erlie Hasam Morfin Zavalza" w:date="2014-11-22T21:02:00Z"/>
                <w:rFonts w:ascii="Perpetua" w:hAnsi="Perpetua"/>
                <w:color w:val="000000"/>
                <w:sz w:val="22"/>
                <w:szCs w:val="36"/>
                <w:lang w:val="es-MX" w:eastAsia="es-MX"/>
                <w:rPrChange w:id="12106" w:author="Erlie Hasam Morfin Zavalza" w:date="2014-11-22T21:02:00Z">
                  <w:rPr>
                    <w:ins w:id="12107" w:author="Erlie Hasam Morfin Zavalza" w:date="2014-11-22T21:02:00Z"/>
                    <w:rFonts w:ascii="Perpetua" w:hAnsi="Perpetua"/>
                    <w:color w:val="000000"/>
                    <w:sz w:val="36"/>
                    <w:szCs w:val="36"/>
                    <w:lang w:val="es-MX" w:eastAsia="es-MX"/>
                  </w:rPr>
                </w:rPrChange>
              </w:rPr>
            </w:pPr>
            <w:ins w:id="12108" w:author="Erlie Hasam Morfin Zavalza" w:date="2014-11-22T21:02:00Z">
              <w:r w:rsidRPr="00FE0C5A">
                <w:rPr>
                  <w:rFonts w:ascii="Perpetua" w:hAnsi="Perpetua"/>
                  <w:color w:val="000000"/>
                  <w:sz w:val="22"/>
                  <w:szCs w:val="36"/>
                  <w:lang w:val="es-MX" w:eastAsia="es-MX"/>
                  <w:rPrChange w:id="12109" w:author="Erlie Hasam Morfin Zavalza" w:date="2014-11-22T21:02:00Z">
                    <w:rPr>
                      <w:rFonts w:ascii="Perpetua" w:hAnsi="Perpetua"/>
                      <w:color w:val="000000"/>
                      <w:sz w:val="36"/>
                      <w:szCs w:val="36"/>
                      <w:lang w:val="es-MX" w:eastAsia="es-MX"/>
                    </w:rPr>
                  </w:rPrChange>
                </w:rPr>
                <w:t>1396.56</w:t>
              </w:r>
            </w:ins>
          </w:p>
        </w:tc>
        <w:tc>
          <w:tcPr>
            <w:tcW w:w="0" w:type="auto"/>
            <w:tcBorders>
              <w:top w:val="nil"/>
              <w:left w:val="nil"/>
              <w:bottom w:val="single" w:sz="4" w:space="0" w:color="auto"/>
              <w:right w:val="single" w:sz="4" w:space="0" w:color="auto"/>
            </w:tcBorders>
            <w:shd w:val="clear" w:color="000000" w:fill="FABF8F"/>
            <w:vAlign w:val="center"/>
            <w:hideMark/>
            <w:tcPrChange w:id="12110"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523B39E1" w14:textId="77777777" w:rsidR="00FE0C5A" w:rsidRPr="00FE0C5A" w:rsidRDefault="00FE0C5A" w:rsidP="00FE0C5A">
            <w:pPr>
              <w:jc w:val="left"/>
              <w:rPr>
                <w:ins w:id="12111" w:author="Erlie Hasam Morfin Zavalza" w:date="2014-11-22T21:02:00Z"/>
                <w:rFonts w:ascii="Perpetua" w:hAnsi="Perpetua"/>
                <w:color w:val="000000"/>
                <w:sz w:val="22"/>
                <w:szCs w:val="36"/>
                <w:lang w:val="es-MX" w:eastAsia="es-MX"/>
                <w:rPrChange w:id="12112" w:author="Erlie Hasam Morfin Zavalza" w:date="2014-11-22T21:02:00Z">
                  <w:rPr>
                    <w:ins w:id="12113" w:author="Erlie Hasam Morfin Zavalza" w:date="2014-11-22T21:02:00Z"/>
                    <w:rFonts w:ascii="Perpetua" w:hAnsi="Perpetua"/>
                    <w:color w:val="000000"/>
                    <w:sz w:val="36"/>
                    <w:szCs w:val="36"/>
                    <w:lang w:val="es-MX" w:eastAsia="es-MX"/>
                  </w:rPr>
                </w:rPrChange>
              </w:rPr>
            </w:pPr>
            <w:ins w:id="12114" w:author="Erlie Hasam Morfin Zavalza" w:date="2014-11-22T21:02:00Z">
              <w:r w:rsidRPr="00FE0C5A">
                <w:rPr>
                  <w:rFonts w:ascii="Perpetua" w:hAnsi="Perpetua"/>
                  <w:color w:val="000000"/>
                  <w:sz w:val="22"/>
                  <w:szCs w:val="36"/>
                  <w:lang w:val="es-MX" w:eastAsia="es-MX"/>
                  <w:rPrChange w:id="12115" w:author="Erlie Hasam Morfin Zavalza" w:date="2014-11-22T21:02:00Z">
                    <w:rPr>
                      <w:rFonts w:ascii="Perpetua" w:hAnsi="Perpetua"/>
                      <w:color w:val="000000"/>
                      <w:sz w:val="36"/>
                      <w:szCs w:val="36"/>
                      <w:lang w:val="es-MX" w:eastAsia="es-MX"/>
                    </w:rPr>
                  </w:rPrChange>
                </w:rPr>
                <w:t>1397</w:t>
              </w:r>
            </w:ins>
          </w:p>
        </w:tc>
        <w:tc>
          <w:tcPr>
            <w:tcW w:w="0" w:type="auto"/>
            <w:tcBorders>
              <w:top w:val="nil"/>
              <w:left w:val="nil"/>
              <w:bottom w:val="single" w:sz="4" w:space="0" w:color="auto"/>
              <w:right w:val="single" w:sz="4" w:space="0" w:color="auto"/>
            </w:tcBorders>
            <w:shd w:val="clear" w:color="000000" w:fill="FCD5B4"/>
            <w:vAlign w:val="center"/>
            <w:hideMark/>
            <w:tcPrChange w:id="12116"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45285484" w14:textId="77777777" w:rsidR="00FE0C5A" w:rsidRPr="00FE0C5A" w:rsidRDefault="00FE0C5A" w:rsidP="00FE0C5A">
            <w:pPr>
              <w:jc w:val="left"/>
              <w:rPr>
                <w:ins w:id="12117" w:author="Erlie Hasam Morfin Zavalza" w:date="2014-11-22T21:02:00Z"/>
                <w:rFonts w:ascii="Perpetua" w:hAnsi="Perpetua"/>
                <w:color w:val="000000"/>
                <w:sz w:val="22"/>
                <w:szCs w:val="36"/>
                <w:lang w:val="es-MX" w:eastAsia="es-MX"/>
                <w:rPrChange w:id="12118" w:author="Erlie Hasam Morfin Zavalza" w:date="2014-11-22T21:02:00Z">
                  <w:rPr>
                    <w:ins w:id="12119" w:author="Erlie Hasam Morfin Zavalza" w:date="2014-11-22T21:02:00Z"/>
                    <w:rFonts w:ascii="Perpetua" w:hAnsi="Perpetua"/>
                    <w:color w:val="000000"/>
                    <w:sz w:val="36"/>
                    <w:szCs w:val="36"/>
                    <w:lang w:val="es-MX" w:eastAsia="es-MX"/>
                  </w:rPr>
                </w:rPrChange>
              </w:rPr>
            </w:pPr>
            <w:ins w:id="12120" w:author="Erlie Hasam Morfin Zavalza" w:date="2014-11-22T21:02:00Z">
              <w:r w:rsidRPr="00FE0C5A">
                <w:rPr>
                  <w:rFonts w:ascii="Perpetua" w:hAnsi="Perpetua"/>
                  <w:color w:val="000000"/>
                  <w:sz w:val="22"/>
                  <w:szCs w:val="36"/>
                  <w:lang w:val="es-MX" w:eastAsia="es-MX"/>
                  <w:rPrChange w:id="12121" w:author="Erlie Hasam Morfin Zavalza" w:date="2014-11-22T21:02:00Z">
                    <w:rPr>
                      <w:rFonts w:ascii="Perpetua" w:hAnsi="Perpetua"/>
                      <w:color w:val="000000"/>
                      <w:sz w:val="36"/>
                      <w:szCs w:val="36"/>
                      <w:lang w:val="es-MX" w:eastAsia="es-MX"/>
                    </w:rPr>
                  </w:rPrChange>
                </w:rPr>
                <w:t>1426.92</w:t>
              </w:r>
            </w:ins>
          </w:p>
        </w:tc>
        <w:tc>
          <w:tcPr>
            <w:tcW w:w="0" w:type="auto"/>
            <w:tcBorders>
              <w:top w:val="nil"/>
              <w:left w:val="nil"/>
              <w:bottom w:val="single" w:sz="4" w:space="0" w:color="auto"/>
              <w:right w:val="single" w:sz="4" w:space="0" w:color="auto"/>
            </w:tcBorders>
            <w:shd w:val="clear" w:color="000000" w:fill="FABF8F"/>
            <w:vAlign w:val="center"/>
            <w:hideMark/>
            <w:tcPrChange w:id="12122"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373F1562" w14:textId="77777777" w:rsidR="00FE0C5A" w:rsidRPr="00FE0C5A" w:rsidRDefault="00FE0C5A" w:rsidP="00FE0C5A">
            <w:pPr>
              <w:jc w:val="left"/>
              <w:rPr>
                <w:ins w:id="12123" w:author="Erlie Hasam Morfin Zavalza" w:date="2014-11-22T21:02:00Z"/>
                <w:rFonts w:ascii="Perpetua" w:hAnsi="Perpetua"/>
                <w:color w:val="000000"/>
                <w:sz w:val="22"/>
                <w:szCs w:val="36"/>
                <w:lang w:val="es-MX" w:eastAsia="es-MX"/>
                <w:rPrChange w:id="12124" w:author="Erlie Hasam Morfin Zavalza" w:date="2014-11-22T21:02:00Z">
                  <w:rPr>
                    <w:ins w:id="12125" w:author="Erlie Hasam Morfin Zavalza" w:date="2014-11-22T21:02:00Z"/>
                    <w:rFonts w:ascii="Perpetua" w:hAnsi="Perpetua"/>
                    <w:color w:val="000000"/>
                    <w:sz w:val="36"/>
                    <w:szCs w:val="36"/>
                    <w:lang w:val="es-MX" w:eastAsia="es-MX"/>
                  </w:rPr>
                </w:rPrChange>
              </w:rPr>
            </w:pPr>
            <w:ins w:id="12126" w:author="Erlie Hasam Morfin Zavalza" w:date="2014-11-22T21:02:00Z">
              <w:r w:rsidRPr="00FE0C5A">
                <w:rPr>
                  <w:rFonts w:ascii="Perpetua" w:hAnsi="Perpetua"/>
                  <w:color w:val="000000"/>
                  <w:sz w:val="22"/>
                  <w:szCs w:val="36"/>
                  <w:lang w:val="es-MX" w:eastAsia="es-MX"/>
                  <w:rPrChange w:id="12127" w:author="Erlie Hasam Morfin Zavalza" w:date="2014-11-22T21:02:00Z">
                    <w:rPr>
                      <w:rFonts w:ascii="Perpetua" w:hAnsi="Perpetua"/>
                      <w:color w:val="000000"/>
                      <w:sz w:val="36"/>
                      <w:szCs w:val="36"/>
                      <w:lang w:val="es-MX" w:eastAsia="es-MX"/>
                    </w:rPr>
                  </w:rPrChange>
                </w:rPr>
                <w:t>1427</w:t>
              </w:r>
            </w:ins>
          </w:p>
        </w:tc>
        <w:tc>
          <w:tcPr>
            <w:tcW w:w="1569" w:type="dxa"/>
            <w:tcBorders>
              <w:top w:val="nil"/>
              <w:left w:val="nil"/>
              <w:bottom w:val="single" w:sz="4" w:space="0" w:color="auto"/>
              <w:right w:val="single" w:sz="4" w:space="0" w:color="auto"/>
            </w:tcBorders>
            <w:shd w:val="clear" w:color="000000" w:fill="FCD5B4"/>
            <w:vAlign w:val="center"/>
            <w:hideMark/>
            <w:tcPrChange w:id="12128"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0A242ABE" w14:textId="77777777" w:rsidR="00FE0C5A" w:rsidRPr="00FE0C5A" w:rsidRDefault="00FE0C5A" w:rsidP="00FE0C5A">
            <w:pPr>
              <w:jc w:val="center"/>
              <w:rPr>
                <w:ins w:id="12129" w:author="Erlie Hasam Morfin Zavalza" w:date="2014-11-22T21:02:00Z"/>
                <w:rFonts w:ascii="Perpetua" w:hAnsi="Perpetua"/>
                <w:sz w:val="22"/>
                <w:szCs w:val="36"/>
                <w:lang w:val="es-MX" w:eastAsia="es-MX"/>
                <w:rPrChange w:id="12130" w:author="Erlie Hasam Morfin Zavalza" w:date="2014-11-22T21:02:00Z">
                  <w:rPr>
                    <w:ins w:id="12131" w:author="Erlie Hasam Morfin Zavalza" w:date="2014-11-22T21:02:00Z"/>
                    <w:rFonts w:ascii="Perpetua" w:hAnsi="Perpetua"/>
                    <w:sz w:val="36"/>
                    <w:szCs w:val="36"/>
                    <w:lang w:val="es-MX" w:eastAsia="es-MX"/>
                  </w:rPr>
                </w:rPrChange>
              </w:rPr>
            </w:pPr>
            <w:ins w:id="12132" w:author="Erlie Hasam Morfin Zavalza" w:date="2014-11-22T21:02:00Z">
              <w:r w:rsidRPr="00FE0C5A">
                <w:rPr>
                  <w:rFonts w:ascii="Perpetua" w:hAnsi="Perpetua"/>
                  <w:sz w:val="22"/>
                  <w:szCs w:val="36"/>
                  <w:lang w:val="es-MX" w:eastAsia="es-MX"/>
                  <w:rPrChange w:id="12133" w:author="Erlie Hasam Morfin Zavalza" w:date="2014-11-22T21:02:00Z">
                    <w:rPr>
                      <w:rFonts w:ascii="Perpetua" w:hAnsi="Perpetua"/>
                      <w:sz w:val="36"/>
                      <w:szCs w:val="36"/>
                      <w:lang w:val="es-MX" w:eastAsia="es-MX"/>
                    </w:rPr>
                  </w:rPrChange>
                </w:rPr>
                <w:t xml:space="preserve"> $   2,095,500.00 </w:t>
              </w:r>
            </w:ins>
          </w:p>
        </w:tc>
      </w:tr>
      <w:tr w:rsidR="00FE0C5A" w:rsidRPr="00FE0C5A" w14:paraId="694AC1A4" w14:textId="77777777" w:rsidTr="00FE0C5A">
        <w:trPr>
          <w:trHeight w:val="193"/>
          <w:ins w:id="12134" w:author="Erlie Hasam Morfin Zavalza" w:date="2014-11-22T21:02:00Z"/>
          <w:trPrChange w:id="12135"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136"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17F7F429" w14:textId="7ABE4294" w:rsidR="00FE0C5A" w:rsidRPr="00FE0C5A" w:rsidRDefault="00FE0C5A" w:rsidP="00FE0C5A">
            <w:pPr>
              <w:jc w:val="left"/>
              <w:rPr>
                <w:ins w:id="12137" w:author="Erlie Hasam Morfin Zavalza" w:date="2014-11-22T21:02:00Z"/>
                <w:rFonts w:ascii="Perpetua" w:hAnsi="Perpetua"/>
                <w:color w:val="000000"/>
                <w:sz w:val="22"/>
                <w:szCs w:val="36"/>
                <w:lang w:val="es-MX" w:eastAsia="es-MX"/>
                <w:rPrChange w:id="12138" w:author="Erlie Hasam Morfin Zavalza" w:date="2014-11-22T21:02:00Z">
                  <w:rPr>
                    <w:ins w:id="12139" w:author="Erlie Hasam Morfin Zavalza" w:date="2014-11-22T21:02:00Z"/>
                    <w:rFonts w:ascii="Perpetua" w:hAnsi="Perpetua"/>
                    <w:color w:val="000000"/>
                    <w:sz w:val="36"/>
                    <w:szCs w:val="36"/>
                    <w:lang w:val="es-MX" w:eastAsia="es-MX"/>
                  </w:rPr>
                </w:rPrChange>
              </w:rPr>
            </w:pPr>
            <w:ins w:id="12140" w:author="Erlie Hasam Morfin Zavalza" w:date="2014-11-22T21:03:00Z">
              <w:r>
                <w:rPr>
                  <w:rFonts w:ascii="Perpetua" w:hAnsi="Perpetua"/>
                  <w:color w:val="000000"/>
                  <w:sz w:val="22"/>
                  <w:szCs w:val="36"/>
                  <w:lang w:val="es-MX" w:eastAsia="es-MX"/>
                </w:rPr>
                <w:t>Agosto</w:t>
              </w:r>
            </w:ins>
          </w:p>
        </w:tc>
        <w:tc>
          <w:tcPr>
            <w:tcW w:w="0" w:type="auto"/>
            <w:tcBorders>
              <w:top w:val="nil"/>
              <w:left w:val="nil"/>
              <w:bottom w:val="single" w:sz="4" w:space="0" w:color="auto"/>
              <w:right w:val="single" w:sz="4" w:space="0" w:color="auto"/>
            </w:tcBorders>
            <w:shd w:val="clear" w:color="000000" w:fill="FCD5B4"/>
            <w:vAlign w:val="center"/>
            <w:hideMark/>
            <w:tcPrChange w:id="12141"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1E5E989F" w14:textId="77777777" w:rsidR="00FE0C5A" w:rsidRPr="00FE0C5A" w:rsidRDefault="00FE0C5A" w:rsidP="00FE0C5A">
            <w:pPr>
              <w:jc w:val="left"/>
              <w:rPr>
                <w:ins w:id="12142" w:author="Erlie Hasam Morfin Zavalza" w:date="2014-11-22T21:02:00Z"/>
                <w:rFonts w:ascii="Perpetua" w:hAnsi="Perpetua"/>
                <w:color w:val="000000"/>
                <w:sz w:val="22"/>
                <w:szCs w:val="36"/>
                <w:lang w:val="es-MX" w:eastAsia="es-MX"/>
                <w:rPrChange w:id="12143" w:author="Erlie Hasam Morfin Zavalza" w:date="2014-11-22T21:02:00Z">
                  <w:rPr>
                    <w:ins w:id="12144" w:author="Erlie Hasam Morfin Zavalza" w:date="2014-11-22T21:02:00Z"/>
                    <w:rFonts w:ascii="Perpetua" w:hAnsi="Perpetua"/>
                    <w:color w:val="000000"/>
                    <w:sz w:val="36"/>
                    <w:szCs w:val="36"/>
                    <w:lang w:val="es-MX" w:eastAsia="es-MX"/>
                  </w:rPr>
                </w:rPrChange>
              </w:rPr>
            </w:pPr>
            <w:ins w:id="12145" w:author="Erlie Hasam Morfin Zavalza" w:date="2014-11-22T21:02:00Z">
              <w:r w:rsidRPr="00FE0C5A">
                <w:rPr>
                  <w:rFonts w:ascii="Perpetua" w:hAnsi="Perpetua"/>
                  <w:color w:val="000000"/>
                  <w:sz w:val="22"/>
                  <w:szCs w:val="36"/>
                  <w:lang w:val="es-MX" w:eastAsia="es-MX"/>
                  <w:rPrChange w:id="12146"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147"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2E11C96E" w14:textId="77777777" w:rsidR="00FE0C5A" w:rsidRPr="00FE0C5A" w:rsidRDefault="00FE0C5A" w:rsidP="00FE0C5A">
            <w:pPr>
              <w:jc w:val="left"/>
              <w:rPr>
                <w:ins w:id="12148" w:author="Erlie Hasam Morfin Zavalza" w:date="2014-11-22T21:02:00Z"/>
                <w:rFonts w:ascii="Perpetua" w:hAnsi="Perpetua"/>
                <w:color w:val="000000"/>
                <w:sz w:val="22"/>
                <w:szCs w:val="36"/>
                <w:lang w:val="es-MX" w:eastAsia="es-MX"/>
                <w:rPrChange w:id="12149" w:author="Erlie Hasam Morfin Zavalza" w:date="2014-11-22T21:02:00Z">
                  <w:rPr>
                    <w:ins w:id="12150" w:author="Erlie Hasam Morfin Zavalza" w:date="2014-11-22T21:02:00Z"/>
                    <w:rFonts w:ascii="Perpetua" w:hAnsi="Perpetua"/>
                    <w:color w:val="000000"/>
                    <w:sz w:val="36"/>
                    <w:szCs w:val="36"/>
                    <w:lang w:val="es-MX" w:eastAsia="es-MX"/>
                  </w:rPr>
                </w:rPrChange>
              </w:rPr>
            </w:pPr>
            <w:ins w:id="12151" w:author="Erlie Hasam Morfin Zavalza" w:date="2014-11-22T21:02:00Z">
              <w:r w:rsidRPr="00FE0C5A">
                <w:rPr>
                  <w:rFonts w:ascii="Perpetua" w:hAnsi="Perpetua"/>
                  <w:color w:val="000000"/>
                  <w:sz w:val="22"/>
                  <w:szCs w:val="36"/>
                  <w:lang w:val="es-MX" w:eastAsia="es-MX"/>
                  <w:rPrChange w:id="12152" w:author="Erlie Hasam Morfin Zavalza" w:date="2014-11-22T21:02:00Z">
                    <w:rPr>
                      <w:rFonts w:ascii="Perpetua" w:hAnsi="Perpetua"/>
                      <w:color w:val="000000"/>
                      <w:sz w:val="36"/>
                      <w:szCs w:val="36"/>
                      <w:lang w:val="es-MX" w:eastAsia="es-MX"/>
                    </w:rPr>
                  </w:rPrChange>
                </w:rPr>
                <w:t>1426.92</w:t>
              </w:r>
            </w:ins>
          </w:p>
        </w:tc>
        <w:tc>
          <w:tcPr>
            <w:tcW w:w="0" w:type="auto"/>
            <w:tcBorders>
              <w:top w:val="nil"/>
              <w:left w:val="nil"/>
              <w:bottom w:val="single" w:sz="4" w:space="0" w:color="auto"/>
              <w:right w:val="single" w:sz="4" w:space="0" w:color="auto"/>
            </w:tcBorders>
            <w:shd w:val="clear" w:color="000000" w:fill="FABF8F"/>
            <w:vAlign w:val="center"/>
            <w:hideMark/>
            <w:tcPrChange w:id="12153"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7B69473E" w14:textId="77777777" w:rsidR="00FE0C5A" w:rsidRPr="00FE0C5A" w:rsidRDefault="00FE0C5A" w:rsidP="00FE0C5A">
            <w:pPr>
              <w:jc w:val="left"/>
              <w:rPr>
                <w:ins w:id="12154" w:author="Erlie Hasam Morfin Zavalza" w:date="2014-11-22T21:02:00Z"/>
                <w:rFonts w:ascii="Perpetua" w:hAnsi="Perpetua"/>
                <w:color w:val="000000"/>
                <w:sz w:val="22"/>
                <w:szCs w:val="36"/>
                <w:lang w:val="es-MX" w:eastAsia="es-MX"/>
                <w:rPrChange w:id="12155" w:author="Erlie Hasam Morfin Zavalza" w:date="2014-11-22T21:02:00Z">
                  <w:rPr>
                    <w:ins w:id="12156" w:author="Erlie Hasam Morfin Zavalza" w:date="2014-11-22T21:02:00Z"/>
                    <w:rFonts w:ascii="Perpetua" w:hAnsi="Perpetua"/>
                    <w:color w:val="000000"/>
                    <w:sz w:val="36"/>
                    <w:szCs w:val="36"/>
                    <w:lang w:val="es-MX" w:eastAsia="es-MX"/>
                  </w:rPr>
                </w:rPrChange>
              </w:rPr>
            </w:pPr>
            <w:ins w:id="12157" w:author="Erlie Hasam Morfin Zavalza" w:date="2014-11-22T21:02:00Z">
              <w:r w:rsidRPr="00FE0C5A">
                <w:rPr>
                  <w:rFonts w:ascii="Perpetua" w:hAnsi="Perpetua"/>
                  <w:color w:val="000000"/>
                  <w:sz w:val="22"/>
                  <w:szCs w:val="36"/>
                  <w:lang w:val="es-MX" w:eastAsia="es-MX"/>
                  <w:rPrChange w:id="12158" w:author="Erlie Hasam Morfin Zavalza" w:date="2014-11-22T21:02:00Z">
                    <w:rPr>
                      <w:rFonts w:ascii="Perpetua" w:hAnsi="Perpetua"/>
                      <w:color w:val="000000"/>
                      <w:sz w:val="36"/>
                      <w:szCs w:val="36"/>
                      <w:lang w:val="es-MX" w:eastAsia="es-MX"/>
                    </w:rPr>
                  </w:rPrChange>
                </w:rPr>
                <w:t>1427</w:t>
              </w:r>
            </w:ins>
          </w:p>
        </w:tc>
        <w:tc>
          <w:tcPr>
            <w:tcW w:w="0" w:type="auto"/>
            <w:tcBorders>
              <w:top w:val="nil"/>
              <w:left w:val="nil"/>
              <w:bottom w:val="single" w:sz="4" w:space="0" w:color="auto"/>
              <w:right w:val="single" w:sz="4" w:space="0" w:color="auto"/>
            </w:tcBorders>
            <w:shd w:val="clear" w:color="000000" w:fill="FCD5B4"/>
            <w:vAlign w:val="center"/>
            <w:hideMark/>
            <w:tcPrChange w:id="12159"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10DEFDE7" w14:textId="77777777" w:rsidR="00FE0C5A" w:rsidRPr="00FE0C5A" w:rsidRDefault="00FE0C5A" w:rsidP="00FE0C5A">
            <w:pPr>
              <w:jc w:val="left"/>
              <w:rPr>
                <w:ins w:id="12160" w:author="Erlie Hasam Morfin Zavalza" w:date="2014-11-22T21:02:00Z"/>
                <w:rFonts w:ascii="Perpetua" w:hAnsi="Perpetua"/>
                <w:color w:val="000000"/>
                <w:sz w:val="22"/>
                <w:szCs w:val="36"/>
                <w:lang w:val="es-MX" w:eastAsia="es-MX"/>
                <w:rPrChange w:id="12161" w:author="Erlie Hasam Morfin Zavalza" w:date="2014-11-22T21:02:00Z">
                  <w:rPr>
                    <w:ins w:id="12162" w:author="Erlie Hasam Morfin Zavalza" w:date="2014-11-22T21:02:00Z"/>
                    <w:rFonts w:ascii="Perpetua" w:hAnsi="Perpetua"/>
                    <w:color w:val="000000"/>
                    <w:sz w:val="36"/>
                    <w:szCs w:val="36"/>
                    <w:lang w:val="es-MX" w:eastAsia="es-MX"/>
                  </w:rPr>
                </w:rPrChange>
              </w:rPr>
            </w:pPr>
            <w:ins w:id="12163" w:author="Erlie Hasam Morfin Zavalza" w:date="2014-11-22T21:02:00Z">
              <w:r w:rsidRPr="00FE0C5A">
                <w:rPr>
                  <w:rFonts w:ascii="Perpetua" w:hAnsi="Perpetua"/>
                  <w:color w:val="000000"/>
                  <w:sz w:val="22"/>
                  <w:szCs w:val="36"/>
                  <w:lang w:val="es-MX" w:eastAsia="es-MX"/>
                  <w:rPrChange w:id="12164" w:author="Erlie Hasam Morfin Zavalza" w:date="2014-11-22T21:02:00Z">
                    <w:rPr>
                      <w:rFonts w:ascii="Perpetua" w:hAnsi="Perpetua"/>
                      <w:color w:val="000000"/>
                      <w:sz w:val="36"/>
                      <w:szCs w:val="36"/>
                      <w:lang w:val="es-MX" w:eastAsia="es-MX"/>
                    </w:rPr>
                  </w:rPrChange>
                </w:rPr>
                <w:t>1457.28</w:t>
              </w:r>
            </w:ins>
          </w:p>
        </w:tc>
        <w:tc>
          <w:tcPr>
            <w:tcW w:w="0" w:type="auto"/>
            <w:tcBorders>
              <w:top w:val="nil"/>
              <w:left w:val="nil"/>
              <w:bottom w:val="single" w:sz="4" w:space="0" w:color="auto"/>
              <w:right w:val="single" w:sz="4" w:space="0" w:color="auto"/>
            </w:tcBorders>
            <w:shd w:val="clear" w:color="000000" w:fill="FABF8F"/>
            <w:vAlign w:val="center"/>
            <w:hideMark/>
            <w:tcPrChange w:id="12165"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55BF3B71" w14:textId="77777777" w:rsidR="00FE0C5A" w:rsidRPr="00FE0C5A" w:rsidRDefault="00FE0C5A" w:rsidP="00FE0C5A">
            <w:pPr>
              <w:jc w:val="left"/>
              <w:rPr>
                <w:ins w:id="12166" w:author="Erlie Hasam Morfin Zavalza" w:date="2014-11-22T21:02:00Z"/>
                <w:rFonts w:ascii="Perpetua" w:hAnsi="Perpetua"/>
                <w:color w:val="000000"/>
                <w:sz w:val="22"/>
                <w:szCs w:val="36"/>
                <w:lang w:val="es-MX" w:eastAsia="es-MX"/>
                <w:rPrChange w:id="12167" w:author="Erlie Hasam Morfin Zavalza" w:date="2014-11-22T21:02:00Z">
                  <w:rPr>
                    <w:ins w:id="12168" w:author="Erlie Hasam Morfin Zavalza" w:date="2014-11-22T21:02:00Z"/>
                    <w:rFonts w:ascii="Perpetua" w:hAnsi="Perpetua"/>
                    <w:color w:val="000000"/>
                    <w:sz w:val="36"/>
                    <w:szCs w:val="36"/>
                    <w:lang w:val="es-MX" w:eastAsia="es-MX"/>
                  </w:rPr>
                </w:rPrChange>
              </w:rPr>
            </w:pPr>
            <w:ins w:id="12169" w:author="Erlie Hasam Morfin Zavalza" w:date="2014-11-22T21:02:00Z">
              <w:r w:rsidRPr="00FE0C5A">
                <w:rPr>
                  <w:rFonts w:ascii="Perpetua" w:hAnsi="Perpetua"/>
                  <w:color w:val="000000"/>
                  <w:sz w:val="22"/>
                  <w:szCs w:val="36"/>
                  <w:lang w:val="es-MX" w:eastAsia="es-MX"/>
                  <w:rPrChange w:id="12170" w:author="Erlie Hasam Morfin Zavalza" w:date="2014-11-22T21:02:00Z">
                    <w:rPr>
                      <w:rFonts w:ascii="Perpetua" w:hAnsi="Perpetua"/>
                      <w:color w:val="000000"/>
                      <w:sz w:val="36"/>
                      <w:szCs w:val="36"/>
                      <w:lang w:val="es-MX" w:eastAsia="es-MX"/>
                    </w:rPr>
                  </w:rPrChange>
                </w:rPr>
                <w:t>1457</w:t>
              </w:r>
            </w:ins>
          </w:p>
        </w:tc>
        <w:tc>
          <w:tcPr>
            <w:tcW w:w="1569" w:type="dxa"/>
            <w:tcBorders>
              <w:top w:val="nil"/>
              <w:left w:val="nil"/>
              <w:bottom w:val="single" w:sz="4" w:space="0" w:color="auto"/>
              <w:right w:val="single" w:sz="4" w:space="0" w:color="auto"/>
            </w:tcBorders>
            <w:shd w:val="clear" w:color="000000" w:fill="FCD5B4"/>
            <w:vAlign w:val="center"/>
            <w:hideMark/>
            <w:tcPrChange w:id="12171"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2458448E" w14:textId="77777777" w:rsidR="00FE0C5A" w:rsidRPr="00FE0C5A" w:rsidRDefault="00FE0C5A" w:rsidP="00FE0C5A">
            <w:pPr>
              <w:jc w:val="center"/>
              <w:rPr>
                <w:ins w:id="12172" w:author="Erlie Hasam Morfin Zavalza" w:date="2014-11-22T21:02:00Z"/>
                <w:rFonts w:ascii="Perpetua" w:hAnsi="Perpetua"/>
                <w:sz w:val="22"/>
                <w:szCs w:val="36"/>
                <w:lang w:val="es-MX" w:eastAsia="es-MX"/>
                <w:rPrChange w:id="12173" w:author="Erlie Hasam Morfin Zavalza" w:date="2014-11-22T21:02:00Z">
                  <w:rPr>
                    <w:ins w:id="12174" w:author="Erlie Hasam Morfin Zavalza" w:date="2014-11-22T21:02:00Z"/>
                    <w:rFonts w:ascii="Perpetua" w:hAnsi="Perpetua"/>
                    <w:sz w:val="36"/>
                    <w:szCs w:val="36"/>
                    <w:lang w:val="es-MX" w:eastAsia="es-MX"/>
                  </w:rPr>
                </w:rPrChange>
              </w:rPr>
            </w:pPr>
            <w:ins w:id="12175" w:author="Erlie Hasam Morfin Zavalza" w:date="2014-11-22T21:02:00Z">
              <w:r w:rsidRPr="00FE0C5A">
                <w:rPr>
                  <w:rFonts w:ascii="Perpetua" w:hAnsi="Perpetua"/>
                  <w:sz w:val="22"/>
                  <w:szCs w:val="36"/>
                  <w:lang w:val="es-MX" w:eastAsia="es-MX"/>
                  <w:rPrChange w:id="12176" w:author="Erlie Hasam Morfin Zavalza" w:date="2014-11-22T21:02:00Z">
                    <w:rPr>
                      <w:rFonts w:ascii="Perpetua" w:hAnsi="Perpetua"/>
                      <w:sz w:val="36"/>
                      <w:szCs w:val="36"/>
                      <w:lang w:val="es-MX" w:eastAsia="es-MX"/>
                    </w:rPr>
                  </w:rPrChange>
                </w:rPr>
                <w:t xml:space="preserve"> $   2,140,500.00 </w:t>
              </w:r>
            </w:ins>
          </w:p>
        </w:tc>
      </w:tr>
      <w:tr w:rsidR="00FE0C5A" w:rsidRPr="00FE0C5A" w14:paraId="46F3A825" w14:textId="77777777" w:rsidTr="00FE0C5A">
        <w:trPr>
          <w:trHeight w:val="211"/>
          <w:ins w:id="12177" w:author="Erlie Hasam Morfin Zavalza" w:date="2014-11-22T21:02:00Z"/>
          <w:trPrChange w:id="12178" w:author="Erlie Hasam Morfin Zavalza" w:date="2014-11-22T21:04:00Z">
            <w:trPr>
              <w:trHeight w:val="67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179"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73F3AA69" w14:textId="4286F511" w:rsidR="00FE0C5A" w:rsidRPr="00FE0C5A" w:rsidRDefault="00FE0C5A" w:rsidP="00FE0C5A">
            <w:pPr>
              <w:jc w:val="left"/>
              <w:rPr>
                <w:ins w:id="12180" w:author="Erlie Hasam Morfin Zavalza" w:date="2014-11-22T21:02:00Z"/>
                <w:rFonts w:ascii="Perpetua" w:hAnsi="Perpetua"/>
                <w:color w:val="000000"/>
                <w:sz w:val="22"/>
                <w:szCs w:val="36"/>
                <w:lang w:val="es-MX" w:eastAsia="es-MX"/>
                <w:rPrChange w:id="12181" w:author="Erlie Hasam Morfin Zavalza" w:date="2014-11-22T21:02:00Z">
                  <w:rPr>
                    <w:ins w:id="12182" w:author="Erlie Hasam Morfin Zavalza" w:date="2014-11-22T21:02:00Z"/>
                    <w:rFonts w:ascii="Perpetua" w:hAnsi="Perpetua"/>
                    <w:color w:val="000000"/>
                    <w:sz w:val="36"/>
                    <w:szCs w:val="36"/>
                    <w:lang w:val="es-MX" w:eastAsia="es-MX"/>
                  </w:rPr>
                </w:rPrChange>
              </w:rPr>
            </w:pPr>
            <w:ins w:id="12183" w:author="Erlie Hasam Morfin Zavalza" w:date="2014-11-22T21:03:00Z">
              <w:r>
                <w:rPr>
                  <w:rFonts w:ascii="Perpetua" w:hAnsi="Perpetua"/>
                  <w:color w:val="000000"/>
                  <w:sz w:val="22"/>
                  <w:szCs w:val="36"/>
                  <w:lang w:val="es-MX" w:eastAsia="es-MX"/>
                </w:rPr>
                <w:t>Septiembre</w:t>
              </w:r>
            </w:ins>
          </w:p>
        </w:tc>
        <w:tc>
          <w:tcPr>
            <w:tcW w:w="0" w:type="auto"/>
            <w:tcBorders>
              <w:top w:val="nil"/>
              <w:left w:val="nil"/>
              <w:bottom w:val="single" w:sz="4" w:space="0" w:color="auto"/>
              <w:right w:val="single" w:sz="4" w:space="0" w:color="auto"/>
            </w:tcBorders>
            <w:shd w:val="clear" w:color="000000" w:fill="FCD5B4"/>
            <w:vAlign w:val="center"/>
            <w:hideMark/>
            <w:tcPrChange w:id="12184"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65DD6552" w14:textId="77777777" w:rsidR="00FE0C5A" w:rsidRPr="00FE0C5A" w:rsidRDefault="00FE0C5A" w:rsidP="00FE0C5A">
            <w:pPr>
              <w:jc w:val="left"/>
              <w:rPr>
                <w:ins w:id="12185" w:author="Erlie Hasam Morfin Zavalza" w:date="2014-11-22T21:02:00Z"/>
                <w:rFonts w:ascii="Perpetua" w:hAnsi="Perpetua"/>
                <w:color w:val="000000"/>
                <w:sz w:val="22"/>
                <w:szCs w:val="36"/>
                <w:lang w:val="es-MX" w:eastAsia="es-MX"/>
                <w:rPrChange w:id="12186" w:author="Erlie Hasam Morfin Zavalza" w:date="2014-11-22T21:02:00Z">
                  <w:rPr>
                    <w:ins w:id="12187" w:author="Erlie Hasam Morfin Zavalza" w:date="2014-11-22T21:02:00Z"/>
                    <w:rFonts w:ascii="Perpetua" w:hAnsi="Perpetua"/>
                    <w:color w:val="000000"/>
                    <w:sz w:val="36"/>
                    <w:szCs w:val="36"/>
                    <w:lang w:val="es-MX" w:eastAsia="es-MX"/>
                  </w:rPr>
                </w:rPrChange>
              </w:rPr>
            </w:pPr>
            <w:ins w:id="12188" w:author="Erlie Hasam Morfin Zavalza" w:date="2014-11-22T21:02:00Z">
              <w:r w:rsidRPr="00FE0C5A">
                <w:rPr>
                  <w:rFonts w:ascii="Perpetua" w:hAnsi="Perpetua"/>
                  <w:color w:val="000000"/>
                  <w:sz w:val="22"/>
                  <w:szCs w:val="36"/>
                  <w:lang w:val="es-MX" w:eastAsia="es-MX"/>
                  <w:rPrChange w:id="12189"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190"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7984D945" w14:textId="77777777" w:rsidR="00FE0C5A" w:rsidRPr="00FE0C5A" w:rsidRDefault="00FE0C5A" w:rsidP="00FE0C5A">
            <w:pPr>
              <w:jc w:val="left"/>
              <w:rPr>
                <w:ins w:id="12191" w:author="Erlie Hasam Morfin Zavalza" w:date="2014-11-22T21:02:00Z"/>
                <w:rFonts w:ascii="Perpetua" w:hAnsi="Perpetua"/>
                <w:color w:val="000000"/>
                <w:sz w:val="22"/>
                <w:szCs w:val="36"/>
                <w:lang w:val="es-MX" w:eastAsia="es-MX"/>
                <w:rPrChange w:id="12192" w:author="Erlie Hasam Morfin Zavalza" w:date="2014-11-22T21:02:00Z">
                  <w:rPr>
                    <w:ins w:id="12193" w:author="Erlie Hasam Morfin Zavalza" w:date="2014-11-22T21:02:00Z"/>
                    <w:rFonts w:ascii="Perpetua" w:hAnsi="Perpetua"/>
                    <w:color w:val="000000"/>
                    <w:sz w:val="36"/>
                    <w:szCs w:val="36"/>
                    <w:lang w:val="es-MX" w:eastAsia="es-MX"/>
                  </w:rPr>
                </w:rPrChange>
              </w:rPr>
            </w:pPr>
            <w:ins w:id="12194" w:author="Erlie Hasam Morfin Zavalza" w:date="2014-11-22T21:02:00Z">
              <w:r w:rsidRPr="00FE0C5A">
                <w:rPr>
                  <w:rFonts w:ascii="Perpetua" w:hAnsi="Perpetua"/>
                  <w:color w:val="000000"/>
                  <w:sz w:val="22"/>
                  <w:szCs w:val="36"/>
                  <w:lang w:val="es-MX" w:eastAsia="es-MX"/>
                  <w:rPrChange w:id="12195" w:author="Erlie Hasam Morfin Zavalza" w:date="2014-11-22T21:02:00Z">
                    <w:rPr>
                      <w:rFonts w:ascii="Perpetua" w:hAnsi="Perpetua"/>
                      <w:color w:val="000000"/>
                      <w:sz w:val="36"/>
                      <w:szCs w:val="36"/>
                      <w:lang w:val="es-MX" w:eastAsia="es-MX"/>
                    </w:rPr>
                  </w:rPrChange>
                </w:rPr>
                <w:t>2277</w:t>
              </w:r>
            </w:ins>
          </w:p>
        </w:tc>
        <w:tc>
          <w:tcPr>
            <w:tcW w:w="0" w:type="auto"/>
            <w:tcBorders>
              <w:top w:val="nil"/>
              <w:left w:val="nil"/>
              <w:bottom w:val="single" w:sz="4" w:space="0" w:color="auto"/>
              <w:right w:val="single" w:sz="4" w:space="0" w:color="auto"/>
            </w:tcBorders>
            <w:shd w:val="clear" w:color="000000" w:fill="FABF8F"/>
            <w:vAlign w:val="center"/>
            <w:hideMark/>
            <w:tcPrChange w:id="12196"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78902E24" w14:textId="77777777" w:rsidR="00FE0C5A" w:rsidRPr="00FE0C5A" w:rsidRDefault="00FE0C5A" w:rsidP="00FE0C5A">
            <w:pPr>
              <w:jc w:val="left"/>
              <w:rPr>
                <w:ins w:id="12197" w:author="Erlie Hasam Morfin Zavalza" w:date="2014-11-22T21:02:00Z"/>
                <w:rFonts w:ascii="Perpetua" w:hAnsi="Perpetua"/>
                <w:color w:val="000000"/>
                <w:sz w:val="22"/>
                <w:szCs w:val="36"/>
                <w:lang w:val="es-MX" w:eastAsia="es-MX"/>
                <w:rPrChange w:id="12198" w:author="Erlie Hasam Morfin Zavalza" w:date="2014-11-22T21:02:00Z">
                  <w:rPr>
                    <w:ins w:id="12199" w:author="Erlie Hasam Morfin Zavalza" w:date="2014-11-22T21:02:00Z"/>
                    <w:rFonts w:ascii="Perpetua" w:hAnsi="Perpetua"/>
                    <w:color w:val="000000"/>
                    <w:sz w:val="36"/>
                    <w:szCs w:val="36"/>
                    <w:lang w:val="es-MX" w:eastAsia="es-MX"/>
                  </w:rPr>
                </w:rPrChange>
              </w:rPr>
            </w:pPr>
            <w:ins w:id="12200" w:author="Erlie Hasam Morfin Zavalza" w:date="2014-11-22T21:02:00Z">
              <w:r w:rsidRPr="00FE0C5A">
                <w:rPr>
                  <w:rFonts w:ascii="Perpetua" w:hAnsi="Perpetua"/>
                  <w:color w:val="000000"/>
                  <w:sz w:val="22"/>
                  <w:szCs w:val="36"/>
                  <w:lang w:val="es-MX" w:eastAsia="es-MX"/>
                  <w:rPrChange w:id="12201" w:author="Erlie Hasam Morfin Zavalza" w:date="2014-11-22T21:02:00Z">
                    <w:rPr>
                      <w:rFonts w:ascii="Perpetua" w:hAnsi="Perpetua"/>
                      <w:color w:val="000000"/>
                      <w:sz w:val="36"/>
                      <w:szCs w:val="36"/>
                      <w:lang w:val="es-MX" w:eastAsia="es-MX"/>
                    </w:rPr>
                  </w:rPrChange>
                </w:rPr>
                <w:t>2277</w:t>
              </w:r>
            </w:ins>
          </w:p>
        </w:tc>
        <w:tc>
          <w:tcPr>
            <w:tcW w:w="0" w:type="auto"/>
            <w:tcBorders>
              <w:top w:val="nil"/>
              <w:left w:val="nil"/>
              <w:bottom w:val="single" w:sz="4" w:space="0" w:color="auto"/>
              <w:right w:val="single" w:sz="4" w:space="0" w:color="auto"/>
            </w:tcBorders>
            <w:shd w:val="clear" w:color="000000" w:fill="FCD5B4"/>
            <w:vAlign w:val="center"/>
            <w:hideMark/>
            <w:tcPrChange w:id="12202"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4E470181" w14:textId="77777777" w:rsidR="00FE0C5A" w:rsidRPr="00FE0C5A" w:rsidRDefault="00FE0C5A" w:rsidP="00FE0C5A">
            <w:pPr>
              <w:jc w:val="left"/>
              <w:rPr>
                <w:ins w:id="12203" w:author="Erlie Hasam Morfin Zavalza" w:date="2014-11-22T21:02:00Z"/>
                <w:rFonts w:ascii="Perpetua" w:hAnsi="Perpetua"/>
                <w:color w:val="000000"/>
                <w:sz w:val="22"/>
                <w:szCs w:val="36"/>
                <w:lang w:val="es-MX" w:eastAsia="es-MX"/>
                <w:rPrChange w:id="12204" w:author="Erlie Hasam Morfin Zavalza" w:date="2014-11-22T21:02:00Z">
                  <w:rPr>
                    <w:ins w:id="12205" w:author="Erlie Hasam Morfin Zavalza" w:date="2014-11-22T21:02:00Z"/>
                    <w:rFonts w:ascii="Perpetua" w:hAnsi="Perpetua"/>
                    <w:color w:val="000000"/>
                    <w:sz w:val="36"/>
                    <w:szCs w:val="36"/>
                    <w:lang w:val="es-MX" w:eastAsia="es-MX"/>
                  </w:rPr>
                </w:rPrChange>
              </w:rPr>
            </w:pPr>
            <w:ins w:id="12206" w:author="Erlie Hasam Morfin Zavalza" w:date="2014-11-22T21:02:00Z">
              <w:r w:rsidRPr="00FE0C5A">
                <w:rPr>
                  <w:rFonts w:ascii="Perpetua" w:hAnsi="Perpetua"/>
                  <w:color w:val="000000"/>
                  <w:sz w:val="22"/>
                  <w:szCs w:val="36"/>
                  <w:lang w:val="es-MX" w:eastAsia="es-MX"/>
                  <w:rPrChange w:id="12207" w:author="Erlie Hasam Morfin Zavalza" w:date="2014-11-22T21:02:00Z">
                    <w:rPr>
                      <w:rFonts w:ascii="Perpetua" w:hAnsi="Perpetua"/>
                      <w:color w:val="000000"/>
                      <w:sz w:val="36"/>
                      <w:szCs w:val="36"/>
                      <w:lang w:val="es-MX" w:eastAsia="es-MX"/>
                    </w:rPr>
                  </w:rPrChange>
                </w:rPr>
                <w:t>2580.6</w:t>
              </w:r>
            </w:ins>
          </w:p>
        </w:tc>
        <w:tc>
          <w:tcPr>
            <w:tcW w:w="0" w:type="auto"/>
            <w:tcBorders>
              <w:top w:val="nil"/>
              <w:left w:val="nil"/>
              <w:bottom w:val="single" w:sz="4" w:space="0" w:color="auto"/>
              <w:right w:val="single" w:sz="4" w:space="0" w:color="auto"/>
            </w:tcBorders>
            <w:shd w:val="clear" w:color="000000" w:fill="FABF8F"/>
            <w:vAlign w:val="center"/>
            <w:hideMark/>
            <w:tcPrChange w:id="12208"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15119765" w14:textId="77777777" w:rsidR="00FE0C5A" w:rsidRPr="00FE0C5A" w:rsidRDefault="00FE0C5A" w:rsidP="00FE0C5A">
            <w:pPr>
              <w:jc w:val="left"/>
              <w:rPr>
                <w:ins w:id="12209" w:author="Erlie Hasam Morfin Zavalza" w:date="2014-11-22T21:02:00Z"/>
                <w:rFonts w:ascii="Perpetua" w:hAnsi="Perpetua"/>
                <w:color w:val="000000"/>
                <w:sz w:val="22"/>
                <w:szCs w:val="36"/>
                <w:lang w:val="es-MX" w:eastAsia="es-MX"/>
                <w:rPrChange w:id="12210" w:author="Erlie Hasam Morfin Zavalza" w:date="2014-11-22T21:02:00Z">
                  <w:rPr>
                    <w:ins w:id="12211" w:author="Erlie Hasam Morfin Zavalza" w:date="2014-11-22T21:02:00Z"/>
                    <w:rFonts w:ascii="Perpetua" w:hAnsi="Perpetua"/>
                    <w:color w:val="000000"/>
                    <w:sz w:val="36"/>
                    <w:szCs w:val="36"/>
                    <w:lang w:val="es-MX" w:eastAsia="es-MX"/>
                  </w:rPr>
                </w:rPrChange>
              </w:rPr>
            </w:pPr>
            <w:ins w:id="12212" w:author="Erlie Hasam Morfin Zavalza" w:date="2014-11-22T21:02:00Z">
              <w:r w:rsidRPr="00FE0C5A">
                <w:rPr>
                  <w:rFonts w:ascii="Perpetua" w:hAnsi="Perpetua"/>
                  <w:color w:val="000000"/>
                  <w:sz w:val="22"/>
                  <w:szCs w:val="36"/>
                  <w:lang w:val="es-MX" w:eastAsia="es-MX"/>
                  <w:rPrChange w:id="12213" w:author="Erlie Hasam Morfin Zavalza" w:date="2014-11-22T21:02:00Z">
                    <w:rPr>
                      <w:rFonts w:ascii="Perpetua" w:hAnsi="Perpetua"/>
                      <w:color w:val="000000"/>
                      <w:sz w:val="36"/>
                      <w:szCs w:val="36"/>
                      <w:lang w:val="es-MX" w:eastAsia="es-MX"/>
                    </w:rPr>
                  </w:rPrChange>
                </w:rPr>
                <w:t>2581</w:t>
              </w:r>
            </w:ins>
          </w:p>
        </w:tc>
        <w:tc>
          <w:tcPr>
            <w:tcW w:w="1569" w:type="dxa"/>
            <w:tcBorders>
              <w:top w:val="nil"/>
              <w:left w:val="nil"/>
              <w:bottom w:val="single" w:sz="4" w:space="0" w:color="auto"/>
              <w:right w:val="single" w:sz="4" w:space="0" w:color="auto"/>
            </w:tcBorders>
            <w:shd w:val="clear" w:color="000000" w:fill="FCD5B4"/>
            <w:vAlign w:val="center"/>
            <w:hideMark/>
            <w:tcPrChange w:id="12214"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5EE9B5E3" w14:textId="77777777" w:rsidR="00FE0C5A" w:rsidRPr="00FE0C5A" w:rsidRDefault="00FE0C5A" w:rsidP="00FE0C5A">
            <w:pPr>
              <w:jc w:val="center"/>
              <w:rPr>
                <w:ins w:id="12215" w:author="Erlie Hasam Morfin Zavalza" w:date="2014-11-22T21:02:00Z"/>
                <w:rFonts w:ascii="Perpetua" w:hAnsi="Perpetua"/>
                <w:sz w:val="22"/>
                <w:szCs w:val="36"/>
                <w:lang w:val="es-MX" w:eastAsia="es-MX"/>
                <w:rPrChange w:id="12216" w:author="Erlie Hasam Morfin Zavalza" w:date="2014-11-22T21:02:00Z">
                  <w:rPr>
                    <w:ins w:id="12217" w:author="Erlie Hasam Morfin Zavalza" w:date="2014-11-22T21:02:00Z"/>
                    <w:rFonts w:ascii="Perpetua" w:hAnsi="Perpetua"/>
                    <w:sz w:val="36"/>
                    <w:szCs w:val="36"/>
                    <w:lang w:val="es-MX" w:eastAsia="es-MX"/>
                  </w:rPr>
                </w:rPrChange>
              </w:rPr>
            </w:pPr>
            <w:ins w:id="12218" w:author="Erlie Hasam Morfin Zavalza" w:date="2014-11-22T21:02:00Z">
              <w:r w:rsidRPr="00FE0C5A">
                <w:rPr>
                  <w:rFonts w:ascii="Perpetua" w:hAnsi="Perpetua"/>
                  <w:sz w:val="22"/>
                  <w:szCs w:val="36"/>
                  <w:lang w:val="es-MX" w:eastAsia="es-MX"/>
                  <w:rPrChange w:id="12219" w:author="Erlie Hasam Morfin Zavalza" w:date="2014-11-22T21:02:00Z">
                    <w:rPr>
                      <w:rFonts w:ascii="Perpetua" w:hAnsi="Perpetua"/>
                      <w:sz w:val="36"/>
                      <w:szCs w:val="36"/>
                      <w:lang w:val="es-MX" w:eastAsia="es-MX"/>
                    </w:rPr>
                  </w:rPrChange>
                </w:rPr>
                <w:t xml:space="preserve"> $   3,415,500.00 </w:t>
              </w:r>
            </w:ins>
          </w:p>
        </w:tc>
      </w:tr>
      <w:tr w:rsidR="00FE0C5A" w:rsidRPr="00FE0C5A" w14:paraId="2C537CD6" w14:textId="77777777" w:rsidTr="00FE0C5A">
        <w:trPr>
          <w:trHeight w:val="229"/>
          <w:ins w:id="12220" w:author="Erlie Hasam Morfin Zavalza" w:date="2014-11-22T21:02:00Z"/>
          <w:trPrChange w:id="12221"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222"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0C8675C0" w14:textId="628F96E6" w:rsidR="00FE0C5A" w:rsidRPr="00FE0C5A" w:rsidRDefault="00FE0C5A" w:rsidP="00FE0C5A">
            <w:pPr>
              <w:jc w:val="left"/>
              <w:rPr>
                <w:ins w:id="12223" w:author="Erlie Hasam Morfin Zavalza" w:date="2014-11-22T21:02:00Z"/>
                <w:rFonts w:ascii="Perpetua" w:hAnsi="Perpetua"/>
                <w:color w:val="000000"/>
                <w:sz w:val="22"/>
                <w:szCs w:val="36"/>
                <w:lang w:val="es-MX" w:eastAsia="es-MX"/>
                <w:rPrChange w:id="12224" w:author="Erlie Hasam Morfin Zavalza" w:date="2014-11-22T21:02:00Z">
                  <w:rPr>
                    <w:ins w:id="12225" w:author="Erlie Hasam Morfin Zavalza" w:date="2014-11-22T21:02:00Z"/>
                    <w:rFonts w:ascii="Perpetua" w:hAnsi="Perpetua"/>
                    <w:color w:val="000000"/>
                    <w:sz w:val="36"/>
                    <w:szCs w:val="36"/>
                    <w:lang w:val="es-MX" w:eastAsia="es-MX"/>
                  </w:rPr>
                </w:rPrChange>
              </w:rPr>
            </w:pPr>
            <w:ins w:id="12226" w:author="Erlie Hasam Morfin Zavalza" w:date="2014-11-22T21:03:00Z">
              <w:r>
                <w:rPr>
                  <w:rFonts w:ascii="Perpetua" w:hAnsi="Perpetua"/>
                  <w:color w:val="000000"/>
                  <w:sz w:val="22"/>
                  <w:szCs w:val="36"/>
                  <w:lang w:val="es-MX" w:eastAsia="es-MX"/>
                </w:rPr>
                <w:t>Octubre</w:t>
              </w:r>
            </w:ins>
          </w:p>
        </w:tc>
        <w:tc>
          <w:tcPr>
            <w:tcW w:w="0" w:type="auto"/>
            <w:tcBorders>
              <w:top w:val="nil"/>
              <w:left w:val="nil"/>
              <w:bottom w:val="single" w:sz="4" w:space="0" w:color="auto"/>
              <w:right w:val="single" w:sz="4" w:space="0" w:color="auto"/>
            </w:tcBorders>
            <w:shd w:val="clear" w:color="000000" w:fill="FCD5B4"/>
            <w:vAlign w:val="center"/>
            <w:hideMark/>
            <w:tcPrChange w:id="12227"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1D600637" w14:textId="77777777" w:rsidR="00FE0C5A" w:rsidRPr="00FE0C5A" w:rsidRDefault="00FE0C5A" w:rsidP="00FE0C5A">
            <w:pPr>
              <w:jc w:val="left"/>
              <w:rPr>
                <w:ins w:id="12228" w:author="Erlie Hasam Morfin Zavalza" w:date="2014-11-22T21:02:00Z"/>
                <w:rFonts w:ascii="Perpetua" w:hAnsi="Perpetua"/>
                <w:color w:val="000000"/>
                <w:sz w:val="22"/>
                <w:szCs w:val="36"/>
                <w:lang w:val="es-MX" w:eastAsia="es-MX"/>
                <w:rPrChange w:id="12229" w:author="Erlie Hasam Morfin Zavalza" w:date="2014-11-22T21:02:00Z">
                  <w:rPr>
                    <w:ins w:id="12230" w:author="Erlie Hasam Morfin Zavalza" w:date="2014-11-22T21:02:00Z"/>
                    <w:rFonts w:ascii="Perpetua" w:hAnsi="Perpetua"/>
                    <w:color w:val="000000"/>
                    <w:sz w:val="36"/>
                    <w:szCs w:val="36"/>
                    <w:lang w:val="es-MX" w:eastAsia="es-MX"/>
                  </w:rPr>
                </w:rPrChange>
              </w:rPr>
            </w:pPr>
            <w:ins w:id="12231" w:author="Erlie Hasam Morfin Zavalza" w:date="2014-11-22T21:02:00Z">
              <w:r w:rsidRPr="00FE0C5A">
                <w:rPr>
                  <w:rFonts w:ascii="Perpetua" w:hAnsi="Perpetua"/>
                  <w:color w:val="000000"/>
                  <w:sz w:val="22"/>
                  <w:szCs w:val="36"/>
                  <w:lang w:val="es-MX" w:eastAsia="es-MX"/>
                  <w:rPrChange w:id="12232"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233"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07DB400E" w14:textId="77777777" w:rsidR="00FE0C5A" w:rsidRPr="00FE0C5A" w:rsidRDefault="00FE0C5A" w:rsidP="00FE0C5A">
            <w:pPr>
              <w:jc w:val="left"/>
              <w:rPr>
                <w:ins w:id="12234" w:author="Erlie Hasam Morfin Zavalza" w:date="2014-11-22T21:02:00Z"/>
                <w:rFonts w:ascii="Perpetua" w:hAnsi="Perpetua"/>
                <w:color w:val="000000"/>
                <w:sz w:val="22"/>
                <w:szCs w:val="36"/>
                <w:lang w:val="es-MX" w:eastAsia="es-MX"/>
                <w:rPrChange w:id="12235" w:author="Erlie Hasam Morfin Zavalza" w:date="2014-11-22T21:02:00Z">
                  <w:rPr>
                    <w:ins w:id="12236" w:author="Erlie Hasam Morfin Zavalza" w:date="2014-11-22T21:02:00Z"/>
                    <w:rFonts w:ascii="Perpetua" w:hAnsi="Perpetua"/>
                    <w:color w:val="000000"/>
                    <w:sz w:val="36"/>
                    <w:szCs w:val="36"/>
                    <w:lang w:val="es-MX" w:eastAsia="es-MX"/>
                  </w:rPr>
                </w:rPrChange>
              </w:rPr>
            </w:pPr>
            <w:ins w:id="12237" w:author="Erlie Hasam Morfin Zavalza" w:date="2014-11-22T21:02:00Z">
              <w:r w:rsidRPr="00FE0C5A">
                <w:rPr>
                  <w:rFonts w:ascii="Perpetua" w:hAnsi="Perpetua"/>
                  <w:color w:val="000000"/>
                  <w:sz w:val="22"/>
                  <w:szCs w:val="36"/>
                  <w:lang w:val="es-MX" w:eastAsia="es-MX"/>
                  <w:rPrChange w:id="12238" w:author="Erlie Hasam Morfin Zavalza" w:date="2014-11-22T21:02:00Z">
                    <w:rPr>
                      <w:rFonts w:ascii="Perpetua" w:hAnsi="Perpetua"/>
                      <w:color w:val="000000"/>
                      <w:sz w:val="36"/>
                      <w:szCs w:val="36"/>
                      <w:lang w:val="es-MX" w:eastAsia="es-MX"/>
                    </w:rPr>
                  </w:rPrChange>
                </w:rPr>
                <w:t>1821.6</w:t>
              </w:r>
            </w:ins>
          </w:p>
        </w:tc>
        <w:tc>
          <w:tcPr>
            <w:tcW w:w="0" w:type="auto"/>
            <w:tcBorders>
              <w:top w:val="nil"/>
              <w:left w:val="nil"/>
              <w:bottom w:val="single" w:sz="4" w:space="0" w:color="auto"/>
              <w:right w:val="single" w:sz="4" w:space="0" w:color="auto"/>
            </w:tcBorders>
            <w:shd w:val="clear" w:color="000000" w:fill="FABF8F"/>
            <w:vAlign w:val="center"/>
            <w:hideMark/>
            <w:tcPrChange w:id="12239"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013504EC" w14:textId="77777777" w:rsidR="00FE0C5A" w:rsidRPr="00FE0C5A" w:rsidRDefault="00FE0C5A" w:rsidP="00FE0C5A">
            <w:pPr>
              <w:jc w:val="left"/>
              <w:rPr>
                <w:ins w:id="12240" w:author="Erlie Hasam Morfin Zavalza" w:date="2014-11-22T21:02:00Z"/>
                <w:rFonts w:ascii="Perpetua" w:hAnsi="Perpetua"/>
                <w:color w:val="000000"/>
                <w:sz w:val="22"/>
                <w:szCs w:val="36"/>
                <w:lang w:val="es-MX" w:eastAsia="es-MX"/>
                <w:rPrChange w:id="12241" w:author="Erlie Hasam Morfin Zavalza" w:date="2014-11-22T21:02:00Z">
                  <w:rPr>
                    <w:ins w:id="12242" w:author="Erlie Hasam Morfin Zavalza" w:date="2014-11-22T21:02:00Z"/>
                    <w:rFonts w:ascii="Perpetua" w:hAnsi="Perpetua"/>
                    <w:color w:val="000000"/>
                    <w:sz w:val="36"/>
                    <w:szCs w:val="36"/>
                    <w:lang w:val="es-MX" w:eastAsia="es-MX"/>
                  </w:rPr>
                </w:rPrChange>
              </w:rPr>
            </w:pPr>
            <w:ins w:id="12243" w:author="Erlie Hasam Morfin Zavalza" w:date="2014-11-22T21:02:00Z">
              <w:r w:rsidRPr="00FE0C5A">
                <w:rPr>
                  <w:rFonts w:ascii="Perpetua" w:hAnsi="Perpetua"/>
                  <w:color w:val="000000"/>
                  <w:sz w:val="22"/>
                  <w:szCs w:val="36"/>
                  <w:lang w:val="es-MX" w:eastAsia="es-MX"/>
                  <w:rPrChange w:id="12244" w:author="Erlie Hasam Morfin Zavalza" w:date="2014-11-22T21:02:00Z">
                    <w:rPr>
                      <w:rFonts w:ascii="Perpetua" w:hAnsi="Perpetua"/>
                      <w:color w:val="000000"/>
                      <w:sz w:val="36"/>
                      <w:szCs w:val="36"/>
                      <w:lang w:val="es-MX" w:eastAsia="es-MX"/>
                    </w:rPr>
                  </w:rPrChange>
                </w:rPr>
                <w:t>1822</w:t>
              </w:r>
            </w:ins>
          </w:p>
        </w:tc>
        <w:tc>
          <w:tcPr>
            <w:tcW w:w="0" w:type="auto"/>
            <w:tcBorders>
              <w:top w:val="nil"/>
              <w:left w:val="nil"/>
              <w:bottom w:val="single" w:sz="4" w:space="0" w:color="auto"/>
              <w:right w:val="single" w:sz="4" w:space="0" w:color="auto"/>
            </w:tcBorders>
            <w:shd w:val="clear" w:color="000000" w:fill="FCD5B4"/>
            <w:vAlign w:val="center"/>
            <w:hideMark/>
            <w:tcPrChange w:id="12245"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6A0A8F2C" w14:textId="77777777" w:rsidR="00FE0C5A" w:rsidRPr="00FE0C5A" w:rsidRDefault="00FE0C5A" w:rsidP="00FE0C5A">
            <w:pPr>
              <w:jc w:val="left"/>
              <w:rPr>
                <w:ins w:id="12246" w:author="Erlie Hasam Morfin Zavalza" w:date="2014-11-22T21:02:00Z"/>
                <w:rFonts w:ascii="Perpetua" w:hAnsi="Perpetua"/>
                <w:color w:val="000000"/>
                <w:sz w:val="22"/>
                <w:szCs w:val="36"/>
                <w:lang w:val="es-MX" w:eastAsia="es-MX"/>
                <w:rPrChange w:id="12247" w:author="Erlie Hasam Morfin Zavalza" w:date="2014-11-22T21:02:00Z">
                  <w:rPr>
                    <w:ins w:id="12248" w:author="Erlie Hasam Morfin Zavalza" w:date="2014-11-22T21:02:00Z"/>
                    <w:rFonts w:ascii="Perpetua" w:hAnsi="Perpetua"/>
                    <w:color w:val="000000"/>
                    <w:sz w:val="36"/>
                    <w:szCs w:val="36"/>
                    <w:lang w:val="es-MX" w:eastAsia="es-MX"/>
                  </w:rPr>
                </w:rPrChange>
              </w:rPr>
            </w:pPr>
            <w:ins w:id="12249" w:author="Erlie Hasam Morfin Zavalza" w:date="2014-11-22T21:02:00Z">
              <w:r w:rsidRPr="00FE0C5A">
                <w:rPr>
                  <w:rFonts w:ascii="Perpetua" w:hAnsi="Perpetua"/>
                  <w:color w:val="000000"/>
                  <w:sz w:val="22"/>
                  <w:szCs w:val="36"/>
                  <w:lang w:val="es-MX" w:eastAsia="es-MX"/>
                  <w:rPrChange w:id="12250" w:author="Erlie Hasam Morfin Zavalza" w:date="2014-11-22T21:02:00Z">
                    <w:rPr>
                      <w:rFonts w:ascii="Perpetua" w:hAnsi="Perpetua"/>
                      <w:color w:val="000000"/>
                      <w:sz w:val="36"/>
                      <w:szCs w:val="36"/>
                      <w:lang w:val="es-MX" w:eastAsia="es-MX"/>
                    </w:rPr>
                  </w:rPrChange>
                </w:rPr>
                <w:t>1973.4</w:t>
              </w:r>
            </w:ins>
          </w:p>
        </w:tc>
        <w:tc>
          <w:tcPr>
            <w:tcW w:w="0" w:type="auto"/>
            <w:tcBorders>
              <w:top w:val="nil"/>
              <w:left w:val="nil"/>
              <w:bottom w:val="single" w:sz="4" w:space="0" w:color="auto"/>
              <w:right w:val="single" w:sz="4" w:space="0" w:color="auto"/>
            </w:tcBorders>
            <w:shd w:val="clear" w:color="000000" w:fill="FABF8F"/>
            <w:vAlign w:val="center"/>
            <w:hideMark/>
            <w:tcPrChange w:id="12251"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32238917" w14:textId="77777777" w:rsidR="00FE0C5A" w:rsidRPr="00FE0C5A" w:rsidRDefault="00FE0C5A" w:rsidP="00FE0C5A">
            <w:pPr>
              <w:jc w:val="left"/>
              <w:rPr>
                <w:ins w:id="12252" w:author="Erlie Hasam Morfin Zavalza" w:date="2014-11-22T21:02:00Z"/>
                <w:rFonts w:ascii="Perpetua" w:hAnsi="Perpetua"/>
                <w:color w:val="000000"/>
                <w:sz w:val="22"/>
                <w:szCs w:val="36"/>
                <w:lang w:val="es-MX" w:eastAsia="es-MX"/>
                <w:rPrChange w:id="12253" w:author="Erlie Hasam Morfin Zavalza" w:date="2014-11-22T21:02:00Z">
                  <w:rPr>
                    <w:ins w:id="12254" w:author="Erlie Hasam Morfin Zavalza" w:date="2014-11-22T21:02:00Z"/>
                    <w:rFonts w:ascii="Perpetua" w:hAnsi="Perpetua"/>
                    <w:color w:val="000000"/>
                    <w:sz w:val="36"/>
                    <w:szCs w:val="36"/>
                    <w:lang w:val="es-MX" w:eastAsia="es-MX"/>
                  </w:rPr>
                </w:rPrChange>
              </w:rPr>
            </w:pPr>
            <w:ins w:id="12255" w:author="Erlie Hasam Morfin Zavalza" w:date="2014-11-22T21:02:00Z">
              <w:r w:rsidRPr="00FE0C5A">
                <w:rPr>
                  <w:rFonts w:ascii="Perpetua" w:hAnsi="Perpetua"/>
                  <w:color w:val="000000"/>
                  <w:sz w:val="22"/>
                  <w:szCs w:val="36"/>
                  <w:lang w:val="es-MX" w:eastAsia="es-MX"/>
                  <w:rPrChange w:id="12256" w:author="Erlie Hasam Morfin Zavalza" w:date="2014-11-22T21:02:00Z">
                    <w:rPr>
                      <w:rFonts w:ascii="Perpetua" w:hAnsi="Perpetua"/>
                      <w:color w:val="000000"/>
                      <w:sz w:val="36"/>
                      <w:szCs w:val="36"/>
                      <w:lang w:val="es-MX" w:eastAsia="es-MX"/>
                    </w:rPr>
                  </w:rPrChange>
                </w:rPr>
                <w:t>1973</w:t>
              </w:r>
            </w:ins>
          </w:p>
        </w:tc>
        <w:tc>
          <w:tcPr>
            <w:tcW w:w="1569" w:type="dxa"/>
            <w:tcBorders>
              <w:top w:val="nil"/>
              <w:left w:val="nil"/>
              <w:bottom w:val="single" w:sz="4" w:space="0" w:color="auto"/>
              <w:right w:val="single" w:sz="4" w:space="0" w:color="auto"/>
            </w:tcBorders>
            <w:shd w:val="clear" w:color="000000" w:fill="FCD5B4"/>
            <w:vAlign w:val="center"/>
            <w:hideMark/>
            <w:tcPrChange w:id="12257"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184F1132" w14:textId="77777777" w:rsidR="00FE0C5A" w:rsidRPr="00FE0C5A" w:rsidRDefault="00FE0C5A" w:rsidP="00FE0C5A">
            <w:pPr>
              <w:jc w:val="center"/>
              <w:rPr>
                <w:ins w:id="12258" w:author="Erlie Hasam Morfin Zavalza" w:date="2014-11-22T21:02:00Z"/>
                <w:rFonts w:ascii="Perpetua" w:hAnsi="Perpetua"/>
                <w:sz w:val="22"/>
                <w:szCs w:val="36"/>
                <w:lang w:val="es-MX" w:eastAsia="es-MX"/>
                <w:rPrChange w:id="12259" w:author="Erlie Hasam Morfin Zavalza" w:date="2014-11-22T21:02:00Z">
                  <w:rPr>
                    <w:ins w:id="12260" w:author="Erlie Hasam Morfin Zavalza" w:date="2014-11-22T21:02:00Z"/>
                    <w:rFonts w:ascii="Perpetua" w:hAnsi="Perpetua"/>
                    <w:sz w:val="36"/>
                    <w:szCs w:val="36"/>
                    <w:lang w:val="es-MX" w:eastAsia="es-MX"/>
                  </w:rPr>
                </w:rPrChange>
              </w:rPr>
            </w:pPr>
            <w:ins w:id="12261" w:author="Erlie Hasam Morfin Zavalza" w:date="2014-11-22T21:02:00Z">
              <w:r w:rsidRPr="00FE0C5A">
                <w:rPr>
                  <w:rFonts w:ascii="Perpetua" w:hAnsi="Perpetua"/>
                  <w:sz w:val="22"/>
                  <w:szCs w:val="36"/>
                  <w:lang w:val="es-MX" w:eastAsia="es-MX"/>
                  <w:rPrChange w:id="12262" w:author="Erlie Hasam Morfin Zavalza" w:date="2014-11-22T21:02:00Z">
                    <w:rPr>
                      <w:rFonts w:ascii="Perpetua" w:hAnsi="Perpetua"/>
                      <w:sz w:val="36"/>
                      <w:szCs w:val="36"/>
                      <w:lang w:val="es-MX" w:eastAsia="es-MX"/>
                    </w:rPr>
                  </w:rPrChange>
                </w:rPr>
                <w:t xml:space="preserve"> $   2,733,000.00 </w:t>
              </w:r>
            </w:ins>
          </w:p>
        </w:tc>
      </w:tr>
      <w:tr w:rsidR="00FE0C5A" w:rsidRPr="00FE0C5A" w14:paraId="43956A17" w14:textId="77777777" w:rsidTr="00FE0C5A">
        <w:trPr>
          <w:trHeight w:val="247"/>
          <w:ins w:id="12263" w:author="Erlie Hasam Morfin Zavalza" w:date="2014-11-22T21:02:00Z"/>
          <w:trPrChange w:id="12264"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265"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19E8F722" w14:textId="53707D76" w:rsidR="00FE0C5A" w:rsidRPr="00FE0C5A" w:rsidRDefault="00FE0C5A" w:rsidP="00FE0C5A">
            <w:pPr>
              <w:jc w:val="left"/>
              <w:rPr>
                <w:ins w:id="12266" w:author="Erlie Hasam Morfin Zavalza" w:date="2014-11-22T21:02:00Z"/>
                <w:rFonts w:ascii="Perpetua" w:hAnsi="Perpetua"/>
                <w:color w:val="000000"/>
                <w:sz w:val="22"/>
                <w:szCs w:val="36"/>
                <w:lang w:val="es-MX" w:eastAsia="es-MX"/>
                <w:rPrChange w:id="12267" w:author="Erlie Hasam Morfin Zavalza" w:date="2014-11-22T21:02:00Z">
                  <w:rPr>
                    <w:ins w:id="12268" w:author="Erlie Hasam Morfin Zavalza" w:date="2014-11-22T21:02:00Z"/>
                    <w:rFonts w:ascii="Perpetua" w:hAnsi="Perpetua"/>
                    <w:color w:val="000000"/>
                    <w:sz w:val="36"/>
                    <w:szCs w:val="36"/>
                    <w:lang w:val="es-MX" w:eastAsia="es-MX"/>
                  </w:rPr>
                </w:rPrChange>
              </w:rPr>
            </w:pPr>
            <w:ins w:id="12269" w:author="Erlie Hasam Morfin Zavalza" w:date="2014-11-22T21:03:00Z">
              <w:r>
                <w:rPr>
                  <w:rFonts w:ascii="Perpetua" w:hAnsi="Perpetua"/>
                  <w:color w:val="000000"/>
                  <w:sz w:val="22"/>
                  <w:szCs w:val="36"/>
                  <w:lang w:val="es-MX" w:eastAsia="es-MX"/>
                </w:rPr>
                <w:t>Noviembre</w:t>
              </w:r>
            </w:ins>
          </w:p>
        </w:tc>
        <w:tc>
          <w:tcPr>
            <w:tcW w:w="0" w:type="auto"/>
            <w:tcBorders>
              <w:top w:val="nil"/>
              <w:left w:val="nil"/>
              <w:bottom w:val="single" w:sz="4" w:space="0" w:color="auto"/>
              <w:right w:val="single" w:sz="4" w:space="0" w:color="auto"/>
            </w:tcBorders>
            <w:shd w:val="clear" w:color="000000" w:fill="FCD5B4"/>
            <w:vAlign w:val="center"/>
            <w:hideMark/>
            <w:tcPrChange w:id="12270"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195DA194" w14:textId="77777777" w:rsidR="00FE0C5A" w:rsidRPr="00FE0C5A" w:rsidRDefault="00FE0C5A" w:rsidP="00FE0C5A">
            <w:pPr>
              <w:jc w:val="left"/>
              <w:rPr>
                <w:ins w:id="12271" w:author="Erlie Hasam Morfin Zavalza" w:date="2014-11-22T21:02:00Z"/>
                <w:rFonts w:ascii="Perpetua" w:hAnsi="Perpetua"/>
                <w:color w:val="000000"/>
                <w:sz w:val="22"/>
                <w:szCs w:val="36"/>
                <w:lang w:val="es-MX" w:eastAsia="es-MX"/>
                <w:rPrChange w:id="12272" w:author="Erlie Hasam Morfin Zavalza" w:date="2014-11-22T21:02:00Z">
                  <w:rPr>
                    <w:ins w:id="12273" w:author="Erlie Hasam Morfin Zavalza" w:date="2014-11-22T21:02:00Z"/>
                    <w:rFonts w:ascii="Perpetua" w:hAnsi="Perpetua"/>
                    <w:color w:val="000000"/>
                    <w:sz w:val="36"/>
                    <w:szCs w:val="36"/>
                    <w:lang w:val="es-MX" w:eastAsia="es-MX"/>
                  </w:rPr>
                </w:rPrChange>
              </w:rPr>
            </w:pPr>
            <w:ins w:id="12274" w:author="Erlie Hasam Morfin Zavalza" w:date="2014-11-22T21:02:00Z">
              <w:r w:rsidRPr="00FE0C5A">
                <w:rPr>
                  <w:rFonts w:ascii="Perpetua" w:hAnsi="Perpetua"/>
                  <w:color w:val="000000"/>
                  <w:sz w:val="22"/>
                  <w:szCs w:val="36"/>
                  <w:lang w:val="es-MX" w:eastAsia="es-MX"/>
                  <w:rPrChange w:id="12275"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276"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380C7685" w14:textId="77777777" w:rsidR="00FE0C5A" w:rsidRPr="00FE0C5A" w:rsidRDefault="00FE0C5A" w:rsidP="00FE0C5A">
            <w:pPr>
              <w:jc w:val="left"/>
              <w:rPr>
                <w:ins w:id="12277" w:author="Erlie Hasam Morfin Zavalza" w:date="2014-11-22T21:02:00Z"/>
                <w:rFonts w:ascii="Perpetua" w:hAnsi="Perpetua"/>
                <w:color w:val="000000"/>
                <w:sz w:val="22"/>
                <w:szCs w:val="36"/>
                <w:lang w:val="es-MX" w:eastAsia="es-MX"/>
                <w:rPrChange w:id="12278" w:author="Erlie Hasam Morfin Zavalza" w:date="2014-11-22T21:02:00Z">
                  <w:rPr>
                    <w:ins w:id="12279" w:author="Erlie Hasam Morfin Zavalza" w:date="2014-11-22T21:02:00Z"/>
                    <w:rFonts w:ascii="Perpetua" w:hAnsi="Perpetua"/>
                    <w:color w:val="000000"/>
                    <w:sz w:val="36"/>
                    <w:szCs w:val="36"/>
                    <w:lang w:val="es-MX" w:eastAsia="es-MX"/>
                  </w:rPr>
                </w:rPrChange>
              </w:rPr>
            </w:pPr>
            <w:ins w:id="12280" w:author="Erlie Hasam Morfin Zavalza" w:date="2014-11-22T21:02:00Z">
              <w:r w:rsidRPr="00FE0C5A">
                <w:rPr>
                  <w:rFonts w:ascii="Perpetua" w:hAnsi="Perpetua"/>
                  <w:color w:val="000000"/>
                  <w:sz w:val="22"/>
                  <w:szCs w:val="36"/>
                  <w:lang w:val="es-MX" w:eastAsia="es-MX"/>
                  <w:rPrChange w:id="12281" w:author="Erlie Hasam Morfin Zavalza" w:date="2014-11-22T21:02:00Z">
                    <w:rPr>
                      <w:rFonts w:ascii="Perpetua" w:hAnsi="Perpetua"/>
                      <w:color w:val="000000"/>
                      <w:sz w:val="36"/>
                      <w:szCs w:val="36"/>
                      <w:lang w:val="es-MX" w:eastAsia="es-MX"/>
                    </w:rPr>
                  </w:rPrChange>
                </w:rPr>
                <w:t>1366.2</w:t>
              </w:r>
            </w:ins>
          </w:p>
        </w:tc>
        <w:tc>
          <w:tcPr>
            <w:tcW w:w="0" w:type="auto"/>
            <w:tcBorders>
              <w:top w:val="nil"/>
              <w:left w:val="nil"/>
              <w:bottom w:val="single" w:sz="4" w:space="0" w:color="auto"/>
              <w:right w:val="single" w:sz="4" w:space="0" w:color="auto"/>
            </w:tcBorders>
            <w:shd w:val="clear" w:color="000000" w:fill="FABF8F"/>
            <w:vAlign w:val="center"/>
            <w:hideMark/>
            <w:tcPrChange w:id="12282"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512B984B" w14:textId="77777777" w:rsidR="00FE0C5A" w:rsidRPr="00FE0C5A" w:rsidRDefault="00FE0C5A" w:rsidP="00FE0C5A">
            <w:pPr>
              <w:jc w:val="left"/>
              <w:rPr>
                <w:ins w:id="12283" w:author="Erlie Hasam Morfin Zavalza" w:date="2014-11-22T21:02:00Z"/>
                <w:rFonts w:ascii="Perpetua" w:hAnsi="Perpetua"/>
                <w:color w:val="000000"/>
                <w:sz w:val="22"/>
                <w:szCs w:val="36"/>
                <w:lang w:val="es-MX" w:eastAsia="es-MX"/>
                <w:rPrChange w:id="12284" w:author="Erlie Hasam Morfin Zavalza" w:date="2014-11-22T21:02:00Z">
                  <w:rPr>
                    <w:ins w:id="12285" w:author="Erlie Hasam Morfin Zavalza" w:date="2014-11-22T21:02:00Z"/>
                    <w:rFonts w:ascii="Perpetua" w:hAnsi="Perpetua"/>
                    <w:color w:val="000000"/>
                    <w:sz w:val="36"/>
                    <w:szCs w:val="36"/>
                    <w:lang w:val="es-MX" w:eastAsia="es-MX"/>
                  </w:rPr>
                </w:rPrChange>
              </w:rPr>
            </w:pPr>
            <w:ins w:id="12286" w:author="Erlie Hasam Morfin Zavalza" w:date="2014-11-22T21:02:00Z">
              <w:r w:rsidRPr="00FE0C5A">
                <w:rPr>
                  <w:rFonts w:ascii="Perpetua" w:hAnsi="Perpetua"/>
                  <w:color w:val="000000"/>
                  <w:sz w:val="22"/>
                  <w:szCs w:val="36"/>
                  <w:lang w:val="es-MX" w:eastAsia="es-MX"/>
                  <w:rPrChange w:id="12287" w:author="Erlie Hasam Morfin Zavalza" w:date="2014-11-22T21:02:00Z">
                    <w:rPr>
                      <w:rFonts w:ascii="Perpetua" w:hAnsi="Perpetua"/>
                      <w:color w:val="000000"/>
                      <w:sz w:val="36"/>
                      <w:szCs w:val="36"/>
                      <w:lang w:val="es-MX" w:eastAsia="es-MX"/>
                    </w:rPr>
                  </w:rPrChange>
                </w:rPr>
                <w:t>1366</w:t>
              </w:r>
            </w:ins>
          </w:p>
        </w:tc>
        <w:tc>
          <w:tcPr>
            <w:tcW w:w="0" w:type="auto"/>
            <w:tcBorders>
              <w:top w:val="nil"/>
              <w:left w:val="nil"/>
              <w:bottom w:val="single" w:sz="4" w:space="0" w:color="auto"/>
              <w:right w:val="single" w:sz="4" w:space="0" w:color="auto"/>
            </w:tcBorders>
            <w:shd w:val="clear" w:color="000000" w:fill="FCD5B4"/>
            <w:vAlign w:val="center"/>
            <w:hideMark/>
            <w:tcPrChange w:id="12288"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107E5622" w14:textId="77777777" w:rsidR="00FE0C5A" w:rsidRPr="00FE0C5A" w:rsidRDefault="00FE0C5A" w:rsidP="00FE0C5A">
            <w:pPr>
              <w:jc w:val="left"/>
              <w:rPr>
                <w:ins w:id="12289" w:author="Erlie Hasam Morfin Zavalza" w:date="2014-11-22T21:02:00Z"/>
                <w:rFonts w:ascii="Perpetua" w:hAnsi="Perpetua"/>
                <w:color w:val="000000"/>
                <w:sz w:val="22"/>
                <w:szCs w:val="36"/>
                <w:lang w:val="es-MX" w:eastAsia="es-MX"/>
                <w:rPrChange w:id="12290" w:author="Erlie Hasam Morfin Zavalza" w:date="2014-11-22T21:02:00Z">
                  <w:rPr>
                    <w:ins w:id="12291" w:author="Erlie Hasam Morfin Zavalza" w:date="2014-11-22T21:02:00Z"/>
                    <w:rFonts w:ascii="Perpetua" w:hAnsi="Perpetua"/>
                    <w:color w:val="000000"/>
                    <w:sz w:val="36"/>
                    <w:szCs w:val="36"/>
                    <w:lang w:val="es-MX" w:eastAsia="es-MX"/>
                  </w:rPr>
                </w:rPrChange>
              </w:rPr>
            </w:pPr>
            <w:ins w:id="12292" w:author="Erlie Hasam Morfin Zavalza" w:date="2014-11-22T21:02:00Z">
              <w:r w:rsidRPr="00FE0C5A">
                <w:rPr>
                  <w:rFonts w:ascii="Perpetua" w:hAnsi="Perpetua"/>
                  <w:color w:val="000000"/>
                  <w:sz w:val="22"/>
                  <w:szCs w:val="36"/>
                  <w:lang w:val="es-MX" w:eastAsia="es-MX"/>
                  <w:rPrChange w:id="12293" w:author="Erlie Hasam Morfin Zavalza" w:date="2014-11-22T21:02:00Z">
                    <w:rPr>
                      <w:rFonts w:ascii="Perpetua" w:hAnsi="Perpetua"/>
                      <w:color w:val="000000"/>
                      <w:sz w:val="36"/>
                      <w:szCs w:val="36"/>
                      <w:lang w:val="es-MX" w:eastAsia="es-MX"/>
                    </w:rPr>
                  </w:rPrChange>
                </w:rPr>
                <w:t>1396.56</w:t>
              </w:r>
            </w:ins>
          </w:p>
        </w:tc>
        <w:tc>
          <w:tcPr>
            <w:tcW w:w="0" w:type="auto"/>
            <w:tcBorders>
              <w:top w:val="nil"/>
              <w:left w:val="nil"/>
              <w:bottom w:val="single" w:sz="4" w:space="0" w:color="auto"/>
              <w:right w:val="single" w:sz="4" w:space="0" w:color="auto"/>
            </w:tcBorders>
            <w:shd w:val="clear" w:color="000000" w:fill="FABF8F"/>
            <w:vAlign w:val="center"/>
            <w:hideMark/>
            <w:tcPrChange w:id="12294"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59BB0482" w14:textId="77777777" w:rsidR="00FE0C5A" w:rsidRPr="00FE0C5A" w:rsidRDefault="00FE0C5A" w:rsidP="00FE0C5A">
            <w:pPr>
              <w:jc w:val="left"/>
              <w:rPr>
                <w:ins w:id="12295" w:author="Erlie Hasam Morfin Zavalza" w:date="2014-11-22T21:02:00Z"/>
                <w:rFonts w:ascii="Perpetua" w:hAnsi="Perpetua"/>
                <w:color w:val="000000"/>
                <w:sz w:val="22"/>
                <w:szCs w:val="36"/>
                <w:lang w:val="es-MX" w:eastAsia="es-MX"/>
                <w:rPrChange w:id="12296" w:author="Erlie Hasam Morfin Zavalza" w:date="2014-11-22T21:02:00Z">
                  <w:rPr>
                    <w:ins w:id="12297" w:author="Erlie Hasam Morfin Zavalza" w:date="2014-11-22T21:02:00Z"/>
                    <w:rFonts w:ascii="Perpetua" w:hAnsi="Perpetua"/>
                    <w:color w:val="000000"/>
                    <w:sz w:val="36"/>
                    <w:szCs w:val="36"/>
                    <w:lang w:val="es-MX" w:eastAsia="es-MX"/>
                  </w:rPr>
                </w:rPrChange>
              </w:rPr>
            </w:pPr>
            <w:ins w:id="12298" w:author="Erlie Hasam Morfin Zavalza" w:date="2014-11-22T21:02:00Z">
              <w:r w:rsidRPr="00FE0C5A">
                <w:rPr>
                  <w:rFonts w:ascii="Perpetua" w:hAnsi="Perpetua"/>
                  <w:color w:val="000000"/>
                  <w:sz w:val="22"/>
                  <w:szCs w:val="36"/>
                  <w:lang w:val="es-MX" w:eastAsia="es-MX"/>
                  <w:rPrChange w:id="12299" w:author="Erlie Hasam Morfin Zavalza" w:date="2014-11-22T21:02:00Z">
                    <w:rPr>
                      <w:rFonts w:ascii="Perpetua" w:hAnsi="Perpetua"/>
                      <w:color w:val="000000"/>
                      <w:sz w:val="36"/>
                      <w:szCs w:val="36"/>
                      <w:lang w:val="es-MX" w:eastAsia="es-MX"/>
                    </w:rPr>
                  </w:rPrChange>
                </w:rPr>
                <w:t>1397</w:t>
              </w:r>
            </w:ins>
          </w:p>
        </w:tc>
        <w:tc>
          <w:tcPr>
            <w:tcW w:w="1569" w:type="dxa"/>
            <w:tcBorders>
              <w:top w:val="nil"/>
              <w:left w:val="nil"/>
              <w:bottom w:val="single" w:sz="4" w:space="0" w:color="auto"/>
              <w:right w:val="single" w:sz="4" w:space="0" w:color="auto"/>
            </w:tcBorders>
            <w:shd w:val="clear" w:color="000000" w:fill="FCD5B4"/>
            <w:vAlign w:val="center"/>
            <w:hideMark/>
            <w:tcPrChange w:id="12300"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76A8C4DE" w14:textId="77777777" w:rsidR="00FE0C5A" w:rsidRPr="00FE0C5A" w:rsidRDefault="00FE0C5A" w:rsidP="00FE0C5A">
            <w:pPr>
              <w:jc w:val="center"/>
              <w:rPr>
                <w:ins w:id="12301" w:author="Erlie Hasam Morfin Zavalza" w:date="2014-11-22T21:02:00Z"/>
                <w:rFonts w:ascii="Perpetua" w:hAnsi="Perpetua"/>
                <w:sz w:val="22"/>
                <w:szCs w:val="36"/>
                <w:lang w:val="es-MX" w:eastAsia="es-MX"/>
                <w:rPrChange w:id="12302" w:author="Erlie Hasam Morfin Zavalza" w:date="2014-11-22T21:02:00Z">
                  <w:rPr>
                    <w:ins w:id="12303" w:author="Erlie Hasam Morfin Zavalza" w:date="2014-11-22T21:02:00Z"/>
                    <w:rFonts w:ascii="Perpetua" w:hAnsi="Perpetua"/>
                    <w:sz w:val="36"/>
                    <w:szCs w:val="36"/>
                    <w:lang w:val="es-MX" w:eastAsia="es-MX"/>
                  </w:rPr>
                </w:rPrChange>
              </w:rPr>
            </w:pPr>
            <w:ins w:id="12304" w:author="Erlie Hasam Morfin Zavalza" w:date="2014-11-22T21:02:00Z">
              <w:r w:rsidRPr="00FE0C5A">
                <w:rPr>
                  <w:rFonts w:ascii="Perpetua" w:hAnsi="Perpetua"/>
                  <w:sz w:val="22"/>
                  <w:szCs w:val="36"/>
                  <w:lang w:val="es-MX" w:eastAsia="es-MX"/>
                  <w:rPrChange w:id="12305" w:author="Erlie Hasam Morfin Zavalza" w:date="2014-11-22T21:02:00Z">
                    <w:rPr>
                      <w:rFonts w:ascii="Perpetua" w:hAnsi="Perpetua"/>
                      <w:sz w:val="36"/>
                      <w:szCs w:val="36"/>
                      <w:lang w:val="es-MX" w:eastAsia="es-MX"/>
                    </w:rPr>
                  </w:rPrChange>
                </w:rPr>
                <w:t xml:space="preserve"> $   2,049,000.00 </w:t>
              </w:r>
            </w:ins>
          </w:p>
        </w:tc>
      </w:tr>
      <w:tr w:rsidR="00FE0C5A" w:rsidRPr="00FE0C5A" w14:paraId="4D703933" w14:textId="77777777" w:rsidTr="00FE0C5A">
        <w:trPr>
          <w:trHeight w:val="377"/>
          <w:ins w:id="12306" w:author="Erlie Hasam Morfin Zavalza" w:date="2014-11-22T21:02:00Z"/>
          <w:trPrChange w:id="12307" w:author="Erlie Hasam Morfin Zavalza" w:date="2014-11-22T21:04:00Z">
            <w:trPr>
              <w:trHeight w:val="495"/>
            </w:trPr>
          </w:trPrChange>
        </w:trPr>
        <w:tc>
          <w:tcPr>
            <w:tcW w:w="0" w:type="auto"/>
            <w:tcBorders>
              <w:top w:val="nil"/>
              <w:left w:val="single" w:sz="4" w:space="0" w:color="auto"/>
              <w:bottom w:val="single" w:sz="4" w:space="0" w:color="auto"/>
              <w:right w:val="single" w:sz="4" w:space="0" w:color="auto"/>
            </w:tcBorders>
            <w:shd w:val="clear" w:color="000000" w:fill="FCD5B4"/>
            <w:vAlign w:val="center"/>
            <w:hideMark/>
            <w:tcPrChange w:id="12308" w:author="Erlie Hasam Morfin Zavalza" w:date="2014-11-22T21:04:00Z">
              <w:tcPr>
                <w:tcW w:w="1560" w:type="dxa"/>
                <w:gridSpan w:val="2"/>
                <w:tcBorders>
                  <w:top w:val="nil"/>
                  <w:left w:val="single" w:sz="4" w:space="0" w:color="auto"/>
                  <w:bottom w:val="single" w:sz="4" w:space="0" w:color="auto"/>
                  <w:right w:val="single" w:sz="4" w:space="0" w:color="auto"/>
                </w:tcBorders>
                <w:shd w:val="clear" w:color="000000" w:fill="FCD5B4"/>
                <w:vAlign w:val="center"/>
                <w:hideMark/>
              </w:tcPr>
            </w:tcPrChange>
          </w:tcPr>
          <w:p w14:paraId="5613CE7E" w14:textId="5118B245" w:rsidR="00FE0C5A" w:rsidRPr="00FE0C5A" w:rsidRDefault="00FE0C5A" w:rsidP="00FE0C5A">
            <w:pPr>
              <w:jc w:val="left"/>
              <w:rPr>
                <w:ins w:id="12309" w:author="Erlie Hasam Morfin Zavalza" w:date="2014-11-22T21:02:00Z"/>
                <w:rFonts w:ascii="Perpetua" w:hAnsi="Perpetua"/>
                <w:color w:val="000000"/>
                <w:sz w:val="22"/>
                <w:szCs w:val="36"/>
                <w:lang w:val="es-MX" w:eastAsia="es-MX"/>
                <w:rPrChange w:id="12310" w:author="Erlie Hasam Morfin Zavalza" w:date="2014-11-22T21:02:00Z">
                  <w:rPr>
                    <w:ins w:id="12311" w:author="Erlie Hasam Morfin Zavalza" w:date="2014-11-22T21:02:00Z"/>
                    <w:rFonts w:ascii="Perpetua" w:hAnsi="Perpetua"/>
                    <w:color w:val="000000"/>
                    <w:sz w:val="36"/>
                    <w:szCs w:val="36"/>
                    <w:lang w:val="es-MX" w:eastAsia="es-MX"/>
                  </w:rPr>
                </w:rPrChange>
              </w:rPr>
            </w:pPr>
            <w:ins w:id="12312" w:author="Erlie Hasam Morfin Zavalza" w:date="2014-11-22T21:03:00Z">
              <w:r>
                <w:rPr>
                  <w:rFonts w:ascii="Perpetua" w:hAnsi="Perpetua"/>
                  <w:color w:val="000000"/>
                  <w:sz w:val="22"/>
                  <w:szCs w:val="36"/>
                  <w:lang w:val="es-MX" w:eastAsia="es-MX"/>
                </w:rPr>
                <w:t>Diciembre</w:t>
              </w:r>
            </w:ins>
          </w:p>
        </w:tc>
        <w:tc>
          <w:tcPr>
            <w:tcW w:w="0" w:type="auto"/>
            <w:tcBorders>
              <w:top w:val="nil"/>
              <w:left w:val="nil"/>
              <w:bottom w:val="single" w:sz="4" w:space="0" w:color="auto"/>
              <w:right w:val="single" w:sz="4" w:space="0" w:color="auto"/>
            </w:tcBorders>
            <w:shd w:val="clear" w:color="000000" w:fill="FCD5B4"/>
            <w:vAlign w:val="center"/>
            <w:hideMark/>
            <w:tcPrChange w:id="12313" w:author="Erlie Hasam Morfin Zavalza" w:date="2014-11-22T21:04:00Z">
              <w:tcPr>
                <w:tcW w:w="2200" w:type="dxa"/>
                <w:gridSpan w:val="3"/>
                <w:tcBorders>
                  <w:top w:val="nil"/>
                  <w:left w:val="nil"/>
                  <w:bottom w:val="single" w:sz="4" w:space="0" w:color="auto"/>
                  <w:right w:val="single" w:sz="4" w:space="0" w:color="auto"/>
                </w:tcBorders>
                <w:shd w:val="clear" w:color="000000" w:fill="FCD5B4"/>
                <w:vAlign w:val="center"/>
                <w:hideMark/>
              </w:tcPr>
            </w:tcPrChange>
          </w:tcPr>
          <w:p w14:paraId="50E5A551" w14:textId="77777777" w:rsidR="00FE0C5A" w:rsidRPr="00FE0C5A" w:rsidRDefault="00FE0C5A" w:rsidP="00FE0C5A">
            <w:pPr>
              <w:jc w:val="left"/>
              <w:rPr>
                <w:ins w:id="12314" w:author="Erlie Hasam Morfin Zavalza" w:date="2014-11-22T21:02:00Z"/>
                <w:rFonts w:ascii="Perpetua" w:hAnsi="Perpetua"/>
                <w:color w:val="000000"/>
                <w:sz w:val="22"/>
                <w:szCs w:val="36"/>
                <w:lang w:val="es-MX" w:eastAsia="es-MX"/>
                <w:rPrChange w:id="12315" w:author="Erlie Hasam Morfin Zavalza" w:date="2014-11-22T21:02:00Z">
                  <w:rPr>
                    <w:ins w:id="12316" w:author="Erlie Hasam Morfin Zavalza" w:date="2014-11-22T21:02:00Z"/>
                    <w:rFonts w:ascii="Perpetua" w:hAnsi="Perpetua"/>
                    <w:color w:val="000000"/>
                    <w:sz w:val="36"/>
                    <w:szCs w:val="36"/>
                    <w:lang w:val="es-MX" w:eastAsia="es-MX"/>
                  </w:rPr>
                </w:rPrChange>
              </w:rPr>
            </w:pPr>
            <w:ins w:id="12317" w:author="Erlie Hasam Morfin Zavalza" w:date="2014-11-22T21:02:00Z">
              <w:r w:rsidRPr="00FE0C5A">
                <w:rPr>
                  <w:rFonts w:ascii="Perpetua" w:hAnsi="Perpetua"/>
                  <w:color w:val="000000"/>
                  <w:sz w:val="22"/>
                  <w:szCs w:val="36"/>
                  <w:lang w:val="es-MX" w:eastAsia="es-MX"/>
                  <w:rPrChange w:id="12318" w:author="Erlie Hasam Morfin Zavalza" w:date="2014-11-22T21:02:00Z">
                    <w:rPr>
                      <w:rFonts w:ascii="Perpetua" w:hAnsi="Perpetua"/>
                      <w:color w:val="000000"/>
                      <w:sz w:val="36"/>
                      <w:szCs w:val="36"/>
                      <w:lang w:val="es-MX" w:eastAsia="es-MX"/>
                    </w:rPr>
                  </w:rPrChange>
                </w:rPr>
                <w:t>1500</w:t>
              </w:r>
            </w:ins>
          </w:p>
        </w:tc>
        <w:tc>
          <w:tcPr>
            <w:tcW w:w="0" w:type="auto"/>
            <w:tcBorders>
              <w:top w:val="nil"/>
              <w:left w:val="nil"/>
              <w:bottom w:val="single" w:sz="4" w:space="0" w:color="auto"/>
              <w:right w:val="single" w:sz="4" w:space="0" w:color="auto"/>
            </w:tcBorders>
            <w:shd w:val="clear" w:color="000000" w:fill="FCD5B4"/>
            <w:vAlign w:val="center"/>
            <w:hideMark/>
            <w:tcPrChange w:id="12319" w:author="Erlie Hasam Morfin Zavalza" w:date="2014-11-22T21:04:00Z">
              <w:tcPr>
                <w:tcW w:w="2200" w:type="dxa"/>
                <w:gridSpan w:val="2"/>
                <w:tcBorders>
                  <w:top w:val="nil"/>
                  <w:left w:val="nil"/>
                  <w:bottom w:val="single" w:sz="4" w:space="0" w:color="auto"/>
                  <w:right w:val="single" w:sz="4" w:space="0" w:color="auto"/>
                </w:tcBorders>
                <w:shd w:val="clear" w:color="000000" w:fill="FCD5B4"/>
                <w:vAlign w:val="center"/>
                <w:hideMark/>
              </w:tcPr>
            </w:tcPrChange>
          </w:tcPr>
          <w:p w14:paraId="150403B2" w14:textId="77777777" w:rsidR="00FE0C5A" w:rsidRPr="00FE0C5A" w:rsidRDefault="00FE0C5A" w:rsidP="00FE0C5A">
            <w:pPr>
              <w:jc w:val="left"/>
              <w:rPr>
                <w:ins w:id="12320" w:author="Erlie Hasam Morfin Zavalza" w:date="2014-11-22T21:02:00Z"/>
                <w:rFonts w:ascii="Perpetua" w:hAnsi="Perpetua"/>
                <w:color w:val="000000"/>
                <w:sz w:val="22"/>
                <w:szCs w:val="36"/>
                <w:lang w:val="es-MX" w:eastAsia="es-MX"/>
                <w:rPrChange w:id="12321" w:author="Erlie Hasam Morfin Zavalza" w:date="2014-11-22T21:02:00Z">
                  <w:rPr>
                    <w:ins w:id="12322" w:author="Erlie Hasam Morfin Zavalza" w:date="2014-11-22T21:02:00Z"/>
                    <w:rFonts w:ascii="Perpetua" w:hAnsi="Perpetua"/>
                    <w:color w:val="000000"/>
                    <w:sz w:val="36"/>
                    <w:szCs w:val="36"/>
                    <w:lang w:val="es-MX" w:eastAsia="es-MX"/>
                  </w:rPr>
                </w:rPrChange>
              </w:rPr>
            </w:pPr>
            <w:ins w:id="12323" w:author="Erlie Hasam Morfin Zavalza" w:date="2014-11-22T21:02:00Z">
              <w:r w:rsidRPr="00FE0C5A">
                <w:rPr>
                  <w:rFonts w:ascii="Perpetua" w:hAnsi="Perpetua"/>
                  <w:color w:val="000000"/>
                  <w:sz w:val="22"/>
                  <w:szCs w:val="36"/>
                  <w:lang w:val="es-MX" w:eastAsia="es-MX"/>
                  <w:rPrChange w:id="12324" w:author="Erlie Hasam Morfin Zavalza" w:date="2014-11-22T21:02:00Z">
                    <w:rPr>
                      <w:rFonts w:ascii="Perpetua" w:hAnsi="Perpetua"/>
                      <w:color w:val="000000"/>
                      <w:sz w:val="36"/>
                      <w:szCs w:val="36"/>
                      <w:lang w:val="es-MX" w:eastAsia="es-MX"/>
                    </w:rPr>
                  </w:rPrChange>
                </w:rPr>
                <w:t>1442.1</w:t>
              </w:r>
            </w:ins>
          </w:p>
        </w:tc>
        <w:tc>
          <w:tcPr>
            <w:tcW w:w="0" w:type="auto"/>
            <w:tcBorders>
              <w:top w:val="nil"/>
              <w:left w:val="nil"/>
              <w:bottom w:val="single" w:sz="4" w:space="0" w:color="auto"/>
              <w:right w:val="single" w:sz="4" w:space="0" w:color="auto"/>
            </w:tcBorders>
            <w:shd w:val="clear" w:color="000000" w:fill="FABF8F"/>
            <w:vAlign w:val="center"/>
            <w:hideMark/>
            <w:tcPrChange w:id="12325" w:author="Erlie Hasam Morfin Zavalza" w:date="2014-11-22T21:04:00Z">
              <w:tcPr>
                <w:tcW w:w="1840" w:type="dxa"/>
                <w:gridSpan w:val="3"/>
                <w:tcBorders>
                  <w:top w:val="nil"/>
                  <w:left w:val="nil"/>
                  <w:bottom w:val="single" w:sz="4" w:space="0" w:color="auto"/>
                  <w:right w:val="single" w:sz="4" w:space="0" w:color="auto"/>
                </w:tcBorders>
                <w:shd w:val="clear" w:color="000000" w:fill="FABF8F"/>
                <w:vAlign w:val="center"/>
                <w:hideMark/>
              </w:tcPr>
            </w:tcPrChange>
          </w:tcPr>
          <w:p w14:paraId="560E9363" w14:textId="77777777" w:rsidR="00FE0C5A" w:rsidRPr="00FE0C5A" w:rsidRDefault="00FE0C5A" w:rsidP="00FE0C5A">
            <w:pPr>
              <w:jc w:val="left"/>
              <w:rPr>
                <w:ins w:id="12326" w:author="Erlie Hasam Morfin Zavalza" w:date="2014-11-22T21:02:00Z"/>
                <w:rFonts w:ascii="Perpetua" w:hAnsi="Perpetua"/>
                <w:color w:val="000000"/>
                <w:sz w:val="22"/>
                <w:szCs w:val="36"/>
                <w:lang w:val="es-MX" w:eastAsia="es-MX"/>
                <w:rPrChange w:id="12327" w:author="Erlie Hasam Morfin Zavalza" w:date="2014-11-22T21:02:00Z">
                  <w:rPr>
                    <w:ins w:id="12328" w:author="Erlie Hasam Morfin Zavalza" w:date="2014-11-22T21:02:00Z"/>
                    <w:rFonts w:ascii="Perpetua" w:hAnsi="Perpetua"/>
                    <w:color w:val="000000"/>
                    <w:sz w:val="36"/>
                    <w:szCs w:val="36"/>
                    <w:lang w:val="es-MX" w:eastAsia="es-MX"/>
                  </w:rPr>
                </w:rPrChange>
              </w:rPr>
            </w:pPr>
            <w:ins w:id="12329" w:author="Erlie Hasam Morfin Zavalza" w:date="2014-11-22T21:02:00Z">
              <w:r w:rsidRPr="00FE0C5A">
                <w:rPr>
                  <w:rFonts w:ascii="Perpetua" w:hAnsi="Perpetua"/>
                  <w:color w:val="000000"/>
                  <w:sz w:val="22"/>
                  <w:szCs w:val="36"/>
                  <w:lang w:val="es-MX" w:eastAsia="es-MX"/>
                  <w:rPrChange w:id="12330" w:author="Erlie Hasam Morfin Zavalza" w:date="2014-11-22T21:02:00Z">
                    <w:rPr>
                      <w:rFonts w:ascii="Perpetua" w:hAnsi="Perpetua"/>
                      <w:color w:val="000000"/>
                      <w:sz w:val="36"/>
                      <w:szCs w:val="36"/>
                      <w:lang w:val="es-MX" w:eastAsia="es-MX"/>
                    </w:rPr>
                  </w:rPrChange>
                </w:rPr>
                <w:t>1442</w:t>
              </w:r>
            </w:ins>
          </w:p>
        </w:tc>
        <w:tc>
          <w:tcPr>
            <w:tcW w:w="0" w:type="auto"/>
            <w:tcBorders>
              <w:top w:val="nil"/>
              <w:left w:val="nil"/>
              <w:bottom w:val="single" w:sz="4" w:space="0" w:color="auto"/>
              <w:right w:val="single" w:sz="4" w:space="0" w:color="auto"/>
            </w:tcBorders>
            <w:shd w:val="clear" w:color="000000" w:fill="FCD5B4"/>
            <w:vAlign w:val="center"/>
            <w:hideMark/>
            <w:tcPrChange w:id="12331" w:author="Erlie Hasam Morfin Zavalza" w:date="2014-11-22T21:04:00Z">
              <w:tcPr>
                <w:tcW w:w="1840" w:type="dxa"/>
                <w:gridSpan w:val="2"/>
                <w:tcBorders>
                  <w:top w:val="nil"/>
                  <w:left w:val="nil"/>
                  <w:bottom w:val="single" w:sz="4" w:space="0" w:color="auto"/>
                  <w:right w:val="single" w:sz="4" w:space="0" w:color="auto"/>
                </w:tcBorders>
                <w:shd w:val="clear" w:color="000000" w:fill="FCD5B4"/>
                <w:vAlign w:val="center"/>
                <w:hideMark/>
              </w:tcPr>
            </w:tcPrChange>
          </w:tcPr>
          <w:p w14:paraId="083920FF" w14:textId="77777777" w:rsidR="00FE0C5A" w:rsidRPr="00FE0C5A" w:rsidRDefault="00FE0C5A" w:rsidP="00FE0C5A">
            <w:pPr>
              <w:jc w:val="left"/>
              <w:rPr>
                <w:ins w:id="12332" w:author="Erlie Hasam Morfin Zavalza" w:date="2014-11-22T21:02:00Z"/>
                <w:rFonts w:ascii="Perpetua" w:hAnsi="Perpetua"/>
                <w:color w:val="000000"/>
                <w:sz w:val="22"/>
                <w:szCs w:val="36"/>
                <w:lang w:val="es-MX" w:eastAsia="es-MX"/>
                <w:rPrChange w:id="12333" w:author="Erlie Hasam Morfin Zavalza" w:date="2014-11-22T21:02:00Z">
                  <w:rPr>
                    <w:ins w:id="12334" w:author="Erlie Hasam Morfin Zavalza" w:date="2014-11-22T21:02:00Z"/>
                    <w:rFonts w:ascii="Perpetua" w:hAnsi="Perpetua"/>
                    <w:color w:val="000000"/>
                    <w:sz w:val="36"/>
                    <w:szCs w:val="36"/>
                    <w:lang w:val="es-MX" w:eastAsia="es-MX"/>
                  </w:rPr>
                </w:rPrChange>
              </w:rPr>
            </w:pPr>
            <w:ins w:id="12335" w:author="Erlie Hasam Morfin Zavalza" w:date="2014-11-22T21:02:00Z">
              <w:r w:rsidRPr="00FE0C5A">
                <w:rPr>
                  <w:rFonts w:ascii="Perpetua" w:hAnsi="Perpetua"/>
                  <w:color w:val="000000"/>
                  <w:sz w:val="22"/>
                  <w:szCs w:val="36"/>
                  <w:lang w:val="es-MX" w:eastAsia="es-MX"/>
                  <w:rPrChange w:id="12336" w:author="Erlie Hasam Morfin Zavalza" w:date="2014-11-22T21:02:00Z">
                    <w:rPr>
                      <w:rFonts w:ascii="Perpetua" w:hAnsi="Perpetua"/>
                      <w:color w:val="000000"/>
                      <w:sz w:val="36"/>
                      <w:szCs w:val="36"/>
                      <w:lang w:val="es-MX" w:eastAsia="es-MX"/>
                    </w:rPr>
                  </w:rPrChange>
                </w:rPr>
                <w:t>1472.46</w:t>
              </w:r>
            </w:ins>
          </w:p>
        </w:tc>
        <w:tc>
          <w:tcPr>
            <w:tcW w:w="0" w:type="auto"/>
            <w:tcBorders>
              <w:top w:val="nil"/>
              <w:left w:val="nil"/>
              <w:bottom w:val="single" w:sz="4" w:space="0" w:color="auto"/>
              <w:right w:val="single" w:sz="4" w:space="0" w:color="auto"/>
            </w:tcBorders>
            <w:shd w:val="clear" w:color="000000" w:fill="FABF8F"/>
            <w:vAlign w:val="center"/>
            <w:hideMark/>
            <w:tcPrChange w:id="12337" w:author="Erlie Hasam Morfin Zavalza" w:date="2014-11-22T21:04:00Z">
              <w:tcPr>
                <w:tcW w:w="1840" w:type="dxa"/>
                <w:tcBorders>
                  <w:top w:val="nil"/>
                  <w:left w:val="nil"/>
                  <w:bottom w:val="single" w:sz="4" w:space="0" w:color="auto"/>
                  <w:right w:val="single" w:sz="4" w:space="0" w:color="auto"/>
                </w:tcBorders>
                <w:shd w:val="clear" w:color="000000" w:fill="FABF8F"/>
                <w:vAlign w:val="center"/>
                <w:hideMark/>
              </w:tcPr>
            </w:tcPrChange>
          </w:tcPr>
          <w:p w14:paraId="12B39CEC" w14:textId="77777777" w:rsidR="00FE0C5A" w:rsidRPr="00FE0C5A" w:rsidRDefault="00FE0C5A" w:rsidP="00FE0C5A">
            <w:pPr>
              <w:jc w:val="left"/>
              <w:rPr>
                <w:ins w:id="12338" w:author="Erlie Hasam Morfin Zavalza" w:date="2014-11-22T21:02:00Z"/>
                <w:rFonts w:ascii="Perpetua" w:hAnsi="Perpetua"/>
                <w:color w:val="000000"/>
                <w:sz w:val="22"/>
                <w:szCs w:val="36"/>
                <w:lang w:val="es-MX" w:eastAsia="es-MX"/>
                <w:rPrChange w:id="12339" w:author="Erlie Hasam Morfin Zavalza" w:date="2014-11-22T21:02:00Z">
                  <w:rPr>
                    <w:ins w:id="12340" w:author="Erlie Hasam Morfin Zavalza" w:date="2014-11-22T21:02:00Z"/>
                    <w:rFonts w:ascii="Perpetua" w:hAnsi="Perpetua"/>
                    <w:color w:val="000000"/>
                    <w:sz w:val="36"/>
                    <w:szCs w:val="36"/>
                    <w:lang w:val="es-MX" w:eastAsia="es-MX"/>
                  </w:rPr>
                </w:rPrChange>
              </w:rPr>
            </w:pPr>
            <w:ins w:id="12341" w:author="Erlie Hasam Morfin Zavalza" w:date="2014-11-22T21:02:00Z">
              <w:r w:rsidRPr="00FE0C5A">
                <w:rPr>
                  <w:rFonts w:ascii="Perpetua" w:hAnsi="Perpetua"/>
                  <w:color w:val="000000"/>
                  <w:sz w:val="22"/>
                  <w:szCs w:val="36"/>
                  <w:lang w:val="es-MX" w:eastAsia="es-MX"/>
                  <w:rPrChange w:id="12342" w:author="Erlie Hasam Morfin Zavalza" w:date="2014-11-22T21:02:00Z">
                    <w:rPr>
                      <w:rFonts w:ascii="Perpetua" w:hAnsi="Perpetua"/>
                      <w:color w:val="000000"/>
                      <w:sz w:val="36"/>
                      <w:szCs w:val="36"/>
                      <w:lang w:val="es-MX" w:eastAsia="es-MX"/>
                    </w:rPr>
                  </w:rPrChange>
                </w:rPr>
                <w:t>1472</w:t>
              </w:r>
            </w:ins>
          </w:p>
        </w:tc>
        <w:tc>
          <w:tcPr>
            <w:tcW w:w="1569" w:type="dxa"/>
            <w:tcBorders>
              <w:top w:val="nil"/>
              <w:left w:val="nil"/>
              <w:bottom w:val="single" w:sz="4" w:space="0" w:color="auto"/>
              <w:right w:val="single" w:sz="4" w:space="0" w:color="auto"/>
            </w:tcBorders>
            <w:shd w:val="clear" w:color="000000" w:fill="FCD5B4"/>
            <w:vAlign w:val="center"/>
            <w:hideMark/>
            <w:tcPrChange w:id="12343" w:author="Erlie Hasam Morfin Zavalza" w:date="2014-11-22T21:04:00Z">
              <w:tcPr>
                <w:tcW w:w="2440" w:type="dxa"/>
                <w:tcBorders>
                  <w:top w:val="nil"/>
                  <w:left w:val="nil"/>
                  <w:bottom w:val="single" w:sz="4" w:space="0" w:color="auto"/>
                  <w:right w:val="single" w:sz="4" w:space="0" w:color="auto"/>
                </w:tcBorders>
                <w:shd w:val="clear" w:color="000000" w:fill="FCD5B4"/>
                <w:vAlign w:val="center"/>
                <w:hideMark/>
              </w:tcPr>
            </w:tcPrChange>
          </w:tcPr>
          <w:p w14:paraId="0F97CBC0" w14:textId="77777777" w:rsidR="00FE0C5A" w:rsidRPr="00FE0C5A" w:rsidRDefault="00FE0C5A" w:rsidP="00FE0C5A">
            <w:pPr>
              <w:jc w:val="center"/>
              <w:rPr>
                <w:ins w:id="12344" w:author="Erlie Hasam Morfin Zavalza" w:date="2014-11-22T21:02:00Z"/>
                <w:rFonts w:ascii="Perpetua" w:hAnsi="Perpetua"/>
                <w:sz w:val="22"/>
                <w:szCs w:val="36"/>
                <w:lang w:val="es-MX" w:eastAsia="es-MX"/>
                <w:rPrChange w:id="12345" w:author="Erlie Hasam Morfin Zavalza" w:date="2014-11-22T21:02:00Z">
                  <w:rPr>
                    <w:ins w:id="12346" w:author="Erlie Hasam Morfin Zavalza" w:date="2014-11-22T21:02:00Z"/>
                    <w:rFonts w:ascii="Perpetua" w:hAnsi="Perpetua"/>
                    <w:sz w:val="36"/>
                    <w:szCs w:val="36"/>
                    <w:lang w:val="es-MX" w:eastAsia="es-MX"/>
                  </w:rPr>
                </w:rPrChange>
              </w:rPr>
            </w:pPr>
            <w:ins w:id="12347" w:author="Erlie Hasam Morfin Zavalza" w:date="2014-11-22T21:02:00Z">
              <w:r w:rsidRPr="00FE0C5A">
                <w:rPr>
                  <w:rFonts w:ascii="Perpetua" w:hAnsi="Perpetua"/>
                  <w:sz w:val="22"/>
                  <w:szCs w:val="36"/>
                  <w:lang w:val="es-MX" w:eastAsia="es-MX"/>
                  <w:rPrChange w:id="12348" w:author="Erlie Hasam Morfin Zavalza" w:date="2014-11-22T21:02:00Z">
                    <w:rPr>
                      <w:rFonts w:ascii="Perpetua" w:hAnsi="Perpetua"/>
                      <w:sz w:val="36"/>
                      <w:szCs w:val="36"/>
                      <w:lang w:val="es-MX" w:eastAsia="es-MX"/>
                    </w:rPr>
                  </w:rPrChange>
                </w:rPr>
                <w:t xml:space="preserve"> $   2,163,000.00 </w:t>
              </w:r>
            </w:ins>
          </w:p>
        </w:tc>
      </w:tr>
      <w:tr w:rsidR="00FE0C5A" w:rsidRPr="00FE0C5A" w14:paraId="1FF0BC46" w14:textId="77777777" w:rsidTr="00FE0C5A">
        <w:tblPrEx>
          <w:tblPrExChange w:id="12349" w:author="Erlie Hasam Morfin Zavalza" w:date="2014-11-22T21:03:00Z">
            <w:tblPrEx>
              <w:tblW w:w="0" w:type="auto"/>
            </w:tblPrEx>
          </w:tblPrExChange>
        </w:tblPrEx>
        <w:trPr>
          <w:trHeight w:val="495"/>
          <w:ins w:id="12350" w:author="Erlie Hasam Morfin Zavalza" w:date="2014-11-22T21:02:00Z"/>
          <w:trPrChange w:id="12351" w:author="Erlie Hasam Morfin Zavalza" w:date="2014-11-22T21:03:00Z">
            <w:trPr>
              <w:gridAfter w:val="0"/>
              <w:trHeight w:val="495"/>
            </w:trPr>
          </w:trPrChange>
        </w:trPr>
        <w:tc>
          <w:tcPr>
            <w:tcW w:w="0" w:type="auto"/>
            <w:tcBorders>
              <w:top w:val="nil"/>
              <w:left w:val="nil"/>
              <w:bottom w:val="nil"/>
              <w:right w:val="nil"/>
            </w:tcBorders>
            <w:shd w:val="clear" w:color="auto" w:fill="auto"/>
            <w:noWrap/>
            <w:vAlign w:val="bottom"/>
            <w:hideMark/>
            <w:tcPrChange w:id="12352" w:author="Erlie Hasam Morfin Zavalza" w:date="2014-11-22T21:03:00Z">
              <w:tcPr>
                <w:tcW w:w="0" w:type="auto"/>
                <w:tcBorders>
                  <w:top w:val="nil"/>
                  <w:left w:val="nil"/>
                  <w:bottom w:val="nil"/>
                  <w:right w:val="nil"/>
                </w:tcBorders>
                <w:shd w:val="clear" w:color="auto" w:fill="auto"/>
                <w:noWrap/>
                <w:vAlign w:val="bottom"/>
                <w:hideMark/>
              </w:tcPr>
            </w:tcPrChange>
          </w:tcPr>
          <w:p w14:paraId="654F390F" w14:textId="77777777" w:rsidR="00FE0C5A" w:rsidRPr="00FE0C5A" w:rsidRDefault="00FE0C5A" w:rsidP="00FE0C5A">
            <w:pPr>
              <w:jc w:val="center"/>
              <w:rPr>
                <w:ins w:id="12353" w:author="Erlie Hasam Morfin Zavalza" w:date="2014-11-22T21:02:00Z"/>
                <w:rFonts w:ascii="Perpetua" w:hAnsi="Perpetua"/>
                <w:sz w:val="22"/>
                <w:szCs w:val="36"/>
                <w:lang w:val="es-MX" w:eastAsia="es-MX"/>
                <w:rPrChange w:id="12354" w:author="Erlie Hasam Morfin Zavalza" w:date="2014-11-22T21:02:00Z">
                  <w:rPr>
                    <w:ins w:id="12355" w:author="Erlie Hasam Morfin Zavalza" w:date="2014-11-22T21:02:00Z"/>
                    <w:rFonts w:ascii="Perpetua" w:hAnsi="Perpetua"/>
                    <w:sz w:val="36"/>
                    <w:szCs w:val="36"/>
                    <w:lang w:val="es-MX" w:eastAsia="es-MX"/>
                  </w:rPr>
                </w:rPrChange>
              </w:rPr>
            </w:pPr>
          </w:p>
        </w:tc>
        <w:tc>
          <w:tcPr>
            <w:tcW w:w="0" w:type="auto"/>
            <w:tcBorders>
              <w:top w:val="nil"/>
              <w:left w:val="single" w:sz="4" w:space="0" w:color="auto"/>
              <w:bottom w:val="single" w:sz="4" w:space="0" w:color="auto"/>
              <w:right w:val="single" w:sz="4" w:space="0" w:color="auto"/>
            </w:tcBorders>
            <w:shd w:val="clear" w:color="000000" w:fill="E26B0A"/>
            <w:vAlign w:val="center"/>
            <w:hideMark/>
            <w:tcPrChange w:id="12356" w:author="Erlie Hasam Morfin Zavalza" w:date="2014-11-22T21:03:00Z">
              <w:tcPr>
                <w:tcW w:w="0" w:type="auto"/>
                <w:gridSpan w:val="2"/>
                <w:tcBorders>
                  <w:top w:val="nil"/>
                  <w:left w:val="single" w:sz="4" w:space="0" w:color="auto"/>
                  <w:bottom w:val="single" w:sz="4" w:space="0" w:color="auto"/>
                  <w:right w:val="single" w:sz="4" w:space="0" w:color="auto"/>
                </w:tcBorders>
                <w:shd w:val="clear" w:color="000000" w:fill="E26B0A"/>
                <w:vAlign w:val="center"/>
                <w:hideMark/>
              </w:tcPr>
            </w:tcPrChange>
          </w:tcPr>
          <w:p w14:paraId="2B4CE4FE" w14:textId="77777777" w:rsidR="00FE0C5A" w:rsidRPr="00FE0C5A" w:rsidRDefault="00FE0C5A" w:rsidP="00FE0C5A">
            <w:pPr>
              <w:jc w:val="left"/>
              <w:rPr>
                <w:ins w:id="12357" w:author="Erlie Hasam Morfin Zavalza" w:date="2014-11-22T21:02:00Z"/>
                <w:rFonts w:ascii="Perpetua" w:hAnsi="Perpetua"/>
                <w:b/>
                <w:bCs/>
                <w:color w:val="000000"/>
                <w:sz w:val="22"/>
                <w:szCs w:val="36"/>
                <w:lang w:val="es-MX" w:eastAsia="es-MX"/>
                <w:rPrChange w:id="12358" w:author="Erlie Hasam Morfin Zavalza" w:date="2014-11-22T21:02:00Z">
                  <w:rPr>
                    <w:ins w:id="12359" w:author="Erlie Hasam Morfin Zavalza" w:date="2014-11-22T21:02:00Z"/>
                    <w:rFonts w:ascii="Perpetua" w:hAnsi="Perpetua"/>
                    <w:b/>
                    <w:bCs/>
                    <w:color w:val="000000"/>
                    <w:sz w:val="36"/>
                    <w:szCs w:val="36"/>
                    <w:lang w:val="es-MX" w:eastAsia="es-MX"/>
                  </w:rPr>
                </w:rPrChange>
              </w:rPr>
            </w:pPr>
            <w:ins w:id="12360" w:author="Erlie Hasam Morfin Zavalza" w:date="2014-11-22T21:02:00Z">
              <w:r w:rsidRPr="00FE0C5A">
                <w:rPr>
                  <w:rFonts w:ascii="Perpetua" w:hAnsi="Perpetua"/>
                  <w:b/>
                  <w:bCs/>
                  <w:color w:val="000000"/>
                  <w:sz w:val="22"/>
                  <w:szCs w:val="36"/>
                  <w:lang w:val="es-MX" w:eastAsia="es-MX"/>
                  <w:rPrChange w:id="12361" w:author="Erlie Hasam Morfin Zavalza" w:date="2014-11-22T21:02:00Z">
                    <w:rPr>
                      <w:rFonts w:ascii="Perpetua" w:hAnsi="Perpetua"/>
                      <w:b/>
                      <w:bCs/>
                      <w:color w:val="000000"/>
                      <w:sz w:val="36"/>
                      <w:szCs w:val="36"/>
                      <w:lang w:val="es-MX" w:eastAsia="es-MX"/>
                    </w:rPr>
                  </w:rPrChange>
                </w:rPr>
                <w:t>Totales</w:t>
              </w:r>
            </w:ins>
          </w:p>
        </w:tc>
        <w:tc>
          <w:tcPr>
            <w:tcW w:w="0" w:type="auto"/>
            <w:tcBorders>
              <w:top w:val="nil"/>
              <w:left w:val="nil"/>
              <w:bottom w:val="single" w:sz="4" w:space="0" w:color="auto"/>
              <w:right w:val="single" w:sz="4" w:space="0" w:color="auto"/>
            </w:tcBorders>
            <w:shd w:val="clear" w:color="000000" w:fill="E26B0A"/>
            <w:vAlign w:val="center"/>
            <w:hideMark/>
            <w:tcPrChange w:id="12362" w:author="Erlie Hasam Morfin Zavalza" w:date="2014-11-22T21:03:00Z">
              <w:tcPr>
                <w:tcW w:w="0" w:type="auto"/>
                <w:tcBorders>
                  <w:top w:val="nil"/>
                  <w:left w:val="nil"/>
                  <w:bottom w:val="single" w:sz="4" w:space="0" w:color="auto"/>
                  <w:right w:val="single" w:sz="4" w:space="0" w:color="auto"/>
                </w:tcBorders>
                <w:shd w:val="clear" w:color="000000" w:fill="E26B0A"/>
                <w:vAlign w:val="center"/>
                <w:hideMark/>
              </w:tcPr>
            </w:tcPrChange>
          </w:tcPr>
          <w:p w14:paraId="3FF9B75F" w14:textId="77777777" w:rsidR="00FE0C5A" w:rsidRPr="00FE0C5A" w:rsidRDefault="00FE0C5A" w:rsidP="00FE0C5A">
            <w:pPr>
              <w:jc w:val="left"/>
              <w:rPr>
                <w:ins w:id="12363" w:author="Erlie Hasam Morfin Zavalza" w:date="2014-11-22T21:02:00Z"/>
                <w:rFonts w:ascii="Perpetua" w:hAnsi="Perpetua"/>
                <w:b/>
                <w:bCs/>
                <w:color w:val="000000"/>
                <w:sz w:val="22"/>
                <w:szCs w:val="36"/>
                <w:lang w:val="es-MX" w:eastAsia="es-MX"/>
                <w:rPrChange w:id="12364" w:author="Erlie Hasam Morfin Zavalza" w:date="2014-11-22T21:02:00Z">
                  <w:rPr>
                    <w:ins w:id="12365" w:author="Erlie Hasam Morfin Zavalza" w:date="2014-11-22T21:02:00Z"/>
                    <w:rFonts w:ascii="Perpetua" w:hAnsi="Perpetua"/>
                    <w:b/>
                    <w:bCs/>
                    <w:color w:val="000000"/>
                    <w:sz w:val="36"/>
                    <w:szCs w:val="36"/>
                    <w:lang w:val="es-MX" w:eastAsia="es-MX"/>
                  </w:rPr>
                </w:rPrChange>
              </w:rPr>
            </w:pPr>
            <w:ins w:id="12366" w:author="Erlie Hasam Morfin Zavalza" w:date="2014-11-22T21:02:00Z">
              <w:r w:rsidRPr="00FE0C5A">
                <w:rPr>
                  <w:rFonts w:ascii="Perpetua" w:hAnsi="Perpetua"/>
                  <w:b/>
                  <w:bCs/>
                  <w:color w:val="000000"/>
                  <w:sz w:val="22"/>
                  <w:szCs w:val="36"/>
                  <w:lang w:val="es-MX" w:eastAsia="es-MX"/>
                  <w:rPrChange w:id="12367" w:author="Erlie Hasam Morfin Zavalza" w:date="2014-11-22T21:02:00Z">
                    <w:rPr>
                      <w:rFonts w:ascii="Perpetua" w:hAnsi="Perpetua"/>
                      <w:b/>
                      <w:bCs/>
                      <w:color w:val="000000"/>
                      <w:sz w:val="36"/>
                      <w:szCs w:val="36"/>
                      <w:lang w:val="es-MX" w:eastAsia="es-MX"/>
                    </w:rPr>
                  </w:rPrChange>
                </w:rPr>
                <w:t> </w:t>
              </w:r>
            </w:ins>
          </w:p>
        </w:tc>
        <w:tc>
          <w:tcPr>
            <w:tcW w:w="0" w:type="auto"/>
            <w:tcBorders>
              <w:top w:val="nil"/>
              <w:left w:val="nil"/>
              <w:bottom w:val="single" w:sz="4" w:space="0" w:color="auto"/>
              <w:right w:val="single" w:sz="4" w:space="0" w:color="auto"/>
            </w:tcBorders>
            <w:shd w:val="clear" w:color="000000" w:fill="E26B0A"/>
            <w:vAlign w:val="center"/>
            <w:hideMark/>
            <w:tcPrChange w:id="12368" w:author="Erlie Hasam Morfin Zavalza" w:date="2014-11-22T21:03:00Z">
              <w:tcPr>
                <w:tcW w:w="0" w:type="auto"/>
                <w:gridSpan w:val="2"/>
                <w:tcBorders>
                  <w:top w:val="nil"/>
                  <w:left w:val="nil"/>
                  <w:bottom w:val="single" w:sz="4" w:space="0" w:color="auto"/>
                  <w:right w:val="single" w:sz="4" w:space="0" w:color="auto"/>
                </w:tcBorders>
                <w:shd w:val="clear" w:color="000000" w:fill="E26B0A"/>
                <w:vAlign w:val="center"/>
                <w:hideMark/>
              </w:tcPr>
            </w:tcPrChange>
          </w:tcPr>
          <w:p w14:paraId="69FC7BD8" w14:textId="77777777" w:rsidR="00FE0C5A" w:rsidRPr="00FE0C5A" w:rsidRDefault="00FE0C5A" w:rsidP="00FE0C5A">
            <w:pPr>
              <w:jc w:val="left"/>
              <w:rPr>
                <w:ins w:id="12369" w:author="Erlie Hasam Morfin Zavalza" w:date="2014-11-22T21:02:00Z"/>
                <w:rFonts w:ascii="Perpetua" w:hAnsi="Perpetua"/>
                <w:b/>
                <w:bCs/>
                <w:color w:val="000000"/>
                <w:sz w:val="22"/>
                <w:szCs w:val="36"/>
                <w:lang w:val="es-MX" w:eastAsia="es-MX"/>
                <w:rPrChange w:id="12370" w:author="Erlie Hasam Morfin Zavalza" w:date="2014-11-22T21:02:00Z">
                  <w:rPr>
                    <w:ins w:id="12371" w:author="Erlie Hasam Morfin Zavalza" w:date="2014-11-22T21:02:00Z"/>
                    <w:rFonts w:ascii="Perpetua" w:hAnsi="Perpetua"/>
                    <w:b/>
                    <w:bCs/>
                    <w:color w:val="000000"/>
                    <w:sz w:val="36"/>
                    <w:szCs w:val="36"/>
                    <w:lang w:val="es-MX" w:eastAsia="es-MX"/>
                  </w:rPr>
                </w:rPrChange>
              </w:rPr>
            </w:pPr>
            <w:ins w:id="12372" w:author="Erlie Hasam Morfin Zavalza" w:date="2014-11-22T21:02:00Z">
              <w:r w:rsidRPr="00FE0C5A">
                <w:rPr>
                  <w:rFonts w:ascii="Perpetua" w:hAnsi="Perpetua"/>
                  <w:b/>
                  <w:bCs/>
                  <w:color w:val="000000"/>
                  <w:sz w:val="22"/>
                  <w:szCs w:val="36"/>
                  <w:lang w:val="es-MX" w:eastAsia="es-MX"/>
                  <w:rPrChange w:id="12373" w:author="Erlie Hasam Morfin Zavalza" w:date="2014-11-22T21:02:00Z">
                    <w:rPr>
                      <w:rFonts w:ascii="Perpetua" w:hAnsi="Perpetua"/>
                      <w:b/>
                      <w:bCs/>
                      <w:color w:val="000000"/>
                      <w:sz w:val="36"/>
                      <w:szCs w:val="36"/>
                      <w:lang w:val="es-MX" w:eastAsia="es-MX"/>
                    </w:rPr>
                  </w:rPrChange>
                </w:rPr>
                <w:t>17063</w:t>
              </w:r>
            </w:ins>
          </w:p>
        </w:tc>
        <w:tc>
          <w:tcPr>
            <w:tcW w:w="0" w:type="auto"/>
            <w:tcBorders>
              <w:top w:val="nil"/>
              <w:left w:val="nil"/>
              <w:bottom w:val="single" w:sz="4" w:space="0" w:color="auto"/>
              <w:right w:val="single" w:sz="4" w:space="0" w:color="auto"/>
            </w:tcBorders>
            <w:shd w:val="clear" w:color="000000" w:fill="E26B0A"/>
            <w:vAlign w:val="center"/>
            <w:hideMark/>
            <w:tcPrChange w:id="12374" w:author="Erlie Hasam Morfin Zavalza" w:date="2014-11-22T21:03:00Z">
              <w:tcPr>
                <w:tcW w:w="0" w:type="auto"/>
                <w:gridSpan w:val="2"/>
                <w:tcBorders>
                  <w:top w:val="nil"/>
                  <w:left w:val="nil"/>
                  <w:bottom w:val="single" w:sz="4" w:space="0" w:color="auto"/>
                  <w:right w:val="single" w:sz="4" w:space="0" w:color="auto"/>
                </w:tcBorders>
                <w:shd w:val="clear" w:color="000000" w:fill="E26B0A"/>
                <w:vAlign w:val="center"/>
                <w:hideMark/>
              </w:tcPr>
            </w:tcPrChange>
          </w:tcPr>
          <w:p w14:paraId="1628007D" w14:textId="77777777" w:rsidR="00FE0C5A" w:rsidRPr="00FE0C5A" w:rsidRDefault="00FE0C5A" w:rsidP="00FE0C5A">
            <w:pPr>
              <w:jc w:val="left"/>
              <w:rPr>
                <w:ins w:id="12375" w:author="Erlie Hasam Morfin Zavalza" w:date="2014-11-22T21:02:00Z"/>
                <w:rFonts w:ascii="Perpetua" w:hAnsi="Perpetua"/>
                <w:b/>
                <w:bCs/>
                <w:color w:val="000000"/>
                <w:sz w:val="22"/>
                <w:szCs w:val="36"/>
                <w:lang w:val="es-MX" w:eastAsia="es-MX"/>
                <w:rPrChange w:id="12376" w:author="Erlie Hasam Morfin Zavalza" w:date="2014-11-22T21:02:00Z">
                  <w:rPr>
                    <w:ins w:id="12377" w:author="Erlie Hasam Morfin Zavalza" w:date="2014-11-22T21:02:00Z"/>
                    <w:rFonts w:ascii="Perpetua" w:hAnsi="Perpetua"/>
                    <w:b/>
                    <w:bCs/>
                    <w:color w:val="000000"/>
                    <w:sz w:val="36"/>
                    <w:szCs w:val="36"/>
                    <w:lang w:val="es-MX" w:eastAsia="es-MX"/>
                  </w:rPr>
                </w:rPrChange>
              </w:rPr>
            </w:pPr>
            <w:ins w:id="12378" w:author="Erlie Hasam Morfin Zavalza" w:date="2014-11-22T21:02:00Z">
              <w:r w:rsidRPr="00FE0C5A">
                <w:rPr>
                  <w:rFonts w:ascii="Perpetua" w:hAnsi="Perpetua"/>
                  <w:b/>
                  <w:bCs/>
                  <w:color w:val="000000"/>
                  <w:sz w:val="22"/>
                  <w:szCs w:val="36"/>
                  <w:lang w:val="es-MX" w:eastAsia="es-MX"/>
                  <w:rPrChange w:id="12379" w:author="Erlie Hasam Morfin Zavalza" w:date="2014-11-22T21:02:00Z">
                    <w:rPr>
                      <w:rFonts w:ascii="Perpetua" w:hAnsi="Perpetua"/>
                      <w:b/>
                      <w:bCs/>
                      <w:color w:val="000000"/>
                      <w:sz w:val="36"/>
                      <w:szCs w:val="36"/>
                      <w:lang w:val="es-MX" w:eastAsia="es-MX"/>
                    </w:rPr>
                  </w:rPrChange>
                </w:rPr>
                <w:t> </w:t>
              </w:r>
            </w:ins>
          </w:p>
        </w:tc>
        <w:tc>
          <w:tcPr>
            <w:tcW w:w="0" w:type="auto"/>
            <w:tcBorders>
              <w:top w:val="nil"/>
              <w:left w:val="nil"/>
              <w:bottom w:val="single" w:sz="4" w:space="0" w:color="auto"/>
              <w:right w:val="single" w:sz="4" w:space="0" w:color="auto"/>
            </w:tcBorders>
            <w:shd w:val="clear" w:color="000000" w:fill="E26B0A"/>
            <w:vAlign w:val="center"/>
            <w:hideMark/>
            <w:tcPrChange w:id="12380" w:author="Erlie Hasam Morfin Zavalza" w:date="2014-11-22T21:03:00Z">
              <w:tcPr>
                <w:tcW w:w="0" w:type="auto"/>
                <w:tcBorders>
                  <w:top w:val="nil"/>
                  <w:left w:val="nil"/>
                  <w:bottom w:val="single" w:sz="4" w:space="0" w:color="auto"/>
                  <w:right w:val="single" w:sz="4" w:space="0" w:color="auto"/>
                </w:tcBorders>
                <w:shd w:val="clear" w:color="000000" w:fill="E26B0A"/>
                <w:vAlign w:val="center"/>
                <w:hideMark/>
              </w:tcPr>
            </w:tcPrChange>
          </w:tcPr>
          <w:p w14:paraId="17A767EC" w14:textId="77777777" w:rsidR="00FE0C5A" w:rsidRPr="00FE0C5A" w:rsidRDefault="00FE0C5A" w:rsidP="00FE0C5A">
            <w:pPr>
              <w:jc w:val="left"/>
              <w:rPr>
                <w:ins w:id="12381" w:author="Erlie Hasam Morfin Zavalza" w:date="2014-11-22T21:02:00Z"/>
                <w:rFonts w:ascii="Perpetua" w:hAnsi="Perpetua"/>
                <w:b/>
                <w:bCs/>
                <w:color w:val="000000"/>
                <w:sz w:val="22"/>
                <w:szCs w:val="36"/>
                <w:lang w:val="es-MX" w:eastAsia="es-MX"/>
                <w:rPrChange w:id="12382" w:author="Erlie Hasam Morfin Zavalza" w:date="2014-11-22T21:02:00Z">
                  <w:rPr>
                    <w:ins w:id="12383" w:author="Erlie Hasam Morfin Zavalza" w:date="2014-11-22T21:02:00Z"/>
                    <w:rFonts w:ascii="Perpetua" w:hAnsi="Perpetua"/>
                    <w:b/>
                    <w:bCs/>
                    <w:color w:val="000000"/>
                    <w:sz w:val="36"/>
                    <w:szCs w:val="36"/>
                    <w:lang w:val="es-MX" w:eastAsia="es-MX"/>
                  </w:rPr>
                </w:rPrChange>
              </w:rPr>
            </w:pPr>
            <w:ins w:id="12384" w:author="Erlie Hasam Morfin Zavalza" w:date="2014-11-22T21:02:00Z">
              <w:r w:rsidRPr="00FE0C5A">
                <w:rPr>
                  <w:rFonts w:ascii="Perpetua" w:hAnsi="Perpetua"/>
                  <w:b/>
                  <w:bCs/>
                  <w:color w:val="000000"/>
                  <w:sz w:val="22"/>
                  <w:szCs w:val="36"/>
                  <w:lang w:val="es-MX" w:eastAsia="es-MX"/>
                  <w:rPrChange w:id="12385" w:author="Erlie Hasam Morfin Zavalza" w:date="2014-11-22T21:02:00Z">
                    <w:rPr>
                      <w:rFonts w:ascii="Perpetua" w:hAnsi="Perpetua"/>
                      <w:b/>
                      <w:bCs/>
                      <w:color w:val="000000"/>
                      <w:sz w:val="36"/>
                      <w:szCs w:val="36"/>
                      <w:lang w:val="es-MX" w:eastAsia="es-MX"/>
                    </w:rPr>
                  </w:rPrChange>
                </w:rPr>
                <w:t>17837</w:t>
              </w:r>
            </w:ins>
          </w:p>
        </w:tc>
        <w:tc>
          <w:tcPr>
            <w:tcW w:w="1569" w:type="dxa"/>
            <w:tcBorders>
              <w:top w:val="nil"/>
              <w:left w:val="nil"/>
              <w:bottom w:val="single" w:sz="4" w:space="0" w:color="auto"/>
              <w:right w:val="single" w:sz="4" w:space="0" w:color="auto"/>
            </w:tcBorders>
            <w:shd w:val="clear" w:color="000000" w:fill="E26B0A"/>
            <w:vAlign w:val="center"/>
            <w:hideMark/>
            <w:tcPrChange w:id="12386" w:author="Erlie Hasam Morfin Zavalza" w:date="2014-11-22T21:03:00Z">
              <w:tcPr>
                <w:tcW w:w="0" w:type="auto"/>
                <w:gridSpan w:val="2"/>
                <w:tcBorders>
                  <w:top w:val="nil"/>
                  <w:left w:val="nil"/>
                  <w:bottom w:val="single" w:sz="4" w:space="0" w:color="auto"/>
                  <w:right w:val="single" w:sz="4" w:space="0" w:color="auto"/>
                </w:tcBorders>
                <w:shd w:val="clear" w:color="000000" w:fill="E26B0A"/>
                <w:vAlign w:val="center"/>
                <w:hideMark/>
              </w:tcPr>
            </w:tcPrChange>
          </w:tcPr>
          <w:p w14:paraId="0C4A782B" w14:textId="77777777" w:rsidR="00FE0C5A" w:rsidRPr="00FE0C5A" w:rsidRDefault="00FE0C5A" w:rsidP="00FE0C5A">
            <w:pPr>
              <w:jc w:val="center"/>
              <w:rPr>
                <w:ins w:id="12387" w:author="Erlie Hasam Morfin Zavalza" w:date="2014-11-22T21:02:00Z"/>
                <w:rFonts w:ascii="Perpetua" w:hAnsi="Perpetua"/>
                <w:b/>
                <w:bCs/>
                <w:sz w:val="22"/>
                <w:szCs w:val="36"/>
                <w:lang w:val="es-MX" w:eastAsia="es-MX"/>
                <w:rPrChange w:id="12388" w:author="Erlie Hasam Morfin Zavalza" w:date="2014-11-22T21:02:00Z">
                  <w:rPr>
                    <w:ins w:id="12389" w:author="Erlie Hasam Morfin Zavalza" w:date="2014-11-22T21:02:00Z"/>
                    <w:rFonts w:ascii="Perpetua" w:hAnsi="Perpetua"/>
                    <w:b/>
                    <w:bCs/>
                    <w:sz w:val="36"/>
                    <w:szCs w:val="36"/>
                    <w:lang w:val="es-MX" w:eastAsia="es-MX"/>
                  </w:rPr>
                </w:rPrChange>
              </w:rPr>
            </w:pPr>
            <w:ins w:id="12390" w:author="Erlie Hasam Morfin Zavalza" w:date="2014-11-22T21:02:00Z">
              <w:r w:rsidRPr="00FE0C5A">
                <w:rPr>
                  <w:rFonts w:ascii="Perpetua" w:hAnsi="Perpetua"/>
                  <w:b/>
                  <w:bCs/>
                  <w:sz w:val="22"/>
                  <w:szCs w:val="36"/>
                  <w:lang w:val="es-MX" w:eastAsia="es-MX"/>
                  <w:rPrChange w:id="12391" w:author="Erlie Hasam Morfin Zavalza" w:date="2014-11-22T21:02:00Z">
                    <w:rPr>
                      <w:rFonts w:ascii="Perpetua" w:hAnsi="Perpetua"/>
                      <w:b/>
                      <w:bCs/>
                      <w:sz w:val="36"/>
                      <w:szCs w:val="36"/>
                      <w:lang w:val="es-MX" w:eastAsia="es-MX"/>
                    </w:rPr>
                  </w:rPrChange>
                </w:rPr>
                <w:t xml:space="preserve"> $ 25,594,500.00 </w:t>
              </w:r>
            </w:ins>
          </w:p>
        </w:tc>
      </w:tr>
    </w:tbl>
    <w:p w14:paraId="118ED2E3" w14:textId="77777777" w:rsidR="00983864" w:rsidRDefault="00983864">
      <w:pPr>
        <w:rPr>
          <w:ins w:id="12392" w:author="Erlie Hasam Morfin Zavalza" w:date="2014-11-22T21:13:00Z"/>
          <w:lang w:val="es-MX"/>
        </w:rPr>
        <w:pPrChange w:id="12393" w:author="Erlie Hasam Morfin Zavalza" w:date="2014-11-08T00:17:00Z">
          <w:pPr>
            <w:pStyle w:val="Ttulo3"/>
          </w:pPr>
        </w:pPrChange>
      </w:pPr>
    </w:p>
    <w:p w14:paraId="29B1928E" w14:textId="488166BD" w:rsidR="00560849" w:rsidRPr="00560849" w:rsidRDefault="00983864">
      <w:pPr>
        <w:rPr>
          <w:ins w:id="12394" w:author="Erlie Hasam Morfin Zavalza" w:date="2014-11-07T01:25:00Z"/>
          <w:lang w:val="es-MX"/>
          <w:rPrChange w:id="12395" w:author="Erlie Hasam Morfin Zavalza" w:date="2014-11-08T00:17:00Z">
            <w:rPr>
              <w:ins w:id="12396" w:author="Erlie Hasam Morfin Zavalza" w:date="2014-11-07T01:25:00Z"/>
              <w:lang w:val="es-MX"/>
            </w:rPr>
          </w:rPrChange>
        </w:rPr>
        <w:pPrChange w:id="12397" w:author="Erlie Hasam Morfin Zavalza" w:date="2014-11-08T00:17:00Z">
          <w:pPr>
            <w:pStyle w:val="Ttulo3"/>
          </w:pPr>
        </w:pPrChange>
      </w:pPr>
      <w:ins w:id="12398" w:author="Erlie Hasam Morfin Zavalza" w:date="2014-11-22T21:11:00Z">
        <w:r w:rsidRPr="00983864">
          <w:rPr>
            <w:lang w:val="es-MX"/>
          </w:rPr>
          <w:t>Nos encontramos con un tipo de demanda insatisfecha como oportunidad para una necesidad básica, la demanda de empanadas es cíclica puesto a que en Septiembre se incrementa considerablemente por las fiestas patrias de chile, además de que en semana santa se venden más las de mariscos, finalmente nuestra demanda de acuerdo a du destino es un bien final, más no es un bien de stock porque es un perecedero si no que es una demanda de flujo la que se tiene.</w:t>
        </w:r>
      </w:ins>
    </w:p>
    <w:p w14:paraId="2357ED1B" w14:textId="63D3DA3D" w:rsidR="000200D4" w:rsidRDefault="000200D4" w:rsidP="000200D4">
      <w:pPr>
        <w:pStyle w:val="Ttulo3"/>
        <w:rPr>
          <w:ins w:id="12399" w:author="Erlie Hasam Morfin Zavalza" w:date="2014-11-09T01:32:00Z"/>
        </w:rPr>
      </w:pPr>
      <w:ins w:id="12400" w:author="Erlie Hasam Morfin Zavalza" w:date="2014-11-09T01:32:00Z">
        <w:r>
          <w:t>CICLO DE VIDA DEL PRODUCTO</w:t>
        </w:r>
      </w:ins>
    </w:p>
    <w:p w14:paraId="7F2FEA30" w14:textId="4AF1887B" w:rsidR="000200D4" w:rsidRDefault="00C11C1E" w:rsidP="000200D4">
      <w:pPr>
        <w:rPr>
          <w:ins w:id="12401" w:author="Erlie Hasam Morfin Zavalza" w:date="2014-11-23T01:44:00Z"/>
        </w:rPr>
      </w:pPr>
      <w:ins w:id="12402" w:author="Erlie Hasam Morfin Zavalza" w:date="2014-11-23T01:39:00Z">
        <w:r>
          <w:t xml:space="preserve"> </w:t>
        </w:r>
      </w:ins>
      <w:ins w:id="12403" w:author="Erlie Hasam Morfin Zavalza" w:date="2014-11-23T01:46:00Z">
        <w:r>
          <w:t>Las ventas incrementan año con año a medida que nuestro producto se posiciona y nuestra demanda aumenta.</w:t>
        </w:r>
      </w:ins>
      <w:ins w:id="12404" w:author="Erlie Hasam Morfin Zavalza" w:date="2014-11-23T01:47:00Z">
        <w:r>
          <w:t xml:space="preserve"> </w:t>
        </w:r>
      </w:ins>
    </w:p>
    <w:p w14:paraId="19A270F5" w14:textId="77777777" w:rsidR="00551192" w:rsidRPr="0011329F" w:rsidRDefault="00551192" w:rsidP="000200D4">
      <w:pPr>
        <w:rPr>
          <w:ins w:id="12405" w:author="Erlie Hasam Morfin Zavalza" w:date="2014-11-09T01:32:00Z"/>
        </w:rPr>
      </w:pPr>
    </w:p>
    <w:p w14:paraId="1191FD00" w14:textId="1E40B1CC" w:rsidR="0062285D" w:rsidRDefault="0062285D" w:rsidP="000200D4">
      <w:pPr>
        <w:pStyle w:val="Ttulo3"/>
        <w:rPr>
          <w:ins w:id="12406" w:author="Erlie Hasam Morfin Zavalza" w:date="2014-11-07T01:25:00Z"/>
          <w:lang w:val="es-MX"/>
        </w:rPr>
      </w:pPr>
      <w:ins w:id="12407" w:author="Erlie Hasam Morfin Zavalza" w:date="2014-11-07T01:25:00Z">
        <w:r>
          <w:rPr>
            <w:lang w:val="es-MX"/>
          </w:rPr>
          <w:t>CARACTERÍSTICAS FINALES DEL PRODUCTO</w:t>
        </w:r>
      </w:ins>
    </w:p>
    <w:p w14:paraId="28A39669" w14:textId="77777777" w:rsidR="0062285D" w:rsidRPr="000727B8" w:rsidRDefault="0062285D" w:rsidP="0062285D">
      <w:pPr>
        <w:rPr>
          <w:ins w:id="12408" w:author="Erlie Hasam Morfin Zavalza" w:date="2014-11-07T01:25:00Z"/>
          <w:lang w:val="es-MX"/>
        </w:rPr>
      </w:pPr>
    </w:p>
    <w:p w14:paraId="7669910C" w14:textId="214E849D" w:rsidR="000200D4" w:rsidRPr="000200D4" w:rsidRDefault="0062285D">
      <w:pPr>
        <w:pStyle w:val="Ttulo3"/>
        <w:rPr>
          <w:ins w:id="12409" w:author="Erlie Hasam Morfin Zavalza" w:date="2014-11-09T01:31:00Z"/>
          <w:rPrChange w:id="12410" w:author="Erlie Hasam Morfin Zavalza" w:date="2014-11-09T01:31:00Z">
            <w:rPr>
              <w:ins w:id="12411" w:author="Erlie Hasam Morfin Zavalza" w:date="2014-11-09T01:31:00Z"/>
            </w:rPr>
          </w:rPrChange>
        </w:rPr>
        <w:pPrChange w:id="12412" w:author="Erlie Hasam Morfin Zavalza" w:date="2014-11-09T01:31:00Z">
          <w:pPr/>
        </w:pPrChange>
      </w:pPr>
      <w:ins w:id="12413" w:author="Erlie Hasam Morfin Zavalza" w:date="2014-11-07T01:25:00Z">
        <w:r w:rsidRPr="00536F5A">
          <w:t xml:space="preserve"> </w:t>
        </w:r>
      </w:ins>
      <w:ins w:id="12414" w:author="Erlie Hasam Morfin Zavalza" w:date="2014-11-06T02:08:00Z">
        <w:r w:rsidR="00536F5A" w:rsidRPr="00536F5A">
          <w:t>1.1.1</w:t>
        </w:r>
        <w:r w:rsidR="00536F5A" w:rsidRPr="00536F5A">
          <w:tab/>
          <w:t>ESTRATEGIA COMERCIAL (MIX DE MARKETING)</w:t>
        </w:r>
      </w:ins>
    </w:p>
    <w:p w14:paraId="1DFBCA1A" w14:textId="45F5272A" w:rsidR="008C0CE4" w:rsidRPr="00560849" w:rsidRDefault="00D54523">
      <w:pPr>
        <w:pStyle w:val="Ttulo1"/>
        <w:rPr>
          <w:ins w:id="12415" w:author="Erlie Hasam Morfin Zavalza" w:date="2014-10-31T02:57:00Z"/>
          <w:rPrChange w:id="12416" w:author="Erlie Hasam Morfin Zavalza" w:date="2014-11-08T00:18:00Z">
            <w:rPr>
              <w:ins w:id="12417" w:author="Erlie Hasam Morfin Zavalza" w:date="2014-10-31T02:57:00Z"/>
              <w:sz w:val="20"/>
              <w:u w:val="single"/>
            </w:rPr>
          </w:rPrChange>
        </w:rPr>
        <w:pPrChange w:id="12418" w:author="Erlie Hasam Morfin Zavalza" w:date="2014-11-08T00:18:00Z">
          <w:pPr/>
        </w:pPrChange>
      </w:pPr>
      <w:ins w:id="12419" w:author="Erlie Hasam Morfin Zavalza" w:date="2014-11-06T23:16:00Z">
        <w:r>
          <w:t xml:space="preserve">ESTUDIO </w:t>
        </w:r>
      </w:ins>
      <w:ins w:id="12420" w:author="Erlie Hasam Morfin Zavalza" w:date="2014-11-08T00:13:00Z">
        <w:r w:rsidR="00560849">
          <w:t>FINANCIERO</w:t>
        </w:r>
      </w:ins>
    </w:p>
    <w:p w14:paraId="4BD2EF2C" w14:textId="77777777" w:rsidR="00560849" w:rsidRDefault="00560849">
      <w:pPr>
        <w:pStyle w:val="Ttulo3"/>
        <w:rPr>
          <w:ins w:id="12421" w:author="Erlie Hasam Morfin Zavalza" w:date="2014-11-08T00:17:00Z"/>
        </w:rPr>
        <w:pPrChange w:id="12422" w:author="Erlie Hasam Morfin Zavalza" w:date="2014-11-08T00:18:00Z">
          <w:pPr>
            <w:ind w:left="426"/>
          </w:pPr>
        </w:pPrChange>
      </w:pPr>
      <w:ins w:id="12423" w:author="Erlie Hasam Morfin Zavalza" w:date="2014-11-08T00:17:00Z">
        <w:r>
          <w:t>VAN</w:t>
        </w:r>
      </w:ins>
    </w:p>
    <w:p w14:paraId="67EAE622" w14:textId="77777777" w:rsidR="00560849" w:rsidRDefault="00560849">
      <w:pPr>
        <w:pStyle w:val="Ttulo3"/>
        <w:rPr>
          <w:ins w:id="12424" w:author="Erlie Hasam Morfin Zavalza" w:date="2014-11-08T00:17:00Z"/>
        </w:rPr>
        <w:pPrChange w:id="12425" w:author="Erlie Hasam Morfin Zavalza" w:date="2014-11-08T00:18:00Z">
          <w:pPr>
            <w:ind w:left="426"/>
          </w:pPr>
        </w:pPrChange>
      </w:pPr>
      <w:ins w:id="12426" w:author="Erlie Hasam Morfin Zavalza" w:date="2014-11-08T00:17:00Z">
        <w:r>
          <w:t>TIR</w:t>
        </w:r>
      </w:ins>
    </w:p>
    <w:p w14:paraId="3A9608E2" w14:textId="77777777" w:rsidR="00560849" w:rsidRDefault="00560849">
      <w:pPr>
        <w:pStyle w:val="Ttulo3"/>
        <w:rPr>
          <w:ins w:id="12427" w:author="Erlie Hasam Morfin Zavalza" w:date="2014-11-23T18:39:00Z"/>
        </w:rPr>
        <w:pPrChange w:id="12428" w:author="Erlie Hasam Morfin Zavalza" w:date="2014-11-08T00:18:00Z">
          <w:pPr>
            <w:ind w:left="426"/>
          </w:pPr>
        </w:pPrChange>
      </w:pPr>
      <w:ins w:id="12429" w:author="Erlie Hasam Morfin Zavalza" w:date="2014-11-08T00:17:00Z">
        <w:r>
          <w:t>VALOR DE DESECHO</w:t>
        </w:r>
      </w:ins>
    </w:p>
    <w:p w14:paraId="2A6A63A6" w14:textId="47B2764B" w:rsidR="00D16E4B" w:rsidRPr="00D16E4B" w:rsidRDefault="00D16E4B">
      <w:pPr>
        <w:pStyle w:val="Ttulo3"/>
        <w:rPr>
          <w:ins w:id="12430" w:author="Erlie Hasam Morfin Zavalza" w:date="2014-11-08T00:17:00Z"/>
          <w:rPrChange w:id="12431" w:author="Erlie Hasam Morfin Zavalza" w:date="2014-11-23T18:39:00Z">
            <w:rPr>
              <w:ins w:id="12432" w:author="Erlie Hasam Morfin Zavalza" w:date="2014-11-08T00:17:00Z"/>
            </w:rPr>
          </w:rPrChange>
        </w:rPr>
        <w:pPrChange w:id="12433" w:author="Erlie Hasam Morfin Zavalza" w:date="2014-11-23T18:40:00Z">
          <w:pPr>
            <w:ind w:left="426"/>
          </w:pPr>
        </w:pPrChange>
      </w:pPr>
      <w:ins w:id="12434" w:author="Erlie Hasam Morfin Zavalza" w:date="2014-11-23T18:40:00Z">
        <w:r>
          <w:t xml:space="preserve">COSTO DE </w:t>
        </w:r>
        <w:r w:rsidRPr="00BD51BF">
          <w:rPr>
            <w:i/>
            <w:rPrChange w:id="12435" w:author="Erlie Hasam Morfin Zavalza" w:date="2014-11-23T18:41:00Z">
              <w:rPr/>
            </w:rPrChange>
          </w:rPr>
          <w:t>CAPITAL</w:t>
        </w:r>
      </w:ins>
    </w:p>
    <w:p w14:paraId="73E4C8DC" w14:textId="77777777" w:rsidR="00560849" w:rsidRDefault="00560849">
      <w:pPr>
        <w:pStyle w:val="Ttulo3"/>
        <w:rPr>
          <w:ins w:id="12436" w:author="Erlie Hasam Morfin Zavalza" w:date="2014-11-08T00:18:00Z"/>
        </w:rPr>
        <w:pPrChange w:id="12437" w:author="Erlie Hasam Morfin Zavalza" w:date="2014-11-08T00:18:00Z">
          <w:pPr>
            <w:ind w:left="426"/>
          </w:pPr>
        </w:pPrChange>
      </w:pPr>
      <w:ins w:id="12438" w:author="Erlie Hasam Morfin Zavalza" w:date="2014-11-08T00:18:00Z">
        <w:r>
          <w:t>FLUJOS DE CAJA</w:t>
        </w:r>
      </w:ins>
    </w:p>
    <w:p w14:paraId="6C10DFE1" w14:textId="77777777" w:rsidR="00DD78BD" w:rsidRDefault="00DD78BD">
      <w:pPr>
        <w:pStyle w:val="Ttulo3"/>
        <w:rPr>
          <w:ins w:id="12439" w:author="Erlie Hasam Morfin Zavalza" w:date="2014-11-08T00:58:00Z"/>
        </w:rPr>
        <w:pPrChange w:id="12440" w:author="Erlie Hasam Morfin Zavalza" w:date="2014-11-08T00:58:00Z">
          <w:pPr>
            <w:ind w:left="426"/>
          </w:pPr>
        </w:pPrChange>
      </w:pPr>
      <w:ins w:id="12441" w:author="Erlie Hasam Morfin Zavalza" w:date="2014-11-08T00:18:00Z">
        <w:r>
          <w:t>VALOR PRESENT</w:t>
        </w:r>
      </w:ins>
      <w:ins w:id="12442" w:author="Erlie Hasam Morfin Zavalza" w:date="2014-11-08T00:58:00Z">
        <w:r>
          <w:t>E</w:t>
        </w:r>
      </w:ins>
    </w:p>
    <w:p w14:paraId="6BF77759" w14:textId="5E69A8A8" w:rsidR="008C0CE4" w:rsidRPr="00DD78BD" w:rsidRDefault="00560849">
      <w:pPr>
        <w:rPr>
          <w:ins w:id="12443" w:author="Erlie Hasam Morfin Zavalza" w:date="2014-10-31T02:57:00Z"/>
          <w:rFonts w:ascii="Century Gothic" w:eastAsiaTheme="majorEastAsia" w:hAnsi="Century Gothic" w:cstheme="majorBidi"/>
          <w:b/>
          <w:caps/>
          <w:color w:val="0070C0"/>
          <w:sz w:val="20"/>
          <w:szCs w:val="24"/>
          <w:rPrChange w:id="12444" w:author="Erlie Hasam Morfin Zavalza" w:date="2014-11-08T00:57:00Z">
            <w:rPr>
              <w:ins w:id="12445" w:author="Erlie Hasam Morfin Zavalza" w:date="2014-10-31T02:57:00Z"/>
            </w:rPr>
          </w:rPrChange>
        </w:rPr>
        <w:pPrChange w:id="12446" w:author="Erlie Hasam Morfin Zavalza" w:date="2014-11-08T00:57:00Z">
          <w:pPr>
            <w:ind w:left="426"/>
          </w:pPr>
        </w:pPrChange>
      </w:pPr>
      <w:ins w:id="12447" w:author="Erlie Hasam Morfin Zavalza" w:date="2014-11-08T00:18:00Z">
        <w:r>
          <w:t>L</w:t>
        </w:r>
      </w:ins>
      <w:ins w:id="12448" w:author="Erlie Hasam Morfin Zavalza" w:date="2014-11-08T00:58:00Z">
        <w:r w:rsidR="00DD78BD">
          <w:t>a</w:t>
        </w:r>
      </w:ins>
      <w:ins w:id="12449" w:author="Erlie Hasam Morfin Zavalza" w:date="2014-10-31T02:57:00Z">
        <w:r w:rsidR="008C0CE4" w:rsidRPr="002D1AC5">
          <w:t>s ventajas que nuestro producto aparte de encontrar el mejor equilibrio de sabor para cada tipo de empanada, será agregarla colores llamativos a la masa, lo cual deja de ser la típica empanada de color claro o amarillo o tostada en el caso de las fritas, si no que tendrán un color llamativo de personalidad y creatividad, que no se han podido encontrar en otros productos en chile.</w:t>
        </w:r>
      </w:ins>
    </w:p>
    <w:p w14:paraId="45F96961" w14:textId="77777777" w:rsidR="00CB774B" w:rsidRDefault="008C0CE4">
      <w:pPr>
        <w:rPr>
          <w:ins w:id="12450" w:author="Erlie Hasam Morfin Zavalza" w:date="2014-11-08T00:59:00Z"/>
        </w:rPr>
        <w:pPrChange w:id="12451" w:author="Erlie Hasam Morfin Zavalza" w:date="2014-11-08T00:35:00Z">
          <w:pPr>
            <w:ind w:left="426"/>
          </w:pPr>
        </w:pPrChange>
      </w:pPr>
      <w:ins w:id="12452" w:author="Erlie Hasam Morfin Zavalza" w:date="2014-10-31T02:57:00Z">
        <w:r w:rsidRPr="002D1AC5">
          <w:t>Como equipo hemos estando analizando a la competencia es relativamente baja y nos dimos cuenta que la competencia no tiene muchas ventajas ya que ellos no tiene el producto de la empanada como producto estrella o producto principal, lo que las hace hacer un producto de baja calidad pero que si cumple con la exigencia de un público medio.</w:t>
        </w:r>
      </w:ins>
    </w:p>
    <w:p w14:paraId="74D89B44" w14:textId="0C4C90C6" w:rsidR="008C0CE4" w:rsidRPr="00B001C1" w:rsidRDefault="008C0CE4">
      <w:pPr>
        <w:rPr>
          <w:ins w:id="12453" w:author="Erlie Hasam Morfin Zavalza" w:date="2014-10-31T02:57:00Z"/>
        </w:rPr>
        <w:pPrChange w:id="12454" w:author="Erlie Hasam Morfin Zavalza" w:date="2014-11-08T00:35:00Z">
          <w:pPr>
            <w:ind w:left="426"/>
          </w:pPr>
        </w:pPrChange>
      </w:pPr>
      <w:commentRangeStart w:id="12455"/>
      <w:ins w:id="12456" w:author="Erlie Hasam Morfin Zavalza" w:date="2014-10-31T02:57:00Z">
        <w:r w:rsidRPr="00B001C1">
          <w:t>Para entregar la mejor calidad en todos nuestros servicios se implementara un manual de procedimientos en el cual se dejara claro todos los pasos a seguir, a su vez habrá una persona supervisando que todos el proceso producto sea cumplido a la perfección,</w:t>
        </w:r>
      </w:ins>
    </w:p>
    <w:p w14:paraId="34C96C6D" w14:textId="77777777" w:rsidR="008C0CE4" w:rsidRPr="00B001C1" w:rsidRDefault="008C0CE4">
      <w:pPr>
        <w:rPr>
          <w:ins w:id="12457" w:author="Erlie Hasam Morfin Zavalza" w:date="2014-10-31T02:57:00Z"/>
        </w:rPr>
        <w:pPrChange w:id="12458" w:author="Erlie Hasam Morfin Zavalza" w:date="2014-11-08T00:55:00Z">
          <w:pPr>
            <w:ind w:left="426"/>
          </w:pPr>
        </w:pPrChange>
      </w:pPr>
      <w:ins w:id="12459" w:author="Erlie Hasam Morfin Zavalza" w:date="2014-10-31T02:57:00Z">
        <w:r w:rsidRPr="00B001C1">
          <w:t xml:space="preserve">Una de las principales políticas de esta empresa será entregar la mejor calidad del producto de manera más fresca posible y desarrollar todos sus procesos de manera eficiente y más eficaz posible </w:t>
        </w:r>
        <w:commentRangeEnd w:id="12455"/>
        <w:r w:rsidRPr="00B001C1">
          <w:rPr>
            <w:rStyle w:val="Refdecomentario"/>
            <w:u w:val="single"/>
          </w:rPr>
          <w:commentReference w:id="12455"/>
        </w:r>
      </w:ins>
    </w:p>
    <w:p w14:paraId="2E515AA7" w14:textId="77777777" w:rsidR="008C0CE4" w:rsidRDefault="008C0CE4" w:rsidP="008C0CE4">
      <w:pPr>
        <w:rPr>
          <w:ins w:id="12460" w:author="Erlie Hasam Morfin Zavalza" w:date="2014-10-31T02:57:00Z"/>
          <w:b/>
        </w:rPr>
      </w:pPr>
    </w:p>
    <w:p w14:paraId="67750776" w14:textId="0F9D9EFB" w:rsidR="00D32EE4" w:rsidDel="00D55E4B" w:rsidRDefault="00D32EE4">
      <w:pPr>
        <w:rPr>
          <w:del w:id="12461" w:author="Erlie Hasam Morfin Zavalza" w:date="2014-10-31T01:19:00Z"/>
        </w:rPr>
        <w:pPrChange w:id="12462" w:author="Erlie Hasam Morfin Zavalza" w:date="2014-11-08T00:32:00Z">
          <w:pPr>
            <w:ind w:left="426" w:hanging="426"/>
          </w:pPr>
        </w:pPrChange>
      </w:pPr>
      <w:del w:id="12463" w:author="Erlie Hasam Morfin Zavalza" w:date="2014-10-31T01:19:00Z">
        <w:r w:rsidDel="00D55E4B">
          <w:delText>0.</w:delText>
        </w:r>
        <w:r w:rsidDel="00D55E4B">
          <w:tab/>
          <w:delText>ANTECEDENTES DEL PROYECTO</w:delText>
        </w:r>
      </w:del>
    </w:p>
    <w:p w14:paraId="0FAC37D3" w14:textId="24B35A6A" w:rsidR="00D32EE4" w:rsidDel="00D55E4B" w:rsidRDefault="00D32EE4">
      <w:pPr>
        <w:rPr>
          <w:del w:id="12464" w:author="Erlie Hasam Morfin Zavalza" w:date="2014-10-31T01:19:00Z"/>
        </w:rPr>
        <w:pPrChange w:id="12465" w:author="Erlie Hasam Morfin Zavalza" w:date="2014-11-08T00:32:00Z">
          <w:pPr>
            <w:ind w:left="426" w:hanging="426"/>
          </w:pPr>
        </w:pPrChange>
      </w:pPr>
      <w:del w:id="12466" w:author="Erlie Hasam Morfin Zavalza" w:date="2014-10-31T01:19:00Z">
        <w:r w:rsidDel="00D55E4B">
          <w:delText>Debe describir los orígenes, motivos que se persiguen con la creación de la empresa.</w:delText>
        </w:r>
      </w:del>
    </w:p>
    <w:p w14:paraId="5CE65A17" w14:textId="77777777" w:rsidR="00D32EE4" w:rsidDel="00C8386F" w:rsidRDefault="00D32EE4">
      <w:pPr>
        <w:rPr>
          <w:del w:id="12467" w:author="Erlie Hasam Morfin Zavalza" w:date="2014-10-31T01:44:00Z"/>
        </w:rPr>
        <w:pPrChange w:id="12468" w:author="Erlie Hasam Morfin Zavalza" w:date="2014-11-08T00:32:00Z">
          <w:pPr>
            <w:ind w:left="426" w:hanging="426"/>
          </w:pPr>
        </w:pPrChange>
      </w:pPr>
    </w:p>
    <w:p w14:paraId="0C1B064A" w14:textId="132D9AE8" w:rsidR="00D32EE4" w:rsidDel="00D55E4B" w:rsidRDefault="00D32EE4">
      <w:pPr>
        <w:rPr>
          <w:del w:id="12469" w:author="Erlie Hasam Morfin Zavalza" w:date="2014-10-31T01:19:00Z"/>
        </w:rPr>
        <w:pPrChange w:id="12470" w:author="Erlie Hasam Morfin Zavalza" w:date="2014-11-08T00:32:00Z">
          <w:pPr>
            <w:pStyle w:val="Ttulo3"/>
          </w:pPr>
        </w:pPrChange>
      </w:pPr>
      <w:del w:id="12471" w:author="Erlie Hasam Morfin Zavalza" w:date="2014-10-31T01:19:00Z">
        <w:r w:rsidDel="00D55E4B">
          <w:delText>Los motivos que se persiguen al momento de crear una nueva linea</w:delText>
        </w:r>
      </w:del>
      <w:ins w:id="12472" w:author="Miguel Angel Ortúzar" w:date="2014-10-23T20:51:00Z">
        <w:del w:id="12473" w:author="Erlie Hasam Morfin Zavalza" w:date="2014-10-31T01:19:00Z">
          <w:r w:rsidR="00436A6D" w:rsidDel="00D55E4B">
            <w:delText>línea</w:delText>
          </w:r>
        </w:del>
      </w:ins>
      <w:del w:id="12474" w:author="Erlie Hasam Morfin Zavalza" w:date="2014-10-31T01:19:00Z">
        <w:r w:rsidDel="00D55E4B">
          <w:delText xml:space="preserve"> de producto (servicio), es mejorar la calidad y servicios ya existentes dentro de la empresa, para generar un mejor posicionamiento y reconocimiento de los clientes reales y potenciales, llegando a entregar un producto innovador que cumpla con los objetivos esperados por los clientes.</w:delText>
        </w:r>
      </w:del>
    </w:p>
    <w:p w14:paraId="03CD07DF" w14:textId="77777777" w:rsidR="00D32EE4" w:rsidDel="00D55E4B" w:rsidRDefault="00D32EE4">
      <w:pPr>
        <w:rPr>
          <w:del w:id="12475" w:author="Erlie Hasam Morfin Zavalza" w:date="2014-10-31T01:19:00Z"/>
        </w:rPr>
        <w:pPrChange w:id="12476" w:author="Erlie Hasam Morfin Zavalza" w:date="2014-11-08T00:32:00Z">
          <w:pPr>
            <w:pStyle w:val="Ttulo3"/>
          </w:pPr>
        </w:pPrChange>
      </w:pPr>
    </w:p>
    <w:p w14:paraId="6BB3B852" w14:textId="77777777" w:rsidR="00D32EE4" w:rsidDel="00C82470" w:rsidRDefault="00D32EE4">
      <w:pPr>
        <w:rPr>
          <w:del w:id="12477" w:author="Erlie Hasam Morfin Zavalza" w:date="2014-10-31T01:20:00Z"/>
        </w:rPr>
        <w:pPrChange w:id="12478" w:author="Erlie Hasam Morfin Zavalza" w:date="2014-11-08T00:32:00Z">
          <w:pPr>
            <w:ind w:left="426"/>
          </w:pPr>
        </w:pPrChange>
      </w:pPr>
    </w:p>
    <w:p w14:paraId="68B31879" w14:textId="17932440" w:rsidR="00D32EE4" w:rsidDel="00C82470" w:rsidRDefault="00D32EE4">
      <w:pPr>
        <w:rPr>
          <w:del w:id="12479" w:author="Erlie Hasam Morfin Zavalza" w:date="2014-10-31T01:20:00Z"/>
        </w:rPr>
        <w:pPrChange w:id="12480" w:author="Erlie Hasam Morfin Zavalza" w:date="2014-11-08T00:32:00Z">
          <w:pPr>
            <w:numPr>
              <w:numId w:val="6"/>
            </w:numPr>
            <w:ind w:left="283" w:hanging="283"/>
          </w:pPr>
        </w:pPrChange>
      </w:pPr>
      <w:del w:id="12481" w:author="Erlie Hasam Morfin Zavalza" w:date="2014-10-31T01:20:00Z">
        <w:r w:rsidDel="00C82470">
          <w:delText>OBJETIVOS QUE SE PERSIGUEN</w:delText>
        </w:r>
      </w:del>
    </w:p>
    <w:p w14:paraId="39BECF5F" w14:textId="0F51DBA8" w:rsidR="00D32EE4" w:rsidDel="00C82470" w:rsidRDefault="00D32EE4">
      <w:pPr>
        <w:rPr>
          <w:del w:id="12482" w:author="Erlie Hasam Morfin Zavalza" w:date="2014-10-31T01:20:00Z"/>
        </w:rPr>
        <w:pPrChange w:id="12483" w:author="Erlie Hasam Morfin Zavalza" w:date="2014-11-08T00:32:00Z">
          <w:pPr>
            <w:ind w:left="426"/>
          </w:pPr>
        </w:pPrChange>
      </w:pPr>
      <w:del w:id="12484" w:author="Erlie Hasam Morfin Zavalza" w:date="2014-10-31T01:20:00Z">
        <w:r w:rsidDel="00C82470">
          <w:delText>Los promotores de empresas suelen desarrollar proyectos empresariales con el fin de rentabilidad, autonomía, ...</w:delText>
        </w:r>
      </w:del>
    </w:p>
    <w:p w14:paraId="68263B30" w14:textId="52646C5C" w:rsidR="00D32EE4" w:rsidDel="00C82470" w:rsidRDefault="00D32EE4">
      <w:pPr>
        <w:rPr>
          <w:del w:id="12485" w:author="Erlie Hasam Morfin Zavalza" w:date="2014-10-31T01:20:00Z"/>
        </w:rPr>
        <w:pPrChange w:id="12486" w:author="Erlie Hasam Morfin Zavalza" w:date="2014-11-08T00:32:00Z">
          <w:pPr>
            <w:ind w:left="426"/>
          </w:pPr>
        </w:pPrChange>
      </w:pPr>
      <w:del w:id="12487" w:author="Erlie Hasam Morfin Zavalza" w:date="2014-10-31T01:20:00Z">
        <w:r w:rsidDel="00C82470">
          <w:delText>¿qué motivos les han impulsado a crear su empresa ?</w:delText>
        </w:r>
      </w:del>
    </w:p>
    <w:p w14:paraId="1DB98BD0" w14:textId="719DE554" w:rsidR="00D32EE4" w:rsidDel="00C82470" w:rsidRDefault="00D32EE4">
      <w:pPr>
        <w:rPr>
          <w:del w:id="12488" w:author="Erlie Hasam Morfin Zavalza" w:date="2014-10-31T01:20:00Z"/>
        </w:rPr>
        <w:pPrChange w:id="12489" w:author="Erlie Hasam Morfin Zavalza" w:date="2014-11-08T00:32:00Z">
          <w:pPr>
            <w:ind w:left="426"/>
          </w:pPr>
        </w:pPrChange>
      </w:pPr>
    </w:p>
    <w:p w14:paraId="72356933" w14:textId="02792B58" w:rsidR="00D32EE4" w:rsidDel="00C82470" w:rsidRDefault="00D32EE4">
      <w:pPr>
        <w:rPr>
          <w:del w:id="12490" w:author="Erlie Hasam Morfin Zavalza" w:date="2014-10-31T01:20:00Z"/>
        </w:rPr>
        <w:pPrChange w:id="12491" w:author="Erlie Hasam Morfin Zavalza" w:date="2014-11-08T00:32:00Z">
          <w:pPr>
            <w:ind w:left="426"/>
          </w:pPr>
        </w:pPrChange>
      </w:pPr>
      <w:del w:id="12492" w:author="Erlie Hasam Morfin Zavalza" w:date="2014-10-31T01:20:00Z">
        <w:r w:rsidDel="00C82470">
          <w:delText xml:space="preserve">Los motivos que nos impulsaron para crear esta nueva línea de producto fue que encontramos una carencia de oportunidad de ciertos días de la semana que no se están explotando toda la maquinaria y recursos disponibles que tiene la empresa, como equipo vinos gracias a estos motivos tenemos una gran oportunidad de generar una nueva línea de negocio y producto para la empresa y explotar dichas maquinarias para generar ganancias e ingresos extra. </w:delText>
        </w:r>
      </w:del>
    </w:p>
    <w:p w14:paraId="0611C40A" w14:textId="77777777" w:rsidR="00D32EE4" w:rsidDel="00C82470" w:rsidRDefault="00D32EE4">
      <w:pPr>
        <w:rPr>
          <w:del w:id="12493" w:author="Erlie Hasam Morfin Zavalza" w:date="2014-10-31T01:20:00Z"/>
        </w:rPr>
        <w:pPrChange w:id="12494" w:author="Erlie Hasam Morfin Zavalza" w:date="2014-11-08T00:32:00Z">
          <w:pPr>
            <w:ind w:left="426"/>
          </w:pPr>
        </w:pPrChange>
      </w:pPr>
    </w:p>
    <w:p w14:paraId="729A6682" w14:textId="3201F4CE" w:rsidR="00D32EE4" w:rsidDel="00C8386F" w:rsidRDefault="00D32EE4">
      <w:pPr>
        <w:rPr>
          <w:del w:id="12495" w:author="Erlie Hasam Morfin Zavalza" w:date="2014-10-31T01:44:00Z"/>
        </w:rPr>
        <w:pPrChange w:id="12496" w:author="Erlie Hasam Morfin Zavalza" w:date="2014-11-08T00:32:00Z">
          <w:pPr>
            <w:ind w:left="426"/>
          </w:pPr>
        </w:pPrChange>
      </w:pPr>
    </w:p>
    <w:p w14:paraId="285B6FE1" w14:textId="56922F16" w:rsidR="00D32EE4" w:rsidDel="009331ED" w:rsidRDefault="00D32EE4">
      <w:pPr>
        <w:rPr>
          <w:del w:id="12497" w:author="Erlie Hasam Morfin Zavalza" w:date="2014-10-31T02:51:00Z"/>
        </w:rPr>
        <w:pPrChange w:id="12498" w:author="Erlie Hasam Morfin Zavalza" w:date="2014-11-08T00:32:00Z">
          <w:pPr>
            <w:numPr>
              <w:numId w:val="7"/>
            </w:numPr>
            <w:ind w:left="283" w:hanging="283"/>
          </w:pPr>
        </w:pPrChange>
      </w:pPr>
      <w:commentRangeStart w:id="12499"/>
      <w:del w:id="12500" w:author="Erlie Hasam Morfin Zavalza" w:date="2014-10-31T02:51:00Z">
        <w:r w:rsidDel="009331ED">
          <w:delText>SU EMPRESA EN 5 AÑOS</w:delText>
        </w:r>
        <w:commentRangeEnd w:id="12499"/>
        <w:r w:rsidDel="009331ED">
          <w:rPr>
            <w:rStyle w:val="Refdecomentario"/>
          </w:rPr>
          <w:commentReference w:id="12499"/>
        </w:r>
      </w:del>
    </w:p>
    <w:p w14:paraId="08E4D964" w14:textId="4C723002" w:rsidR="00D32EE4" w:rsidDel="009331ED" w:rsidRDefault="00D32EE4">
      <w:pPr>
        <w:rPr>
          <w:del w:id="12501" w:author="Erlie Hasam Morfin Zavalza" w:date="2014-10-31T02:51:00Z"/>
        </w:rPr>
        <w:pPrChange w:id="12502" w:author="Erlie Hasam Morfin Zavalza" w:date="2014-11-08T00:32:00Z">
          <w:pPr>
            <w:ind w:left="426"/>
          </w:pPr>
        </w:pPrChange>
      </w:pPr>
      <w:del w:id="12503" w:author="Erlie Hasam Morfin Zavalza" w:date="2014-10-31T02:51:00Z">
        <w:r w:rsidDel="009331ED">
          <w:delText>¿Cómo la ve ?. ¿Qué tamaño tendrá ?. ¿Cuál será su estructura ?.</w:delText>
        </w:r>
      </w:del>
    </w:p>
    <w:p w14:paraId="4E748314" w14:textId="53A88ED9" w:rsidR="00D32EE4" w:rsidDel="009331ED" w:rsidRDefault="00D32EE4">
      <w:pPr>
        <w:rPr>
          <w:del w:id="12504" w:author="Erlie Hasam Morfin Zavalza" w:date="2014-10-31T02:51:00Z"/>
        </w:rPr>
        <w:pPrChange w:id="12505" w:author="Erlie Hasam Morfin Zavalza" w:date="2014-11-08T00:32:00Z">
          <w:pPr>
            <w:ind w:left="426"/>
          </w:pPr>
        </w:pPrChange>
      </w:pPr>
      <w:del w:id="12506" w:author="Erlie Hasam Morfin Zavalza" w:date="2014-10-31T02:51:00Z">
        <w:r w:rsidDel="009331ED">
          <w:delText>¿Cuántas personas trabajarán en ella ?. ¿Qué hará usted dentro de ella ?</w:delText>
        </w:r>
      </w:del>
    </w:p>
    <w:p w14:paraId="66D5877B" w14:textId="493636FC" w:rsidR="00D32EE4" w:rsidDel="009331ED" w:rsidRDefault="00D32EE4">
      <w:pPr>
        <w:rPr>
          <w:del w:id="12507" w:author="Erlie Hasam Morfin Zavalza" w:date="2014-10-31T02:51:00Z"/>
        </w:rPr>
        <w:pPrChange w:id="12508" w:author="Erlie Hasam Morfin Zavalza" w:date="2014-11-08T00:32:00Z">
          <w:pPr>
            <w:ind w:left="426"/>
          </w:pPr>
        </w:pPrChange>
      </w:pPr>
      <w:del w:id="12509" w:author="Erlie Hasam Morfin Zavalza" w:date="2014-10-31T02:51:00Z">
        <w:r w:rsidDel="009331ED">
          <w:delText>¿Cómo se situará en el mercado ?.</w:delText>
        </w:r>
      </w:del>
    </w:p>
    <w:p w14:paraId="28BB6522" w14:textId="666C85B3" w:rsidR="00D32EE4" w:rsidDel="00C8386F" w:rsidRDefault="00D32EE4">
      <w:pPr>
        <w:rPr>
          <w:del w:id="12510" w:author="Erlie Hasam Morfin Zavalza" w:date="2014-10-31T01:44:00Z"/>
        </w:rPr>
        <w:pPrChange w:id="12511" w:author="Erlie Hasam Morfin Zavalza" w:date="2014-11-08T00:32:00Z">
          <w:pPr>
            <w:ind w:left="426"/>
          </w:pPr>
        </w:pPrChange>
      </w:pPr>
    </w:p>
    <w:p w14:paraId="38238EF6" w14:textId="595C9057" w:rsidR="00D32EE4" w:rsidRPr="002D1AC5" w:rsidDel="009331ED" w:rsidRDefault="00D32EE4">
      <w:pPr>
        <w:rPr>
          <w:del w:id="12512" w:author="Erlie Hasam Morfin Zavalza" w:date="2014-10-31T02:51:00Z"/>
        </w:rPr>
        <w:pPrChange w:id="12513" w:author="Erlie Hasam Morfin Zavalza" w:date="2014-11-08T00:32:00Z">
          <w:pPr>
            <w:ind w:left="426"/>
          </w:pPr>
        </w:pPrChange>
      </w:pPr>
      <w:del w:id="12514" w:author="Erlie Hasam Morfin Zavalza" w:date="2014-10-31T02:51:00Z">
        <w:r w:rsidRPr="002D1AC5" w:rsidDel="009331ED">
          <w:delText>El producto lo vemos ya posicionado en el mercado como una gran aceptación de los cliente, lo cual nos permitirá expandirnos hasta llegar a una sucursal nueva donde se crearan y se dará espacio para que los clientes puedan disfrutar de los productos cómodamente, esta nueva sucursal dará servicios</w:delText>
        </w:r>
        <w:r w:rsidDel="009331ED">
          <w:delText xml:space="preserve"> tanto para </w:delText>
        </w:r>
        <w:r w:rsidRPr="002D1AC5" w:rsidDel="009331ED">
          <w:delText xml:space="preserve"> llevar y servir</w:delText>
        </w:r>
        <w:r w:rsidDel="009331ED">
          <w:delText xml:space="preserve"> con todo lo necesario para la comodidad del cliente</w:delText>
        </w:r>
        <w:r w:rsidRPr="002D1AC5" w:rsidDel="009331ED">
          <w:delText>. Contando con más personal encargado de la producción de las empanadas y personas para la supervisión y control de calidad y personal</w:delText>
        </w:r>
        <w:r w:rsidDel="009331ED">
          <w:delText>,</w:delText>
        </w:r>
      </w:del>
    </w:p>
    <w:p w14:paraId="47304364" w14:textId="4F1A4B6C" w:rsidR="00D32EE4" w:rsidDel="009331ED" w:rsidRDefault="00D32EE4">
      <w:pPr>
        <w:rPr>
          <w:del w:id="12515" w:author="Erlie Hasam Morfin Zavalza" w:date="2014-10-31T02:51:00Z"/>
        </w:rPr>
        <w:pPrChange w:id="12516" w:author="Erlie Hasam Morfin Zavalza" w:date="2014-11-08T00:32:00Z">
          <w:pPr>
            <w:spacing w:line="288" w:lineRule="auto"/>
            <w:ind w:firstLine="426"/>
          </w:pPr>
        </w:pPrChange>
      </w:pPr>
    </w:p>
    <w:p w14:paraId="21962CDF" w14:textId="3ECC44B4" w:rsidR="00D32EE4" w:rsidDel="00687C8E" w:rsidRDefault="00D32EE4">
      <w:pPr>
        <w:rPr>
          <w:del w:id="12517" w:author="Erlie Hasam Morfin Zavalza" w:date="2014-10-31T01:35:00Z"/>
        </w:rPr>
        <w:pPrChange w:id="12518" w:author="Erlie Hasam Morfin Zavalza" w:date="2014-11-08T00:32:00Z">
          <w:pPr>
            <w:spacing w:line="288" w:lineRule="auto"/>
            <w:ind w:firstLine="426"/>
          </w:pPr>
        </w:pPrChange>
      </w:pPr>
      <w:del w:id="12519" w:author="Erlie Hasam Morfin Zavalza" w:date="2014-10-31T02:51:00Z">
        <w:r w:rsidDel="009331ED">
          <w:br w:type="page"/>
        </w:r>
      </w:del>
      <w:del w:id="12520" w:author="Erlie Hasam Morfin Zavalza" w:date="2014-10-31T01:35:00Z">
        <w:r w:rsidDel="00687C8E">
          <w:delText>2.   LA IDEA</w:delText>
        </w:r>
      </w:del>
    </w:p>
    <w:p w14:paraId="19441CD0" w14:textId="1F6AB9E4" w:rsidR="00D32EE4" w:rsidDel="00687C8E" w:rsidRDefault="00D32EE4">
      <w:pPr>
        <w:rPr>
          <w:del w:id="12521" w:author="Erlie Hasam Morfin Zavalza" w:date="2014-10-31T01:35:00Z"/>
        </w:rPr>
      </w:pPr>
    </w:p>
    <w:p w14:paraId="65121B12" w14:textId="23324359" w:rsidR="00D32EE4" w:rsidDel="002712C8" w:rsidRDefault="00D32EE4">
      <w:pPr>
        <w:rPr>
          <w:del w:id="12522" w:author="Erlie Hasam Morfin Zavalza" w:date="2014-10-30T21:18:00Z"/>
        </w:rPr>
        <w:pPrChange w:id="12523" w:author="Erlie Hasam Morfin Zavalza" w:date="2014-11-08T00:32:00Z">
          <w:pPr>
            <w:numPr>
              <w:numId w:val="8"/>
            </w:numPr>
            <w:ind w:left="283" w:hanging="283"/>
          </w:pPr>
        </w:pPrChange>
      </w:pPr>
      <w:del w:id="12524" w:author="Erlie Hasam Morfin Zavalza" w:date="2014-10-30T21:18:00Z">
        <w:r w:rsidDel="002712C8">
          <w:delText>ORIGEN</w:delText>
        </w:r>
      </w:del>
    </w:p>
    <w:p w14:paraId="02A574A2" w14:textId="1B48EE08" w:rsidR="00D32EE4" w:rsidDel="002712C8" w:rsidRDefault="00D32EE4">
      <w:pPr>
        <w:rPr>
          <w:del w:id="12525" w:author="Erlie Hasam Morfin Zavalza" w:date="2014-10-30T21:18:00Z"/>
        </w:rPr>
        <w:pPrChange w:id="12526" w:author="Erlie Hasam Morfin Zavalza" w:date="2014-11-08T00:32:00Z">
          <w:pPr>
            <w:ind w:left="426"/>
          </w:pPr>
        </w:pPrChange>
      </w:pPr>
      <w:del w:id="12527" w:author="Erlie Hasam Morfin Zavalza" w:date="2014-10-30T21:18:00Z">
        <w:r w:rsidDel="002712C8">
          <w:delText xml:space="preserve">Describa la forma cómo surgió la idea. ¿Dicha idea responde a la cobertura de demandas no cubiertas ?. ¿Introducirá un nuevo producto en el mercado ?. ¿Mejorará productos ya existentes en el mercado ?. ¿Quién tuvo la idea ?. ¿Pertenece al colectivo que impulsa la empresa ?. ¿Contrastaron dicha idea con las personas que tiene en su entorno ?. ¿Qué opinan de ella ?. ¿Cuáles son los elementos específicos que conforman la idea ?. ¿Conoce ideas semejantes que se convirtieron en una empresa? </w:delText>
        </w:r>
      </w:del>
    </w:p>
    <w:p w14:paraId="20781E54" w14:textId="57E05FC1" w:rsidR="00D32EE4" w:rsidDel="002712C8" w:rsidRDefault="00D32EE4">
      <w:pPr>
        <w:rPr>
          <w:del w:id="12528" w:author="Erlie Hasam Morfin Zavalza" w:date="2014-10-30T21:18:00Z"/>
        </w:rPr>
        <w:pPrChange w:id="12529" w:author="Erlie Hasam Morfin Zavalza" w:date="2014-11-08T00:32:00Z">
          <w:pPr>
            <w:ind w:left="426"/>
          </w:pPr>
        </w:pPrChange>
      </w:pPr>
    </w:p>
    <w:p w14:paraId="3B304E31" w14:textId="627F3685" w:rsidR="00D32EE4" w:rsidDel="002712C8" w:rsidRDefault="00D32EE4">
      <w:pPr>
        <w:rPr>
          <w:del w:id="12530" w:author="Erlie Hasam Morfin Zavalza" w:date="2014-10-30T21:18:00Z"/>
        </w:rPr>
        <w:pPrChange w:id="12531" w:author="Erlie Hasam Morfin Zavalza" w:date="2014-11-08T00:32:00Z">
          <w:pPr>
            <w:ind w:left="426"/>
          </w:pPr>
        </w:pPrChange>
      </w:pPr>
      <w:del w:id="12532" w:author="Erlie Hasam Morfin Zavalza" w:date="2014-10-30T21:18:00Z">
        <w:r w:rsidDel="002712C8">
          <w:delText>Principalmente la idea nace cuando encontramos que en la localidad de san Antonio V región principalmente en llolleo la demanda de empanadas es muy fuerte y constante y vimos que en la empresa “ restaurant top-ten” no explotan al máximo sus maquinarias ciertos días de la semana entonces encontramos que podríamos crear una nueva línea de negocio la cual será crear una fábrica de empanadas ya sea tanto empanadas personales y formato de coctel, en donde se le incorporaran colores en la masa la cual será acorde a los sabores de cada empanada. Con esta nueva idea de utilizar al máximo todos los recursos disponibles para generar más recursos a dicha empresa.</w:delText>
        </w:r>
      </w:del>
    </w:p>
    <w:p w14:paraId="473477D4" w14:textId="5C6A2A01" w:rsidR="00D32EE4" w:rsidDel="00687C8E" w:rsidRDefault="00D32EE4">
      <w:pPr>
        <w:rPr>
          <w:del w:id="12533" w:author="Erlie Hasam Morfin Zavalza" w:date="2014-10-31T01:35:00Z"/>
        </w:rPr>
        <w:pPrChange w:id="12534" w:author="Erlie Hasam Morfin Zavalza" w:date="2014-11-08T00:32:00Z">
          <w:pPr>
            <w:ind w:left="426"/>
          </w:pPr>
        </w:pPrChange>
      </w:pPr>
    </w:p>
    <w:p w14:paraId="42E5EB8A" w14:textId="3D747865" w:rsidR="00D32EE4" w:rsidDel="009331ED" w:rsidRDefault="00D32EE4">
      <w:pPr>
        <w:rPr>
          <w:del w:id="12535" w:author="Erlie Hasam Morfin Zavalza" w:date="2014-10-31T02:51:00Z"/>
        </w:rPr>
        <w:pPrChange w:id="12536" w:author="Erlie Hasam Morfin Zavalza" w:date="2014-11-08T00:32:00Z">
          <w:pPr>
            <w:ind w:left="426"/>
          </w:pPr>
        </w:pPrChange>
      </w:pPr>
    </w:p>
    <w:p w14:paraId="0989D9B7" w14:textId="383B8DB6" w:rsidR="00D32EE4" w:rsidDel="00DF0CF0" w:rsidRDefault="00D32EE4">
      <w:pPr>
        <w:rPr>
          <w:del w:id="12537" w:author="Erlie Hasam Morfin Zavalza" w:date="2014-10-31T02:35:00Z"/>
        </w:rPr>
        <w:pPrChange w:id="12538" w:author="Erlie Hasam Morfin Zavalza" w:date="2014-11-08T00:32:00Z">
          <w:pPr>
            <w:ind w:left="426" w:hanging="426"/>
          </w:pPr>
        </w:pPrChange>
      </w:pPr>
      <w:del w:id="12539" w:author="Erlie Hasam Morfin Zavalza" w:date="2014-10-31T01:35:00Z">
        <w:r w:rsidDel="00687C8E">
          <w:br w:type="page"/>
        </w:r>
      </w:del>
      <w:del w:id="12540" w:author="Erlie Hasam Morfin Zavalza" w:date="2014-10-31T02:35:00Z">
        <w:r w:rsidDel="00DF0CF0">
          <w:delText>3.</w:delText>
        </w:r>
        <w:r w:rsidDel="00DF0CF0">
          <w:tab/>
          <w:delText>ACTIVIDAD : PRODUCTO</w:delText>
        </w:r>
      </w:del>
    </w:p>
    <w:p w14:paraId="0871E706" w14:textId="5BBBCCBE" w:rsidR="00D32EE4" w:rsidDel="00DF0CF0" w:rsidRDefault="00D32EE4">
      <w:pPr>
        <w:rPr>
          <w:del w:id="12541" w:author="Erlie Hasam Morfin Zavalza" w:date="2014-10-31T02:35:00Z"/>
        </w:rPr>
      </w:pPr>
    </w:p>
    <w:p w14:paraId="14B884BC" w14:textId="4EAA8903" w:rsidR="00D32EE4" w:rsidDel="00DF0CF0" w:rsidRDefault="00D32EE4">
      <w:pPr>
        <w:rPr>
          <w:del w:id="12542" w:author="Erlie Hasam Morfin Zavalza" w:date="2014-10-31T02:35:00Z"/>
        </w:rPr>
        <w:pPrChange w:id="12543" w:author="Erlie Hasam Morfin Zavalza" w:date="2014-11-08T00:32:00Z">
          <w:pPr>
            <w:ind w:left="426" w:hanging="426"/>
          </w:pPr>
        </w:pPrChange>
      </w:pPr>
      <w:del w:id="12544" w:author="Erlie Hasam Morfin Zavalza" w:date="2014-10-31T02:35:00Z">
        <w:r w:rsidDel="00DF0CF0">
          <w:delText>3.1</w:delText>
        </w:r>
        <w:r w:rsidDel="00DF0CF0">
          <w:tab/>
          <w:delText>DEFINICIÓN</w:delText>
        </w:r>
      </w:del>
    </w:p>
    <w:p w14:paraId="05C8D294" w14:textId="7F5718D2" w:rsidR="00D32EE4" w:rsidDel="00DF0CF0" w:rsidRDefault="00D32EE4">
      <w:pPr>
        <w:rPr>
          <w:del w:id="12545" w:author="Erlie Hasam Morfin Zavalza" w:date="2014-10-31T02:35:00Z"/>
        </w:rPr>
        <w:pPrChange w:id="12546" w:author="Erlie Hasam Morfin Zavalza" w:date="2014-11-08T00:32:00Z">
          <w:pPr>
            <w:ind w:left="426"/>
          </w:pPr>
        </w:pPrChange>
      </w:pPr>
      <w:del w:id="12547" w:author="Erlie Hasam Morfin Zavalza" w:date="2014-10-31T02:35:00Z">
        <w:r w:rsidDel="00DF0CF0">
          <w:delText>Defina cuál es el producto(s) que se pretende ofrecer en su futura empresa.</w:delText>
        </w:r>
      </w:del>
    </w:p>
    <w:p w14:paraId="044326AD" w14:textId="5FB862D8" w:rsidR="00D32EE4" w:rsidDel="00DF0CF0" w:rsidRDefault="00D32EE4">
      <w:pPr>
        <w:rPr>
          <w:del w:id="12548" w:author="Erlie Hasam Morfin Zavalza" w:date="2014-10-31T02:35:00Z"/>
        </w:rPr>
        <w:pPrChange w:id="12549" w:author="Erlie Hasam Morfin Zavalza" w:date="2014-11-08T00:32:00Z">
          <w:pPr>
            <w:ind w:left="426"/>
          </w:pPr>
        </w:pPrChange>
      </w:pPr>
      <w:del w:id="12550" w:author="Erlie Hasam Morfin Zavalza" w:date="2014-10-31T02:35:00Z">
        <w:r w:rsidDel="00DF0CF0">
          <w:delText>El producto a crear serán empanadas tanto en formato individual como empanadas de coctel ya sea tanto empanadas de horno como empanadas fritas, en donde la gran innovación será darle color a la masa la cual concuerde con los sabores de dichas empanadas, los sabores escogidos para la fabricación de estas empanadas son:</w:delText>
        </w:r>
      </w:del>
    </w:p>
    <w:p w14:paraId="1F2F6316" w14:textId="3716DCB6" w:rsidR="00D32EE4" w:rsidDel="00DF0CF0" w:rsidRDefault="00D32EE4">
      <w:pPr>
        <w:rPr>
          <w:del w:id="12551" w:author="Erlie Hasam Morfin Zavalza" w:date="2014-10-31T02:35:00Z"/>
        </w:rPr>
        <w:pPrChange w:id="12552" w:author="Erlie Hasam Morfin Zavalza" w:date="2014-11-08T00:32:00Z">
          <w:pPr>
            <w:pStyle w:val="Prrafodelista"/>
            <w:numPr>
              <w:numId w:val="46"/>
            </w:numPr>
            <w:ind w:left="786" w:hanging="360"/>
          </w:pPr>
        </w:pPrChange>
      </w:pPr>
      <w:del w:id="12553" w:author="Erlie Hasam Morfin Zavalza" w:date="2014-10-31T02:35:00Z">
        <w:r w:rsidDel="00DF0CF0">
          <w:delText>Pino</w:delText>
        </w:r>
      </w:del>
    </w:p>
    <w:p w14:paraId="77F90B38" w14:textId="031DFE19" w:rsidR="00D32EE4" w:rsidDel="00DF0CF0" w:rsidRDefault="00D32EE4">
      <w:pPr>
        <w:rPr>
          <w:del w:id="12554" w:author="Erlie Hasam Morfin Zavalza" w:date="2014-10-31T02:35:00Z"/>
        </w:rPr>
        <w:pPrChange w:id="12555" w:author="Erlie Hasam Morfin Zavalza" w:date="2014-11-08T00:32:00Z">
          <w:pPr>
            <w:pStyle w:val="Prrafodelista"/>
            <w:numPr>
              <w:numId w:val="46"/>
            </w:numPr>
            <w:ind w:left="786" w:hanging="360"/>
          </w:pPr>
        </w:pPrChange>
      </w:pPr>
      <w:del w:id="12556" w:author="Erlie Hasam Morfin Zavalza" w:date="2014-10-31T02:35:00Z">
        <w:r w:rsidDel="00DF0CF0">
          <w:delText>Champiñón salsa de soja queso crema carne</w:delText>
        </w:r>
      </w:del>
    </w:p>
    <w:p w14:paraId="28306772" w14:textId="34D468C7" w:rsidR="00D32EE4" w:rsidDel="00DF0CF0" w:rsidRDefault="00D32EE4">
      <w:pPr>
        <w:rPr>
          <w:del w:id="12557" w:author="Erlie Hasam Morfin Zavalza" w:date="2014-10-31T02:35:00Z"/>
        </w:rPr>
        <w:pPrChange w:id="12558" w:author="Erlie Hasam Morfin Zavalza" w:date="2014-11-08T00:32:00Z">
          <w:pPr>
            <w:pStyle w:val="Prrafodelista"/>
            <w:numPr>
              <w:numId w:val="46"/>
            </w:numPr>
            <w:ind w:left="786" w:hanging="360"/>
          </w:pPr>
        </w:pPrChange>
      </w:pPr>
      <w:del w:id="12559" w:author="Erlie Hasam Morfin Zavalza" w:date="2014-10-31T02:35:00Z">
        <w:r w:rsidDel="00DF0CF0">
          <w:delText>Albahaca, pimentón, queso philadelfia queso</w:delText>
        </w:r>
      </w:del>
    </w:p>
    <w:p w14:paraId="63FD3CE1" w14:textId="38522C8F" w:rsidR="00D32EE4" w:rsidDel="00DF0CF0" w:rsidRDefault="00D32EE4">
      <w:pPr>
        <w:rPr>
          <w:del w:id="12560" w:author="Erlie Hasam Morfin Zavalza" w:date="2014-10-31T02:35:00Z"/>
        </w:rPr>
        <w:pPrChange w:id="12561" w:author="Erlie Hasam Morfin Zavalza" w:date="2014-11-08T00:32:00Z">
          <w:pPr>
            <w:pStyle w:val="Prrafodelista"/>
            <w:numPr>
              <w:numId w:val="46"/>
            </w:numPr>
            <w:ind w:left="786" w:hanging="360"/>
          </w:pPr>
        </w:pPrChange>
      </w:pPr>
      <w:del w:id="12562" w:author="Erlie Hasam Morfin Zavalza" w:date="2014-10-31T02:35:00Z">
        <w:r w:rsidDel="00DF0CF0">
          <w:delText>Queso, cloco, crema pollo al curri</w:delText>
        </w:r>
      </w:del>
    </w:p>
    <w:p w14:paraId="051573FC" w14:textId="43844104" w:rsidR="00D32EE4" w:rsidDel="00DF0CF0" w:rsidRDefault="00D32EE4">
      <w:pPr>
        <w:rPr>
          <w:del w:id="12563" w:author="Erlie Hasam Morfin Zavalza" w:date="2014-10-31T02:35:00Z"/>
        </w:rPr>
        <w:pPrChange w:id="12564" w:author="Erlie Hasam Morfin Zavalza" w:date="2014-11-08T00:32:00Z">
          <w:pPr>
            <w:pStyle w:val="Prrafodelista"/>
            <w:numPr>
              <w:numId w:val="46"/>
            </w:numPr>
            <w:ind w:left="786" w:hanging="360"/>
          </w:pPr>
        </w:pPrChange>
      </w:pPr>
      <w:del w:id="12565" w:author="Erlie Hasam Morfin Zavalza" w:date="2014-10-31T02:35:00Z">
        <w:r w:rsidDel="00DF0CF0">
          <w:delText>Napolitana (queso, tomate, aceituna, oregano, jamon, ajo)</w:delText>
        </w:r>
      </w:del>
    </w:p>
    <w:p w14:paraId="230F41C5" w14:textId="43BF12D7" w:rsidR="00D32EE4" w:rsidDel="00DF0CF0" w:rsidRDefault="00D32EE4">
      <w:pPr>
        <w:rPr>
          <w:del w:id="12566" w:author="Erlie Hasam Morfin Zavalza" w:date="2014-10-31T02:35:00Z"/>
        </w:rPr>
        <w:pPrChange w:id="12567" w:author="Erlie Hasam Morfin Zavalza" w:date="2014-11-08T00:32:00Z">
          <w:pPr>
            <w:pStyle w:val="Prrafodelista"/>
            <w:numPr>
              <w:numId w:val="46"/>
            </w:numPr>
            <w:ind w:left="786" w:hanging="360"/>
          </w:pPr>
        </w:pPrChange>
      </w:pPr>
      <w:del w:id="12568" w:author="Erlie Hasam Morfin Zavalza" w:date="2014-10-31T02:35:00Z">
        <w:r w:rsidDel="00DF0CF0">
          <w:delText>Española ( queso, chorizo, tomate, pimentón, órgano)</w:delText>
        </w:r>
      </w:del>
    </w:p>
    <w:p w14:paraId="1B5AF763" w14:textId="14429A86" w:rsidR="00D32EE4" w:rsidDel="00DF0CF0" w:rsidRDefault="00D32EE4">
      <w:pPr>
        <w:rPr>
          <w:del w:id="12569" w:author="Erlie Hasam Morfin Zavalza" w:date="2014-10-31T02:35:00Z"/>
        </w:rPr>
        <w:pPrChange w:id="12570" w:author="Erlie Hasam Morfin Zavalza" w:date="2014-11-08T00:32:00Z">
          <w:pPr>
            <w:pStyle w:val="Prrafodelista"/>
            <w:numPr>
              <w:numId w:val="46"/>
            </w:numPr>
            <w:ind w:left="786" w:hanging="360"/>
          </w:pPr>
        </w:pPrChange>
      </w:pPr>
      <w:del w:id="12571" w:author="Erlie Hasam Morfin Zavalza" w:date="2014-10-31T02:35:00Z">
        <w:r w:rsidDel="00DF0CF0">
          <w:delText>Camarón, queso</w:delText>
        </w:r>
      </w:del>
    </w:p>
    <w:p w14:paraId="0BD15C1F" w14:textId="53C47328" w:rsidR="00D32EE4" w:rsidRPr="002D1AC5" w:rsidDel="00DF0CF0" w:rsidRDefault="00D32EE4">
      <w:pPr>
        <w:rPr>
          <w:del w:id="12572" w:author="Erlie Hasam Morfin Zavalza" w:date="2014-10-31T02:35:00Z"/>
        </w:rPr>
        <w:pPrChange w:id="12573" w:author="Erlie Hasam Morfin Zavalza" w:date="2014-11-08T00:32:00Z">
          <w:pPr>
            <w:pStyle w:val="Prrafodelista"/>
            <w:numPr>
              <w:numId w:val="46"/>
            </w:numPr>
            <w:ind w:left="786" w:hanging="360"/>
          </w:pPr>
        </w:pPrChange>
      </w:pPr>
      <w:del w:id="12574" w:author="Erlie Hasam Morfin Zavalza" w:date="2014-10-31T02:35:00Z">
        <w:r w:rsidDel="00DF0CF0">
          <w:delText>Empanada top-ten (cebolla mora, carne mechada, pimentón, poroto verde, tomate cilantro, crema )</w:delText>
        </w:r>
      </w:del>
    </w:p>
    <w:p w14:paraId="79C7CBDA" w14:textId="0C1B4A12" w:rsidR="00D32EE4" w:rsidDel="00DF0CF0" w:rsidRDefault="00D32EE4">
      <w:pPr>
        <w:rPr>
          <w:del w:id="12575" w:author="Erlie Hasam Morfin Zavalza" w:date="2014-10-31T02:37:00Z"/>
        </w:rPr>
      </w:pPr>
    </w:p>
    <w:p w14:paraId="00E46C0D" w14:textId="6CB9388A" w:rsidR="00D32EE4" w:rsidDel="00DF0CF0" w:rsidRDefault="00D32EE4">
      <w:pPr>
        <w:rPr>
          <w:del w:id="12576" w:author="Erlie Hasam Morfin Zavalza" w:date="2014-10-31T02:37:00Z"/>
        </w:rPr>
        <w:pPrChange w:id="12577" w:author="Erlie Hasam Morfin Zavalza" w:date="2014-11-08T00:32:00Z">
          <w:pPr>
            <w:numPr>
              <w:numId w:val="9"/>
            </w:numPr>
            <w:ind w:left="283" w:hanging="283"/>
          </w:pPr>
        </w:pPrChange>
      </w:pPr>
      <w:commentRangeStart w:id="12578"/>
      <w:del w:id="12579" w:author="Erlie Hasam Morfin Zavalza" w:date="2014-10-31T02:37:00Z">
        <w:r w:rsidDel="00DF0CF0">
          <w:delText>CARACTERÍSTICAS TÉCNICAS</w:delText>
        </w:r>
        <w:commentRangeEnd w:id="12578"/>
        <w:r w:rsidDel="00DF0CF0">
          <w:rPr>
            <w:rStyle w:val="Refdecomentario"/>
          </w:rPr>
          <w:commentReference w:id="12578"/>
        </w:r>
      </w:del>
    </w:p>
    <w:p w14:paraId="05E35E6E" w14:textId="79C21B59" w:rsidR="00D32EE4" w:rsidDel="00DF0CF0" w:rsidRDefault="00D32EE4">
      <w:pPr>
        <w:rPr>
          <w:del w:id="12580" w:author="Erlie Hasam Morfin Zavalza" w:date="2014-10-31T02:37:00Z"/>
        </w:rPr>
        <w:pPrChange w:id="12581" w:author="Erlie Hasam Morfin Zavalza" w:date="2014-11-08T00:32:00Z">
          <w:pPr>
            <w:ind w:left="426"/>
          </w:pPr>
        </w:pPrChange>
      </w:pPr>
      <w:del w:id="12582" w:author="Erlie Hasam Morfin Zavalza" w:date="2014-10-31T02:37:00Z">
        <w:r w:rsidDel="00DF0CF0">
          <w:delText>Describa las características técnicas de la fabricación de este producto(s).</w:delText>
        </w:r>
      </w:del>
    </w:p>
    <w:p w14:paraId="7EAA5968" w14:textId="59262542" w:rsidR="00D32EE4" w:rsidDel="00DF0CF0" w:rsidRDefault="00D32EE4">
      <w:pPr>
        <w:rPr>
          <w:del w:id="12583" w:author="Erlie Hasam Morfin Zavalza" w:date="2014-10-31T02:37:00Z"/>
        </w:rPr>
        <w:pPrChange w:id="12584" w:author="Erlie Hasam Morfin Zavalza" w:date="2014-11-08T00:32:00Z">
          <w:pPr>
            <w:ind w:left="426"/>
          </w:pPr>
        </w:pPrChange>
      </w:pPr>
      <w:del w:id="12585" w:author="Erlie Hasam Morfin Zavalza" w:date="2014-10-31T02:37:00Z">
        <w:r w:rsidDel="00DF0CF0">
          <w:delText>Ejemplo :</w:delText>
        </w:r>
      </w:del>
    </w:p>
    <w:p w14:paraId="6834D481" w14:textId="26A01C3F" w:rsidR="00D32EE4" w:rsidDel="00DF0CF0" w:rsidRDefault="00D32EE4">
      <w:pPr>
        <w:rPr>
          <w:del w:id="12586" w:author="Erlie Hasam Morfin Zavalza" w:date="2014-10-31T02:37:00Z"/>
        </w:rPr>
        <w:pPrChange w:id="12587" w:author="Erlie Hasam Morfin Zavalza" w:date="2014-11-08T00:32:00Z">
          <w:pPr>
            <w:ind w:left="426"/>
          </w:pPr>
        </w:pPrChange>
      </w:pPr>
      <w:del w:id="12588" w:author="Erlie Hasam Morfin Zavalza" w:date="2014-10-31T02:37:00Z">
        <w:r w:rsidDel="00DF0CF0">
          <w:delText xml:space="preserve">Ver si el producto es flexible y permite introducir cambios para adaptarse a las necesidades del consumidor o a los cambios tecnológicos, si es fácil de manejar, si los materiales que utilizan son o no duraderos, como ha sido diseñado. </w:delText>
        </w:r>
      </w:del>
    </w:p>
    <w:p w14:paraId="4DC93E17" w14:textId="7A251551" w:rsidR="00D32EE4" w:rsidDel="009331ED" w:rsidRDefault="00D32EE4">
      <w:pPr>
        <w:rPr>
          <w:del w:id="12589" w:author="Erlie Hasam Morfin Zavalza" w:date="2014-10-31T02:51:00Z"/>
        </w:rPr>
        <w:pPrChange w:id="12590" w:author="Erlie Hasam Morfin Zavalza" w:date="2014-11-08T00:32:00Z">
          <w:pPr>
            <w:ind w:left="426"/>
          </w:pPr>
        </w:pPrChange>
      </w:pPr>
      <w:del w:id="12591" w:author="Erlie Hasam Morfin Zavalza" w:date="2014-10-31T02:37:00Z">
        <w:r w:rsidDel="00DF0CF0">
          <w:delText>Incluir en este apartado la descripción de los servicios, en el caso que se ofrezcan, como complemento al producto.</w:delText>
        </w:r>
      </w:del>
    </w:p>
    <w:p w14:paraId="3C5FE168" w14:textId="2197A276" w:rsidR="00D32EE4" w:rsidDel="009331ED" w:rsidRDefault="00D32EE4">
      <w:pPr>
        <w:rPr>
          <w:del w:id="12592" w:author="Erlie Hasam Morfin Zavalza" w:date="2014-10-31T02:51:00Z"/>
        </w:rPr>
        <w:pPrChange w:id="12593" w:author="Erlie Hasam Morfin Zavalza" w:date="2014-11-08T00:32:00Z">
          <w:pPr>
            <w:ind w:left="426"/>
          </w:pPr>
        </w:pPrChange>
      </w:pPr>
    </w:p>
    <w:p w14:paraId="45571F95" w14:textId="77777777" w:rsidR="00D32EE4" w:rsidDel="00687C8E" w:rsidRDefault="00D32EE4">
      <w:pPr>
        <w:rPr>
          <w:del w:id="12594" w:author="Erlie Hasam Morfin Zavalza" w:date="2014-10-31T01:35:00Z"/>
        </w:rPr>
      </w:pPr>
    </w:p>
    <w:p w14:paraId="3A6377F0" w14:textId="514059F0" w:rsidR="00D32EE4" w:rsidDel="00DF0CF0" w:rsidRDefault="00D32EE4">
      <w:pPr>
        <w:rPr>
          <w:del w:id="12595" w:author="Erlie Hasam Morfin Zavalza" w:date="2014-10-31T02:39:00Z"/>
        </w:rPr>
        <w:pPrChange w:id="12596" w:author="Erlie Hasam Morfin Zavalza" w:date="2014-11-08T00:32:00Z">
          <w:pPr>
            <w:ind w:left="426" w:hanging="426"/>
          </w:pPr>
        </w:pPrChange>
      </w:pPr>
      <w:del w:id="12597" w:author="Erlie Hasam Morfin Zavalza" w:date="2014-10-31T01:35:00Z">
        <w:r w:rsidDel="00687C8E">
          <w:br w:type="page"/>
          <w:delText>3.3</w:delText>
        </w:r>
        <w:r w:rsidDel="00687C8E">
          <w:tab/>
        </w:r>
      </w:del>
      <w:commentRangeStart w:id="12598"/>
      <w:del w:id="12599" w:author="Erlie Hasam Morfin Zavalza" w:date="2014-10-31T02:39:00Z">
        <w:r w:rsidDel="00DF0CF0">
          <w:delText>NECESIDADES QUE CUBRE</w:delText>
        </w:r>
        <w:commentRangeEnd w:id="12598"/>
        <w:r w:rsidDel="00DF0CF0">
          <w:rPr>
            <w:rStyle w:val="Refdecomentario"/>
          </w:rPr>
          <w:commentReference w:id="12598"/>
        </w:r>
      </w:del>
    </w:p>
    <w:p w14:paraId="48EBCF6D" w14:textId="35551FD4" w:rsidR="00D32EE4" w:rsidDel="00DF0CF0" w:rsidRDefault="00D32EE4">
      <w:pPr>
        <w:rPr>
          <w:del w:id="12600" w:author="Erlie Hasam Morfin Zavalza" w:date="2014-10-31T02:39:00Z"/>
        </w:rPr>
        <w:pPrChange w:id="12601" w:author="Erlie Hasam Morfin Zavalza" w:date="2014-11-08T00:32:00Z">
          <w:pPr>
            <w:ind w:left="426"/>
          </w:pPr>
        </w:pPrChange>
      </w:pPr>
      <w:del w:id="12602" w:author="Erlie Hasam Morfin Zavalza" w:date="2014-10-31T02:39:00Z">
        <w:r w:rsidDel="00DF0CF0">
          <w:delText>Descubrir qué necesidades cubre su producto o servicio.</w:delText>
        </w:r>
      </w:del>
    </w:p>
    <w:p w14:paraId="1981534E" w14:textId="1DB2C935" w:rsidR="00D32EE4" w:rsidDel="00DF0CF0" w:rsidRDefault="00D32EE4">
      <w:pPr>
        <w:rPr>
          <w:del w:id="12603" w:author="Erlie Hasam Morfin Zavalza" w:date="2014-10-31T02:39:00Z"/>
        </w:rPr>
        <w:pPrChange w:id="12604" w:author="Erlie Hasam Morfin Zavalza" w:date="2014-11-08T00:32:00Z">
          <w:pPr>
            <w:ind w:left="426"/>
          </w:pPr>
        </w:pPrChange>
      </w:pPr>
      <w:del w:id="12605" w:author="Erlie Hasam Morfin Zavalza" w:date="2014-10-31T02:39:00Z">
        <w:r w:rsidDel="00DF0CF0">
          <w:delText>Qué carencias soluciona, ya sea de forma total o parcial.</w:delText>
        </w:r>
      </w:del>
    </w:p>
    <w:p w14:paraId="11658E7D" w14:textId="6EDDAAC7" w:rsidR="00D32EE4" w:rsidDel="00DF0CF0" w:rsidRDefault="00D32EE4">
      <w:pPr>
        <w:rPr>
          <w:del w:id="12606" w:author="Erlie Hasam Morfin Zavalza" w:date="2014-10-31T02:39:00Z"/>
        </w:rPr>
        <w:pPrChange w:id="12607" w:author="Erlie Hasam Morfin Zavalza" w:date="2014-11-08T00:32:00Z">
          <w:pPr>
            <w:ind w:left="426"/>
          </w:pPr>
        </w:pPrChange>
      </w:pPr>
    </w:p>
    <w:p w14:paraId="0017F8E7" w14:textId="2CC73A8F" w:rsidR="00D32EE4" w:rsidDel="00DF0CF0" w:rsidRDefault="00D32EE4">
      <w:pPr>
        <w:rPr>
          <w:del w:id="12608" w:author="Erlie Hasam Morfin Zavalza" w:date="2014-10-31T02:39:00Z"/>
        </w:rPr>
        <w:pPrChange w:id="12609" w:author="Erlie Hasam Morfin Zavalza" w:date="2014-11-08T00:32:00Z">
          <w:pPr>
            <w:ind w:left="426"/>
          </w:pPr>
        </w:pPrChange>
      </w:pPr>
      <w:del w:id="12610" w:author="Erlie Hasam Morfin Zavalza" w:date="2014-10-31T02:39:00Z">
        <w:r w:rsidRPr="002D1AC5" w:rsidDel="00DF0CF0">
          <w:delText>Viendo la necesidad de tener un producto accesible para un nivel socio-económico medio, como equipo hemos descubierto que no tan solo cubre una necesidad dentro del mercado, sino que también cubre una carencia dentro el plan de negocio actual, donde en no se aprovechan al máximo herramientas y recursos disponibles. En cuanto a la necesidad que cubre a los clientes es entregarle seguridad a la hora de consumir un producto de calidad y que entregue todas las herramientas necesarias para que sacie su necesidad de alimentarse con un producto innovador de calidad y que brinda un gran aporte nutricional  con bajo poder adquisitivo, también brinda la posibilidad de tener encuentros en familia con el servicio para llevar.</w:delText>
        </w:r>
      </w:del>
    </w:p>
    <w:p w14:paraId="32B45ED4" w14:textId="6F562931" w:rsidR="00D32EE4" w:rsidDel="00DF0CF0" w:rsidRDefault="00D32EE4">
      <w:pPr>
        <w:rPr>
          <w:del w:id="12611" w:author="Erlie Hasam Morfin Zavalza" w:date="2014-10-31T02:39:00Z"/>
        </w:rPr>
        <w:pPrChange w:id="12612" w:author="Erlie Hasam Morfin Zavalza" w:date="2014-11-08T00:32:00Z">
          <w:pPr>
            <w:ind w:left="426"/>
          </w:pPr>
        </w:pPrChange>
      </w:pPr>
    </w:p>
    <w:p w14:paraId="4CA6CB99" w14:textId="44DB43AB" w:rsidR="00D32EE4" w:rsidDel="00DF0CF0" w:rsidRDefault="00D32EE4">
      <w:pPr>
        <w:rPr>
          <w:del w:id="12613" w:author="Erlie Hasam Morfin Zavalza" w:date="2014-10-31T02:39:00Z"/>
        </w:rPr>
        <w:pPrChange w:id="12614" w:author="Erlie Hasam Morfin Zavalza" w:date="2014-11-08T00:32:00Z">
          <w:pPr>
            <w:ind w:left="426"/>
          </w:pPr>
        </w:pPrChange>
      </w:pPr>
    </w:p>
    <w:p w14:paraId="35DD993B" w14:textId="2ABFDC33" w:rsidR="00D32EE4" w:rsidDel="00DF0CF0" w:rsidRDefault="00D32EE4">
      <w:pPr>
        <w:rPr>
          <w:del w:id="12615" w:author="Erlie Hasam Morfin Zavalza" w:date="2014-10-31T02:39:00Z"/>
        </w:rPr>
        <w:pPrChange w:id="12616" w:author="Erlie Hasam Morfin Zavalza" w:date="2014-11-08T00:32:00Z">
          <w:pPr>
            <w:numPr>
              <w:numId w:val="10"/>
            </w:numPr>
            <w:ind w:left="283" w:hanging="283"/>
          </w:pPr>
        </w:pPrChange>
      </w:pPr>
      <w:del w:id="12617" w:author="Erlie Hasam Morfin Zavalza" w:date="2014-10-31T02:39:00Z">
        <w:r w:rsidDel="00DF0CF0">
          <w:delText>VENTAJAS COMPARATIVAS</w:delText>
        </w:r>
      </w:del>
    </w:p>
    <w:p w14:paraId="114C2E73" w14:textId="1D6F6BA5" w:rsidR="00D32EE4" w:rsidDel="00DF0CF0" w:rsidRDefault="00D32EE4">
      <w:pPr>
        <w:rPr>
          <w:del w:id="12618" w:author="Erlie Hasam Morfin Zavalza" w:date="2014-10-31T02:39:00Z"/>
        </w:rPr>
        <w:pPrChange w:id="12619" w:author="Erlie Hasam Morfin Zavalza" w:date="2014-11-08T00:32:00Z">
          <w:pPr>
            <w:ind w:left="426"/>
          </w:pPr>
        </w:pPrChange>
      </w:pPr>
      <w:del w:id="12620" w:author="Erlie Hasam Morfin Zavalza" w:date="2014-10-31T02:39:00Z">
        <w:r w:rsidDel="00DF0CF0">
          <w:delText>Describa las ventajas que tiene su producto o servicio, respecto a los existentes en el mercado actualmente.</w:delText>
        </w:r>
      </w:del>
    </w:p>
    <w:p w14:paraId="329EA63A" w14:textId="5777350F" w:rsidR="00D32EE4" w:rsidDel="00DF0CF0" w:rsidRDefault="00D32EE4">
      <w:pPr>
        <w:rPr>
          <w:del w:id="12621" w:author="Erlie Hasam Morfin Zavalza" w:date="2014-10-31T02:39:00Z"/>
        </w:rPr>
        <w:pPrChange w:id="12622" w:author="Erlie Hasam Morfin Zavalza" w:date="2014-11-08T00:32:00Z">
          <w:pPr>
            <w:ind w:left="426"/>
          </w:pPr>
        </w:pPrChange>
      </w:pPr>
      <w:del w:id="12623" w:author="Erlie Hasam Morfin Zavalza" w:date="2014-10-31T02:39:00Z">
        <w:r w:rsidDel="00DF0CF0">
          <w:delText>Describa la(s) novedad(es) más significativa(s) de su(s) producto(s).</w:delText>
        </w:r>
      </w:del>
    </w:p>
    <w:p w14:paraId="0B5BDE9C" w14:textId="675C7FF3" w:rsidR="00D32EE4" w:rsidDel="00DF0CF0" w:rsidRDefault="00D32EE4">
      <w:pPr>
        <w:rPr>
          <w:del w:id="12624" w:author="Erlie Hasam Morfin Zavalza" w:date="2014-10-31T02:39:00Z"/>
        </w:rPr>
        <w:pPrChange w:id="12625" w:author="Erlie Hasam Morfin Zavalza" w:date="2014-11-08T00:32:00Z">
          <w:pPr>
            <w:ind w:left="426"/>
          </w:pPr>
        </w:pPrChange>
      </w:pPr>
    </w:p>
    <w:p w14:paraId="5E77AA7C" w14:textId="62A583AA" w:rsidR="00D32EE4" w:rsidRPr="002D1AC5" w:rsidDel="00DF0CF0" w:rsidRDefault="00D32EE4">
      <w:pPr>
        <w:rPr>
          <w:del w:id="12626" w:author="Erlie Hasam Morfin Zavalza" w:date="2014-10-31T02:39:00Z"/>
        </w:rPr>
        <w:pPrChange w:id="12627" w:author="Erlie Hasam Morfin Zavalza" w:date="2014-11-08T00:32:00Z">
          <w:pPr>
            <w:ind w:left="426"/>
          </w:pPr>
        </w:pPrChange>
      </w:pPr>
      <w:del w:id="12628" w:author="Erlie Hasam Morfin Zavalza" w:date="2014-10-31T02:39:00Z">
        <w:r w:rsidDel="00DF0CF0">
          <w:delText>L</w:delText>
        </w:r>
        <w:r w:rsidRPr="002D1AC5" w:rsidDel="00DF0CF0">
          <w:delText>as ventajas que se puede apreciar, es que dentro del mercado chileno</w:delText>
        </w:r>
        <w:r w:rsidDel="00DF0CF0">
          <w:delText xml:space="preserve"> en el </w:delText>
        </w:r>
        <w:r w:rsidRPr="002D1AC5" w:rsidDel="00DF0CF0">
          <w:delText xml:space="preserve"> rubro de la gastronomía aún no se implementad</w:delText>
        </w:r>
        <w:r w:rsidDel="00DF0CF0">
          <w:delText>a</w:delText>
        </w:r>
        <w:r w:rsidRPr="002D1AC5" w:rsidDel="00DF0CF0">
          <w:delText xml:space="preserve"> las empanas de colores y con una mezcla innovadora de sabores de </w:delText>
        </w:r>
        <w:commentRangeStart w:id="12629"/>
        <w:r w:rsidRPr="002D1AC5" w:rsidDel="00DF0CF0">
          <w:delText>orígenes mexicanos y chilenos</w:delText>
        </w:r>
        <w:commentRangeEnd w:id="12629"/>
        <w:r w:rsidRPr="002D1AC5" w:rsidDel="00DF0CF0">
          <w:rPr>
            <w:rStyle w:val="Refdecomentario"/>
            <w:u w:val="single"/>
          </w:rPr>
          <w:commentReference w:id="12629"/>
        </w:r>
        <w:r w:rsidDel="00DF0CF0">
          <w:delText xml:space="preserve">, </w:delText>
        </w:r>
      </w:del>
    </w:p>
    <w:p w14:paraId="7F214F8F" w14:textId="0AE19046" w:rsidR="00D32EE4" w:rsidDel="00DF0CF0" w:rsidRDefault="00D32EE4">
      <w:pPr>
        <w:rPr>
          <w:del w:id="12630" w:author="Erlie Hasam Morfin Zavalza" w:date="2014-10-31T02:39:00Z"/>
        </w:rPr>
        <w:pPrChange w:id="12631" w:author="Erlie Hasam Morfin Zavalza" w:date="2014-11-08T00:32:00Z">
          <w:pPr>
            <w:ind w:left="426"/>
          </w:pPr>
        </w:pPrChange>
      </w:pPr>
    </w:p>
    <w:p w14:paraId="3BF613F7" w14:textId="265C71E8" w:rsidR="00D32EE4" w:rsidDel="00DF0CF0" w:rsidRDefault="00D32EE4">
      <w:pPr>
        <w:rPr>
          <w:del w:id="12632" w:author="Erlie Hasam Morfin Zavalza" w:date="2014-10-31T02:39:00Z"/>
        </w:rPr>
        <w:pPrChange w:id="12633" w:author="Erlie Hasam Morfin Zavalza" w:date="2014-11-08T00:32:00Z">
          <w:pPr>
            <w:ind w:left="426"/>
          </w:pPr>
        </w:pPrChange>
      </w:pPr>
    </w:p>
    <w:p w14:paraId="6A68BDAC" w14:textId="0A687D16" w:rsidR="00D32EE4" w:rsidDel="00DF0CF0" w:rsidRDefault="00D32EE4">
      <w:pPr>
        <w:rPr>
          <w:del w:id="12634" w:author="Erlie Hasam Morfin Zavalza" w:date="2014-10-31T02:39:00Z"/>
        </w:rPr>
        <w:pPrChange w:id="12635" w:author="Erlie Hasam Morfin Zavalza" w:date="2014-11-08T00:32:00Z">
          <w:pPr>
            <w:numPr>
              <w:numId w:val="11"/>
            </w:numPr>
            <w:ind w:left="283" w:hanging="283"/>
          </w:pPr>
        </w:pPrChange>
      </w:pPr>
      <w:commentRangeStart w:id="12636"/>
      <w:del w:id="12637" w:author="Erlie Hasam Morfin Zavalza" w:date="2014-10-31T02:39:00Z">
        <w:r w:rsidDel="00DF0CF0">
          <w:delText>NOMBRE DE LA EMPRESA Y PRODUCTO.</w:delText>
        </w:r>
        <w:commentRangeEnd w:id="12636"/>
        <w:r w:rsidDel="00DF0CF0">
          <w:rPr>
            <w:rStyle w:val="Refdecomentario"/>
          </w:rPr>
          <w:commentReference w:id="12636"/>
        </w:r>
      </w:del>
    </w:p>
    <w:p w14:paraId="1CD69F91" w14:textId="6C29D706" w:rsidR="00D32EE4" w:rsidDel="00DF0CF0" w:rsidRDefault="00D32EE4">
      <w:pPr>
        <w:rPr>
          <w:del w:id="12638" w:author="Erlie Hasam Morfin Zavalza" w:date="2014-10-31T02:39:00Z"/>
        </w:rPr>
        <w:pPrChange w:id="12639" w:author="Erlie Hasam Morfin Zavalza" w:date="2014-11-08T00:32:00Z">
          <w:pPr>
            <w:ind w:left="426"/>
          </w:pPr>
        </w:pPrChange>
      </w:pPr>
      <w:del w:id="12640" w:author="Erlie Hasam Morfin Zavalza" w:date="2014-10-31T02:39:00Z">
        <w:r w:rsidDel="00DF0CF0">
          <w:delText>Cite el nombre que tiene pensado para la empresa.</w:delText>
        </w:r>
      </w:del>
    </w:p>
    <w:p w14:paraId="70B44FCB" w14:textId="4E122A74" w:rsidR="00D32EE4" w:rsidDel="00DF0CF0" w:rsidRDefault="00D32EE4">
      <w:pPr>
        <w:rPr>
          <w:del w:id="12641" w:author="Erlie Hasam Morfin Zavalza" w:date="2014-10-31T02:39:00Z"/>
        </w:rPr>
        <w:pPrChange w:id="12642" w:author="Erlie Hasam Morfin Zavalza" w:date="2014-11-08T00:32:00Z">
          <w:pPr>
            <w:ind w:left="426"/>
          </w:pPr>
        </w:pPrChange>
      </w:pPr>
      <w:del w:id="12643" w:author="Erlie Hasam Morfin Zavalza" w:date="2014-10-31T02:39:00Z">
        <w:r w:rsidDel="00DF0CF0">
          <w:delText xml:space="preserve">Cite la denominación de su producto. ¿Es de nueva creación ? </w:delText>
        </w:r>
      </w:del>
      <w:ins w:id="12644" w:author="Miguel Angel Ortúzar" w:date="2014-10-23T21:09:00Z">
        <w:del w:id="12645" w:author="Erlie Hasam Morfin Zavalza" w:date="2014-10-31T02:39:00Z">
          <w:r w:rsidR="0055075A" w:rsidDel="00DF0CF0">
            <w:delText xml:space="preserve">creación? </w:delText>
          </w:r>
        </w:del>
      </w:ins>
      <w:del w:id="12646" w:author="Erlie Hasam Morfin Zavalza" w:date="2014-10-31T02:39:00Z">
        <w:r w:rsidDel="00DF0CF0">
          <w:delText>¿Lugar donde realizará la actividad principal ?</w:delText>
        </w:r>
      </w:del>
      <w:ins w:id="12647" w:author="Miguel Angel Ortúzar" w:date="2014-10-23T21:09:00Z">
        <w:del w:id="12648" w:author="Erlie Hasam Morfin Zavalza" w:date="2014-10-31T02:39:00Z">
          <w:r w:rsidR="0055075A" w:rsidDel="00DF0CF0">
            <w:delText>principal?</w:delText>
          </w:r>
        </w:del>
      </w:ins>
    </w:p>
    <w:p w14:paraId="506621F2" w14:textId="1C2AE55D" w:rsidR="00D32EE4" w:rsidDel="00DF0CF0" w:rsidRDefault="00D32EE4">
      <w:pPr>
        <w:rPr>
          <w:del w:id="12649" w:author="Erlie Hasam Morfin Zavalza" w:date="2014-10-31T02:39:00Z"/>
        </w:rPr>
        <w:pPrChange w:id="12650" w:author="Erlie Hasam Morfin Zavalza" w:date="2014-11-08T00:32:00Z">
          <w:pPr>
            <w:ind w:left="426"/>
          </w:pPr>
        </w:pPrChange>
      </w:pPr>
      <w:del w:id="12651" w:author="Erlie Hasam Morfin Zavalza" w:date="2014-10-31T02:39:00Z">
        <w:r w:rsidDel="00DF0CF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79311CD9" w14:textId="252553F5" w:rsidR="00D32EE4" w:rsidDel="00DF0CF0" w:rsidRDefault="00D32EE4">
      <w:pPr>
        <w:rPr>
          <w:del w:id="12652" w:author="Erlie Hasam Morfin Zavalza" w:date="2014-10-31T02:39:00Z"/>
        </w:rPr>
      </w:pPr>
    </w:p>
    <w:p w14:paraId="6C2CAC29" w14:textId="2412A75C" w:rsidR="00D32EE4" w:rsidDel="00DF0CF0" w:rsidRDefault="00D32EE4">
      <w:pPr>
        <w:rPr>
          <w:del w:id="12653" w:author="Erlie Hasam Morfin Zavalza" w:date="2014-10-31T02:39:00Z"/>
        </w:rPr>
      </w:pPr>
      <w:del w:id="12654" w:author="Erlie Hasam Morfin Zavalza" w:date="2014-10-31T02:39:00Z">
        <w:r w:rsidDel="00DF0CF0">
          <w:delText xml:space="preserve">3.6 </w:delText>
        </w:r>
        <w:commentRangeStart w:id="12655"/>
        <w:commentRangeStart w:id="12656"/>
        <w:commentRangeStart w:id="12657"/>
        <w:r w:rsidDel="00DF0CF0">
          <w:delText>PRESENTACIÓN, ENVOLTORIO, IMAGEN, EMBALAJE.</w:delText>
        </w:r>
        <w:commentRangeEnd w:id="12655"/>
        <w:r w:rsidR="004C3DFE" w:rsidDel="00DF0CF0">
          <w:rPr>
            <w:rStyle w:val="Refdecomentario"/>
          </w:rPr>
          <w:commentReference w:id="12655"/>
        </w:r>
        <w:commentRangeEnd w:id="12656"/>
        <w:r w:rsidR="00E25250" w:rsidDel="00DF0CF0">
          <w:rPr>
            <w:rStyle w:val="Refdecomentario"/>
          </w:rPr>
          <w:commentReference w:id="12656"/>
        </w:r>
        <w:commentRangeEnd w:id="12657"/>
        <w:r w:rsidR="00E25250" w:rsidDel="00DF0CF0">
          <w:rPr>
            <w:rStyle w:val="Refdecomentario"/>
          </w:rPr>
          <w:commentReference w:id="12657"/>
        </w:r>
      </w:del>
    </w:p>
    <w:p w14:paraId="08D5A080" w14:textId="47B5AA90" w:rsidR="00D32EE4" w:rsidDel="00DF0CF0" w:rsidRDefault="00D32EE4">
      <w:pPr>
        <w:rPr>
          <w:del w:id="12658" w:author="Erlie Hasam Morfin Zavalza" w:date="2014-10-31T02:39:00Z"/>
        </w:rPr>
        <w:pPrChange w:id="12659" w:author="Erlie Hasam Morfin Zavalza" w:date="2014-11-08T00:32:00Z">
          <w:pPr>
            <w:ind w:left="426"/>
          </w:pPr>
        </w:pPrChange>
      </w:pPr>
      <w:del w:id="12660" w:author="Erlie Hasam Morfin Zavalza" w:date="2014-10-31T02:39:00Z">
        <w:r w:rsidDel="00DF0CF0">
          <w:delText>Describa la presentación del producto.</w:delText>
        </w:r>
      </w:del>
    </w:p>
    <w:p w14:paraId="067B0EDE" w14:textId="5A2CB7B6" w:rsidR="00D32EE4" w:rsidDel="00DF0CF0" w:rsidRDefault="00D32EE4">
      <w:pPr>
        <w:rPr>
          <w:del w:id="12661" w:author="Erlie Hasam Morfin Zavalza" w:date="2014-10-31T02:39:00Z"/>
        </w:rPr>
        <w:pPrChange w:id="12662" w:author="Erlie Hasam Morfin Zavalza" w:date="2014-11-08T00:32:00Z">
          <w:pPr>
            <w:ind w:left="426"/>
          </w:pPr>
        </w:pPrChange>
      </w:pPr>
      <w:del w:id="12663" w:author="Erlie Hasam Morfin Zavalza" w:date="2014-10-31T02:39:00Z">
        <w:r w:rsidDel="00DF0CF0">
          <w:delText>“</w:delText>
        </w:r>
        <w:r w:rsidDel="00DF0CF0">
          <w:tab/>
        </w:r>
        <w:r w:rsidDel="00DF0CF0">
          <w:tab/>
          <w:delText>Envoltorio</w:delText>
        </w:r>
        <w:r w:rsidDel="00DF0CF0">
          <w:tab/>
          <w:delText>(diseño, tipo, tamaño, color, resistencia, etc.)</w:delText>
        </w:r>
      </w:del>
    </w:p>
    <w:p w14:paraId="39F60F40" w14:textId="0090B8C8" w:rsidR="00D32EE4" w:rsidDel="00DF0CF0" w:rsidRDefault="00D32EE4">
      <w:pPr>
        <w:rPr>
          <w:del w:id="12664" w:author="Erlie Hasam Morfin Zavalza" w:date="2014-10-31T02:39:00Z"/>
        </w:rPr>
        <w:pPrChange w:id="12665" w:author="Erlie Hasam Morfin Zavalza" w:date="2014-11-08T00:32:00Z">
          <w:pPr>
            <w:ind w:left="426"/>
          </w:pPr>
        </w:pPrChange>
      </w:pPr>
      <w:del w:id="12666" w:author="Erlie Hasam Morfin Zavalza" w:date="2014-10-31T02:39:00Z">
        <w:r w:rsidDel="00DF0CF0">
          <w:delText>“</w:delText>
        </w:r>
        <w:r w:rsidDel="00DF0CF0">
          <w:tab/>
        </w:r>
        <w:r w:rsidDel="00DF0CF0">
          <w:tab/>
          <w:delText>Imagen</w:delText>
        </w:r>
        <w:r w:rsidDel="00DF0CF0">
          <w:tab/>
        </w:r>
        <w:r w:rsidDel="00DF0CF0">
          <w:tab/>
          <w:delText>(forma, característica, marca, logotipo)</w:delText>
        </w:r>
      </w:del>
    </w:p>
    <w:p w14:paraId="2FB3D15C" w14:textId="6108B8B8" w:rsidR="00D32EE4" w:rsidDel="00DF0CF0" w:rsidRDefault="00D32EE4">
      <w:pPr>
        <w:rPr>
          <w:del w:id="12667" w:author="Erlie Hasam Morfin Zavalza" w:date="2014-10-31T02:39:00Z"/>
        </w:rPr>
        <w:pPrChange w:id="12668" w:author="Erlie Hasam Morfin Zavalza" w:date="2014-11-08T00:32:00Z">
          <w:pPr>
            <w:ind w:left="426"/>
          </w:pPr>
        </w:pPrChange>
      </w:pPr>
      <w:del w:id="12669" w:author="Erlie Hasam Morfin Zavalza" w:date="2014-10-31T02:39:00Z">
        <w:r w:rsidDel="00DF0CF0">
          <w:delText>“</w:delText>
        </w:r>
        <w:r w:rsidDel="00DF0CF0">
          <w:tab/>
        </w:r>
        <w:r w:rsidDel="00DF0CF0">
          <w:tab/>
          <w:delText>Embalaje</w:delText>
        </w:r>
        <w:r w:rsidDel="00DF0CF0">
          <w:tab/>
          <w:delText>(diseño, forma, tipo, tamaño, color, resistencia, etc.)</w:delText>
        </w:r>
      </w:del>
    </w:p>
    <w:p w14:paraId="2073785C" w14:textId="1F5D266A" w:rsidR="00D32EE4" w:rsidDel="00DF0CF0" w:rsidRDefault="00D32EE4">
      <w:pPr>
        <w:rPr>
          <w:del w:id="12670" w:author="Erlie Hasam Morfin Zavalza" w:date="2014-10-31T02:39:00Z"/>
        </w:rPr>
        <w:pPrChange w:id="12671" w:author="Erlie Hasam Morfin Zavalza" w:date="2014-11-08T00:32:00Z">
          <w:pPr>
            <w:ind w:left="426"/>
          </w:pPr>
        </w:pPrChange>
      </w:pPr>
      <w:del w:id="12672" w:author="Erlie Hasam Morfin Zavalza" w:date="2014-10-31T02:39:00Z">
        <w:r w:rsidDel="00DF0CF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08DD3545" w14:textId="6752ABC1" w:rsidR="00D32EE4" w:rsidDel="00DF0CF0" w:rsidRDefault="00D32EE4">
      <w:pPr>
        <w:rPr>
          <w:del w:id="12673" w:author="Erlie Hasam Morfin Zavalza" w:date="2014-10-31T02:39:00Z"/>
        </w:rPr>
        <w:pPrChange w:id="12674" w:author="Erlie Hasam Morfin Zavalza" w:date="2014-11-08T00:32:00Z">
          <w:pPr>
            <w:ind w:left="426"/>
          </w:pPr>
        </w:pPrChange>
      </w:pPr>
    </w:p>
    <w:p w14:paraId="2951555C" w14:textId="0D213327" w:rsidR="00D32EE4" w:rsidDel="00DF0CF0" w:rsidRDefault="00D32EE4">
      <w:pPr>
        <w:rPr>
          <w:del w:id="12675" w:author="Erlie Hasam Morfin Zavalza" w:date="2014-10-31T02:39:00Z"/>
        </w:rPr>
        <w:pPrChange w:id="12676" w:author="Erlie Hasam Morfin Zavalza" w:date="2014-11-08T00:32:00Z">
          <w:pPr>
            <w:ind w:left="426"/>
          </w:pPr>
        </w:pPrChange>
      </w:pPr>
    </w:p>
    <w:p w14:paraId="3044743A" w14:textId="4DB42214" w:rsidR="00D32EE4" w:rsidDel="00DF0CF0" w:rsidRDefault="00D32EE4">
      <w:pPr>
        <w:rPr>
          <w:del w:id="12677" w:author="Erlie Hasam Morfin Zavalza" w:date="2014-10-31T02:39:00Z"/>
        </w:rPr>
        <w:pPrChange w:id="12678" w:author="Erlie Hasam Morfin Zavalza" w:date="2014-11-08T00:32:00Z">
          <w:pPr>
            <w:ind w:left="426"/>
          </w:pPr>
        </w:pPrChange>
      </w:pPr>
    </w:p>
    <w:p w14:paraId="4D2BABB0" w14:textId="128C3AFA" w:rsidR="00D32EE4" w:rsidDel="00DF0CF0" w:rsidRDefault="00D32EE4">
      <w:pPr>
        <w:rPr>
          <w:del w:id="12679" w:author="Erlie Hasam Morfin Zavalza" w:date="2014-10-31T02:39:00Z"/>
        </w:rPr>
      </w:pPr>
    </w:p>
    <w:p w14:paraId="1F6657E1" w14:textId="28BF36E7" w:rsidR="00D32EE4" w:rsidDel="00DF0CF0" w:rsidRDefault="00D32EE4">
      <w:pPr>
        <w:rPr>
          <w:del w:id="12680" w:author="Erlie Hasam Morfin Zavalza" w:date="2014-10-31T02:39:00Z"/>
        </w:rPr>
      </w:pPr>
    </w:p>
    <w:p w14:paraId="34461D85" w14:textId="4AAA0A98" w:rsidR="00D32EE4" w:rsidDel="00DF0CF0" w:rsidRDefault="00D32EE4">
      <w:pPr>
        <w:rPr>
          <w:del w:id="12681" w:author="Erlie Hasam Morfin Zavalza" w:date="2014-10-31T02:39:00Z"/>
        </w:rPr>
        <w:pPrChange w:id="12682" w:author="Erlie Hasam Morfin Zavalza" w:date="2014-11-08T00:32:00Z">
          <w:pPr>
            <w:numPr>
              <w:numId w:val="12"/>
            </w:numPr>
            <w:ind w:left="283" w:hanging="283"/>
          </w:pPr>
        </w:pPrChange>
      </w:pPr>
      <w:del w:id="12683" w:author="Erlie Hasam Morfin Zavalza" w:date="2014-10-31T02:39:00Z">
        <w:r w:rsidDel="00DF0CF0">
          <w:delText>COSTE UNITARIO</w:delText>
        </w:r>
      </w:del>
    </w:p>
    <w:p w14:paraId="00E73570" w14:textId="7865386A" w:rsidR="00D32EE4" w:rsidDel="00DF0CF0" w:rsidRDefault="00D32EE4">
      <w:pPr>
        <w:rPr>
          <w:del w:id="12684" w:author="Erlie Hasam Morfin Zavalza" w:date="2014-10-31T02:39:00Z"/>
        </w:rPr>
        <w:pPrChange w:id="12685" w:author="Erlie Hasam Morfin Zavalza" w:date="2014-11-08T00:32:00Z">
          <w:pPr>
            <w:ind w:left="426" w:hanging="426"/>
          </w:pPr>
        </w:pPrChange>
      </w:pPr>
      <w:del w:id="12686" w:author="Erlie Hasam Morfin Zavalza" w:date="2014-10-31T02:39:00Z">
        <w:r w:rsidDel="00DF0CF0">
          <w:delText>Refleje en este punto el coste unitario del producto.</w:delText>
        </w:r>
      </w:del>
    </w:p>
    <w:p w14:paraId="40F9AD0E" w14:textId="5E323A7C" w:rsidR="00D32EE4" w:rsidDel="00DF0CF0" w:rsidRDefault="00D32EE4">
      <w:pPr>
        <w:rPr>
          <w:del w:id="12687" w:author="Erlie Hasam Morfin Zavalza" w:date="2014-10-31T02:39:00Z"/>
        </w:rPr>
        <w:pPrChange w:id="12688" w:author="Erlie Hasam Morfin Zavalza" w:date="2014-11-08T00:32:00Z">
          <w:pPr>
            <w:ind w:left="426" w:hanging="426"/>
          </w:pPr>
        </w:pPrChange>
      </w:pPr>
      <w:del w:id="12689" w:author="Erlie Hasam Morfin Zavalza" w:date="2014-10-31T02:39:00Z">
        <w:r w:rsidDel="00DF0CF0">
          <w:delText>*</w:delText>
        </w:r>
        <w:r w:rsidDel="00DF0CF0">
          <w:tab/>
          <w:delText>Coste unitario = Costes totales (1) / Nº unidades producidas (2)</w:delText>
        </w:r>
      </w:del>
    </w:p>
    <w:p w14:paraId="4570C1BC" w14:textId="6993FA01" w:rsidR="00D32EE4" w:rsidDel="00DF0CF0" w:rsidRDefault="00D32EE4">
      <w:pPr>
        <w:rPr>
          <w:del w:id="12690" w:author="Erlie Hasam Morfin Zavalza" w:date="2014-10-31T02:39:00Z"/>
        </w:rPr>
        <w:pPrChange w:id="12691" w:author="Erlie Hasam Morfin Zavalza" w:date="2014-11-08T00:32:00Z">
          <w:pPr>
            <w:numPr>
              <w:numId w:val="13"/>
            </w:numPr>
            <w:ind w:left="709" w:hanging="283"/>
          </w:pPr>
        </w:pPrChange>
      </w:pPr>
      <w:del w:id="12692" w:author="Erlie Hasam Morfin Zavalza" w:date="2014-10-31T02:39:00Z">
        <w:r w:rsidDel="00DF0CF0">
          <w:delText>Se obtiene del punto 11.7 (Cuenta de resultados).</w:delText>
        </w:r>
      </w:del>
    </w:p>
    <w:p w14:paraId="11C531D3" w14:textId="286E2FE2" w:rsidR="00D32EE4" w:rsidDel="00DF0CF0" w:rsidRDefault="00D32EE4">
      <w:pPr>
        <w:rPr>
          <w:del w:id="12693" w:author="Erlie Hasam Morfin Zavalza" w:date="2014-10-31T02:39:00Z"/>
        </w:rPr>
        <w:pPrChange w:id="12694" w:author="Erlie Hasam Morfin Zavalza" w:date="2014-11-08T00:32:00Z">
          <w:pPr>
            <w:numPr>
              <w:numId w:val="13"/>
            </w:numPr>
            <w:ind w:left="709" w:hanging="283"/>
          </w:pPr>
        </w:pPrChange>
      </w:pPr>
      <w:del w:id="12695" w:author="Erlie Hasam Morfin Zavalza" w:date="2014-10-31T02:39:00Z">
        <w:r w:rsidDel="00DF0CF0">
          <w:delText xml:space="preserve"> Se obtiene del punto 6.4 (Previsión de producción)</w:delText>
        </w:r>
      </w:del>
    </w:p>
    <w:p w14:paraId="55152E0A" w14:textId="262FBF8E" w:rsidR="00D32EE4" w:rsidDel="00DF0CF0" w:rsidRDefault="00D32EE4">
      <w:pPr>
        <w:rPr>
          <w:del w:id="12696" w:author="Erlie Hasam Morfin Zavalza" w:date="2014-10-31T02:39:00Z"/>
        </w:rPr>
        <w:pPrChange w:id="12697" w:author="Erlie Hasam Morfin Zavalza" w:date="2014-11-08T00:32:00Z">
          <w:pPr>
            <w:ind w:left="426"/>
          </w:pPr>
        </w:pPrChange>
      </w:pPr>
      <w:del w:id="12698" w:author="Erlie Hasam Morfin Zavalza" w:date="2014-10-31T02:39:00Z">
        <w:r w:rsidDel="00DF0CF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8940CED" w14:textId="2244924E" w:rsidR="00D32EE4" w:rsidDel="00DF0CF0" w:rsidRDefault="00D32EE4">
      <w:pPr>
        <w:rPr>
          <w:del w:id="12699" w:author="Erlie Hasam Morfin Zavalza" w:date="2014-10-31T02:39:00Z"/>
        </w:rPr>
        <w:pPrChange w:id="12700" w:author="Erlie Hasam Morfin Zavalza" w:date="2014-11-08T00:32:00Z">
          <w:pPr>
            <w:ind w:left="426"/>
          </w:pPr>
        </w:pPrChange>
      </w:pPr>
    </w:p>
    <w:p w14:paraId="52C0AB06" w14:textId="3DFB66DC" w:rsidR="00D32EE4" w:rsidDel="00DF0CF0" w:rsidRDefault="00D32EE4">
      <w:pPr>
        <w:rPr>
          <w:del w:id="12701" w:author="Erlie Hasam Morfin Zavalza" w:date="2014-10-31T02:39:00Z"/>
        </w:rPr>
        <w:pPrChange w:id="12702" w:author="Erlie Hasam Morfin Zavalza" w:date="2014-11-08T00:32:00Z">
          <w:pPr>
            <w:numPr>
              <w:numId w:val="14"/>
            </w:numPr>
            <w:tabs>
              <w:tab w:val="right" w:pos="426"/>
            </w:tabs>
            <w:ind w:left="283" w:hanging="283"/>
          </w:pPr>
        </w:pPrChange>
      </w:pPr>
      <w:del w:id="12703" w:author="Erlie Hasam Morfin Zavalza" w:date="2014-10-31T02:39:00Z">
        <w:r w:rsidDel="00DF0CF0">
          <w:delText>EVOLUCIÓN FUTURA DEL PRODUCTO.</w:delText>
        </w:r>
      </w:del>
    </w:p>
    <w:p w14:paraId="446DF798" w14:textId="70A5ED05" w:rsidR="00D32EE4" w:rsidDel="00DF0CF0" w:rsidRDefault="00D32EE4">
      <w:pPr>
        <w:rPr>
          <w:del w:id="12704" w:author="Erlie Hasam Morfin Zavalza" w:date="2014-10-31T02:39:00Z"/>
        </w:rPr>
        <w:pPrChange w:id="12705" w:author="Erlie Hasam Morfin Zavalza" w:date="2014-11-08T00:32:00Z">
          <w:pPr>
            <w:ind w:left="426"/>
          </w:pPr>
        </w:pPrChange>
      </w:pPr>
      <w:del w:id="12706" w:author="Erlie Hasam Morfin Zavalza" w:date="2014-10-31T02:39:00Z">
        <w:r w:rsidDel="00DF0CF0">
          <w:delText>Describa cuál va a ser, a su entender, la evolución del producto.</w:delText>
        </w:r>
      </w:del>
    </w:p>
    <w:p w14:paraId="49C06A12" w14:textId="3E706AB4" w:rsidR="00D32EE4" w:rsidDel="00DF0CF0" w:rsidRDefault="00D32EE4">
      <w:pPr>
        <w:rPr>
          <w:del w:id="12707" w:author="Erlie Hasam Morfin Zavalza" w:date="2014-10-31T02:39:00Z"/>
        </w:rPr>
        <w:pPrChange w:id="12708" w:author="Erlie Hasam Morfin Zavalza" w:date="2014-11-08T00:32:00Z">
          <w:pPr>
            <w:ind w:left="426"/>
          </w:pPr>
        </w:pPrChange>
      </w:pPr>
      <w:del w:id="12709" w:author="Erlie Hasam Morfin Zavalza" w:date="2014-10-31T02:39:00Z">
        <w:r w:rsidDel="00DF0CF0">
          <w:delText>Posibles cambios futuros en el producto.</w:delText>
        </w:r>
      </w:del>
    </w:p>
    <w:p w14:paraId="75B204EF" w14:textId="3BAD85F0" w:rsidR="00D32EE4" w:rsidDel="00DF0CF0" w:rsidRDefault="00D32EE4">
      <w:pPr>
        <w:rPr>
          <w:del w:id="12710" w:author="Erlie Hasam Morfin Zavalza" w:date="2014-10-31T02:39:00Z"/>
        </w:rPr>
        <w:pPrChange w:id="12711" w:author="Erlie Hasam Morfin Zavalza" w:date="2014-11-08T00:32:00Z">
          <w:pPr>
            <w:ind w:left="426"/>
          </w:pPr>
        </w:pPrChange>
      </w:pPr>
      <w:del w:id="12712" w:author="Erlie Hasam Morfin Zavalza" w:date="2014-10-31T02:39:00Z">
        <w:r w:rsidDel="00DF0CF0">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9744134" w14:textId="0AF82C98" w:rsidR="00D32EE4" w:rsidDel="009331ED" w:rsidRDefault="00D32EE4">
      <w:pPr>
        <w:rPr>
          <w:del w:id="12713" w:author="Erlie Hasam Morfin Zavalza" w:date="2014-10-31T02:51:00Z"/>
        </w:rPr>
        <w:pPrChange w:id="12714" w:author="Erlie Hasam Morfin Zavalza" w:date="2014-11-08T00:32:00Z">
          <w:pPr>
            <w:ind w:left="426"/>
          </w:pPr>
        </w:pPrChange>
      </w:pPr>
    </w:p>
    <w:p w14:paraId="0BF655D0" w14:textId="6C5D8130" w:rsidR="00D32EE4" w:rsidDel="009331ED" w:rsidRDefault="00D32EE4">
      <w:pPr>
        <w:rPr>
          <w:del w:id="12715" w:author="Erlie Hasam Morfin Zavalza" w:date="2014-10-31T02:51:00Z"/>
        </w:rPr>
        <w:pPrChange w:id="12716" w:author="Erlie Hasam Morfin Zavalza" w:date="2014-11-08T00:32:00Z">
          <w:pPr>
            <w:ind w:left="426" w:hanging="426"/>
          </w:pPr>
        </w:pPrChange>
      </w:pPr>
      <w:del w:id="12717" w:author="Erlie Hasam Morfin Zavalza" w:date="2014-10-31T02:51:00Z">
        <w:r w:rsidDel="009331ED">
          <w:delText>4.</w:delText>
        </w:r>
        <w:r w:rsidDel="009331ED">
          <w:tab/>
          <w:delText>EL MERCADO</w:delText>
        </w:r>
      </w:del>
    </w:p>
    <w:p w14:paraId="0446D1F3" w14:textId="5A31EDBF" w:rsidR="00D32EE4" w:rsidDel="009331ED" w:rsidRDefault="00D32EE4">
      <w:pPr>
        <w:rPr>
          <w:del w:id="12718" w:author="Erlie Hasam Morfin Zavalza" w:date="2014-10-31T02:51:00Z"/>
        </w:rPr>
      </w:pPr>
    </w:p>
    <w:p w14:paraId="2BF11266" w14:textId="487A9406" w:rsidR="00D32EE4" w:rsidDel="009331ED" w:rsidRDefault="00D32EE4">
      <w:pPr>
        <w:rPr>
          <w:del w:id="12719" w:author="Erlie Hasam Morfin Zavalza" w:date="2014-10-31T02:51:00Z"/>
        </w:rPr>
        <w:pPrChange w:id="12720" w:author="Erlie Hasam Morfin Zavalza" w:date="2014-11-08T00:32:00Z">
          <w:pPr>
            <w:numPr>
              <w:numId w:val="15"/>
            </w:numPr>
            <w:ind w:left="283" w:hanging="283"/>
          </w:pPr>
        </w:pPrChange>
      </w:pPr>
      <w:del w:id="12721" w:author="Erlie Hasam Morfin Zavalza" w:date="2014-10-31T02:51:00Z">
        <w:r w:rsidDel="009331ED">
          <w:delText>CARACTERÍSTICAS DEL MERCADO</w:delText>
        </w:r>
      </w:del>
    </w:p>
    <w:p w14:paraId="5A5B9298" w14:textId="4DE61BCA" w:rsidR="00D32EE4" w:rsidDel="009331ED" w:rsidRDefault="00D32EE4">
      <w:pPr>
        <w:rPr>
          <w:del w:id="12722" w:author="Erlie Hasam Morfin Zavalza" w:date="2014-10-31T02:51:00Z"/>
        </w:rPr>
        <w:pPrChange w:id="12723" w:author="Erlie Hasam Morfin Zavalza" w:date="2014-11-08T00:32:00Z">
          <w:pPr>
            <w:ind w:left="426"/>
          </w:pPr>
        </w:pPrChange>
      </w:pPr>
      <w:del w:id="12724" w:author="Erlie Hasam Morfin Zavalza" w:date="2014-10-31T02:51:00Z">
        <w:r w:rsidDel="009331ED">
          <w:delText>¿Ha realizado usted algún trabajo de mercado en el que desea invertir ?</w:delText>
        </w:r>
      </w:del>
    </w:p>
    <w:p w14:paraId="0613AC43" w14:textId="0FC4EB9A" w:rsidR="00D32EE4" w:rsidDel="009331ED" w:rsidRDefault="00D32EE4">
      <w:pPr>
        <w:rPr>
          <w:del w:id="12725" w:author="Erlie Hasam Morfin Zavalza" w:date="2014-10-31T02:51:00Z"/>
        </w:rPr>
        <w:pPrChange w:id="12726" w:author="Erlie Hasam Morfin Zavalza" w:date="2014-11-08T00:32:00Z">
          <w:pPr>
            <w:ind w:left="426"/>
          </w:pPr>
        </w:pPrChange>
      </w:pPr>
      <w:del w:id="12727" w:author="Erlie Hasam Morfin Zavalza" w:date="2014-10-31T02:51:00Z">
        <w:r w:rsidDel="009331ED">
          <w:delText>¿Cuáles han sido las conclusiones que ha sacado de dicha prospección ?</w:delText>
        </w:r>
      </w:del>
    </w:p>
    <w:p w14:paraId="3BC42E0D" w14:textId="108F36E9" w:rsidR="00D32EE4" w:rsidDel="009331ED" w:rsidRDefault="00D32EE4">
      <w:pPr>
        <w:rPr>
          <w:del w:id="12728" w:author="Erlie Hasam Morfin Zavalza" w:date="2014-10-31T02:51:00Z"/>
        </w:rPr>
        <w:pPrChange w:id="12729" w:author="Erlie Hasam Morfin Zavalza" w:date="2014-11-08T00:32:00Z">
          <w:pPr>
            <w:ind w:left="426"/>
          </w:pPr>
        </w:pPrChange>
      </w:pPr>
      <w:del w:id="12730" w:author="Erlie Hasam Morfin Zavalza" w:date="2014-10-31T02:51:00Z">
        <w:r w:rsidDel="009331ED">
          <w:delText>Precisar el ámbito del mercado en el que se quiere entrar : local, comarcal, nacional, regional, o internacional.</w:delText>
        </w:r>
      </w:del>
    </w:p>
    <w:p w14:paraId="70278CE6" w14:textId="613A3274" w:rsidR="00D32EE4" w:rsidDel="009331ED" w:rsidRDefault="00D32EE4">
      <w:pPr>
        <w:rPr>
          <w:del w:id="12731" w:author="Erlie Hasam Morfin Zavalza" w:date="2014-10-31T02:51:00Z"/>
        </w:rPr>
        <w:pPrChange w:id="12732" w:author="Erlie Hasam Morfin Zavalza" w:date="2014-11-08T00:32:00Z">
          <w:pPr>
            <w:ind w:left="426"/>
          </w:pPr>
        </w:pPrChange>
      </w:pPr>
      <w:del w:id="12733" w:author="Erlie Hasam Morfin Zavalza" w:date="2014-10-31T02:51:00Z">
        <w:r w:rsidDel="009331ED">
          <w:delText>Razonar el porqué.</w:delText>
        </w:r>
      </w:del>
    </w:p>
    <w:p w14:paraId="38554E23" w14:textId="0F964852" w:rsidR="00D32EE4" w:rsidDel="009331ED" w:rsidRDefault="00D32EE4">
      <w:pPr>
        <w:rPr>
          <w:del w:id="12734" w:author="Erlie Hasam Morfin Zavalza" w:date="2014-10-31T02:51:00Z"/>
        </w:rPr>
        <w:pPrChange w:id="12735" w:author="Erlie Hasam Morfin Zavalza" w:date="2014-11-08T00:32:00Z">
          <w:pPr>
            <w:ind w:left="426"/>
          </w:pPr>
        </w:pPrChange>
      </w:pPr>
      <w:del w:id="12736" w:author="Erlie Hasam Morfin Zavalza" w:date="2014-10-31T02:51:00Z">
        <w:r w:rsidDel="009331ED">
          <w:delText>Tendencia del mercado en el que se va a trabajar (creciente, decreciente, estable...)</w:delText>
        </w:r>
      </w:del>
    </w:p>
    <w:p w14:paraId="3BA374D9" w14:textId="1361360D" w:rsidR="00D32EE4" w:rsidDel="009331ED" w:rsidRDefault="00D32EE4">
      <w:pPr>
        <w:rPr>
          <w:del w:id="12737" w:author="Erlie Hasam Morfin Zavalza" w:date="2014-10-31T02:51:00Z"/>
        </w:rPr>
        <w:pPrChange w:id="12738" w:author="Erlie Hasam Morfin Zavalza" w:date="2014-11-08T00:32:00Z">
          <w:pPr>
            <w:ind w:left="426"/>
          </w:pPr>
        </w:pPrChange>
      </w:pPr>
      <w:del w:id="12739" w:author="Erlie Hasam Morfin Zavalza" w:date="2014-10-31T02:51:00Z">
        <w:r w:rsidDel="009331ED">
          <w:delText>Motivaciones de los compradores.</w:delText>
        </w:r>
      </w:del>
    </w:p>
    <w:p w14:paraId="08C68466" w14:textId="66024359" w:rsidR="00D32EE4" w:rsidDel="009331ED" w:rsidRDefault="00D32EE4">
      <w:pPr>
        <w:rPr>
          <w:del w:id="12740" w:author="Erlie Hasam Morfin Zavalza" w:date="2014-10-31T02:51:00Z"/>
        </w:rPr>
        <w:pPrChange w:id="12741" w:author="Erlie Hasam Morfin Zavalza" w:date="2014-11-08T00:32:00Z">
          <w:pPr>
            <w:ind w:left="426"/>
          </w:pPr>
        </w:pPrChange>
      </w:pPr>
      <w:del w:id="12742"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2D1EF2F" w14:textId="7FDE89DD" w:rsidR="00D32EE4" w:rsidDel="009331ED" w:rsidRDefault="00D32EE4">
      <w:pPr>
        <w:rPr>
          <w:del w:id="12743" w:author="Erlie Hasam Morfin Zavalza" w:date="2014-10-31T02:51:00Z"/>
        </w:rPr>
      </w:pPr>
    </w:p>
    <w:p w14:paraId="0AD1A569" w14:textId="175BF001" w:rsidR="00D32EE4" w:rsidDel="009331ED" w:rsidRDefault="00D32EE4">
      <w:pPr>
        <w:rPr>
          <w:del w:id="12744" w:author="Erlie Hasam Morfin Zavalza" w:date="2014-10-31T02:51:00Z"/>
        </w:rPr>
      </w:pPr>
    </w:p>
    <w:p w14:paraId="27C35DA0" w14:textId="3D130EA3" w:rsidR="00D32EE4" w:rsidDel="009331ED" w:rsidRDefault="00D32EE4">
      <w:pPr>
        <w:rPr>
          <w:del w:id="12745" w:author="Erlie Hasam Morfin Zavalza" w:date="2014-10-31T02:51:00Z"/>
        </w:rPr>
      </w:pPr>
    </w:p>
    <w:p w14:paraId="0CEB8A9C" w14:textId="1F254681" w:rsidR="00D32EE4" w:rsidDel="009331ED" w:rsidRDefault="00D32EE4">
      <w:pPr>
        <w:rPr>
          <w:del w:id="12746" w:author="Erlie Hasam Morfin Zavalza" w:date="2014-10-31T02:51:00Z"/>
        </w:rPr>
      </w:pPr>
    </w:p>
    <w:p w14:paraId="43314116" w14:textId="1C6AAFD8" w:rsidR="00D32EE4" w:rsidDel="009331ED" w:rsidRDefault="00D32EE4">
      <w:pPr>
        <w:rPr>
          <w:del w:id="12747" w:author="Erlie Hasam Morfin Zavalza" w:date="2014-10-31T02:51:00Z"/>
        </w:rPr>
        <w:pPrChange w:id="12748" w:author="Erlie Hasam Morfin Zavalza" w:date="2014-11-08T00:32:00Z">
          <w:pPr>
            <w:numPr>
              <w:numId w:val="16"/>
            </w:numPr>
            <w:ind w:left="283" w:hanging="283"/>
          </w:pPr>
        </w:pPrChange>
      </w:pPr>
      <w:commentRangeStart w:id="12749"/>
      <w:del w:id="12750" w:author="Erlie Hasam Morfin Zavalza" w:date="2014-10-31T02:51:00Z">
        <w:r w:rsidDel="009331ED">
          <w:delText>CARACTERÍSTICAS DEL CLIENTE O CONSUMIDOR</w:delText>
        </w:r>
        <w:commentRangeEnd w:id="12749"/>
        <w:r w:rsidDel="009331ED">
          <w:rPr>
            <w:rStyle w:val="Refdecomentario"/>
          </w:rPr>
          <w:commentReference w:id="12749"/>
        </w:r>
      </w:del>
    </w:p>
    <w:p w14:paraId="74F482BE" w14:textId="29DB8EB2" w:rsidR="00D32EE4" w:rsidDel="00687C8E" w:rsidRDefault="00D32EE4">
      <w:pPr>
        <w:rPr>
          <w:del w:id="12751" w:author="Erlie Hasam Morfin Zavalza" w:date="2014-10-31T01:36:00Z"/>
        </w:rPr>
        <w:pPrChange w:id="12752" w:author="Erlie Hasam Morfin Zavalza" w:date="2014-11-08T00:32:00Z">
          <w:pPr>
            <w:ind w:left="426"/>
          </w:pPr>
        </w:pPrChange>
      </w:pPr>
      <w:del w:id="12753" w:author="Erlie Hasam Morfin Zavalza" w:date="2014-10-31T01:36:00Z">
        <w:r w:rsidDel="00687C8E">
          <w:delText>Cual es el tipo de cliente para el que usted va a trabajar :</w:delText>
        </w:r>
      </w:del>
    </w:p>
    <w:p w14:paraId="6348B7F2" w14:textId="66FE1B87" w:rsidR="00D32EE4" w:rsidDel="00687C8E" w:rsidRDefault="00D32EE4">
      <w:pPr>
        <w:rPr>
          <w:del w:id="12754" w:author="Erlie Hasam Morfin Zavalza" w:date="2014-10-31T01:36:00Z"/>
        </w:rPr>
        <w:pPrChange w:id="12755" w:author="Erlie Hasam Morfin Zavalza" w:date="2014-11-08T00:32:00Z">
          <w:pPr>
            <w:ind w:left="426"/>
          </w:pPr>
        </w:pPrChange>
      </w:pPr>
      <w:del w:id="12756" w:author="Erlie Hasam Morfin Zavalza" w:date="2014-10-31T01:36:00Z">
        <w:r w:rsidDel="00687C8E">
          <w:delText>*</w:delText>
        </w:r>
        <w:r w:rsidDel="00687C8E">
          <w:tab/>
          <w:delText>Consumidores en general, grandes empresas.</w:delText>
        </w:r>
      </w:del>
    </w:p>
    <w:p w14:paraId="77C5A1BE" w14:textId="3D72F438" w:rsidR="00D32EE4" w:rsidDel="00687C8E" w:rsidRDefault="00D32EE4">
      <w:pPr>
        <w:rPr>
          <w:del w:id="12757" w:author="Erlie Hasam Morfin Zavalza" w:date="2014-10-31T01:36:00Z"/>
        </w:rPr>
        <w:pPrChange w:id="12758" w:author="Erlie Hasam Morfin Zavalza" w:date="2014-11-08T00:32:00Z">
          <w:pPr>
            <w:ind w:left="426"/>
          </w:pPr>
        </w:pPrChange>
      </w:pPr>
      <w:del w:id="12759" w:author="Erlie Hasam Morfin Zavalza" w:date="2014-10-31T01:36:00Z">
        <w:r w:rsidDel="00687C8E">
          <w:delText>*</w:delText>
        </w:r>
        <w:r w:rsidDel="00687C8E">
          <w:tab/>
          <w:delText>Administraciones, organizaciones no gubernamentales.</w:delText>
        </w:r>
      </w:del>
    </w:p>
    <w:p w14:paraId="73DAE643" w14:textId="3EDB7F7C" w:rsidR="00D32EE4" w:rsidDel="00687C8E" w:rsidRDefault="00D32EE4">
      <w:pPr>
        <w:rPr>
          <w:del w:id="12760" w:author="Erlie Hasam Morfin Zavalza" w:date="2014-10-31T01:36:00Z"/>
        </w:rPr>
        <w:pPrChange w:id="12761" w:author="Erlie Hasam Morfin Zavalza" w:date="2014-11-08T00:32:00Z">
          <w:pPr>
            <w:ind w:left="426"/>
          </w:pPr>
        </w:pPrChange>
      </w:pPr>
      <w:del w:id="12762" w:author="Erlie Hasam Morfin Zavalza" w:date="2014-10-31T01:36:00Z">
        <w:r w:rsidDel="00687C8E">
          <w:delText>*</w:delText>
        </w:r>
        <w:r w:rsidDel="00687C8E">
          <w:tab/>
          <w:delText>Personas individuales. En este último caso, describir el tipo de cliente potencial : sexo, edad, recursos, gustos, hábitos de consumo..</w:delText>
        </w:r>
      </w:del>
    </w:p>
    <w:p w14:paraId="2FC09C71" w14:textId="05B68B4C" w:rsidR="00D32EE4" w:rsidDel="00687C8E" w:rsidRDefault="00D32EE4">
      <w:pPr>
        <w:rPr>
          <w:del w:id="12763" w:author="Erlie Hasam Morfin Zavalza" w:date="2014-10-31T01:36:00Z"/>
        </w:rPr>
        <w:pPrChange w:id="12764" w:author="Erlie Hasam Morfin Zavalza" w:date="2014-11-08T00:32:00Z">
          <w:pPr>
            <w:ind w:left="426"/>
          </w:pPr>
        </w:pPrChange>
      </w:pPr>
    </w:p>
    <w:p w14:paraId="0B3E5785" w14:textId="7B0A48B9" w:rsidR="00D32EE4" w:rsidRPr="009464BE" w:rsidDel="00687C8E" w:rsidRDefault="00D32EE4">
      <w:pPr>
        <w:rPr>
          <w:del w:id="12765" w:author="Erlie Hasam Morfin Zavalza" w:date="2014-10-31T01:36:00Z"/>
          <w:rPrChange w:id="12766" w:author="Miguel Angel Ortúzar" w:date="2014-10-23T21:12:00Z">
            <w:rPr>
              <w:del w:id="12767" w:author="Erlie Hasam Morfin Zavalza" w:date="2014-10-31T01:36:00Z"/>
              <w:sz w:val="20"/>
            </w:rPr>
          </w:rPrChange>
        </w:rPr>
        <w:pPrChange w:id="12768" w:author="Erlie Hasam Morfin Zavalza" w:date="2014-11-08T00:32:00Z">
          <w:pPr>
            <w:ind w:left="426"/>
          </w:pPr>
        </w:pPrChange>
      </w:pPr>
      <w:del w:id="12769" w:author="Erlie Hasam Morfin Zavalza" w:date="2014-10-31T01:36:00Z">
        <w:r w:rsidRPr="009464BE" w:rsidDel="00687C8E">
          <w:rPr>
            <w:rPrChange w:id="12770" w:author="Miguel Angel Ortúzar" w:date="2014-10-23T21:12:00Z">
              <w:rPr>
                <w:sz w:val="20"/>
              </w:rPr>
            </w:rPrChange>
          </w:rPr>
          <w:delText>El tipo de cliente en que nosotros nos vamos a enfocar es todo tipo de público ya sea niños adolecentes, adulto joven, adulto mayor, en resumidas palabras público en general, y con el paso del tiempo llegar a captar a la municipalidad o alguna identidad gubernamental con nuestro servicio de empanadas tipo coctel.</w:delText>
        </w:r>
      </w:del>
    </w:p>
    <w:p w14:paraId="71B05331" w14:textId="6DA9B58C" w:rsidR="00D32EE4" w:rsidRPr="009464BE" w:rsidDel="00687C8E" w:rsidRDefault="00D32EE4">
      <w:pPr>
        <w:rPr>
          <w:del w:id="12771" w:author="Erlie Hasam Morfin Zavalza" w:date="2014-10-31T01:36:00Z"/>
          <w:rPrChange w:id="12772" w:author="Miguel Angel Ortúzar" w:date="2014-10-23T21:12:00Z">
            <w:rPr>
              <w:del w:id="12773" w:author="Erlie Hasam Morfin Zavalza" w:date="2014-10-31T01:36:00Z"/>
              <w:sz w:val="20"/>
            </w:rPr>
          </w:rPrChange>
        </w:rPr>
        <w:pPrChange w:id="12774" w:author="Erlie Hasam Morfin Zavalza" w:date="2014-11-08T00:32:00Z">
          <w:pPr>
            <w:ind w:left="426"/>
          </w:pPr>
        </w:pPrChange>
      </w:pPr>
      <w:del w:id="12775" w:author="Erlie Hasam Morfin Zavalza" w:date="2014-10-31T01:36:00Z">
        <w:r w:rsidRPr="009464BE" w:rsidDel="00687C8E">
          <w:rPr>
            <w:rPrChange w:id="12776" w:author="Miguel Angel Ortúzar" w:date="2014-10-23T21:12:00Z">
              <w:rPr>
                <w:sz w:val="20"/>
              </w:rPr>
            </w:rPrChange>
          </w:rPr>
          <w:delText xml:space="preserve">Nos enfocaremos en un público objetivo de clase media, y clase alta, de todo tipo de edad, nos enfocaremos en tanto al campo vegetariano, tanto como las personas que tengan una dieta normal y lograr captar clientes que lleven productos a sus casa para compartir en familia, ya sea como aperitivo, entrada en reuniones familiares o simplemente comer algo en un tiempo corto o disfrutando de un grato agradable </w:delText>
        </w:r>
      </w:del>
    </w:p>
    <w:p w14:paraId="147482C1" w14:textId="43E8AF0F" w:rsidR="00D32EE4" w:rsidDel="009331ED" w:rsidRDefault="00D32EE4">
      <w:pPr>
        <w:rPr>
          <w:del w:id="12777" w:author="Erlie Hasam Morfin Zavalza" w:date="2014-10-31T02:51:00Z"/>
        </w:rPr>
        <w:pPrChange w:id="12778" w:author="Erlie Hasam Morfin Zavalza" w:date="2014-11-08T00:32:00Z">
          <w:pPr>
            <w:ind w:left="426"/>
          </w:pPr>
        </w:pPrChange>
      </w:pPr>
    </w:p>
    <w:p w14:paraId="54C8D4A5" w14:textId="5AF4901F" w:rsidR="00D32EE4" w:rsidDel="009331ED" w:rsidRDefault="00D32EE4">
      <w:pPr>
        <w:rPr>
          <w:del w:id="12779" w:author="Erlie Hasam Morfin Zavalza" w:date="2014-10-31T02:51:00Z"/>
        </w:rPr>
        <w:pPrChange w:id="12780" w:author="Erlie Hasam Morfin Zavalza" w:date="2014-11-08T00:32:00Z">
          <w:pPr>
            <w:numPr>
              <w:numId w:val="17"/>
            </w:numPr>
            <w:ind w:left="283" w:hanging="283"/>
          </w:pPr>
        </w:pPrChange>
      </w:pPr>
      <w:del w:id="12781" w:author="Erlie Hasam Morfin Zavalza" w:date="2014-10-31T02:51:00Z">
        <w:r w:rsidDel="009331ED">
          <w:delText>CONTACTOS ESTABLECIDOS CON POSIBLES CLIENTES</w:delText>
        </w:r>
      </w:del>
    </w:p>
    <w:p w14:paraId="37929010" w14:textId="7349CFB3" w:rsidR="00D32EE4" w:rsidDel="009331ED" w:rsidRDefault="00D32EE4">
      <w:pPr>
        <w:rPr>
          <w:del w:id="12782" w:author="Erlie Hasam Morfin Zavalza" w:date="2014-10-31T02:51:00Z"/>
        </w:rPr>
        <w:pPrChange w:id="12783" w:author="Erlie Hasam Morfin Zavalza" w:date="2014-11-08T00:32:00Z">
          <w:pPr>
            <w:ind w:left="426"/>
          </w:pPr>
        </w:pPrChange>
      </w:pPr>
      <w:del w:id="12784" w:author="Erlie Hasam Morfin Zavalza" w:date="2014-10-31T02:51:00Z">
        <w:r w:rsidDel="009331ED">
          <w:delText>¿Ha realizado contacto con posibles clientes ?, ¿Cuál ha sido su respuesta ?</w:delText>
        </w:r>
      </w:del>
    </w:p>
    <w:p w14:paraId="0CAD92A7" w14:textId="71B1E914" w:rsidR="00D32EE4" w:rsidDel="009331ED" w:rsidRDefault="00D32EE4">
      <w:pPr>
        <w:rPr>
          <w:del w:id="12785" w:author="Erlie Hasam Morfin Zavalza" w:date="2014-10-31T02:51:00Z"/>
        </w:rPr>
        <w:pPrChange w:id="12786" w:author="Erlie Hasam Morfin Zavalza" w:date="2014-11-08T00:32:00Z">
          <w:pPr>
            <w:ind w:left="426"/>
          </w:pPr>
        </w:pPrChange>
      </w:pPr>
      <w:del w:id="12787" w:author="Erlie Hasam Morfin Zavalza" w:date="2014-10-31T02:51:00Z">
        <w:r w:rsidDel="009331ED">
          <w:delText>¿Cuáles han sido las causas fundamentales por las que los clientes potenciales que han respondido negativamente, no hayan dado una respuesta positiva ?</w:delText>
        </w:r>
      </w:del>
    </w:p>
    <w:p w14:paraId="79DFC62A" w14:textId="4540D88C" w:rsidR="00D32EE4" w:rsidDel="009331ED" w:rsidRDefault="00D32EE4">
      <w:pPr>
        <w:rPr>
          <w:del w:id="12788" w:author="Erlie Hasam Morfin Zavalza" w:date="2014-10-31T02:51:00Z"/>
        </w:rPr>
        <w:pPrChange w:id="12789" w:author="Erlie Hasam Morfin Zavalza" w:date="2014-11-08T00:32:00Z">
          <w:pPr>
            <w:ind w:left="426"/>
          </w:pPr>
        </w:pPrChange>
      </w:pPr>
      <w:del w:id="12790" w:author="Erlie Hasam Morfin Zavalza" w:date="2014-10-31T02:51:00Z">
        <w:r w:rsidDel="009331ED">
          <w:delText>¿Cuáles han sido las causas fundamentales por las que los clientes potenciales que han dado una respuesta positiva, hayan respondido afirmativamente ?</w:delText>
        </w:r>
      </w:del>
    </w:p>
    <w:p w14:paraId="18C22DA0" w14:textId="63C04787" w:rsidR="00D32EE4" w:rsidDel="009331ED" w:rsidRDefault="00D32EE4">
      <w:pPr>
        <w:rPr>
          <w:del w:id="12791" w:author="Erlie Hasam Morfin Zavalza" w:date="2014-10-31T02:51:00Z"/>
        </w:rPr>
      </w:pPr>
    </w:p>
    <w:p w14:paraId="6C5D0A0C" w14:textId="6284E99F" w:rsidR="00D32EE4" w:rsidDel="009331ED" w:rsidRDefault="00D32EE4">
      <w:pPr>
        <w:rPr>
          <w:del w:id="12792" w:author="Erlie Hasam Morfin Zavalza" w:date="2014-10-31T02:51:00Z"/>
        </w:rPr>
        <w:pPrChange w:id="12793" w:author="Erlie Hasam Morfin Zavalza" w:date="2014-11-08T00:32:00Z">
          <w:pPr>
            <w:numPr>
              <w:numId w:val="18"/>
            </w:numPr>
            <w:ind w:left="283" w:hanging="283"/>
          </w:pPr>
        </w:pPrChange>
      </w:pPr>
      <w:del w:id="12794" w:author="Erlie Hasam Morfin Zavalza" w:date="2014-10-31T02:51:00Z">
        <w:r w:rsidDel="009331ED">
          <w:delText>CARACTERÍSTICAS DE LA COMPETENCIA</w:delText>
        </w:r>
      </w:del>
    </w:p>
    <w:p w14:paraId="48574DAB" w14:textId="200361F7" w:rsidR="00D32EE4" w:rsidDel="009331ED" w:rsidRDefault="00D32EE4">
      <w:pPr>
        <w:rPr>
          <w:del w:id="12795" w:author="Erlie Hasam Morfin Zavalza" w:date="2014-10-31T02:51:00Z"/>
        </w:rPr>
        <w:pPrChange w:id="12796" w:author="Erlie Hasam Morfin Zavalza" w:date="2014-11-08T00:32:00Z">
          <w:pPr>
            <w:ind w:left="426"/>
          </w:pPr>
        </w:pPrChange>
      </w:pPr>
      <w:del w:id="12797" w:author="Erlie Hasam Morfin Zavalza" w:date="2014-10-31T02:51:00Z">
        <w:r w:rsidDel="009331ED">
          <w:delText>¿Sabe usted, cuáles son las empresas que van a competir con la suya?</w:delText>
        </w:r>
      </w:del>
    </w:p>
    <w:p w14:paraId="584B74C2" w14:textId="5DB4E55F" w:rsidR="00D32EE4" w:rsidDel="009331ED" w:rsidRDefault="00D32EE4">
      <w:pPr>
        <w:rPr>
          <w:del w:id="12798" w:author="Erlie Hasam Morfin Zavalza" w:date="2014-10-31T02:51:00Z"/>
        </w:rPr>
        <w:pPrChange w:id="12799" w:author="Erlie Hasam Morfin Zavalza" w:date="2014-11-08T00:32:00Z">
          <w:pPr>
            <w:ind w:left="426"/>
          </w:pPr>
        </w:pPrChange>
      </w:pPr>
      <w:del w:id="12800" w:author="Erlie Hasam Morfin Zavalza" w:date="2014-10-31T02:51:00Z">
        <w:r w:rsidDel="009331ED">
          <w:delText>En el marco de intervención de su empresa, ¿Conoce cuántas empresas serán sus competidoras?, ¿Cuál es su tamaño?, ¿Conoce las características técnicas de sus productos?, ¿Qué opinan de la relación calidad/precio que ofrecen dichas empresas ?</w:delText>
        </w:r>
      </w:del>
    </w:p>
    <w:p w14:paraId="61CB15EF" w14:textId="7FD0622C" w:rsidR="00D32EE4" w:rsidDel="009331ED" w:rsidRDefault="00D32EE4">
      <w:pPr>
        <w:rPr>
          <w:del w:id="12801" w:author="Erlie Hasam Morfin Zavalza" w:date="2014-10-31T02:51:00Z"/>
        </w:rPr>
        <w:pPrChange w:id="12802" w:author="Erlie Hasam Morfin Zavalza" w:date="2014-11-08T00:32:00Z">
          <w:pPr>
            <w:ind w:left="426"/>
          </w:pPr>
        </w:pPrChange>
      </w:pPr>
    </w:p>
    <w:p w14:paraId="47155B66" w14:textId="29A81966" w:rsidR="00D32EE4" w:rsidRPr="002D1AC5" w:rsidDel="009331ED" w:rsidRDefault="00D32EE4">
      <w:pPr>
        <w:rPr>
          <w:del w:id="12803" w:author="Erlie Hasam Morfin Zavalza" w:date="2014-10-31T02:51:00Z"/>
        </w:rPr>
      </w:pPr>
      <w:del w:id="12804" w:author="Erlie Hasam Morfin Zavalza" w:date="2014-10-31T02:51:00Z">
        <w:r w:rsidRPr="002D1AC5" w:rsidDel="009331ED">
          <w:delText xml:space="preserve">En la localidad de san Antonio se divide en 3 sectores importantes, los cuales son: </w:delText>
        </w:r>
      </w:del>
    </w:p>
    <w:p w14:paraId="19602F46" w14:textId="30E31906" w:rsidR="00D32EE4" w:rsidRPr="002D1AC5" w:rsidDel="009331ED" w:rsidRDefault="00D32EE4">
      <w:pPr>
        <w:rPr>
          <w:del w:id="12805" w:author="Erlie Hasam Morfin Zavalza" w:date="2014-10-31T02:51:00Z"/>
        </w:rPr>
        <w:pPrChange w:id="12806" w:author="Erlie Hasam Morfin Zavalza" w:date="2014-11-08T00:32:00Z">
          <w:pPr>
            <w:pStyle w:val="Prrafodelista"/>
            <w:numPr>
              <w:numId w:val="46"/>
            </w:numPr>
            <w:ind w:left="786" w:hanging="360"/>
          </w:pPr>
        </w:pPrChange>
      </w:pPr>
      <w:del w:id="12807" w:author="Erlie Hasam Morfin Zavalza" w:date="2014-10-31T02:51:00Z">
        <w:r w:rsidRPr="002D1AC5" w:rsidDel="009331ED">
          <w:delText>Centro de san Antonio</w:delText>
        </w:r>
      </w:del>
    </w:p>
    <w:p w14:paraId="1A025464" w14:textId="1343D326" w:rsidR="00D32EE4" w:rsidRPr="002D1AC5" w:rsidDel="009331ED" w:rsidRDefault="00D32EE4">
      <w:pPr>
        <w:rPr>
          <w:del w:id="12808" w:author="Erlie Hasam Morfin Zavalza" w:date="2014-10-31T02:51:00Z"/>
        </w:rPr>
        <w:pPrChange w:id="12809" w:author="Erlie Hasam Morfin Zavalza" w:date="2014-11-08T00:32:00Z">
          <w:pPr>
            <w:pStyle w:val="Prrafodelista"/>
            <w:numPr>
              <w:numId w:val="46"/>
            </w:numPr>
            <w:ind w:left="786" w:hanging="360"/>
          </w:pPr>
        </w:pPrChange>
      </w:pPr>
      <w:del w:id="12810" w:author="Erlie Hasam Morfin Zavalza" w:date="2014-10-31T02:51:00Z">
        <w:r w:rsidRPr="002D1AC5" w:rsidDel="009331ED">
          <w:delText>Barrancas</w:delText>
        </w:r>
      </w:del>
    </w:p>
    <w:p w14:paraId="666C5080" w14:textId="2C0815B9" w:rsidR="00D32EE4" w:rsidRPr="002D1AC5" w:rsidDel="009331ED" w:rsidRDefault="00D32EE4">
      <w:pPr>
        <w:rPr>
          <w:del w:id="12811" w:author="Erlie Hasam Morfin Zavalza" w:date="2014-10-31T02:51:00Z"/>
        </w:rPr>
        <w:pPrChange w:id="12812" w:author="Erlie Hasam Morfin Zavalza" w:date="2014-11-08T00:32:00Z">
          <w:pPr>
            <w:pStyle w:val="Prrafodelista"/>
            <w:numPr>
              <w:numId w:val="46"/>
            </w:numPr>
            <w:ind w:left="786" w:hanging="360"/>
          </w:pPr>
        </w:pPrChange>
      </w:pPr>
      <w:del w:id="12813" w:author="Erlie Hasam Morfin Zavalza" w:date="2014-10-31T02:51:00Z">
        <w:r w:rsidRPr="002D1AC5" w:rsidDel="009331ED">
          <w:delText>Llolleo</w:delText>
        </w:r>
      </w:del>
    </w:p>
    <w:p w14:paraId="645925F9" w14:textId="4D1921DF" w:rsidR="00D32EE4" w:rsidRPr="002D1AC5" w:rsidDel="009331ED" w:rsidRDefault="00D32EE4">
      <w:pPr>
        <w:rPr>
          <w:del w:id="12814" w:author="Erlie Hasam Morfin Zavalza" w:date="2014-10-31T02:51:00Z"/>
        </w:rPr>
      </w:pPr>
      <w:del w:id="12815" w:author="Erlie Hasam Morfin Zavalza" w:date="2014-10-31T02:51:00Z">
        <w:r w:rsidRPr="002D1AC5" w:rsidDel="009331ED">
          <w:delText>Dentro de los cuales el centro de san Antonio se encuentra el mall y todo lo que es comercio establecido donde se pueden encontrar aproximadamente 8 locales que tiene el servicio de empanadas; en barracas no hay ningún local, empresa que preste este servicio, y en la localidad de llolleo donde estará situado nuestro proyecto no se puede apreciar una competencia estable y directa, hay ciertas panaderías que entregan este servicio no con el objetivo de empanadas gourmet que nosotros estamos incorporando, la cual en cierta manera si se podría llamar competencia pero de un producto en específico que seria las empanadas de horno de pino. Pero a su vez no utiliza las mismas materias primas de nuestros producto, la calidad de su producto es inferior ya que no es su producto estrella y la dedicación y compromiso no es el mismo de los demás producto que tienen. Otro punto importante es que no tienen una gran variedad donde nosotros podemos sacar ventaja entregando una empanada con producto finamente seleccionados.</w:delText>
        </w:r>
      </w:del>
    </w:p>
    <w:p w14:paraId="4B12BBBD" w14:textId="58354EBD" w:rsidR="00D32EE4" w:rsidDel="009331ED" w:rsidRDefault="00D32EE4">
      <w:pPr>
        <w:rPr>
          <w:del w:id="12816" w:author="Erlie Hasam Morfin Zavalza" w:date="2014-10-31T02:51:00Z"/>
        </w:rPr>
        <w:pPrChange w:id="12817" w:author="Erlie Hasam Morfin Zavalza" w:date="2014-11-08T00:32:00Z">
          <w:pPr>
            <w:ind w:left="426" w:hanging="426"/>
          </w:pPr>
        </w:pPrChange>
      </w:pPr>
      <w:del w:id="12818" w:author="Erlie Hasam Morfin Zavalza" w:date="2014-10-31T02:51:00Z">
        <w:r w:rsidDel="009331ED">
          <w:br w:type="page"/>
          <w:delText>4.5</w:delText>
        </w:r>
        <w:r w:rsidDel="009331ED">
          <w:tab/>
          <w:delText>VENTAJAS COMPARATIVAS RESPECTO A LA COMPETENCIA</w:delText>
        </w:r>
      </w:del>
    </w:p>
    <w:p w14:paraId="28B92C49" w14:textId="101A917D" w:rsidR="00D32EE4" w:rsidDel="009331ED" w:rsidRDefault="00D32EE4">
      <w:pPr>
        <w:rPr>
          <w:del w:id="12819" w:author="Erlie Hasam Morfin Zavalza" w:date="2014-10-31T02:51:00Z"/>
        </w:rPr>
        <w:pPrChange w:id="12820" w:author="Erlie Hasam Morfin Zavalza" w:date="2014-11-08T00:32:00Z">
          <w:pPr>
            <w:ind w:left="426"/>
          </w:pPr>
        </w:pPrChange>
      </w:pPr>
      <w:del w:id="12821" w:author="Erlie Hasam Morfin Zavalza" w:date="2014-10-31T02:51:00Z">
        <w:r w:rsidDel="009331ED">
          <w:delText>¿Qué ventajas va a tener la futura empresa frente a sus competidores?</w:delText>
        </w:r>
      </w:del>
    </w:p>
    <w:p w14:paraId="62E4B233" w14:textId="11803D82" w:rsidR="00D32EE4" w:rsidDel="009331ED" w:rsidRDefault="00D32EE4">
      <w:pPr>
        <w:rPr>
          <w:del w:id="12822" w:author="Erlie Hasam Morfin Zavalza" w:date="2014-10-31T02:51:00Z"/>
        </w:rPr>
        <w:pPrChange w:id="12823" w:author="Erlie Hasam Morfin Zavalza" w:date="2014-11-08T00:32:00Z">
          <w:pPr>
            <w:ind w:left="426"/>
          </w:pPr>
        </w:pPrChange>
      </w:pPr>
      <w:del w:id="12824" w:author="Erlie Hasam Morfin Zavalza" w:date="2014-10-31T02:51:00Z">
        <w:r w:rsidDel="009331ED">
          <w:delText>¿Qué ventajas tendrá la competencia frente a su empresa?</w:delText>
        </w:r>
      </w:del>
    </w:p>
    <w:p w14:paraId="7A954BE1" w14:textId="7FC470A6" w:rsidR="00D32EE4" w:rsidDel="009331ED" w:rsidRDefault="00D32EE4">
      <w:pPr>
        <w:rPr>
          <w:del w:id="12825" w:author="Erlie Hasam Morfin Zavalza" w:date="2014-10-31T02:51:00Z"/>
        </w:rPr>
        <w:pPrChange w:id="12826" w:author="Erlie Hasam Morfin Zavalza" w:date="2014-11-08T00:32:00Z">
          <w:pPr>
            <w:ind w:left="426"/>
          </w:pPr>
        </w:pPrChange>
      </w:pPr>
    </w:p>
    <w:p w14:paraId="4C8CF285" w14:textId="00A10ADF" w:rsidR="00D32EE4" w:rsidRPr="002D1AC5" w:rsidDel="009331ED" w:rsidRDefault="00D32EE4">
      <w:pPr>
        <w:rPr>
          <w:del w:id="12827" w:author="Erlie Hasam Morfin Zavalza" w:date="2014-10-31T02:51:00Z"/>
        </w:rPr>
        <w:pPrChange w:id="12828" w:author="Erlie Hasam Morfin Zavalza" w:date="2014-11-08T00:32:00Z">
          <w:pPr>
            <w:ind w:left="426"/>
          </w:pPr>
        </w:pPrChange>
      </w:pPr>
      <w:del w:id="12829" w:author="Erlie Hasam Morfin Zavalza" w:date="2014-10-31T02:51:00Z">
        <w:r w:rsidRPr="002D1AC5" w:rsidDel="009331ED">
          <w:delText>Las ventajas que nuestro producto aparte de encontrar el mejor equilibrio de sabor para cada tipo de empanada, será agregarla colores llamativos a la masa, lo cual deja de ser la típica empanada de color claro o amarillo o tostada en el caso de las fritas, si no que tendrán un color llamativo de personalidad y creatividad, que no se han podido encontrar en otros productos en chile.</w:delText>
        </w:r>
      </w:del>
    </w:p>
    <w:p w14:paraId="5640B4DA" w14:textId="2CE7E46B" w:rsidR="00D32EE4" w:rsidRPr="002D1AC5" w:rsidDel="009331ED" w:rsidRDefault="00D32EE4">
      <w:pPr>
        <w:rPr>
          <w:del w:id="12830" w:author="Erlie Hasam Morfin Zavalza" w:date="2014-10-31T02:51:00Z"/>
        </w:rPr>
        <w:pPrChange w:id="12831" w:author="Erlie Hasam Morfin Zavalza" w:date="2014-11-08T00:32:00Z">
          <w:pPr>
            <w:ind w:left="426"/>
          </w:pPr>
        </w:pPrChange>
      </w:pPr>
      <w:del w:id="12832" w:author="Erlie Hasam Morfin Zavalza" w:date="2014-10-31T02:51:00Z">
        <w:r w:rsidRPr="002D1AC5" w:rsidDel="009331ED">
          <w:delText>Como equipo hemos estando analizando a la competencia es relativamente baja y nos dimos cuenta que la competencia no tiene muchas ventajas ya que ellos no tiene el producto de la empanada como producto estrella o producto principal, lo que las hace hacer un producto de baja calidad pero que si cumple con la exigencia de un público medio.</w:delText>
        </w:r>
      </w:del>
    </w:p>
    <w:p w14:paraId="0B66F58D" w14:textId="5732BA28" w:rsidR="00D32EE4" w:rsidDel="009331ED" w:rsidRDefault="00D32EE4">
      <w:pPr>
        <w:rPr>
          <w:del w:id="12833" w:author="Erlie Hasam Morfin Zavalza" w:date="2014-10-31T02:51:00Z"/>
        </w:rPr>
        <w:pPrChange w:id="12834" w:author="Erlie Hasam Morfin Zavalza" w:date="2014-11-08T00:32:00Z">
          <w:pPr>
            <w:ind w:left="426"/>
          </w:pPr>
        </w:pPrChange>
      </w:pPr>
    </w:p>
    <w:p w14:paraId="07E6DA59" w14:textId="6DFB66BE" w:rsidR="00D32EE4" w:rsidDel="009331ED" w:rsidRDefault="00D32EE4">
      <w:pPr>
        <w:rPr>
          <w:del w:id="12835" w:author="Erlie Hasam Morfin Zavalza" w:date="2014-10-31T02:51:00Z"/>
        </w:rPr>
        <w:pPrChange w:id="12836" w:author="Erlie Hasam Morfin Zavalza" w:date="2014-11-08T00:32:00Z">
          <w:pPr>
            <w:numPr>
              <w:numId w:val="19"/>
            </w:numPr>
            <w:ind w:left="283" w:hanging="283"/>
          </w:pPr>
        </w:pPrChange>
      </w:pPr>
      <w:del w:id="12837" w:author="Erlie Hasam Morfin Zavalza" w:date="2014-10-31T02:51:00Z">
        <w:r w:rsidDel="009331ED">
          <w:delText>POLÍTICA COMERCIAL</w:delText>
        </w:r>
      </w:del>
    </w:p>
    <w:p w14:paraId="3E533DAE" w14:textId="60A1667B" w:rsidR="00D32EE4" w:rsidDel="009331ED" w:rsidRDefault="00D32EE4">
      <w:pPr>
        <w:rPr>
          <w:del w:id="12838" w:author="Erlie Hasam Morfin Zavalza" w:date="2014-10-31T02:51:00Z"/>
        </w:rPr>
      </w:pPr>
    </w:p>
    <w:p w14:paraId="1A7222A4" w14:textId="53101AE8" w:rsidR="00D32EE4" w:rsidDel="009331ED" w:rsidRDefault="00D32EE4">
      <w:pPr>
        <w:rPr>
          <w:del w:id="12839" w:author="Erlie Hasam Morfin Zavalza" w:date="2014-10-31T02:51:00Z"/>
        </w:rPr>
        <w:pPrChange w:id="12840" w:author="Erlie Hasam Morfin Zavalza" w:date="2014-11-08T00:32:00Z">
          <w:pPr>
            <w:ind w:left="426" w:hanging="426"/>
          </w:pPr>
        </w:pPrChange>
      </w:pPr>
      <w:del w:id="12841" w:author="Erlie Hasam Morfin Zavalza" w:date="2014-10-31T02:51:00Z">
        <w:r w:rsidDel="009331ED">
          <w:delText>5.1</w:delText>
        </w:r>
        <w:r w:rsidDel="009331ED">
          <w:tab/>
        </w:r>
        <w:commentRangeStart w:id="12842"/>
        <w:r w:rsidDel="009331ED">
          <w:delText>COMERCIAL</w:delText>
        </w:r>
        <w:commentRangeEnd w:id="12842"/>
        <w:r w:rsidDel="009331ED">
          <w:rPr>
            <w:rStyle w:val="Refdecomentario"/>
          </w:rPr>
          <w:commentReference w:id="12842"/>
        </w:r>
      </w:del>
    </w:p>
    <w:p w14:paraId="6697F3B6" w14:textId="2BE50735" w:rsidR="00D32EE4" w:rsidDel="009331ED" w:rsidRDefault="00D32EE4">
      <w:pPr>
        <w:rPr>
          <w:del w:id="12843" w:author="Erlie Hasam Morfin Zavalza" w:date="2014-10-31T02:51:00Z"/>
        </w:rPr>
        <w:pPrChange w:id="12844" w:author="Erlie Hasam Morfin Zavalza" w:date="2014-11-08T00:32:00Z">
          <w:pPr>
            <w:ind w:left="426"/>
          </w:pPr>
        </w:pPrChange>
      </w:pPr>
      <w:del w:id="12845" w:author="Erlie Hasam Morfin Zavalza" w:date="2014-10-31T02:51:00Z">
        <w:r w:rsidDel="009331ED">
          <w:delText>Indique el porcentaje aproximado de participación en el mercado que usted pretende conseguir para su empresa.</w:delText>
        </w:r>
      </w:del>
    </w:p>
    <w:p w14:paraId="6E6D73EB" w14:textId="0C523654" w:rsidR="00D32EE4" w:rsidDel="009331ED" w:rsidRDefault="00D32EE4">
      <w:pPr>
        <w:rPr>
          <w:del w:id="12846" w:author="Erlie Hasam Morfin Zavalza" w:date="2014-10-31T02:51:00Z"/>
        </w:rPr>
        <w:pPrChange w:id="12847" w:author="Erlie Hasam Morfin Zavalza" w:date="2014-11-08T00:32:00Z">
          <w:pPr>
            <w:ind w:left="426"/>
          </w:pPr>
        </w:pPrChange>
      </w:pPr>
      <w:del w:id="12848" w:author="Erlie Hasam Morfin Zavalza" w:date="2014-10-31T02:51:00Z">
        <w:r w:rsidDel="009331ED">
          <w:delText>¿Cuánto tiempo cree que le va a costar conseguirlo?</w:delText>
        </w:r>
      </w:del>
    </w:p>
    <w:p w14:paraId="7804E04D" w14:textId="5B527C13" w:rsidR="00D32EE4" w:rsidDel="009331ED" w:rsidRDefault="00D32EE4">
      <w:pPr>
        <w:rPr>
          <w:del w:id="12849" w:author="Erlie Hasam Morfin Zavalza" w:date="2014-10-31T02:51:00Z"/>
        </w:rPr>
        <w:pPrChange w:id="12850" w:author="Erlie Hasam Morfin Zavalza" w:date="2014-11-08T00:32:00Z">
          <w:pPr>
            <w:ind w:left="426"/>
          </w:pPr>
        </w:pPrChange>
      </w:pPr>
      <w:del w:id="12851" w:author="Erlie Hasam Morfin Zavalza" w:date="2014-10-31T02:51:00Z">
        <w:r w:rsidDel="009331ED">
          <w:delText>¿Qué volumen de mercado piensa conseguir en una zona geográfica concreta (en función del ámbito geográfico de intervención?</w:delText>
        </w:r>
      </w:del>
    </w:p>
    <w:p w14:paraId="6E1DD365" w14:textId="066ED41A" w:rsidR="00D32EE4" w:rsidDel="009331ED" w:rsidRDefault="00D32EE4">
      <w:pPr>
        <w:rPr>
          <w:del w:id="12852" w:author="Erlie Hasam Morfin Zavalza" w:date="2014-10-31T02:51:00Z"/>
        </w:rPr>
        <w:pPrChange w:id="12853" w:author="Erlie Hasam Morfin Zavalza" w:date="2014-11-08T00:32:00Z">
          <w:pPr>
            <w:ind w:left="426"/>
          </w:pPr>
        </w:pPrChange>
      </w:pPr>
      <w:del w:id="12854" w:author="Erlie Hasam Morfin Zavalza" w:date="2014-10-31T02:51:00Z">
        <w:r w:rsidDel="009331ED">
          <w:delText>Describa la evolución de la penetración en el mercado en los distintos ámbitos de intervención.</w:delText>
        </w:r>
      </w:del>
    </w:p>
    <w:p w14:paraId="0943B96A" w14:textId="45EAAF19" w:rsidR="00D32EE4" w:rsidDel="009331ED" w:rsidRDefault="00D32EE4">
      <w:pPr>
        <w:rPr>
          <w:del w:id="12855" w:author="Erlie Hasam Morfin Zavalza" w:date="2014-10-31T02:51:00Z"/>
        </w:rPr>
        <w:pPrChange w:id="12856" w:author="Erlie Hasam Morfin Zavalza" w:date="2014-11-08T00:32:00Z">
          <w:pPr>
            <w:ind w:left="426"/>
          </w:pPr>
        </w:pPrChange>
      </w:pPr>
      <w:del w:id="1285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062CC465" w14:textId="574C3E0D" w:rsidR="00D32EE4" w:rsidDel="009331ED" w:rsidRDefault="00D32EE4">
      <w:pPr>
        <w:rPr>
          <w:del w:id="12858" w:author="Erlie Hasam Morfin Zavalza" w:date="2014-10-31T02:51:00Z"/>
        </w:rPr>
        <w:pPrChange w:id="12859" w:author="Erlie Hasam Morfin Zavalza" w:date="2014-11-08T00:32:00Z">
          <w:pPr>
            <w:ind w:left="426"/>
          </w:pPr>
        </w:pPrChange>
      </w:pPr>
    </w:p>
    <w:p w14:paraId="7E770299" w14:textId="22F56F1D" w:rsidR="00D32EE4" w:rsidDel="009331ED" w:rsidRDefault="00D32EE4">
      <w:pPr>
        <w:rPr>
          <w:del w:id="12860" w:author="Erlie Hasam Morfin Zavalza" w:date="2014-10-31T02:51:00Z"/>
        </w:rPr>
        <w:pPrChange w:id="12861" w:author="Erlie Hasam Morfin Zavalza" w:date="2014-11-08T00:32:00Z">
          <w:pPr>
            <w:ind w:left="426" w:hanging="426"/>
          </w:pPr>
        </w:pPrChange>
      </w:pPr>
      <w:del w:id="12862" w:author="Erlie Hasam Morfin Zavalza" w:date="2014-10-31T02:51:00Z">
        <w:r w:rsidDel="009331ED">
          <w:delText>5.2 PRECIO DE VENTA</w:delText>
        </w:r>
      </w:del>
    </w:p>
    <w:p w14:paraId="36AB925B" w14:textId="6EA24847" w:rsidR="00D32EE4" w:rsidDel="009331ED" w:rsidRDefault="00D32EE4">
      <w:pPr>
        <w:rPr>
          <w:del w:id="12863" w:author="Erlie Hasam Morfin Zavalza" w:date="2014-10-31T02:51:00Z"/>
        </w:rPr>
        <w:pPrChange w:id="12864" w:author="Erlie Hasam Morfin Zavalza" w:date="2014-11-08T00:32:00Z">
          <w:pPr>
            <w:ind w:left="426"/>
          </w:pPr>
        </w:pPrChange>
      </w:pPr>
      <w:del w:id="12865" w:author="Erlie Hasam Morfin Zavalza" w:date="2014-10-31T02:51:00Z">
        <w:r w:rsidDel="009331ED">
          <w:delText>¿Ha fijado la política de precios de su empresa ?</w:delText>
        </w:r>
      </w:del>
    </w:p>
    <w:p w14:paraId="6F1A80C0" w14:textId="62BBB5AA" w:rsidR="00D32EE4" w:rsidDel="009331ED" w:rsidRDefault="00D32EE4">
      <w:pPr>
        <w:rPr>
          <w:del w:id="12866" w:author="Erlie Hasam Morfin Zavalza" w:date="2014-10-31T02:51:00Z"/>
        </w:rPr>
        <w:pPrChange w:id="12867" w:author="Erlie Hasam Morfin Zavalza" w:date="2014-11-08T00:32:00Z">
          <w:pPr>
            <w:ind w:left="426"/>
          </w:pPr>
        </w:pPrChange>
      </w:pPr>
      <w:del w:id="12868" w:author="Erlie Hasam Morfin Zavalza" w:date="2014-10-31T02:51:00Z">
        <w:r w:rsidDel="009331ED">
          <w:delText>¿Cuáles son los criterios en que se basa ?</w:delText>
        </w:r>
      </w:del>
    </w:p>
    <w:p w14:paraId="66CA41D4" w14:textId="56352DEC" w:rsidR="00D32EE4" w:rsidDel="009331ED" w:rsidRDefault="00D32EE4">
      <w:pPr>
        <w:rPr>
          <w:del w:id="12869" w:author="Erlie Hasam Morfin Zavalza" w:date="2014-10-31T02:51:00Z"/>
        </w:rPr>
        <w:pPrChange w:id="12870" w:author="Erlie Hasam Morfin Zavalza" w:date="2014-11-08T00:32:00Z">
          <w:pPr>
            <w:ind w:left="426"/>
          </w:pPr>
        </w:pPrChange>
      </w:pPr>
      <w:del w:id="12871" w:author="Erlie Hasam Morfin Zavalza" w:date="2014-10-31T02:51:00Z">
        <w:r w:rsidDel="009331ED">
          <w:delText>¿Cómo se sitúan dichos criterios respecto a la competencia ?. ¿Porqué ?</w:delText>
        </w:r>
      </w:del>
    </w:p>
    <w:p w14:paraId="784C5A6C" w14:textId="7E2B0F1F" w:rsidR="00D32EE4" w:rsidDel="009331ED" w:rsidRDefault="00D32EE4">
      <w:pPr>
        <w:rPr>
          <w:del w:id="12872" w:author="Erlie Hasam Morfin Zavalza" w:date="2014-10-31T02:51:00Z"/>
        </w:rPr>
        <w:pPrChange w:id="12873" w:author="Erlie Hasam Morfin Zavalza" w:date="2014-11-08T00:32:00Z">
          <w:pPr>
            <w:ind w:left="426"/>
          </w:pPr>
        </w:pPrChange>
      </w:pPr>
      <w:del w:id="12874"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435DD78" w14:textId="54F00954" w:rsidR="00D32EE4" w:rsidDel="009331ED" w:rsidRDefault="00D32EE4">
      <w:pPr>
        <w:rPr>
          <w:del w:id="12875" w:author="Erlie Hasam Morfin Zavalza" w:date="2014-10-31T02:51:00Z"/>
        </w:rPr>
      </w:pPr>
    </w:p>
    <w:p w14:paraId="417DFE5D" w14:textId="17A2B91B" w:rsidR="00D32EE4" w:rsidDel="009331ED" w:rsidRDefault="00D32EE4">
      <w:pPr>
        <w:rPr>
          <w:del w:id="12876" w:author="Erlie Hasam Morfin Zavalza" w:date="2014-10-31T02:51:00Z"/>
        </w:rPr>
      </w:pPr>
    </w:p>
    <w:p w14:paraId="1994115A" w14:textId="241ECEDC" w:rsidR="00D32EE4" w:rsidDel="009331ED" w:rsidRDefault="00D32EE4">
      <w:pPr>
        <w:rPr>
          <w:del w:id="12877" w:author="Erlie Hasam Morfin Zavalza" w:date="2014-10-31T02:51:00Z"/>
        </w:rPr>
        <w:pPrChange w:id="12878" w:author="Erlie Hasam Morfin Zavalza" w:date="2014-11-08T00:32:00Z">
          <w:pPr>
            <w:numPr>
              <w:numId w:val="20"/>
            </w:numPr>
            <w:ind w:left="283" w:hanging="283"/>
          </w:pPr>
        </w:pPrChange>
      </w:pPr>
      <w:del w:id="12879" w:author="Erlie Hasam Morfin Zavalza" w:date="2014-10-31T02:51:00Z">
        <w:r w:rsidDel="009331ED">
          <w:delText>PREVISIÓN DE VENTAS</w:delText>
        </w:r>
      </w:del>
    </w:p>
    <w:p w14:paraId="606A5BD2" w14:textId="4CF28884" w:rsidR="00D32EE4" w:rsidDel="009331ED" w:rsidRDefault="00D32EE4">
      <w:pPr>
        <w:rPr>
          <w:del w:id="12880" w:author="Erlie Hasam Morfin Zavalza" w:date="2014-10-31T02:51:00Z"/>
        </w:rPr>
        <w:pPrChange w:id="12881" w:author="Erlie Hasam Morfin Zavalza" w:date="2014-11-08T00:32:00Z">
          <w:pPr>
            <w:ind w:left="426"/>
          </w:pPr>
        </w:pPrChange>
      </w:pPr>
      <w:del w:id="12882" w:author="Erlie Hasam Morfin Zavalza" w:date="2014-10-31T02:51:00Z">
        <w:r w:rsidDel="009331ED">
          <w:delText>¿Cuál es el volumen de ventas que ha previsto realizar usted ?</w:delText>
        </w:r>
      </w:del>
    </w:p>
    <w:p w14:paraId="6B5174FB" w14:textId="0F6C0B72" w:rsidR="00D32EE4" w:rsidDel="009331ED" w:rsidRDefault="00D32EE4">
      <w:pPr>
        <w:rPr>
          <w:del w:id="12883" w:author="Erlie Hasam Morfin Zavalza" w:date="2014-10-31T02:51:00Z"/>
        </w:rPr>
        <w:pPrChange w:id="12884" w:author="Erlie Hasam Morfin Zavalza" w:date="2014-11-08T00:32:00Z">
          <w:pPr>
            <w:ind w:left="426"/>
          </w:pPr>
        </w:pPrChange>
      </w:pPr>
      <w:del w:id="12885" w:author="Erlie Hasam Morfin Zavalza" w:date="2014-10-31T02:51:00Z">
        <w:r w:rsidDel="009331ED">
          <w:delText>¿En qué se basa ?. ¿ Cómo ha previsto que evolucionen las ventas en los próximos años ?</w:delText>
        </w:r>
      </w:del>
    </w:p>
    <w:p w14:paraId="2F01BE64" w14:textId="682B7CB2" w:rsidR="00D32EE4" w:rsidDel="009331ED" w:rsidRDefault="00D32EE4">
      <w:pPr>
        <w:rPr>
          <w:del w:id="12886" w:author="Erlie Hasam Morfin Zavalza" w:date="2014-10-31T02:51:00Z"/>
        </w:rPr>
        <w:pPrChange w:id="12887" w:author="Erlie Hasam Morfin Zavalza" w:date="2014-11-08T00:32:00Z">
          <w:pPr>
            <w:ind w:left="426"/>
          </w:pPr>
        </w:pPrChange>
      </w:pPr>
      <w:del w:id="12888"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70F1C9E2" w14:textId="675B999F" w:rsidR="00D32EE4" w:rsidDel="009331ED" w:rsidRDefault="00D32EE4">
      <w:pPr>
        <w:rPr>
          <w:del w:id="12889" w:author="Erlie Hasam Morfin Zavalza" w:date="2014-10-31T02:51:00Z"/>
        </w:rPr>
      </w:pPr>
    </w:p>
    <w:p w14:paraId="06DACEDA" w14:textId="40214440" w:rsidR="00D32EE4" w:rsidDel="009331ED" w:rsidRDefault="00D32EE4">
      <w:pPr>
        <w:rPr>
          <w:del w:id="12890" w:author="Erlie Hasam Morfin Zavalza" w:date="2014-10-31T02:51:00Z"/>
        </w:rPr>
        <w:pPrChange w:id="12891" w:author="Erlie Hasam Morfin Zavalza" w:date="2014-11-08T00:32:00Z">
          <w:pPr>
            <w:numPr>
              <w:numId w:val="21"/>
            </w:numPr>
            <w:ind w:left="283" w:hanging="283"/>
          </w:pPr>
        </w:pPrChange>
      </w:pPr>
      <w:del w:id="12892" w:author="Erlie Hasam Morfin Zavalza" w:date="2014-10-31T02:51:00Z">
        <w:r w:rsidDel="009331ED">
          <w:delText>SISTEMA DE VENTAS</w:delText>
        </w:r>
      </w:del>
    </w:p>
    <w:p w14:paraId="133E3C77" w14:textId="57441CC5" w:rsidR="00D32EE4" w:rsidDel="009331ED" w:rsidRDefault="00D32EE4">
      <w:pPr>
        <w:rPr>
          <w:del w:id="12893" w:author="Erlie Hasam Morfin Zavalza" w:date="2014-10-31T02:51:00Z"/>
        </w:rPr>
        <w:pPrChange w:id="12894" w:author="Erlie Hasam Morfin Zavalza" w:date="2014-11-08T00:32:00Z">
          <w:pPr>
            <w:ind w:left="426"/>
          </w:pPr>
        </w:pPrChange>
      </w:pPr>
      <w:del w:id="12895" w:author="Erlie Hasam Morfin Zavalza" w:date="2014-10-31T02:51:00Z">
        <w:r w:rsidDel="009331ED">
          <w:delText>¿Cómo ha pensado usted organizar su política de ventas ?</w:delText>
        </w:r>
      </w:del>
    </w:p>
    <w:p w14:paraId="55A26EB5" w14:textId="7858BD11" w:rsidR="00D32EE4" w:rsidDel="009331ED" w:rsidRDefault="00D32EE4">
      <w:pPr>
        <w:rPr>
          <w:del w:id="12896" w:author="Erlie Hasam Morfin Zavalza" w:date="2014-10-31T02:51:00Z"/>
        </w:rPr>
        <w:pPrChange w:id="12897" w:author="Erlie Hasam Morfin Zavalza" w:date="2014-11-08T00:32:00Z">
          <w:pPr>
            <w:ind w:left="426"/>
          </w:pPr>
        </w:pPrChange>
      </w:pPr>
      <w:del w:id="12898" w:author="Erlie Hasam Morfin Zavalza" w:date="2014-10-31T02:51:00Z">
        <w:r w:rsidDel="009331ED">
          <w:delText>¿Personalmente ?. ¿Con personal de la empresa que se dedicará a labores comerciales ?. ¿Con personal por cuenta propia que trabaja para usted ?. Indique qué estructura le será precisa, los costes, la forma de pago, los medios con los que cuentan.</w:delText>
        </w:r>
      </w:del>
    </w:p>
    <w:p w14:paraId="537DE88C" w14:textId="3F72F084" w:rsidR="00D32EE4" w:rsidDel="009331ED" w:rsidRDefault="00D32EE4">
      <w:pPr>
        <w:rPr>
          <w:del w:id="12899" w:author="Erlie Hasam Morfin Zavalza" w:date="2014-10-31T02:51:00Z"/>
        </w:rPr>
        <w:pPrChange w:id="12900" w:author="Erlie Hasam Morfin Zavalza" w:date="2014-11-08T00:32:00Z">
          <w:pPr>
            <w:ind w:left="426"/>
          </w:pPr>
        </w:pPrChange>
      </w:pPr>
      <w:del w:id="12901"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04F380D" w14:textId="3781BFA9" w:rsidR="00D32EE4" w:rsidDel="009331ED" w:rsidRDefault="00D32EE4">
      <w:pPr>
        <w:rPr>
          <w:del w:id="12902" w:author="Erlie Hasam Morfin Zavalza" w:date="2014-10-31T02:51:00Z"/>
        </w:rPr>
        <w:pPrChange w:id="12903" w:author="Erlie Hasam Morfin Zavalza" w:date="2014-11-08T00:32:00Z">
          <w:pPr>
            <w:ind w:left="426"/>
          </w:pPr>
        </w:pPrChange>
      </w:pPr>
    </w:p>
    <w:p w14:paraId="1A26017F" w14:textId="07A289B8" w:rsidR="00D32EE4" w:rsidDel="009331ED" w:rsidRDefault="00D32EE4">
      <w:pPr>
        <w:rPr>
          <w:del w:id="12904" w:author="Erlie Hasam Morfin Zavalza" w:date="2014-10-31T02:51:00Z"/>
        </w:rPr>
        <w:pPrChange w:id="12905" w:author="Erlie Hasam Morfin Zavalza" w:date="2014-11-08T00:32:00Z">
          <w:pPr>
            <w:numPr>
              <w:numId w:val="22"/>
            </w:numPr>
            <w:ind w:left="283" w:hanging="283"/>
          </w:pPr>
        </w:pPrChange>
      </w:pPr>
      <w:del w:id="12906" w:author="Erlie Hasam Morfin Zavalza" w:date="2014-10-31T02:51:00Z">
        <w:r w:rsidDel="009331ED">
          <w:delText>CANALES DE DISTRIBUCIÓN</w:delText>
        </w:r>
      </w:del>
    </w:p>
    <w:p w14:paraId="3F143682" w14:textId="018A0AB9" w:rsidR="00D32EE4" w:rsidDel="009331ED" w:rsidRDefault="00D32EE4">
      <w:pPr>
        <w:rPr>
          <w:del w:id="12907" w:author="Erlie Hasam Morfin Zavalza" w:date="2014-10-31T02:51:00Z"/>
        </w:rPr>
        <w:pPrChange w:id="12908" w:author="Erlie Hasam Morfin Zavalza" w:date="2014-11-08T00:32:00Z">
          <w:pPr>
            <w:ind w:left="426"/>
          </w:pPr>
        </w:pPrChange>
      </w:pPr>
      <w:del w:id="12909" w:author="Erlie Hasam Morfin Zavalza" w:date="2014-10-31T02:51:00Z">
        <w:r w:rsidDel="009331ED">
          <w:delText>¿Ha pensado en cómo va a llegar a sus clientes ?</w:delText>
        </w:r>
      </w:del>
    </w:p>
    <w:p w14:paraId="057BFD1C" w14:textId="0F8DAB23" w:rsidR="00D32EE4" w:rsidDel="009331ED" w:rsidRDefault="00D32EE4">
      <w:pPr>
        <w:rPr>
          <w:del w:id="12910" w:author="Erlie Hasam Morfin Zavalza" w:date="2014-10-31T02:51:00Z"/>
        </w:rPr>
        <w:pPrChange w:id="12911" w:author="Erlie Hasam Morfin Zavalza" w:date="2014-11-08T00:32:00Z">
          <w:pPr>
            <w:ind w:left="426"/>
          </w:pPr>
        </w:pPrChange>
      </w:pPr>
      <w:del w:id="12912" w:author="Erlie Hasam Morfin Zavalza" w:date="2014-10-31T02:51:00Z">
        <w:r w:rsidDel="009331ED">
          <w:delText>¿Cuáles van a ser sus canales de distribución (venta al menor, venta al mayor, almacenista, distribuidores, ventas por correo, etc.) ?</w:delText>
        </w:r>
      </w:del>
    </w:p>
    <w:p w14:paraId="00A9D386" w14:textId="7C880BD6" w:rsidR="00D32EE4" w:rsidDel="009331ED" w:rsidRDefault="00D32EE4">
      <w:pPr>
        <w:rPr>
          <w:del w:id="12913" w:author="Erlie Hasam Morfin Zavalza" w:date="2014-10-31T02:51:00Z"/>
        </w:rPr>
        <w:pPrChange w:id="12914" w:author="Erlie Hasam Morfin Zavalza" w:date="2014-11-08T00:32:00Z">
          <w:pPr>
            <w:ind w:left="426"/>
          </w:pPr>
        </w:pPrChange>
      </w:pPr>
      <w:del w:id="12915"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0E245F93" w14:textId="0A3B0EED" w:rsidR="00D32EE4" w:rsidDel="009331ED" w:rsidRDefault="00D32EE4">
      <w:pPr>
        <w:rPr>
          <w:del w:id="12916" w:author="Erlie Hasam Morfin Zavalza" w:date="2014-10-31T02:51:00Z"/>
        </w:rPr>
        <w:pPrChange w:id="12917" w:author="Erlie Hasam Morfin Zavalza" w:date="2014-11-08T00:32:00Z">
          <w:pPr>
            <w:ind w:left="426" w:hanging="426"/>
          </w:pPr>
        </w:pPrChange>
      </w:pPr>
    </w:p>
    <w:p w14:paraId="24733E1B" w14:textId="16B84915" w:rsidR="00D32EE4" w:rsidDel="009331ED" w:rsidRDefault="00D32EE4">
      <w:pPr>
        <w:rPr>
          <w:del w:id="12918" w:author="Erlie Hasam Morfin Zavalza" w:date="2014-10-31T02:51:00Z"/>
        </w:rPr>
        <w:pPrChange w:id="12919" w:author="Erlie Hasam Morfin Zavalza" w:date="2014-11-08T00:32:00Z">
          <w:pPr>
            <w:ind w:left="426" w:hanging="426"/>
          </w:pPr>
        </w:pPrChange>
      </w:pPr>
    </w:p>
    <w:p w14:paraId="74225D85" w14:textId="36D859D6" w:rsidR="00D32EE4" w:rsidDel="009331ED" w:rsidRDefault="00D32EE4">
      <w:pPr>
        <w:rPr>
          <w:del w:id="12920" w:author="Erlie Hasam Morfin Zavalza" w:date="2014-10-31T02:51:00Z"/>
        </w:rPr>
        <w:pPrChange w:id="12921" w:author="Erlie Hasam Morfin Zavalza" w:date="2014-11-08T00:32:00Z">
          <w:pPr>
            <w:ind w:left="426" w:hanging="426"/>
          </w:pPr>
        </w:pPrChange>
      </w:pPr>
    </w:p>
    <w:p w14:paraId="656AB95A" w14:textId="24FB2ADB" w:rsidR="00D32EE4" w:rsidDel="009331ED" w:rsidRDefault="00D32EE4">
      <w:pPr>
        <w:rPr>
          <w:del w:id="12922" w:author="Erlie Hasam Morfin Zavalza" w:date="2014-10-31T02:51:00Z"/>
        </w:rPr>
        <w:pPrChange w:id="12923" w:author="Erlie Hasam Morfin Zavalza" w:date="2014-11-08T00:32:00Z">
          <w:pPr>
            <w:ind w:left="426" w:hanging="426"/>
          </w:pPr>
        </w:pPrChange>
      </w:pPr>
    </w:p>
    <w:p w14:paraId="4A55A7DB" w14:textId="52A7CB4E" w:rsidR="00D32EE4" w:rsidDel="009331ED" w:rsidRDefault="00D32EE4">
      <w:pPr>
        <w:rPr>
          <w:del w:id="12924" w:author="Erlie Hasam Morfin Zavalza" w:date="2014-10-31T02:51:00Z"/>
        </w:rPr>
        <w:pPrChange w:id="12925" w:author="Erlie Hasam Morfin Zavalza" w:date="2014-11-08T00:32:00Z">
          <w:pPr>
            <w:ind w:left="426" w:hanging="426"/>
          </w:pPr>
        </w:pPrChange>
      </w:pPr>
    </w:p>
    <w:p w14:paraId="5315678E" w14:textId="0A2F4E93" w:rsidR="00D32EE4" w:rsidDel="009331ED" w:rsidRDefault="00D32EE4">
      <w:pPr>
        <w:rPr>
          <w:del w:id="12926" w:author="Erlie Hasam Morfin Zavalza" w:date="2014-10-31T02:51:00Z"/>
        </w:rPr>
        <w:pPrChange w:id="12927" w:author="Erlie Hasam Morfin Zavalza" w:date="2014-11-08T00:32:00Z">
          <w:pPr>
            <w:ind w:left="426" w:hanging="426"/>
          </w:pPr>
        </w:pPrChange>
      </w:pPr>
      <w:del w:id="12928" w:author="Erlie Hasam Morfin Zavalza" w:date="2014-10-31T02:51:00Z">
        <w:r w:rsidDel="009331ED">
          <w:delText>5.6 COMUNICACIÓN, IMAGEN Y PROMOCIÓN</w:delText>
        </w:r>
      </w:del>
    </w:p>
    <w:p w14:paraId="77329B1C" w14:textId="48BCBA01" w:rsidR="00D32EE4" w:rsidDel="009331ED" w:rsidRDefault="00D32EE4">
      <w:pPr>
        <w:rPr>
          <w:del w:id="12929" w:author="Erlie Hasam Morfin Zavalza" w:date="2014-10-31T02:51:00Z"/>
        </w:rPr>
        <w:pPrChange w:id="12930" w:author="Erlie Hasam Morfin Zavalza" w:date="2014-11-08T00:32:00Z">
          <w:pPr>
            <w:ind w:left="426"/>
          </w:pPr>
        </w:pPrChange>
      </w:pPr>
      <w:del w:id="12931" w:author="Erlie Hasam Morfin Zavalza" w:date="2014-10-31T02:51:00Z">
        <w:r w:rsidDel="009331ED">
          <w:delText xml:space="preserve">¿Qué acciones realizará usted </w:delText>
        </w:r>
      </w:del>
      <w:del w:id="12932" w:author="Erlie Hasam Morfin Zavalza" w:date="2014-10-31T01:36:00Z">
        <w:r w:rsidDel="00687C8E">
          <w:delText xml:space="preserve">para </w:delText>
        </w:r>
      </w:del>
      <w:del w:id="12933" w:author="Erlie Hasam Morfin Zavalza" w:date="2014-10-31T02:51:00Z">
        <w:r w:rsidDel="009331ED">
          <w:delText>promocionar su producto ?</w:delText>
        </w:r>
      </w:del>
    </w:p>
    <w:p w14:paraId="6B7569EB" w14:textId="0B3890EF" w:rsidR="00D32EE4" w:rsidDel="009331ED" w:rsidRDefault="00D32EE4">
      <w:pPr>
        <w:rPr>
          <w:del w:id="12934" w:author="Erlie Hasam Morfin Zavalza" w:date="2014-10-31T02:51:00Z"/>
        </w:rPr>
        <w:pPrChange w:id="12935" w:author="Erlie Hasam Morfin Zavalza" w:date="2014-11-08T00:32:00Z">
          <w:pPr>
            <w:ind w:left="426"/>
          </w:pPr>
        </w:pPrChange>
      </w:pPr>
      <w:del w:id="12936" w:author="Erlie Hasam Morfin Zavalza" w:date="2014-10-31T02:51:00Z">
        <w:r w:rsidDel="009331ED">
          <w:delText>Describa qué acciones piensa emprender y cuál será su coste.</w:delText>
        </w:r>
      </w:del>
    </w:p>
    <w:p w14:paraId="126D5A2E" w14:textId="794B632A" w:rsidR="00D32EE4" w:rsidDel="009331ED" w:rsidRDefault="00D32EE4">
      <w:pPr>
        <w:rPr>
          <w:del w:id="12937" w:author="Erlie Hasam Morfin Zavalza" w:date="2014-10-31T02:51:00Z"/>
        </w:rPr>
        <w:pPrChange w:id="12938" w:author="Erlie Hasam Morfin Zavalza" w:date="2014-11-08T00:32:00Z">
          <w:pPr>
            <w:ind w:left="426"/>
          </w:pPr>
        </w:pPrChange>
      </w:pPr>
      <w:del w:id="12939"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0829494B" w14:textId="5C2849E0" w:rsidR="00D32EE4" w:rsidDel="009331ED" w:rsidRDefault="00D32EE4">
      <w:pPr>
        <w:rPr>
          <w:del w:id="12940" w:author="Erlie Hasam Morfin Zavalza" w:date="2014-10-31T02:51:00Z"/>
        </w:rPr>
        <w:pPrChange w:id="12941" w:author="Erlie Hasam Morfin Zavalza" w:date="2014-11-08T00:32:00Z">
          <w:pPr>
            <w:ind w:left="426"/>
          </w:pPr>
        </w:pPrChange>
      </w:pPr>
    </w:p>
    <w:p w14:paraId="32ED66AA" w14:textId="10A70DE4" w:rsidR="00D32EE4" w:rsidDel="009331ED" w:rsidRDefault="00D32EE4">
      <w:pPr>
        <w:rPr>
          <w:del w:id="12942" w:author="Erlie Hasam Morfin Zavalza" w:date="2014-10-31T02:51:00Z"/>
        </w:rPr>
        <w:pPrChange w:id="12943" w:author="Erlie Hasam Morfin Zavalza" w:date="2014-11-08T00:32:00Z">
          <w:pPr>
            <w:ind w:left="426"/>
          </w:pPr>
        </w:pPrChange>
      </w:pPr>
    </w:p>
    <w:p w14:paraId="588845DF" w14:textId="73CC8C70" w:rsidR="00D32EE4" w:rsidDel="009331ED" w:rsidRDefault="00D32EE4">
      <w:pPr>
        <w:rPr>
          <w:del w:id="12944" w:author="Erlie Hasam Morfin Zavalza" w:date="2014-10-31T02:51:00Z"/>
        </w:rPr>
        <w:pPrChange w:id="12945" w:author="Erlie Hasam Morfin Zavalza" w:date="2014-11-08T00:32:00Z">
          <w:pPr>
            <w:numPr>
              <w:numId w:val="23"/>
            </w:numPr>
            <w:ind w:left="426" w:hanging="426"/>
          </w:pPr>
        </w:pPrChange>
      </w:pPr>
      <w:del w:id="12946" w:author="Erlie Hasam Morfin Zavalza" w:date="2014-10-31T02:51:00Z">
        <w:r w:rsidDel="009331ED">
          <w:delText>PRODUCCIÓN</w:delText>
        </w:r>
      </w:del>
    </w:p>
    <w:p w14:paraId="7EED6C1A" w14:textId="09348FC4" w:rsidR="00D32EE4" w:rsidDel="009331ED" w:rsidRDefault="00D32EE4">
      <w:pPr>
        <w:rPr>
          <w:del w:id="12947" w:author="Erlie Hasam Morfin Zavalza" w:date="2014-10-31T02:51:00Z"/>
        </w:rPr>
        <w:pPrChange w:id="12948" w:author="Erlie Hasam Morfin Zavalza" w:date="2014-11-08T00:32:00Z">
          <w:pPr>
            <w:ind w:left="426"/>
          </w:pPr>
        </w:pPrChange>
      </w:pPr>
    </w:p>
    <w:p w14:paraId="75591774" w14:textId="407BF50C" w:rsidR="00D32EE4" w:rsidDel="009331ED" w:rsidRDefault="00D32EE4">
      <w:pPr>
        <w:rPr>
          <w:del w:id="12949" w:author="Erlie Hasam Morfin Zavalza" w:date="2014-10-31T02:51:00Z"/>
        </w:rPr>
        <w:pPrChange w:id="12950" w:author="Erlie Hasam Morfin Zavalza" w:date="2014-11-08T00:32:00Z">
          <w:pPr>
            <w:numPr>
              <w:numId w:val="24"/>
            </w:numPr>
            <w:ind w:left="283" w:hanging="283"/>
          </w:pPr>
        </w:pPrChange>
      </w:pPr>
      <w:del w:id="12951" w:author="Erlie Hasam Morfin Zavalza" w:date="2014-10-31T02:51:00Z">
        <w:r w:rsidDel="009331ED">
          <w:delText>FASES DEL PROCESO PRODUCTIVO</w:delText>
        </w:r>
      </w:del>
    </w:p>
    <w:p w14:paraId="75E5C0A3" w14:textId="0928A4C4" w:rsidR="00D32EE4" w:rsidDel="009331ED" w:rsidRDefault="00D32EE4">
      <w:pPr>
        <w:rPr>
          <w:del w:id="12952" w:author="Erlie Hasam Morfin Zavalza" w:date="2014-10-31T02:51:00Z"/>
        </w:rPr>
        <w:pPrChange w:id="12953" w:author="Erlie Hasam Morfin Zavalza" w:date="2014-11-08T00:32:00Z">
          <w:pPr>
            <w:ind w:left="426"/>
          </w:pPr>
        </w:pPrChange>
      </w:pPr>
      <w:del w:id="12954" w:author="Erlie Hasam Morfin Zavalza" w:date="2014-10-31T02:51:00Z">
        <w:r w:rsidDel="009331ED">
          <w:delText>Describa las etapas y operaciones de su ciclo de producción.</w:delText>
        </w:r>
      </w:del>
    </w:p>
    <w:p w14:paraId="0A1C2507" w14:textId="1F4663E5" w:rsidR="00D32EE4" w:rsidDel="009331ED" w:rsidRDefault="00D32EE4">
      <w:pPr>
        <w:rPr>
          <w:del w:id="12955" w:author="Erlie Hasam Morfin Zavalza" w:date="2014-10-31T02:51:00Z"/>
        </w:rPr>
        <w:pPrChange w:id="12956" w:author="Erlie Hasam Morfin Zavalza" w:date="2014-11-08T00:32:00Z">
          <w:pPr>
            <w:ind w:left="426"/>
          </w:pPr>
        </w:pPrChange>
      </w:pPr>
      <w:del w:id="1295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74C54219" w14:textId="6A730CE6" w:rsidR="00D32EE4" w:rsidDel="009331ED" w:rsidRDefault="00D32EE4">
      <w:pPr>
        <w:rPr>
          <w:del w:id="12958" w:author="Erlie Hasam Morfin Zavalza" w:date="2014-10-31T02:51:00Z"/>
        </w:rPr>
      </w:pPr>
    </w:p>
    <w:p w14:paraId="4E85C100" w14:textId="5AC2C30C" w:rsidR="00D32EE4" w:rsidDel="009331ED" w:rsidRDefault="00D32EE4">
      <w:pPr>
        <w:rPr>
          <w:del w:id="12959" w:author="Erlie Hasam Morfin Zavalza" w:date="2014-10-31T02:51:00Z"/>
        </w:rPr>
        <w:pPrChange w:id="12960" w:author="Erlie Hasam Morfin Zavalza" w:date="2014-11-08T00:32:00Z">
          <w:pPr>
            <w:ind w:left="426"/>
          </w:pPr>
        </w:pPrChange>
      </w:pPr>
    </w:p>
    <w:p w14:paraId="7C4A0A04" w14:textId="7CC187FC" w:rsidR="00D32EE4" w:rsidDel="009331ED" w:rsidRDefault="00D32EE4">
      <w:pPr>
        <w:rPr>
          <w:del w:id="12961" w:author="Erlie Hasam Morfin Zavalza" w:date="2014-10-31T02:51:00Z"/>
        </w:rPr>
        <w:pPrChange w:id="12962" w:author="Erlie Hasam Morfin Zavalza" w:date="2014-11-08T00:32:00Z">
          <w:pPr>
            <w:numPr>
              <w:numId w:val="25"/>
            </w:numPr>
            <w:ind w:left="283" w:hanging="283"/>
          </w:pPr>
        </w:pPrChange>
      </w:pPr>
      <w:del w:id="12963" w:author="Erlie Hasam Morfin Zavalza" w:date="2014-10-31T02:51:00Z">
        <w:r w:rsidDel="009331ED">
          <w:delText>CONTROL DE CALIDAD</w:delText>
        </w:r>
      </w:del>
    </w:p>
    <w:p w14:paraId="3F6F46AC" w14:textId="278ACC94" w:rsidR="00D32EE4" w:rsidDel="009331ED" w:rsidRDefault="00D32EE4">
      <w:pPr>
        <w:rPr>
          <w:del w:id="12964" w:author="Erlie Hasam Morfin Zavalza" w:date="2014-10-31T02:51:00Z"/>
        </w:rPr>
        <w:pPrChange w:id="12965" w:author="Erlie Hasam Morfin Zavalza" w:date="2014-11-08T00:32:00Z">
          <w:pPr>
            <w:ind w:left="426"/>
          </w:pPr>
        </w:pPrChange>
      </w:pPr>
      <w:del w:id="12966" w:author="Erlie Hasam Morfin Zavalza" w:date="2014-10-31T02:51:00Z">
        <w:r w:rsidDel="009331ED">
          <w:delText>Describa de forma breve qué sistemas va a utilizar para controlar la calidad de su producto.</w:delText>
        </w:r>
      </w:del>
    </w:p>
    <w:p w14:paraId="2AF6FAD8" w14:textId="12D71153" w:rsidR="00D32EE4" w:rsidDel="009331ED" w:rsidRDefault="00D32EE4">
      <w:pPr>
        <w:rPr>
          <w:del w:id="12967" w:author="Erlie Hasam Morfin Zavalza" w:date="2014-10-31T02:51:00Z"/>
        </w:rPr>
        <w:pPrChange w:id="12968" w:author="Erlie Hasam Morfin Zavalza" w:date="2014-11-08T00:32:00Z">
          <w:pPr>
            <w:ind w:left="426"/>
          </w:pPr>
        </w:pPrChange>
      </w:pPr>
    </w:p>
    <w:p w14:paraId="6001F973" w14:textId="72910340" w:rsidR="00D32EE4" w:rsidRPr="009464BE" w:rsidDel="009331ED" w:rsidRDefault="00D32EE4">
      <w:pPr>
        <w:rPr>
          <w:del w:id="12969" w:author="Erlie Hasam Morfin Zavalza" w:date="2014-10-31T02:51:00Z"/>
          <w:rPrChange w:id="12970" w:author="Miguel Angel Ortúzar" w:date="2014-10-23T21:12:00Z">
            <w:rPr>
              <w:del w:id="12971" w:author="Erlie Hasam Morfin Zavalza" w:date="2014-10-31T02:51:00Z"/>
              <w:sz w:val="20"/>
            </w:rPr>
          </w:rPrChange>
        </w:rPr>
        <w:pPrChange w:id="12972" w:author="Erlie Hasam Morfin Zavalza" w:date="2014-11-08T00:32:00Z">
          <w:pPr>
            <w:ind w:left="426"/>
          </w:pPr>
        </w:pPrChange>
      </w:pPr>
      <w:commentRangeStart w:id="12973"/>
      <w:del w:id="12974" w:author="Erlie Hasam Morfin Zavalza" w:date="2014-10-31T02:51:00Z">
        <w:r w:rsidRPr="009464BE" w:rsidDel="009331ED">
          <w:rPr>
            <w:rPrChange w:id="12975" w:author="Miguel Angel Ortúzar" w:date="2014-10-23T21:12:00Z">
              <w:rPr>
                <w:sz w:val="20"/>
              </w:rPr>
            </w:rPrChange>
          </w:rPr>
          <w:delText>Para entregar la mejor calidad en todos nuestros servicios se implementara un manual de procedimientos en el cual se dejara claro todos los pasos a seguir, a su vez habrá una persona supervisando que todos el proceso producto sea cumplido a la perfección,</w:delText>
        </w:r>
      </w:del>
    </w:p>
    <w:p w14:paraId="46CB8778" w14:textId="03834CB3" w:rsidR="00D32EE4" w:rsidRPr="009464BE" w:rsidDel="009331ED" w:rsidRDefault="00D32EE4">
      <w:pPr>
        <w:rPr>
          <w:del w:id="12976" w:author="Erlie Hasam Morfin Zavalza" w:date="2014-10-31T02:51:00Z"/>
          <w:rPrChange w:id="12977" w:author="Miguel Angel Ortúzar" w:date="2014-10-23T21:12:00Z">
            <w:rPr>
              <w:del w:id="12978" w:author="Erlie Hasam Morfin Zavalza" w:date="2014-10-31T02:51:00Z"/>
              <w:sz w:val="20"/>
            </w:rPr>
          </w:rPrChange>
        </w:rPr>
        <w:pPrChange w:id="12979" w:author="Erlie Hasam Morfin Zavalza" w:date="2014-11-08T00:32:00Z">
          <w:pPr>
            <w:ind w:left="426"/>
          </w:pPr>
        </w:pPrChange>
      </w:pPr>
      <w:del w:id="12980" w:author="Erlie Hasam Morfin Zavalza" w:date="2014-10-31T02:51:00Z">
        <w:r w:rsidRPr="009464BE" w:rsidDel="009331ED">
          <w:rPr>
            <w:rPrChange w:id="12981" w:author="Miguel Angel Ortúzar" w:date="2014-10-23T21:12:00Z">
              <w:rPr>
                <w:sz w:val="20"/>
              </w:rPr>
            </w:rPrChange>
          </w:rPr>
          <w:delText xml:space="preserve">Una de las principales políticas de esta empresa será entregar la mejor calidad del producto de manera más fresca posible y desarrollar todos sus procesos de manera eficiente y más eficaz posible </w:delText>
        </w:r>
        <w:commentRangeEnd w:id="12973"/>
        <w:r w:rsidRPr="009464BE" w:rsidDel="009331ED">
          <w:rPr>
            <w:rStyle w:val="Refdecomentario"/>
            <w:u w:val="single"/>
            <w:rPrChange w:id="12982" w:author="Miguel Angel Ortúzar" w:date="2014-10-23T21:12:00Z">
              <w:rPr>
                <w:rStyle w:val="Refdecomentario"/>
              </w:rPr>
            </w:rPrChange>
          </w:rPr>
          <w:commentReference w:id="12973"/>
        </w:r>
      </w:del>
    </w:p>
    <w:p w14:paraId="1B4FA986" w14:textId="5F221CE2" w:rsidR="00D32EE4" w:rsidDel="009331ED" w:rsidRDefault="00D32EE4">
      <w:pPr>
        <w:rPr>
          <w:del w:id="12983" w:author="Erlie Hasam Morfin Zavalza" w:date="2014-10-31T02:51:00Z"/>
        </w:rPr>
      </w:pPr>
    </w:p>
    <w:p w14:paraId="5A27382B" w14:textId="3ABAEA3C" w:rsidR="00D32EE4" w:rsidDel="009331ED" w:rsidRDefault="00D32EE4">
      <w:pPr>
        <w:rPr>
          <w:del w:id="12984" w:author="Erlie Hasam Morfin Zavalza" w:date="2014-10-31T02:51:00Z"/>
        </w:rPr>
      </w:pPr>
    </w:p>
    <w:p w14:paraId="2DA2B632" w14:textId="2FB8DB5C" w:rsidR="00D32EE4" w:rsidDel="009331ED" w:rsidRDefault="00D32EE4">
      <w:pPr>
        <w:rPr>
          <w:del w:id="12985" w:author="Erlie Hasam Morfin Zavalza" w:date="2014-10-31T02:51:00Z"/>
        </w:rPr>
      </w:pPr>
    </w:p>
    <w:p w14:paraId="56345735" w14:textId="61C430E9" w:rsidR="00D32EE4" w:rsidDel="009331ED" w:rsidRDefault="00D32EE4">
      <w:pPr>
        <w:rPr>
          <w:del w:id="12986" w:author="Erlie Hasam Morfin Zavalza" w:date="2014-10-31T02:51:00Z"/>
        </w:rPr>
      </w:pPr>
    </w:p>
    <w:p w14:paraId="31026B30" w14:textId="3E954857" w:rsidR="00D32EE4" w:rsidDel="009331ED" w:rsidRDefault="00D32EE4">
      <w:pPr>
        <w:rPr>
          <w:del w:id="12987" w:author="Erlie Hasam Morfin Zavalza" w:date="2014-10-31T02:51:00Z"/>
        </w:rPr>
        <w:pPrChange w:id="12988" w:author="Erlie Hasam Morfin Zavalza" w:date="2014-11-08T00:32:00Z">
          <w:pPr>
            <w:numPr>
              <w:numId w:val="26"/>
            </w:numPr>
            <w:ind w:left="426" w:hanging="426"/>
          </w:pPr>
        </w:pPrChange>
      </w:pPr>
      <w:del w:id="12989" w:author="Erlie Hasam Morfin Zavalza" w:date="2014-10-31T02:51:00Z">
        <w:r w:rsidDel="009331ED">
          <w:delText>CAPACIDAD DE PRODUCCIÓN DE LA EMPRESA Y PRECISIÓN DE PRODUCCIÓN</w:delText>
        </w:r>
      </w:del>
    </w:p>
    <w:p w14:paraId="44D6EF99" w14:textId="5C21EB42" w:rsidR="00D32EE4" w:rsidDel="009331ED" w:rsidRDefault="00D32EE4">
      <w:pPr>
        <w:rPr>
          <w:del w:id="12990" w:author="Erlie Hasam Morfin Zavalza" w:date="2014-10-31T02:51:00Z"/>
        </w:rPr>
        <w:pPrChange w:id="12991" w:author="Erlie Hasam Morfin Zavalza" w:date="2014-11-08T00:32:00Z">
          <w:pPr>
            <w:ind w:left="426"/>
          </w:pPr>
        </w:pPrChange>
      </w:pPr>
      <w:del w:id="12992" w:author="Erlie Hasam Morfin Zavalza" w:date="2014-10-31T02:51:00Z">
        <w:r w:rsidDel="009331ED">
          <w:delText>Describa, en función de su proceso de producción, su capacidad productiva.</w:delText>
        </w:r>
      </w:del>
    </w:p>
    <w:p w14:paraId="04B28E49" w14:textId="1C4B27C2" w:rsidR="00D32EE4" w:rsidDel="009331ED" w:rsidRDefault="00D32EE4">
      <w:pPr>
        <w:rPr>
          <w:del w:id="12993" w:author="Erlie Hasam Morfin Zavalza" w:date="2014-10-31T02:51:00Z"/>
        </w:rPr>
        <w:pPrChange w:id="12994" w:author="Erlie Hasam Morfin Zavalza" w:date="2014-11-08T00:32:00Z">
          <w:pPr>
            <w:ind w:left="426"/>
          </w:pPr>
        </w:pPrChange>
      </w:pPr>
      <w:del w:id="12995" w:author="Erlie Hasam Morfin Zavalza" w:date="2014-10-31T02:51:00Z">
        <w:r w:rsidDel="009331ED">
          <w:delText>En el caso de un producto, número máximo de unidades que puede fabricar al mes o anualmente.</w:delText>
        </w:r>
      </w:del>
    </w:p>
    <w:p w14:paraId="510947DB" w14:textId="0A410A95" w:rsidR="00D32EE4" w:rsidDel="009331ED" w:rsidRDefault="00D32EE4">
      <w:pPr>
        <w:rPr>
          <w:del w:id="12996" w:author="Erlie Hasam Morfin Zavalza" w:date="2014-10-31T02:51:00Z"/>
        </w:rPr>
        <w:pPrChange w:id="12997" w:author="Erlie Hasam Morfin Zavalza" w:date="2014-11-08T00:32:00Z">
          <w:pPr>
            <w:ind w:left="426"/>
          </w:pPr>
        </w:pPrChange>
      </w:pPr>
      <w:del w:id="12998" w:author="Erlie Hasam Morfin Zavalza" w:date="2014-10-31T02:51:00Z">
        <w:r w:rsidDel="009331ED">
          <w:delText>En el caso de un servicio, el número máximo de servicios que puede prestar con la estructura que se prevea en este informe.</w:delText>
        </w:r>
      </w:del>
    </w:p>
    <w:p w14:paraId="6C168562" w14:textId="30D3570F" w:rsidR="00D32EE4" w:rsidDel="009331ED" w:rsidRDefault="00D32EE4">
      <w:pPr>
        <w:rPr>
          <w:del w:id="12999" w:author="Erlie Hasam Morfin Zavalza" w:date="2014-10-31T02:51:00Z"/>
        </w:rPr>
        <w:pPrChange w:id="13000" w:author="Erlie Hasam Morfin Zavalza" w:date="2014-11-08T00:32:00Z">
          <w:pPr>
            <w:ind w:left="426"/>
          </w:pPr>
        </w:pPrChange>
      </w:pPr>
      <w:del w:id="13001" w:author="Erlie Hasam Morfin Zavalza" w:date="2014-10-31T02:51:00Z">
        <w:r w:rsidDel="009331ED">
          <w:delText>Efectuar en este apartado así mismo una previsión de producción (unidades, ptas.) en función de las ventas previstas.</w:delText>
        </w:r>
      </w:del>
    </w:p>
    <w:p w14:paraId="3707DEDD" w14:textId="6D2A02C9" w:rsidR="00D32EE4" w:rsidDel="009331ED" w:rsidRDefault="00D32EE4">
      <w:pPr>
        <w:rPr>
          <w:del w:id="13002" w:author="Erlie Hasam Morfin Zavalza" w:date="2014-10-31T02:51:00Z"/>
        </w:rPr>
        <w:pPrChange w:id="13003" w:author="Erlie Hasam Morfin Zavalza" w:date="2014-11-08T00:32:00Z">
          <w:pPr>
            <w:ind w:left="426"/>
          </w:pPr>
        </w:pPrChange>
      </w:pPr>
      <w:del w:id="13004"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3FD8B3E" w14:textId="7FB9D52C" w:rsidR="00D32EE4" w:rsidDel="009331ED" w:rsidRDefault="00D32EE4">
      <w:pPr>
        <w:rPr>
          <w:del w:id="13005" w:author="Erlie Hasam Morfin Zavalza" w:date="2014-10-31T02:51:00Z"/>
        </w:rPr>
        <w:pPrChange w:id="13006" w:author="Erlie Hasam Morfin Zavalza" w:date="2014-11-08T00:32:00Z">
          <w:pPr>
            <w:ind w:left="426"/>
          </w:pPr>
        </w:pPrChange>
      </w:pPr>
    </w:p>
    <w:p w14:paraId="70D3A3E2" w14:textId="1733F871" w:rsidR="00D32EE4" w:rsidDel="009331ED" w:rsidRDefault="00D32EE4">
      <w:pPr>
        <w:rPr>
          <w:del w:id="13007" w:author="Erlie Hasam Morfin Zavalza" w:date="2014-10-31T02:51:00Z"/>
        </w:rPr>
        <w:pPrChange w:id="13008" w:author="Erlie Hasam Morfin Zavalza" w:date="2014-11-08T00:32:00Z">
          <w:pPr>
            <w:numPr>
              <w:numId w:val="27"/>
            </w:numPr>
            <w:ind w:left="283" w:hanging="283"/>
          </w:pPr>
        </w:pPrChange>
      </w:pPr>
      <w:del w:id="13009" w:author="Erlie Hasam Morfin Zavalza" w:date="2014-10-31T02:51:00Z">
        <w:r w:rsidDel="009331ED">
          <w:delText>PROVEEDORES</w:delText>
        </w:r>
      </w:del>
    </w:p>
    <w:p w14:paraId="0243178E" w14:textId="78AE6086" w:rsidR="00D32EE4" w:rsidDel="009331ED" w:rsidRDefault="00D32EE4">
      <w:pPr>
        <w:rPr>
          <w:del w:id="13010" w:author="Erlie Hasam Morfin Zavalza" w:date="2014-10-31T02:51:00Z"/>
        </w:rPr>
        <w:pPrChange w:id="13011" w:author="Erlie Hasam Morfin Zavalza" w:date="2014-11-08T00:32:00Z">
          <w:pPr>
            <w:ind w:left="426"/>
          </w:pPr>
        </w:pPrChange>
      </w:pPr>
      <w:del w:id="13012" w:author="Erlie Hasam Morfin Zavalza" w:date="2014-10-31T02:51:00Z">
        <w:r w:rsidDel="009331ED">
          <w:delText>Describa la oferta de proveedores de materias primas y demás suministros que operan en su área geográfica. Desglose, para cada proveedor, los siguientes apartados :</w:delText>
        </w:r>
      </w:del>
    </w:p>
    <w:p w14:paraId="62EB5F33" w14:textId="54B9E166" w:rsidR="00D32EE4" w:rsidDel="009331ED" w:rsidRDefault="00D32EE4">
      <w:pPr>
        <w:rPr>
          <w:del w:id="13013" w:author="Erlie Hasam Morfin Zavalza" w:date="2014-10-31T02:51:00Z"/>
        </w:rPr>
        <w:pPrChange w:id="13014" w:author="Erlie Hasam Morfin Zavalza" w:date="2014-11-08T00:32:00Z">
          <w:pPr>
            <w:numPr>
              <w:numId w:val="28"/>
            </w:numPr>
            <w:ind w:left="426" w:hanging="283"/>
          </w:pPr>
        </w:pPrChange>
      </w:pPr>
      <w:del w:id="13015" w:author="Erlie Hasam Morfin Zavalza" w:date="2014-10-31T02:51:00Z">
        <w:r w:rsidDel="009331ED">
          <w:delText>nombre</w:delText>
        </w:r>
      </w:del>
    </w:p>
    <w:p w14:paraId="7AB025B5" w14:textId="7A08F578" w:rsidR="00D32EE4" w:rsidDel="009331ED" w:rsidRDefault="00D32EE4">
      <w:pPr>
        <w:rPr>
          <w:del w:id="13016" w:author="Erlie Hasam Morfin Zavalza" w:date="2014-10-31T02:51:00Z"/>
        </w:rPr>
        <w:pPrChange w:id="13017" w:author="Erlie Hasam Morfin Zavalza" w:date="2014-11-08T00:32:00Z">
          <w:pPr>
            <w:numPr>
              <w:numId w:val="28"/>
            </w:numPr>
            <w:ind w:left="426" w:hanging="283"/>
          </w:pPr>
        </w:pPrChange>
      </w:pPr>
      <w:del w:id="13018" w:author="Erlie Hasam Morfin Zavalza" w:date="2014-10-31T02:51:00Z">
        <w:r w:rsidDel="009331ED">
          <w:delText>% del mercado que controla</w:delText>
        </w:r>
      </w:del>
    </w:p>
    <w:p w14:paraId="52A37D19" w14:textId="44BE009E" w:rsidR="00D32EE4" w:rsidDel="009331ED" w:rsidRDefault="00D32EE4">
      <w:pPr>
        <w:rPr>
          <w:del w:id="13019" w:author="Erlie Hasam Morfin Zavalza" w:date="2014-10-31T02:51:00Z"/>
        </w:rPr>
        <w:pPrChange w:id="13020" w:author="Erlie Hasam Morfin Zavalza" w:date="2014-11-08T00:32:00Z">
          <w:pPr>
            <w:numPr>
              <w:numId w:val="28"/>
            </w:numPr>
            <w:ind w:left="426" w:hanging="283"/>
          </w:pPr>
        </w:pPrChange>
      </w:pPr>
      <w:del w:id="13021" w:author="Erlie Hasam Morfin Zavalza" w:date="2014-10-31T02:51:00Z">
        <w:r w:rsidDel="009331ED">
          <w:delText>productos que ofrece, precios calidades</w:delText>
        </w:r>
      </w:del>
    </w:p>
    <w:p w14:paraId="65031B18" w14:textId="482A8956" w:rsidR="00D32EE4" w:rsidDel="009331ED" w:rsidRDefault="00D32EE4">
      <w:pPr>
        <w:rPr>
          <w:del w:id="13022" w:author="Erlie Hasam Morfin Zavalza" w:date="2014-10-31T02:51:00Z"/>
        </w:rPr>
        <w:pPrChange w:id="13023" w:author="Erlie Hasam Morfin Zavalza" w:date="2014-11-08T00:32:00Z">
          <w:pPr>
            <w:numPr>
              <w:numId w:val="28"/>
            </w:numPr>
            <w:ind w:left="426" w:hanging="283"/>
          </w:pPr>
        </w:pPrChange>
      </w:pPr>
      <w:del w:id="13024" w:author="Erlie Hasam Morfin Zavalza" w:date="2014-10-31T02:51:00Z">
        <w:r w:rsidDel="009331ED">
          <w:delText>condiciones de pago y plazos de entrega</w:delText>
        </w:r>
      </w:del>
    </w:p>
    <w:p w14:paraId="433360F4" w14:textId="28494D79" w:rsidR="00D32EE4" w:rsidDel="009331ED" w:rsidRDefault="00D32EE4">
      <w:pPr>
        <w:rPr>
          <w:del w:id="13025" w:author="Erlie Hasam Morfin Zavalza" w:date="2014-10-31T02:51:00Z"/>
        </w:rPr>
        <w:pPrChange w:id="13026" w:author="Erlie Hasam Morfin Zavalza" w:date="2014-11-08T00:32:00Z">
          <w:pPr>
            <w:ind w:left="426"/>
          </w:pPr>
        </w:pPrChange>
      </w:pPr>
      <w:del w:id="1302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51B466F" w14:textId="1F2DD0D5" w:rsidR="00D32EE4" w:rsidDel="009331ED" w:rsidRDefault="00D32EE4">
      <w:pPr>
        <w:rPr>
          <w:del w:id="13028" w:author="Erlie Hasam Morfin Zavalza" w:date="2014-10-31T02:51:00Z"/>
        </w:rPr>
        <w:pPrChange w:id="13029" w:author="Erlie Hasam Morfin Zavalza" w:date="2014-11-08T00:32:00Z">
          <w:pPr>
            <w:ind w:left="426"/>
          </w:pPr>
        </w:pPrChange>
      </w:pPr>
    </w:p>
    <w:p w14:paraId="2269E957" w14:textId="3BB145DC" w:rsidR="00D32EE4" w:rsidDel="009331ED" w:rsidRDefault="00D32EE4">
      <w:pPr>
        <w:rPr>
          <w:del w:id="13030" w:author="Erlie Hasam Morfin Zavalza" w:date="2014-10-31T02:51:00Z"/>
        </w:rPr>
        <w:pPrChange w:id="13031" w:author="Erlie Hasam Morfin Zavalza" w:date="2014-11-08T00:32:00Z">
          <w:pPr>
            <w:numPr>
              <w:numId w:val="29"/>
            </w:numPr>
            <w:ind w:left="283" w:hanging="283"/>
          </w:pPr>
        </w:pPrChange>
      </w:pPr>
      <w:del w:id="13032" w:author="Erlie Hasam Morfin Zavalza" w:date="2014-10-31T02:51:00Z">
        <w:r w:rsidDel="009331ED">
          <w:delText>MATERIAS PRIMAS Y SUMINISTROS</w:delText>
        </w:r>
      </w:del>
    </w:p>
    <w:p w14:paraId="5429805A" w14:textId="7E600241" w:rsidR="00D32EE4" w:rsidDel="009331ED" w:rsidRDefault="00D32EE4">
      <w:pPr>
        <w:rPr>
          <w:del w:id="13033" w:author="Erlie Hasam Morfin Zavalza" w:date="2014-10-31T02:51:00Z"/>
        </w:rPr>
        <w:pPrChange w:id="13034" w:author="Erlie Hasam Morfin Zavalza" w:date="2014-11-08T00:32:00Z">
          <w:pPr>
            <w:ind w:left="426"/>
          </w:pPr>
        </w:pPrChange>
      </w:pPr>
      <w:del w:id="13035" w:author="Erlie Hasam Morfin Zavalza" w:date="2014-10-31T02:51:00Z">
        <w:r w:rsidDel="009331ED">
          <w:delText>Relacione en este punto todas las materias primas y suministros que le serán necesarios en su proceso productivo.</w:delText>
        </w:r>
      </w:del>
    </w:p>
    <w:p w14:paraId="572DDD0D" w14:textId="44436C20" w:rsidR="00D32EE4" w:rsidDel="009331ED" w:rsidRDefault="00D32EE4">
      <w:pPr>
        <w:rPr>
          <w:del w:id="13036" w:author="Erlie Hasam Morfin Zavalza" w:date="2014-10-31T02:51:00Z"/>
        </w:rPr>
        <w:pPrChange w:id="13037" w:author="Erlie Hasam Morfin Zavalza" w:date="2014-11-08T00:32:00Z">
          <w:pPr>
            <w:ind w:left="426"/>
          </w:pPr>
        </w:pPrChange>
      </w:pPr>
      <w:del w:id="13038" w:author="Erlie Hasam Morfin Zavalza" w:date="2014-10-31T02:51:00Z">
        <w:r w:rsidDel="009331ED">
          <w:delText>Desglose los siguientes apartados :</w:delText>
        </w:r>
      </w:del>
    </w:p>
    <w:p w14:paraId="15862C31" w14:textId="6997F2D8" w:rsidR="00D32EE4" w:rsidDel="009331ED" w:rsidRDefault="00D32EE4">
      <w:pPr>
        <w:rPr>
          <w:del w:id="13039" w:author="Erlie Hasam Morfin Zavalza" w:date="2014-10-31T02:51:00Z"/>
        </w:rPr>
        <w:pPrChange w:id="13040" w:author="Erlie Hasam Morfin Zavalza" w:date="2014-11-08T00:32:00Z">
          <w:pPr>
            <w:ind w:left="426"/>
          </w:pPr>
        </w:pPrChange>
      </w:pPr>
      <w:del w:id="13041" w:author="Erlie Hasam Morfin Zavalza" w:date="2014-10-31T02:51:00Z">
        <w:r w:rsidDel="009331ED">
          <w:delText>material, cantidad necesaria por unidad de producto, precio unitario (ptas.)</w:delText>
        </w:r>
      </w:del>
    </w:p>
    <w:p w14:paraId="575A1FED" w14:textId="054C45E7" w:rsidR="00D32EE4" w:rsidDel="009331ED" w:rsidRDefault="00D32EE4">
      <w:pPr>
        <w:rPr>
          <w:del w:id="13042" w:author="Erlie Hasam Morfin Zavalza" w:date="2014-10-31T02:51:00Z"/>
        </w:rPr>
        <w:pPrChange w:id="13043" w:author="Erlie Hasam Morfin Zavalza" w:date="2014-11-08T00:32:00Z">
          <w:pPr>
            <w:ind w:left="426"/>
          </w:pPr>
        </w:pPrChange>
      </w:pPr>
      <w:del w:id="13044" w:author="Erlie Hasam Morfin Zavalza" w:date="2014-10-31T02:51:00Z">
        <w:r w:rsidDel="009331ED">
          <w:delText>cantidad total (en función de las previsiones de producción)</w:delText>
        </w:r>
      </w:del>
    </w:p>
    <w:p w14:paraId="3787B5EB" w14:textId="052D6F76" w:rsidR="00D32EE4" w:rsidDel="009331ED" w:rsidRDefault="00D32EE4">
      <w:pPr>
        <w:rPr>
          <w:del w:id="13045" w:author="Erlie Hasam Morfin Zavalza" w:date="2014-10-31T02:51:00Z"/>
        </w:rPr>
        <w:pPrChange w:id="13046" w:author="Erlie Hasam Morfin Zavalza" w:date="2014-11-08T00:32:00Z">
          <w:pPr>
            <w:ind w:left="426"/>
          </w:pPr>
        </w:pPrChange>
      </w:pPr>
      <w:del w:id="1304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6C5AC4A5" w14:textId="3B19B68B" w:rsidR="00D32EE4" w:rsidDel="009331ED" w:rsidRDefault="00D32EE4">
      <w:pPr>
        <w:rPr>
          <w:del w:id="13048" w:author="Erlie Hasam Morfin Zavalza" w:date="2014-10-31T02:51:00Z"/>
        </w:rPr>
        <w:pPrChange w:id="13049" w:author="Erlie Hasam Morfin Zavalza" w:date="2014-11-08T00:32:00Z">
          <w:pPr>
            <w:ind w:left="426" w:hanging="426"/>
          </w:pPr>
        </w:pPrChange>
      </w:pPr>
    </w:p>
    <w:p w14:paraId="7136EAB2" w14:textId="647CC092" w:rsidR="00D32EE4" w:rsidDel="009331ED" w:rsidRDefault="00D32EE4">
      <w:pPr>
        <w:rPr>
          <w:del w:id="13050" w:author="Erlie Hasam Morfin Zavalza" w:date="2014-10-31T02:51:00Z"/>
        </w:rPr>
        <w:pPrChange w:id="13051" w:author="Erlie Hasam Morfin Zavalza" w:date="2014-11-08T00:32:00Z">
          <w:pPr>
            <w:ind w:left="283"/>
          </w:pPr>
        </w:pPrChange>
      </w:pPr>
    </w:p>
    <w:p w14:paraId="62D69923" w14:textId="20F48538" w:rsidR="00D32EE4" w:rsidDel="009331ED" w:rsidRDefault="00D32EE4">
      <w:pPr>
        <w:rPr>
          <w:del w:id="13052" w:author="Erlie Hasam Morfin Zavalza" w:date="2014-10-31T02:51:00Z"/>
        </w:rPr>
        <w:pPrChange w:id="13053" w:author="Erlie Hasam Morfin Zavalza" w:date="2014-11-08T00:32:00Z">
          <w:pPr>
            <w:numPr>
              <w:numId w:val="30"/>
            </w:numPr>
            <w:ind w:left="283" w:hanging="283"/>
          </w:pPr>
        </w:pPrChange>
      </w:pPr>
      <w:del w:id="13054" w:author="Erlie Hasam Morfin Zavalza" w:date="2014-10-31T02:51:00Z">
        <w:r w:rsidDel="009331ED">
          <w:delText>EXISTENCIAS. APROVISIONAMIENTO Y ALMACENAMIENTO</w:delText>
        </w:r>
      </w:del>
    </w:p>
    <w:p w14:paraId="5DBDB1E6" w14:textId="5FA78990" w:rsidR="00D32EE4" w:rsidDel="009331ED" w:rsidRDefault="00D32EE4">
      <w:pPr>
        <w:rPr>
          <w:del w:id="13055" w:author="Erlie Hasam Morfin Zavalza" w:date="2014-10-31T02:51:00Z"/>
        </w:rPr>
        <w:pPrChange w:id="13056" w:author="Erlie Hasam Morfin Zavalza" w:date="2014-11-08T00:32:00Z">
          <w:pPr>
            <w:ind w:left="426"/>
          </w:pPr>
        </w:pPrChange>
      </w:pPr>
      <w:del w:id="13057" w:author="Erlie Hasam Morfin Zavalza" w:date="2014-10-31T02:51:00Z">
        <w:r w:rsidDel="009331ED">
          <w:delText>Describa el espacio físico dedicado al almacén, su distribución y los principales factores que han influido en su elección.</w:delText>
        </w:r>
      </w:del>
    </w:p>
    <w:p w14:paraId="515EAAC2" w14:textId="1589A5FB" w:rsidR="00D32EE4" w:rsidDel="009331ED" w:rsidRDefault="00D32EE4">
      <w:pPr>
        <w:rPr>
          <w:del w:id="13058" w:author="Erlie Hasam Morfin Zavalza" w:date="2014-10-31T02:51:00Z"/>
        </w:rPr>
        <w:pPrChange w:id="13059" w:author="Erlie Hasam Morfin Zavalza" w:date="2014-11-08T00:32:00Z">
          <w:pPr>
            <w:ind w:left="426"/>
          </w:pPr>
        </w:pPrChange>
      </w:pPr>
      <w:del w:id="13060" w:author="Erlie Hasam Morfin Zavalza" w:date="2014-10-31T02:51:00Z">
        <w:r w:rsidDel="009331ED">
          <w:delText>Relacione por materia prima y producto terminado el nivel de existencias que normalmente deberá tener así como el nivel mínimo de existencias permitido.</w:delText>
        </w:r>
      </w:del>
    </w:p>
    <w:p w14:paraId="37C9A506" w14:textId="039E6D8A" w:rsidR="00D32EE4" w:rsidDel="009331ED" w:rsidRDefault="00D32EE4">
      <w:pPr>
        <w:rPr>
          <w:del w:id="13061" w:author="Erlie Hasam Morfin Zavalza" w:date="2014-10-31T02:51:00Z"/>
        </w:rPr>
        <w:pPrChange w:id="13062" w:author="Erlie Hasam Morfin Zavalza" w:date="2014-11-08T00:32:00Z">
          <w:pPr>
            <w:ind w:left="426"/>
          </w:pPr>
        </w:pPrChange>
      </w:pPr>
      <w:del w:id="13063"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DCCBB22" w14:textId="6FDCE840" w:rsidR="00D32EE4" w:rsidDel="009331ED" w:rsidRDefault="00D32EE4">
      <w:pPr>
        <w:rPr>
          <w:del w:id="13064" w:author="Erlie Hasam Morfin Zavalza" w:date="2014-10-31T02:51:00Z"/>
        </w:rPr>
        <w:pPrChange w:id="13065" w:author="Erlie Hasam Morfin Zavalza" w:date="2014-11-08T00:32:00Z">
          <w:pPr>
            <w:ind w:left="426" w:hanging="426"/>
          </w:pPr>
        </w:pPrChange>
      </w:pPr>
      <w:del w:id="13066" w:author="Erlie Hasam Morfin Zavalza" w:date="2014-10-31T02:51:00Z">
        <w:r w:rsidDel="009331ED">
          <w:br w:type="page"/>
          <w:delText>7.</w:delText>
        </w:r>
        <w:r w:rsidDel="009331ED">
          <w:tab/>
          <w:delText>RECURSOS</w:delText>
        </w:r>
      </w:del>
    </w:p>
    <w:p w14:paraId="4233ED08" w14:textId="4C5B2638" w:rsidR="00D32EE4" w:rsidDel="009331ED" w:rsidRDefault="00D32EE4">
      <w:pPr>
        <w:rPr>
          <w:del w:id="13067" w:author="Erlie Hasam Morfin Zavalza" w:date="2014-10-31T02:51:00Z"/>
        </w:rPr>
        <w:pPrChange w:id="13068" w:author="Erlie Hasam Morfin Zavalza" w:date="2014-11-08T00:32:00Z">
          <w:pPr>
            <w:ind w:left="426"/>
          </w:pPr>
        </w:pPrChange>
      </w:pPr>
      <w:del w:id="13069" w:author="Erlie Hasam Morfin Zavalza" w:date="2014-10-31T02:51:00Z">
        <w:r w:rsidDel="009331ED">
          <w:delText>Se trata de determinar los recursos materiales que la empresa requiere para desarrollar su actividad, que serán la base de las inversiones que deberá efectuar la empresa.</w:delText>
        </w:r>
      </w:del>
    </w:p>
    <w:p w14:paraId="5D19120A" w14:textId="5FD61ED7" w:rsidR="00D32EE4" w:rsidDel="009331ED" w:rsidRDefault="00D32EE4">
      <w:pPr>
        <w:rPr>
          <w:del w:id="13070" w:author="Erlie Hasam Morfin Zavalza" w:date="2014-10-31T02:51:00Z"/>
        </w:rPr>
        <w:pPrChange w:id="13071" w:author="Erlie Hasam Morfin Zavalza" w:date="2014-11-08T00:32:00Z">
          <w:pPr>
            <w:ind w:left="426"/>
          </w:pPr>
        </w:pPrChange>
      </w:pPr>
    </w:p>
    <w:p w14:paraId="25D5E413" w14:textId="3469F88C" w:rsidR="00D32EE4" w:rsidDel="009331ED" w:rsidRDefault="00D32EE4">
      <w:pPr>
        <w:rPr>
          <w:del w:id="13072" w:author="Erlie Hasam Morfin Zavalza" w:date="2014-10-31T02:51:00Z"/>
        </w:rPr>
        <w:pPrChange w:id="13073" w:author="Erlie Hasam Morfin Zavalza" w:date="2014-11-08T00:32:00Z">
          <w:pPr>
            <w:numPr>
              <w:numId w:val="31"/>
            </w:numPr>
            <w:ind w:left="283" w:hanging="283"/>
          </w:pPr>
        </w:pPrChange>
      </w:pPr>
      <w:del w:id="13074" w:author="Erlie Hasam Morfin Zavalza" w:date="2014-10-31T02:51:00Z">
        <w:r w:rsidDel="009331ED">
          <w:delText>INSTALACIONES</w:delText>
        </w:r>
      </w:del>
    </w:p>
    <w:p w14:paraId="199B6999" w14:textId="62D73301" w:rsidR="00D32EE4" w:rsidDel="009331ED" w:rsidRDefault="00D32EE4">
      <w:pPr>
        <w:rPr>
          <w:del w:id="13075" w:author="Erlie Hasam Morfin Zavalza" w:date="2014-10-31T02:51:00Z"/>
        </w:rPr>
        <w:pPrChange w:id="13076" w:author="Erlie Hasam Morfin Zavalza" w:date="2014-11-08T00:32:00Z">
          <w:pPr>
            <w:ind w:left="426"/>
          </w:pPr>
        </w:pPrChange>
      </w:pPr>
      <w:del w:id="13077" w:author="Erlie Hasam Morfin Zavalza" w:date="2014-10-31T02:51:00Z">
        <w:r w:rsidDel="009331ED">
          <w:delText>Se indicará cuáles son las instalaciones precisas para desarrollar la actividad, con sus características fundamentales : tipo de instalación (nave, despacho, local para actividades, etc. ...), tamaño, distribución interior..</w:delText>
        </w:r>
      </w:del>
    </w:p>
    <w:p w14:paraId="7A2ECB00" w14:textId="74CCA4F2" w:rsidR="00D32EE4" w:rsidRPr="002D1AC5" w:rsidDel="009331ED" w:rsidRDefault="00D32EE4">
      <w:pPr>
        <w:rPr>
          <w:del w:id="13078" w:author="Erlie Hasam Morfin Zavalza" w:date="2014-10-31T02:51:00Z"/>
        </w:rPr>
        <w:pPrChange w:id="13079" w:author="Erlie Hasam Morfin Zavalza" w:date="2014-11-08T00:32:00Z">
          <w:pPr>
            <w:ind w:left="426"/>
          </w:pPr>
        </w:pPrChange>
      </w:pPr>
    </w:p>
    <w:p w14:paraId="702EB695" w14:textId="713A4F5E" w:rsidR="00D32EE4" w:rsidRPr="002D1AC5" w:rsidDel="009331ED" w:rsidRDefault="00D32EE4">
      <w:pPr>
        <w:rPr>
          <w:del w:id="13080" w:author="Erlie Hasam Morfin Zavalza" w:date="2014-10-31T02:51:00Z"/>
        </w:rPr>
        <w:pPrChange w:id="13081" w:author="Erlie Hasam Morfin Zavalza" w:date="2014-11-08T00:32:00Z">
          <w:pPr>
            <w:ind w:left="426"/>
          </w:pPr>
        </w:pPrChange>
      </w:pPr>
      <w:del w:id="13082" w:author="Erlie Hasam Morfin Zavalza" w:date="2014-10-31T02:51:00Z">
        <w:r w:rsidRPr="002D1AC5" w:rsidDel="009331ED">
          <w:delText>La empresa cuanta con 40 mesas cuadras 20 mesas redondas, 150 sillas, con una infraestructura para atender aproximadamente a 150 personas, cuanta con una bodega amplia donde se almacenas todos los productos congelados y a su vez todo los que es materia prima no perecible y productos vegetales. Cuando a su vez con un bar, una mesa de pool para la entretención de sus clientes</w:delText>
        </w:r>
      </w:del>
    </w:p>
    <w:p w14:paraId="4B1F6E6F" w14:textId="6503BFFC" w:rsidR="00D32EE4" w:rsidDel="009331ED" w:rsidRDefault="00D32EE4">
      <w:pPr>
        <w:rPr>
          <w:del w:id="13083" w:author="Erlie Hasam Morfin Zavalza" w:date="2014-10-31T02:51:00Z"/>
        </w:rPr>
        <w:pPrChange w:id="13084" w:author="Erlie Hasam Morfin Zavalza" w:date="2014-11-08T00:32:00Z">
          <w:pPr>
            <w:ind w:left="426"/>
          </w:pPr>
        </w:pPrChange>
      </w:pPr>
    </w:p>
    <w:p w14:paraId="0FDC7F5B" w14:textId="5BE903AE" w:rsidR="00D32EE4" w:rsidDel="009331ED" w:rsidRDefault="00D32EE4">
      <w:pPr>
        <w:rPr>
          <w:del w:id="13085" w:author="Erlie Hasam Morfin Zavalza" w:date="2014-10-31T02:51:00Z"/>
        </w:rPr>
      </w:pPr>
    </w:p>
    <w:p w14:paraId="190E702C" w14:textId="153F21F3" w:rsidR="00D32EE4" w:rsidDel="009331ED" w:rsidRDefault="00D32EE4">
      <w:pPr>
        <w:rPr>
          <w:del w:id="13086" w:author="Erlie Hasam Morfin Zavalza" w:date="2014-10-31T02:51:00Z"/>
        </w:rPr>
        <w:pPrChange w:id="13087" w:author="Erlie Hasam Morfin Zavalza" w:date="2014-11-08T00:32:00Z">
          <w:pPr>
            <w:numPr>
              <w:numId w:val="32"/>
            </w:numPr>
            <w:ind w:left="283" w:hanging="283"/>
          </w:pPr>
        </w:pPrChange>
      </w:pPr>
      <w:del w:id="13088" w:author="Erlie Hasam Morfin Zavalza" w:date="2014-10-31T02:51:00Z">
        <w:r w:rsidDel="009331ED">
          <w:delText>EQUIPAMIENTOS</w:delText>
        </w:r>
      </w:del>
    </w:p>
    <w:p w14:paraId="59F1FE9B" w14:textId="30BE5E75" w:rsidR="00D32EE4" w:rsidDel="009331ED" w:rsidRDefault="00D32EE4">
      <w:pPr>
        <w:rPr>
          <w:del w:id="13089" w:author="Erlie Hasam Morfin Zavalza" w:date="2014-10-31T02:51:00Z"/>
        </w:rPr>
        <w:pPrChange w:id="13090" w:author="Erlie Hasam Morfin Zavalza" w:date="2014-11-08T00:32:00Z">
          <w:pPr>
            <w:ind w:left="426"/>
          </w:pPr>
        </w:pPrChange>
      </w:pPr>
      <w:del w:id="13091" w:author="Erlie Hasam Morfin Zavalza" w:date="2014-10-31T02:51:00Z">
        <w:r w:rsidDel="009331ED">
          <w:delText>Se plantearán las dotaciones que se precisan para desarrollar la actividad : mobiliario, máquinas, comunicaciones (fax, teléfono, etc. ...), ordenadores, fotocopiadoras, etc. ...</w:delText>
        </w:r>
      </w:del>
    </w:p>
    <w:p w14:paraId="33C16A1C" w14:textId="123A78C3" w:rsidR="00D32EE4" w:rsidDel="009331ED" w:rsidRDefault="00D32EE4">
      <w:pPr>
        <w:rPr>
          <w:del w:id="13092" w:author="Erlie Hasam Morfin Zavalza" w:date="2014-10-31T02:51:00Z"/>
        </w:rPr>
        <w:pPrChange w:id="13093" w:author="Erlie Hasam Morfin Zavalza" w:date="2014-11-08T00:32:00Z">
          <w:pPr>
            <w:ind w:left="426"/>
          </w:pPr>
        </w:pPrChange>
      </w:pPr>
    </w:p>
    <w:p w14:paraId="1E1079EF" w14:textId="34E488B6" w:rsidR="00D32EE4" w:rsidRPr="002D1AC5" w:rsidDel="009331ED" w:rsidRDefault="00D32EE4">
      <w:pPr>
        <w:rPr>
          <w:del w:id="13094" w:author="Erlie Hasam Morfin Zavalza" w:date="2014-10-31T02:51:00Z"/>
        </w:rPr>
        <w:pPrChange w:id="13095" w:author="Erlie Hasam Morfin Zavalza" w:date="2014-11-08T00:32:00Z">
          <w:pPr>
            <w:ind w:left="426"/>
          </w:pPr>
        </w:pPrChange>
      </w:pPr>
      <w:del w:id="13096" w:author="Erlie Hasam Morfin Zavalza" w:date="2014-10-31T02:51:00Z">
        <w:r w:rsidRPr="002D1AC5" w:rsidDel="009331ED">
          <w:delText>La empresa donde se creara esta oportunidad de negocio, cuanta con 3 hornos industriales, 2 cocinas industriales con 10 quemadores (platos) mas 1 plancha, 2 mesones de aluminio, y una batidora industrial de masa a la vez cuanta con 1 teléfono fijo, un televisor de 50 pulgadas conexión a internet, 3 computadores y un auto de la marca Jack refine para hacer entregas de pedidos o traslado de materias primas</w:delText>
        </w:r>
      </w:del>
    </w:p>
    <w:p w14:paraId="79227D6B" w14:textId="234A09CB" w:rsidR="00D32EE4" w:rsidDel="009331ED" w:rsidRDefault="00D32EE4">
      <w:pPr>
        <w:rPr>
          <w:del w:id="13097" w:author="Erlie Hasam Morfin Zavalza" w:date="2014-10-31T02:51:00Z"/>
        </w:rPr>
        <w:pPrChange w:id="13098" w:author="Erlie Hasam Morfin Zavalza" w:date="2014-11-08T00:32:00Z">
          <w:pPr>
            <w:ind w:left="426" w:hanging="426"/>
          </w:pPr>
        </w:pPrChange>
      </w:pPr>
      <w:del w:id="13099" w:author="Erlie Hasam Morfin Zavalza" w:date="2014-10-31T02:51:00Z">
        <w:r w:rsidDel="009331ED">
          <w:delText xml:space="preserve"> </w:delText>
        </w:r>
      </w:del>
    </w:p>
    <w:p w14:paraId="3B326988" w14:textId="6A6671EE" w:rsidR="00D32EE4" w:rsidDel="009331ED" w:rsidRDefault="00D32EE4">
      <w:pPr>
        <w:rPr>
          <w:del w:id="13100" w:author="Erlie Hasam Morfin Zavalza" w:date="2014-10-31T02:51:00Z"/>
        </w:rPr>
      </w:pPr>
    </w:p>
    <w:p w14:paraId="18076365" w14:textId="772DB8B6" w:rsidR="00D32EE4" w:rsidDel="009331ED" w:rsidRDefault="00D32EE4">
      <w:pPr>
        <w:rPr>
          <w:del w:id="13101" w:author="Erlie Hasam Morfin Zavalza" w:date="2014-10-31T02:51:00Z"/>
        </w:rPr>
        <w:pPrChange w:id="13102" w:author="Erlie Hasam Morfin Zavalza" w:date="2014-11-08T00:32:00Z">
          <w:pPr>
            <w:numPr>
              <w:numId w:val="33"/>
            </w:numPr>
            <w:ind w:left="283" w:hanging="283"/>
          </w:pPr>
        </w:pPrChange>
      </w:pPr>
      <w:del w:id="13103" w:author="Erlie Hasam Morfin Zavalza" w:date="2014-10-31T02:51:00Z">
        <w:r w:rsidDel="009331ED">
          <w:delText>LOCALIZACIÓN</w:delText>
        </w:r>
      </w:del>
    </w:p>
    <w:p w14:paraId="6E7CDD20" w14:textId="68D904C2" w:rsidR="00D32EE4" w:rsidDel="009331ED" w:rsidRDefault="00D32EE4">
      <w:pPr>
        <w:rPr>
          <w:del w:id="13104" w:author="Erlie Hasam Morfin Zavalza" w:date="2014-10-31T02:51:00Z"/>
        </w:rPr>
        <w:pPrChange w:id="13105" w:author="Erlie Hasam Morfin Zavalza" w:date="2014-11-08T00:32:00Z">
          <w:pPr>
            <w:ind w:left="426"/>
          </w:pPr>
        </w:pPrChange>
      </w:pPr>
      <w:del w:id="13106" w:author="Erlie Hasam Morfin Zavalza" w:date="2014-10-31T02:51:00Z">
        <w:r w:rsidDel="009331ED">
          <w:delText>Se analizará dónde conviene ubicar la empresa. En función de diversos parámetros como son : cercanía al consumidor, cliente, o las empresas para las que se trabaja, cercanía de materias primas, mercado potencial, coste del suelo y de los locales, apoyos de los agentes locales, formación de la mano de obra en la zona, etc. ...</w:delText>
        </w:r>
      </w:del>
    </w:p>
    <w:p w14:paraId="473C00BF" w14:textId="12F89A03" w:rsidR="00D32EE4" w:rsidDel="009331ED" w:rsidRDefault="00D32EE4">
      <w:pPr>
        <w:rPr>
          <w:del w:id="13107" w:author="Erlie Hasam Morfin Zavalza" w:date="2014-10-31T02:51:00Z"/>
        </w:rPr>
        <w:pPrChange w:id="13108" w:author="Erlie Hasam Morfin Zavalza" w:date="2014-11-08T00:32:00Z">
          <w:pPr>
            <w:ind w:left="426"/>
          </w:pPr>
        </w:pPrChange>
      </w:pPr>
      <w:del w:id="13109"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63F57D6B" w14:textId="66392946" w:rsidR="00D32EE4" w:rsidDel="009331ED" w:rsidRDefault="00D32EE4">
      <w:pPr>
        <w:rPr>
          <w:del w:id="13110" w:author="Erlie Hasam Morfin Zavalza" w:date="2014-10-31T02:51:00Z"/>
        </w:rPr>
        <w:pPrChange w:id="13111" w:author="Erlie Hasam Morfin Zavalza" w:date="2014-11-08T00:32:00Z">
          <w:pPr>
            <w:ind w:left="426"/>
          </w:pPr>
        </w:pPrChange>
      </w:pPr>
    </w:p>
    <w:p w14:paraId="5BD97080" w14:textId="39F14782" w:rsidR="00D32EE4" w:rsidDel="009331ED" w:rsidRDefault="00D32EE4">
      <w:pPr>
        <w:rPr>
          <w:del w:id="13112" w:author="Erlie Hasam Morfin Zavalza" w:date="2014-10-31T02:51:00Z"/>
        </w:rPr>
        <w:pPrChange w:id="13113" w:author="Erlie Hasam Morfin Zavalza" w:date="2014-11-08T00:32:00Z">
          <w:pPr>
            <w:numPr>
              <w:numId w:val="34"/>
            </w:numPr>
            <w:ind w:left="283" w:hanging="283"/>
          </w:pPr>
        </w:pPrChange>
      </w:pPr>
      <w:del w:id="13114" w:author="Erlie Hasam Morfin Zavalza" w:date="2014-10-31T02:51:00Z">
        <w:r w:rsidDel="009331ED">
          <w:delText>ORGANIZACIÓN Y RECURSOS HUMANOS</w:delText>
        </w:r>
      </w:del>
    </w:p>
    <w:p w14:paraId="3FBDB74A" w14:textId="78512156" w:rsidR="00D32EE4" w:rsidDel="009331ED" w:rsidRDefault="00D32EE4">
      <w:pPr>
        <w:rPr>
          <w:del w:id="13115" w:author="Erlie Hasam Morfin Zavalza" w:date="2014-10-31T02:51:00Z"/>
        </w:rPr>
      </w:pPr>
    </w:p>
    <w:p w14:paraId="6C2D7516" w14:textId="468F4F70" w:rsidR="00D32EE4" w:rsidDel="009331ED" w:rsidRDefault="00D32EE4">
      <w:pPr>
        <w:rPr>
          <w:del w:id="13116" w:author="Erlie Hasam Morfin Zavalza" w:date="2014-10-31T02:51:00Z"/>
        </w:rPr>
        <w:pPrChange w:id="13117" w:author="Erlie Hasam Morfin Zavalza" w:date="2014-11-08T00:32:00Z">
          <w:pPr>
            <w:numPr>
              <w:numId w:val="35"/>
            </w:numPr>
            <w:ind w:left="283" w:hanging="283"/>
          </w:pPr>
        </w:pPrChange>
      </w:pPr>
      <w:del w:id="13118" w:author="Erlie Hasam Morfin Zavalza" w:date="2014-10-31T02:51:00Z">
        <w:r w:rsidDel="009331ED">
          <w:delText>SISTEMA DE ORGANIZACIÓN</w:delText>
        </w:r>
      </w:del>
    </w:p>
    <w:p w14:paraId="26F1B9B7" w14:textId="02E75741" w:rsidR="00D32EE4" w:rsidDel="009331ED" w:rsidRDefault="00D32EE4">
      <w:pPr>
        <w:rPr>
          <w:del w:id="13119" w:author="Erlie Hasam Morfin Zavalza" w:date="2014-10-31T02:51:00Z"/>
        </w:rPr>
        <w:pPrChange w:id="13120" w:author="Erlie Hasam Morfin Zavalza" w:date="2014-11-08T00:32:00Z">
          <w:pPr>
            <w:ind w:left="426"/>
          </w:pPr>
        </w:pPrChange>
      </w:pPr>
      <w:del w:id="13121" w:author="Erlie Hasam Morfin Zavalza" w:date="2014-10-31T02:51:00Z">
        <w:r w:rsidDel="009331ED">
          <w:delText>Debe diseñar el organigrama de la empresa, haciendo constar la forma de tomar las decisiones y las personas sobre las que recae dicha responsabilidad.</w:delText>
        </w:r>
      </w:del>
    </w:p>
    <w:p w14:paraId="226E6A8A" w14:textId="4AE00D66" w:rsidR="00D32EE4" w:rsidDel="009331ED" w:rsidRDefault="00D32EE4">
      <w:pPr>
        <w:rPr>
          <w:del w:id="13122" w:author="Erlie Hasam Morfin Zavalza" w:date="2014-10-31T02:51:00Z"/>
        </w:rPr>
        <w:pPrChange w:id="13123" w:author="Erlie Hasam Morfin Zavalza" w:date="2014-11-08T00:32:00Z">
          <w:pPr>
            <w:ind w:left="426"/>
          </w:pPr>
        </w:pPrChange>
      </w:pPr>
      <w:del w:id="13124"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00F9E76F" w14:textId="106EE5B6" w:rsidR="00D32EE4" w:rsidDel="009331ED" w:rsidRDefault="00D32EE4">
      <w:pPr>
        <w:rPr>
          <w:del w:id="13125" w:author="Erlie Hasam Morfin Zavalza" w:date="2014-10-31T02:51:00Z"/>
        </w:rPr>
      </w:pPr>
    </w:p>
    <w:p w14:paraId="0E3042C0" w14:textId="096F40ED" w:rsidR="00D32EE4" w:rsidDel="009331ED" w:rsidRDefault="00D32EE4">
      <w:pPr>
        <w:rPr>
          <w:del w:id="13126" w:author="Erlie Hasam Morfin Zavalza" w:date="2014-10-31T02:51:00Z"/>
        </w:rPr>
        <w:pPrChange w:id="13127" w:author="Erlie Hasam Morfin Zavalza" w:date="2014-11-08T00:32:00Z">
          <w:pPr>
            <w:numPr>
              <w:numId w:val="36"/>
            </w:numPr>
            <w:ind w:left="283" w:hanging="283"/>
          </w:pPr>
        </w:pPrChange>
      </w:pPr>
      <w:del w:id="13128" w:author="Erlie Hasam Morfin Zavalza" w:date="2014-10-31T02:51:00Z">
        <w:r w:rsidDel="009331ED">
          <w:delText>PERSONAS NECESARIAS, FUNCIONES Y RESPONSABILIDADES</w:delText>
        </w:r>
      </w:del>
    </w:p>
    <w:p w14:paraId="6C7D86C8" w14:textId="0C1A745B" w:rsidR="00D32EE4" w:rsidDel="009331ED" w:rsidRDefault="00D32EE4">
      <w:pPr>
        <w:rPr>
          <w:del w:id="13129" w:author="Erlie Hasam Morfin Zavalza" w:date="2014-10-31T02:51:00Z"/>
        </w:rPr>
        <w:pPrChange w:id="13130" w:author="Erlie Hasam Morfin Zavalza" w:date="2014-11-08T00:32:00Z">
          <w:pPr>
            <w:ind w:left="426"/>
          </w:pPr>
        </w:pPrChange>
      </w:pPr>
      <w:del w:id="13131" w:author="Erlie Hasam Morfin Zavalza" w:date="2014-10-31T02:51:00Z">
        <w:r w:rsidDel="009331ED">
          <w:delText>El normal desarrollo de la actividad, implica un número mínimo de personas, explique cuántas y sus funciones.</w:delText>
        </w:r>
      </w:del>
    </w:p>
    <w:p w14:paraId="26A8937E" w14:textId="2473F0E7" w:rsidR="00D32EE4" w:rsidDel="009331ED" w:rsidRDefault="00D32EE4">
      <w:pPr>
        <w:rPr>
          <w:del w:id="13132" w:author="Erlie Hasam Morfin Zavalza" w:date="2014-10-31T02:51:00Z"/>
        </w:rPr>
        <w:pPrChange w:id="13133" w:author="Erlie Hasam Morfin Zavalza" w:date="2014-11-08T00:32:00Z">
          <w:pPr>
            <w:ind w:left="426"/>
          </w:pPr>
        </w:pPrChange>
      </w:pPr>
      <w:del w:id="13134"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C2F0923" w14:textId="0EEDA5AA" w:rsidR="00D32EE4" w:rsidDel="009331ED" w:rsidRDefault="00D32EE4">
      <w:pPr>
        <w:rPr>
          <w:del w:id="13135" w:author="Erlie Hasam Morfin Zavalza" w:date="2014-10-31T02:51:00Z"/>
        </w:rPr>
      </w:pPr>
    </w:p>
    <w:p w14:paraId="237E5EAE" w14:textId="4DF912C5" w:rsidR="00D32EE4" w:rsidDel="009331ED" w:rsidRDefault="00D32EE4">
      <w:pPr>
        <w:rPr>
          <w:del w:id="13136" w:author="Erlie Hasam Morfin Zavalza" w:date="2014-10-31T02:51:00Z"/>
        </w:rPr>
      </w:pPr>
    </w:p>
    <w:p w14:paraId="42030051" w14:textId="6751E941" w:rsidR="00D32EE4" w:rsidDel="009331ED" w:rsidRDefault="00D32EE4">
      <w:pPr>
        <w:rPr>
          <w:del w:id="13137" w:author="Erlie Hasam Morfin Zavalza" w:date="2014-10-31T02:51:00Z"/>
        </w:rPr>
        <w:pPrChange w:id="13138" w:author="Erlie Hasam Morfin Zavalza" w:date="2014-11-08T00:32:00Z">
          <w:pPr>
            <w:numPr>
              <w:numId w:val="37"/>
            </w:numPr>
            <w:ind w:left="283" w:hanging="283"/>
          </w:pPr>
        </w:pPrChange>
      </w:pPr>
      <w:del w:id="13139" w:author="Erlie Hasam Morfin Zavalza" w:date="2014-10-31T02:51:00Z">
        <w:r w:rsidDel="009331ED">
          <w:delText>SISTEMA DE SELECCIÓN</w:delText>
        </w:r>
      </w:del>
    </w:p>
    <w:p w14:paraId="08300BBB" w14:textId="3E81C3C0" w:rsidR="00D32EE4" w:rsidDel="009331ED" w:rsidRDefault="00D32EE4">
      <w:pPr>
        <w:rPr>
          <w:del w:id="13140" w:author="Erlie Hasam Morfin Zavalza" w:date="2014-10-31T02:51:00Z"/>
        </w:rPr>
        <w:pPrChange w:id="13141" w:author="Erlie Hasam Morfin Zavalza" w:date="2014-11-08T00:32:00Z">
          <w:pPr>
            <w:ind w:left="426"/>
          </w:pPr>
        </w:pPrChange>
      </w:pPr>
      <w:del w:id="13142" w:author="Erlie Hasam Morfin Zavalza" w:date="2014-10-31T02:51:00Z">
        <w:r w:rsidDel="009331ED">
          <w:delText>En algún momento del desarrollo de su actividad empresarial necesitará seleccionar personal. Exponga cómo piensa hacerlo y en base a qué criterios.</w:delText>
        </w:r>
      </w:del>
    </w:p>
    <w:p w14:paraId="363EB26A" w14:textId="02DB05DF" w:rsidR="00D32EE4" w:rsidDel="009331ED" w:rsidRDefault="00D32EE4">
      <w:pPr>
        <w:rPr>
          <w:del w:id="13143" w:author="Erlie Hasam Morfin Zavalza" w:date="2014-10-31T02:51:00Z"/>
        </w:rPr>
        <w:pPrChange w:id="13144" w:author="Erlie Hasam Morfin Zavalza" w:date="2014-11-08T00:32:00Z">
          <w:pPr>
            <w:ind w:left="426"/>
          </w:pPr>
        </w:pPrChange>
      </w:pPr>
      <w:del w:id="13145"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1E4F702A" w14:textId="277CE47A" w:rsidR="00D32EE4" w:rsidDel="009331ED" w:rsidRDefault="00D32EE4">
      <w:pPr>
        <w:rPr>
          <w:del w:id="13146" w:author="Erlie Hasam Morfin Zavalza" w:date="2014-10-31T02:51:00Z"/>
        </w:rPr>
        <w:pPrChange w:id="13147" w:author="Erlie Hasam Morfin Zavalza" w:date="2014-11-08T00:32:00Z">
          <w:pPr>
            <w:ind w:left="426"/>
          </w:pPr>
        </w:pPrChange>
      </w:pPr>
      <w:del w:id="13148" w:author="Erlie Hasam Morfin Zavalza" w:date="2014-10-31T02:51:00Z">
        <w:r w:rsidDel="009331ED">
          <w:delText>____________________________________________________________</w:delText>
        </w:r>
      </w:del>
    </w:p>
    <w:p w14:paraId="688EC50F" w14:textId="7D55D318" w:rsidR="00D32EE4" w:rsidDel="009331ED" w:rsidRDefault="00D32EE4">
      <w:pPr>
        <w:rPr>
          <w:del w:id="13149" w:author="Erlie Hasam Morfin Zavalza" w:date="2014-10-31T02:51:00Z"/>
        </w:rPr>
      </w:pPr>
    </w:p>
    <w:p w14:paraId="482ACD6E" w14:textId="60902818" w:rsidR="00D32EE4" w:rsidDel="009331ED" w:rsidRDefault="00D32EE4">
      <w:pPr>
        <w:rPr>
          <w:del w:id="13150" w:author="Erlie Hasam Morfin Zavalza" w:date="2014-10-31T02:51:00Z"/>
        </w:rPr>
        <w:pPrChange w:id="13151" w:author="Erlie Hasam Morfin Zavalza" w:date="2014-11-08T00:32:00Z">
          <w:pPr>
            <w:numPr>
              <w:numId w:val="38"/>
            </w:numPr>
            <w:ind w:left="283" w:hanging="283"/>
          </w:pPr>
        </w:pPrChange>
      </w:pPr>
      <w:del w:id="13152" w:author="Erlie Hasam Morfin Zavalza" w:date="2014-10-31T02:51:00Z">
        <w:r w:rsidDel="009331ED">
          <w:delText>NIVEL DE CONTRATACIÓN</w:delText>
        </w:r>
      </w:del>
    </w:p>
    <w:p w14:paraId="2D17CDE7" w14:textId="77E74FCF" w:rsidR="00D32EE4" w:rsidDel="009331ED" w:rsidRDefault="00D32EE4">
      <w:pPr>
        <w:rPr>
          <w:del w:id="13153" w:author="Erlie Hasam Morfin Zavalza" w:date="2014-10-31T02:51:00Z"/>
        </w:rPr>
        <w:pPrChange w:id="13154" w:author="Erlie Hasam Morfin Zavalza" w:date="2014-11-08T00:32:00Z">
          <w:pPr>
            <w:ind w:left="426"/>
          </w:pPr>
        </w:pPrChange>
      </w:pPr>
      <w:del w:id="13155" w:author="Erlie Hasam Morfin Zavalza" w:date="2014-10-31T02:51:00Z">
        <w:r w:rsidDel="009331ED">
          <w:delText>La contratación del personal se puede diferenciar en dos grandes líneas :</w:delText>
        </w:r>
      </w:del>
    </w:p>
    <w:p w14:paraId="0542E1B3" w14:textId="7FEDA49E" w:rsidR="00D32EE4" w:rsidDel="009331ED" w:rsidRDefault="00D32EE4">
      <w:pPr>
        <w:rPr>
          <w:del w:id="13156" w:author="Erlie Hasam Morfin Zavalza" w:date="2014-10-31T02:51:00Z"/>
        </w:rPr>
        <w:pPrChange w:id="13157" w:author="Erlie Hasam Morfin Zavalza" w:date="2014-11-08T00:32:00Z">
          <w:pPr>
            <w:ind w:left="426"/>
          </w:pPr>
        </w:pPrChange>
      </w:pPr>
      <w:del w:id="13158" w:author="Erlie Hasam Morfin Zavalza" w:date="2014-10-31T02:51:00Z">
        <w:r w:rsidDel="009331ED">
          <w:delText>Contratos indefinidos (a tiempo completo o parcial)</w:delText>
        </w:r>
      </w:del>
    </w:p>
    <w:p w14:paraId="71D94E24" w14:textId="27DD0D8F" w:rsidR="00D32EE4" w:rsidDel="009331ED" w:rsidRDefault="00D32EE4">
      <w:pPr>
        <w:rPr>
          <w:del w:id="13159" w:author="Erlie Hasam Morfin Zavalza" w:date="2014-10-31T02:51:00Z"/>
        </w:rPr>
        <w:pPrChange w:id="13160" w:author="Erlie Hasam Morfin Zavalza" w:date="2014-11-08T00:32:00Z">
          <w:pPr>
            <w:ind w:left="426"/>
          </w:pPr>
        </w:pPrChange>
      </w:pPr>
      <w:del w:id="13161" w:author="Erlie Hasam Morfin Zavalza" w:date="2014-10-31T02:51:00Z">
        <w:r w:rsidDel="009331ED">
          <w:delText>Contratos temporales (existe una gran diversidad : Obra o servicio determinado, lanzamiento nueva actividad, eventuales, prácticas, formación, fomento del empleo, etc. ...).</w:delText>
        </w:r>
      </w:del>
    </w:p>
    <w:p w14:paraId="3897AB2C" w14:textId="665DE1D7" w:rsidR="00D32EE4" w:rsidDel="009331ED" w:rsidRDefault="00D32EE4">
      <w:pPr>
        <w:rPr>
          <w:del w:id="13162" w:author="Erlie Hasam Morfin Zavalza" w:date="2014-10-31T02:51:00Z"/>
        </w:rPr>
        <w:pPrChange w:id="13163" w:author="Erlie Hasam Morfin Zavalza" w:date="2014-11-08T00:32:00Z">
          <w:pPr>
            <w:ind w:left="426"/>
          </w:pPr>
        </w:pPrChange>
      </w:pPr>
      <w:del w:id="13164" w:author="Erlie Hasam Morfin Zavalza" w:date="2014-10-31T02:51:00Z">
        <w:r w:rsidDel="009331ED">
          <w:delText>Describa qué tipo de contratación laboral utilizará en su empresa.</w:delText>
        </w:r>
      </w:del>
    </w:p>
    <w:p w14:paraId="2D8E86A2" w14:textId="1301ABCE" w:rsidR="00D32EE4" w:rsidDel="009331ED" w:rsidRDefault="00D32EE4">
      <w:pPr>
        <w:rPr>
          <w:del w:id="13165" w:author="Erlie Hasam Morfin Zavalza" w:date="2014-10-31T02:51:00Z"/>
        </w:rPr>
        <w:pPrChange w:id="13166" w:author="Erlie Hasam Morfin Zavalza" w:date="2014-11-08T00:32:00Z">
          <w:pPr>
            <w:ind w:left="426"/>
          </w:pPr>
        </w:pPrChange>
      </w:pPr>
      <w:del w:id="1316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FCFD1E9" w14:textId="4228C638" w:rsidR="00D32EE4" w:rsidDel="009331ED" w:rsidRDefault="00D32EE4">
      <w:pPr>
        <w:rPr>
          <w:del w:id="13168" w:author="Erlie Hasam Morfin Zavalza" w:date="2014-10-31T02:51:00Z"/>
        </w:rPr>
      </w:pPr>
    </w:p>
    <w:p w14:paraId="72B4C869" w14:textId="314917A7" w:rsidR="00D32EE4" w:rsidDel="009331ED" w:rsidRDefault="00D32EE4">
      <w:pPr>
        <w:rPr>
          <w:del w:id="13169" w:author="Erlie Hasam Morfin Zavalza" w:date="2014-10-31T02:51:00Z"/>
        </w:rPr>
        <w:pPrChange w:id="13170" w:author="Erlie Hasam Morfin Zavalza" w:date="2014-11-08T00:32:00Z">
          <w:pPr>
            <w:numPr>
              <w:numId w:val="39"/>
            </w:numPr>
            <w:ind w:left="283" w:hanging="283"/>
          </w:pPr>
        </w:pPrChange>
      </w:pPr>
      <w:del w:id="13171" w:author="Erlie Hasam Morfin Zavalza" w:date="2014-10-31T02:51:00Z">
        <w:r w:rsidDel="009331ED">
          <w:delText>NIVEL DE FORMACIÓN Y CAPACIDAD PROFESIONAL</w:delText>
        </w:r>
      </w:del>
    </w:p>
    <w:p w14:paraId="1C794C26" w14:textId="689A9ABB" w:rsidR="00D32EE4" w:rsidDel="009331ED" w:rsidRDefault="00D32EE4">
      <w:pPr>
        <w:rPr>
          <w:del w:id="13172" w:author="Erlie Hasam Morfin Zavalza" w:date="2014-10-31T02:51:00Z"/>
        </w:rPr>
        <w:pPrChange w:id="13173" w:author="Erlie Hasam Morfin Zavalza" w:date="2014-11-08T00:32:00Z">
          <w:pPr>
            <w:ind w:left="426"/>
          </w:pPr>
        </w:pPrChange>
      </w:pPr>
      <w:del w:id="13174" w:author="Erlie Hasam Morfin Zavalza" w:date="2014-10-31T02:51:00Z">
        <w:r w:rsidDel="009331ED">
          <w:delText>En base a la actividad empresarial a realizar exponga el nivel formativo de las personas que componen la empresa, describa qué capacidad profesional (en cuanto a capacidad para asumir trabajo) necesita de cada uno de ellos.</w:delText>
        </w:r>
      </w:del>
    </w:p>
    <w:p w14:paraId="746B05C6" w14:textId="3B11C6F7" w:rsidR="00D32EE4" w:rsidDel="009331ED" w:rsidRDefault="00D32EE4">
      <w:pPr>
        <w:rPr>
          <w:del w:id="13175" w:author="Erlie Hasam Morfin Zavalza" w:date="2014-10-31T02:51:00Z"/>
        </w:rPr>
        <w:pPrChange w:id="13176" w:author="Erlie Hasam Morfin Zavalza" w:date="2014-11-08T00:32:00Z">
          <w:pPr>
            <w:ind w:left="426"/>
          </w:pPr>
        </w:pPrChange>
      </w:pPr>
      <w:del w:id="13177"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48C97111" w14:textId="340AC427" w:rsidR="00D32EE4" w:rsidDel="009331ED" w:rsidRDefault="00D32EE4">
      <w:pPr>
        <w:rPr>
          <w:del w:id="13178" w:author="Erlie Hasam Morfin Zavalza" w:date="2014-10-31T02:51:00Z"/>
        </w:rPr>
      </w:pPr>
    </w:p>
    <w:p w14:paraId="730387FE" w14:textId="1C13DE84" w:rsidR="00D32EE4" w:rsidDel="009331ED" w:rsidRDefault="00D32EE4">
      <w:pPr>
        <w:rPr>
          <w:del w:id="13179" w:author="Erlie Hasam Morfin Zavalza" w:date="2014-10-31T02:51:00Z"/>
        </w:rPr>
        <w:pPrChange w:id="13180" w:author="Erlie Hasam Morfin Zavalza" w:date="2014-11-08T00:32:00Z">
          <w:pPr>
            <w:ind w:left="426"/>
          </w:pPr>
        </w:pPrChange>
      </w:pPr>
    </w:p>
    <w:p w14:paraId="69850DE9" w14:textId="414C3955" w:rsidR="00D32EE4" w:rsidDel="009331ED" w:rsidRDefault="00D32EE4">
      <w:pPr>
        <w:rPr>
          <w:del w:id="13181" w:author="Erlie Hasam Morfin Zavalza" w:date="2014-10-31T02:51:00Z"/>
        </w:rPr>
        <w:pPrChange w:id="13182" w:author="Erlie Hasam Morfin Zavalza" w:date="2014-11-08T00:32:00Z">
          <w:pPr>
            <w:ind w:left="426"/>
          </w:pPr>
        </w:pPrChange>
      </w:pPr>
    </w:p>
    <w:p w14:paraId="3073A08D" w14:textId="24404161" w:rsidR="00D32EE4" w:rsidDel="009331ED" w:rsidRDefault="00D32EE4">
      <w:pPr>
        <w:rPr>
          <w:del w:id="13183" w:author="Erlie Hasam Morfin Zavalza" w:date="2014-10-31T02:51:00Z"/>
        </w:rPr>
        <w:pPrChange w:id="13184" w:author="Erlie Hasam Morfin Zavalza" w:date="2014-11-08T00:32:00Z">
          <w:pPr>
            <w:ind w:left="426"/>
          </w:pPr>
        </w:pPrChange>
      </w:pPr>
    </w:p>
    <w:p w14:paraId="5EE31331" w14:textId="5018F55D" w:rsidR="00D32EE4" w:rsidDel="009331ED" w:rsidRDefault="00D32EE4">
      <w:pPr>
        <w:rPr>
          <w:del w:id="13185" w:author="Erlie Hasam Morfin Zavalza" w:date="2014-10-31T02:51:00Z"/>
        </w:rPr>
        <w:pPrChange w:id="13186" w:author="Erlie Hasam Morfin Zavalza" w:date="2014-11-08T00:32:00Z">
          <w:pPr>
            <w:ind w:left="426"/>
          </w:pPr>
        </w:pPrChange>
      </w:pPr>
    </w:p>
    <w:p w14:paraId="48643410" w14:textId="6889C36E" w:rsidR="00D32EE4" w:rsidDel="009331ED" w:rsidRDefault="00D32EE4">
      <w:pPr>
        <w:rPr>
          <w:del w:id="13187" w:author="Erlie Hasam Morfin Zavalza" w:date="2014-10-31T02:51:00Z"/>
        </w:rPr>
        <w:pPrChange w:id="13188" w:author="Erlie Hasam Morfin Zavalza" w:date="2014-11-08T00:32:00Z">
          <w:pPr>
            <w:ind w:left="426"/>
          </w:pPr>
        </w:pPrChange>
      </w:pPr>
    </w:p>
    <w:p w14:paraId="472E2DEB" w14:textId="081B3A37" w:rsidR="00D32EE4" w:rsidDel="009331ED" w:rsidRDefault="00D32EE4">
      <w:pPr>
        <w:rPr>
          <w:del w:id="13189" w:author="Erlie Hasam Morfin Zavalza" w:date="2014-10-31T02:51:00Z"/>
        </w:rPr>
        <w:pPrChange w:id="13190" w:author="Erlie Hasam Morfin Zavalza" w:date="2014-11-08T00:32:00Z">
          <w:pPr>
            <w:ind w:left="426"/>
          </w:pPr>
        </w:pPrChange>
      </w:pPr>
    </w:p>
    <w:p w14:paraId="51A45D9F" w14:textId="17950EFF" w:rsidR="00D32EE4" w:rsidDel="009331ED" w:rsidRDefault="00D32EE4">
      <w:pPr>
        <w:rPr>
          <w:del w:id="13191" w:author="Erlie Hasam Morfin Zavalza" w:date="2014-10-31T02:51:00Z"/>
        </w:rPr>
        <w:pPrChange w:id="13192" w:author="Erlie Hasam Morfin Zavalza" w:date="2014-11-08T00:32:00Z">
          <w:pPr>
            <w:tabs>
              <w:tab w:val="left" w:pos="426"/>
            </w:tabs>
          </w:pPr>
        </w:pPrChange>
      </w:pPr>
      <w:del w:id="13193" w:author="Erlie Hasam Morfin Zavalza" w:date="2014-10-31T02:51:00Z">
        <w:r w:rsidDel="009331ED">
          <w:tab/>
        </w:r>
      </w:del>
    </w:p>
    <w:p w14:paraId="29A88104" w14:textId="4C6D1D42" w:rsidR="00D32EE4" w:rsidDel="009331ED" w:rsidRDefault="00D32EE4">
      <w:pPr>
        <w:rPr>
          <w:del w:id="13194" w:author="Erlie Hasam Morfin Zavalza" w:date="2014-10-31T02:51:00Z"/>
        </w:rPr>
        <w:pPrChange w:id="13195" w:author="Erlie Hasam Morfin Zavalza" w:date="2014-11-08T00:32:00Z">
          <w:pPr>
            <w:tabs>
              <w:tab w:val="left" w:pos="426"/>
            </w:tabs>
          </w:pPr>
        </w:pPrChange>
      </w:pPr>
    </w:p>
    <w:p w14:paraId="406A51A4" w14:textId="110857E7" w:rsidR="00D32EE4" w:rsidDel="009331ED" w:rsidRDefault="00D32EE4">
      <w:pPr>
        <w:rPr>
          <w:del w:id="13196" w:author="Erlie Hasam Morfin Zavalza" w:date="2014-10-31T02:51:00Z"/>
        </w:rPr>
        <w:pPrChange w:id="13197" w:author="Erlie Hasam Morfin Zavalza" w:date="2014-11-08T00:32:00Z">
          <w:pPr>
            <w:numPr>
              <w:numId w:val="40"/>
            </w:numPr>
            <w:tabs>
              <w:tab w:val="left" w:pos="426"/>
            </w:tabs>
            <w:ind w:left="283" w:hanging="283"/>
          </w:pPr>
        </w:pPrChange>
      </w:pPr>
      <w:del w:id="13198" w:author="Erlie Hasam Morfin Zavalza" w:date="2014-10-31T02:51:00Z">
        <w:r w:rsidDel="009331ED">
          <w:delText>SEGURIDAD</w:delText>
        </w:r>
      </w:del>
    </w:p>
    <w:p w14:paraId="49CADC97" w14:textId="0820F41D" w:rsidR="00D32EE4" w:rsidDel="009331ED" w:rsidRDefault="00D32EE4">
      <w:pPr>
        <w:rPr>
          <w:del w:id="13199" w:author="Erlie Hasam Morfin Zavalza" w:date="2014-10-31T02:51:00Z"/>
        </w:rPr>
      </w:pPr>
    </w:p>
    <w:p w14:paraId="067D68CC" w14:textId="7341C30A" w:rsidR="00D32EE4" w:rsidDel="009331ED" w:rsidRDefault="00D32EE4">
      <w:pPr>
        <w:rPr>
          <w:del w:id="13200" w:author="Erlie Hasam Morfin Zavalza" w:date="2014-10-31T02:51:00Z"/>
        </w:rPr>
        <w:pPrChange w:id="13201" w:author="Erlie Hasam Morfin Zavalza" w:date="2014-11-08T00:32:00Z">
          <w:pPr>
            <w:numPr>
              <w:numId w:val="41"/>
            </w:numPr>
            <w:ind w:left="283" w:hanging="283"/>
          </w:pPr>
        </w:pPrChange>
      </w:pPr>
      <w:del w:id="13202" w:author="Erlie Hasam Morfin Zavalza" w:date="2014-10-31T02:51:00Z">
        <w:r w:rsidDel="009331ED">
          <w:delText>MEDIDAS DE SEGURIDAD E HIGIENE</w:delText>
        </w:r>
      </w:del>
    </w:p>
    <w:p w14:paraId="142A08B8" w14:textId="64289729" w:rsidR="00D32EE4" w:rsidDel="009331ED" w:rsidRDefault="00D32EE4">
      <w:pPr>
        <w:rPr>
          <w:del w:id="13203" w:author="Erlie Hasam Morfin Zavalza" w:date="2014-10-31T02:51:00Z"/>
        </w:rPr>
        <w:pPrChange w:id="13204" w:author="Erlie Hasam Morfin Zavalza" w:date="2014-11-08T00:32:00Z">
          <w:pPr>
            <w:ind w:left="426"/>
          </w:pPr>
        </w:pPrChange>
      </w:pPr>
      <w:del w:id="13205" w:author="Erlie Hasam Morfin Zavalza" w:date="2014-10-31T02:51:00Z">
        <w:r w:rsidDel="009331ED">
          <w:delText>Dependiendo de la actividad de su empresa, los trabajadores tendrán una protección eficaz en materia de seguridad e higiene. Dicha responsabilidad recae sobre la empresa tomando la medida legal necesaria de trabajo (ropa adecuada, mascarilla, cascos, hora límite de exposición a agentes químicos contaminantes, revisiones médicas regulares ...)</w:delText>
        </w:r>
      </w:del>
    </w:p>
    <w:p w14:paraId="2B9D2D92" w14:textId="043BE5E0" w:rsidR="00D32EE4" w:rsidDel="009331ED" w:rsidRDefault="00D32EE4">
      <w:pPr>
        <w:rPr>
          <w:del w:id="13206" w:author="Erlie Hasam Morfin Zavalza" w:date="2014-10-31T02:51:00Z"/>
        </w:rPr>
        <w:pPrChange w:id="13207" w:author="Erlie Hasam Morfin Zavalza" w:date="2014-11-08T00:32:00Z">
          <w:pPr>
            <w:ind w:left="426"/>
          </w:pPr>
        </w:pPrChange>
      </w:pPr>
      <w:del w:id="13208" w:author="Erlie Hasam Morfin Zavalza" w:date="2014-10-31T02:51:00Z">
        <w:r w:rsidDel="009331ED">
          <w:delText>Describa el planteamiento a seguir en el caso de su empresa.</w:delText>
        </w:r>
      </w:del>
    </w:p>
    <w:p w14:paraId="47EA12C1" w14:textId="0861A4A1" w:rsidR="00D32EE4" w:rsidDel="009331ED" w:rsidRDefault="00D32EE4">
      <w:pPr>
        <w:rPr>
          <w:del w:id="13209" w:author="Erlie Hasam Morfin Zavalza" w:date="2014-10-31T02:51:00Z"/>
        </w:rPr>
        <w:pPrChange w:id="13210" w:author="Erlie Hasam Morfin Zavalza" w:date="2014-11-08T00:32:00Z">
          <w:pPr>
            <w:ind w:left="426"/>
          </w:pPr>
        </w:pPrChange>
      </w:pPr>
      <w:del w:id="13211"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79DE5259" w14:textId="24F57B5F" w:rsidR="00D32EE4" w:rsidDel="009331ED" w:rsidRDefault="00D32EE4">
      <w:pPr>
        <w:rPr>
          <w:del w:id="13212" w:author="Erlie Hasam Morfin Zavalza" w:date="2014-10-31T02:51:00Z"/>
        </w:rPr>
        <w:pPrChange w:id="13213" w:author="Erlie Hasam Morfin Zavalza" w:date="2014-11-08T00:32:00Z">
          <w:pPr>
            <w:ind w:left="426"/>
          </w:pPr>
        </w:pPrChange>
      </w:pPr>
    </w:p>
    <w:p w14:paraId="610A112C" w14:textId="788ABEE7" w:rsidR="00D32EE4" w:rsidDel="009331ED" w:rsidRDefault="00D32EE4">
      <w:pPr>
        <w:rPr>
          <w:del w:id="13214" w:author="Erlie Hasam Morfin Zavalza" w:date="2014-10-31T02:51:00Z"/>
        </w:rPr>
        <w:pPrChange w:id="13215" w:author="Erlie Hasam Morfin Zavalza" w:date="2014-11-08T00:32:00Z">
          <w:pPr>
            <w:ind w:left="567" w:hanging="567"/>
          </w:pPr>
        </w:pPrChange>
      </w:pPr>
      <w:del w:id="13216" w:author="Erlie Hasam Morfin Zavalza" w:date="2014-10-31T02:51:00Z">
        <w:r w:rsidDel="009331ED">
          <w:delText>10.</w:delText>
        </w:r>
        <w:r w:rsidDel="009331ED">
          <w:tab/>
          <w:delText>LEGALIZACIÓN</w:delText>
        </w:r>
      </w:del>
    </w:p>
    <w:p w14:paraId="5A41B41A" w14:textId="7DCAAA7C" w:rsidR="00D32EE4" w:rsidDel="009331ED" w:rsidRDefault="00D32EE4">
      <w:pPr>
        <w:rPr>
          <w:del w:id="13217" w:author="Erlie Hasam Morfin Zavalza" w:date="2014-10-31T02:51:00Z"/>
        </w:rPr>
      </w:pPr>
    </w:p>
    <w:p w14:paraId="25A73199" w14:textId="62FB5FF0" w:rsidR="00D32EE4" w:rsidDel="009331ED" w:rsidRDefault="00D32EE4">
      <w:pPr>
        <w:rPr>
          <w:del w:id="13218" w:author="Erlie Hasam Morfin Zavalza" w:date="2014-10-31T02:51:00Z"/>
        </w:rPr>
        <w:pPrChange w:id="13219" w:author="Erlie Hasam Morfin Zavalza" w:date="2014-11-08T00:32:00Z">
          <w:pPr>
            <w:ind w:left="567" w:hanging="567"/>
          </w:pPr>
        </w:pPrChange>
      </w:pPr>
      <w:del w:id="13220" w:author="Erlie Hasam Morfin Zavalza" w:date="2014-10-31T02:51:00Z">
        <w:r w:rsidDel="009331ED">
          <w:delText>10.1 FORMA JURÍDICA</w:delText>
        </w:r>
      </w:del>
    </w:p>
    <w:p w14:paraId="1A26807E" w14:textId="6D41294F" w:rsidR="00D32EE4" w:rsidDel="009331ED" w:rsidRDefault="00D32EE4">
      <w:pPr>
        <w:rPr>
          <w:del w:id="13221" w:author="Erlie Hasam Morfin Zavalza" w:date="2014-10-31T02:51:00Z"/>
        </w:rPr>
        <w:pPrChange w:id="13222" w:author="Erlie Hasam Morfin Zavalza" w:date="2014-11-08T00:32:00Z">
          <w:pPr>
            <w:ind w:left="567"/>
          </w:pPr>
        </w:pPrChange>
      </w:pPr>
      <w:del w:id="13223" w:author="Erlie Hasam Morfin Zavalza" w:date="2014-10-31T02:51:00Z">
        <w:r w:rsidDel="009331ED">
          <w:delText>Exponga la forma jurídica que adoptará su empresa y los motivos que le llevan a inclinarse por ella (empresario individual, sociedad civil privada, sociedad limitada, sociedad anónima, cooperativa...)</w:delText>
        </w:r>
      </w:del>
    </w:p>
    <w:p w14:paraId="521C274E" w14:textId="7698C3B7" w:rsidR="00D32EE4" w:rsidDel="009331ED" w:rsidRDefault="00D32EE4">
      <w:pPr>
        <w:rPr>
          <w:del w:id="13224" w:author="Erlie Hasam Morfin Zavalza" w:date="2014-10-31T02:51:00Z"/>
        </w:rPr>
        <w:pPrChange w:id="13225" w:author="Erlie Hasam Morfin Zavalza" w:date="2014-11-08T00:32:00Z">
          <w:pPr>
            <w:ind w:left="567"/>
          </w:pPr>
        </w:pPrChange>
      </w:pPr>
      <w:del w:id="13226"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1D1CCAC2" w14:textId="5D992C14" w:rsidR="00D32EE4" w:rsidDel="009331ED" w:rsidRDefault="00D32EE4">
      <w:pPr>
        <w:rPr>
          <w:del w:id="13227" w:author="Erlie Hasam Morfin Zavalza" w:date="2014-10-31T02:51:00Z"/>
        </w:rPr>
      </w:pPr>
    </w:p>
    <w:p w14:paraId="749B2BC5" w14:textId="583CEAFC" w:rsidR="00D32EE4" w:rsidDel="009331ED" w:rsidRDefault="00D32EE4">
      <w:pPr>
        <w:rPr>
          <w:del w:id="13228" w:author="Erlie Hasam Morfin Zavalza" w:date="2014-10-31T02:51:00Z"/>
        </w:rPr>
      </w:pPr>
    </w:p>
    <w:p w14:paraId="7FEB26B7" w14:textId="340F98B8" w:rsidR="00D32EE4" w:rsidDel="009331ED" w:rsidRDefault="00D32EE4">
      <w:pPr>
        <w:rPr>
          <w:del w:id="13229" w:author="Erlie Hasam Morfin Zavalza" w:date="2014-10-31T02:51:00Z"/>
        </w:rPr>
      </w:pPr>
    </w:p>
    <w:p w14:paraId="7B3927F3" w14:textId="55629625" w:rsidR="00D32EE4" w:rsidDel="009331ED" w:rsidRDefault="00D32EE4">
      <w:pPr>
        <w:rPr>
          <w:del w:id="13230" w:author="Erlie Hasam Morfin Zavalza" w:date="2014-10-31T02:51:00Z"/>
        </w:rPr>
        <w:pPrChange w:id="13231" w:author="Erlie Hasam Morfin Zavalza" w:date="2014-11-08T00:32:00Z">
          <w:pPr>
            <w:numPr>
              <w:numId w:val="42"/>
            </w:numPr>
            <w:ind w:left="567" w:hanging="567"/>
          </w:pPr>
        </w:pPrChange>
      </w:pPr>
      <w:del w:id="13232" w:author="Erlie Hasam Morfin Zavalza" w:date="2014-10-31T02:51:00Z">
        <w:r w:rsidDel="009331ED">
          <w:delText>PROTECCIÓN DE LA PROPIEDAD INDUSTRIAL (PATENTES) E INTELECTUAL</w:delText>
        </w:r>
      </w:del>
    </w:p>
    <w:p w14:paraId="5ABE7DA7" w14:textId="4226F856" w:rsidR="00D32EE4" w:rsidDel="009331ED" w:rsidRDefault="00D32EE4">
      <w:pPr>
        <w:rPr>
          <w:del w:id="13233" w:author="Erlie Hasam Morfin Zavalza" w:date="2014-10-31T02:51:00Z"/>
        </w:rPr>
        <w:pPrChange w:id="13234" w:author="Erlie Hasam Morfin Zavalza" w:date="2014-11-08T00:32:00Z">
          <w:pPr>
            <w:ind w:left="567"/>
          </w:pPr>
        </w:pPrChange>
      </w:pPr>
      <w:del w:id="13235" w:author="Erlie Hasam Morfin Zavalza" w:date="2014-10-31T02:51:00Z">
        <w:r w:rsidDel="009331ED">
          <w:delText>En caso de fabricación de productos o creación de diseños innovadores, debe proteger los mismos de la competencia, mediante las patentes.</w:delText>
        </w:r>
      </w:del>
    </w:p>
    <w:p w14:paraId="58E74A8E" w14:textId="559BF522" w:rsidR="00D32EE4" w:rsidDel="009331ED" w:rsidRDefault="00D32EE4">
      <w:pPr>
        <w:rPr>
          <w:del w:id="13236" w:author="Erlie Hasam Morfin Zavalza" w:date="2014-10-31T02:51:00Z"/>
        </w:rPr>
        <w:pPrChange w:id="13237" w:author="Erlie Hasam Morfin Zavalza" w:date="2014-11-08T00:32:00Z">
          <w:pPr>
            <w:ind w:left="567"/>
          </w:pPr>
        </w:pPrChange>
      </w:pPr>
      <w:del w:id="13238"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3C241017" w14:textId="5B17FAE9" w:rsidR="00D32EE4" w:rsidDel="009331ED" w:rsidRDefault="00D32EE4">
      <w:pPr>
        <w:rPr>
          <w:del w:id="13239" w:author="Erlie Hasam Morfin Zavalza" w:date="2014-10-31T02:51:00Z"/>
        </w:rPr>
        <w:pPrChange w:id="13240" w:author="Erlie Hasam Morfin Zavalza" w:date="2014-11-08T00:32:00Z">
          <w:pPr>
            <w:ind w:left="426"/>
          </w:pPr>
        </w:pPrChange>
      </w:pPr>
    </w:p>
    <w:p w14:paraId="4E8A086A" w14:textId="42019A28" w:rsidR="00D32EE4" w:rsidDel="009331ED" w:rsidRDefault="00D32EE4">
      <w:pPr>
        <w:rPr>
          <w:del w:id="13241" w:author="Erlie Hasam Morfin Zavalza" w:date="2014-10-31T02:51:00Z"/>
        </w:rPr>
        <w:pPrChange w:id="13242" w:author="Erlie Hasam Morfin Zavalza" w:date="2014-11-08T00:32:00Z">
          <w:pPr>
            <w:numPr>
              <w:numId w:val="43"/>
            </w:numPr>
            <w:tabs>
              <w:tab w:val="left" w:pos="567"/>
            </w:tabs>
            <w:ind w:left="567" w:hanging="567"/>
          </w:pPr>
        </w:pPrChange>
      </w:pPr>
      <w:del w:id="13243" w:author="Erlie Hasam Morfin Zavalza" w:date="2014-10-31T02:51:00Z">
        <w:r w:rsidDel="009331ED">
          <w:delText>PROCEDIMIENTOS ADMINISTRATIVOS PARA LA LEGALIZACIÓN DE LA EMPRESA</w:delText>
        </w:r>
      </w:del>
    </w:p>
    <w:p w14:paraId="20719DFB" w14:textId="232B84E1" w:rsidR="00D32EE4" w:rsidDel="009331ED" w:rsidRDefault="00D32EE4">
      <w:pPr>
        <w:rPr>
          <w:del w:id="13244" w:author="Erlie Hasam Morfin Zavalza" w:date="2014-10-31T02:51:00Z"/>
        </w:rPr>
        <w:pPrChange w:id="13245" w:author="Erlie Hasam Morfin Zavalza" w:date="2014-11-08T00:32:00Z">
          <w:pPr>
            <w:numPr>
              <w:numId w:val="28"/>
            </w:numPr>
            <w:ind w:left="850" w:hanging="283"/>
          </w:pPr>
        </w:pPrChange>
      </w:pPr>
      <w:del w:id="13246" w:author="Erlie Hasam Morfin Zavalza" w:date="2014-10-31T02:51:00Z">
        <w:r w:rsidDel="009331ED">
          <w:delText>Describa los pasos que seguirá para la legalización de su empresa. Con carácter general, la legalización de la empresa, comporta :</w:delText>
        </w:r>
      </w:del>
    </w:p>
    <w:p w14:paraId="41C666FF" w14:textId="579565F5" w:rsidR="00D32EE4" w:rsidDel="009331ED" w:rsidRDefault="00D32EE4">
      <w:pPr>
        <w:rPr>
          <w:del w:id="13247" w:author="Erlie Hasam Morfin Zavalza" w:date="2014-10-31T02:51:00Z"/>
        </w:rPr>
        <w:pPrChange w:id="13248" w:author="Erlie Hasam Morfin Zavalza" w:date="2014-11-08T00:32:00Z">
          <w:pPr>
            <w:numPr>
              <w:numId w:val="28"/>
            </w:numPr>
            <w:ind w:left="850" w:hanging="283"/>
          </w:pPr>
        </w:pPrChange>
      </w:pPr>
      <w:del w:id="13249" w:author="Erlie Hasam Morfin Zavalza" w:date="2014-10-31T02:51:00Z">
        <w:r w:rsidDel="009331ED">
          <w:delText>Trámites de constitución, en caso de sociedades (Registro Mercantil, Registro de Cooperativas, ...)</w:delText>
        </w:r>
      </w:del>
    </w:p>
    <w:p w14:paraId="736A230B" w14:textId="19754704" w:rsidR="00D32EE4" w:rsidDel="009331ED" w:rsidRDefault="00D32EE4">
      <w:pPr>
        <w:rPr>
          <w:del w:id="13250" w:author="Erlie Hasam Morfin Zavalza" w:date="2014-10-31T02:51:00Z"/>
        </w:rPr>
        <w:pPrChange w:id="13251" w:author="Erlie Hasam Morfin Zavalza" w:date="2014-11-08T00:32:00Z">
          <w:pPr>
            <w:numPr>
              <w:numId w:val="28"/>
            </w:numPr>
            <w:ind w:left="850" w:hanging="283"/>
          </w:pPr>
        </w:pPrChange>
      </w:pPr>
      <w:del w:id="13252" w:author="Erlie Hasam Morfin Zavalza" w:date="2014-10-31T02:51:00Z">
        <w:r w:rsidDel="009331ED">
          <w:delText>Alta en la Seguridad Social.</w:delText>
        </w:r>
      </w:del>
    </w:p>
    <w:p w14:paraId="49CF581A" w14:textId="75A441EC" w:rsidR="00D32EE4" w:rsidDel="009331ED" w:rsidRDefault="00D32EE4">
      <w:pPr>
        <w:rPr>
          <w:del w:id="13253" w:author="Erlie Hasam Morfin Zavalza" w:date="2014-10-31T02:51:00Z"/>
        </w:rPr>
        <w:pPrChange w:id="13254" w:author="Erlie Hasam Morfin Zavalza" w:date="2014-11-08T00:32:00Z">
          <w:pPr>
            <w:numPr>
              <w:numId w:val="28"/>
            </w:numPr>
            <w:ind w:left="850" w:hanging="283"/>
          </w:pPr>
        </w:pPrChange>
      </w:pPr>
      <w:del w:id="13255" w:author="Erlie Hasam Morfin Zavalza" w:date="2014-10-31T02:51:00Z">
        <w:r w:rsidDel="009331ED">
          <w:delText>Permisos municipales, tales como el de apertura, trámites específicos e la propia actividad,  etc. ...</w:delText>
        </w:r>
      </w:del>
    </w:p>
    <w:p w14:paraId="3273C812" w14:textId="46E70494" w:rsidR="00D32EE4" w:rsidDel="009331ED" w:rsidRDefault="00D32EE4">
      <w:pPr>
        <w:rPr>
          <w:del w:id="13256" w:author="Erlie Hasam Morfin Zavalza" w:date="2014-10-31T02:51:00Z"/>
        </w:rPr>
        <w:pPrChange w:id="13257" w:author="Erlie Hasam Morfin Zavalza" w:date="2014-11-08T00:32:00Z">
          <w:pPr>
            <w:ind w:left="567"/>
          </w:pPr>
        </w:pPrChange>
      </w:pPr>
      <w:del w:id="13258"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1ECF203A" w14:textId="5DDC2AE3" w:rsidR="00D32EE4" w:rsidDel="009331ED" w:rsidRDefault="00D32EE4">
      <w:pPr>
        <w:rPr>
          <w:del w:id="13259" w:author="Erlie Hasam Morfin Zavalza" w:date="2014-10-31T02:51:00Z"/>
        </w:rPr>
        <w:pPrChange w:id="13260" w:author="Erlie Hasam Morfin Zavalza" w:date="2014-11-08T00:32:00Z">
          <w:pPr>
            <w:ind w:left="567"/>
          </w:pPr>
        </w:pPrChange>
      </w:pPr>
      <w:del w:id="13261" w:author="Erlie Hasam Morfin Zavalza" w:date="2014-10-31T02:51:00Z">
        <w:r w:rsidDel="009331ED">
          <w:delText>_________________________________________________________________________________________________________________________________________________________________________________</w:delText>
        </w:r>
      </w:del>
    </w:p>
    <w:p w14:paraId="0B1401B4" w14:textId="62662805" w:rsidR="00D32EE4" w:rsidDel="009331ED" w:rsidRDefault="00D32EE4">
      <w:pPr>
        <w:rPr>
          <w:del w:id="13262" w:author="Erlie Hasam Morfin Zavalza" w:date="2014-10-31T02:51:00Z"/>
        </w:rPr>
        <w:pPrChange w:id="13263" w:author="Erlie Hasam Morfin Zavalza" w:date="2014-11-08T00:32:00Z">
          <w:pPr>
            <w:ind w:left="567"/>
          </w:pPr>
        </w:pPrChange>
      </w:pPr>
    </w:p>
    <w:p w14:paraId="19920573" w14:textId="041A34B1" w:rsidR="00D32EE4" w:rsidDel="009331ED" w:rsidRDefault="00D32EE4">
      <w:pPr>
        <w:rPr>
          <w:del w:id="13264" w:author="Erlie Hasam Morfin Zavalza" w:date="2014-10-31T02:51:00Z"/>
        </w:rPr>
        <w:pPrChange w:id="13265" w:author="Erlie Hasam Morfin Zavalza" w:date="2014-11-08T00:32:00Z">
          <w:pPr>
            <w:numPr>
              <w:numId w:val="44"/>
            </w:numPr>
            <w:ind w:left="567" w:hanging="567"/>
          </w:pPr>
        </w:pPrChange>
      </w:pPr>
      <w:del w:id="13266" w:author="Erlie Hasam Morfin Zavalza" w:date="2014-10-31T02:51:00Z">
        <w:r w:rsidDel="009331ED">
          <w:delText>RECURSOS ECONÓMICOS Y FINANCIEROS</w:delText>
        </w:r>
      </w:del>
    </w:p>
    <w:p w14:paraId="11E7C2F4" w14:textId="7C641ADA" w:rsidR="00D32EE4" w:rsidDel="009331ED" w:rsidRDefault="00D32EE4">
      <w:pPr>
        <w:rPr>
          <w:del w:id="13267" w:author="Erlie Hasam Morfin Zavalza" w:date="2014-10-31T02:51:00Z"/>
        </w:rPr>
      </w:pPr>
    </w:p>
    <w:p w14:paraId="032ECAA2" w14:textId="27671203" w:rsidR="00D32EE4" w:rsidDel="009331ED" w:rsidRDefault="00D32EE4">
      <w:pPr>
        <w:rPr>
          <w:del w:id="13268" w:author="Erlie Hasam Morfin Zavalza" w:date="2014-10-31T02:51:00Z"/>
        </w:rPr>
        <w:pPrChange w:id="13269" w:author="Erlie Hasam Morfin Zavalza" w:date="2014-11-08T00:32:00Z">
          <w:pPr>
            <w:numPr>
              <w:numId w:val="45"/>
            </w:numPr>
            <w:ind w:left="283" w:hanging="283"/>
          </w:pPr>
        </w:pPrChange>
      </w:pPr>
      <w:del w:id="13270" w:author="Erlie Hasam Morfin Zavalza" w:date="2014-10-31T02:51:00Z">
        <w:r w:rsidDel="009331ED">
          <w:delText>RECURSOS ECONÓMICOS DISPONIBLES</w:delText>
        </w:r>
      </w:del>
    </w:p>
    <w:p w14:paraId="352060F9" w14:textId="59CCF073" w:rsidR="00D32EE4" w:rsidDel="009331ED" w:rsidRDefault="00D32EE4">
      <w:pPr>
        <w:rPr>
          <w:del w:id="13271" w:author="Erlie Hasam Morfin Zavalza" w:date="2014-10-31T02:51:00Z"/>
        </w:rPr>
        <w:pPrChange w:id="13272" w:author="Erlie Hasam Morfin Zavalza" w:date="2014-11-08T00:32:00Z">
          <w:pPr>
            <w:ind w:left="567"/>
          </w:pPr>
        </w:pPrChange>
      </w:pPr>
      <w:del w:id="13273" w:author="Erlie Hasam Morfin Zavalza" w:date="2014-10-31T02:51:00Z">
        <w:r w:rsidDel="009331ED">
          <w:delText>Relaciones de qué recursos propios dispone para acometer el proyecto. Expresar si está participada por otra empresa o entidad el porcentaje de ésta.</w:delText>
        </w:r>
      </w:del>
    </w:p>
    <w:p w14:paraId="36350C2C" w14:textId="7CA63205" w:rsidR="00D32EE4" w:rsidDel="009331ED" w:rsidRDefault="00D32EE4">
      <w:pPr>
        <w:rPr>
          <w:del w:id="13274" w:author="Erlie Hasam Morfin Zavalza" w:date="2014-10-31T02:51:00Z"/>
        </w:rPr>
        <w:pPrChange w:id="13275" w:author="Erlie Hasam Morfin Zavalza" w:date="2014-11-08T00:32:00Z">
          <w:pPr>
            <w:ind w:left="567"/>
          </w:pPr>
        </w:pPrChange>
      </w:pPr>
      <w:del w:id="13276" w:author="Erlie Hasam Morfin Zavalza" w:date="2014-10-31T02:51:00Z">
        <w:r w:rsidDel="009331ED">
          <w:delTex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delText>
        </w:r>
      </w:del>
    </w:p>
    <w:p w14:paraId="2C20CB0D" w14:textId="0ED9F2A4" w:rsidR="00D32EE4" w:rsidDel="009331ED" w:rsidRDefault="00D32EE4">
      <w:pPr>
        <w:rPr>
          <w:del w:id="13277" w:author="Erlie Hasam Morfin Zavalza" w:date="2014-10-31T02:51:00Z"/>
        </w:rPr>
        <w:pPrChange w:id="13278" w:author="Erlie Hasam Morfin Zavalza" w:date="2014-11-08T00:32:00Z">
          <w:pPr>
            <w:ind w:left="567"/>
          </w:pPr>
        </w:pPrChange>
      </w:pPr>
    </w:p>
    <w:p w14:paraId="011A8E1D" w14:textId="5A3E24C4" w:rsidR="00D32EE4" w:rsidDel="009331ED" w:rsidRDefault="00D32EE4">
      <w:pPr>
        <w:rPr>
          <w:del w:id="13279" w:author="Erlie Hasam Morfin Zavalza" w:date="2014-10-31T02:51:00Z"/>
        </w:rPr>
        <w:pPrChange w:id="13280" w:author="Erlie Hasam Morfin Zavalza" w:date="2014-11-08T00:32:00Z">
          <w:pPr>
            <w:ind w:left="567"/>
          </w:pPr>
        </w:pPrChange>
      </w:pPr>
    </w:p>
    <w:p w14:paraId="72CAA096" w14:textId="1D154CF8" w:rsidR="00D32EE4" w:rsidDel="009331ED" w:rsidRDefault="00D32EE4">
      <w:pPr>
        <w:rPr>
          <w:del w:id="13281" w:author="Erlie Hasam Morfin Zavalza" w:date="2014-10-31T02:51:00Z"/>
        </w:rPr>
        <w:pPrChange w:id="13282" w:author="Erlie Hasam Morfin Zavalza" w:date="2014-11-08T00:32:00Z">
          <w:pPr>
            <w:ind w:left="567"/>
          </w:pPr>
        </w:pPrChange>
      </w:pPr>
    </w:p>
    <w:p w14:paraId="627F8138" w14:textId="553690CC" w:rsidR="00D32EE4" w:rsidDel="009331ED" w:rsidRDefault="00D32EE4">
      <w:pPr>
        <w:rPr>
          <w:del w:id="13283" w:author="Erlie Hasam Morfin Zavalza" w:date="2014-10-31T02:51:00Z"/>
        </w:rPr>
        <w:pPrChange w:id="13284" w:author="Erlie Hasam Morfin Zavalza" w:date="2014-11-08T00:32:00Z">
          <w:pPr>
            <w:ind w:left="567"/>
          </w:pPr>
        </w:pPrChange>
      </w:pPr>
    </w:p>
    <w:p w14:paraId="508D27EB" w14:textId="295DBF9F" w:rsidR="00D32EE4" w:rsidDel="009331ED" w:rsidRDefault="00D32EE4">
      <w:pPr>
        <w:rPr>
          <w:del w:id="13285" w:author="Erlie Hasam Morfin Zavalza" w:date="2014-10-31T02:51:00Z"/>
        </w:rPr>
        <w:pPrChange w:id="13286" w:author="Erlie Hasam Morfin Zavalza" w:date="2014-11-08T00:32:00Z">
          <w:pPr>
            <w:ind w:left="567" w:hanging="567"/>
          </w:pPr>
        </w:pPrChange>
      </w:pPr>
      <w:del w:id="13287" w:author="Erlie Hasam Morfin Zavalza" w:date="2014-10-31T02:51:00Z">
        <w:r w:rsidDel="009331ED">
          <w:br w:type="page"/>
        </w:r>
      </w:del>
    </w:p>
    <w:p w14:paraId="524155C3" w14:textId="0C8D049E" w:rsidR="00D32EE4" w:rsidDel="009331ED" w:rsidRDefault="00D32EE4">
      <w:pPr>
        <w:rPr>
          <w:del w:id="13288" w:author="Erlie Hasam Morfin Zavalza" w:date="2014-10-31T02:51:00Z"/>
        </w:rPr>
        <w:pPrChange w:id="13289" w:author="Erlie Hasam Morfin Zavalza" w:date="2014-11-08T00:32:00Z">
          <w:pPr>
            <w:ind w:left="567" w:hanging="567"/>
          </w:pPr>
        </w:pPrChange>
      </w:pPr>
      <w:del w:id="13290" w:author="Erlie Hasam Morfin Zavalza" w:date="2014-10-31T02:51:00Z">
        <w:r w:rsidDel="009331ED">
          <w:delText>11.5</w:delText>
        </w:r>
        <w:r w:rsidDel="009331ED">
          <w:tab/>
          <w:delText>PLAN DE INVERSIÓN, FINANCIACIÓN</w:delText>
        </w:r>
      </w:del>
    </w:p>
    <w:p w14:paraId="2F83E931" w14:textId="18F6CA50" w:rsidR="00D32EE4" w:rsidDel="009331ED" w:rsidRDefault="00D32EE4">
      <w:pPr>
        <w:rPr>
          <w:del w:id="13291" w:author="Erlie Hasam Morfin Zavalza" w:date="2014-10-31T02:51:00Z"/>
        </w:rPr>
        <w:pPrChange w:id="13292" w:author="Erlie Hasam Morfin Zavalza" w:date="2014-11-08T00:32:00Z">
          <w:pPr>
            <w:ind w:left="567" w:hanging="567"/>
          </w:pPr>
        </w:pPrChange>
      </w:pPr>
    </w:p>
    <w:p w14:paraId="7295BDFC" w14:textId="4EBC1948" w:rsidR="00D32EE4" w:rsidDel="009331ED" w:rsidRDefault="00D32EE4">
      <w:pPr>
        <w:rPr>
          <w:del w:id="13293" w:author="Erlie Hasam Morfin Zavalza" w:date="2014-10-31T02:51:00Z"/>
        </w:rPr>
        <w:pPrChange w:id="13294" w:author="Erlie Hasam Morfin Zavalza" w:date="2014-11-08T00:32:00Z">
          <w:pPr>
            <w:ind w:left="567" w:right="-567"/>
          </w:pPr>
        </w:pPrChange>
      </w:pPr>
      <w:del w:id="13295" w:author="Erlie Hasam Morfin Zavalza" w:date="2014-10-31T02:51:00Z">
        <w:r w:rsidDel="009331ED">
          <w:delText>En este apartado se rellenará el módulo siguiente. Cada columna, A, B, C, corresponderá a un cuatrimestre.</w:delText>
        </w:r>
      </w:del>
    </w:p>
    <w:p w14:paraId="75A66DCC" w14:textId="4CE63762" w:rsidR="00D32EE4" w:rsidDel="009331ED" w:rsidRDefault="00D32EE4">
      <w:pPr>
        <w:rPr>
          <w:del w:id="13296" w:author="Erlie Hasam Morfin Zavalza" w:date="2014-10-31T02:51:00Z"/>
        </w:rPr>
        <w:pPrChange w:id="13297" w:author="Erlie Hasam Morfin Zavalza" w:date="2014-11-08T00:32:00Z">
          <w:pPr>
            <w:ind w:left="567" w:right="-567"/>
          </w:pPr>
        </w:pPrChange>
      </w:pPr>
      <w:del w:id="13298" w:author="Erlie Hasam Morfin Zavalza" w:date="2014-10-31T02:51:00Z">
        <w:r w:rsidDel="009331ED">
          <w:delText>En el plan de inversiones se relacionarán todos los bienes de duración superior a un año, así como los gastos de constitución y el inmovilizado inmaterial (patentes, marcas, depósitos, etc.).</w:delText>
        </w:r>
      </w:del>
    </w:p>
    <w:p w14:paraId="0CCF11B1" w14:textId="6E20AE92" w:rsidR="00D32EE4" w:rsidDel="009331ED" w:rsidRDefault="00D32EE4">
      <w:pPr>
        <w:rPr>
          <w:del w:id="13299" w:author="Erlie Hasam Morfin Zavalza" w:date="2014-10-31T02:51:00Z"/>
        </w:rPr>
        <w:pPrChange w:id="13300" w:author="Erlie Hasam Morfin Zavalza" w:date="2014-11-08T00:32:00Z">
          <w:pPr>
            <w:ind w:left="567" w:right="-567"/>
          </w:pPr>
        </w:pPrChange>
      </w:pPr>
      <w:del w:id="13301" w:author="Erlie Hasam Morfin Zavalza" w:date="2014-10-31T02:51:00Z">
        <w:r w:rsidDel="009331ED">
          <w:delText>En el plan de financiación se relacionarán, desglosadas, las distintas fuentes de financiación.</w:delText>
        </w:r>
      </w:del>
    </w:p>
    <w:p w14:paraId="7EE65A09" w14:textId="76D5FC57" w:rsidR="00D32EE4" w:rsidDel="009331ED" w:rsidRDefault="00D32EE4">
      <w:pPr>
        <w:rPr>
          <w:del w:id="13302" w:author="Erlie Hasam Morfin Zavalza" w:date="2014-10-31T02:51:00Z"/>
        </w:rPr>
        <w:pPrChange w:id="13303" w:author="Erlie Hasam Morfin Zavalza" w:date="2014-11-08T00:32:00Z">
          <w:pPr>
            <w:ind w:left="567" w:right="-567"/>
          </w:pPr>
        </w:pPrChange>
      </w:pPr>
      <w:del w:id="13304" w:author="Erlie Hasam Morfin Zavalza" w:date="2014-10-31T02:51:00Z">
        <w:r w:rsidDel="009331ED">
          <w:delText>El total de inversiones debe coincidir con el total de financiación. Expresar las cantidades en MILES DE PESETAS.</w:delText>
        </w:r>
      </w:del>
    </w:p>
    <w:p w14:paraId="661907F3" w14:textId="0A3E85A0" w:rsidR="00D32EE4" w:rsidDel="009331ED" w:rsidRDefault="00D32EE4">
      <w:pPr>
        <w:rPr>
          <w:del w:id="13305" w:author="Erlie Hasam Morfin Zavalza" w:date="2014-10-31T02:51:00Z"/>
        </w:rPr>
        <w:pPrChange w:id="13306" w:author="Erlie Hasam Morfin Zavalza" w:date="2014-11-08T00:32:00Z">
          <w:pPr>
            <w:ind w:left="567" w:right="-567"/>
          </w:pPr>
        </w:pPrChange>
      </w:pPr>
    </w:p>
    <w:tbl>
      <w:tblPr>
        <w:tblW w:w="0" w:type="auto"/>
        <w:tblLayout w:type="fixed"/>
        <w:tblCellMar>
          <w:left w:w="30" w:type="dxa"/>
          <w:right w:w="30" w:type="dxa"/>
        </w:tblCellMar>
        <w:tblLook w:val="0000" w:firstRow="0" w:lastRow="0" w:firstColumn="0" w:lastColumn="0" w:noHBand="0" w:noVBand="0"/>
      </w:tblPr>
      <w:tblGrid>
        <w:gridCol w:w="3643"/>
        <w:gridCol w:w="1246"/>
        <w:gridCol w:w="1245"/>
        <w:gridCol w:w="1215"/>
        <w:gridCol w:w="1262"/>
        <w:gridCol w:w="646"/>
      </w:tblGrid>
      <w:tr w:rsidR="00D32EE4" w:rsidDel="009331ED" w14:paraId="0170276D" w14:textId="215B0D39" w:rsidTr="007F72CF">
        <w:trPr>
          <w:trHeight w:val="338"/>
          <w:del w:id="13307" w:author="Erlie Hasam Morfin Zavalza" w:date="2014-10-31T02:51:00Z"/>
        </w:trPr>
        <w:tc>
          <w:tcPr>
            <w:tcW w:w="6134" w:type="dxa"/>
            <w:gridSpan w:val="3"/>
            <w:tcBorders>
              <w:top w:val="single" w:sz="12" w:space="0" w:color="000000"/>
              <w:left w:val="single" w:sz="12" w:space="0" w:color="000000"/>
            </w:tcBorders>
            <w:shd w:val="pct10" w:color="00FFFF" w:fill="FFFFFF"/>
          </w:tcPr>
          <w:p w14:paraId="6952D8B4" w14:textId="1B9913E2" w:rsidR="00D32EE4" w:rsidDel="009331ED" w:rsidRDefault="00D32EE4">
            <w:pPr>
              <w:rPr>
                <w:del w:id="13308" w:author="Erlie Hasam Morfin Zavalza" w:date="2014-10-31T02:51:00Z"/>
              </w:rPr>
              <w:pPrChange w:id="13309" w:author="Erlie Hasam Morfin Zavalza" w:date="2014-11-08T00:32:00Z">
                <w:pPr>
                  <w:spacing w:before="60" w:after="60"/>
                  <w:ind w:left="113" w:right="113"/>
                </w:pPr>
              </w:pPrChange>
            </w:pPr>
            <w:del w:id="13310" w:author="Erlie Hasam Morfin Zavalza" w:date="2014-10-31T02:51:00Z">
              <w:r w:rsidDel="009331ED">
                <w:delText>PROYECTO INICIAL DE INVERSIONES</w:delText>
              </w:r>
            </w:del>
          </w:p>
        </w:tc>
        <w:tc>
          <w:tcPr>
            <w:tcW w:w="1215" w:type="dxa"/>
            <w:tcBorders>
              <w:top w:val="single" w:sz="12" w:space="0" w:color="000000"/>
            </w:tcBorders>
            <w:shd w:val="pct10" w:color="00FFFF" w:fill="FFFFFF"/>
          </w:tcPr>
          <w:p w14:paraId="2A507305" w14:textId="5A9C86E3" w:rsidR="00D32EE4" w:rsidDel="009331ED" w:rsidRDefault="00D32EE4">
            <w:pPr>
              <w:rPr>
                <w:del w:id="13311" w:author="Erlie Hasam Morfin Zavalza" w:date="2014-10-31T02:51:00Z"/>
              </w:rPr>
              <w:pPrChange w:id="13312" w:author="Erlie Hasam Morfin Zavalza" w:date="2014-11-08T00:32:00Z">
                <w:pPr>
                  <w:spacing w:before="60" w:after="60"/>
                  <w:ind w:left="113" w:right="113"/>
                  <w:jc w:val="right"/>
                </w:pPr>
              </w:pPrChange>
            </w:pPr>
          </w:p>
        </w:tc>
        <w:tc>
          <w:tcPr>
            <w:tcW w:w="1262" w:type="dxa"/>
            <w:tcBorders>
              <w:top w:val="single" w:sz="12" w:space="0" w:color="000000"/>
            </w:tcBorders>
            <w:shd w:val="pct10" w:color="00FFFF" w:fill="FFFFFF"/>
          </w:tcPr>
          <w:p w14:paraId="6B59436E" w14:textId="41EF9EBD" w:rsidR="00D32EE4" w:rsidDel="009331ED" w:rsidRDefault="00D32EE4">
            <w:pPr>
              <w:rPr>
                <w:del w:id="13313" w:author="Erlie Hasam Morfin Zavalza" w:date="2014-10-31T02:51:00Z"/>
              </w:rPr>
              <w:pPrChange w:id="13314" w:author="Erlie Hasam Morfin Zavalza" w:date="2014-11-08T00:32:00Z">
                <w:pPr>
                  <w:spacing w:before="60" w:after="60"/>
                  <w:ind w:left="113" w:right="113"/>
                  <w:jc w:val="right"/>
                </w:pPr>
              </w:pPrChange>
            </w:pPr>
          </w:p>
        </w:tc>
        <w:tc>
          <w:tcPr>
            <w:tcW w:w="646" w:type="dxa"/>
            <w:tcBorders>
              <w:top w:val="single" w:sz="12" w:space="0" w:color="000000"/>
              <w:right w:val="single" w:sz="12" w:space="0" w:color="000000"/>
            </w:tcBorders>
            <w:shd w:val="pct10" w:color="00FFFF" w:fill="FFFFFF"/>
          </w:tcPr>
          <w:p w14:paraId="5A7CD124" w14:textId="20A97E32" w:rsidR="00D32EE4" w:rsidDel="009331ED" w:rsidRDefault="00D32EE4">
            <w:pPr>
              <w:rPr>
                <w:del w:id="13315" w:author="Erlie Hasam Morfin Zavalza" w:date="2014-10-31T02:51:00Z"/>
              </w:rPr>
              <w:pPrChange w:id="13316" w:author="Erlie Hasam Morfin Zavalza" w:date="2014-11-08T00:32:00Z">
                <w:pPr>
                  <w:spacing w:before="60" w:after="60"/>
                  <w:ind w:left="113" w:right="113"/>
                  <w:jc w:val="right"/>
                </w:pPr>
              </w:pPrChange>
            </w:pPr>
          </w:p>
        </w:tc>
      </w:tr>
      <w:tr w:rsidR="00D32EE4" w:rsidDel="009331ED" w14:paraId="0CA57CC2" w14:textId="3074A3CA" w:rsidTr="007F72CF">
        <w:trPr>
          <w:trHeight w:val="276"/>
          <w:del w:id="13317" w:author="Erlie Hasam Morfin Zavalza" w:date="2014-10-31T02:51:00Z"/>
        </w:trPr>
        <w:tc>
          <w:tcPr>
            <w:tcW w:w="3643" w:type="dxa"/>
            <w:tcBorders>
              <w:top w:val="single" w:sz="12" w:space="0" w:color="000000"/>
              <w:left w:val="single" w:sz="12" w:space="0" w:color="000000"/>
              <w:bottom w:val="single" w:sz="12" w:space="0" w:color="000000"/>
              <w:right w:val="single" w:sz="6" w:space="0" w:color="000000"/>
            </w:tcBorders>
            <w:shd w:val="pct10" w:color="00FFFF" w:fill="FFFFFF"/>
          </w:tcPr>
          <w:p w14:paraId="46A52FCD" w14:textId="3D16FB01" w:rsidR="00D32EE4" w:rsidDel="009331ED" w:rsidRDefault="00D32EE4">
            <w:pPr>
              <w:rPr>
                <w:del w:id="13318" w:author="Erlie Hasam Morfin Zavalza" w:date="2014-10-31T02:51:00Z"/>
              </w:rPr>
              <w:pPrChange w:id="13319" w:author="Erlie Hasam Morfin Zavalza" w:date="2014-11-08T00:32:00Z">
                <w:pPr>
                  <w:spacing w:before="240" w:after="60"/>
                  <w:ind w:left="113" w:right="113"/>
                </w:pPr>
              </w:pPrChange>
            </w:pPr>
            <w:del w:id="13320" w:author="Erlie Hasam Morfin Zavalza" w:date="2014-10-31T02:51:00Z">
              <w:r w:rsidDel="009331ED">
                <w:delText>A.1 TERRENOS Y URBANIZ.</w:delText>
              </w:r>
            </w:del>
          </w:p>
        </w:tc>
        <w:tc>
          <w:tcPr>
            <w:tcW w:w="1246" w:type="dxa"/>
            <w:tcBorders>
              <w:top w:val="single" w:sz="12" w:space="0" w:color="000000"/>
              <w:left w:val="single" w:sz="6" w:space="0" w:color="000000"/>
              <w:bottom w:val="single" w:sz="12" w:space="0" w:color="000000"/>
              <w:right w:val="single" w:sz="6" w:space="0" w:color="000000"/>
            </w:tcBorders>
            <w:shd w:val="pct10" w:color="00FFFF" w:fill="FFFFFF"/>
          </w:tcPr>
          <w:p w14:paraId="4A27B5F2" w14:textId="35A83127" w:rsidR="00D32EE4" w:rsidDel="009331ED" w:rsidRDefault="00D32EE4">
            <w:pPr>
              <w:rPr>
                <w:del w:id="13321" w:author="Erlie Hasam Morfin Zavalza" w:date="2014-10-31T02:51:00Z"/>
              </w:rPr>
              <w:pPrChange w:id="13322" w:author="Erlie Hasam Morfin Zavalza" w:date="2014-11-08T00:32:00Z">
                <w:pPr>
                  <w:spacing w:before="240" w:after="60"/>
                  <w:ind w:left="113" w:right="113"/>
                  <w:jc w:val="center"/>
                </w:pPr>
              </w:pPrChange>
            </w:pPr>
            <w:del w:id="13323" w:author="Erlie Hasam Morfin Zavalza" w:date="2014-10-31T02:51:00Z">
              <w:r w:rsidDel="009331ED">
                <w:delText xml:space="preserve">A </w:delText>
              </w:r>
            </w:del>
          </w:p>
        </w:tc>
        <w:tc>
          <w:tcPr>
            <w:tcW w:w="1245" w:type="dxa"/>
            <w:tcBorders>
              <w:top w:val="single" w:sz="12" w:space="0" w:color="000000"/>
              <w:left w:val="single" w:sz="6" w:space="0" w:color="000000"/>
              <w:bottom w:val="single" w:sz="12" w:space="0" w:color="000000"/>
              <w:right w:val="single" w:sz="6" w:space="0" w:color="000000"/>
            </w:tcBorders>
            <w:shd w:val="pct10" w:color="00FFFF" w:fill="FFFFFF"/>
          </w:tcPr>
          <w:p w14:paraId="707BEE7C" w14:textId="10726C34" w:rsidR="00D32EE4" w:rsidDel="009331ED" w:rsidRDefault="00D32EE4">
            <w:pPr>
              <w:rPr>
                <w:del w:id="13324" w:author="Erlie Hasam Morfin Zavalza" w:date="2014-10-31T02:51:00Z"/>
              </w:rPr>
              <w:pPrChange w:id="13325" w:author="Erlie Hasam Morfin Zavalza" w:date="2014-11-08T00:32:00Z">
                <w:pPr>
                  <w:spacing w:before="240" w:after="60"/>
                  <w:ind w:left="113" w:right="113"/>
                  <w:jc w:val="center"/>
                </w:pPr>
              </w:pPrChange>
            </w:pPr>
            <w:del w:id="13326" w:author="Erlie Hasam Morfin Zavalza" w:date="2014-10-31T02:51:00Z">
              <w:r w:rsidDel="009331ED">
                <w:delText>B</w:delText>
              </w:r>
            </w:del>
          </w:p>
        </w:tc>
        <w:tc>
          <w:tcPr>
            <w:tcW w:w="1215" w:type="dxa"/>
            <w:tcBorders>
              <w:top w:val="single" w:sz="12" w:space="0" w:color="000000"/>
              <w:left w:val="single" w:sz="6" w:space="0" w:color="000000"/>
              <w:bottom w:val="single" w:sz="12" w:space="0" w:color="000000"/>
              <w:right w:val="single" w:sz="6" w:space="0" w:color="000000"/>
            </w:tcBorders>
            <w:shd w:val="pct10" w:color="00FFFF" w:fill="FFFFFF"/>
          </w:tcPr>
          <w:p w14:paraId="5D7908A0" w14:textId="10ADC1DD" w:rsidR="00D32EE4" w:rsidDel="009331ED" w:rsidRDefault="00D32EE4">
            <w:pPr>
              <w:rPr>
                <w:del w:id="13327" w:author="Erlie Hasam Morfin Zavalza" w:date="2014-10-31T02:51:00Z"/>
              </w:rPr>
              <w:pPrChange w:id="13328" w:author="Erlie Hasam Morfin Zavalza" w:date="2014-11-08T00:32:00Z">
                <w:pPr>
                  <w:spacing w:before="240" w:after="60"/>
                  <w:ind w:left="113" w:right="113"/>
                  <w:jc w:val="center"/>
                </w:pPr>
              </w:pPrChange>
            </w:pPr>
            <w:del w:id="13329" w:author="Erlie Hasam Morfin Zavalza" w:date="2014-10-31T02:51:00Z">
              <w:r w:rsidDel="009331ED">
                <w:delText>C</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074CCC74" w14:textId="74F2ECE3" w:rsidR="00D32EE4" w:rsidDel="009331ED" w:rsidRDefault="00D32EE4">
            <w:pPr>
              <w:rPr>
                <w:del w:id="13330" w:author="Erlie Hasam Morfin Zavalza" w:date="2014-10-31T02:51:00Z"/>
              </w:rPr>
              <w:pPrChange w:id="13331" w:author="Erlie Hasam Morfin Zavalza" w:date="2014-11-08T00:32:00Z">
                <w:pPr>
                  <w:spacing w:before="60" w:after="60"/>
                  <w:ind w:left="113" w:right="113"/>
                  <w:jc w:val="center"/>
                </w:pPr>
              </w:pPrChange>
            </w:pPr>
            <w:del w:id="13332" w:author="Erlie Hasam Morfin Zavalza" w:date="2014-10-31T02:51:00Z">
              <w:r w:rsidDel="009331ED">
                <w:delText>TOTAL AÑO</w:delText>
              </w:r>
            </w:del>
          </w:p>
        </w:tc>
        <w:tc>
          <w:tcPr>
            <w:tcW w:w="646" w:type="dxa"/>
            <w:tcBorders>
              <w:top w:val="single" w:sz="12" w:space="0" w:color="000000"/>
              <w:left w:val="single" w:sz="6" w:space="0" w:color="000000"/>
              <w:bottom w:val="single" w:sz="12" w:space="0" w:color="000000"/>
              <w:right w:val="single" w:sz="12" w:space="0" w:color="000000"/>
            </w:tcBorders>
            <w:shd w:val="pct10" w:color="00FFFF" w:fill="FFFFFF"/>
          </w:tcPr>
          <w:p w14:paraId="284C27F4" w14:textId="2676A3BF" w:rsidR="00D32EE4" w:rsidDel="009331ED" w:rsidRDefault="00D32EE4">
            <w:pPr>
              <w:rPr>
                <w:del w:id="13333" w:author="Erlie Hasam Morfin Zavalza" w:date="2014-10-31T02:51:00Z"/>
              </w:rPr>
              <w:pPrChange w:id="13334" w:author="Erlie Hasam Morfin Zavalza" w:date="2014-11-08T00:32:00Z">
                <w:pPr>
                  <w:spacing w:before="240" w:after="60"/>
                  <w:ind w:left="113" w:right="113"/>
                  <w:jc w:val="center"/>
                </w:pPr>
              </w:pPrChange>
            </w:pPr>
            <w:del w:id="13335" w:author="Erlie Hasam Morfin Zavalza" w:date="2014-10-31T02:51:00Z">
              <w:r w:rsidDel="009331ED">
                <w:delText>%</w:delText>
              </w:r>
            </w:del>
          </w:p>
        </w:tc>
      </w:tr>
      <w:tr w:rsidR="00D32EE4" w:rsidDel="009331ED" w14:paraId="2AF17CE0" w14:textId="10BA6702" w:rsidTr="007F72CF">
        <w:trPr>
          <w:trHeight w:val="262"/>
          <w:del w:id="13336"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3AFCC08" w14:textId="05BC4837" w:rsidR="00D32EE4" w:rsidDel="009331ED" w:rsidRDefault="00D32EE4">
            <w:pPr>
              <w:rPr>
                <w:del w:id="13337" w:author="Erlie Hasam Morfin Zavalza" w:date="2014-10-31T02:51:00Z"/>
              </w:rPr>
              <w:pPrChange w:id="13338" w:author="Erlie Hasam Morfin Zavalza" w:date="2014-11-08T00:32:00Z">
                <w:pPr>
                  <w:spacing w:before="60" w:after="60"/>
                  <w:ind w:left="113" w:right="113"/>
                </w:pPr>
              </w:pPrChange>
            </w:pPr>
            <w:del w:id="13339" w:author="Erlie Hasam Morfin Zavalza" w:date="2014-10-31T02:51:00Z">
              <w:r w:rsidDel="009331ED">
                <w:delText>Terrenos</w:delText>
              </w:r>
            </w:del>
          </w:p>
        </w:tc>
        <w:tc>
          <w:tcPr>
            <w:tcW w:w="1246" w:type="dxa"/>
            <w:tcBorders>
              <w:top w:val="single" w:sz="6" w:space="0" w:color="000000"/>
              <w:left w:val="single" w:sz="6" w:space="0" w:color="000000"/>
              <w:bottom w:val="single" w:sz="6" w:space="0" w:color="000000"/>
              <w:right w:val="single" w:sz="6" w:space="0" w:color="000000"/>
            </w:tcBorders>
          </w:tcPr>
          <w:p w14:paraId="4A333987" w14:textId="232B1291" w:rsidR="00D32EE4" w:rsidDel="009331ED" w:rsidRDefault="00D32EE4">
            <w:pPr>
              <w:rPr>
                <w:del w:id="13340" w:author="Erlie Hasam Morfin Zavalza" w:date="2014-10-31T02:51:00Z"/>
              </w:rPr>
              <w:pPrChange w:id="13341"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2A32DC17" w14:textId="4673FB13" w:rsidR="00D32EE4" w:rsidDel="009331ED" w:rsidRDefault="00D32EE4">
            <w:pPr>
              <w:rPr>
                <w:del w:id="13342" w:author="Erlie Hasam Morfin Zavalza" w:date="2014-10-31T02:51:00Z"/>
              </w:rPr>
              <w:pPrChange w:id="13343"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7C323558" w14:textId="6A73DCCB" w:rsidR="00D32EE4" w:rsidDel="009331ED" w:rsidRDefault="00D32EE4">
            <w:pPr>
              <w:rPr>
                <w:del w:id="13344" w:author="Erlie Hasam Morfin Zavalza" w:date="2014-10-31T02:51:00Z"/>
              </w:rPr>
              <w:pPrChange w:id="13345"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D356CC0" w14:textId="79EA503A" w:rsidR="00D32EE4" w:rsidDel="009331ED" w:rsidRDefault="00D32EE4">
            <w:pPr>
              <w:rPr>
                <w:del w:id="13346" w:author="Erlie Hasam Morfin Zavalza" w:date="2014-10-31T02:51:00Z"/>
              </w:rPr>
              <w:pPrChange w:id="13347"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7599DE49" w14:textId="2D14C445" w:rsidR="00D32EE4" w:rsidDel="009331ED" w:rsidRDefault="00D32EE4">
            <w:pPr>
              <w:rPr>
                <w:del w:id="13348" w:author="Erlie Hasam Morfin Zavalza" w:date="2014-10-31T02:51:00Z"/>
              </w:rPr>
              <w:pPrChange w:id="13349" w:author="Erlie Hasam Morfin Zavalza" w:date="2014-11-08T00:32:00Z">
                <w:pPr>
                  <w:spacing w:before="60" w:after="60"/>
                  <w:ind w:left="113" w:right="113"/>
                  <w:jc w:val="center"/>
                </w:pPr>
              </w:pPrChange>
            </w:pPr>
          </w:p>
        </w:tc>
      </w:tr>
      <w:tr w:rsidR="00D32EE4" w:rsidDel="009331ED" w14:paraId="38CE1792" w14:textId="1014F64A" w:rsidTr="007F72CF">
        <w:trPr>
          <w:trHeight w:val="262"/>
          <w:del w:id="13350"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shd w:val="clear" w:color="auto" w:fill="auto"/>
          </w:tcPr>
          <w:p w14:paraId="0D5055A6" w14:textId="5A0E6655" w:rsidR="00D32EE4" w:rsidDel="009331ED" w:rsidRDefault="00D32EE4">
            <w:pPr>
              <w:rPr>
                <w:del w:id="13351" w:author="Erlie Hasam Morfin Zavalza" w:date="2014-10-31T02:51:00Z"/>
              </w:rPr>
              <w:pPrChange w:id="13352" w:author="Erlie Hasam Morfin Zavalza" w:date="2014-11-08T00:32:00Z">
                <w:pPr>
                  <w:spacing w:before="60" w:after="60"/>
                  <w:ind w:left="113" w:right="113"/>
                </w:pPr>
              </w:pPrChange>
            </w:pPr>
            <w:del w:id="13353" w:author="Erlie Hasam Morfin Zavalza" w:date="2014-10-31T02:51:00Z">
              <w:r w:rsidDel="009331ED">
                <w:delText>Escrituras</w:delText>
              </w:r>
            </w:del>
          </w:p>
        </w:tc>
        <w:tc>
          <w:tcPr>
            <w:tcW w:w="1246" w:type="dxa"/>
            <w:tcBorders>
              <w:top w:val="single" w:sz="6" w:space="0" w:color="000000"/>
              <w:left w:val="single" w:sz="6" w:space="0" w:color="000000"/>
              <w:bottom w:val="single" w:sz="6" w:space="0" w:color="000000"/>
              <w:right w:val="single" w:sz="6" w:space="0" w:color="000000"/>
            </w:tcBorders>
            <w:shd w:val="clear" w:color="auto" w:fill="auto"/>
          </w:tcPr>
          <w:p w14:paraId="5DF28497" w14:textId="7578A3F7" w:rsidR="00D32EE4" w:rsidDel="009331ED" w:rsidRDefault="00D32EE4">
            <w:pPr>
              <w:rPr>
                <w:del w:id="13354" w:author="Erlie Hasam Morfin Zavalza" w:date="2014-10-31T02:51:00Z"/>
              </w:rPr>
              <w:pPrChange w:id="13355"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shd w:val="clear" w:color="auto" w:fill="auto"/>
          </w:tcPr>
          <w:p w14:paraId="3BD5730A" w14:textId="303739CF" w:rsidR="00D32EE4" w:rsidDel="009331ED" w:rsidRDefault="00D32EE4">
            <w:pPr>
              <w:rPr>
                <w:del w:id="13356" w:author="Erlie Hasam Morfin Zavalza" w:date="2014-10-31T02:51:00Z"/>
              </w:rPr>
              <w:pPrChange w:id="13357"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shd w:val="clear" w:color="auto" w:fill="auto"/>
          </w:tcPr>
          <w:p w14:paraId="06AB2CD7" w14:textId="51B1966F" w:rsidR="00D32EE4" w:rsidDel="009331ED" w:rsidRDefault="00D32EE4">
            <w:pPr>
              <w:rPr>
                <w:del w:id="13358" w:author="Erlie Hasam Morfin Zavalza" w:date="2014-10-31T02:51:00Z"/>
              </w:rPr>
              <w:pPrChange w:id="13359"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solid" w:color="FFFFFF" w:fill="FFFFFF"/>
          </w:tcPr>
          <w:p w14:paraId="6FE3DE4A" w14:textId="24E5112B" w:rsidR="00D32EE4" w:rsidDel="009331ED" w:rsidRDefault="00D32EE4">
            <w:pPr>
              <w:rPr>
                <w:del w:id="13360" w:author="Erlie Hasam Morfin Zavalza" w:date="2014-10-31T02:51:00Z"/>
              </w:rPr>
              <w:pPrChange w:id="13361"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13D3A0D7" w14:textId="02D0673B" w:rsidR="00D32EE4" w:rsidDel="009331ED" w:rsidRDefault="00D32EE4">
            <w:pPr>
              <w:rPr>
                <w:del w:id="13362" w:author="Erlie Hasam Morfin Zavalza" w:date="2014-10-31T02:51:00Z"/>
              </w:rPr>
              <w:pPrChange w:id="13363" w:author="Erlie Hasam Morfin Zavalza" w:date="2014-11-08T00:32:00Z">
                <w:pPr>
                  <w:spacing w:before="60" w:after="60"/>
                  <w:ind w:left="113" w:right="113"/>
                  <w:jc w:val="center"/>
                </w:pPr>
              </w:pPrChange>
            </w:pPr>
          </w:p>
        </w:tc>
      </w:tr>
      <w:tr w:rsidR="00D32EE4" w:rsidDel="009331ED" w14:paraId="2D28A7A0" w14:textId="32FBDD6A" w:rsidTr="007F72CF">
        <w:trPr>
          <w:trHeight w:val="262"/>
          <w:del w:id="13364"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56B101C" w14:textId="0F391CAD" w:rsidR="00D32EE4" w:rsidDel="009331ED" w:rsidRDefault="00D32EE4">
            <w:pPr>
              <w:rPr>
                <w:del w:id="13365" w:author="Erlie Hasam Morfin Zavalza" w:date="2014-10-31T02:51:00Z"/>
              </w:rPr>
              <w:pPrChange w:id="13366" w:author="Erlie Hasam Morfin Zavalza" w:date="2014-11-08T00:32:00Z">
                <w:pPr>
                  <w:spacing w:before="60" w:after="60"/>
                  <w:ind w:left="113" w:right="113"/>
                </w:pPr>
              </w:pPrChange>
            </w:pPr>
            <w:del w:id="13367" w:author="Erlie Hasam Morfin Zavalza" w:date="2014-10-31T02:51:00Z">
              <w:r w:rsidDel="009331ED">
                <w:delText>Accesos</w:delText>
              </w:r>
            </w:del>
          </w:p>
        </w:tc>
        <w:tc>
          <w:tcPr>
            <w:tcW w:w="1246" w:type="dxa"/>
            <w:tcBorders>
              <w:top w:val="single" w:sz="6" w:space="0" w:color="000000"/>
              <w:left w:val="single" w:sz="6" w:space="0" w:color="000000"/>
              <w:bottom w:val="single" w:sz="6" w:space="0" w:color="000000"/>
              <w:right w:val="single" w:sz="6" w:space="0" w:color="000000"/>
            </w:tcBorders>
          </w:tcPr>
          <w:p w14:paraId="0755D45F" w14:textId="1D0DCE46" w:rsidR="00D32EE4" w:rsidDel="009331ED" w:rsidRDefault="00D32EE4">
            <w:pPr>
              <w:rPr>
                <w:del w:id="13368" w:author="Erlie Hasam Morfin Zavalza" w:date="2014-10-31T02:51:00Z"/>
              </w:rPr>
              <w:pPrChange w:id="13369"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2C0FDF5" w14:textId="35AF1A76" w:rsidR="00D32EE4" w:rsidDel="009331ED" w:rsidRDefault="00D32EE4">
            <w:pPr>
              <w:rPr>
                <w:del w:id="13370" w:author="Erlie Hasam Morfin Zavalza" w:date="2014-10-31T02:51:00Z"/>
              </w:rPr>
              <w:pPrChange w:id="13371"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40DB5162" w14:textId="19970234" w:rsidR="00D32EE4" w:rsidDel="009331ED" w:rsidRDefault="00D32EE4">
            <w:pPr>
              <w:rPr>
                <w:del w:id="13372" w:author="Erlie Hasam Morfin Zavalza" w:date="2014-10-31T02:51:00Z"/>
              </w:rPr>
              <w:pPrChange w:id="13373"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8CDEAFB" w14:textId="513C367E" w:rsidR="00D32EE4" w:rsidDel="009331ED" w:rsidRDefault="00D32EE4">
            <w:pPr>
              <w:rPr>
                <w:del w:id="13374" w:author="Erlie Hasam Morfin Zavalza" w:date="2014-10-31T02:51:00Z"/>
              </w:rPr>
              <w:pPrChange w:id="13375"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4EBC6983" w14:textId="0E03630F" w:rsidR="00D32EE4" w:rsidDel="009331ED" w:rsidRDefault="00D32EE4">
            <w:pPr>
              <w:rPr>
                <w:del w:id="13376" w:author="Erlie Hasam Morfin Zavalza" w:date="2014-10-31T02:51:00Z"/>
              </w:rPr>
              <w:pPrChange w:id="13377" w:author="Erlie Hasam Morfin Zavalza" w:date="2014-11-08T00:32:00Z">
                <w:pPr>
                  <w:spacing w:before="60" w:after="60"/>
                  <w:ind w:left="113" w:right="113"/>
                  <w:jc w:val="center"/>
                </w:pPr>
              </w:pPrChange>
            </w:pPr>
          </w:p>
        </w:tc>
      </w:tr>
      <w:tr w:rsidR="00D32EE4" w:rsidDel="009331ED" w14:paraId="12A8210D" w14:textId="2DA4093E" w:rsidTr="007F72CF">
        <w:trPr>
          <w:trHeight w:val="262"/>
          <w:del w:id="13378"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0BB36139" w14:textId="12371D38" w:rsidR="00D32EE4" w:rsidDel="009331ED" w:rsidRDefault="00D32EE4">
            <w:pPr>
              <w:rPr>
                <w:del w:id="13379" w:author="Erlie Hasam Morfin Zavalza" w:date="2014-10-31T02:51:00Z"/>
              </w:rPr>
              <w:pPrChange w:id="13380" w:author="Erlie Hasam Morfin Zavalza" w:date="2014-11-08T00:32:00Z">
                <w:pPr>
                  <w:spacing w:before="60" w:after="60"/>
                  <w:ind w:left="113" w:right="113"/>
                </w:pPr>
              </w:pPrChange>
            </w:pPr>
            <w:del w:id="13381" w:author="Erlie Hasam Morfin Zavalza" w:date="2014-10-31T02:51:00Z">
              <w:r w:rsidDel="009331ED">
                <w:delText>Acometida de Agua</w:delText>
              </w:r>
            </w:del>
          </w:p>
        </w:tc>
        <w:tc>
          <w:tcPr>
            <w:tcW w:w="1246" w:type="dxa"/>
            <w:tcBorders>
              <w:top w:val="single" w:sz="6" w:space="0" w:color="000000"/>
              <w:left w:val="single" w:sz="6" w:space="0" w:color="000000"/>
              <w:bottom w:val="single" w:sz="6" w:space="0" w:color="000000"/>
              <w:right w:val="single" w:sz="6" w:space="0" w:color="000000"/>
            </w:tcBorders>
          </w:tcPr>
          <w:p w14:paraId="7BA56EBE" w14:textId="6768A35D" w:rsidR="00D32EE4" w:rsidDel="009331ED" w:rsidRDefault="00D32EE4">
            <w:pPr>
              <w:rPr>
                <w:del w:id="13382" w:author="Erlie Hasam Morfin Zavalza" w:date="2014-10-31T02:51:00Z"/>
              </w:rPr>
              <w:pPrChange w:id="13383"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14966138" w14:textId="34502591" w:rsidR="00D32EE4" w:rsidDel="009331ED" w:rsidRDefault="00D32EE4">
            <w:pPr>
              <w:rPr>
                <w:del w:id="13384" w:author="Erlie Hasam Morfin Zavalza" w:date="2014-10-31T02:51:00Z"/>
              </w:rPr>
              <w:pPrChange w:id="13385"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681C4DED" w14:textId="01BDEC0B" w:rsidR="00D32EE4" w:rsidDel="009331ED" w:rsidRDefault="00D32EE4">
            <w:pPr>
              <w:rPr>
                <w:del w:id="13386" w:author="Erlie Hasam Morfin Zavalza" w:date="2014-10-31T02:51:00Z"/>
              </w:rPr>
              <w:pPrChange w:id="13387"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0E659DC" w14:textId="6E151698" w:rsidR="00D32EE4" w:rsidDel="009331ED" w:rsidRDefault="00D32EE4">
            <w:pPr>
              <w:rPr>
                <w:del w:id="13388" w:author="Erlie Hasam Morfin Zavalza" w:date="2014-10-31T02:51:00Z"/>
              </w:rPr>
              <w:pPrChange w:id="13389"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401221D1" w14:textId="3A10B2B1" w:rsidR="00D32EE4" w:rsidDel="009331ED" w:rsidRDefault="00D32EE4">
            <w:pPr>
              <w:rPr>
                <w:del w:id="13390" w:author="Erlie Hasam Morfin Zavalza" w:date="2014-10-31T02:51:00Z"/>
              </w:rPr>
              <w:pPrChange w:id="13391" w:author="Erlie Hasam Morfin Zavalza" w:date="2014-11-08T00:32:00Z">
                <w:pPr>
                  <w:spacing w:before="60" w:after="60"/>
                  <w:ind w:left="113" w:right="113"/>
                  <w:jc w:val="center"/>
                </w:pPr>
              </w:pPrChange>
            </w:pPr>
          </w:p>
        </w:tc>
      </w:tr>
      <w:tr w:rsidR="00D32EE4" w:rsidDel="009331ED" w14:paraId="09A9F9A0" w14:textId="08CA0349" w:rsidTr="007F72CF">
        <w:trPr>
          <w:trHeight w:val="262"/>
          <w:del w:id="13392"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708A632" w14:textId="09035A4E" w:rsidR="00D32EE4" w:rsidDel="009331ED" w:rsidRDefault="00D32EE4">
            <w:pPr>
              <w:rPr>
                <w:del w:id="13393" w:author="Erlie Hasam Morfin Zavalza" w:date="2014-10-31T02:51:00Z"/>
              </w:rPr>
              <w:pPrChange w:id="13394" w:author="Erlie Hasam Morfin Zavalza" w:date="2014-11-08T00:32:00Z">
                <w:pPr>
                  <w:spacing w:before="60" w:after="60"/>
                  <w:ind w:left="113" w:right="113"/>
                </w:pPr>
              </w:pPrChange>
            </w:pPr>
            <w:del w:id="13395" w:author="Erlie Hasam Morfin Zavalza" w:date="2014-10-31T02:51:00Z">
              <w:r w:rsidDel="009331ED">
                <w:delText xml:space="preserve"> “              de Teléfono</w:delText>
              </w:r>
            </w:del>
          </w:p>
        </w:tc>
        <w:tc>
          <w:tcPr>
            <w:tcW w:w="1246" w:type="dxa"/>
            <w:tcBorders>
              <w:top w:val="single" w:sz="6" w:space="0" w:color="000000"/>
              <w:left w:val="single" w:sz="6" w:space="0" w:color="000000"/>
              <w:bottom w:val="single" w:sz="6" w:space="0" w:color="000000"/>
              <w:right w:val="single" w:sz="6" w:space="0" w:color="000000"/>
            </w:tcBorders>
          </w:tcPr>
          <w:p w14:paraId="01DCA808" w14:textId="60AC2073" w:rsidR="00D32EE4" w:rsidDel="009331ED" w:rsidRDefault="00D32EE4">
            <w:pPr>
              <w:rPr>
                <w:del w:id="13396" w:author="Erlie Hasam Morfin Zavalza" w:date="2014-10-31T02:51:00Z"/>
              </w:rPr>
              <w:pPrChange w:id="13397"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926E28C" w14:textId="4665CBDF" w:rsidR="00D32EE4" w:rsidDel="009331ED" w:rsidRDefault="00D32EE4">
            <w:pPr>
              <w:rPr>
                <w:del w:id="13398" w:author="Erlie Hasam Morfin Zavalza" w:date="2014-10-31T02:51:00Z"/>
              </w:rPr>
              <w:pPrChange w:id="13399"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33CDCBB6" w14:textId="4A4AF9A9" w:rsidR="00D32EE4" w:rsidDel="009331ED" w:rsidRDefault="00D32EE4">
            <w:pPr>
              <w:rPr>
                <w:del w:id="13400" w:author="Erlie Hasam Morfin Zavalza" w:date="2014-10-31T02:51:00Z"/>
              </w:rPr>
              <w:pPrChange w:id="13401"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90CCE16" w14:textId="3958A575" w:rsidR="00D32EE4" w:rsidDel="009331ED" w:rsidRDefault="00D32EE4">
            <w:pPr>
              <w:rPr>
                <w:del w:id="13402" w:author="Erlie Hasam Morfin Zavalza" w:date="2014-10-31T02:51:00Z"/>
              </w:rPr>
              <w:pPrChange w:id="13403"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7B4B0FCC" w14:textId="18D043E9" w:rsidR="00D32EE4" w:rsidDel="009331ED" w:rsidRDefault="00D32EE4">
            <w:pPr>
              <w:rPr>
                <w:del w:id="13404" w:author="Erlie Hasam Morfin Zavalza" w:date="2014-10-31T02:51:00Z"/>
              </w:rPr>
              <w:pPrChange w:id="13405" w:author="Erlie Hasam Morfin Zavalza" w:date="2014-11-08T00:32:00Z">
                <w:pPr>
                  <w:spacing w:before="60" w:after="60"/>
                  <w:ind w:left="113" w:right="113"/>
                  <w:jc w:val="center"/>
                </w:pPr>
              </w:pPrChange>
            </w:pPr>
          </w:p>
        </w:tc>
      </w:tr>
      <w:tr w:rsidR="00D32EE4" w:rsidDel="009331ED" w14:paraId="520DAD1F" w14:textId="5638846A" w:rsidTr="007F72CF">
        <w:trPr>
          <w:trHeight w:val="262"/>
          <w:del w:id="13406"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8DA33FC" w14:textId="48ECBF7E" w:rsidR="00D32EE4" w:rsidDel="009331ED" w:rsidRDefault="00D32EE4">
            <w:pPr>
              <w:rPr>
                <w:del w:id="13407" w:author="Erlie Hasam Morfin Zavalza" w:date="2014-10-31T02:51:00Z"/>
              </w:rPr>
              <w:pPrChange w:id="13408" w:author="Erlie Hasam Morfin Zavalza" w:date="2014-11-08T00:32:00Z">
                <w:pPr>
                  <w:spacing w:before="60" w:after="60"/>
                  <w:ind w:left="113" w:right="113"/>
                </w:pPr>
              </w:pPrChange>
            </w:pPr>
            <w:del w:id="13409" w:author="Erlie Hasam Morfin Zavalza" w:date="2014-10-31T02:51:00Z">
              <w:r w:rsidDel="009331ED">
                <w:delText xml:space="preserve"> “              de E.Eléctrica</w:delText>
              </w:r>
            </w:del>
          </w:p>
        </w:tc>
        <w:tc>
          <w:tcPr>
            <w:tcW w:w="1246" w:type="dxa"/>
            <w:tcBorders>
              <w:top w:val="single" w:sz="6" w:space="0" w:color="000000"/>
              <w:left w:val="single" w:sz="6" w:space="0" w:color="000000"/>
              <w:bottom w:val="single" w:sz="6" w:space="0" w:color="000000"/>
              <w:right w:val="single" w:sz="6" w:space="0" w:color="000000"/>
            </w:tcBorders>
          </w:tcPr>
          <w:p w14:paraId="4609219D" w14:textId="3D7B128D" w:rsidR="00D32EE4" w:rsidDel="009331ED" w:rsidRDefault="00D32EE4">
            <w:pPr>
              <w:rPr>
                <w:del w:id="13410" w:author="Erlie Hasam Morfin Zavalza" w:date="2014-10-31T02:51:00Z"/>
              </w:rPr>
              <w:pPrChange w:id="13411"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675B606B" w14:textId="35837388" w:rsidR="00D32EE4" w:rsidDel="009331ED" w:rsidRDefault="00D32EE4">
            <w:pPr>
              <w:rPr>
                <w:del w:id="13412" w:author="Erlie Hasam Morfin Zavalza" w:date="2014-10-31T02:51:00Z"/>
              </w:rPr>
              <w:pPrChange w:id="13413"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378EE7A7" w14:textId="0EF3E6C0" w:rsidR="00D32EE4" w:rsidDel="009331ED" w:rsidRDefault="00D32EE4">
            <w:pPr>
              <w:rPr>
                <w:del w:id="13414" w:author="Erlie Hasam Morfin Zavalza" w:date="2014-10-31T02:51:00Z"/>
              </w:rPr>
              <w:pPrChange w:id="13415"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059B209" w14:textId="3DE80C06" w:rsidR="00D32EE4" w:rsidDel="009331ED" w:rsidRDefault="00D32EE4">
            <w:pPr>
              <w:rPr>
                <w:del w:id="13416" w:author="Erlie Hasam Morfin Zavalza" w:date="2014-10-31T02:51:00Z"/>
              </w:rPr>
              <w:pPrChange w:id="13417"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0C0FB7DF" w14:textId="0A220578" w:rsidR="00D32EE4" w:rsidDel="009331ED" w:rsidRDefault="00D32EE4">
            <w:pPr>
              <w:rPr>
                <w:del w:id="13418" w:author="Erlie Hasam Morfin Zavalza" w:date="2014-10-31T02:51:00Z"/>
              </w:rPr>
              <w:pPrChange w:id="13419" w:author="Erlie Hasam Morfin Zavalza" w:date="2014-11-08T00:32:00Z">
                <w:pPr>
                  <w:spacing w:before="60" w:after="60"/>
                  <w:ind w:left="113" w:right="113"/>
                  <w:jc w:val="center"/>
                </w:pPr>
              </w:pPrChange>
            </w:pPr>
          </w:p>
        </w:tc>
      </w:tr>
      <w:tr w:rsidR="00D32EE4" w:rsidDel="009331ED" w14:paraId="452B2936" w14:textId="48A56A6C" w:rsidTr="007F72CF">
        <w:trPr>
          <w:trHeight w:val="262"/>
          <w:del w:id="13420"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71B74E93" w14:textId="513CBCB6" w:rsidR="00D32EE4" w:rsidDel="009331ED" w:rsidRDefault="00D32EE4">
            <w:pPr>
              <w:rPr>
                <w:del w:id="13421" w:author="Erlie Hasam Morfin Zavalza" w:date="2014-10-31T02:51:00Z"/>
              </w:rPr>
              <w:pPrChange w:id="13422" w:author="Erlie Hasam Morfin Zavalza" w:date="2014-11-08T00:32:00Z">
                <w:pPr>
                  <w:spacing w:before="60" w:after="60"/>
                  <w:ind w:left="113" w:right="113"/>
                </w:pPr>
              </w:pPrChange>
            </w:pPr>
            <w:del w:id="13423" w:author="Erlie Hasam Morfin Zavalza" w:date="2014-10-31T02:51:00Z">
              <w:r w:rsidDel="009331ED">
                <w:delText xml:space="preserve"> “              Otras</w:delText>
              </w:r>
            </w:del>
          </w:p>
        </w:tc>
        <w:tc>
          <w:tcPr>
            <w:tcW w:w="1246" w:type="dxa"/>
            <w:tcBorders>
              <w:top w:val="single" w:sz="6" w:space="0" w:color="000000"/>
              <w:left w:val="single" w:sz="6" w:space="0" w:color="000000"/>
              <w:bottom w:val="single" w:sz="6" w:space="0" w:color="000000"/>
              <w:right w:val="single" w:sz="6" w:space="0" w:color="000000"/>
            </w:tcBorders>
          </w:tcPr>
          <w:p w14:paraId="204E4388" w14:textId="222062AB" w:rsidR="00D32EE4" w:rsidDel="009331ED" w:rsidRDefault="00D32EE4">
            <w:pPr>
              <w:rPr>
                <w:del w:id="13424" w:author="Erlie Hasam Morfin Zavalza" w:date="2014-10-31T02:51:00Z"/>
              </w:rPr>
              <w:pPrChange w:id="13425"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7581820F" w14:textId="4F75F7B6" w:rsidR="00D32EE4" w:rsidDel="009331ED" w:rsidRDefault="00D32EE4">
            <w:pPr>
              <w:rPr>
                <w:del w:id="13426" w:author="Erlie Hasam Morfin Zavalza" w:date="2014-10-31T02:51:00Z"/>
              </w:rPr>
              <w:pPrChange w:id="13427"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0467687F" w14:textId="7BACE6CB" w:rsidR="00D32EE4" w:rsidDel="009331ED" w:rsidRDefault="00D32EE4">
            <w:pPr>
              <w:rPr>
                <w:del w:id="13428" w:author="Erlie Hasam Morfin Zavalza" w:date="2014-10-31T02:51:00Z"/>
              </w:rPr>
              <w:pPrChange w:id="13429"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E208B1C" w14:textId="331EE63E" w:rsidR="00D32EE4" w:rsidDel="009331ED" w:rsidRDefault="00D32EE4">
            <w:pPr>
              <w:rPr>
                <w:del w:id="13430" w:author="Erlie Hasam Morfin Zavalza" w:date="2014-10-31T02:51:00Z"/>
              </w:rPr>
              <w:pPrChange w:id="13431"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118562C7" w14:textId="4373B2F6" w:rsidR="00D32EE4" w:rsidDel="009331ED" w:rsidRDefault="00D32EE4">
            <w:pPr>
              <w:rPr>
                <w:del w:id="13432" w:author="Erlie Hasam Morfin Zavalza" w:date="2014-10-31T02:51:00Z"/>
              </w:rPr>
              <w:pPrChange w:id="13433" w:author="Erlie Hasam Morfin Zavalza" w:date="2014-11-08T00:32:00Z">
                <w:pPr>
                  <w:spacing w:before="60" w:after="60"/>
                  <w:ind w:left="113" w:right="113"/>
                  <w:jc w:val="center"/>
                </w:pPr>
              </w:pPrChange>
            </w:pPr>
          </w:p>
        </w:tc>
      </w:tr>
      <w:tr w:rsidR="00D32EE4" w:rsidDel="009331ED" w14:paraId="24C519C5" w14:textId="0088974D" w:rsidTr="007F72CF">
        <w:trPr>
          <w:trHeight w:val="262"/>
          <w:del w:id="13434"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23D8C9F2" w14:textId="0CF09006" w:rsidR="00D32EE4" w:rsidDel="009331ED" w:rsidRDefault="00D32EE4">
            <w:pPr>
              <w:rPr>
                <w:del w:id="13435" w:author="Erlie Hasam Morfin Zavalza" w:date="2014-10-31T02:51:00Z"/>
              </w:rPr>
              <w:pPrChange w:id="13436" w:author="Erlie Hasam Morfin Zavalza" w:date="2014-11-08T00:32:00Z">
                <w:pPr>
                  <w:spacing w:before="60" w:after="60"/>
                  <w:ind w:left="113" w:right="113"/>
                </w:pPr>
              </w:pPrChange>
            </w:pPr>
            <w:del w:id="13437" w:author="Erlie Hasam Morfin Zavalza" w:date="2014-10-31T02:51:00Z">
              <w:r w:rsidDel="009331ED">
                <w:delText>Plan especial</w:delText>
              </w:r>
            </w:del>
          </w:p>
        </w:tc>
        <w:tc>
          <w:tcPr>
            <w:tcW w:w="1246" w:type="dxa"/>
            <w:tcBorders>
              <w:top w:val="single" w:sz="6" w:space="0" w:color="000000"/>
              <w:left w:val="single" w:sz="6" w:space="0" w:color="000000"/>
              <w:bottom w:val="single" w:sz="6" w:space="0" w:color="000000"/>
              <w:right w:val="single" w:sz="6" w:space="0" w:color="000000"/>
            </w:tcBorders>
          </w:tcPr>
          <w:p w14:paraId="4EC80DC6" w14:textId="03D1E10B" w:rsidR="00D32EE4" w:rsidDel="009331ED" w:rsidRDefault="00D32EE4">
            <w:pPr>
              <w:rPr>
                <w:del w:id="13438" w:author="Erlie Hasam Morfin Zavalza" w:date="2014-10-31T02:51:00Z"/>
              </w:rPr>
              <w:pPrChange w:id="13439"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6BC53BFE" w14:textId="25B31294" w:rsidR="00D32EE4" w:rsidDel="009331ED" w:rsidRDefault="00D32EE4">
            <w:pPr>
              <w:rPr>
                <w:del w:id="13440" w:author="Erlie Hasam Morfin Zavalza" w:date="2014-10-31T02:51:00Z"/>
              </w:rPr>
              <w:pPrChange w:id="13441"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089B8207" w14:textId="61DC785A" w:rsidR="00D32EE4" w:rsidDel="009331ED" w:rsidRDefault="00D32EE4">
            <w:pPr>
              <w:rPr>
                <w:del w:id="13442" w:author="Erlie Hasam Morfin Zavalza" w:date="2014-10-31T02:51:00Z"/>
              </w:rPr>
              <w:pPrChange w:id="13443"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0D7F8AB" w14:textId="62020490" w:rsidR="00D32EE4" w:rsidDel="009331ED" w:rsidRDefault="00D32EE4">
            <w:pPr>
              <w:rPr>
                <w:del w:id="13444" w:author="Erlie Hasam Morfin Zavalza" w:date="2014-10-31T02:51:00Z"/>
              </w:rPr>
              <w:pPrChange w:id="13445"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086BA5D2" w14:textId="0275E96C" w:rsidR="00D32EE4" w:rsidDel="009331ED" w:rsidRDefault="00D32EE4">
            <w:pPr>
              <w:rPr>
                <w:del w:id="13446" w:author="Erlie Hasam Morfin Zavalza" w:date="2014-10-31T02:51:00Z"/>
              </w:rPr>
              <w:pPrChange w:id="13447" w:author="Erlie Hasam Morfin Zavalza" w:date="2014-11-08T00:32:00Z">
                <w:pPr>
                  <w:spacing w:before="60" w:after="60"/>
                  <w:ind w:left="113" w:right="113"/>
                  <w:jc w:val="center"/>
                </w:pPr>
              </w:pPrChange>
            </w:pPr>
          </w:p>
        </w:tc>
      </w:tr>
      <w:tr w:rsidR="00D32EE4" w:rsidDel="009331ED" w14:paraId="2BCF6A74" w14:textId="5DF52002" w:rsidTr="007F72CF">
        <w:trPr>
          <w:trHeight w:val="276"/>
          <w:del w:id="13448" w:author="Erlie Hasam Morfin Zavalza" w:date="2014-10-31T02:51:00Z"/>
        </w:trPr>
        <w:tc>
          <w:tcPr>
            <w:tcW w:w="3643" w:type="dxa"/>
            <w:tcBorders>
              <w:top w:val="single" w:sz="6" w:space="0" w:color="000000"/>
              <w:left w:val="single" w:sz="12" w:space="0" w:color="000000"/>
              <w:right w:val="single" w:sz="6" w:space="0" w:color="000000"/>
            </w:tcBorders>
          </w:tcPr>
          <w:p w14:paraId="387A620C" w14:textId="132107E5" w:rsidR="00D32EE4" w:rsidDel="009331ED" w:rsidRDefault="00D32EE4">
            <w:pPr>
              <w:rPr>
                <w:del w:id="13449" w:author="Erlie Hasam Morfin Zavalza" w:date="2014-10-31T02:51:00Z"/>
              </w:rPr>
              <w:pPrChange w:id="13450" w:author="Erlie Hasam Morfin Zavalza" w:date="2014-11-08T00:32:00Z">
                <w:pPr>
                  <w:spacing w:before="60" w:after="60"/>
                  <w:ind w:left="113" w:right="113"/>
                </w:pPr>
              </w:pPrChange>
            </w:pPr>
            <w:del w:id="13451" w:author="Erlie Hasam Morfin Zavalza" w:date="2014-10-31T02:51:00Z">
              <w:r w:rsidDel="009331ED">
                <w:delText>Arbolado y Jardinería</w:delText>
              </w:r>
            </w:del>
          </w:p>
        </w:tc>
        <w:tc>
          <w:tcPr>
            <w:tcW w:w="1246" w:type="dxa"/>
            <w:tcBorders>
              <w:top w:val="single" w:sz="6" w:space="0" w:color="000000"/>
              <w:left w:val="single" w:sz="6" w:space="0" w:color="000000"/>
              <w:right w:val="single" w:sz="6" w:space="0" w:color="000000"/>
            </w:tcBorders>
          </w:tcPr>
          <w:p w14:paraId="4A104B23" w14:textId="75389906" w:rsidR="00D32EE4" w:rsidDel="009331ED" w:rsidRDefault="00D32EE4">
            <w:pPr>
              <w:rPr>
                <w:del w:id="13452" w:author="Erlie Hasam Morfin Zavalza" w:date="2014-10-31T02:51:00Z"/>
              </w:rPr>
              <w:pPrChange w:id="13453"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6E1F6351" w14:textId="17537B24" w:rsidR="00D32EE4" w:rsidDel="009331ED" w:rsidRDefault="00D32EE4">
            <w:pPr>
              <w:rPr>
                <w:del w:id="13454" w:author="Erlie Hasam Morfin Zavalza" w:date="2014-10-31T02:51:00Z"/>
              </w:rPr>
              <w:pPrChange w:id="13455"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4531FFF4" w14:textId="78A7D8C9" w:rsidR="00D32EE4" w:rsidDel="009331ED" w:rsidRDefault="00D32EE4">
            <w:pPr>
              <w:rPr>
                <w:del w:id="13456" w:author="Erlie Hasam Morfin Zavalza" w:date="2014-10-31T02:51:00Z"/>
              </w:rPr>
              <w:pPrChange w:id="13457"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2A351247" w14:textId="5A348683" w:rsidR="00D32EE4" w:rsidDel="009331ED" w:rsidRDefault="00D32EE4">
            <w:pPr>
              <w:rPr>
                <w:del w:id="13458" w:author="Erlie Hasam Morfin Zavalza" w:date="2014-10-31T02:51:00Z"/>
              </w:rPr>
              <w:pPrChange w:id="13459"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right w:val="single" w:sz="12" w:space="0" w:color="000000"/>
            </w:tcBorders>
          </w:tcPr>
          <w:p w14:paraId="510AF114" w14:textId="2C193438" w:rsidR="00D32EE4" w:rsidDel="009331ED" w:rsidRDefault="00D32EE4">
            <w:pPr>
              <w:rPr>
                <w:del w:id="13460" w:author="Erlie Hasam Morfin Zavalza" w:date="2014-10-31T02:51:00Z"/>
              </w:rPr>
              <w:pPrChange w:id="13461" w:author="Erlie Hasam Morfin Zavalza" w:date="2014-11-08T00:32:00Z">
                <w:pPr>
                  <w:spacing w:before="60" w:after="60"/>
                  <w:ind w:left="113" w:right="113"/>
                  <w:jc w:val="center"/>
                </w:pPr>
              </w:pPrChange>
            </w:pPr>
          </w:p>
        </w:tc>
      </w:tr>
      <w:tr w:rsidR="00D32EE4" w:rsidDel="009331ED" w14:paraId="54831029" w14:textId="5254C55C" w:rsidTr="007F72CF">
        <w:trPr>
          <w:trHeight w:val="276"/>
          <w:del w:id="13462" w:author="Erlie Hasam Morfin Zavalza" w:date="2014-10-31T02:51:00Z"/>
        </w:trPr>
        <w:tc>
          <w:tcPr>
            <w:tcW w:w="3643" w:type="dxa"/>
            <w:tcBorders>
              <w:top w:val="single" w:sz="12" w:space="0" w:color="000000"/>
              <w:left w:val="single" w:sz="12" w:space="0" w:color="000000"/>
              <w:bottom w:val="single" w:sz="12" w:space="0" w:color="000000"/>
            </w:tcBorders>
            <w:shd w:val="pct10" w:color="00FFFF" w:fill="FFFFFF"/>
          </w:tcPr>
          <w:p w14:paraId="4F33A3FB" w14:textId="1FD9DA80" w:rsidR="00D32EE4" w:rsidDel="009331ED" w:rsidRDefault="00D32EE4">
            <w:pPr>
              <w:rPr>
                <w:del w:id="13463" w:author="Erlie Hasam Morfin Zavalza" w:date="2014-10-31T02:51:00Z"/>
              </w:rPr>
              <w:pPrChange w:id="13464" w:author="Erlie Hasam Morfin Zavalza" w:date="2014-11-08T00:32:00Z">
                <w:pPr>
                  <w:spacing w:before="60" w:after="60"/>
                  <w:ind w:left="113" w:right="113"/>
                </w:pPr>
              </w:pPrChange>
            </w:pPr>
            <w:del w:id="13465" w:author="Erlie Hasam Morfin Zavalza" w:date="2014-10-31T02:51:00Z">
              <w:r w:rsidDel="009331ED">
                <w:delText>A.2 EDIFICACIONES</w:delText>
              </w:r>
            </w:del>
          </w:p>
        </w:tc>
        <w:tc>
          <w:tcPr>
            <w:tcW w:w="1246" w:type="dxa"/>
            <w:tcBorders>
              <w:top w:val="single" w:sz="12" w:space="0" w:color="000000"/>
              <w:bottom w:val="single" w:sz="12" w:space="0" w:color="000000"/>
            </w:tcBorders>
            <w:shd w:val="pct10" w:color="00FFFF" w:fill="FFFFFF"/>
          </w:tcPr>
          <w:p w14:paraId="0B26A4BC" w14:textId="03A017F3" w:rsidR="00D32EE4" w:rsidDel="009331ED" w:rsidRDefault="00D32EE4">
            <w:pPr>
              <w:rPr>
                <w:del w:id="13466" w:author="Erlie Hasam Morfin Zavalza" w:date="2014-10-31T02:51:00Z"/>
              </w:rPr>
              <w:pPrChange w:id="13467" w:author="Erlie Hasam Morfin Zavalza" w:date="2014-11-08T00:32:00Z">
                <w:pPr>
                  <w:spacing w:before="60" w:after="60"/>
                  <w:ind w:left="113" w:right="113"/>
                  <w:jc w:val="right"/>
                </w:pPr>
              </w:pPrChange>
            </w:pPr>
          </w:p>
        </w:tc>
        <w:tc>
          <w:tcPr>
            <w:tcW w:w="1245" w:type="dxa"/>
            <w:tcBorders>
              <w:top w:val="single" w:sz="12" w:space="0" w:color="000000"/>
              <w:bottom w:val="single" w:sz="12" w:space="0" w:color="000000"/>
            </w:tcBorders>
            <w:shd w:val="pct10" w:color="00FFFF" w:fill="FFFFFF"/>
          </w:tcPr>
          <w:p w14:paraId="648A7DE3" w14:textId="2FC388A4" w:rsidR="00D32EE4" w:rsidDel="009331ED" w:rsidRDefault="00D32EE4">
            <w:pPr>
              <w:rPr>
                <w:del w:id="13468" w:author="Erlie Hasam Morfin Zavalza" w:date="2014-10-31T02:51:00Z"/>
              </w:rPr>
              <w:pPrChange w:id="13469" w:author="Erlie Hasam Morfin Zavalza" w:date="2014-11-08T00:32:00Z">
                <w:pPr>
                  <w:spacing w:before="60" w:after="60"/>
                  <w:ind w:left="113" w:right="113"/>
                  <w:jc w:val="right"/>
                </w:pPr>
              </w:pPrChange>
            </w:pPr>
          </w:p>
        </w:tc>
        <w:tc>
          <w:tcPr>
            <w:tcW w:w="1215" w:type="dxa"/>
            <w:tcBorders>
              <w:top w:val="single" w:sz="12" w:space="0" w:color="000000"/>
              <w:bottom w:val="single" w:sz="12" w:space="0" w:color="000000"/>
            </w:tcBorders>
            <w:shd w:val="pct10" w:color="00FFFF" w:fill="FFFFFF"/>
          </w:tcPr>
          <w:p w14:paraId="300C5325" w14:textId="7B5DBA5D" w:rsidR="00D32EE4" w:rsidDel="009331ED" w:rsidRDefault="00D32EE4">
            <w:pPr>
              <w:rPr>
                <w:del w:id="13470" w:author="Erlie Hasam Morfin Zavalza" w:date="2014-10-31T02:51:00Z"/>
              </w:rPr>
              <w:pPrChange w:id="13471" w:author="Erlie Hasam Morfin Zavalza" w:date="2014-11-08T00:32:00Z">
                <w:pPr>
                  <w:spacing w:before="60" w:after="60"/>
                  <w:ind w:left="113" w:right="113"/>
                  <w:jc w:val="right"/>
                </w:pPr>
              </w:pPrChange>
            </w:pPr>
          </w:p>
        </w:tc>
        <w:tc>
          <w:tcPr>
            <w:tcW w:w="1262" w:type="dxa"/>
            <w:tcBorders>
              <w:top w:val="single" w:sz="12" w:space="0" w:color="000000"/>
              <w:bottom w:val="single" w:sz="12" w:space="0" w:color="000000"/>
            </w:tcBorders>
            <w:shd w:val="pct10" w:color="00FFFF" w:fill="FFFFFF"/>
          </w:tcPr>
          <w:p w14:paraId="63DE7893" w14:textId="55C38A3B" w:rsidR="00D32EE4" w:rsidDel="009331ED" w:rsidRDefault="00D32EE4">
            <w:pPr>
              <w:rPr>
                <w:del w:id="13472" w:author="Erlie Hasam Morfin Zavalza" w:date="2014-10-31T02:51:00Z"/>
              </w:rPr>
              <w:pPrChange w:id="13473" w:author="Erlie Hasam Morfin Zavalza" w:date="2014-11-08T00:32:00Z">
                <w:pPr>
                  <w:spacing w:before="60" w:after="60"/>
                  <w:ind w:left="113" w:right="113"/>
                  <w:jc w:val="right"/>
                </w:pPr>
              </w:pPrChange>
            </w:pPr>
          </w:p>
        </w:tc>
        <w:tc>
          <w:tcPr>
            <w:tcW w:w="646" w:type="dxa"/>
            <w:tcBorders>
              <w:top w:val="single" w:sz="12" w:space="0" w:color="000000"/>
              <w:bottom w:val="single" w:sz="12" w:space="0" w:color="000000"/>
              <w:right w:val="single" w:sz="12" w:space="0" w:color="000000"/>
            </w:tcBorders>
            <w:shd w:val="pct10" w:color="00FFFF" w:fill="FFFFFF"/>
          </w:tcPr>
          <w:p w14:paraId="68C479D7" w14:textId="499ACA6E" w:rsidR="00D32EE4" w:rsidDel="009331ED" w:rsidRDefault="00D32EE4">
            <w:pPr>
              <w:rPr>
                <w:del w:id="13474" w:author="Erlie Hasam Morfin Zavalza" w:date="2014-10-31T02:51:00Z"/>
              </w:rPr>
              <w:pPrChange w:id="13475" w:author="Erlie Hasam Morfin Zavalza" w:date="2014-11-08T00:32:00Z">
                <w:pPr>
                  <w:spacing w:before="60" w:after="60"/>
                  <w:ind w:left="113" w:right="113"/>
                  <w:jc w:val="right"/>
                </w:pPr>
              </w:pPrChange>
            </w:pPr>
          </w:p>
        </w:tc>
      </w:tr>
      <w:tr w:rsidR="00D32EE4" w:rsidDel="009331ED" w14:paraId="0515BEEA" w14:textId="0D30C775" w:rsidTr="007F72CF">
        <w:trPr>
          <w:trHeight w:val="262"/>
          <w:del w:id="13476"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30FD3AE" w14:textId="19244DBD" w:rsidR="00D32EE4" w:rsidDel="009331ED" w:rsidRDefault="00D32EE4">
            <w:pPr>
              <w:rPr>
                <w:del w:id="13477" w:author="Erlie Hasam Morfin Zavalza" w:date="2014-10-31T02:51:00Z"/>
              </w:rPr>
              <w:pPrChange w:id="13478" w:author="Erlie Hasam Morfin Zavalza" w:date="2014-11-08T00:32:00Z">
                <w:pPr>
                  <w:spacing w:before="60" w:after="60"/>
                  <w:ind w:left="113" w:right="113"/>
                </w:pPr>
              </w:pPrChange>
            </w:pPr>
            <w:del w:id="13479" w:author="Erlie Hasam Morfin Zavalza" w:date="2014-10-31T02:51:00Z">
              <w:r w:rsidDel="009331ED">
                <w:delText>Coste Proyecto Arquitecto</w:delText>
              </w:r>
            </w:del>
          </w:p>
        </w:tc>
        <w:tc>
          <w:tcPr>
            <w:tcW w:w="1246" w:type="dxa"/>
            <w:tcBorders>
              <w:top w:val="single" w:sz="6" w:space="0" w:color="000000"/>
              <w:left w:val="single" w:sz="6" w:space="0" w:color="000000"/>
              <w:bottom w:val="single" w:sz="6" w:space="0" w:color="000000"/>
              <w:right w:val="single" w:sz="6" w:space="0" w:color="000000"/>
            </w:tcBorders>
          </w:tcPr>
          <w:p w14:paraId="51388B6F" w14:textId="20C7140B" w:rsidR="00D32EE4" w:rsidDel="009331ED" w:rsidRDefault="00D32EE4">
            <w:pPr>
              <w:rPr>
                <w:del w:id="13480" w:author="Erlie Hasam Morfin Zavalza" w:date="2014-10-31T02:51:00Z"/>
              </w:rPr>
              <w:pPrChange w:id="13481"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149F745" w14:textId="1058AF4F" w:rsidR="00D32EE4" w:rsidDel="009331ED" w:rsidRDefault="00D32EE4">
            <w:pPr>
              <w:rPr>
                <w:del w:id="13482" w:author="Erlie Hasam Morfin Zavalza" w:date="2014-10-31T02:51:00Z"/>
              </w:rPr>
              <w:pPrChange w:id="13483"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0D9FD2A8" w14:textId="354A1DDA" w:rsidR="00D32EE4" w:rsidDel="009331ED" w:rsidRDefault="00D32EE4">
            <w:pPr>
              <w:rPr>
                <w:del w:id="13484" w:author="Erlie Hasam Morfin Zavalza" w:date="2014-10-31T02:51:00Z"/>
              </w:rPr>
              <w:pPrChange w:id="13485"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7614089" w14:textId="7767F7DA" w:rsidR="00D32EE4" w:rsidDel="009331ED" w:rsidRDefault="00D32EE4">
            <w:pPr>
              <w:rPr>
                <w:del w:id="13486" w:author="Erlie Hasam Morfin Zavalza" w:date="2014-10-31T02:51:00Z"/>
              </w:rPr>
              <w:pPrChange w:id="13487"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78F5B460" w14:textId="6A9C6738" w:rsidR="00D32EE4" w:rsidDel="009331ED" w:rsidRDefault="00D32EE4">
            <w:pPr>
              <w:rPr>
                <w:del w:id="13488" w:author="Erlie Hasam Morfin Zavalza" w:date="2014-10-31T02:51:00Z"/>
              </w:rPr>
              <w:pPrChange w:id="13489" w:author="Erlie Hasam Morfin Zavalza" w:date="2014-11-08T00:32:00Z">
                <w:pPr>
                  <w:spacing w:before="60" w:after="60"/>
                  <w:ind w:left="113" w:right="113"/>
                  <w:jc w:val="center"/>
                </w:pPr>
              </w:pPrChange>
            </w:pPr>
          </w:p>
        </w:tc>
      </w:tr>
      <w:tr w:rsidR="00D32EE4" w:rsidDel="009331ED" w14:paraId="3BA58DBD" w14:textId="74A6DE3C" w:rsidTr="007F72CF">
        <w:trPr>
          <w:trHeight w:val="262"/>
          <w:del w:id="13490"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2E49CA2F" w14:textId="23608D80" w:rsidR="00D32EE4" w:rsidDel="009331ED" w:rsidRDefault="00D32EE4">
            <w:pPr>
              <w:rPr>
                <w:del w:id="13491" w:author="Erlie Hasam Morfin Zavalza" w:date="2014-10-31T02:51:00Z"/>
              </w:rPr>
              <w:pPrChange w:id="13492" w:author="Erlie Hasam Morfin Zavalza" w:date="2014-11-08T00:32:00Z">
                <w:pPr>
                  <w:spacing w:before="60" w:after="60"/>
                  <w:ind w:left="113" w:right="113"/>
                </w:pPr>
              </w:pPrChange>
            </w:pPr>
            <w:del w:id="13493" w:author="Erlie Hasam Morfin Zavalza" w:date="2014-10-31T02:51:00Z">
              <w:r w:rsidDel="009331ED">
                <w:delText>Coste Proyecto InstalaciónArquitecto</w:delText>
              </w:r>
            </w:del>
          </w:p>
        </w:tc>
        <w:tc>
          <w:tcPr>
            <w:tcW w:w="1246" w:type="dxa"/>
            <w:tcBorders>
              <w:top w:val="single" w:sz="6" w:space="0" w:color="000000"/>
              <w:left w:val="single" w:sz="6" w:space="0" w:color="000000"/>
              <w:bottom w:val="single" w:sz="6" w:space="0" w:color="000000"/>
              <w:right w:val="single" w:sz="6" w:space="0" w:color="000000"/>
            </w:tcBorders>
          </w:tcPr>
          <w:p w14:paraId="5FDE493C" w14:textId="4A21319B" w:rsidR="00D32EE4" w:rsidDel="009331ED" w:rsidRDefault="00D32EE4">
            <w:pPr>
              <w:rPr>
                <w:del w:id="13494" w:author="Erlie Hasam Morfin Zavalza" w:date="2014-10-31T02:51:00Z"/>
              </w:rPr>
              <w:pPrChange w:id="13495"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6DAC6CAB" w14:textId="7678D36F" w:rsidR="00D32EE4" w:rsidDel="009331ED" w:rsidRDefault="00D32EE4">
            <w:pPr>
              <w:rPr>
                <w:del w:id="13496" w:author="Erlie Hasam Morfin Zavalza" w:date="2014-10-31T02:51:00Z"/>
              </w:rPr>
              <w:pPrChange w:id="13497"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0AD1CF37" w14:textId="14543825" w:rsidR="00D32EE4" w:rsidDel="009331ED" w:rsidRDefault="00D32EE4">
            <w:pPr>
              <w:rPr>
                <w:del w:id="13498" w:author="Erlie Hasam Morfin Zavalza" w:date="2014-10-31T02:51:00Z"/>
              </w:rPr>
              <w:pPrChange w:id="13499"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E072475" w14:textId="7DFAAFCA" w:rsidR="00D32EE4" w:rsidDel="009331ED" w:rsidRDefault="00D32EE4">
            <w:pPr>
              <w:rPr>
                <w:del w:id="13500" w:author="Erlie Hasam Morfin Zavalza" w:date="2014-10-31T02:51:00Z"/>
              </w:rPr>
              <w:pPrChange w:id="13501"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630E6E2D" w14:textId="1536DC1C" w:rsidR="00D32EE4" w:rsidDel="009331ED" w:rsidRDefault="00D32EE4">
            <w:pPr>
              <w:rPr>
                <w:del w:id="13502" w:author="Erlie Hasam Morfin Zavalza" w:date="2014-10-31T02:51:00Z"/>
              </w:rPr>
              <w:pPrChange w:id="13503" w:author="Erlie Hasam Morfin Zavalza" w:date="2014-11-08T00:32:00Z">
                <w:pPr>
                  <w:spacing w:before="60" w:after="60"/>
                  <w:ind w:left="113" w:right="113"/>
                  <w:jc w:val="center"/>
                </w:pPr>
              </w:pPrChange>
            </w:pPr>
          </w:p>
        </w:tc>
      </w:tr>
      <w:tr w:rsidR="00D32EE4" w:rsidDel="009331ED" w14:paraId="5B0799CE" w14:textId="22679AEB" w:rsidTr="007F72CF">
        <w:trPr>
          <w:trHeight w:val="262"/>
          <w:del w:id="13504"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93B59E2" w14:textId="40A88940" w:rsidR="00D32EE4" w:rsidDel="009331ED" w:rsidRDefault="00D32EE4">
            <w:pPr>
              <w:rPr>
                <w:del w:id="13505" w:author="Erlie Hasam Morfin Zavalza" w:date="2014-10-31T02:51:00Z"/>
              </w:rPr>
              <w:pPrChange w:id="13506" w:author="Erlie Hasam Morfin Zavalza" w:date="2014-11-08T00:32:00Z">
                <w:pPr>
                  <w:spacing w:before="60" w:after="60"/>
                  <w:ind w:left="113" w:right="113"/>
                </w:pPr>
              </w:pPrChange>
            </w:pPr>
            <w:del w:id="13507" w:author="Erlie Hasam Morfin Zavalza" w:date="2014-10-31T02:51:00Z">
              <w:r w:rsidDel="009331ED">
                <w:delText>Licencia Municipal</w:delText>
              </w:r>
            </w:del>
          </w:p>
        </w:tc>
        <w:tc>
          <w:tcPr>
            <w:tcW w:w="1246" w:type="dxa"/>
            <w:tcBorders>
              <w:top w:val="single" w:sz="6" w:space="0" w:color="000000"/>
              <w:left w:val="single" w:sz="6" w:space="0" w:color="000000"/>
              <w:bottom w:val="single" w:sz="6" w:space="0" w:color="000000"/>
              <w:right w:val="single" w:sz="6" w:space="0" w:color="000000"/>
            </w:tcBorders>
          </w:tcPr>
          <w:p w14:paraId="54F42537" w14:textId="1CA633FE" w:rsidR="00D32EE4" w:rsidDel="009331ED" w:rsidRDefault="00D32EE4">
            <w:pPr>
              <w:rPr>
                <w:del w:id="13508" w:author="Erlie Hasam Morfin Zavalza" w:date="2014-10-31T02:51:00Z"/>
              </w:rPr>
              <w:pPrChange w:id="13509"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3544A152" w14:textId="2F2565A6" w:rsidR="00D32EE4" w:rsidDel="009331ED" w:rsidRDefault="00D32EE4">
            <w:pPr>
              <w:rPr>
                <w:del w:id="13510" w:author="Erlie Hasam Morfin Zavalza" w:date="2014-10-31T02:51:00Z"/>
              </w:rPr>
              <w:pPrChange w:id="13511"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24EDA7AC" w14:textId="48B96AFE" w:rsidR="00D32EE4" w:rsidDel="009331ED" w:rsidRDefault="00D32EE4">
            <w:pPr>
              <w:rPr>
                <w:del w:id="13512" w:author="Erlie Hasam Morfin Zavalza" w:date="2014-10-31T02:51:00Z"/>
              </w:rPr>
              <w:pPrChange w:id="13513"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C464601" w14:textId="0C4A7C60" w:rsidR="00D32EE4" w:rsidDel="009331ED" w:rsidRDefault="00D32EE4">
            <w:pPr>
              <w:rPr>
                <w:del w:id="13514" w:author="Erlie Hasam Morfin Zavalza" w:date="2014-10-31T02:51:00Z"/>
              </w:rPr>
              <w:pPrChange w:id="13515"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3EF86A02" w14:textId="20922A25" w:rsidR="00D32EE4" w:rsidDel="009331ED" w:rsidRDefault="00D32EE4">
            <w:pPr>
              <w:rPr>
                <w:del w:id="13516" w:author="Erlie Hasam Morfin Zavalza" w:date="2014-10-31T02:51:00Z"/>
              </w:rPr>
              <w:pPrChange w:id="13517" w:author="Erlie Hasam Morfin Zavalza" w:date="2014-11-08T00:32:00Z">
                <w:pPr>
                  <w:spacing w:before="60" w:after="60"/>
                  <w:ind w:left="113" w:right="113"/>
                  <w:jc w:val="center"/>
                </w:pPr>
              </w:pPrChange>
            </w:pPr>
          </w:p>
        </w:tc>
      </w:tr>
      <w:tr w:rsidR="00D32EE4" w:rsidDel="009331ED" w14:paraId="6D05AE72" w14:textId="3266A66F" w:rsidTr="007F72CF">
        <w:trPr>
          <w:trHeight w:val="262"/>
          <w:del w:id="13518" w:author="Erlie Hasam Morfin Zavalza" w:date="2014-10-31T02:51:00Z"/>
        </w:trPr>
        <w:tc>
          <w:tcPr>
            <w:tcW w:w="3643" w:type="dxa"/>
            <w:tcBorders>
              <w:top w:val="single" w:sz="6" w:space="0" w:color="000000"/>
              <w:left w:val="single" w:sz="12" w:space="0" w:color="000000"/>
              <w:right w:val="single" w:sz="6" w:space="0" w:color="000000"/>
            </w:tcBorders>
          </w:tcPr>
          <w:p w14:paraId="4DA44DD3" w14:textId="7BAEFC2A" w:rsidR="00D32EE4" w:rsidDel="009331ED" w:rsidRDefault="00D32EE4">
            <w:pPr>
              <w:rPr>
                <w:del w:id="13519" w:author="Erlie Hasam Morfin Zavalza" w:date="2014-10-31T02:51:00Z"/>
              </w:rPr>
              <w:pPrChange w:id="13520" w:author="Erlie Hasam Morfin Zavalza" w:date="2014-11-08T00:32:00Z">
                <w:pPr>
                  <w:spacing w:before="60" w:after="60"/>
                  <w:ind w:left="113" w:right="113"/>
                </w:pPr>
              </w:pPrChange>
            </w:pPr>
            <w:del w:id="13521" w:author="Erlie Hasam Morfin Zavalza" w:date="2014-10-31T02:51:00Z">
              <w:r w:rsidDel="009331ED">
                <w:delText>Coste Construcción Edificio</w:delText>
              </w:r>
            </w:del>
          </w:p>
        </w:tc>
        <w:tc>
          <w:tcPr>
            <w:tcW w:w="1246" w:type="dxa"/>
            <w:tcBorders>
              <w:top w:val="single" w:sz="6" w:space="0" w:color="000000"/>
              <w:left w:val="single" w:sz="6" w:space="0" w:color="000000"/>
              <w:right w:val="single" w:sz="6" w:space="0" w:color="000000"/>
            </w:tcBorders>
          </w:tcPr>
          <w:p w14:paraId="334A7743" w14:textId="030CCC73" w:rsidR="00D32EE4" w:rsidDel="009331ED" w:rsidRDefault="00D32EE4">
            <w:pPr>
              <w:rPr>
                <w:del w:id="13522" w:author="Erlie Hasam Morfin Zavalza" w:date="2014-10-31T02:51:00Z"/>
              </w:rPr>
              <w:pPrChange w:id="13523"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4ACE167D" w14:textId="1D0C0E8D" w:rsidR="00D32EE4" w:rsidDel="009331ED" w:rsidRDefault="00D32EE4">
            <w:pPr>
              <w:rPr>
                <w:del w:id="13524" w:author="Erlie Hasam Morfin Zavalza" w:date="2014-10-31T02:51:00Z"/>
              </w:rPr>
              <w:pPrChange w:id="13525"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5F418862" w14:textId="72970898" w:rsidR="00D32EE4" w:rsidDel="009331ED" w:rsidRDefault="00D32EE4">
            <w:pPr>
              <w:rPr>
                <w:del w:id="13526" w:author="Erlie Hasam Morfin Zavalza" w:date="2014-10-31T02:51:00Z"/>
              </w:rPr>
              <w:pPrChange w:id="13527"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701A02AC" w14:textId="2731AA1A" w:rsidR="00D32EE4" w:rsidDel="009331ED" w:rsidRDefault="00D32EE4">
            <w:pPr>
              <w:rPr>
                <w:del w:id="13528" w:author="Erlie Hasam Morfin Zavalza" w:date="2014-10-31T02:51:00Z"/>
              </w:rPr>
              <w:pPrChange w:id="13529"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right w:val="single" w:sz="12" w:space="0" w:color="000000"/>
            </w:tcBorders>
          </w:tcPr>
          <w:p w14:paraId="30E56FFB" w14:textId="37577D17" w:rsidR="00D32EE4" w:rsidDel="009331ED" w:rsidRDefault="00D32EE4">
            <w:pPr>
              <w:rPr>
                <w:del w:id="13530" w:author="Erlie Hasam Morfin Zavalza" w:date="2014-10-31T02:51:00Z"/>
              </w:rPr>
              <w:pPrChange w:id="13531" w:author="Erlie Hasam Morfin Zavalza" w:date="2014-11-08T00:32:00Z">
                <w:pPr>
                  <w:spacing w:before="60" w:after="60"/>
                  <w:ind w:left="113" w:right="113"/>
                  <w:jc w:val="center"/>
                </w:pPr>
              </w:pPrChange>
            </w:pPr>
          </w:p>
        </w:tc>
      </w:tr>
      <w:tr w:rsidR="00D32EE4" w:rsidDel="009331ED" w14:paraId="38058C02" w14:textId="063A4688" w:rsidTr="007F72CF">
        <w:trPr>
          <w:trHeight w:val="276"/>
          <w:del w:id="13532"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0E024972" w14:textId="270BCA51" w:rsidR="00D32EE4" w:rsidDel="009331ED" w:rsidRDefault="00D32EE4">
            <w:pPr>
              <w:rPr>
                <w:del w:id="13533" w:author="Erlie Hasam Morfin Zavalza" w:date="2014-10-31T02:51:00Z"/>
              </w:rPr>
              <w:pPrChange w:id="13534" w:author="Erlie Hasam Morfin Zavalza" w:date="2014-11-08T00:32:00Z">
                <w:pPr>
                  <w:spacing w:before="60" w:after="60"/>
                  <w:ind w:left="113" w:right="113"/>
                </w:pPr>
              </w:pPrChange>
            </w:pPr>
            <w:del w:id="13535" w:author="Erlie Hasam Morfin Zavalza" w:date="2014-10-31T02:51:00Z">
              <w:r w:rsidDel="009331ED">
                <w:delText>Aparcamientos</w:delText>
              </w:r>
            </w:del>
          </w:p>
        </w:tc>
        <w:tc>
          <w:tcPr>
            <w:tcW w:w="1246" w:type="dxa"/>
            <w:tcBorders>
              <w:top w:val="single" w:sz="6" w:space="0" w:color="000000"/>
              <w:left w:val="single" w:sz="6" w:space="0" w:color="000000"/>
              <w:bottom w:val="single" w:sz="6" w:space="0" w:color="000000"/>
              <w:right w:val="single" w:sz="6" w:space="0" w:color="000000"/>
            </w:tcBorders>
          </w:tcPr>
          <w:p w14:paraId="08C861F9" w14:textId="0A5D3EAD" w:rsidR="00D32EE4" w:rsidDel="009331ED" w:rsidRDefault="00D32EE4">
            <w:pPr>
              <w:rPr>
                <w:del w:id="13536" w:author="Erlie Hasam Morfin Zavalza" w:date="2014-10-31T02:51:00Z"/>
              </w:rPr>
              <w:pPrChange w:id="13537"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A6352D8" w14:textId="363A1DA2" w:rsidR="00D32EE4" w:rsidDel="009331ED" w:rsidRDefault="00D32EE4">
            <w:pPr>
              <w:rPr>
                <w:del w:id="13538" w:author="Erlie Hasam Morfin Zavalza" w:date="2014-10-31T02:51:00Z"/>
              </w:rPr>
              <w:pPrChange w:id="13539"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1F6DE397" w14:textId="6E8F9ED3" w:rsidR="00D32EE4" w:rsidDel="009331ED" w:rsidRDefault="00D32EE4">
            <w:pPr>
              <w:rPr>
                <w:del w:id="13540" w:author="Erlie Hasam Morfin Zavalza" w:date="2014-10-31T02:51:00Z"/>
              </w:rPr>
              <w:pPrChange w:id="13541"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5C0D765" w14:textId="16CCEFBA" w:rsidR="00D32EE4" w:rsidDel="009331ED" w:rsidRDefault="00D32EE4">
            <w:pPr>
              <w:rPr>
                <w:del w:id="13542" w:author="Erlie Hasam Morfin Zavalza" w:date="2014-10-31T02:51:00Z"/>
              </w:rPr>
              <w:pPrChange w:id="13543"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621418BA" w14:textId="4F157BC6" w:rsidR="00D32EE4" w:rsidDel="009331ED" w:rsidRDefault="00D32EE4">
            <w:pPr>
              <w:rPr>
                <w:del w:id="13544" w:author="Erlie Hasam Morfin Zavalza" w:date="2014-10-31T02:51:00Z"/>
              </w:rPr>
              <w:pPrChange w:id="13545" w:author="Erlie Hasam Morfin Zavalza" w:date="2014-11-08T00:32:00Z">
                <w:pPr>
                  <w:spacing w:before="60" w:after="60"/>
                  <w:ind w:left="113" w:right="113"/>
                  <w:jc w:val="center"/>
                </w:pPr>
              </w:pPrChange>
            </w:pPr>
          </w:p>
        </w:tc>
      </w:tr>
      <w:tr w:rsidR="00D32EE4" w:rsidDel="009331ED" w14:paraId="6CD0F480" w14:textId="368F6B81" w:rsidTr="007F72CF">
        <w:trPr>
          <w:trHeight w:val="276"/>
          <w:del w:id="13546" w:author="Erlie Hasam Morfin Zavalza" w:date="2014-10-31T02:51:00Z"/>
        </w:trPr>
        <w:tc>
          <w:tcPr>
            <w:tcW w:w="9257" w:type="dxa"/>
            <w:gridSpan w:val="6"/>
            <w:tcBorders>
              <w:top w:val="single" w:sz="12" w:space="0" w:color="000000"/>
              <w:left w:val="single" w:sz="12" w:space="0" w:color="000000"/>
              <w:bottom w:val="single" w:sz="12" w:space="0" w:color="000000"/>
              <w:right w:val="single" w:sz="6" w:space="0" w:color="000000"/>
            </w:tcBorders>
            <w:shd w:val="pct10" w:color="00FFFF" w:fill="FFFFFF"/>
          </w:tcPr>
          <w:p w14:paraId="47D90CE8" w14:textId="01A874A4" w:rsidR="00D32EE4" w:rsidDel="009331ED" w:rsidRDefault="00D32EE4">
            <w:pPr>
              <w:rPr>
                <w:del w:id="13547" w:author="Erlie Hasam Morfin Zavalza" w:date="2014-10-31T02:51:00Z"/>
              </w:rPr>
              <w:pPrChange w:id="13548" w:author="Erlie Hasam Morfin Zavalza" w:date="2014-11-08T00:32:00Z">
                <w:pPr>
                  <w:spacing w:before="60" w:after="60"/>
                  <w:ind w:left="113" w:right="113"/>
                </w:pPr>
              </w:pPrChange>
            </w:pPr>
            <w:del w:id="13549" w:author="Erlie Hasam Morfin Zavalza" w:date="2014-10-31T02:51:00Z">
              <w:r w:rsidDel="009331ED">
                <w:delText>A.3 EQUIPOS, INSTALACIONES :</w:delText>
              </w:r>
            </w:del>
          </w:p>
        </w:tc>
      </w:tr>
      <w:tr w:rsidR="00D32EE4" w:rsidDel="009331ED" w14:paraId="1C2B7D08" w14:textId="3EC6258F" w:rsidTr="007F72CF">
        <w:trPr>
          <w:trHeight w:val="262"/>
          <w:del w:id="13550"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2740B2A3" w14:textId="371C08FC" w:rsidR="00D32EE4" w:rsidDel="009331ED" w:rsidRDefault="00D32EE4">
            <w:pPr>
              <w:rPr>
                <w:del w:id="13551" w:author="Erlie Hasam Morfin Zavalza" w:date="2014-10-31T02:51:00Z"/>
              </w:rPr>
              <w:pPrChange w:id="13552" w:author="Erlie Hasam Morfin Zavalza" w:date="2014-11-08T00:32:00Z">
                <w:pPr>
                  <w:spacing w:before="60" w:after="60"/>
                  <w:ind w:left="113" w:right="113"/>
                </w:pPr>
              </w:pPrChange>
            </w:pPr>
            <w:del w:id="13553" w:author="Erlie Hasam Morfin Zavalza" w:date="2014-10-31T02:51:00Z">
              <w:r w:rsidDel="009331ED">
                <w:delText>Maquinaria de proceso</w:delText>
              </w:r>
            </w:del>
          </w:p>
        </w:tc>
        <w:tc>
          <w:tcPr>
            <w:tcW w:w="1246" w:type="dxa"/>
            <w:tcBorders>
              <w:top w:val="single" w:sz="6" w:space="0" w:color="000000"/>
              <w:left w:val="single" w:sz="6" w:space="0" w:color="000000"/>
              <w:bottom w:val="single" w:sz="6" w:space="0" w:color="000000"/>
              <w:right w:val="single" w:sz="6" w:space="0" w:color="000000"/>
            </w:tcBorders>
          </w:tcPr>
          <w:p w14:paraId="7811CC7C" w14:textId="499177AC" w:rsidR="00D32EE4" w:rsidDel="009331ED" w:rsidRDefault="00D32EE4">
            <w:pPr>
              <w:rPr>
                <w:del w:id="13554" w:author="Erlie Hasam Morfin Zavalza" w:date="2014-10-31T02:51:00Z"/>
              </w:rPr>
              <w:pPrChange w:id="13555"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5DDEB6DE" w14:textId="6CA8F04D" w:rsidR="00D32EE4" w:rsidDel="009331ED" w:rsidRDefault="00D32EE4">
            <w:pPr>
              <w:rPr>
                <w:del w:id="13556" w:author="Erlie Hasam Morfin Zavalza" w:date="2014-10-31T02:51:00Z"/>
              </w:rPr>
              <w:pPrChange w:id="13557"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441A4C5F" w14:textId="2817AC9D" w:rsidR="00D32EE4" w:rsidDel="009331ED" w:rsidRDefault="00D32EE4">
            <w:pPr>
              <w:rPr>
                <w:del w:id="13558" w:author="Erlie Hasam Morfin Zavalza" w:date="2014-10-31T02:51:00Z"/>
              </w:rPr>
              <w:pPrChange w:id="13559"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FF0BDAA" w14:textId="2F45D994" w:rsidR="00D32EE4" w:rsidDel="009331ED" w:rsidRDefault="00D32EE4">
            <w:pPr>
              <w:rPr>
                <w:del w:id="13560" w:author="Erlie Hasam Morfin Zavalza" w:date="2014-10-31T02:51:00Z"/>
              </w:rPr>
              <w:pPrChange w:id="13561"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11A904D8" w14:textId="25B8D4BD" w:rsidR="00D32EE4" w:rsidDel="009331ED" w:rsidRDefault="00D32EE4">
            <w:pPr>
              <w:rPr>
                <w:del w:id="13562" w:author="Erlie Hasam Morfin Zavalza" w:date="2014-10-31T02:51:00Z"/>
              </w:rPr>
              <w:pPrChange w:id="13563" w:author="Erlie Hasam Morfin Zavalza" w:date="2014-11-08T00:32:00Z">
                <w:pPr>
                  <w:spacing w:before="60" w:after="60"/>
                  <w:ind w:left="113" w:right="113"/>
                  <w:jc w:val="center"/>
                </w:pPr>
              </w:pPrChange>
            </w:pPr>
          </w:p>
        </w:tc>
      </w:tr>
      <w:tr w:rsidR="00D32EE4" w:rsidDel="009331ED" w14:paraId="71DAC69C" w14:textId="087F7307" w:rsidTr="007F72CF">
        <w:trPr>
          <w:trHeight w:val="262"/>
          <w:del w:id="13564"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B6855FA" w14:textId="529BC30D" w:rsidR="00D32EE4" w:rsidDel="009331ED" w:rsidRDefault="00D32EE4">
            <w:pPr>
              <w:rPr>
                <w:del w:id="13565" w:author="Erlie Hasam Morfin Zavalza" w:date="2014-10-31T02:51:00Z"/>
              </w:rPr>
              <w:pPrChange w:id="13566" w:author="Erlie Hasam Morfin Zavalza" w:date="2014-11-08T00:32:00Z">
                <w:pPr>
                  <w:spacing w:before="60" w:after="60"/>
                  <w:ind w:left="113" w:right="113"/>
                </w:pPr>
              </w:pPrChange>
            </w:pPr>
            <w:del w:id="13567" w:author="Erlie Hasam Morfin Zavalza" w:date="2014-10-31T02:51:00Z">
              <w:r w:rsidDel="009331ED">
                <w:delText>Utillajes</w:delText>
              </w:r>
            </w:del>
          </w:p>
        </w:tc>
        <w:tc>
          <w:tcPr>
            <w:tcW w:w="1246" w:type="dxa"/>
            <w:tcBorders>
              <w:top w:val="single" w:sz="6" w:space="0" w:color="000000"/>
              <w:left w:val="single" w:sz="6" w:space="0" w:color="000000"/>
              <w:bottom w:val="single" w:sz="6" w:space="0" w:color="000000"/>
              <w:right w:val="single" w:sz="6" w:space="0" w:color="000000"/>
            </w:tcBorders>
          </w:tcPr>
          <w:p w14:paraId="7CB728E4" w14:textId="3C96BD56" w:rsidR="00D32EE4" w:rsidDel="009331ED" w:rsidRDefault="00D32EE4">
            <w:pPr>
              <w:rPr>
                <w:del w:id="13568" w:author="Erlie Hasam Morfin Zavalza" w:date="2014-10-31T02:51:00Z"/>
              </w:rPr>
              <w:pPrChange w:id="13569"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19A8A133" w14:textId="7DEA707E" w:rsidR="00D32EE4" w:rsidDel="009331ED" w:rsidRDefault="00D32EE4">
            <w:pPr>
              <w:rPr>
                <w:del w:id="13570" w:author="Erlie Hasam Morfin Zavalza" w:date="2014-10-31T02:51:00Z"/>
              </w:rPr>
              <w:pPrChange w:id="13571"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753CEA6E" w14:textId="25EA9354" w:rsidR="00D32EE4" w:rsidDel="009331ED" w:rsidRDefault="00D32EE4">
            <w:pPr>
              <w:rPr>
                <w:del w:id="13572" w:author="Erlie Hasam Morfin Zavalza" w:date="2014-10-31T02:51:00Z"/>
              </w:rPr>
              <w:pPrChange w:id="13573"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CFA740C" w14:textId="3322B33E" w:rsidR="00D32EE4" w:rsidDel="009331ED" w:rsidRDefault="00D32EE4">
            <w:pPr>
              <w:rPr>
                <w:del w:id="13574" w:author="Erlie Hasam Morfin Zavalza" w:date="2014-10-31T02:51:00Z"/>
              </w:rPr>
              <w:pPrChange w:id="13575"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6F42D463" w14:textId="55430E11" w:rsidR="00D32EE4" w:rsidDel="009331ED" w:rsidRDefault="00D32EE4">
            <w:pPr>
              <w:rPr>
                <w:del w:id="13576" w:author="Erlie Hasam Morfin Zavalza" w:date="2014-10-31T02:51:00Z"/>
              </w:rPr>
              <w:pPrChange w:id="13577" w:author="Erlie Hasam Morfin Zavalza" w:date="2014-11-08T00:32:00Z">
                <w:pPr>
                  <w:spacing w:before="60" w:after="60"/>
                  <w:ind w:left="113" w:right="113"/>
                  <w:jc w:val="center"/>
                </w:pPr>
              </w:pPrChange>
            </w:pPr>
          </w:p>
        </w:tc>
      </w:tr>
      <w:tr w:rsidR="00D32EE4" w:rsidDel="009331ED" w14:paraId="7438F5CA" w14:textId="4897F0DA" w:rsidTr="007F72CF">
        <w:trPr>
          <w:trHeight w:val="262"/>
          <w:del w:id="13578" w:author="Erlie Hasam Morfin Zavalza" w:date="2014-10-31T02:51:00Z"/>
        </w:trPr>
        <w:tc>
          <w:tcPr>
            <w:tcW w:w="3643" w:type="dxa"/>
            <w:tcBorders>
              <w:top w:val="single" w:sz="6" w:space="0" w:color="000000"/>
              <w:left w:val="single" w:sz="12" w:space="0" w:color="000000"/>
              <w:right w:val="single" w:sz="6" w:space="0" w:color="000000"/>
            </w:tcBorders>
          </w:tcPr>
          <w:p w14:paraId="71023732" w14:textId="1C6C86A6" w:rsidR="00D32EE4" w:rsidDel="009331ED" w:rsidRDefault="00D32EE4">
            <w:pPr>
              <w:rPr>
                <w:del w:id="13579" w:author="Erlie Hasam Morfin Zavalza" w:date="2014-10-31T02:51:00Z"/>
              </w:rPr>
              <w:pPrChange w:id="13580" w:author="Erlie Hasam Morfin Zavalza" w:date="2014-11-08T00:32:00Z">
                <w:pPr>
                  <w:spacing w:before="60" w:after="60"/>
                  <w:ind w:left="113" w:right="113"/>
                </w:pPr>
              </w:pPrChange>
            </w:pPr>
            <w:del w:id="13581" w:author="Erlie Hasam Morfin Zavalza" w:date="2014-10-31T02:51:00Z">
              <w:r w:rsidDel="009331ED">
                <w:delText>Máquinas/Herramientas</w:delText>
              </w:r>
            </w:del>
          </w:p>
        </w:tc>
        <w:tc>
          <w:tcPr>
            <w:tcW w:w="1246" w:type="dxa"/>
            <w:tcBorders>
              <w:top w:val="single" w:sz="6" w:space="0" w:color="000000"/>
              <w:left w:val="single" w:sz="6" w:space="0" w:color="000000"/>
              <w:right w:val="single" w:sz="6" w:space="0" w:color="000000"/>
            </w:tcBorders>
          </w:tcPr>
          <w:p w14:paraId="7D0C61FC" w14:textId="0A763D23" w:rsidR="00D32EE4" w:rsidDel="009331ED" w:rsidRDefault="00D32EE4">
            <w:pPr>
              <w:rPr>
                <w:del w:id="13582" w:author="Erlie Hasam Morfin Zavalza" w:date="2014-10-31T02:51:00Z"/>
              </w:rPr>
              <w:pPrChange w:id="13583"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5F18053E" w14:textId="75142F58" w:rsidR="00D32EE4" w:rsidDel="009331ED" w:rsidRDefault="00D32EE4">
            <w:pPr>
              <w:rPr>
                <w:del w:id="13584" w:author="Erlie Hasam Morfin Zavalza" w:date="2014-10-31T02:51:00Z"/>
              </w:rPr>
              <w:pPrChange w:id="13585"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378E0FBD" w14:textId="226935B0" w:rsidR="00D32EE4" w:rsidDel="009331ED" w:rsidRDefault="00D32EE4">
            <w:pPr>
              <w:rPr>
                <w:del w:id="13586" w:author="Erlie Hasam Morfin Zavalza" w:date="2014-10-31T02:51:00Z"/>
              </w:rPr>
              <w:pPrChange w:id="13587"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5FFE94EF" w14:textId="393D5803" w:rsidR="00D32EE4" w:rsidDel="009331ED" w:rsidRDefault="00D32EE4">
            <w:pPr>
              <w:rPr>
                <w:del w:id="13588" w:author="Erlie Hasam Morfin Zavalza" w:date="2014-10-31T02:51:00Z"/>
              </w:rPr>
              <w:pPrChange w:id="13589"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right w:val="single" w:sz="12" w:space="0" w:color="000000"/>
            </w:tcBorders>
          </w:tcPr>
          <w:p w14:paraId="44A47568" w14:textId="016631FA" w:rsidR="00D32EE4" w:rsidDel="009331ED" w:rsidRDefault="00D32EE4">
            <w:pPr>
              <w:rPr>
                <w:del w:id="13590" w:author="Erlie Hasam Morfin Zavalza" w:date="2014-10-31T02:51:00Z"/>
              </w:rPr>
              <w:pPrChange w:id="13591" w:author="Erlie Hasam Morfin Zavalza" w:date="2014-11-08T00:32:00Z">
                <w:pPr>
                  <w:spacing w:before="60" w:after="60"/>
                  <w:ind w:left="113" w:right="113"/>
                  <w:jc w:val="center"/>
                </w:pPr>
              </w:pPrChange>
            </w:pPr>
          </w:p>
        </w:tc>
      </w:tr>
      <w:tr w:rsidR="00D32EE4" w:rsidDel="009331ED" w14:paraId="459B3A32" w14:textId="16DE2025" w:rsidTr="007F72CF">
        <w:trPr>
          <w:trHeight w:val="276"/>
          <w:del w:id="13592"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83A2C83" w14:textId="07FFBB68" w:rsidR="00D32EE4" w:rsidDel="009331ED" w:rsidRDefault="00D32EE4">
            <w:pPr>
              <w:rPr>
                <w:del w:id="13593" w:author="Erlie Hasam Morfin Zavalza" w:date="2014-10-31T02:51:00Z"/>
              </w:rPr>
              <w:pPrChange w:id="13594" w:author="Erlie Hasam Morfin Zavalza" w:date="2014-11-08T00:32:00Z">
                <w:pPr>
                  <w:spacing w:before="60" w:after="60"/>
                  <w:ind w:left="113" w:right="113"/>
                </w:pPr>
              </w:pPrChange>
            </w:pPr>
            <w:del w:id="13595" w:author="Erlie Hasam Morfin Zavalza" w:date="2014-10-31T02:51:00Z">
              <w:r w:rsidDel="009331ED">
                <w:delText>Elementos de Transporte</w:delText>
              </w:r>
            </w:del>
          </w:p>
        </w:tc>
        <w:tc>
          <w:tcPr>
            <w:tcW w:w="1246" w:type="dxa"/>
            <w:tcBorders>
              <w:top w:val="single" w:sz="6" w:space="0" w:color="000000"/>
              <w:left w:val="single" w:sz="6" w:space="0" w:color="000000"/>
              <w:bottom w:val="single" w:sz="6" w:space="0" w:color="000000"/>
              <w:right w:val="single" w:sz="6" w:space="0" w:color="000000"/>
            </w:tcBorders>
          </w:tcPr>
          <w:p w14:paraId="7ACA673E" w14:textId="78C54C69" w:rsidR="00D32EE4" w:rsidDel="009331ED" w:rsidRDefault="00D32EE4">
            <w:pPr>
              <w:rPr>
                <w:del w:id="13596" w:author="Erlie Hasam Morfin Zavalza" w:date="2014-10-31T02:51:00Z"/>
              </w:rPr>
              <w:pPrChange w:id="13597"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1E7A491" w14:textId="44114ADC" w:rsidR="00D32EE4" w:rsidDel="009331ED" w:rsidRDefault="00D32EE4">
            <w:pPr>
              <w:rPr>
                <w:del w:id="13598" w:author="Erlie Hasam Morfin Zavalza" w:date="2014-10-31T02:51:00Z"/>
              </w:rPr>
              <w:pPrChange w:id="13599"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6EA13001" w14:textId="6671B75B" w:rsidR="00D32EE4" w:rsidDel="009331ED" w:rsidRDefault="00D32EE4">
            <w:pPr>
              <w:rPr>
                <w:del w:id="13600" w:author="Erlie Hasam Morfin Zavalza" w:date="2014-10-31T02:51:00Z"/>
              </w:rPr>
              <w:pPrChange w:id="13601"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8BB94B1" w14:textId="33940B4E" w:rsidR="00D32EE4" w:rsidDel="009331ED" w:rsidRDefault="00D32EE4">
            <w:pPr>
              <w:rPr>
                <w:del w:id="13602" w:author="Erlie Hasam Morfin Zavalza" w:date="2014-10-31T02:51:00Z"/>
              </w:rPr>
              <w:pPrChange w:id="13603" w:author="Erlie Hasam Morfin Zavalza" w:date="2014-11-08T00:32:00Z">
                <w:pPr>
                  <w:spacing w:before="60" w:after="60"/>
                  <w:ind w:left="113" w:right="113"/>
                  <w:jc w:val="right"/>
                </w:pPr>
              </w:pPrChange>
            </w:pPr>
          </w:p>
        </w:tc>
        <w:tc>
          <w:tcPr>
            <w:tcW w:w="646" w:type="dxa"/>
            <w:tcBorders>
              <w:top w:val="single" w:sz="6" w:space="0" w:color="000000"/>
              <w:left w:val="single" w:sz="6" w:space="0" w:color="000000"/>
              <w:bottom w:val="single" w:sz="6" w:space="0" w:color="000000"/>
              <w:right w:val="single" w:sz="12" w:space="0" w:color="000000"/>
            </w:tcBorders>
          </w:tcPr>
          <w:p w14:paraId="0F442DBC" w14:textId="518282BB" w:rsidR="00D32EE4" w:rsidDel="009331ED" w:rsidRDefault="00D32EE4">
            <w:pPr>
              <w:rPr>
                <w:del w:id="13604" w:author="Erlie Hasam Morfin Zavalza" w:date="2014-10-31T02:51:00Z"/>
              </w:rPr>
              <w:pPrChange w:id="13605" w:author="Erlie Hasam Morfin Zavalza" w:date="2014-11-08T00:32:00Z">
                <w:pPr>
                  <w:spacing w:before="60" w:after="60"/>
                  <w:ind w:left="113" w:right="113"/>
                  <w:jc w:val="center"/>
                </w:pPr>
              </w:pPrChange>
            </w:pPr>
          </w:p>
        </w:tc>
      </w:tr>
    </w:tbl>
    <w:p w14:paraId="6F147324" w14:textId="6283E79B" w:rsidR="00D32EE4" w:rsidDel="009331ED" w:rsidRDefault="00D32EE4">
      <w:pPr>
        <w:rPr>
          <w:del w:id="13606" w:author="Erlie Hasam Morfin Zavalza" w:date="2014-10-31T02:51:00Z"/>
        </w:rPr>
      </w:pPr>
    </w:p>
    <w:tbl>
      <w:tblPr>
        <w:tblW w:w="0" w:type="auto"/>
        <w:tblLayout w:type="fixed"/>
        <w:tblCellMar>
          <w:left w:w="30" w:type="dxa"/>
          <w:right w:w="30" w:type="dxa"/>
        </w:tblCellMar>
        <w:tblLook w:val="0000" w:firstRow="0" w:lastRow="0" w:firstColumn="0" w:lastColumn="0" w:noHBand="0" w:noVBand="0"/>
      </w:tblPr>
      <w:tblGrid>
        <w:gridCol w:w="3643"/>
        <w:gridCol w:w="1246"/>
        <w:gridCol w:w="1245"/>
        <w:gridCol w:w="1215"/>
        <w:gridCol w:w="1262"/>
        <w:gridCol w:w="633"/>
      </w:tblGrid>
      <w:tr w:rsidR="00D32EE4" w:rsidDel="009331ED" w14:paraId="15794269" w14:textId="46137E56" w:rsidTr="007F72CF">
        <w:trPr>
          <w:trHeight w:val="276"/>
          <w:del w:id="13607" w:author="Erlie Hasam Morfin Zavalza" w:date="2014-10-31T02:51:00Z"/>
        </w:trPr>
        <w:tc>
          <w:tcPr>
            <w:tcW w:w="3643" w:type="dxa"/>
            <w:tcBorders>
              <w:top w:val="single" w:sz="6" w:space="0" w:color="000000"/>
              <w:left w:val="single" w:sz="12" w:space="0" w:color="000000"/>
              <w:bottom w:val="single" w:sz="12" w:space="0" w:color="000000"/>
            </w:tcBorders>
            <w:shd w:val="pct10" w:color="00FFFF" w:fill="FFFFFF"/>
          </w:tcPr>
          <w:p w14:paraId="7E922A41" w14:textId="7959200A" w:rsidR="00D32EE4" w:rsidDel="009331ED" w:rsidRDefault="00D32EE4">
            <w:pPr>
              <w:rPr>
                <w:del w:id="13608" w:author="Erlie Hasam Morfin Zavalza" w:date="2014-10-31T02:51:00Z"/>
              </w:rPr>
              <w:pPrChange w:id="13609" w:author="Erlie Hasam Morfin Zavalza" w:date="2014-11-08T00:32:00Z">
                <w:pPr>
                  <w:spacing w:before="60" w:after="60"/>
                  <w:ind w:left="113" w:right="113"/>
                </w:pPr>
              </w:pPrChange>
            </w:pPr>
            <w:del w:id="13610" w:author="Erlie Hasam Morfin Zavalza" w:date="2014-10-31T02:51:00Z">
              <w:r w:rsidDel="009331ED">
                <w:delText>A.4 MOBILIARIO</w:delText>
              </w:r>
            </w:del>
          </w:p>
        </w:tc>
        <w:tc>
          <w:tcPr>
            <w:tcW w:w="1246" w:type="dxa"/>
            <w:tcBorders>
              <w:top w:val="single" w:sz="6" w:space="0" w:color="000000"/>
              <w:bottom w:val="single" w:sz="12" w:space="0" w:color="000000"/>
            </w:tcBorders>
            <w:shd w:val="pct10" w:color="00FFFF" w:fill="FFFFFF"/>
          </w:tcPr>
          <w:p w14:paraId="486BFB52" w14:textId="6B2F0DB3" w:rsidR="00D32EE4" w:rsidDel="009331ED" w:rsidRDefault="00D32EE4">
            <w:pPr>
              <w:rPr>
                <w:del w:id="13611" w:author="Erlie Hasam Morfin Zavalza" w:date="2014-10-31T02:51:00Z"/>
              </w:rPr>
              <w:pPrChange w:id="13612" w:author="Erlie Hasam Morfin Zavalza" w:date="2014-11-08T00:32:00Z">
                <w:pPr>
                  <w:spacing w:before="60" w:after="60"/>
                  <w:ind w:left="113" w:right="113"/>
                  <w:jc w:val="right"/>
                </w:pPr>
              </w:pPrChange>
            </w:pPr>
          </w:p>
        </w:tc>
        <w:tc>
          <w:tcPr>
            <w:tcW w:w="1245" w:type="dxa"/>
            <w:tcBorders>
              <w:top w:val="single" w:sz="6" w:space="0" w:color="000000"/>
              <w:bottom w:val="single" w:sz="12" w:space="0" w:color="000000"/>
            </w:tcBorders>
            <w:shd w:val="pct10" w:color="00FFFF" w:fill="FFFFFF"/>
          </w:tcPr>
          <w:p w14:paraId="71954E6E" w14:textId="072D85CA" w:rsidR="00D32EE4" w:rsidDel="009331ED" w:rsidRDefault="00D32EE4">
            <w:pPr>
              <w:rPr>
                <w:del w:id="13613" w:author="Erlie Hasam Morfin Zavalza" w:date="2014-10-31T02:51:00Z"/>
              </w:rPr>
              <w:pPrChange w:id="13614" w:author="Erlie Hasam Morfin Zavalza" w:date="2014-11-08T00:32:00Z">
                <w:pPr>
                  <w:spacing w:before="60" w:after="60"/>
                  <w:ind w:left="113" w:right="113"/>
                  <w:jc w:val="right"/>
                </w:pPr>
              </w:pPrChange>
            </w:pPr>
          </w:p>
        </w:tc>
        <w:tc>
          <w:tcPr>
            <w:tcW w:w="1215" w:type="dxa"/>
            <w:tcBorders>
              <w:top w:val="single" w:sz="6" w:space="0" w:color="000000"/>
              <w:bottom w:val="single" w:sz="12" w:space="0" w:color="000000"/>
            </w:tcBorders>
            <w:shd w:val="pct10" w:color="00FFFF" w:fill="FFFFFF"/>
          </w:tcPr>
          <w:p w14:paraId="07EEC368" w14:textId="7872504D" w:rsidR="00D32EE4" w:rsidDel="009331ED" w:rsidRDefault="00D32EE4">
            <w:pPr>
              <w:rPr>
                <w:del w:id="13615" w:author="Erlie Hasam Morfin Zavalza" w:date="2014-10-31T02:51:00Z"/>
              </w:rPr>
              <w:pPrChange w:id="13616" w:author="Erlie Hasam Morfin Zavalza" w:date="2014-11-08T00:32:00Z">
                <w:pPr>
                  <w:spacing w:before="60" w:after="60"/>
                  <w:ind w:left="113" w:right="113"/>
                  <w:jc w:val="right"/>
                </w:pPr>
              </w:pPrChange>
            </w:pPr>
          </w:p>
        </w:tc>
        <w:tc>
          <w:tcPr>
            <w:tcW w:w="1262" w:type="dxa"/>
            <w:tcBorders>
              <w:top w:val="single" w:sz="6" w:space="0" w:color="000000"/>
              <w:bottom w:val="single" w:sz="12" w:space="0" w:color="000000"/>
            </w:tcBorders>
            <w:shd w:val="pct10" w:color="00FFFF" w:fill="FFFFFF"/>
          </w:tcPr>
          <w:p w14:paraId="6DCB208E" w14:textId="547F8379" w:rsidR="00D32EE4" w:rsidDel="009331ED" w:rsidRDefault="00D32EE4">
            <w:pPr>
              <w:rPr>
                <w:del w:id="13617" w:author="Erlie Hasam Morfin Zavalza" w:date="2014-10-31T02:51:00Z"/>
              </w:rPr>
              <w:pPrChange w:id="13618" w:author="Erlie Hasam Morfin Zavalza" w:date="2014-11-08T00:32:00Z">
                <w:pPr>
                  <w:spacing w:before="60" w:after="60"/>
                  <w:ind w:left="113" w:right="113"/>
                  <w:jc w:val="right"/>
                </w:pPr>
              </w:pPrChange>
            </w:pPr>
          </w:p>
        </w:tc>
        <w:tc>
          <w:tcPr>
            <w:tcW w:w="633" w:type="dxa"/>
            <w:tcBorders>
              <w:top w:val="single" w:sz="6" w:space="0" w:color="000000"/>
              <w:bottom w:val="single" w:sz="12" w:space="0" w:color="000000"/>
              <w:right w:val="single" w:sz="12" w:space="0" w:color="000000"/>
            </w:tcBorders>
            <w:shd w:val="pct10" w:color="00FFFF" w:fill="FFFFFF"/>
          </w:tcPr>
          <w:p w14:paraId="24ACD522" w14:textId="3AE38935" w:rsidR="00D32EE4" w:rsidDel="009331ED" w:rsidRDefault="00D32EE4">
            <w:pPr>
              <w:rPr>
                <w:del w:id="13619" w:author="Erlie Hasam Morfin Zavalza" w:date="2014-10-31T02:51:00Z"/>
              </w:rPr>
              <w:pPrChange w:id="13620" w:author="Erlie Hasam Morfin Zavalza" w:date="2014-11-08T00:32:00Z">
                <w:pPr>
                  <w:spacing w:before="60" w:after="60"/>
                  <w:ind w:left="113" w:right="113"/>
                  <w:jc w:val="right"/>
                </w:pPr>
              </w:pPrChange>
            </w:pPr>
          </w:p>
        </w:tc>
      </w:tr>
      <w:tr w:rsidR="00D32EE4" w:rsidDel="009331ED" w14:paraId="5158D0B9" w14:textId="097F509A" w:rsidTr="007F72CF">
        <w:trPr>
          <w:trHeight w:val="262"/>
          <w:del w:id="13621"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67F56D71" w14:textId="74E2790A" w:rsidR="00D32EE4" w:rsidDel="009331ED" w:rsidRDefault="00D32EE4">
            <w:pPr>
              <w:rPr>
                <w:del w:id="13622" w:author="Erlie Hasam Morfin Zavalza" w:date="2014-10-31T02:51:00Z"/>
              </w:rPr>
              <w:pPrChange w:id="13623" w:author="Erlie Hasam Morfin Zavalza" w:date="2014-11-08T00:32:00Z">
                <w:pPr>
                  <w:spacing w:before="60" w:after="60"/>
                  <w:ind w:left="113" w:right="113"/>
                </w:pPr>
              </w:pPrChange>
            </w:pPr>
            <w:del w:id="13624" w:author="Erlie Hasam Morfin Zavalza" w:date="2014-10-31T02:51:00Z">
              <w:r w:rsidDel="009331ED">
                <w:delText>Muebles y Enseres</w:delText>
              </w:r>
            </w:del>
          </w:p>
        </w:tc>
        <w:tc>
          <w:tcPr>
            <w:tcW w:w="1246" w:type="dxa"/>
            <w:tcBorders>
              <w:top w:val="single" w:sz="6" w:space="0" w:color="000000"/>
              <w:left w:val="single" w:sz="6" w:space="0" w:color="000000"/>
              <w:bottom w:val="single" w:sz="6" w:space="0" w:color="000000"/>
              <w:right w:val="single" w:sz="6" w:space="0" w:color="000000"/>
            </w:tcBorders>
          </w:tcPr>
          <w:p w14:paraId="4D7463D6" w14:textId="2F4A5FA2" w:rsidR="00D32EE4" w:rsidDel="009331ED" w:rsidRDefault="00D32EE4">
            <w:pPr>
              <w:rPr>
                <w:del w:id="13625" w:author="Erlie Hasam Morfin Zavalza" w:date="2014-10-31T02:51:00Z"/>
              </w:rPr>
              <w:pPrChange w:id="13626"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526F624" w14:textId="53438C03" w:rsidR="00D32EE4" w:rsidDel="009331ED" w:rsidRDefault="00D32EE4">
            <w:pPr>
              <w:rPr>
                <w:del w:id="13627" w:author="Erlie Hasam Morfin Zavalza" w:date="2014-10-31T02:51:00Z"/>
              </w:rPr>
              <w:pPrChange w:id="13628"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42BD7E0C" w14:textId="615F37D6" w:rsidR="00D32EE4" w:rsidDel="009331ED" w:rsidRDefault="00D32EE4">
            <w:pPr>
              <w:rPr>
                <w:del w:id="13629" w:author="Erlie Hasam Morfin Zavalza" w:date="2014-10-31T02:51:00Z"/>
              </w:rPr>
              <w:pPrChange w:id="13630"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A996A52" w14:textId="1CEE0A66" w:rsidR="00D32EE4" w:rsidDel="009331ED" w:rsidRDefault="00D32EE4">
            <w:pPr>
              <w:rPr>
                <w:del w:id="13631" w:author="Erlie Hasam Morfin Zavalza" w:date="2014-10-31T02:51:00Z"/>
              </w:rPr>
              <w:pPrChange w:id="13632"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6A90D56E" w14:textId="7311B5FB" w:rsidR="00D32EE4" w:rsidDel="009331ED" w:rsidRDefault="00D32EE4">
            <w:pPr>
              <w:rPr>
                <w:del w:id="13633" w:author="Erlie Hasam Morfin Zavalza" w:date="2014-10-31T02:51:00Z"/>
              </w:rPr>
              <w:pPrChange w:id="13634" w:author="Erlie Hasam Morfin Zavalza" w:date="2014-11-08T00:32:00Z">
                <w:pPr>
                  <w:spacing w:before="60" w:after="60"/>
                  <w:ind w:left="113" w:right="113"/>
                  <w:jc w:val="center"/>
                </w:pPr>
              </w:pPrChange>
            </w:pPr>
          </w:p>
        </w:tc>
      </w:tr>
      <w:tr w:rsidR="00D32EE4" w:rsidDel="009331ED" w14:paraId="03969083" w14:textId="1461EDC6" w:rsidTr="007F72CF">
        <w:trPr>
          <w:trHeight w:val="262"/>
          <w:del w:id="13635"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74C3B66" w14:textId="7443E581" w:rsidR="00D32EE4" w:rsidDel="009331ED" w:rsidRDefault="00D32EE4">
            <w:pPr>
              <w:rPr>
                <w:del w:id="13636" w:author="Erlie Hasam Morfin Zavalza" w:date="2014-10-31T02:51:00Z"/>
              </w:rPr>
              <w:pPrChange w:id="13637" w:author="Erlie Hasam Morfin Zavalza" w:date="2014-11-08T00:32:00Z">
                <w:pPr>
                  <w:spacing w:before="60" w:after="60"/>
                  <w:ind w:left="113" w:right="113"/>
                </w:pPr>
              </w:pPrChange>
            </w:pPr>
            <w:del w:id="13638" w:author="Erlie Hasam Morfin Zavalza" w:date="2014-10-31T02:51:00Z">
              <w:r w:rsidDel="009331ED">
                <w:delText>Equipos Informáticos</w:delText>
              </w:r>
            </w:del>
          </w:p>
        </w:tc>
        <w:tc>
          <w:tcPr>
            <w:tcW w:w="1246" w:type="dxa"/>
            <w:tcBorders>
              <w:top w:val="single" w:sz="6" w:space="0" w:color="000000"/>
              <w:left w:val="single" w:sz="6" w:space="0" w:color="000000"/>
              <w:bottom w:val="single" w:sz="6" w:space="0" w:color="000000"/>
              <w:right w:val="single" w:sz="6" w:space="0" w:color="000000"/>
            </w:tcBorders>
          </w:tcPr>
          <w:p w14:paraId="228F8B01" w14:textId="6BC88397" w:rsidR="00D32EE4" w:rsidDel="009331ED" w:rsidRDefault="00D32EE4">
            <w:pPr>
              <w:rPr>
                <w:del w:id="13639" w:author="Erlie Hasam Morfin Zavalza" w:date="2014-10-31T02:51:00Z"/>
              </w:rPr>
              <w:pPrChange w:id="13640"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77D45BC2" w14:textId="066D3045" w:rsidR="00D32EE4" w:rsidDel="009331ED" w:rsidRDefault="00D32EE4">
            <w:pPr>
              <w:rPr>
                <w:del w:id="13641" w:author="Erlie Hasam Morfin Zavalza" w:date="2014-10-31T02:51:00Z"/>
              </w:rPr>
              <w:pPrChange w:id="13642"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28D11CBC" w14:textId="25E176A6" w:rsidR="00D32EE4" w:rsidDel="009331ED" w:rsidRDefault="00D32EE4">
            <w:pPr>
              <w:rPr>
                <w:del w:id="13643" w:author="Erlie Hasam Morfin Zavalza" w:date="2014-10-31T02:51:00Z"/>
              </w:rPr>
              <w:pPrChange w:id="13644"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9482A7D" w14:textId="55917EE4" w:rsidR="00D32EE4" w:rsidDel="009331ED" w:rsidRDefault="00D32EE4">
            <w:pPr>
              <w:rPr>
                <w:del w:id="13645" w:author="Erlie Hasam Morfin Zavalza" w:date="2014-10-31T02:51:00Z"/>
              </w:rPr>
              <w:pPrChange w:id="13646"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60930794" w14:textId="49BDE0B2" w:rsidR="00D32EE4" w:rsidDel="009331ED" w:rsidRDefault="00D32EE4">
            <w:pPr>
              <w:rPr>
                <w:del w:id="13647" w:author="Erlie Hasam Morfin Zavalza" w:date="2014-10-31T02:51:00Z"/>
              </w:rPr>
              <w:pPrChange w:id="13648" w:author="Erlie Hasam Morfin Zavalza" w:date="2014-11-08T00:32:00Z">
                <w:pPr>
                  <w:spacing w:before="60" w:after="60"/>
                  <w:ind w:left="113" w:right="113"/>
                  <w:jc w:val="center"/>
                </w:pPr>
              </w:pPrChange>
            </w:pPr>
          </w:p>
        </w:tc>
      </w:tr>
      <w:tr w:rsidR="00D32EE4" w:rsidDel="009331ED" w14:paraId="07511F47" w14:textId="18B251DA" w:rsidTr="007F72CF">
        <w:trPr>
          <w:trHeight w:val="262"/>
          <w:del w:id="13649"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232999A" w14:textId="0BEB87FE" w:rsidR="00D32EE4" w:rsidDel="009331ED" w:rsidRDefault="00D32EE4">
            <w:pPr>
              <w:rPr>
                <w:del w:id="13650" w:author="Erlie Hasam Morfin Zavalza" w:date="2014-10-31T02:51:00Z"/>
              </w:rPr>
              <w:pPrChange w:id="13651" w:author="Erlie Hasam Morfin Zavalza" w:date="2014-11-08T00:32:00Z">
                <w:pPr>
                  <w:spacing w:before="60" w:after="60"/>
                  <w:ind w:left="113" w:right="113"/>
                </w:pPr>
              </w:pPrChange>
            </w:pPr>
            <w:del w:id="13652" w:author="Erlie Hasam Morfin Zavalza" w:date="2014-10-31T02:51:00Z">
              <w:r w:rsidDel="009331ED">
                <w:delText>Equipos de oficina</w:delText>
              </w:r>
            </w:del>
          </w:p>
        </w:tc>
        <w:tc>
          <w:tcPr>
            <w:tcW w:w="1246" w:type="dxa"/>
            <w:tcBorders>
              <w:top w:val="single" w:sz="6" w:space="0" w:color="000000"/>
              <w:left w:val="single" w:sz="6" w:space="0" w:color="000000"/>
              <w:bottom w:val="single" w:sz="6" w:space="0" w:color="000000"/>
              <w:right w:val="single" w:sz="6" w:space="0" w:color="000000"/>
            </w:tcBorders>
          </w:tcPr>
          <w:p w14:paraId="2A3B82A3" w14:textId="65CCE48D" w:rsidR="00D32EE4" w:rsidDel="009331ED" w:rsidRDefault="00D32EE4">
            <w:pPr>
              <w:rPr>
                <w:del w:id="13653" w:author="Erlie Hasam Morfin Zavalza" w:date="2014-10-31T02:51:00Z"/>
              </w:rPr>
              <w:pPrChange w:id="13654"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80F6AF3" w14:textId="0068E7CB" w:rsidR="00D32EE4" w:rsidDel="009331ED" w:rsidRDefault="00D32EE4">
            <w:pPr>
              <w:rPr>
                <w:del w:id="13655" w:author="Erlie Hasam Morfin Zavalza" w:date="2014-10-31T02:51:00Z"/>
              </w:rPr>
              <w:pPrChange w:id="13656"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1286CDE9" w14:textId="5390FFCE" w:rsidR="00D32EE4" w:rsidDel="009331ED" w:rsidRDefault="00D32EE4">
            <w:pPr>
              <w:rPr>
                <w:del w:id="13657" w:author="Erlie Hasam Morfin Zavalza" w:date="2014-10-31T02:51:00Z"/>
              </w:rPr>
              <w:pPrChange w:id="13658"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896311F" w14:textId="7CB2705A" w:rsidR="00D32EE4" w:rsidDel="009331ED" w:rsidRDefault="00D32EE4">
            <w:pPr>
              <w:rPr>
                <w:del w:id="13659" w:author="Erlie Hasam Morfin Zavalza" w:date="2014-10-31T02:51:00Z"/>
              </w:rPr>
              <w:pPrChange w:id="13660"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14E7450F" w14:textId="648D3836" w:rsidR="00D32EE4" w:rsidDel="009331ED" w:rsidRDefault="00D32EE4">
            <w:pPr>
              <w:rPr>
                <w:del w:id="13661" w:author="Erlie Hasam Morfin Zavalza" w:date="2014-10-31T02:51:00Z"/>
              </w:rPr>
              <w:pPrChange w:id="13662" w:author="Erlie Hasam Morfin Zavalza" w:date="2014-11-08T00:32:00Z">
                <w:pPr>
                  <w:spacing w:before="60" w:after="60"/>
                  <w:ind w:left="113" w:right="113"/>
                  <w:jc w:val="center"/>
                </w:pPr>
              </w:pPrChange>
            </w:pPr>
          </w:p>
        </w:tc>
      </w:tr>
      <w:tr w:rsidR="00D32EE4" w:rsidDel="009331ED" w14:paraId="64A52FC7" w14:textId="3396F678" w:rsidTr="007F72CF">
        <w:trPr>
          <w:trHeight w:val="262"/>
          <w:del w:id="13663"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E299D91" w14:textId="0BFAD0B2" w:rsidR="00D32EE4" w:rsidDel="009331ED" w:rsidRDefault="00D32EE4">
            <w:pPr>
              <w:rPr>
                <w:del w:id="13664" w:author="Erlie Hasam Morfin Zavalza" w:date="2014-10-31T02:51:00Z"/>
              </w:rPr>
              <w:pPrChange w:id="13665" w:author="Erlie Hasam Morfin Zavalza" w:date="2014-11-08T00:32:00Z">
                <w:pPr>
                  <w:spacing w:before="60" w:after="60"/>
                  <w:ind w:left="113" w:right="113"/>
                </w:pPr>
              </w:pPrChange>
            </w:pPr>
            <w:del w:id="13666" w:author="Erlie Hasam Morfin Zavalza" w:date="2014-10-31T02:51:00Z">
              <w:r w:rsidDel="009331ED">
                <w:delText>Encuadernadora</w:delText>
              </w:r>
            </w:del>
          </w:p>
        </w:tc>
        <w:tc>
          <w:tcPr>
            <w:tcW w:w="1246" w:type="dxa"/>
            <w:tcBorders>
              <w:top w:val="single" w:sz="6" w:space="0" w:color="000000"/>
              <w:left w:val="single" w:sz="6" w:space="0" w:color="000000"/>
              <w:bottom w:val="single" w:sz="6" w:space="0" w:color="000000"/>
              <w:right w:val="single" w:sz="6" w:space="0" w:color="000000"/>
            </w:tcBorders>
          </w:tcPr>
          <w:p w14:paraId="2D8E950D" w14:textId="3024EE7E" w:rsidR="00D32EE4" w:rsidDel="009331ED" w:rsidRDefault="00D32EE4">
            <w:pPr>
              <w:rPr>
                <w:del w:id="13667" w:author="Erlie Hasam Morfin Zavalza" w:date="2014-10-31T02:51:00Z"/>
              </w:rPr>
              <w:pPrChange w:id="13668"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51F8D13D" w14:textId="13DE2999" w:rsidR="00D32EE4" w:rsidDel="009331ED" w:rsidRDefault="00D32EE4">
            <w:pPr>
              <w:rPr>
                <w:del w:id="13669" w:author="Erlie Hasam Morfin Zavalza" w:date="2014-10-31T02:51:00Z"/>
              </w:rPr>
              <w:pPrChange w:id="13670"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517FEFDE" w14:textId="4CEE938B" w:rsidR="00D32EE4" w:rsidDel="009331ED" w:rsidRDefault="00D32EE4">
            <w:pPr>
              <w:rPr>
                <w:del w:id="13671" w:author="Erlie Hasam Morfin Zavalza" w:date="2014-10-31T02:51:00Z"/>
              </w:rPr>
              <w:pPrChange w:id="13672"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4220844" w14:textId="779F27D7" w:rsidR="00D32EE4" w:rsidDel="009331ED" w:rsidRDefault="00D32EE4">
            <w:pPr>
              <w:rPr>
                <w:del w:id="13673" w:author="Erlie Hasam Morfin Zavalza" w:date="2014-10-31T02:51:00Z"/>
              </w:rPr>
              <w:pPrChange w:id="13674"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18A3F2C5" w14:textId="2FC855F9" w:rsidR="00D32EE4" w:rsidDel="009331ED" w:rsidRDefault="00D32EE4">
            <w:pPr>
              <w:rPr>
                <w:del w:id="13675" w:author="Erlie Hasam Morfin Zavalza" w:date="2014-10-31T02:51:00Z"/>
              </w:rPr>
              <w:pPrChange w:id="13676" w:author="Erlie Hasam Morfin Zavalza" w:date="2014-11-08T00:32:00Z">
                <w:pPr>
                  <w:spacing w:before="60" w:after="60"/>
                  <w:ind w:left="113" w:right="113"/>
                  <w:jc w:val="center"/>
                </w:pPr>
              </w:pPrChange>
            </w:pPr>
          </w:p>
        </w:tc>
      </w:tr>
      <w:tr w:rsidR="00D32EE4" w:rsidDel="009331ED" w14:paraId="3235473D" w14:textId="00CAD17C" w:rsidTr="007F72CF">
        <w:trPr>
          <w:trHeight w:val="262"/>
          <w:del w:id="13677"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3026D8AF" w14:textId="417A183C" w:rsidR="00D32EE4" w:rsidDel="009331ED" w:rsidRDefault="00D32EE4">
            <w:pPr>
              <w:rPr>
                <w:del w:id="13678" w:author="Erlie Hasam Morfin Zavalza" w:date="2014-10-31T02:51:00Z"/>
              </w:rPr>
              <w:pPrChange w:id="13679" w:author="Erlie Hasam Morfin Zavalza" w:date="2014-11-08T00:32:00Z">
                <w:pPr>
                  <w:spacing w:before="60" w:after="60"/>
                  <w:ind w:left="113" w:right="113"/>
                </w:pPr>
              </w:pPrChange>
            </w:pPr>
            <w:del w:id="13680" w:author="Erlie Hasam Morfin Zavalza" w:date="2014-10-31T02:51:00Z">
              <w:r w:rsidDel="009331ED">
                <w:delText>Fotocopiadora</w:delText>
              </w:r>
            </w:del>
          </w:p>
        </w:tc>
        <w:tc>
          <w:tcPr>
            <w:tcW w:w="1246" w:type="dxa"/>
            <w:tcBorders>
              <w:top w:val="single" w:sz="6" w:space="0" w:color="000000"/>
              <w:left w:val="single" w:sz="6" w:space="0" w:color="000000"/>
              <w:bottom w:val="single" w:sz="6" w:space="0" w:color="000000"/>
              <w:right w:val="single" w:sz="6" w:space="0" w:color="000000"/>
            </w:tcBorders>
          </w:tcPr>
          <w:p w14:paraId="5D5380EC" w14:textId="040089F2" w:rsidR="00D32EE4" w:rsidDel="009331ED" w:rsidRDefault="00D32EE4">
            <w:pPr>
              <w:rPr>
                <w:del w:id="13681" w:author="Erlie Hasam Morfin Zavalza" w:date="2014-10-31T02:51:00Z"/>
              </w:rPr>
              <w:pPrChange w:id="13682"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6785C548" w14:textId="23B8BBB8" w:rsidR="00D32EE4" w:rsidDel="009331ED" w:rsidRDefault="00D32EE4">
            <w:pPr>
              <w:rPr>
                <w:del w:id="13683" w:author="Erlie Hasam Morfin Zavalza" w:date="2014-10-31T02:51:00Z"/>
              </w:rPr>
              <w:pPrChange w:id="13684"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11EE5C69" w14:textId="01063B2B" w:rsidR="00D32EE4" w:rsidDel="009331ED" w:rsidRDefault="00D32EE4">
            <w:pPr>
              <w:rPr>
                <w:del w:id="13685" w:author="Erlie Hasam Morfin Zavalza" w:date="2014-10-31T02:51:00Z"/>
              </w:rPr>
              <w:pPrChange w:id="13686"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05BE84A" w14:textId="6718925F" w:rsidR="00D32EE4" w:rsidDel="009331ED" w:rsidRDefault="00D32EE4">
            <w:pPr>
              <w:rPr>
                <w:del w:id="13687" w:author="Erlie Hasam Morfin Zavalza" w:date="2014-10-31T02:51:00Z"/>
              </w:rPr>
              <w:pPrChange w:id="13688"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60EAFE93" w14:textId="34B437BB" w:rsidR="00D32EE4" w:rsidDel="009331ED" w:rsidRDefault="00D32EE4">
            <w:pPr>
              <w:rPr>
                <w:del w:id="13689" w:author="Erlie Hasam Morfin Zavalza" w:date="2014-10-31T02:51:00Z"/>
              </w:rPr>
              <w:pPrChange w:id="13690" w:author="Erlie Hasam Morfin Zavalza" w:date="2014-11-08T00:32:00Z">
                <w:pPr>
                  <w:spacing w:before="60" w:after="60"/>
                  <w:ind w:left="113" w:right="113"/>
                  <w:jc w:val="center"/>
                </w:pPr>
              </w:pPrChange>
            </w:pPr>
          </w:p>
        </w:tc>
      </w:tr>
      <w:tr w:rsidR="00D32EE4" w:rsidDel="009331ED" w14:paraId="726A6383" w14:textId="44E4BD40" w:rsidTr="007F72CF">
        <w:trPr>
          <w:trHeight w:val="262"/>
          <w:del w:id="13691"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40FABE5C" w14:textId="7FD33FA2" w:rsidR="00D32EE4" w:rsidDel="009331ED" w:rsidRDefault="00D32EE4">
            <w:pPr>
              <w:rPr>
                <w:del w:id="13692" w:author="Erlie Hasam Morfin Zavalza" w:date="2014-10-31T02:51:00Z"/>
              </w:rPr>
              <w:pPrChange w:id="13693" w:author="Erlie Hasam Morfin Zavalza" w:date="2014-11-08T00:32:00Z">
                <w:pPr>
                  <w:spacing w:before="60" w:after="60"/>
                  <w:ind w:left="113" w:right="113"/>
                </w:pPr>
              </w:pPrChange>
            </w:pPr>
            <w:del w:id="13694" w:author="Erlie Hasam Morfin Zavalza" w:date="2014-10-31T02:51:00Z">
              <w:r w:rsidDel="009331ED">
                <w:delText>Fax</w:delText>
              </w:r>
            </w:del>
          </w:p>
        </w:tc>
        <w:tc>
          <w:tcPr>
            <w:tcW w:w="1246" w:type="dxa"/>
            <w:tcBorders>
              <w:top w:val="single" w:sz="6" w:space="0" w:color="000000"/>
              <w:left w:val="single" w:sz="6" w:space="0" w:color="000000"/>
              <w:bottom w:val="single" w:sz="6" w:space="0" w:color="000000"/>
              <w:right w:val="single" w:sz="6" w:space="0" w:color="000000"/>
            </w:tcBorders>
          </w:tcPr>
          <w:p w14:paraId="6E65A909" w14:textId="663D35E4" w:rsidR="00D32EE4" w:rsidDel="009331ED" w:rsidRDefault="00D32EE4">
            <w:pPr>
              <w:rPr>
                <w:del w:id="13695" w:author="Erlie Hasam Morfin Zavalza" w:date="2014-10-31T02:51:00Z"/>
              </w:rPr>
              <w:pPrChange w:id="13696"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D12A166" w14:textId="554963F0" w:rsidR="00D32EE4" w:rsidDel="009331ED" w:rsidRDefault="00D32EE4">
            <w:pPr>
              <w:rPr>
                <w:del w:id="13697" w:author="Erlie Hasam Morfin Zavalza" w:date="2014-10-31T02:51:00Z"/>
              </w:rPr>
              <w:pPrChange w:id="13698"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5EC6ABE1" w14:textId="7B8BCE8B" w:rsidR="00D32EE4" w:rsidDel="009331ED" w:rsidRDefault="00D32EE4">
            <w:pPr>
              <w:rPr>
                <w:del w:id="13699" w:author="Erlie Hasam Morfin Zavalza" w:date="2014-10-31T02:51:00Z"/>
              </w:rPr>
              <w:pPrChange w:id="13700"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6BCD12D" w14:textId="3D7F9AF7" w:rsidR="00D32EE4" w:rsidDel="009331ED" w:rsidRDefault="00D32EE4">
            <w:pPr>
              <w:rPr>
                <w:del w:id="13701" w:author="Erlie Hasam Morfin Zavalza" w:date="2014-10-31T02:51:00Z"/>
              </w:rPr>
              <w:pPrChange w:id="13702"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14B1572F" w14:textId="6368C1EE" w:rsidR="00D32EE4" w:rsidDel="009331ED" w:rsidRDefault="00D32EE4">
            <w:pPr>
              <w:rPr>
                <w:del w:id="13703" w:author="Erlie Hasam Morfin Zavalza" w:date="2014-10-31T02:51:00Z"/>
              </w:rPr>
              <w:pPrChange w:id="13704" w:author="Erlie Hasam Morfin Zavalza" w:date="2014-11-08T00:32:00Z">
                <w:pPr>
                  <w:spacing w:before="60" w:after="60"/>
                  <w:ind w:left="113" w:right="113"/>
                  <w:jc w:val="center"/>
                </w:pPr>
              </w:pPrChange>
            </w:pPr>
          </w:p>
        </w:tc>
      </w:tr>
      <w:tr w:rsidR="00D32EE4" w:rsidDel="009331ED" w14:paraId="37F7FA05" w14:textId="67CF200A" w:rsidTr="007F72CF">
        <w:trPr>
          <w:trHeight w:val="262"/>
          <w:del w:id="13705"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767896B1" w14:textId="163D0869" w:rsidR="00D32EE4" w:rsidDel="009331ED" w:rsidRDefault="00D32EE4">
            <w:pPr>
              <w:rPr>
                <w:del w:id="13706" w:author="Erlie Hasam Morfin Zavalza" w:date="2014-10-31T02:51:00Z"/>
              </w:rPr>
              <w:pPrChange w:id="13707" w:author="Erlie Hasam Morfin Zavalza" w:date="2014-11-08T00:32:00Z">
                <w:pPr>
                  <w:spacing w:before="60" w:after="60"/>
                  <w:ind w:left="113" w:right="113"/>
                </w:pPr>
              </w:pPrChange>
            </w:pPr>
            <w:del w:id="13708" w:author="Erlie Hasam Morfin Zavalza" w:date="2014-10-31T02:51:00Z">
              <w:r w:rsidDel="009331ED">
                <w:delText>Central Telefónica</w:delText>
              </w:r>
            </w:del>
          </w:p>
        </w:tc>
        <w:tc>
          <w:tcPr>
            <w:tcW w:w="1246" w:type="dxa"/>
            <w:tcBorders>
              <w:top w:val="single" w:sz="6" w:space="0" w:color="000000"/>
              <w:left w:val="single" w:sz="6" w:space="0" w:color="000000"/>
              <w:bottom w:val="single" w:sz="6" w:space="0" w:color="000000"/>
              <w:right w:val="single" w:sz="6" w:space="0" w:color="000000"/>
            </w:tcBorders>
          </w:tcPr>
          <w:p w14:paraId="0B39F91E" w14:textId="3E78548C" w:rsidR="00D32EE4" w:rsidDel="009331ED" w:rsidRDefault="00D32EE4">
            <w:pPr>
              <w:rPr>
                <w:del w:id="13709" w:author="Erlie Hasam Morfin Zavalza" w:date="2014-10-31T02:51:00Z"/>
              </w:rPr>
              <w:pPrChange w:id="13710"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A16AE44" w14:textId="295065BD" w:rsidR="00D32EE4" w:rsidDel="009331ED" w:rsidRDefault="00D32EE4">
            <w:pPr>
              <w:rPr>
                <w:del w:id="13711" w:author="Erlie Hasam Morfin Zavalza" w:date="2014-10-31T02:51:00Z"/>
              </w:rPr>
              <w:pPrChange w:id="13712"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632853A6" w14:textId="0C5BC633" w:rsidR="00D32EE4" w:rsidDel="009331ED" w:rsidRDefault="00D32EE4">
            <w:pPr>
              <w:rPr>
                <w:del w:id="13713" w:author="Erlie Hasam Morfin Zavalza" w:date="2014-10-31T02:51:00Z"/>
              </w:rPr>
              <w:pPrChange w:id="13714"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D1DE531" w14:textId="37CF5165" w:rsidR="00D32EE4" w:rsidDel="009331ED" w:rsidRDefault="00D32EE4">
            <w:pPr>
              <w:rPr>
                <w:del w:id="13715" w:author="Erlie Hasam Morfin Zavalza" w:date="2014-10-31T02:51:00Z"/>
              </w:rPr>
              <w:pPrChange w:id="13716"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1EEE5322" w14:textId="27725261" w:rsidR="00D32EE4" w:rsidDel="009331ED" w:rsidRDefault="00D32EE4">
            <w:pPr>
              <w:rPr>
                <w:del w:id="13717" w:author="Erlie Hasam Morfin Zavalza" w:date="2014-10-31T02:51:00Z"/>
              </w:rPr>
              <w:pPrChange w:id="13718" w:author="Erlie Hasam Morfin Zavalza" w:date="2014-11-08T00:32:00Z">
                <w:pPr>
                  <w:spacing w:before="60" w:after="60"/>
                  <w:ind w:left="113" w:right="113"/>
                  <w:jc w:val="center"/>
                </w:pPr>
              </w:pPrChange>
            </w:pPr>
          </w:p>
        </w:tc>
      </w:tr>
      <w:tr w:rsidR="00D32EE4" w:rsidDel="009331ED" w14:paraId="1C2D3251" w14:textId="0630836E" w:rsidTr="007F72CF">
        <w:trPr>
          <w:trHeight w:val="262"/>
          <w:del w:id="13719"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3F3F7446" w14:textId="100D0072" w:rsidR="00D32EE4" w:rsidDel="009331ED" w:rsidRDefault="00D32EE4">
            <w:pPr>
              <w:rPr>
                <w:del w:id="13720" w:author="Erlie Hasam Morfin Zavalza" w:date="2014-10-31T02:51:00Z"/>
              </w:rPr>
              <w:pPrChange w:id="13721" w:author="Erlie Hasam Morfin Zavalza" w:date="2014-11-08T00:32:00Z">
                <w:pPr>
                  <w:spacing w:before="60" w:after="60"/>
                  <w:ind w:left="113" w:right="113"/>
                </w:pPr>
              </w:pPrChange>
            </w:pPr>
            <w:del w:id="13722" w:author="Erlie Hasam Morfin Zavalza" w:date="2014-10-31T02:51:00Z">
              <w:r w:rsidDel="009331ED">
                <w:delText>Otros</w:delText>
              </w:r>
            </w:del>
          </w:p>
        </w:tc>
        <w:tc>
          <w:tcPr>
            <w:tcW w:w="1246" w:type="dxa"/>
            <w:tcBorders>
              <w:top w:val="single" w:sz="6" w:space="0" w:color="000000"/>
              <w:left w:val="single" w:sz="6" w:space="0" w:color="000000"/>
              <w:bottom w:val="single" w:sz="6" w:space="0" w:color="000000"/>
              <w:right w:val="single" w:sz="6" w:space="0" w:color="000000"/>
            </w:tcBorders>
          </w:tcPr>
          <w:p w14:paraId="005C6ED6" w14:textId="5DD6BC9A" w:rsidR="00D32EE4" w:rsidDel="009331ED" w:rsidRDefault="00D32EE4">
            <w:pPr>
              <w:rPr>
                <w:del w:id="13723" w:author="Erlie Hasam Morfin Zavalza" w:date="2014-10-31T02:51:00Z"/>
              </w:rPr>
              <w:pPrChange w:id="13724"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7514AD34" w14:textId="120E39B6" w:rsidR="00D32EE4" w:rsidDel="009331ED" w:rsidRDefault="00D32EE4">
            <w:pPr>
              <w:rPr>
                <w:del w:id="13725" w:author="Erlie Hasam Morfin Zavalza" w:date="2014-10-31T02:51:00Z"/>
              </w:rPr>
              <w:pPrChange w:id="13726"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35459D34" w14:textId="46C8C5D2" w:rsidR="00D32EE4" w:rsidDel="009331ED" w:rsidRDefault="00D32EE4">
            <w:pPr>
              <w:rPr>
                <w:del w:id="13727" w:author="Erlie Hasam Morfin Zavalza" w:date="2014-10-31T02:51:00Z"/>
              </w:rPr>
              <w:pPrChange w:id="13728"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AAC98C0" w14:textId="1F59E6CD" w:rsidR="00D32EE4" w:rsidDel="009331ED" w:rsidRDefault="00D32EE4">
            <w:pPr>
              <w:rPr>
                <w:del w:id="13729" w:author="Erlie Hasam Morfin Zavalza" w:date="2014-10-31T02:51:00Z"/>
              </w:rPr>
              <w:pPrChange w:id="13730"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5A6CD4D1" w14:textId="56F81452" w:rsidR="00D32EE4" w:rsidDel="009331ED" w:rsidRDefault="00D32EE4">
            <w:pPr>
              <w:rPr>
                <w:del w:id="13731" w:author="Erlie Hasam Morfin Zavalza" w:date="2014-10-31T02:51:00Z"/>
              </w:rPr>
              <w:pPrChange w:id="13732" w:author="Erlie Hasam Morfin Zavalza" w:date="2014-11-08T00:32:00Z">
                <w:pPr>
                  <w:spacing w:before="60" w:after="60"/>
                  <w:ind w:left="113" w:right="113"/>
                  <w:jc w:val="center"/>
                </w:pPr>
              </w:pPrChange>
            </w:pPr>
          </w:p>
        </w:tc>
      </w:tr>
      <w:tr w:rsidR="00D32EE4" w:rsidDel="009331ED" w14:paraId="6015EC17" w14:textId="2D1AF716" w:rsidTr="007F72CF">
        <w:trPr>
          <w:trHeight w:val="276"/>
          <w:del w:id="13733" w:author="Erlie Hasam Morfin Zavalza" w:date="2014-10-31T02:51:00Z"/>
        </w:trPr>
        <w:tc>
          <w:tcPr>
            <w:tcW w:w="3643" w:type="dxa"/>
            <w:tcBorders>
              <w:top w:val="single" w:sz="6" w:space="0" w:color="000000"/>
              <w:left w:val="single" w:sz="12" w:space="0" w:color="000000"/>
              <w:right w:val="single" w:sz="6" w:space="0" w:color="000000"/>
            </w:tcBorders>
          </w:tcPr>
          <w:p w14:paraId="0CEFFF7B" w14:textId="0E2ECD2F" w:rsidR="00D32EE4" w:rsidDel="009331ED" w:rsidRDefault="00D32EE4">
            <w:pPr>
              <w:rPr>
                <w:del w:id="13734" w:author="Erlie Hasam Morfin Zavalza" w:date="2014-10-31T02:51:00Z"/>
              </w:rPr>
              <w:pPrChange w:id="13735" w:author="Erlie Hasam Morfin Zavalza" w:date="2014-11-08T00:32:00Z">
                <w:pPr>
                  <w:spacing w:before="60" w:after="60"/>
                  <w:ind w:left="113" w:right="113"/>
                </w:pPr>
              </w:pPrChange>
            </w:pPr>
            <w:del w:id="13736" w:author="Erlie Hasam Morfin Zavalza" w:date="2014-10-31T02:51:00Z">
              <w:r w:rsidDel="009331ED">
                <w:delText>Equipos de limpieza</w:delText>
              </w:r>
            </w:del>
          </w:p>
        </w:tc>
        <w:tc>
          <w:tcPr>
            <w:tcW w:w="1246" w:type="dxa"/>
            <w:tcBorders>
              <w:top w:val="single" w:sz="6" w:space="0" w:color="000000"/>
              <w:left w:val="single" w:sz="6" w:space="0" w:color="000000"/>
              <w:right w:val="single" w:sz="6" w:space="0" w:color="000000"/>
            </w:tcBorders>
          </w:tcPr>
          <w:p w14:paraId="6E28D20B" w14:textId="34823CB9" w:rsidR="00D32EE4" w:rsidDel="009331ED" w:rsidRDefault="00D32EE4">
            <w:pPr>
              <w:rPr>
                <w:del w:id="13737" w:author="Erlie Hasam Morfin Zavalza" w:date="2014-10-31T02:51:00Z"/>
              </w:rPr>
              <w:pPrChange w:id="13738"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2F0EF153" w14:textId="036044FA" w:rsidR="00D32EE4" w:rsidDel="009331ED" w:rsidRDefault="00D32EE4">
            <w:pPr>
              <w:rPr>
                <w:del w:id="13739" w:author="Erlie Hasam Morfin Zavalza" w:date="2014-10-31T02:51:00Z"/>
              </w:rPr>
              <w:pPrChange w:id="13740"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6B4CC468" w14:textId="1F42CE0A" w:rsidR="00D32EE4" w:rsidDel="009331ED" w:rsidRDefault="00D32EE4">
            <w:pPr>
              <w:rPr>
                <w:del w:id="13741" w:author="Erlie Hasam Morfin Zavalza" w:date="2014-10-31T02:51:00Z"/>
              </w:rPr>
              <w:pPrChange w:id="13742"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7B17C004" w14:textId="60E71758" w:rsidR="00D32EE4" w:rsidDel="009331ED" w:rsidRDefault="00D32EE4">
            <w:pPr>
              <w:rPr>
                <w:del w:id="13743" w:author="Erlie Hasam Morfin Zavalza" w:date="2014-10-31T02:51:00Z"/>
              </w:rPr>
              <w:pPrChange w:id="13744"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right w:val="single" w:sz="12" w:space="0" w:color="000000"/>
            </w:tcBorders>
          </w:tcPr>
          <w:p w14:paraId="592E4B91" w14:textId="1C777046" w:rsidR="00D32EE4" w:rsidDel="009331ED" w:rsidRDefault="00D32EE4">
            <w:pPr>
              <w:rPr>
                <w:del w:id="13745" w:author="Erlie Hasam Morfin Zavalza" w:date="2014-10-31T02:51:00Z"/>
              </w:rPr>
              <w:pPrChange w:id="13746" w:author="Erlie Hasam Morfin Zavalza" w:date="2014-11-08T00:32:00Z">
                <w:pPr>
                  <w:spacing w:before="60" w:after="60"/>
                  <w:ind w:left="113" w:right="113"/>
                  <w:jc w:val="center"/>
                </w:pPr>
              </w:pPrChange>
            </w:pPr>
          </w:p>
        </w:tc>
      </w:tr>
      <w:tr w:rsidR="00D32EE4" w:rsidDel="009331ED" w14:paraId="0A1B91C2" w14:textId="4899513F" w:rsidTr="007F72CF">
        <w:trPr>
          <w:trHeight w:val="276"/>
          <w:del w:id="13747" w:author="Erlie Hasam Morfin Zavalza" w:date="2014-10-31T02:51:00Z"/>
        </w:trPr>
        <w:tc>
          <w:tcPr>
            <w:tcW w:w="3643" w:type="dxa"/>
            <w:tcBorders>
              <w:top w:val="single" w:sz="12" w:space="0" w:color="000000"/>
              <w:left w:val="single" w:sz="12" w:space="0" w:color="000000"/>
              <w:bottom w:val="single" w:sz="12" w:space="0" w:color="000000"/>
            </w:tcBorders>
            <w:shd w:val="pct10" w:color="00FFFF" w:fill="FFFFFF"/>
          </w:tcPr>
          <w:p w14:paraId="440F1635" w14:textId="7E85CFAB" w:rsidR="00D32EE4" w:rsidDel="009331ED" w:rsidRDefault="00D32EE4">
            <w:pPr>
              <w:rPr>
                <w:del w:id="13748" w:author="Erlie Hasam Morfin Zavalza" w:date="2014-10-31T02:51:00Z"/>
              </w:rPr>
              <w:pPrChange w:id="13749" w:author="Erlie Hasam Morfin Zavalza" w:date="2014-11-08T00:32:00Z">
                <w:pPr>
                  <w:spacing w:before="60" w:after="60"/>
                  <w:ind w:left="113" w:right="113"/>
                </w:pPr>
              </w:pPrChange>
            </w:pPr>
            <w:del w:id="13750" w:author="Erlie Hasam Morfin Zavalza" w:date="2014-10-31T02:51:00Z">
              <w:r w:rsidDel="009331ED">
                <w:delText>A.5 OTRO INMOVILIZADO</w:delText>
              </w:r>
            </w:del>
          </w:p>
        </w:tc>
        <w:tc>
          <w:tcPr>
            <w:tcW w:w="1246" w:type="dxa"/>
            <w:tcBorders>
              <w:top w:val="single" w:sz="12" w:space="0" w:color="000000"/>
              <w:bottom w:val="single" w:sz="12" w:space="0" w:color="000000"/>
            </w:tcBorders>
            <w:shd w:val="pct10" w:color="00FFFF" w:fill="FFFFFF"/>
          </w:tcPr>
          <w:p w14:paraId="11D3BFA8" w14:textId="6E7CDAAA" w:rsidR="00D32EE4" w:rsidDel="009331ED" w:rsidRDefault="00D32EE4">
            <w:pPr>
              <w:rPr>
                <w:del w:id="13751" w:author="Erlie Hasam Morfin Zavalza" w:date="2014-10-31T02:51:00Z"/>
              </w:rPr>
              <w:pPrChange w:id="13752" w:author="Erlie Hasam Morfin Zavalza" w:date="2014-11-08T00:32:00Z">
                <w:pPr>
                  <w:spacing w:before="60" w:after="60"/>
                  <w:ind w:left="113" w:right="113"/>
                  <w:jc w:val="right"/>
                </w:pPr>
              </w:pPrChange>
            </w:pPr>
          </w:p>
        </w:tc>
        <w:tc>
          <w:tcPr>
            <w:tcW w:w="1245" w:type="dxa"/>
            <w:tcBorders>
              <w:top w:val="single" w:sz="12" w:space="0" w:color="000000"/>
              <w:bottom w:val="single" w:sz="12" w:space="0" w:color="000000"/>
            </w:tcBorders>
            <w:shd w:val="pct10" w:color="00FFFF" w:fill="FFFFFF"/>
          </w:tcPr>
          <w:p w14:paraId="036C3FB1" w14:textId="46DD9C3A" w:rsidR="00D32EE4" w:rsidDel="009331ED" w:rsidRDefault="00D32EE4">
            <w:pPr>
              <w:rPr>
                <w:del w:id="13753" w:author="Erlie Hasam Morfin Zavalza" w:date="2014-10-31T02:51:00Z"/>
              </w:rPr>
              <w:pPrChange w:id="13754" w:author="Erlie Hasam Morfin Zavalza" w:date="2014-11-08T00:32:00Z">
                <w:pPr>
                  <w:spacing w:before="60" w:after="60"/>
                  <w:ind w:left="113" w:right="113"/>
                  <w:jc w:val="right"/>
                </w:pPr>
              </w:pPrChange>
            </w:pPr>
          </w:p>
        </w:tc>
        <w:tc>
          <w:tcPr>
            <w:tcW w:w="1215" w:type="dxa"/>
            <w:tcBorders>
              <w:top w:val="single" w:sz="12" w:space="0" w:color="000000"/>
              <w:bottom w:val="single" w:sz="12" w:space="0" w:color="000000"/>
            </w:tcBorders>
            <w:shd w:val="pct10" w:color="00FFFF" w:fill="FFFFFF"/>
          </w:tcPr>
          <w:p w14:paraId="6AD40A7E" w14:textId="3EBF2946" w:rsidR="00D32EE4" w:rsidDel="009331ED" w:rsidRDefault="00D32EE4">
            <w:pPr>
              <w:rPr>
                <w:del w:id="13755" w:author="Erlie Hasam Morfin Zavalza" w:date="2014-10-31T02:51:00Z"/>
              </w:rPr>
              <w:pPrChange w:id="13756" w:author="Erlie Hasam Morfin Zavalza" w:date="2014-11-08T00:32:00Z">
                <w:pPr>
                  <w:spacing w:before="60" w:after="60"/>
                  <w:ind w:left="113" w:right="113"/>
                  <w:jc w:val="right"/>
                </w:pPr>
              </w:pPrChange>
            </w:pPr>
          </w:p>
        </w:tc>
        <w:tc>
          <w:tcPr>
            <w:tcW w:w="1262" w:type="dxa"/>
            <w:tcBorders>
              <w:top w:val="single" w:sz="12" w:space="0" w:color="000000"/>
              <w:bottom w:val="single" w:sz="12" w:space="0" w:color="000000"/>
            </w:tcBorders>
            <w:shd w:val="pct10" w:color="00FFFF" w:fill="FFFFFF"/>
          </w:tcPr>
          <w:p w14:paraId="63A36F85" w14:textId="469F31DB" w:rsidR="00D32EE4" w:rsidDel="009331ED" w:rsidRDefault="00D32EE4">
            <w:pPr>
              <w:rPr>
                <w:del w:id="13757" w:author="Erlie Hasam Morfin Zavalza" w:date="2014-10-31T02:51:00Z"/>
              </w:rPr>
              <w:pPrChange w:id="13758" w:author="Erlie Hasam Morfin Zavalza" w:date="2014-11-08T00:32:00Z">
                <w:pPr>
                  <w:spacing w:before="60" w:after="60"/>
                  <w:ind w:left="113" w:right="113"/>
                  <w:jc w:val="right"/>
                </w:pPr>
              </w:pPrChange>
            </w:pPr>
          </w:p>
        </w:tc>
        <w:tc>
          <w:tcPr>
            <w:tcW w:w="633" w:type="dxa"/>
            <w:tcBorders>
              <w:top w:val="single" w:sz="12" w:space="0" w:color="000000"/>
              <w:bottom w:val="single" w:sz="12" w:space="0" w:color="000000"/>
              <w:right w:val="single" w:sz="12" w:space="0" w:color="000000"/>
            </w:tcBorders>
            <w:shd w:val="pct10" w:color="00FFFF" w:fill="FFFFFF"/>
          </w:tcPr>
          <w:p w14:paraId="0FFA22F4" w14:textId="644866B6" w:rsidR="00D32EE4" w:rsidDel="009331ED" w:rsidRDefault="00D32EE4">
            <w:pPr>
              <w:rPr>
                <w:del w:id="13759" w:author="Erlie Hasam Morfin Zavalza" w:date="2014-10-31T02:51:00Z"/>
              </w:rPr>
              <w:pPrChange w:id="13760" w:author="Erlie Hasam Morfin Zavalza" w:date="2014-11-08T00:32:00Z">
                <w:pPr>
                  <w:spacing w:before="60" w:after="60"/>
                  <w:ind w:left="113" w:right="113"/>
                  <w:jc w:val="right"/>
                </w:pPr>
              </w:pPrChange>
            </w:pPr>
          </w:p>
        </w:tc>
      </w:tr>
      <w:tr w:rsidR="00D32EE4" w:rsidDel="009331ED" w14:paraId="2FE4F38E" w14:textId="6506B449" w:rsidTr="007F72CF">
        <w:trPr>
          <w:trHeight w:val="262"/>
          <w:del w:id="13761"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5EB36BE8" w14:textId="3CCEC4C4" w:rsidR="00D32EE4" w:rsidDel="009331ED" w:rsidRDefault="00D32EE4">
            <w:pPr>
              <w:rPr>
                <w:del w:id="13762" w:author="Erlie Hasam Morfin Zavalza" w:date="2014-10-31T02:51:00Z"/>
              </w:rPr>
              <w:pPrChange w:id="13763" w:author="Erlie Hasam Morfin Zavalza" w:date="2014-11-08T00:32:00Z">
                <w:pPr>
                  <w:spacing w:before="60" w:after="60"/>
                  <w:ind w:left="113" w:right="113"/>
                </w:pPr>
              </w:pPrChange>
            </w:pPr>
            <w:del w:id="13764" w:author="Erlie Hasam Morfin Zavalza" w:date="2014-10-31T02:51:00Z">
              <w:r w:rsidDel="009331ED">
                <w:delText>Concesiones administrativas</w:delText>
              </w:r>
            </w:del>
          </w:p>
        </w:tc>
        <w:tc>
          <w:tcPr>
            <w:tcW w:w="1246" w:type="dxa"/>
            <w:tcBorders>
              <w:top w:val="single" w:sz="6" w:space="0" w:color="000000"/>
              <w:left w:val="single" w:sz="6" w:space="0" w:color="000000"/>
              <w:bottom w:val="single" w:sz="6" w:space="0" w:color="000000"/>
              <w:right w:val="single" w:sz="6" w:space="0" w:color="000000"/>
            </w:tcBorders>
          </w:tcPr>
          <w:p w14:paraId="243F9879" w14:textId="635F55BD" w:rsidR="00D32EE4" w:rsidDel="009331ED" w:rsidRDefault="00D32EE4">
            <w:pPr>
              <w:rPr>
                <w:del w:id="13765" w:author="Erlie Hasam Morfin Zavalza" w:date="2014-10-31T02:51:00Z"/>
              </w:rPr>
              <w:pPrChange w:id="13766"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36C910BB" w14:textId="5B6918E3" w:rsidR="00D32EE4" w:rsidDel="009331ED" w:rsidRDefault="00D32EE4">
            <w:pPr>
              <w:rPr>
                <w:del w:id="13767" w:author="Erlie Hasam Morfin Zavalza" w:date="2014-10-31T02:51:00Z"/>
              </w:rPr>
              <w:pPrChange w:id="13768"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5A93A74E" w14:textId="69ECA583" w:rsidR="00D32EE4" w:rsidDel="009331ED" w:rsidRDefault="00D32EE4">
            <w:pPr>
              <w:rPr>
                <w:del w:id="13769" w:author="Erlie Hasam Morfin Zavalza" w:date="2014-10-31T02:51:00Z"/>
              </w:rPr>
              <w:pPrChange w:id="13770"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D863F37" w14:textId="369685C1" w:rsidR="00D32EE4" w:rsidDel="009331ED" w:rsidRDefault="00D32EE4">
            <w:pPr>
              <w:rPr>
                <w:del w:id="13771" w:author="Erlie Hasam Morfin Zavalza" w:date="2014-10-31T02:51:00Z"/>
              </w:rPr>
              <w:pPrChange w:id="13772"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5233FFB0" w14:textId="47961DEC" w:rsidR="00D32EE4" w:rsidDel="009331ED" w:rsidRDefault="00D32EE4">
            <w:pPr>
              <w:rPr>
                <w:del w:id="13773" w:author="Erlie Hasam Morfin Zavalza" w:date="2014-10-31T02:51:00Z"/>
              </w:rPr>
              <w:pPrChange w:id="13774" w:author="Erlie Hasam Morfin Zavalza" w:date="2014-11-08T00:32:00Z">
                <w:pPr>
                  <w:spacing w:before="60" w:after="60"/>
                  <w:ind w:left="113" w:right="113"/>
                  <w:jc w:val="center"/>
                </w:pPr>
              </w:pPrChange>
            </w:pPr>
          </w:p>
        </w:tc>
      </w:tr>
      <w:tr w:rsidR="00D32EE4" w:rsidDel="009331ED" w14:paraId="56E232ED" w14:textId="77608F13" w:rsidTr="007F72CF">
        <w:trPr>
          <w:trHeight w:val="262"/>
          <w:del w:id="13775"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7D6068A5" w14:textId="4D3F2E48" w:rsidR="00D32EE4" w:rsidDel="009331ED" w:rsidRDefault="00D32EE4">
            <w:pPr>
              <w:rPr>
                <w:del w:id="13776" w:author="Erlie Hasam Morfin Zavalza" w:date="2014-10-31T02:51:00Z"/>
              </w:rPr>
              <w:pPrChange w:id="13777" w:author="Erlie Hasam Morfin Zavalza" w:date="2014-11-08T00:32:00Z">
                <w:pPr>
                  <w:spacing w:before="60" w:after="60"/>
                  <w:ind w:left="113" w:right="113"/>
                </w:pPr>
              </w:pPrChange>
            </w:pPr>
            <w:del w:id="13778" w:author="Erlie Hasam Morfin Zavalza" w:date="2014-10-31T02:51:00Z">
              <w:r w:rsidDel="009331ED">
                <w:delText>Propiedad Industrial</w:delText>
              </w:r>
            </w:del>
          </w:p>
        </w:tc>
        <w:tc>
          <w:tcPr>
            <w:tcW w:w="1246" w:type="dxa"/>
            <w:tcBorders>
              <w:top w:val="single" w:sz="6" w:space="0" w:color="000000"/>
              <w:left w:val="single" w:sz="6" w:space="0" w:color="000000"/>
              <w:bottom w:val="single" w:sz="6" w:space="0" w:color="000000"/>
              <w:right w:val="single" w:sz="6" w:space="0" w:color="000000"/>
            </w:tcBorders>
          </w:tcPr>
          <w:p w14:paraId="769B8EE1" w14:textId="0BDF713A" w:rsidR="00D32EE4" w:rsidDel="009331ED" w:rsidRDefault="00D32EE4">
            <w:pPr>
              <w:rPr>
                <w:del w:id="13779" w:author="Erlie Hasam Morfin Zavalza" w:date="2014-10-31T02:51:00Z"/>
              </w:rPr>
              <w:pPrChange w:id="13780"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8C54134" w14:textId="16077538" w:rsidR="00D32EE4" w:rsidDel="009331ED" w:rsidRDefault="00D32EE4">
            <w:pPr>
              <w:rPr>
                <w:del w:id="13781" w:author="Erlie Hasam Morfin Zavalza" w:date="2014-10-31T02:51:00Z"/>
              </w:rPr>
              <w:pPrChange w:id="13782"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52633E48" w14:textId="3728B332" w:rsidR="00D32EE4" w:rsidDel="009331ED" w:rsidRDefault="00D32EE4">
            <w:pPr>
              <w:rPr>
                <w:del w:id="13783" w:author="Erlie Hasam Morfin Zavalza" w:date="2014-10-31T02:51:00Z"/>
              </w:rPr>
              <w:pPrChange w:id="13784"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4593A8E" w14:textId="2F6F5471" w:rsidR="00D32EE4" w:rsidDel="009331ED" w:rsidRDefault="00D32EE4">
            <w:pPr>
              <w:rPr>
                <w:del w:id="13785" w:author="Erlie Hasam Morfin Zavalza" w:date="2014-10-31T02:51:00Z"/>
              </w:rPr>
              <w:pPrChange w:id="13786"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2E2830BB" w14:textId="5D072D45" w:rsidR="00D32EE4" w:rsidDel="009331ED" w:rsidRDefault="00D32EE4">
            <w:pPr>
              <w:rPr>
                <w:del w:id="13787" w:author="Erlie Hasam Morfin Zavalza" w:date="2014-10-31T02:51:00Z"/>
              </w:rPr>
              <w:pPrChange w:id="13788" w:author="Erlie Hasam Morfin Zavalza" w:date="2014-11-08T00:32:00Z">
                <w:pPr>
                  <w:spacing w:before="60" w:after="60"/>
                  <w:ind w:left="113" w:right="113"/>
                  <w:jc w:val="center"/>
                </w:pPr>
              </w:pPrChange>
            </w:pPr>
          </w:p>
        </w:tc>
      </w:tr>
      <w:tr w:rsidR="00D32EE4" w:rsidDel="009331ED" w14:paraId="078BC342" w14:textId="15A29485" w:rsidTr="007F72CF">
        <w:trPr>
          <w:trHeight w:val="262"/>
          <w:del w:id="13789" w:author="Erlie Hasam Morfin Zavalza" w:date="2014-10-31T02:51:00Z"/>
        </w:trPr>
        <w:tc>
          <w:tcPr>
            <w:tcW w:w="3643" w:type="dxa"/>
            <w:tcBorders>
              <w:top w:val="single" w:sz="6" w:space="0" w:color="000000"/>
              <w:left w:val="single" w:sz="12" w:space="0" w:color="000000"/>
              <w:right w:val="single" w:sz="6" w:space="0" w:color="000000"/>
            </w:tcBorders>
          </w:tcPr>
          <w:p w14:paraId="3EC88264" w14:textId="4E5DB207" w:rsidR="00D32EE4" w:rsidDel="009331ED" w:rsidRDefault="00D32EE4">
            <w:pPr>
              <w:rPr>
                <w:del w:id="13790" w:author="Erlie Hasam Morfin Zavalza" w:date="2014-10-31T02:51:00Z"/>
              </w:rPr>
              <w:pPrChange w:id="13791" w:author="Erlie Hasam Morfin Zavalza" w:date="2014-11-08T00:32:00Z">
                <w:pPr>
                  <w:spacing w:before="60" w:after="60"/>
                  <w:ind w:left="113" w:right="113"/>
                </w:pPr>
              </w:pPrChange>
            </w:pPr>
            <w:del w:id="13792" w:author="Erlie Hasam Morfin Zavalza" w:date="2014-10-31T02:51:00Z">
              <w:r w:rsidDel="009331ED">
                <w:delText>Derechos de Traspaso</w:delText>
              </w:r>
            </w:del>
          </w:p>
        </w:tc>
        <w:tc>
          <w:tcPr>
            <w:tcW w:w="1246" w:type="dxa"/>
            <w:tcBorders>
              <w:top w:val="single" w:sz="6" w:space="0" w:color="000000"/>
              <w:left w:val="single" w:sz="6" w:space="0" w:color="000000"/>
              <w:right w:val="single" w:sz="6" w:space="0" w:color="000000"/>
            </w:tcBorders>
          </w:tcPr>
          <w:p w14:paraId="2D3F1D6E" w14:textId="7B83A68F" w:rsidR="00D32EE4" w:rsidDel="009331ED" w:rsidRDefault="00D32EE4">
            <w:pPr>
              <w:rPr>
                <w:del w:id="13793" w:author="Erlie Hasam Morfin Zavalza" w:date="2014-10-31T02:51:00Z"/>
              </w:rPr>
              <w:pPrChange w:id="13794"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6958DC66" w14:textId="0499AAFF" w:rsidR="00D32EE4" w:rsidDel="009331ED" w:rsidRDefault="00D32EE4">
            <w:pPr>
              <w:rPr>
                <w:del w:id="13795" w:author="Erlie Hasam Morfin Zavalza" w:date="2014-10-31T02:51:00Z"/>
              </w:rPr>
              <w:pPrChange w:id="13796"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110C3449" w14:textId="1641B39C" w:rsidR="00D32EE4" w:rsidDel="009331ED" w:rsidRDefault="00D32EE4">
            <w:pPr>
              <w:rPr>
                <w:del w:id="13797" w:author="Erlie Hasam Morfin Zavalza" w:date="2014-10-31T02:51:00Z"/>
              </w:rPr>
              <w:pPrChange w:id="13798"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1C3E9855" w14:textId="71941946" w:rsidR="00D32EE4" w:rsidDel="009331ED" w:rsidRDefault="00D32EE4">
            <w:pPr>
              <w:rPr>
                <w:del w:id="13799" w:author="Erlie Hasam Morfin Zavalza" w:date="2014-10-31T02:51:00Z"/>
              </w:rPr>
              <w:pPrChange w:id="13800"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right w:val="single" w:sz="12" w:space="0" w:color="000000"/>
            </w:tcBorders>
          </w:tcPr>
          <w:p w14:paraId="2866B71E" w14:textId="599A75B5" w:rsidR="00D32EE4" w:rsidDel="009331ED" w:rsidRDefault="00D32EE4">
            <w:pPr>
              <w:rPr>
                <w:del w:id="13801" w:author="Erlie Hasam Morfin Zavalza" w:date="2014-10-31T02:51:00Z"/>
              </w:rPr>
              <w:pPrChange w:id="13802" w:author="Erlie Hasam Morfin Zavalza" w:date="2014-11-08T00:32:00Z">
                <w:pPr>
                  <w:spacing w:before="60" w:after="60"/>
                  <w:ind w:left="113" w:right="113"/>
                  <w:jc w:val="center"/>
                </w:pPr>
              </w:pPrChange>
            </w:pPr>
          </w:p>
        </w:tc>
      </w:tr>
      <w:tr w:rsidR="00D32EE4" w:rsidDel="009331ED" w14:paraId="40C743D4" w14:textId="5B48DB58" w:rsidTr="007F72CF">
        <w:trPr>
          <w:trHeight w:val="276"/>
          <w:del w:id="13803"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17CE67C9" w14:textId="19287E26" w:rsidR="00D32EE4" w:rsidDel="009331ED" w:rsidRDefault="00D32EE4">
            <w:pPr>
              <w:rPr>
                <w:del w:id="13804" w:author="Erlie Hasam Morfin Zavalza" w:date="2014-10-31T02:51:00Z"/>
              </w:rPr>
              <w:pPrChange w:id="13805" w:author="Erlie Hasam Morfin Zavalza" w:date="2014-11-08T00:32:00Z">
                <w:pPr>
                  <w:spacing w:before="60" w:after="60"/>
                  <w:ind w:left="113" w:right="113"/>
                </w:pPr>
              </w:pPrChange>
            </w:pPr>
            <w:del w:id="13806" w:author="Erlie Hasam Morfin Zavalza" w:date="2014-10-31T02:51:00Z">
              <w:r w:rsidDel="009331ED">
                <w:delText>Depósitos</w:delText>
              </w:r>
            </w:del>
          </w:p>
        </w:tc>
        <w:tc>
          <w:tcPr>
            <w:tcW w:w="1246" w:type="dxa"/>
            <w:tcBorders>
              <w:top w:val="single" w:sz="6" w:space="0" w:color="000000"/>
              <w:left w:val="single" w:sz="6" w:space="0" w:color="000000"/>
              <w:bottom w:val="single" w:sz="6" w:space="0" w:color="000000"/>
              <w:right w:val="single" w:sz="6" w:space="0" w:color="000000"/>
            </w:tcBorders>
          </w:tcPr>
          <w:p w14:paraId="64705552" w14:textId="417C2463" w:rsidR="00D32EE4" w:rsidDel="009331ED" w:rsidRDefault="00D32EE4">
            <w:pPr>
              <w:rPr>
                <w:del w:id="13807" w:author="Erlie Hasam Morfin Zavalza" w:date="2014-10-31T02:51:00Z"/>
              </w:rPr>
              <w:pPrChange w:id="13808"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48619AF" w14:textId="528CC6BA" w:rsidR="00D32EE4" w:rsidDel="009331ED" w:rsidRDefault="00D32EE4">
            <w:pPr>
              <w:rPr>
                <w:del w:id="13809" w:author="Erlie Hasam Morfin Zavalza" w:date="2014-10-31T02:51:00Z"/>
              </w:rPr>
              <w:pPrChange w:id="13810"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679421D1" w14:textId="7DB0A276" w:rsidR="00D32EE4" w:rsidDel="009331ED" w:rsidRDefault="00D32EE4">
            <w:pPr>
              <w:rPr>
                <w:del w:id="13811" w:author="Erlie Hasam Morfin Zavalza" w:date="2014-10-31T02:51:00Z"/>
              </w:rPr>
              <w:pPrChange w:id="13812"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8E24790" w14:textId="7C558159" w:rsidR="00D32EE4" w:rsidDel="009331ED" w:rsidRDefault="00D32EE4">
            <w:pPr>
              <w:rPr>
                <w:del w:id="13813" w:author="Erlie Hasam Morfin Zavalza" w:date="2014-10-31T02:51:00Z"/>
              </w:rPr>
              <w:pPrChange w:id="13814"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5BE023B8" w14:textId="77503687" w:rsidR="00D32EE4" w:rsidDel="009331ED" w:rsidRDefault="00D32EE4">
            <w:pPr>
              <w:rPr>
                <w:del w:id="13815" w:author="Erlie Hasam Morfin Zavalza" w:date="2014-10-31T02:51:00Z"/>
              </w:rPr>
              <w:pPrChange w:id="13816" w:author="Erlie Hasam Morfin Zavalza" w:date="2014-11-08T00:32:00Z">
                <w:pPr>
                  <w:spacing w:before="60" w:after="60"/>
                  <w:ind w:left="113" w:right="113"/>
                  <w:jc w:val="center"/>
                </w:pPr>
              </w:pPrChange>
            </w:pPr>
          </w:p>
        </w:tc>
      </w:tr>
      <w:tr w:rsidR="00D32EE4" w:rsidDel="009331ED" w14:paraId="52110D01" w14:textId="55DEE166" w:rsidTr="007F72CF">
        <w:trPr>
          <w:trHeight w:val="276"/>
          <w:del w:id="13817" w:author="Erlie Hasam Morfin Zavalza" w:date="2014-10-31T02:51:00Z"/>
        </w:trPr>
        <w:tc>
          <w:tcPr>
            <w:tcW w:w="8611" w:type="dxa"/>
            <w:gridSpan w:val="5"/>
            <w:tcBorders>
              <w:top w:val="single" w:sz="12" w:space="0" w:color="000000"/>
              <w:left w:val="single" w:sz="12" w:space="0" w:color="000000"/>
              <w:bottom w:val="single" w:sz="12" w:space="0" w:color="000000"/>
            </w:tcBorders>
            <w:shd w:val="pct10" w:color="00FFFF" w:fill="FFFFFF"/>
          </w:tcPr>
          <w:p w14:paraId="3781EAC4" w14:textId="15139404" w:rsidR="00D32EE4" w:rsidDel="009331ED" w:rsidRDefault="00D32EE4">
            <w:pPr>
              <w:rPr>
                <w:del w:id="13818" w:author="Erlie Hasam Morfin Zavalza" w:date="2014-10-31T02:51:00Z"/>
              </w:rPr>
              <w:pPrChange w:id="13819" w:author="Erlie Hasam Morfin Zavalza" w:date="2014-11-08T00:32:00Z">
                <w:pPr>
                  <w:spacing w:before="60" w:after="60"/>
                  <w:ind w:left="113" w:right="113"/>
                </w:pPr>
              </w:pPrChange>
            </w:pPr>
            <w:del w:id="13820" w:author="Erlie Hasam Morfin Zavalza" w:date="2014-10-31T02:51:00Z">
              <w:r w:rsidDel="009331ED">
                <w:delText>A.6 GASTOS DE PUESTA EN MARCHA, CONSTITUCIÓN Y PRIMER ESTABLECIMIENTO</w:delText>
              </w:r>
            </w:del>
          </w:p>
        </w:tc>
        <w:tc>
          <w:tcPr>
            <w:tcW w:w="633" w:type="dxa"/>
            <w:tcBorders>
              <w:top w:val="single" w:sz="12" w:space="0" w:color="000000"/>
              <w:bottom w:val="single" w:sz="12" w:space="0" w:color="000000"/>
              <w:right w:val="single" w:sz="12" w:space="0" w:color="000000"/>
            </w:tcBorders>
            <w:shd w:val="pct10" w:color="00FFFF" w:fill="FFFFFF"/>
          </w:tcPr>
          <w:p w14:paraId="0E183760" w14:textId="2B221726" w:rsidR="00D32EE4" w:rsidDel="009331ED" w:rsidRDefault="00D32EE4">
            <w:pPr>
              <w:rPr>
                <w:del w:id="13821" w:author="Erlie Hasam Morfin Zavalza" w:date="2014-10-31T02:51:00Z"/>
              </w:rPr>
              <w:pPrChange w:id="13822" w:author="Erlie Hasam Morfin Zavalza" w:date="2014-11-08T00:32:00Z">
                <w:pPr>
                  <w:spacing w:before="60" w:after="60"/>
                  <w:ind w:left="113" w:right="113"/>
                  <w:jc w:val="right"/>
                </w:pPr>
              </w:pPrChange>
            </w:pPr>
          </w:p>
        </w:tc>
      </w:tr>
      <w:tr w:rsidR="00D32EE4" w:rsidDel="009331ED" w14:paraId="75C5099D" w14:textId="6E355BCD" w:rsidTr="007F72CF">
        <w:trPr>
          <w:trHeight w:val="262"/>
          <w:del w:id="13823"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732CC2DE" w14:textId="6279E2AA" w:rsidR="00D32EE4" w:rsidDel="009331ED" w:rsidRDefault="00D32EE4">
            <w:pPr>
              <w:rPr>
                <w:del w:id="13824" w:author="Erlie Hasam Morfin Zavalza" w:date="2014-10-31T02:51:00Z"/>
              </w:rPr>
              <w:pPrChange w:id="13825" w:author="Erlie Hasam Morfin Zavalza" w:date="2014-11-08T00:32:00Z">
                <w:pPr>
                  <w:spacing w:before="60" w:after="60"/>
                  <w:ind w:left="113" w:right="113"/>
                </w:pPr>
              </w:pPrChange>
            </w:pPr>
            <w:del w:id="13826" w:author="Erlie Hasam Morfin Zavalza" w:date="2014-10-31T02:51:00Z">
              <w:r w:rsidDel="009331ED">
                <w:delText>Viajes previos</w:delText>
              </w:r>
            </w:del>
          </w:p>
        </w:tc>
        <w:tc>
          <w:tcPr>
            <w:tcW w:w="1246" w:type="dxa"/>
            <w:tcBorders>
              <w:top w:val="single" w:sz="6" w:space="0" w:color="000000"/>
              <w:left w:val="single" w:sz="6" w:space="0" w:color="000000"/>
              <w:bottom w:val="single" w:sz="6" w:space="0" w:color="000000"/>
              <w:right w:val="single" w:sz="6" w:space="0" w:color="000000"/>
            </w:tcBorders>
          </w:tcPr>
          <w:p w14:paraId="173CA0E2" w14:textId="78F98113" w:rsidR="00D32EE4" w:rsidDel="009331ED" w:rsidRDefault="00D32EE4">
            <w:pPr>
              <w:rPr>
                <w:del w:id="13827" w:author="Erlie Hasam Morfin Zavalza" w:date="2014-10-31T02:51:00Z"/>
              </w:rPr>
              <w:pPrChange w:id="13828"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0BF4B6AD" w14:textId="16D9B6A2" w:rsidR="00D32EE4" w:rsidDel="009331ED" w:rsidRDefault="00D32EE4">
            <w:pPr>
              <w:rPr>
                <w:del w:id="13829" w:author="Erlie Hasam Morfin Zavalza" w:date="2014-10-31T02:51:00Z"/>
              </w:rPr>
              <w:pPrChange w:id="13830"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4610C3A5" w14:textId="39401ABA" w:rsidR="00D32EE4" w:rsidDel="009331ED" w:rsidRDefault="00D32EE4">
            <w:pPr>
              <w:rPr>
                <w:del w:id="13831" w:author="Erlie Hasam Morfin Zavalza" w:date="2014-10-31T02:51:00Z"/>
              </w:rPr>
              <w:pPrChange w:id="13832"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C2E5EA5" w14:textId="6B4E1C0C" w:rsidR="00D32EE4" w:rsidDel="009331ED" w:rsidRDefault="00D32EE4">
            <w:pPr>
              <w:rPr>
                <w:del w:id="13833" w:author="Erlie Hasam Morfin Zavalza" w:date="2014-10-31T02:51:00Z"/>
              </w:rPr>
              <w:pPrChange w:id="13834"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69F1A147" w14:textId="2E96E754" w:rsidR="00D32EE4" w:rsidDel="009331ED" w:rsidRDefault="00D32EE4">
            <w:pPr>
              <w:rPr>
                <w:del w:id="13835" w:author="Erlie Hasam Morfin Zavalza" w:date="2014-10-31T02:51:00Z"/>
              </w:rPr>
              <w:pPrChange w:id="13836" w:author="Erlie Hasam Morfin Zavalza" w:date="2014-11-08T00:32:00Z">
                <w:pPr>
                  <w:spacing w:before="60" w:after="60"/>
                  <w:ind w:left="113" w:right="113"/>
                  <w:jc w:val="center"/>
                </w:pPr>
              </w:pPrChange>
            </w:pPr>
          </w:p>
        </w:tc>
      </w:tr>
      <w:tr w:rsidR="00D32EE4" w:rsidDel="009331ED" w14:paraId="447C5921" w14:textId="5E5FCE7C" w:rsidTr="007F72CF">
        <w:trPr>
          <w:trHeight w:val="262"/>
          <w:del w:id="13837"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230ED0A9" w14:textId="100FC2F5" w:rsidR="00D32EE4" w:rsidDel="009331ED" w:rsidRDefault="00D32EE4">
            <w:pPr>
              <w:rPr>
                <w:del w:id="13838" w:author="Erlie Hasam Morfin Zavalza" w:date="2014-10-31T02:51:00Z"/>
              </w:rPr>
              <w:pPrChange w:id="13839" w:author="Erlie Hasam Morfin Zavalza" w:date="2014-11-08T00:32:00Z">
                <w:pPr>
                  <w:spacing w:before="60" w:after="60"/>
                  <w:ind w:left="113" w:right="113"/>
                </w:pPr>
              </w:pPrChange>
            </w:pPr>
            <w:del w:id="13840" w:author="Erlie Hasam Morfin Zavalza" w:date="2014-10-31T02:51:00Z">
              <w:r w:rsidDel="009331ED">
                <w:delText>Gastos Const. Sociedad</w:delText>
              </w:r>
            </w:del>
          </w:p>
        </w:tc>
        <w:tc>
          <w:tcPr>
            <w:tcW w:w="1246" w:type="dxa"/>
            <w:tcBorders>
              <w:top w:val="single" w:sz="6" w:space="0" w:color="000000"/>
              <w:left w:val="single" w:sz="6" w:space="0" w:color="000000"/>
              <w:bottom w:val="single" w:sz="6" w:space="0" w:color="000000"/>
              <w:right w:val="single" w:sz="6" w:space="0" w:color="000000"/>
            </w:tcBorders>
          </w:tcPr>
          <w:p w14:paraId="0A67AA5B" w14:textId="47B6F1AB" w:rsidR="00D32EE4" w:rsidDel="009331ED" w:rsidRDefault="00D32EE4">
            <w:pPr>
              <w:rPr>
                <w:del w:id="13841" w:author="Erlie Hasam Morfin Zavalza" w:date="2014-10-31T02:51:00Z"/>
              </w:rPr>
              <w:pPrChange w:id="13842"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5FF190F" w14:textId="5061FD98" w:rsidR="00D32EE4" w:rsidDel="009331ED" w:rsidRDefault="00D32EE4">
            <w:pPr>
              <w:rPr>
                <w:del w:id="13843" w:author="Erlie Hasam Morfin Zavalza" w:date="2014-10-31T02:51:00Z"/>
              </w:rPr>
              <w:pPrChange w:id="13844"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66713089" w14:textId="5A4A8D34" w:rsidR="00D32EE4" w:rsidDel="009331ED" w:rsidRDefault="00D32EE4">
            <w:pPr>
              <w:rPr>
                <w:del w:id="13845" w:author="Erlie Hasam Morfin Zavalza" w:date="2014-10-31T02:51:00Z"/>
              </w:rPr>
              <w:pPrChange w:id="13846"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F5FDAAD" w14:textId="7917EDB0" w:rsidR="00D32EE4" w:rsidDel="009331ED" w:rsidRDefault="00D32EE4">
            <w:pPr>
              <w:rPr>
                <w:del w:id="13847" w:author="Erlie Hasam Morfin Zavalza" w:date="2014-10-31T02:51:00Z"/>
              </w:rPr>
              <w:pPrChange w:id="13848"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3B54EFB2" w14:textId="26066510" w:rsidR="00D32EE4" w:rsidDel="009331ED" w:rsidRDefault="00D32EE4">
            <w:pPr>
              <w:rPr>
                <w:del w:id="13849" w:author="Erlie Hasam Morfin Zavalza" w:date="2014-10-31T02:51:00Z"/>
              </w:rPr>
              <w:pPrChange w:id="13850" w:author="Erlie Hasam Morfin Zavalza" w:date="2014-11-08T00:32:00Z">
                <w:pPr>
                  <w:spacing w:before="60" w:after="60"/>
                  <w:ind w:left="113" w:right="113"/>
                  <w:jc w:val="center"/>
                </w:pPr>
              </w:pPrChange>
            </w:pPr>
          </w:p>
        </w:tc>
      </w:tr>
      <w:tr w:rsidR="00D32EE4" w:rsidDel="009331ED" w14:paraId="49F6D33E" w14:textId="7FECD90F" w:rsidTr="007F72CF">
        <w:trPr>
          <w:trHeight w:val="262"/>
          <w:del w:id="13851"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71741C2E" w14:textId="1C814351" w:rsidR="00D32EE4" w:rsidDel="009331ED" w:rsidRDefault="00D32EE4">
            <w:pPr>
              <w:rPr>
                <w:del w:id="13852" w:author="Erlie Hasam Morfin Zavalza" w:date="2014-10-31T02:51:00Z"/>
              </w:rPr>
              <w:pPrChange w:id="13853" w:author="Erlie Hasam Morfin Zavalza" w:date="2014-11-08T00:32:00Z">
                <w:pPr>
                  <w:spacing w:before="60" w:after="60"/>
                  <w:ind w:left="113" w:right="113"/>
                </w:pPr>
              </w:pPrChange>
            </w:pPr>
            <w:del w:id="13854" w:author="Erlie Hasam Morfin Zavalza" w:date="2014-10-31T02:51:00Z">
              <w:r w:rsidDel="009331ED">
                <w:delText>Licencia de apertura</w:delText>
              </w:r>
            </w:del>
          </w:p>
        </w:tc>
        <w:tc>
          <w:tcPr>
            <w:tcW w:w="1246" w:type="dxa"/>
            <w:tcBorders>
              <w:top w:val="single" w:sz="6" w:space="0" w:color="000000"/>
              <w:left w:val="single" w:sz="6" w:space="0" w:color="000000"/>
              <w:bottom w:val="single" w:sz="6" w:space="0" w:color="000000"/>
              <w:right w:val="single" w:sz="6" w:space="0" w:color="000000"/>
            </w:tcBorders>
          </w:tcPr>
          <w:p w14:paraId="0E69FEB6" w14:textId="26002CDB" w:rsidR="00D32EE4" w:rsidDel="009331ED" w:rsidRDefault="00D32EE4">
            <w:pPr>
              <w:rPr>
                <w:del w:id="13855" w:author="Erlie Hasam Morfin Zavalza" w:date="2014-10-31T02:51:00Z"/>
              </w:rPr>
              <w:pPrChange w:id="13856"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135D321C" w14:textId="6FC58A66" w:rsidR="00D32EE4" w:rsidDel="009331ED" w:rsidRDefault="00D32EE4">
            <w:pPr>
              <w:rPr>
                <w:del w:id="13857" w:author="Erlie Hasam Morfin Zavalza" w:date="2014-10-31T02:51:00Z"/>
              </w:rPr>
              <w:pPrChange w:id="13858"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7958132B" w14:textId="085B57C8" w:rsidR="00D32EE4" w:rsidDel="009331ED" w:rsidRDefault="00D32EE4">
            <w:pPr>
              <w:rPr>
                <w:del w:id="13859" w:author="Erlie Hasam Morfin Zavalza" w:date="2014-10-31T02:51:00Z"/>
              </w:rPr>
              <w:pPrChange w:id="13860"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2E43EE6" w14:textId="33433659" w:rsidR="00D32EE4" w:rsidDel="009331ED" w:rsidRDefault="00D32EE4">
            <w:pPr>
              <w:rPr>
                <w:del w:id="13861" w:author="Erlie Hasam Morfin Zavalza" w:date="2014-10-31T02:51:00Z"/>
              </w:rPr>
              <w:pPrChange w:id="13862"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494DD525" w14:textId="3488D1FE" w:rsidR="00D32EE4" w:rsidDel="009331ED" w:rsidRDefault="00D32EE4">
            <w:pPr>
              <w:rPr>
                <w:del w:id="13863" w:author="Erlie Hasam Morfin Zavalza" w:date="2014-10-31T02:51:00Z"/>
              </w:rPr>
              <w:pPrChange w:id="13864" w:author="Erlie Hasam Morfin Zavalza" w:date="2014-11-08T00:32:00Z">
                <w:pPr>
                  <w:spacing w:before="60" w:after="60"/>
                  <w:ind w:left="113" w:right="113"/>
                  <w:jc w:val="center"/>
                </w:pPr>
              </w:pPrChange>
            </w:pPr>
          </w:p>
        </w:tc>
      </w:tr>
      <w:tr w:rsidR="00D32EE4" w:rsidDel="009331ED" w14:paraId="7B42D535" w14:textId="41D755C9" w:rsidTr="007F72CF">
        <w:trPr>
          <w:trHeight w:val="262"/>
          <w:del w:id="13865"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1D12D375" w14:textId="3C5001D8" w:rsidR="00D32EE4" w:rsidDel="009331ED" w:rsidRDefault="00D32EE4">
            <w:pPr>
              <w:rPr>
                <w:del w:id="13866" w:author="Erlie Hasam Morfin Zavalza" w:date="2014-10-31T02:51:00Z"/>
              </w:rPr>
              <w:pPrChange w:id="13867" w:author="Erlie Hasam Morfin Zavalza" w:date="2014-11-08T00:32:00Z">
                <w:pPr>
                  <w:spacing w:before="60" w:after="60"/>
                  <w:ind w:left="113" w:right="113"/>
                </w:pPr>
              </w:pPrChange>
            </w:pPr>
            <w:del w:id="13868" w:author="Erlie Hasam Morfin Zavalza" w:date="2014-10-31T02:51:00Z">
              <w:r w:rsidDel="009331ED">
                <w:delText>Imagen</w:delText>
              </w:r>
            </w:del>
          </w:p>
        </w:tc>
        <w:tc>
          <w:tcPr>
            <w:tcW w:w="1246" w:type="dxa"/>
            <w:tcBorders>
              <w:top w:val="single" w:sz="6" w:space="0" w:color="000000"/>
              <w:left w:val="single" w:sz="6" w:space="0" w:color="000000"/>
              <w:bottom w:val="single" w:sz="6" w:space="0" w:color="000000"/>
              <w:right w:val="single" w:sz="6" w:space="0" w:color="000000"/>
            </w:tcBorders>
          </w:tcPr>
          <w:p w14:paraId="7646F27D" w14:textId="64639CCC" w:rsidR="00D32EE4" w:rsidDel="009331ED" w:rsidRDefault="00D32EE4">
            <w:pPr>
              <w:rPr>
                <w:del w:id="13869" w:author="Erlie Hasam Morfin Zavalza" w:date="2014-10-31T02:51:00Z"/>
              </w:rPr>
              <w:pPrChange w:id="13870"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1AD18E16" w14:textId="5C833C70" w:rsidR="00D32EE4" w:rsidDel="009331ED" w:rsidRDefault="00D32EE4">
            <w:pPr>
              <w:rPr>
                <w:del w:id="13871" w:author="Erlie Hasam Morfin Zavalza" w:date="2014-10-31T02:51:00Z"/>
              </w:rPr>
              <w:pPrChange w:id="13872"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7444B263" w14:textId="31B277F8" w:rsidR="00D32EE4" w:rsidDel="009331ED" w:rsidRDefault="00D32EE4">
            <w:pPr>
              <w:rPr>
                <w:del w:id="13873" w:author="Erlie Hasam Morfin Zavalza" w:date="2014-10-31T02:51:00Z"/>
              </w:rPr>
              <w:pPrChange w:id="13874"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7C7C59" w14:textId="26B1326C" w:rsidR="00D32EE4" w:rsidDel="009331ED" w:rsidRDefault="00D32EE4">
            <w:pPr>
              <w:rPr>
                <w:del w:id="13875" w:author="Erlie Hasam Morfin Zavalza" w:date="2014-10-31T02:51:00Z"/>
              </w:rPr>
              <w:pPrChange w:id="13876"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64BB29E3" w14:textId="76E81E17" w:rsidR="00D32EE4" w:rsidDel="009331ED" w:rsidRDefault="00D32EE4">
            <w:pPr>
              <w:rPr>
                <w:del w:id="13877" w:author="Erlie Hasam Morfin Zavalza" w:date="2014-10-31T02:51:00Z"/>
              </w:rPr>
              <w:pPrChange w:id="13878" w:author="Erlie Hasam Morfin Zavalza" w:date="2014-11-08T00:32:00Z">
                <w:pPr>
                  <w:spacing w:before="60" w:after="60"/>
                  <w:ind w:left="113" w:right="113"/>
                  <w:jc w:val="center"/>
                </w:pPr>
              </w:pPrChange>
            </w:pPr>
          </w:p>
        </w:tc>
      </w:tr>
      <w:tr w:rsidR="00D32EE4" w:rsidDel="009331ED" w14:paraId="11B7F856" w14:textId="7F287D1E" w:rsidTr="007F72CF">
        <w:trPr>
          <w:trHeight w:val="276"/>
          <w:del w:id="13879" w:author="Erlie Hasam Morfin Zavalza" w:date="2014-10-31T02:51:00Z"/>
        </w:trPr>
        <w:tc>
          <w:tcPr>
            <w:tcW w:w="3643" w:type="dxa"/>
            <w:tcBorders>
              <w:top w:val="single" w:sz="6" w:space="0" w:color="000000"/>
              <w:left w:val="single" w:sz="12" w:space="0" w:color="000000"/>
              <w:right w:val="single" w:sz="6" w:space="0" w:color="000000"/>
            </w:tcBorders>
          </w:tcPr>
          <w:p w14:paraId="4DFA5A19" w14:textId="7D02DC8D" w:rsidR="00D32EE4" w:rsidDel="009331ED" w:rsidRDefault="00D32EE4">
            <w:pPr>
              <w:rPr>
                <w:del w:id="13880" w:author="Erlie Hasam Morfin Zavalza" w:date="2014-10-31T02:51:00Z"/>
              </w:rPr>
              <w:pPrChange w:id="13881" w:author="Erlie Hasam Morfin Zavalza" w:date="2014-11-08T00:32:00Z">
                <w:pPr>
                  <w:spacing w:before="60" w:after="60"/>
                  <w:ind w:left="113" w:right="113"/>
                </w:pPr>
              </w:pPrChange>
            </w:pPr>
            <w:del w:id="13882" w:author="Erlie Hasam Morfin Zavalza" w:date="2014-10-31T02:51:00Z">
              <w:r w:rsidDel="009331ED">
                <w:delText>Publicidad /Propaganda</w:delText>
              </w:r>
            </w:del>
          </w:p>
        </w:tc>
        <w:tc>
          <w:tcPr>
            <w:tcW w:w="1246" w:type="dxa"/>
            <w:tcBorders>
              <w:top w:val="single" w:sz="6" w:space="0" w:color="000000"/>
              <w:left w:val="single" w:sz="6" w:space="0" w:color="000000"/>
              <w:right w:val="single" w:sz="6" w:space="0" w:color="000000"/>
            </w:tcBorders>
          </w:tcPr>
          <w:p w14:paraId="185F5710" w14:textId="71D419EF" w:rsidR="00D32EE4" w:rsidDel="009331ED" w:rsidRDefault="00D32EE4">
            <w:pPr>
              <w:rPr>
                <w:del w:id="13883" w:author="Erlie Hasam Morfin Zavalza" w:date="2014-10-31T02:51:00Z"/>
              </w:rPr>
              <w:pPrChange w:id="13884"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1C9BBC75" w14:textId="70F3EAD2" w:rsidR="00D32EE4" w:rsidDel="009331ED" w:rsidRDefault="00D32EE4">
            <w:pPr>
              <w:rPr>
                <w:del w:id="13885" w:author="Erlie Hasam Morfin Zavalza" w:date="2014-10-31T02:51:00Z"/>
              </w:rPr>
              <w:pPrChange w:id="13886"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1D999E76" w14:textId="58846403" w:rsidR="00D32EE4" w:rsidDel="009331ED" w:rsidRDefault="00D32EE4">
            <w:pPr>
              <w:rPr>
                <w:del w:id="13887" w:author="Erlie Hasam Morfin Zavalza" w:date="2014-10-31T02:51:00Z"/>
              </w:rPr>
              <w:pPrChange w:id="13888"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2960D30F" w14:textId="69FDAC51" w:rsidR="00D32EE4" w:rsidDel="009331ED" w:rsidRDefault="00D32EE4">
            <w:pPr>
              <w:rPr>
                <w:del w:id="13889" w:author="Erlie Hasam Morfin Zavalza" w:date="2014-10-31T02:51:00Z"/>
              </w:rPr>
              <w:pPrChange w:id="13890"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right w:val="single" w:sz="12" w:space="0" w:color="000000"/>
            </w:tcBorders>
          </w:tcPr>
          <w:p w14:paraId="028DB727" w14:textId="43C8887A" w:rsidR="00D32EE4" w:rsidDel="009331ED" w:rsidRDefault="00D32EE4">
            <w:pPr>
              <w:rPr>
                <w:del w:id="13891" w:author="Erlie Hasam Morfin Zavalza" w:date="2014-10-31T02:51:00Z"/>
              </w:rPr>
              <w:pPrChange w:id="13892" w:author="Erlie Hasam Morfin Zavalza" w:date="2014-11-08T00:32:00Z">
                <w:pPr>
                  <w:spacing w:before="60" w:after="60"/>
                  <w:ind w:left="113" w:right="113"/>
                  <w:jc w:val="center"/>
                </w:pPr>
              </w:pPrChange>
            </w:pPr>
          </w:p>
        </w:tc>
      </w:tr>
      <w:tr w:rsidR="00D32EE4" w:rsidDel="009331ED" w14:paraId="03CBAB51" w14:textId="705136F6" w:rsidTr="007F72CF">
        <w:trPr>
          <w:trHeight w:val="276"/>
          <w:del w:id="13893" w:author="Erlie Hasam Morfin Zavalza" w:date="2014-10-31T02:51:00Z"/>
        </w:trPr>
        <w:tc>
          <w:tcPr>
            <w:tcW w:w="9244" w:type="dxa"/>
            <w:gridSpan w:val="6"/>
            <w:tcBorders>
              <w:top w:val="single" w:sz="12" w:space="0" w:color="000000"/>
              <w:left w:val="single" w:sz="12" w:space="0" w:color="000000"/>
              <w:bottom w:val="single" w:sz="12" w:space="0" w:color="000000"/>
              <w:right w:val="single" w:sz="6" w:space="0" w:color="000000"/>
            </w:tcBorders>
            <w:shd w:val="pct10" w:color="00FFFF" w:fill="FFFFFF"/>
          </w:tcPr>
          <w:p w14:paraId="59BEB251" w14:textId="0BD47320" w:rsidR="00D32EE4" w:rsidDel="009331ED" w:rsidRDefault="00D32EE4">
            <w:pPr>
              <w:rPr>
                <w:del w:id="13894" w:author="Erlie Hasam Morfin Zavalza" w:date="2014-10-31T02:51:00Z"/>
              </w:rPr>
              <w:pPrChange w:id="13895" w:author="Erlie Hasam Morfin Zavalza" w:date="2014-11-08T00:32:00Z">
                <w:pPr>
                  <w:spacing w:before="60" w:after="60"/>
                  <w:ind w:left="113" w:right="113"/>
                </w:pPr>
              </w:pPrChange>
            </w:pPr>
            <w:del w:id="13896" w:author="Erlie Hasam Morfin Zavalza" w:date="2014-10-31T02:51:00Z">
              <w:r w:rsidDel="009331ED">
                <w:delText>A.7 DISPOSICIÓN PARA MANIOBRA</w:delText>
              </w:r>
            </w:del>
          </w:p>
        </w:tc>
      </w:tr>
      <w:tr w:rsidR="00D32EE4" w:rsidDel="009331ED" w14:paraId="5D915BD4" w14:textId="050C2C3A" w:rsidTr="007F72CF">
        <w:trPr>
          <w:trHeight w:val="262"/>
          <w:del w:id="13897" w:author="Erlie Hasam Morfin Zavalza" w:date="2014-10-31T02:51:00Z"/>
        </w:trPr>
        <w:tc>
          <w:tcPr>
            <w:tcW w:w="3643" w:type="dxa"/>
            <w:tcBorders>
              <w:top w:val="single" w:sz="6" w:space="0" w:color="000000"/>
              <w:left w:val="single" w:sz="12" w:space="0" w:color="000000"/>
              <w:bottom w:val="single" w:sz="6" w:space="0" w:color="000000"/>
              <w:right w:val="single" w:sz="6" w:space="0" w:color="000000"/>
            </w:tcBorders>
          </w:tcPr>
          <w:p w14:paraId="3777E664" w14:textId="76B67F3D" w:rsidR="00D32EE4" w:rsidDel="009331ED" w:rsidRDefault="00D32EE4">
            <w:pPr>
              <w:rPr>
                <w:del w:id="13898" w:author="Erlie Hasam Morfin Zavalza" w:date="2014-10-31T02:51:00Z"/>
              </w:rPr>
              <w:pPrChange w:id="13899" w:author="Erlie Hasam Morfin Zavalza" w:date="2014-11-08T00:32:00Z">
                <w:pPr>
                  <w:spacing w:before="60" w:after="60"/>
                  <w:ind w:left="113" w:right="113"/>
                </w:pPr>
              </w:pPrChange>
            </w:pPr>
            <w:del w:id="13900" w:author="Erlie Hasam Morfin Zavalza" w:date="2014-10-31T02:51:00Z">
              <w:r w:rsidDel="009331ED">
                <w:delText>Materias Primas</w:delText>
              </w:r>
            </w:del>
          </w:p>
        </w:tc>
        <w:tc>
          <w:tcPr>
            <w:tcW w:w="1246" w:type="dxa"/>
            <w:tcBorders>
              <w:top w:val="single" w:sz="6" w:space="0" w:color="000000"/>
              <w:left w:val="single" w:sz="6" w:space="0" w:color="000000"/>
              <w:bottom w:val="single" w:sz="6" w:space="0" w:color="000000"/>
              <w:right w:val="single" w:sz="6" w:space="0" w:color="000000"/>
            </w:tcBorders>
          </w:tcPr>
          <w:p w14:paraId="0DCE6B5D" w14:textId="523C3B60" w:rsidR="00D32EE4" w:rsidDel="009331ED" w:rsidRDefault="00D32EE4">
            <w:pPr>
              <w:rPr>
                <w:del w:id="13901" w:author="Erlie Hasam Morfin Zavalza" w:date="2014-10-31T02:51:00Z"/>
              </w:rPr>
              <w:pPrChange w:id="13902"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bottom w:val="single" w:sz="6" w:space="0" w:color="000000"/>
              <w:right w:val="single" w:sz="6" w:space="0" w:color="000000"/>
            </w:tcBorders>
          </w:tcPr>
          <w:p w14:paraId="42F98AE1" w14:textId="6BBEA139" w:rsidR="00D32EE4" w:rsidDel="009331ED" w:rsidRDefault="00D32EE4">
            <w:pPr>
              <w:rPr>
                <w:del w:id="13903" w:author="Erlie Hasam Morfin Zavalza" w:date="2014-10-31T02:51:00Z"/>
              </w:rPr>
              <w:pPrChange w:id="13904"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bottom w:val="single" w:sz="6" w:space="0" w:color="000000"/>
              <w:right w:val="single" w:sz="6" w:space="0" w:color="000000"/>
            </w:tcBorders>
          </w:tcPr>
          <w:p w14:paraId="7A51A723" w14:textId="0B3BEF43" w:rsidR="00D32EE4" w:rsidDel="009331ED" w:rsidRDefault="00D32EE4">
            <w:pPr>
              <w:rPr>
                <w:del w:id="13905" w:author="Erlie Hasam Morfin Zavalza" w:date="2014-10-31T02:51:00Z"/>
              </w:rPr>
              <w:pPrChange w:id="13906"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985DBE8" w14:textId="15569204" w:rsidR="00D32EE4" w:rsidDel="009331ED" w:rsidRDefault="00D32EE4">
            <w:pPr>
              <w:rPr>
                <w:del w:id="13907" w:author="Erlie Hasam Morfin Zavalza" w:date="2014-10-31T02:51:00Z"/>
              </w:rPr>
              <w:pPrChange w:id="13908"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bottom w:val="single" w:sz="6" w:space="0" w:color="000000"/>
              <w:right w:val="single" w:sz="12" w:space="0" w:color="000000"/>
            </w:tcBorders>
          </w:tcPr>
          <w:p w14:paraId="0F52263B" w14:textId="352C7188" w:rsidR="00D32EE4" w:rsidDel="009331ED" w:rsidRDefault="00D32EE4">
            <w:pPr>
              <w:rPr>
                <w:del w:id="13909" w:author="Erlie Hasam Morfin Zavalza" w:date="2014-10-31T02:51:00Z"/>
              </w:rPr>
              <w:pPrChange w:id="13910" w:author="Erlie Hasam Morfin Zavalza" w:date="2014-11-08T00:32:00Z">
                <w:pPr>
                  <w:spacing w:before="60" w:after="60"/>
                  <w:ind w:left="113" w:right="113"/>
                  <w:jc w:val="center"/>
                </w:pPr>
              </w:pPrChange>
            </w:pPr>
          </w:p>
        </w:tc>
      </w:tr>
      <w:tr w:rsidR="00D32EE4" w:rsidDel="009331ED" w14:paraId="72BF6B2B" w14:textId="1BD6EA56" w:rsidTr="007F72CF">
        <w:trPr>
          <w:trHeight w:val="276"/>
          <w:del w:id="13911" w:author="Erlie Hasam Morfin Zavalza" w:date="2014-10-31T02:51:00Z"/>
        </w:trPr>
        <w:tc>
          <w:tcPr>
            <w:tcW w:w="3643" w:type="dxa"/>
            <w:tcBorders>
              <w:top w:val="single" w:sz="6" w:space="0" w:color="000000"/>
              <w:left w:val="single" w:sz="12" w:space="0" w:color="000000"/>
              <w:right w:val="single" w:sz="6" w:space="0" w:color="000000"/>
            </w:tcBorders>
          </w:tcPr>
          <w:p w14:paraId="2C7CCF46" w14:textId="3F095AED" w:rsidR="00D32EE4" w:rsidDel="009331ED" w:rsidRDefault="00D32EE4">
            <w:pPr>
              <w:rPr>
                <w:del w:id="13912" w:author="Erlie Hasam Morfin Zavalza" w:date="2014-10-31T02:51:00Z"/>
              </w:rPr>
              <w:pPrChange w:id="13913" w:author="Erlie Hasam Morfin Zavalza" w:date="2014-11-08T00:32:00Z">
                <w:pPr>
                  <w:spacing w:before="60" w:after="60"/>
                  <w:ind w:left="113" w:right="113"/>
                </w:pPr>
              </w:pPrChange>
            </w:pPr>
            <w:del w:id="13914" w:author="Erlie Hasam Morfin Zavalza" w:date="2014-10-31T02:51:00Z">
              <w:r w:rsidDel="009331ED">
                <w:delText>Provisión de Fondos</w:delText>
              </w:r>
            </w:del>
          </w:p>
        </w:tc>
        <w:tc>
          <w:tcPr>
            <w:tcW w:w="1246" w:type="dxa"/>
            <w:tcBorders>
              <w:top w:val="single" w:sz="6" w:space="0" w:color="000000"/>
              <w:left w:val="single" w:sz="6" w:space="0" w:color="000000"/>
              <w:right w:val="single" w:sz="6" w:space="0" w:color="000000"/>
            </w:tcBorders>
          </w:tcPr>
          <w:p w14:paraId="4B28828D" w14:textId="64F2163B" w:rsidR="00D32EE4" w:rsidDel="009331ED" w:rsidRDefault="00D32EE4">
            <w:pPr>
              <w:rPr>
                <w:del w:id="13915" w:author="Erlie Hasam Morfin Zavalza" w:date="2014-10-31T02:51:00Z"/>
              </w:rPr>
              <w:pPrChange w:id="13916" w:author="Erlie Hasam Morfin Zavalza" w:date="2014-11-08T00:32:00Z">
                <w:pPr>
                  <w:spacing w:before="60" w:after="60"/>
                  <w:ind w:left="113" w:right="113"/>
                  <w:jc w:val="right"/>
                </w:pPr>
              </w:pPrChange>
            </w:pPr>
          </w:p>
        </w:tc>
        <w:tc>
          <w:tcPr>
            <w:tcW w:w="1245" w:type="dxa"/>
            <w:tcBorders>
              <w:top w:val="single" w:sz="6" w:space="0" w:color="000000"/>
              <w:left w:val="single" w:sz="6" w:space="0" w:color="000000"/>
              <w:right w:val="single" w:sz="6" w:space="0" w:color="000000"/>
            </w:tcBorders>
          </w:tcPr>
          <w:p w14:paraId="6C25380E" w14:textId="364BB0FF" w:rsidR="00D32EE4" w:rsidDel="009331ED" w:rsidRDefault="00D32EE4">
            <w:pPr>
              <w:rPr>
                <w:del w:id="13917" w:author="Erlie Hasam Morfin Zavalza" w:date="2014-10-31T02:51:00Z"/>
              </w:rPr>
              <w:pPrChange w:id="13918" w:author="Erlie Hasam Morfin Zavalza" w:date="2014-11-08T00:32:00Z">
                <w:pPr>
                  <w:spacing w:before="60" w:after="60"/>
                  <w:ind w:left="113" w:right="113"/>
                  <w:jc w:val="right"/>
                </w:pPr>
              </w:pPrChange>
            </w:pPr>
          </w:p>
        </w:tc>
        <w:tc>
          <w:tcPr>
            <w:tcW w:w="1215" w:type="dxa"/>
            <w:tcBorders>
              <w:top w:val="single" w:sz="6" w:space="0" w:color="000000"/>
              <w:left w:val="single" w:sz="6" w:space="0" w:color="000000"/>
              <w:right w:val="single" w:sz="6" w:space="0" w:color="000000"/>
            </w:tcBorders>
          </w:tcPr>
          <w:p w14:paraId="6AE4734F" w14:textId="10D1FF21" w:rsidR="00D32EE4" w:rsidDel="009331ED" w:rsidRDefault="00D32EE4">
            <w:pPr>
              <w:rPr>
                <w:del w:id="13919" w:author="Erlie Hasam Morfin Zavalza" w:date="2014-10-31T02:51:00Z"/>
              </w:rPr>
              <w:pPrChange w:id="13920" w:author="Erlie Hasam Morfin Zavalza" w:date="2014-11-08T00:32:00Z">
                <w:pPr>
                  <w:spacing w:before="60" w:after="60"/>
                  <w:ind w:left="113" w:right="113"/>
                  <w:jc w:val="right"/>
                </w:pPr>
              </w:pPrChange>
            </w:pPr>
          </w:p>
        </w:tc>
        <w:tc>
          <w:tcPr>
            <w:tcW w:w="1262" w:type="dxa"/>
            <w:tcBorders>
              <w:top w:val="single" w:sz="6" w:space="0" w:color="000000"/>
              <w:left w:val="single" w:sz="6" w:space="0" w:color="000000"/>
              <w:right w:val="single" w:sz="6" w:space="0" w:color="000000"/>
            </w:tcBorders>
          </w:tcPr>
          <w:p w14:paraId="59289236" w14:textId="63355C51" w:rsidR="00D32EE4" w:rsidDel="009331ED" w:rsidRDefault="00D32EE4">
            <w:pPr>
              <w:rPr>
                <w:del w:id="13921" w:author="Erlie Hasam Morfin Zavalza" w:date="2014-10-31T02:51:00Z"/>
              </w:rPr>
              <w:pPrChange w:id="13922" w:author="Erlie Hasam Morfin Zavalza" w:date="2014-11-08T00:32:00Z">
                <w:pPr>
                  <w:spacing w:before="60" w:after="60"/>
                  <w:ind w:left="113" w:right="113"/>
                  <w:jc w:val="right"/>
                </w:pPr>
              </w:pPrChange>
            </w:pPr>
          </w:p>
        </w:tc>
        <w:tc>
          <w:tcPr>
            <w:tcW w:w="633" w:type="dxa"/>
            <w:tcBorders>
              <w:top w:val="single" w:sz="6" w:space="0" w:color="000000"/>
              <w:left w:val="single" w:sz="6" w:space="0" w:color="000000"/>
              <w:right w:val="single" w:sz="12" w:space="0" w:color="000000"/>
            </w:tcBorders>
          </w:tcPr>
          <w:p w14:paraId="047E0CD8" w14:textId="11238CA2" w:rsidR="00D32EE4" w:rsidDel="009331ED" w:rsidRDefault="00D32EE4">
            <w:pPr>
              <w:rPr>
                <w:del w:id="13923" w:author="Erlie Hasam Morfin Zavalza" w:date="2014-10-31T02:51:00Z"/>
              </w:rPr>
              <w:pPrChange w:id="13924" w:author="Erlie Hasam Morfin Zavalza" w:date="2014-11-08T00:32:00Z">
                <w:pPr>
                  <w:spacing w:before="60" w:after="60"/>
                  <w:ind w:left="113" w:right="113"/>
                  <w:jc w:val="center"/>
                </w:pPr>
              </w:pPrChange>
            </w:pPr>
          </w:p>
        </w:tc>
      </w:tr>
      <w:tr w:rsidR="00D32EE4" w:rsidDel="009331ED" w14:paraId="00B42503" w14:textId="560D08C4" w:rsidTr="007F72CF">
        <w:trPr>
          <w:trHeight w:val="276"/>
          <w:del w:id="13925" w:author="Erlie Hasam Morfin Zavalza" w:date="2014-10-31T02:51:00Z"/>
        </w:trPr>
        <w:tc>
          <w:tcPr>
            <w:tcW w:w="3643" w:type="dxa"/>
            <w:tcBorders>
              <w:top w:val="single" w:sz="12" w:space="0" w:color="000000"/>
              <w:left w:val="single" w:sz="12" w:space="0" w:color="000000"/>
              <w:bottom w:val="single" w:sz="12" w:space="0" w:color="000000"/>
              <w:right w:val="single" w:sz="12" w:space="0" w:color="000000"/>
            </w:tcBorders>
            <w:shd w:val="pct10" w:color="00FFFF" w:fill="FFFFFF"/>
          </w:tcPr>
          <w:p w14:paraId="347F535F" w14:textId="1EE8A3A9" w:rsidR="00D32EE4" w:rsidDel="009331ED" w:rsidRDefault="00D32EE4">
            <w:pPr>
              <w:rPr>
                <w:del w:id="13926" w:author="Erlie Hasam Morfin Zavalza" w:date="2014-10-31T02:51:00Z"/>
              </w:rPr>
              <w:pPrChange w:id="13927" w:author="Erlie Hasam Morfin Zavalza" w:date="2014-11-08T00:32:00Z">
                <w:pPr>
                  <w:spacing w:before="60" w:after="60"/>
                  <w:ind w:left="113" w:right="113"/>
                </w:pPr>
              </w:pPrChange>
            </w:pPr>
            <w:del w:id="13928" w:author="Erlie Hasam Morfin Zavalza" w:date="2014-10-31T02:51:00Z">
              <w:r w:rsidDel="009331ED">
                <w:delText>TOTAL "A" INVERSIONES</w:delText>
              </w:r>
            </w:del>
          </w:p>
        </w:tc>
        <w:tc>
          <w:tcPr>
            <w:tcW w:w="1246" w:type="dxa"/>
            <w:tcBorders>
              <w:top w:val="single" w:sz="12" w:space="0" w:color="000000"/>
              <w:left w:val="single" w:sz="12" w:space="0" w:color="000000"/>
              <w:bottom w:val="single" w:sz="12" w:space="0" w:color="000000"/>
              <w:right w:val="single" w:sz="6" w:space="0" w:color="000000"/>
            </w:tcBorders>
            <w:shd w:val="pct10" w:color="00FFFF" w:fill="FFFFFF"/>
          </w:tcPr>
          <w:p w14:paraId="13AE3C01" w14:textId="5DDB49A2" w:rsidR="00D32EE4" w:rsidDel="009331ED" w:rsidRDefault="00D32EE4">
            <w:pPr>
              <w:rPr>
                <w:del w:id="13929" w:author="Erlie Hasam Morfin Zavalza" w:date="2014-10-31T02:51:00Z"/>
              </w:rPr>
              <w:pPrChange w:id="13930" w:author="Erlie Hasam Morfin Zavalza" w:date="2014-11-08T00:32:00Z">
                <w:pPr>
                  <w:spacing w:before="60" w:after="60"/>
                  <w:ind w:left="113" w:right="113"/>
                  <w:jc w:val="right"/>
                </w:pPr>
              </w:pPrChange>
            </w:pPr>
          </w:p>
        </w:tc>
        <w:tc>
          <w:tcPr>
            <w:tcW w:w="1245" w:type="dxa"/>
            <w:tcBorders>
              <w:top w:val="single" w:sz="12" w:space="0" w:color="000000"/>
              <w:left w:val="single" w:sz="6" w:space="0" w:color="000000"/>
              <w:bottom w:val="single" w:sz="12" w:space="0" w:color="000000"/>
              <w:right w:val="single" w:sz="6" w:space="0" w:color="000000"/>
            </w:tcBorders>
            <w:shd w:val="pct10" w:color="00FFFF" w:fill="FFFFFF"/>
          </w:tcPr>
          <w:p w14:paraId="1E40B9B3" w14:textId="40A4B161" w:rsidR="00D32EE4" w:rsidDel="009331ED" w:rsidRDefault="00D32EE4">
            <w:pPr>
              <w:rPr>
                <w:del w:id="13931" w:author="Erlie Hasam Morfin Zavalza" w:date="2014-10-31T02:51:00Z"/>
              </w:rPr>
              <w:pPrChange w:id="13932" w:author="Erlie Hasam Morfin Zavalza" w:date="2014-11-08T00:32:00Z">
                <w:pPr>
                  <w:spacing w:before="60" w:after="60"/>
                  <w:ind w:left="113" w:right="113"/>
                  <w:jc w:val="right"/>
                </w:pPr>
              </w:pPrChange>
            </w:pPr>
          </w:p>
        </w:tc>
        <w:tc>
          <w:tcPr>
            <w:tcW w:w="1215" w:type="dxa"/>
            <w:tcBorders>
              <w:top w:val="single" w:sz="12" w:space="0" w:color="000000"/>
              <w:left w:val="single" w:sz="6" w:space="0" w:color="000000"/>
              <w:bottom w:val="single" w:sz="12" w:space="0" w:color="000000"/>
              <w:right w:val="single" w:sz="6" w:space="0" w:color="000000"/>
            </w:tcBorders>
            <w:shd w:val="pct10" w:color="00FFFF" w:fill="FFFFFF"/>
          </w:tcPr>
          <w:p w14:paraId="3420B882" w14:textId="0935B4CD" w:rsidR="00D32EE4" w:rsidDel="009331ED" w:rsidRDefault="00D32EE4">
            <w:pPr>
              <w:rPr>
                <w:del w:id="13933" w:author="Erlie Hasam Morfin Zavalza" w:date="2014-10-31T02:51:00Z"/>
              </w:rPr>
              <w:pPrChange w:id="13934" w:author="Erlie Hasam Morfin Zavalza" w:date="2014-11-08T00:32:00Z">
                <w:pPr>
                  <w:spacing w:before="60" w:after="6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66531AB5" w14:textId="6C65D8CA" w:rsidR="00D32EE4" w:rsidDel="009331ED" w:rsidRDefault="00D32EE4">
            <w:pPr>
              <w:rPr>
                <w:del w:id="13935" w:author="Erlie Hasam Morfin Zavalza" w:date="2014-10-31T02:51:00Z"/>
              </w:rPr>
              <w:pPrChange w:id="13936" w:author="Erlie Hasam Morfin Zavalza" w:date="2014-11-08T00:32:00Z">
                <w:pPr>
                  <w:spacing w:before="60" w:after="60"/>
                  <w:ind w:left="113" w:right="113"/>
                  <w:jc w:val="right"/>
                </w:pPr>
              </w:pPrChange>
            </w:pPr>
          </w:p>
        </w:tc>
        <w:tc>
          <w:tcPr>
            <w:tcW w:w="633" w:type="dxa"/>
            <w:tcBorders>
              <w:top w:val="single" w:sz="12" w:space="0" w:color="000000"/>
              <w:left w:val="single" w:sz="6" w:space="0" w:color="000000"/>
              <w:bottom w:val="single" w:sz="12" w:space="0" w:color="000000"/>
              <w:right w:val="single" w:sz="12" w:space="0" w:color="000000"/>
            </w:tcBorders>
            <w:shd w:val="pct10" w:color="00FFFF" w:fill="FFFFFF"/>
          </w:tcPr>
          <w:p w14:paraId="1D347689" w14:textId="1A3A9FB1" w:rsidR="00D32EE4" w:rsidDel="009331ED" w:rsidRDefault="00D32EE4">
            <w:pPr>
              <w:rPr>
                <w:del w:id="13937" w:author="Erlie Hasam Morfin Zavalza" w:date="2014-10-31T02:51:00Z"/>
              </w:rPr>
              <w:pPrChange w:id="13938" w:author="Erlie Hasam Morfin Zavalza" w:date="2014-11-08T00:32:00Z">
                <w:pPr>
                  <w:spacing w:before="60" w:after="60"/>
                  <w:ind w:left="113" w:right="113"/>
                  <w:jc w:val="center"/>
                </w:pPr>
              </w:pPrChange>
            </w:pPr>
          </w:p>
        </w:tc>
      </w:tr>
    </w:tbl>
    <w:p w14:paraId="19FCA342" w14:textId="4D161B46" w:rsidR="00D32EE4" w:rsidDel="009331ED" w:rsidRDefault="00D32EE4">
      <w:pPr>
        <w:rPr>
          <w:del w:id="13939" w:author="Erlie Hasam Morfin Zavalza" w:date="2014-10-31T02:51:00Z"/>
        </w:rPr>
      </w:pPr>
    </w:p>
    <w:p w14:paraId="0C0FD32D" w14:textId="64211EA0" w:rsidR="00D32EE4" w:rsidDel="009331ED" w:rsidRDefault="00D32EE4">
      <w:pPr>
        <w:rPr>
          <w:del w:id="13940" w:author="Erlie Hasam Morfin Zavalza" w:date="2014-10-31T02:51:00Z"/>
        </w:rPr>
      </w:pPr>
    </w:p>
    <w:p w14:paraId="56252D2A" w14:textId="65A0C3ED" w:rsidR="00D32EE4" w:rsidDel="009331ED" w:rsidRDefault="00D32EE4">
      <w:pPr>
        <w:rPr>
          <w:del w:id="13941" w:author="Erlie Hasam Morfin Zavalza" w:date="2014-10-31T02:51:00Z"/>
        </w:rPr>
      </w:pPr>
    </w:p>
    <w:p w14:paraId="6B429536" w14:textId="63895933" w:rsidR="00D32EE4" w:rsidDel="009331ED" w:rsidRDefault="00D32EE4">
      <w:pPr>
        <w:rPr>
          <w:del w:id="13942" w:author="Erlie Hasam Morfin Zavalza" w:date="2014-10-31T02:51:00Z"/>
        </w:rPr>
      </w:pPr>
    </w:p>
    <w:p w14:paraId="74631ED1" w14:textId="272FEE44" w:rsidR="00D32EE4" w:rsidDel="009331ED" w:rsidRDefault="00D32EE4">
      <w:pPr>
        <w:rPr>
          <w:del w:id="13943" w:author="Erlie Hasam Morfin Zavalza" w:date="2014-10-31T02:51:00Z"/>
        </w:rPr>
      </w:pPr>
    </w:p>
    <w:p w14:paraId="19A22ED7" w14:textId="74D48064" w:rsidR="00D32EE4" w:rsidDel="009331ED" w:rsidRDefault="00D32EE4">
      <w:pPr>
        <w:rPr>
          <w:del w:id="13944" w:author="Erlie Hasam Morfin Zavalza" w:date="2014-10-31T02:51:00Z"/>
        </w:rPr>
      </w:pPr>
    </w:p>
    <w:p w14:paraId="7DEBABC5" w14:textId="174E666E" w:rsidR="00D32EE4" w:rsidDel="009331ED" w:rsidRDefault="00D32EE4">
      <w:pPr>
        <w:rPr>
          <w:del w:id="13945" w:author="Erlie Hasam Morfin Zavalza" w:date="2014-10-31T02:51:00Z"/>
        </w:rPr>
      </w:pPr>
    </w:p>
    <w:tbl>
      <w:tblPr>
        <w:tblW w:w="0" w:type="auto"/>
        <w:tblLayout w:type="fixed"/>
        <w:tblCellMar>
          <w:left w:w="30" w:type="dxa"/>
          <w:right w:w="30" w:type="dxa"/>
        </w:tblCellMar>
        <w:tblLook w:val="0000" w:firstRow="0" w:lastRow="0" w:firstColumn="0" w:lastColumn="0" w:noHBand="0" w:noVBand="0"/>
      </w:tblPr>
      <w:tblGrid>
        <w:gridCol w:w="3043"/>
        <w:gridCol w:w="1387"/>
        <w:gridCol w:w="1325"/>
        <w:gridCol w:w="1373"/>
        <w:gridCol w:w="1418"/>
        <w:gridCol w:w="725"/>
      </w:tblGrid>
      <w:tr w:rsidR="00D32EE4" w:rsidDel="009331ED" w14:paraId="09CFA38B" w14:textId="08BE1840" w:rsidTr="007F72CF">
        <w:trPr>
          <w:trHeight w:val="338"/>
          <w:del w:id="13946" w:author="Erlie Hasam Morfin Zavalza" w:date="2014-10-31T02:51:00Z"/>
        </w:trPr>
        <w:tc>
          <w:tcPr>
            <w:tcW w:w="4430" w:type="dxa"/>
            <w:gridSpan w:val="2"/>
            <w:tcBorders>
              <w:top w:val="single" w:sz="12" w:space="0" w:color="000000"/>
              <w:left w:val="single" w:sz="12" w:space="0" w:color="000000"/>
              <w:bottom w:val="single" w:sz="12" w:space="0" w:color="000000"/>
            </w:tcBorders>
            <w:shd w:val="pct10" w:color="00FFFF" w:fill="FFFFFF"/>
          </w:tcPr>
          <w:p w14:paraId="55299136" w14:textId="12B8B5EA" w:rsidR="00D32EE4" w:rsidDel="009331ED" w:rsidRDefault="00D32EE4">
            <w:pPr>
              <w:rPr>
                <w:del w:id="13947" w:author="Erlie Hasam Morfin Zavalza" w:date="2014-10-31T02:51:00Z"/>
              </w:rPr>
              <w:pPrChange w:id="13948" w:author="Erlie Hasam Morfin Zavalza" w:date="2014-11-08T00:32:00Z">
                <w:pPr>
                  <w:spacing w:before="60" w:after="60"/>
                  <w:ind w:left="113" w:right="113"/>
                </w:pPr>
              </w:pPrChange>
            </w:pPr>
            <w:del w:id="13949" w:author="Erlie Hasam Morfin Zavalza" w:date="2014-10-31T02:51:00Z">
              <w:r w:rsidDel="009331ED">
                <w:delText>B. PLAN DE FINANCIACIÓN</w:delText>
              </w:r>
            </w:del>
          </w:p>
        </w:tc>
        <w:tc>
          <w:tcPr>
            <w:tcW w:w="1325" w:type="dxa"/>
            <w:tcBorders>
              <w:top w:val="single" w:sz="12" w:space="0" w:color="000000"/>
              <w:bottom w:val="single" w:sz="12" w:space="0" w:color="000000"/>
            </w:tcBorders>
            <w:shd w:val="pct10" w:color="00FFFF" w:fill="FFFFFF"/>
          </w:tcPr>
          <w:p w14:paraId="36B4AD25" w14:textId="53277E70" w:rsidR="00D32EE4" w:rsidDel="009331ED" w:rsidRDefault="00D32EE4">
            <w:pPr>
              <w:rPr>
                <w:del w:id="13950" w:author="Erlie Hasam Morfin Zavalza" w:date="2014-10-31T02:51:00Z"/>
              </w:rPr>
              <w:pPrChange w:id="13951" w:author="Erlie Hasam Morfin Zavalza" w:date="2014-11-08T00:32:00Z">
                <w:pPr>
                  <w:spacing w:before="60" w:after="60"/>
                  <w:ind w:left="113" w:right="113"/>
                  <w:jc w:val="right"/>
                </w:pPr>
              </w:pPrChange>
            </w:pPr>
          </w:p>
        </w:tc>
        <w:tc>
          <w:tcPr>
            <w:tcW w:w="1373" w:type="dxa"/>
            <w:tcBorders>
              <w:top w:val="single" w:sz="12" w:space="0" w:color="000000"/>
              <w:bottom w:val="single" w:sz="12" w:space="0" w:color="000000"/>
            </w:tcBorders>
            <w:shd w:val="pct10" w:color="00FFFF" w:fill="FFFFFF"/>
          </w:tcPr>
          <w:p w14:paraId="4C6326D4" w14:textId="2D2A83E0" w:rsidR="00D32EE4" w:rsidDel="009331ED" w:rsidRDefault="00D32EE4">
            <w:pPr>
              <w:rPr>
                <w:del w:id="13952" w:author="Erlie Hasam Morfin Zavalza" w:date="2014-10-31T02:51:00Z"/>
              </w:rPr>
              <w:pPrChange w:id="13953" w:author="Erlie Hasam Morfin Zavalza" w:date="2014-11-08T00:32:00Z">
                <w:pPr>
                  <w:spacing w:before="60" w:after="60"/>
                  <w:ind w:left="113" w:right="113"/>
                  <w:jc w:val="right"/>
                </w:pPr>
              </w:pPrChange>
            </w:pPr>
          </w:p>
        </w:tc>
        <w:tc>
          <w:tcPr>
            <w:tcW w:w="1418" w:type="dxa"/>
            <w:tcBorders>
              <w:top w:val="single" w:sz="12" w:space="0" w:color="000000"/>
              <w:bottom w:val="single" w:sz="12" w:space="0" w:color="000000"/>
            </w:tcBorders>
            <w:shd w:val="pct10" w:color="00FFFF" w:fill="FFFFFF"/>
          </w:tcPr>
          <w:p w14:paraId="12D56A4F" w14:textId="53120583" w:rsidR="00D32EE4" w:rsidDel="009331ED" w:rsidRDefault="00D32EE4">
            <w:pPr>
              <w:rPr>
                <w:del w:id="13954" w:author="Erlie Hasam Morfin Zavalza" w:date="2014-10-31T02:51:00Z"/>
              </w:rPr>
              <w:pPrChange w:id="13955" w:author="Erlie Hasam Morfin Zavalza" w:date="2014-11-08T00:32:00Z">
                <w:pPr>
                  <w:spacing w:before="60" w:after="60"/>
                  <w:ind w:left="113" w:right="113"/>
                  <w:jc w:val="right"/>
                </w:pPr>
              </w:pPrChange>
            </w:pPr>
          </w:p>
        </w:tc>
        <w:tc>
          <w:tcPr>
            <w:tcW w:w="725" w:type="dxa"/>
            <w:tcBorders>
              <w:top w:val="single" w:sz="12" w:space="0" w:color="000000"/>
              <w:bottom w:val="single" w:sz="12" w:space="0" w:color="000000"/>
              <w:right w:val="single" w:sz="12" w:space="0" w:color="000000"/>
            </w:tcBorders>
            <w:shd w:val="pct10" w:color="00FFFF" w:fill="FFFFFF"/>
          </w:tcPr>
          <w:p w14:paraId="205C23A1" w14:textId="756A43F6" w:rsidR="00D32EE4" w:rsidDel="009331ED" w:rsidRDefault="00D32EE4">
            <w:pPr>
              <w:rPr>
                <w:del w:id="13956" w:author="Erlie Hasam Morfin Zavalza" w:date="2014-10-31T02:51:00Z"/>
              </w:rPr>
              <w:pPrChange w:id="13957" w:author="Erlie Hasam Morfin Zavalza" w:date="2014-11-08T00:32:00Z">
                <w:pPr>
                  <w:spacing w:before="60" w:after="60"/>
                  <w:ind w:left="113" w:right="113"/>
                  <w:jc w:val="right"/>
                </w:pPr>
              </w:pPrChange>
            </w:pPr>
          </w:p>
        </w:tc>
      </w:tr>
      <w:tr w:rsidR="00D32EE4" w:rsidDel="009331ED" w14:paraId="7481AB1C" w14:textId="14B2F69B" w:rsidTr="007F72CF">
        <w:trPr>
          <w:trHeight w:val="276"/>
          <w:del w:id="13958" w:author="Erlie Hasam Morfin Zavalza" w:date="2014-10-31T02:51:00Z"/>
        </w:trPr>
        <w:tc>
          <w:tcPr>
            <w:tcW w:w="3043" w:type="dxa"/>
            <w:tcBorders>
              <w:top w:val="single" w:sz="12" w:space="0" w:color="000000"/>
              <w:left w:val="single" w:sz="12" w:space="0" w:color="000000"/>
              <w:bottom w:val="single" w:sz="12" w:space="0" w:color="000000"/>
              <w:right w:val="single" w:sz="6" w:space="0" w:color="000000"/>
            </w:tcBorders>
            <w:shd w:val="pct10" w:color="00FFFF" w:fill="FFFFFF"/>
          </w:tcPr>
          <w:p w14:paraId="7DC1CCFB" w14:textId="7FB507AB" w:rsidR="00D32EE4" w:rsidDel="009331ED" w:rsidRDefault="00D32EE4">
            <w:pPr>
              <w:rPr>
                <w:del w:id="13959" w:author="Erlie Hasam Morfin Zavalza" w:date="2014-10-31T02:51:00Z"/>
              </w:rPr>
              <w:pPrChange w:id="13960" w:author="Erlie Hasam Morfin Zavalza" w:date="2014-11-08T00:32:00Z">
                <w:pPr>
                  <w:spacing w:before="60" w:after="60"/>
                  <w:ind w:left="113" w:right="113"/>
                </w:pPr>
              </w:pPrChange>
            </w:pPr>
            <w:del w:id="13961" w:author="Erlie Hasam Morfin Zavalza" w:date="2014-10-31T02:51:00Z">
              <w:r w:rsidDel="009331ED">
                <w:delText>B.1 RECURSOS PROPIOS</w:delText>
              </w:r>
            </w:del>
          </w:p>
        </w:tc>
        <w:tc>
          <w:tcPr>
            <w:tcW w:w="1387" w:type="dxa"/>
            <w:tcBorders>
              <w:top w:val="single" w:sz="12" w:space="0" w:color="000000"/>
              <w:left w:val="single" w:sz="6" w:space="0" w:color="000000"/>
              <w:bottom w:val="single" w:sz="12" w:space="0" w:color="000000"/>
              <w:right w:val="single" w:sz="6" w:space="0" w:color="000000"/>
            </w:tcBorders>
            <w:shd w:val="pct10" w:color="00FFFF" w:fill="FFFFFF"/>
          </w:tcPr>
          <w:p w14:paraId="0EE1AFF3" w14:textId="5EF422B5" w:rsidR="00D32EE4" w:rsidDel="009331ED" w:rsidRDefault="00D32EE4">
            <w:pPr>
              <w:rPr>
                <w:del w:id="13962" w:author="Erlie Hasam Morfin Zavalza" w:date="2014-10-31T02:51:00Z"/>
              </w:rPr>
              <w:pPrChange w:id="13963" w:author="Erlie Hasam Morfin Zavalza" w:date="2014-11-08T00:32:00Z">
                <w:pPr>
                  <w:spacing w:before="240" w:after="60"/>
                  <w:ind w:left="113" w:right="113"/>
                  <w:jc w:val="center"/>
                </w:pPr>
              </w:pPrChange>
            </w:pPr>
            <w:del w:id="13964" w:author="Erlie Hasam Morfin Zavalza" w:date="2014-10-31T02:51:00Z">
              <w:r w:rsidDel="009331ED">
                <w:delText>A</w:delText>
              </w:r>
            </w:del>
          </w:p>
        </w:tc>
        <w:tc>
          <w:tcPr>
            <w:tcW w:w="1325" w:type="dxa"/>
            <w:tcBorders>
              <w:top w:val="single" w:sz="12" w:space="0" w:color="000000"/>
              <w:left w:val="single" w:sz="6" w:space="0" w:color="000000"/>
              <w:bottom w:val="single" w:sz="12" w:space="0" w:color="000000"/>
              <w:right w:val="single" w:sz="6" w:space="0" w:color="000000"/>
            </w:tcBorders>
            <w:shd w:val="pct10" w:color="00FFFF" w:fill="FFFFFF"/>
          </w:tcPr>
          <w:p w14:paraId="0327AD03" w14:textId="56E44FB2" w:rsidR="00D32EE4" w:rsidDel="009331ED" w:rsidRDefault="00D32EE4">
            <w:pPr>
              <w:rPr>
                <w:del w:id="13965" w:author="Erlie Hasam Morfin Zavalza" w:date="2014-10-31T02:51:00Z"/>
              </w:rPr>
              <w:pPrChange w:id="13966" w:author="Erlie Hasam Morfin Zavalza" w:date="2014-11-08T00:32:00Z">
                <w:pPr>
                  <w:spacing w:before="240" w:after="60"/>
                  <w:ind w:left="113" w:right="113"/>
                  <w:jc w:val="center"/>
                </w:pPr>
              </w:pPrChange>
            </w:pPr>
            <w:del w:id="13967" w:author="Erlie Hasam Morfin Zavalza" w:date="2014-10-31T02:51:00Z">
              <w:r w:rsidDel="009331ED">
                <w:delText>B</w:delText>
              </w:r>
            </w:del>
          </w:p>
        </w:tc>
        <w:tc>
          <w:tcPr>
            <w:tcW w:w="1373" w:type="dxa"/>
            <w:tcBorders>
              <w:top w:val="single" w:sz="12" w:space="0" w:color="000000"/>
              <w:left w:val="single" w:sz="6" w:space="0" w:color="000000"/>
              <w:bottom w:val="single" w:sz="12" w:space="0" w:color="000000"/>
              <w:right w:val="single" w:sz="6" w:space="0" w:color="000000"/>
            </w:tcBorders>
            <w:shd w:val="pct10" w:color="00FFFF" w:fill="FFFFFF"/>
          </w:tcPr>
          <w:p w14:paraId="2424F441" w14:textId="0FD2469E" w:rsidR="00D32EE4" w:rsidDel="009331ED" w:rsidRDefault="00D32EE4">
            <w:pPr>
              <w:rPr>
                <w:del w:id="13968" w:author="Erlie Hasam Morfin Zavalza" w:date="2014-10-31T02:51:00Z"/>
              </w:rPr>
              <w:pPrChange w:id="13969" w:author="Erlie Hasam Morfin Zavalza" w:date="2014-11-08T00:32:00Z">
                <w:pPr>
                  <w:spacing w:before="240" w:after="60"/>
                  <w:ind w:left="113" w:right="113"/>
                  <w:jc w:val="center"/>
                </w:pPr>
              </w:pPrChange>
            </w:pPr>
            <w:del w:id="13970" w:author="Erlie Hasam Morfin Zavalza" w:date="2014-10-31T02:51:00Z">
              <w:r w:rsidDel="009331ED">
                <w:delText>C</w:delText>
              </w:r>
            </w:del>
          </w:p>
        </w:tc>
        <w:tc>
          <w:tcPr>
            <w:tcW w:w="1418" w:type="dxa"/>
            <w:tcBorders>
              <w:top w:val="single" w:sz="12" w:space="0" w:color="000000"/>
              <w:left w:val="single" w:sz="6" w:space="0" w:color="000000"/>
              <w:bottom w:val="single" w:sz="12" w:space="0" w:color="000000"/>
              <w:right w:val="single" w:sz="6" w:space="0" w:color="000000"/>
            </w:tcBorders>
            <w:shd w:val="pct10" w:color="00FFFF" w:fill="FFFFFF"/>
          </w:tcPr>
          <w:p w14:paraId="38BB22E1" w14:textId="10EBE4E8" w:rsidR="00D32EE4" w:rsidDel="009331ED" w:rsidRDefault="00D32EE4">
            <w:pPr>
              <w:rPr>
                <w:del w:id="13971" w:author="Erlie Hasam Morfin Zavalza" w:date="2014-10-31T02:51:00Z"/>
              </w:rPr>
              <w:pPrChange w:id="13972" w:author="Erlie Hasam Morfin Zavalza" w:date="2014-11-08T00:32:00Z">
                <w:pPr>
                  <w:spacing w:before="60" w:after="60"/>
                  <w:ind w:left="113" w:right="113"/>
                  <w:jc w:val="center"/>
                </w:pPr>
              </w:pPrChange>
            </w:pPr>
            <w:del w:id="13973" w:author="Erlie Hasam Morfin Zavalza" w:date="2014-10-31T02:51:00Z">
              <w:r w:rsidDel="009331ED">
                <w:delText>TOTAL AÑO</w:delText>
              </w:r>
            </w:del>
          </w:p>
        </w:tc>
        <w:tc>
          <w:tcPr>
            <w:tcW w:w="725" w:type="dxa"/>
            <w:tcBorders>
              <w:top w:val="single" w:sz="12" w:space="0" w:color="000000"/>
              <w:left w:val="single" w:sz="6" w:space="0" w:color="000000"/>
              <w:bottom w:val="single" w:sz="12" w:space="0" w:color="000000"/>
              <w:right w:val="single" w:sz="12" w:space="0" w:color="000000"/>
            </w:tcBorders>
            <w:shd w:val="pct10" w:color="00FFFF" w:fill="FFFFFF"/>
          </w:tcPr>
          <w:p w14:paraId="7E35E43B" w14:textId="44B95306" w:rsidR="00D32EE4" w:rsidDel="009331ED" w:rsidRDefault="00D32EE4">
            <w:pPr>
              <w:rPr>
                <w:del w:id="13974" w:author="Erlie Hasam Morfin Zavalza" w:date="2014-10-31T02:51:00Z"/>
              </w:rPr>
              <w:pPrChange w:id="13975" w:author="Erlie Hasam Morfin Zavalza" w:date="2014-11-08T00:32:00Z">
                <w:pPr>
                  <w:spacing w:before="240" w:after="60"/>
                  <w:ind w:left="113" w:right="113"/>
                  <w:jc w:val="center"/>
                </w:pPr>
              </w:pPrChange>
            </w:pPr>
            <w:del w:id="13976" w:author="Erlie Hasam Morfin Zavalza" w:date="2014-10-31T02:51:00Z">
              <w:r w:rsidDel="009331ED">
                <w:delText>%</w:delText>
              </w:r>
            </w:del>
          </w:p>
        </w:tc>
      </w:tr>
      <w:tr w:rsidR="00D32EE4" w:rsidDel="009331ED" w14:paraId="0249811E" w14:textId="0E242BD3" w:rsidTr="007F72CF">
        <w:trPr>
          <w:trHeight w:val="262"/>
          <w:del w:id="13977"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2D8E3ECB" w14:textId="30AB6197" w:rsidR="00D32EE4" w:rsidDel="009331ED" w:rsidRDefault="00D32EE4">
            <w:pPr>
              <w:rPr>
                <w:del w:id="13978" w:author="Erlie Hasam Morfin Zavalza" w:date="2014-10-31T02:51:00Z"/>
              </w:rPr>
              <w:pPrChange w:id="13979" w:author="Erlie Hasam Morfin Zavalza" w:date="2014-11-08T00:32:00Z">
                <w:pPr>
                  <w:spacing w:before="60" w:after="60"/>
                  <w:ind w:left="113" w:right="113"/>
                </w:pPr>
              </w:pPrChange>
            </w:pPr>
            <w:del w:id="13980" w:author="Erlie Hasam Morfin Zavalza" w:date="2014-10-31T02:51:00Z">
              <w:r w:rsidDel="009331ED">
                <w:delText>Capitalización/Dinero</w:delText>
              </w:r>
            </w:del>
          </w:p>
        </w:tc>
        <w:tc>
          <w:tcPr>
            <w:tcW w:w="1387" w:type="dxa"/>
            <w:tcBorders>
              <w:top w:val="single" w:sz="6" w:space="0" w:color="000000"/>
              <w:left w:val="single" w:sz="6" w:space="0" w:color="000000"/>
              <w:bottom w:val="single" w:sz="6" w:space="0" w:color="000000"/>
              <w:right w:val="single" w:sz="6" w:space="0" w:color="000000"/>
            </w:tcBorders>
          </w:tcPr>
          <w:p w14:paraId="450BC1B2" w14:textId="39CBAA0F" w:rsidR="00D32EE4" w:rsidDel="009331ED" w:rsidRDefault="00D32EE4">
            <w:pPr>
              <w:rPr>
                <w:del w:id="13981" w:author="Erlie Hasam Morfin Zavalza" w:date="2014-10-31T02:51:00Z"/>
              </w:rPr>
              <w:pPrChange w:id="13982"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6F129C3C" w14:textId="5547D0DF" w:rsidR="00D32EE4" w:rsidDel="009331ED" w:rsidRDefault="00D32EE4">
            <w:pPr>
              <w:rPr>
                <w:del w:id="13983" w:author="Erlie Hasam Morfin Zavalza" w:date="2014-10-31T02:51:00Z"/>
              </w:rPr>
              <w:pPrChange w:id="13984"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38008A15" w14:textId="3F24E988" w:rsidR="00D32EE4" w:rsidDel="009331ED" w:rsidRDefault="00D32EE4">
            <w:pPr>
              <w:rPr>
                <w:del w:id="13985" w:author="Erlie Hasam Morfin Zavalza" w:date="2014-10-31T02:51:00Z"/>
              </w:rPr>
              <w:pPrChange w:id="13986"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07BE0AD8" w14:textId="061FDD2D" w:rsidR="00D32EE4" w:rsidDel="009331ED" w:rsidRDefault="00D32EE4">
            <w:pPr>
              <w:rPr>
                <w:del w:id="13987" w:author="Erlie Hasam Morfin Zavalza" w:date="2014-10-31T02:51:00Z"/>
              </w:rPr>
              <w:pPrChange w:id="13988"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20B2B153" w14:textId="0F74C7DD" w:rsidR="00D32EE4" w:rsidDel="009331ED" w:rsidRDefault="00D32EE4">
            <w:pPr>
              <w:rPr>
                <w:del w:id="13989" w:author="Erlie Hasam Morfin Zavalza" w:date="2014-10-31T02:51:00Z"/>
              </w:rPr>
              <w:pPrChange w:id="13990" w:author="Erlie Hasam Morfin Zavalza" w:date="2014-11-08T00:32:00Z">
                <w:pPr>
                  <w:spacing w:before="60" w:after="60"/>
                  <w:ind w:left="113" w:right="113"/>
                  <w:jc w:val="center"/>
                </w:pPr>
              </w:pPrChange>
            </w:pPr>
          </w:p>
        </w:tc>
      </w:tr>
      <w:tr w:rsidR="00D32EE4" w:rsidDel="009331ED" w14:paraId="1E1FCEC3" w14:textId="36E1CC26" w:rsidTr="007F72CF">
        <w:trPr>
          <w:trHeight w:val="262"/>
          <w:del w:id="13991"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58EB05B5" w14:textId="1CB1FC85" w:rsidR="00D32EE4" w:rsidDel="009331ED" w:rsidRDefault="00D32EE4">
            <w:pPr>
              <w:rPr>
                <w:del w:id="13992" w:author="Erlie Hasam Morfin Zavalza" w:date="2014-10-31T02:51:00Z"/>
              </w:rPr>
              <w:pPrChange w:id="13993" w:author="Erlie Hasam Morfin Zavalza" w:date="2014-11-08T00:32:00Z">
                <w:pPr>
                  <w:spacing w:before="60" w:after="60"/>
                  <w:ind w:left="113" w:right="113"/>
                </w:pPr>
              </w:pPrChange>
            </w:pPr>
            <w:del w:id="13994" w:author="Erlie Hasam Morfin Zavalza" w:date="2014-10-31T02:51:00Z">
              <w:r w:rsidDel="009331ED">
                <w:delText>Materias Primas</w:delText>
              </w:r>
            </w:del>
          </w:p>
        </w:tc>
        <w:tc>
          <w:tcPr>
            <w:tcW w:w="1387" w:type="dxa"/>
            <w:tcBorders>
              <w:top w:val="single" w:sz="6" w:space="0" w:color="000000"/>
              <w:left w:val="single" w:sz="6" w:space="0" w:color="000000"/>
              <w:bottom w:val="single" w:sz="6" w:space="0" w:color="000000"/>
              <w:right w:val="single" w:sz="6" w:space="0" w:color="000000"/>
            </w:tcBorders>
          </w:tcPr>
          <w:p w14:paraId="4B46D83B" w14:textId="73313D00" w:rsidR="00D32EE4" w:rsidDel="009331ED" w:rsidRDefault="00D32EE4">
            <w:pPr>
              <w:rPr>
                <w:del w:id="13995" w:author="Erlie Hasam Morfin Zavalza" w:date="2014-10-31T02:51:00Z"/>
              </w:rPr>
              <w:pPrChange w:id="13996"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77E23A5A" w14:textId="42FE1C2A" w:rsidR="00D32EE4" w:rsidDel="009331ED" w:rsidRDefault="00D32EE4">
            <w:pPr>
              <w:rPr>
                <w:del w:id="13997" w:author="Erlie Hasam Morfin Zavalza" w:date="2014-10-31T02:51:00Z"/>
              </w:rPr>
              <w:pPrChange w:id="13998"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3CE5969E" w14:textId="298B5824" w:rsidR="00D32EE4" w:rsidDel="009331ED" w:rsidRDefault="00D32EE4">
            <w:pPr>
              <w:rPr>
                <w:del w:id="13999" w:author="Erlie Hasam Morfin Zavalza" w:date="2014-10-31T02:51:00Z"/>
              </w:rPr>
              <w:pPrChange w:id="14000"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4ECFF20E" w14:textId="61C13198" w:rsidR="00D32EE4" w:rsidDel="009331ED" w:rsidRDefault="00D32EE4">
            <w:pPr>
              <w:rPr>
                <w:del w:id="14001" w:author="Erlie Hasam Morfin Zavalza" w:date="2014-10-31T02:51:00Z"/>
              </w:rPr>
              <w:pPrChange w:id="14002"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1A85E7F1" w14:textId="4B98903A" w:rsidR="00D32EE4" w:rsidDel="009331ED" w:rsidRDefault="00D32EE4">
            <w:pPr>
              <w:rPr>
                <w:del w:id="14003" w:author="Erlie Hasam Morfin Zavalza" w:date="2014-10-31T02:51:00Z"/>
              </w:rPr>
              <w:pPrChange w:id="14004" w:author="Erlie Hasam Morfin Zavalza" w:date="2014-11-08T00:32:00Z">
                <w:pPr>
                  <w:spacing w:before="60" w:after="60"/>
                  <w:ind w:left="113" w:right="113"/>
                  <w:jc w:val="center"/>
                </w:pPr>
              </w:pPrChange>
            </w:pPr>
          </w:p>
        </w:tc>
      </w:tr>
      <w:tr w:rsidR="00D32EE4" w:rsidDel="009331ED" w14:paraId="0D5FA1C2" w14:textId="0F74F7AC" w:rsidTr="007F72CF">
        <w:trPr>
          <w:trHeight w:val="262"/>
          <w:del w:id="14005"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454BC9E2" w14:textId="0F61A7CC" w:rsidR="00D32EE4" w:rsidDel="009331ED" w:rsidRDefault="00D32EE4">
            <w:pPr>
              <w:rPr>
                <w:del w:id="14006" w:author="Erlie Hasam Morfin Zavalza" w:date="2014-10-31T02:51:00Z"/>
              </w:rPr>
              <w:pPrChange w:id="14007" w:author="Erlie Hasam Morfin Zavalza" w:date="2014-11-08T00:32:00Z">
                <w:pPr>
                  <w:spacing w:before="60" w:after="60"/>
                  <w:ind w:left="113" w:right="113"/>
                </w:pPr>
              </w:pPrChange>
            </w:pPr>
            <w:del w:id="14008" w:author="Erlie Hasam Morfin Zavalza" w:date="2014-10-31T02:51:00Z">
              <w:r w:rsidDel="009331ED">
                <w:delText>Ampliación Capital</w:delText>
              </w:r>
            </w:del>
          </w:p>
        </w:tc>
        <w:tc>
          <w:tcPr>
            <w:tcW w:w="1387" w:type="dxa"/>
            <w:tcBorders>
              <w:top w:val="single" w:sz="6" w:space="0" w:color="000000"/>
              <w:left w:val="single" w:sz="6" w:space="0" w:color="000000"/>
              <w:bottom w:val="single" w:sz="6" w:space="0" w:color="000000"/>
              <w:right w:val="single" w:sz="6" w:space="0" w:color="000000"/>
            </w:tcBorders>
          </w:tcPr>
          <w:p w14:paraId="078CC20A" w14:textId="306EF65B" w:rsidR="00D32EE4" w:rsidDel="009331ED" w:rsidRDefault="00D32EE4">
            <w:pPr>
              <w:rPr>
                <w:del w:id="14009" w:author="Erlie Hasam Morfin Zavalza" w:date="2014-10-31T02:51:00Z"/>
              </w:rPr>
              <w:pPrChange w:id="14010"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3DFCB26E" w14:textId="2BEDD235" w:rsidR="00D32EE4" w:rsidDel="009331ED" w:rsidRDefault="00D32EE4">
            <w:pPr>
              <w:rPr>
                <w:del w:id="14011" w:author="Erlie Hasam Morfin Zavalza" w:date="2014-10-31T02:51:00Z"/>
              </w:rPr>
              <w:pPrChange w:id="14012"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2255F3AA" w14:textId="5DA60A3A" w:rsidR="00D32EE4" w:rsidDel="009331ED" w:rsidRDefault="00D32EE4">
            <w:pPr>
              <w:rPr>
                <w:del w:id="14013" w:author="Erlie Hasam Morfin Zavalza" w:date="2014-10-31T02:51:00Z"/>
              </w:rPr>
              <w:pPrChange w:id="14014"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56718218" w14:textId="45E33E25" w:rsidR="00D32EE4" w:rsidDel="009331ED" w:rsidRDefault="00D32EE4">
            <w:pPr>
              <w:rPr>
                <w:del w:id="14015" w:author="Erlie Hasam Morfin Zavalza" w:date="2014-10-31T02:51:00Z"/>
              </w:rPr>
              <w:pPrChange w:id="14016"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5B98BB8B" w14:textId="39D3DA92" w:rsidR="00D32EE4" w:rsidDel="009331ED" w:rsidRDefault="00D32EE4">
            <w:pPr>
              <w:rPr>
                <w:del w:id="14017" w:author="Erlie Hasam Morfin Zavalza" w:date="2014-10-31T02:51:00Z"/>
              </w:rPr>
              <w:pPrChange w:id="14018" w:author="Erlie Hasam Morfin Zavalza" w:date="2014-11-08T00:32:00Z">
                <w:pPr>
                  <w:spacing w:before="60" w:after="60"/>
                  <w:ind w:left="113" w:right="113"/>
                  <w:jc w:val="center"/>
                </w:pPr>
              </w:pPrChange>
            </w:pPr>
          </w:p>
        </w:tc>
      </w:tr>
      <w:tr w:rsidR="00D32EE4" w:rsidDel="009331ED" w14:paraId="31F559DF" w14:textId="65F24FCA" w:rsidTr="007F72CF">
        <w:trPr>
          <w:trHeight w:val="262"/>
          <w:del w:id="14019"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28CD5649" w14:textId="154E32CA" w:rsidR="00D32EE4" w:rsidDel="009331ED" w:rsidRDefault="00D32EE4">
            <w:pPr>
              <w:rPr>
                <w:del w:id="14020" w:author="Erlie Hasam Morfin Zavalza" w:date="2014-10-31T02:51:00Z"/>
              </w:rPr>
              <w:pPrChange w:id="14021" w:author="Erlie Hasam Morfin Zavalza" w:date="2014-11-08T00:32:00Z">
                <w:pPr>
                  <w:spacing w:before="60" w:after="60"/>
                  <w:ind w:left="113" w:right="113"/>
                </w:pPr>
              </w:pPrChange>
            </w:pPr>
            <w:del w:id="14022" w:author="Erlie Hasam Morfin Zavalza" w:date="2014-10-31T02:51:00Z">
              <w:r w:rsidDel="009331ED">
                <w:delText>Terrenos</w:delText>
              </w:r>
            </w:del>
          </w:p>
        </w:tc>
        <w:tc>
          <w:tcPr>
            <w:tcW w:w="1387" w:type="dxa"/>
            <w:tcBorders>
              <w:top w:val="single" w:sz="6" w:space="0" w:color="000000"/>
              <w:left w:val="single" w:sz="6" w:space="0" w:color="000000"/>
              <w:bottom w:val="single" w:sz="6" w:space="0" w:color="000000"/>
              <w:right w:val="single" w:sz="6" w:space="0" w:color="000000"/>
            </w:tcBorders>
          </w:tcPr>
          <w:p w14:paraId="6873FAF2" w14:textId="73FF36C9" w:rsidR="00D32EE4" w:rsidDel="009331ED" w:rsidRDefault="00D32EE4">
            <w:pPr>
              <w:rPr>
                <w:del w:id="14023" w:author="Erlie Hasam Morfin Zavalza" w:date="2014-10-31T02:51:00Z"/>
              </w:rPr>
              <w:pPrChange w:id="14024"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446EFA3E" w14:textId="20E5C132" w:rsidR="00D32EE4" w:rsidDel="009331ED" w:rsidRDefault="00D32EE4">
            <w:pPr>
              <w:rPr>
                <w:del w:id="14025" w:author="Erlie Hasam Morfin Zavalza" w:date="2014-10-31T02:51:00Z"/>
              </w:rPr>
              <w:pPrChange w:id="14026"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7082FEAD" w14:textId="29315E87" w:rsidR="00D32EE4" w:rsidDel="009331ED" w:rsidRDefault="00D32EE4">
            <w:pPr>
              <w:rPr>
                <w:del w:id="14027" w:author="Erlie Hasam Morfin Zavalza" w:date="2014-10-31T02:51:00Z"/>
              </w:rPr>
              <w:pPrChange w:id="14028"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6C713119" w14:textId="66041FD5" w:rsidR="00D32EE4" w:rsidDel="009331ED" w:rsidRDefault="00D32EE4">
            <w:pPr>
              <w:rPr>
                <w:del w:id="14029" w:author="Erlie Hasam Morfin Zavalza" w:date="2014-10-31T02:51:00Z"/>
              </w:rPr>
              <w:pPrChange w:id="14030"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4D758ED5" w14:textId="47461076" w:rsidR="00D32EE4" w:rsidDel="009331ED" w:rsidRDefault="00D32EE4">
            <w:pPr>
              <w:rPr>
                <w:del w:id="14031" w:author="Erlie Hasam Morfin Zavalza" w:date="2014-10-31T02:51:00Z"/>
              </w:rPr>
              <w:pPrChange w:id="14032" w:author="Erlie Hasam Morfin Zavalza" w:date="2014-11-08T00:32:00Z">
                <w:pPr>
                  <w:spacing w:before="60" w:after="60"/>
                  <w:ind w:left="113" w:right="113"/>
                  <w:jc w:val="center"/>
                </w:pPr>
              </w:pPrChange>
            </w:pPr>
          </w:p>
        </w:tc>
      </w:tr>
      <w:tr w:rsidR="00D32EE4" w:rsidDel="009331ED" w14:paraId="771CC875" w14:textId="750B7450" w:rsidTr="007F72CF">
        <w:trPr>
          <w:trHeight w:val="262"/>
          <w:del w:id="14033"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2C858758" w14:textId="41E99B00" w:rsidR="00D32EE4" w:rsidDel="009331ED" w:rsidRDefault="00D32EE4">
            <w:pPr>
              <w:rPr>
                <w:del w:id="14034" w:author="Erlie Hasam Morfin Zavalza" w:date="2014-10-31T02:51:00Z"/>
              </w:rPr>
              <w:pPrChange w:id="14035" w:author="Erlie Hasam Morfin Zavalza" w:date="2014-11-08T00:32:00Z">
                <w:pPr>
                  <w:spacing w:before="60" w:after="60"/>
                  <w:ind w:left="113" w:right="113"/>
                </w:pPr>
              </w:pPrChange>
            </w:pPr>
            <w:del w:id="14036" w:author="Erlie Hasam Morfin Zavalza" w:date="2014-10-31T02:51:00Z">
              <w:r w:rsidDel="009331ED">
                <w:delText>Construcciones</w:delText>
              </w:r>
            </w:del>
          </w:p>
        </w:tc>
        <w:tc>
          <w:tcPr>
            <w:tcW w:w="1387" w:type="dxa"/>
            <w:tcBorders>
              <w:top w:val="single" w:sz="6" w:space="0" w:color="000000"/>
              <w:left w:val="single" w:sz="6" w:space="0" w:color="000000"/>
              <w:bottom w:val="single" w:sz="6" w:space="0" w:color="000000"/>
              <w:right w:val="single" w:sz="6" w:space="0" w:color="000000"/>
            </w:tcBorders>
          </w:tcPr>
          <w:p w14:paraId="19A611D0" w14:textId="39EC1702" w:rsidR="00D32EE4" w:rsidDel="009331ED" w:rsidRDefault="00D32EE4">
            <w:pPr>
              <w:rPr>
                <w:del w:id="14037" w:author="Erlie Hasam Morfin Zavalza" w:date="2014-10-31T02:51:00Z"/>
              </w:rPr>
              <w:pPrChange w:id="14038"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1306200C" w14:textId="313B708F" w:rsidR="00D32EE4" w:rsidDel="009331ED" w:rsidRDefault="00D32EE4">
            <w:pPr>
              <w:rPr>
                <w:del w:id="14039" w:author="Erlie Hasam Morfin Zavalza" w:date="2014-10-31T02:51:00Z"/>
              </w:rPr>
              <w:pPrChange w:id="14040"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6D082AC6" w14:textId="5059E6B4" w:rsidR="00D32EE4" w:rsidDel="009331ED" w:rsidRDefault="00D32EE4">
            <w:pPr>
              <w:rPr>
                <w:del w:id="14041" w:author="Erlie Hasam Morfin Zavalza" w:date="2014-10-31T02:51:00Z"/>
              </w:rPr>
              <w:pPrChange w:id="14042"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6D5DD388" w14:textId="23F46F8B" w:rsidR="00D32EE4" w:rsidDel="009331ED" w:rsidRDefault="00D32EE4">
            <w:pPr>
              <w:rPr>
                <w:del w:id="14043" w:author="Erlie Hasam Morfin Zavalza" w:date="2014-10-31T02:51:00Z"/>
              </w:rPr>
              <w:pPrChange w:id="14044"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4388EDEF" w14:textId="7367ED67" w:rsidR="00D32EE4" w:rsidDel="009331ED" w:rsidRDefault="00D32EE4">
            <w:pPr>
              <w:rPr>
                <w:del w:id="14045" w:author="Erlie Hasam Morfin Zavalza" w:date="2014-10-31T02:51:00Z"/>
              </w:rPr>
              <w:pPrChange w:id="14046" w:author="Erlie Hasam Morfin Zavalza" w:date="2014-11-08T00:32:00Z">
                <w:pPr>
                  <w:spacing w:before="60" w:after="60"/>
                  <w:ind w:left="113" w:right="113"/>
                  <w:jc w:val="center"/>
                </w:pPr>
              </w:pPrChange>
            </w:pPr>
          </w:p>
        </w:tc>
      </w:tr>
      <w:tr w:rsidR="00D32EE4" w:rsidDel="009331ED" w14:paraId="69FE11A5" w14:textId="1C59A832" w:rsidTr="007F72CF">
        <w:trPr>
          <w:trHeight w:val="262"/>
          <w:del w:id="14047"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26431A28" w14:textId="537A107B" w:rsidR="00D32EE4" w:rsidDel="009331ED" w:rsidRDefault="00D32EE4">
            <w:pPr>
              <w:rPr>
                <w:del w:id="14048" w:author="Erlie Hasam Morfin Zavalza" w:date="2014-10-31T02:51:00Z"/>
              </w:rPr>
              <w:pPrChange w:id="14049" w:author="Erlie Hasam Morfin Zavalza" w:date="2014-11-08T00:32:00Z">
                <w:pPr>
                  <w:spacing w:before="60" w:after="60"/>
                  <w:ind w:left="113" w:right="113"/>
                </w:pPr>
              </w:pPrChange>
            </w:pPr>
            <w:del w:id="14050" w:author="Erlie Hasam Morfin Zavalza" w:date="2014-10-31T02:51:00Z">
              <w:r w:rsidDel="009331ED">
                <w:delText>Maquinaria</w:delText>
              </w:r>
            </w:del>
          </w:p>
        </w:tc>
        <w:tc>
          <w:tcPr>
            <w:tcW w:w="1387" w:type="dxa"/>
            <w:tcBorders>
              <w:top w:val="single" w:sz="6" w:space="0" w:color="000000"/>
              <w:left w:val="single" w:sz="6" w:space="0" w:color="000000"/>
              <w:bottom w:val="single" w:sz="6" w:space="0" w:color="000000"/>
              <w:right w:val="single" w:sz="6" w:space="0" w:color="000000"/>
            </w:tcBorders>
          </w:tcPr>
          <w:p w14:paraId="774F2880" w14:textId="0CD71C6C" w:rsidR="00D32EE4" w:rsidDel="009331ED" w:rsidRDefault="00D32EE4">
            <w:pPr>
              <w:rPr>
                <w:del w:id="14051" w:author="Erlie Hasam Morfin Zavalza" w:date="2014-10-31T02:51:00Z"/>
              </w:rPr>
              <w:pPrChange w:id="14052"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32D1AAA4" w14:textId="336A17A1" w:rsidR="00D32EE4" w:rsidDel="009331ED" w:rsidRDefault="00D32EE4">
            <w:pPr>
              <w:rPr>
                <w:del w:id="14053" w:author="Erlie Hasam Morfin Zavalza" w:date="2014-10-31T02:51:00Z"/>
              </w:rPr>
              <w:pPrChange w:id="14054"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308C1E09" w14:textId="08193E67" w:rsidR="00D32EE4" w:rsidDel="009331ED" w:rsidRDefault="00D32EE4">
            <w:pPr>
              <w:rPr>
                <w:del w:id="14055" w:author="Erlie Hasam Morfin Zavalza" w:date="2014-10-31T02:51:00Z"/>
              </w:rPr>
              <w:pPrChange w:id="14056"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0A690B8D" w14:textId="4B7BB0C3" w:rsidR="00D32EE4" w:rsidDel="009331ED" w:rsidRDefault="00D32EE4">
            <w:pPr>
              <w:rPr>
                <w:del w:id="14057" w:author="Erlie Hasam Morfin Zavalza" w:date="2014-10-31T02:51:00Z"/>
              </w:rPr>
              <w:pPrChange w:id="14058"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7AECD040" w14:textId="6338FD48" w:rsidR="00D32EE4" w:rsidDel="009331ED" w:rsidRDefault="00D32EE4">
            <w:pPr>
              <w:rPr>
                <w:del w:id="14059" w:author="Erlie Hasam Morfin Zavalza" w:date="2014-10-31T02:51:00Z"/>
              </w:rPr>
              <w:pPrChange w:id="14060" w:author="Erlie Hasam Morfin Zavalza" w:date="2014-11-08T00:32:00Z">
                <w:pPr>
                  <w:spacing w:before="60" w:after="60"/>
                  <w:ind w:left="113" w:right="113"/>
                  <w:jc w:val="center"/>
                </w:pPr>
              </w:pPrChange>
            </w:pPr>
          </w:p>
        </w:tc>
      </w:tr>
      <w:tr w:rsidR="00D32EE4" w:rsidDel="009331ED" w14:paraId="7524A54C" w14:textId="1585A26A" w:rsidTr="007F72CF">
        <w:trPr>
          <w:trHeight w:val="262"/>
          <w:del w:id="14061"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52F7E472" w14:textId="3696555D" w:rsidR="00D32EE4" w:rsidDel="009331ED" w:rsidRDefault="00D32EE4">
            <w:pPr>
              <w:rPr>
                <w:del w:id="14062" w:author="Erlie Hasam Morfin Zavalza" w:date="2014-10-31T02:51:00Z"/>
              </w:rPr>
              <w:pPrChange w:id="14063" w:author="Erlie Hasam Morfin Zavalza" w:date="2014-11-08T00:32:00Z">
                <w:pPr>
                  <w:spacing w:before="60" w:after="60"/>
                  <w:ind w:left="113" w:right="113"/>
                </w:pPr>
              </w:pPrChange>
            </w:pPr>
            <w:del w:id="14064" w:author="Erlie Hasam Morfin Zavalza" w:date="2014-10-31T02:51:00Z">
              <w:r w:rsidDel="009331ED">
                <w:delText>Propiedad Industrial</w:delText>
              </w:r>
            </w:del>
          </w:p>
        </w:tc>
        <w:tc>
          <w:tcPr>
            <w:tcW w:w="1387" w:type="dxa"/>
            <w:tcBorders>
              <w:top w:val="single" w:sz="6" w:space="0" w:color="000000"/>
              <w:left w:val="single" w:sz="6" w:space="0" w:color="000000"/>
              <w:bottom w:val="single" w:sz="6" w:space="0" w:color="000000"/>
              <w:right w:val="single" w:sz="6" w:space="0" w:color="000000"/>
            </w:tcBorders>
          </w:tcPr>
          <w:p w14:paraId="0B03CCC6" w14:textId="4055AA66" w:rsidR="00D32EE4" w:rsidDel="009331ED" w:rsidRDefault="00D32EE4">
            <w:pPr>
              <w:rPr>
                <w:del w:id="14065" w:author="Erlie Hasam Morfin Zavalza" w:date="2014-10-31T02:51:00Z"/>
              </w:rPr>
              <w:pPrChange w:id="14066"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2BD375DD" w14:textId="3176EE30" w:rsidR="00D32EE4" w:rsidDel="009331ED" w:rsidRDefault="00D32EE4">
            <w:pPr>
              <w:rPr>
                <w:del w:id="14067" w:author="Erlie Hasam Morfin Zavalza" w:date="2014-10-31T02:51:00Z"/>
              </w:rPr>
              <w:pPrChange w:id="14068"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6A5D6005" w14:textId="3A9C66D4" w:rsidR="00D32EE4" w:rsidDel="009331ED" w:rsidRDefault="00D32EE4">
            <w:pPr>
              <w:rPr>
                <w:del w:id="14069" w:author="Erlie Hasam Morfin Zavalza" w:date="2014-10-31T02:51:00Z"/>
              </w:rPr>
              <w:pPrChange w:id="14070"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1B399DA0" w14:textId="1D21A01F" w:rsidR="00D32EE4" w:rsidDel="009331ED" w:rsidRDefault="00D32EE4">
            <w:pPr>
              <w:rPr>
                <w:del w:id="14071" w:author="Erlie Hasam Morfin Zavalza" w:date="2014-10-31T02:51:00Z"/>
              </w:rPr>
              <w:pPrChange w:id="14072"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0C60B5A1" w14:textId="2E087538" w:rsidR="00D32EE4" w:rsidDel="009331ED" w:rsidRDefault="00D32EE4">
            <w:pPr>
              <w:rPr>
                <w:del w:id="14073" w:author="Erlie Hasam Morfin Zavalza" w:date="2014-10-31T02:51:00Z"/>
              </w:rPr>
              <w:pPrChange w:id="14074" w:author="Erlie Hasam Morfin Zavalza" w:date="2014-11-08T00:32:00Z">
                <w:pPr>
                  <w:spacing w:before="60" w:after="60"/>
                  <w:ind w:left="113" w:right="113"/>
                  <w:jc w:val="center"/>
                </w:pPr>
              </w:pPrChange>
            </w:pPr>
          </w:p>
        </w:tc>
      </w:tr>
      <w:tr w:rsidR="00D32EE4" w:rsidDel="009331ED" w14:paraId="35C1DFE8" w14:textId="6AEABA87" w:rsidTr="007F72CF">
        <w:trPr>
          <w:trHeight w:val="276"/>
          <w:del w:id="14075" w:author="Erlie Hasam Morfin Zavalza" w:date="2014-10-31T02:51:00Z"/>
        </w:trPr>
        <w:tc>
          <w:tcPr>
            <w:tcW w:w="3043" w:type="dxa"/>
            <w:tcBorders>
              <w:top w:val="single" w:sz="6" w:space="0" w:color="000000"/>
              <w:left w:val="single" w:sz="12" w:space="0" w:color="000000"/>
              <w:right w:val="single" w:sz="6" w:space="0" w:color="000000"/>
            </w:tcBorders>
          </w:tcPr>
          <w:p w14:paraId="19E63D36" w14:textId="42B47168" w:rsidR="00D32EE4" w:rsidDel="009331ED" w:rsidRDefault="00D32EE4">
            <w:pPr>
              <w:rPr>
                <w:del w:id="14076" w:author="Erlie Hasam Morfin Zavalza" w:date="2014-10-31T02:51:00Z"/>
              </w:rPr>
              <w:pPrChange w:id="14077" w:author="Erlie Hasam Morfin Zavalza" w:date="2014-11-08T00:32:00Z">
                <w:pPr>
                  <w:spacing w:before="60" w:after="60"/>
                  <w:ind w:left="113" w:right="113"/>
                </w:pPr>
              </w:pPrChange>
            </w:pPr>
            <w:del w:id="14078" w:author="Erlie Hasam Morfin Zavalza" w:date="2014-10-31T02:51:00Z">
              <w:r w:rsidDel="009331ED">
                <w:delText>Otros</w:delText>
              </w:r>
            </w:del>
          </w:p>
        </w:tc>
        <w:tc>
          <w:tcPr>
            <w:tcW w:w="1387" w:type="dxa"/>
            <w:tcBorders>
              <w:top w:val="single" w:sz="6" w:space="0" w:color="000000"/>
              <w:left w:val="single" w:sz="6" w:space="0" w:color="000000"/>
              <w:right w:val="single" w:sz="6" w:space="0" w:color="000000"/>
            </w:tcBorders>
          </w:tcPr>
          <w:p w14:paraId="30C709F9" w14:textId="1F6F85C4" w:rsidR="00D32EE4" w:rsidDel="009331ED" w:rsidRDefault="00D32EE4">
            <w:pPr>
              <w:rPr>
                <w:del w:id="14079" w:author="Erlie Hasam Morfin Zavalza" w:date="2014-10-31T02:51:00Z"/>
              </w:rPr>
              <w:pPrChange w:id="14080"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right w:val="single" w:sz="6" w:space="0" w:color="000000"/>
            </w:tcBorders>
          </w:tcPr>
          <w:p w14:paraId="5ED668A0" w14:textId="146B61A9" w:rsidR="00D32EE4" w:rsidDel="009331ED" w:rsidRDefault="00D32EE4">
            <w:pPr>
              <w:rPr>
                <w:del w:id="14081" w:author="Erlie Hasam Morfin Zavalza" w:date="2014-10-31T02:51:00Z"/>
              </w:rPr>
              <w:pPrChange w:id="14082"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right w:val="single" w:sz="6" w:space="0" w:color="000000"/>
            </w:tcBorders>
          </w:tcPr>
          <w:p w14:paraId="6278B3CA" w14:textId="768E3F5F" w:rsidR="00D32EE4" w:rsidDel="009331ED" w:rsidRDefault="00D32EE4">
            <w:pPr>
              <w:rPr>
                <w:del w:id="14083" w:author="Erlie Hasam Morfin Zavalza" w:date="2014-10-31T02:51:00Z"/>
              </w:rPr>
              <w:pPrChange w:id="14084"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right w:val="single" w:sz="6" w:space="0" w:color="000000"/>
            </w:tcBorders>
          </w:tcPr>
          <w:p w14:paraId="4B963B47" w14:textId="4A221B71" w:rsidR="00D32EE4" w:rsidDel="009331ED" w:rsidRDefault="00D32EE4">
            <w:pPr>
              <w:rPr>
                <w:del w:id="14085" w:author="Erlie Hasam Morfin Zavalza" w:date="2014-10-31T02:51:00Z"/>
              </w:rPr>
              <w:pPrChange w:id="14086"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right w:val="single" w:sz="12" w:space="0" w:color="000000"/>
            </w:tcBorders>
          </w:tcPr>
          <w:p w14:paraId="5D6CE609" w14:textId="1983A8AD" w:rsidR="00D32EE4" w:rsidDel="009331ED" w:rsidRDefault="00D32EE4">
            <w:pPr>
              <w:rPr>
                <w:del w:id="14087" w:author="Erlie Hasam Morfin Zavalza" w:date="2014-10-31T02:51:00Z"/>
              </w:rPr>
              <w:pPrChange w:id="14088" w:author="Erlie Hasam Morfin Zavalza" w:date="2014-11-08T00:32:00Z">
                <w:pPr>
                  <w:spacing w:before="60" w:after="60"/>
                  <w:ind w:left="113" w:right="113"/>
                  <w:jc w:val="center"/>
                </w:pPr>
              </w:pPrChange>
            </w:pPr>
          </w:p>
        </w:tc>
      </w:tr>
      <w:tr w:rsidR="00D32EE4" w:rsidDel="009331ED" w14:paraId="4176D8EC" w14:textId="021F5E5E" w:rsidTr="007F72CF">
        <w:trPr>
          <w:trHeight w:val="276"/>
          <w:del w:id="14089" w:author="Erlie Hasam Morfin Zavalza" w:date="2014-10-31T02:51:00Z"/>
        </w:trPr>
        <w:tc>
          <w:tcPr>
            <w:tcW w:w="9271" w:type="dxa"/>
            <w:gridSpan w:val="6"/>
            <w:tcBorders>
              <w:top w:val="single" w:sz="12" w:space="0" w:color="000000"/>
              <w:left w:val="single" w:sz="12" w:space="0" w:color="000000"/>
              <w:bottom w:val="single" w:sz="12" w:space="0" w:color="000000"/>
              <w:right w:val="single" w:sz="6" w:space="0" w:color="000000"/>
            </w:tcBorders>
            <w:shd w:val="pct10" w:color="00FFFF" w:fill="FFFFFF"/>
          </w:tcPr>
          <w:p w14:paraId="69B78BB0" w14:textId="681B808C" w:rsidR="00D32EE4" w:rsidDel="009331ED" w:rsidRDefault="00D32EE4">
            <w:pPr>
              <w:rPr>
                <w:del w:id="14090" w:author="Erlie Hasam Morfin Zavalza" w:date="2014-10-31T02:51:00Z"/>
              </w:rPr>
              <w:pPrChange w:id="14091" w:author="Erlie Hasam Morfin Zavalza" w:date="2014-11-08T00:32:00Z">
                <w:pPr>
                  <w:spacing w:before="60" w:after="60"/>
                  <w:ind w:left="113" w:right="113"/>
                </w:pPr>
              </w:pPrChange>
            </w:pPr>
            <w:del w:id="14092" w:author="Erlie Hasam Morfin Zavalza" w:date="2014-10-31T02:51:00Z">
              <w:r w:rsidDel="009331ED">
                <w:delText>B.2 RECURSOSOAJENOS</w:delText>
              </w:r>
            </w:del>
          </w:p>
        </w:tc>
      </w:tr>
      <w:tr w:rsidR="00D32EE4" w:rsidDel="009331ED" w14:paraId="6AC3D6F1" w14:textId="29DD0D75" w:rsidTr="007F72CF">
        <w:trPr>
          <w:trHeight w:val="262"/>
          <w:del w:id="14093"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076CA47D" w14:textId="0873F805" w:rsidR="00D32EE4" w:rsidDel="009331ED" w:rsidRDefault="00D32EE4">
            <w:pPr>
              <w:rPr>
                <w:del w:id="14094" w:author="Erlie Hasam Morfin Zavalza" w:date="2014-10-31T02:51:00Z"/>
              </w:rPr>
              <w:pPrChange w:id="14095" w:author="Erlie Hasam Morfin Zavalza" w:date="2014-11-08T00:32:00Z">
                <w:pPr>
                  <w:spacing w:before="60" w:after="60"/>
                  <w:ind w:left="113" w:right="113"/>
                </w:pPr>
              </w:pPrChange>
            </w:pPr>
            <w:del w:id="14096" w:author="Erlie Hasam Morfin Zavalza" w:date="2014-10-31T02:51:00Z">
              <w:r w:rsidDel="009331ED">
                <w:delText>Subvenciones/inversión</w:delText>
              </w:r>
            </w:del>
          </w:p>
        </w:tc>
        <w:tc>
          <w:tcPr>
            <w:tcW w:w="1387" w:type="dxa"/>
            <w:tcBorders>
              <w:top w:val="single" w:sz="6" w:space="0" w:color="000000"/>
              <w:left w:val="single" w:sz="6" w:space="0" w:color="000000"/>
              <w:bottom w:val="single" w:sz="6" w:space="0" w:color="000000"/>
              <w:right w:val="single" w:sz="6" w:space="0" w:color="000000"/>
            </w:tcBorders>
          </w:tcPr>
          <w:p w14:paraId="6DEEFF36" w14:textId="63FE9050" w:rsidR="00D32EE4" w:rsidDel="009331ED" w:rsidRDefault="00D32EE4">
            <w:pPr>
              <w:rPr>
                <w:del w:id="14097" w:author="Erlie Hasam Morfin Zavalza" w:date="2014-10-31T02:51:00Z"/>
              </w:rPr>
              <w:pPrChange w:id="14098"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04C1B67A" w14:textId="37F33C3F" w:rsidR="00D32EE4" w:rsidDel="009331ED" w:rsidRDefault="00D32EE4">
            <w:pPr>
              <w:rPr>
                <w:del w:id="14099" w:author="Erlie Hasam Morfin Zavalza" w:date="2014-10-31T02:51:00Z"/>
              </w:rPr>
              <w:pPrChange w:id="14100"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1682238A" w14:textId="095B1CB9" w:rsidR="00D32EE4" w:rsidDel="009331ED" w:rsidRDefault="00D32EE4">
            <w:pPr>
              <w:rPr>
                <w:del w:id="14101" w:author="Erlie Hasam Morfin Zavalza" w:date="2014-10-31T02:51:00Z"/>
              </w:rPr>
              <w:pPrChange w:id="14102"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199A27F9" w14:textId="0769A4E6" w:rsidR="00D32EE4" w:rsidDel="009331ED" w:rsidRDefault="00D32EE4">
            <w:pPr>
              <w:rPr>
                <w:del w:id="14103" w:author="Erlie Hasam Morfin Zavalza" w:date="2014-10-31T02:51:00Z"/>
              </w:rPr>
              <w:pPrChange w:id="14104"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49FC2FD5" w14:textId="7AE7CE2A" w:rsidR="00D32EE4" w:rsidDel="009331ED" w:rsidRDefault="00D32EE4">
            <w:pPr>
              <w:rPr>
                <w:del w:id="14105" w:author="Erlie Hasam Morfin Zavalza" w:date="2014-10-31T02:51:00Z"/>
              </w:rPr>
              <w:pPrChange w:id="14106" w:author="Erlie Hasam Morfin Zavalza" w:date="2014-11-08T00:32:00Z">
                <w:pPr>
                  <w:spacing w:before="60" w:after="60"/>
                  <w:ind w:left="113" w:right="113"/>
                  <w:jc w:val="center"/>
                </w:pPr>
              </w:pPrChange>
            </w:pPr>
          </w:p>
        </w:tc>
      </w:tr>
      <w:tr w:rsidR="00D32EE4" w:rsidDel="009331ED" w14:paraId="23AFB64F" w14:textId="5E0DFB9E" w:rsidTr="007F72CF">
        <w:trPr>
          <w:trHeight w:val="262"/>
          <w:del w:id="14107"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7619D036" w14:textId="205A0012" w:rsidR="00D32EE4" w:rsidDel="009331ED" w:rsidRDefault="00D32EE4">
            <w:pPr>
              <w:rPr>
                <w:del w:id="14108" w:author="Erlie Hasam Morfin Zavalza" w:date="2014-10-31T02:51:00Z"/>
              </w:rPr>
              <w:pPrChange w:id="14109" w:author="Erlie Hasam Morfin Zavalza" w:date="2014-11-08T00:32:00Z">
                <w:pPr>
                  <w:spacing w:before="60" w:after="60"/>
                  <w:ind w:left="113" w:right="113"/>
                </w:pPr>
              </w:pPrChange>
            </w:pPr>
            <w:del w:id="14110" w:author="Erlie Hasam Morfin Zavalza" w:date="2014-10-31T02:51:00Z">
              <w:r w:rsidDel="009331ED">
                <w:delText>Préstamos E. Financiera</w:delText>
              </w:r>
            </w:del>
          </w:p>
        </w:tc>
        <w:tc>
          <w:tcPr>
            <w:tcW w:w="1387" w:type="dxa"/>
            <w:tcBorders>
              <w:top w:val="single" w:sz="6" w:space="0" w:color="000000"/>
              <w:left w:val="single" w:sz="6" w:space="0" w:color="000000"/>
              <w:bottom w:val="single" w:sz="6" w:space="0" w:color="000000"/>
              <w:right w:val="single" w:sz="6" w:space="0" w:color="000000"/>
            </w:tcBorders>
          </w:tcPr>
          <w:p w14:paraId="5755A0B3" w14:textId="37C17FB7" w:rsidR="00D32EE4" w:rsidDel="009331ED" w:rsidRDefault="00D32EE4">
            <w:pPr>
              <w:rPr>
                <w:del w:id="14111" w:author="Erlie Hasam Morfin Zavalza" w:date="2014-10-31T02:51:00Z"/>
              </w:rPr>
              <w:pPrChange w:id="14112"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0B02E140" w14:textId="154D6CC5" w:rsidR="00D32EE4" w:rsidDel="009331ED" w:rsidRDefault="00D32EE4">
            <w:pPr>
              <w:rPr>
                <w:del w:id="14113" w:author="Erlie Hasam Morfin Zavalza" w:date="2014-10-31T02:51:00Z"/>
              </w:rPr>
              <w:pPrChange w:id="14114"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08880F26" w14:textId="56527A83" w:rsidR="00D32EE4" w:rsidDel="009331ED" w:rsidRDefault="00D32EE4">
            <w:pPr>
              <w:rPr>
                <w:del w:id="14115" w:author="Erlie Hasam Morfin Zavalza" w:date="2014-10-31T02:51:00Z"/>
              </w:rPr>
              <w:pPrChange w:id="14116"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66B9CF70" w14:textId="3532CF3A" w:rsidR="00D32EE4" w:rsidDel="009331ED" w:rsidRDefault="00D32EE4">
            <w:pPr>
              <w:rPr>
                <w:del w:id="14117" w:author="Erlie Hasam Morfin Zavalza" w:date="2014-10-31T02:51:00Z"/>
              </w:rPr>
              <w:pPrChange w:id="14118"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0157E318" w14:textId="7944C387" w:rsidR="00D32EE4" w:rsidDel="009331ED" w:rsidRDefault="00D32EE4">
            <w:pPr>
              <w:rPr>
                <w:del w:id="14119" w:author="Erlie Hasam Morfin Zavalza" w:date="2014-10-31T02:51:00Z"/>
              </w:rPr>
              <w:pPrChange w:id="14120" w:author="Erlie Hasam Morfin Zavalza" w:date="2014-11-08T00:32:00Z">
                <w:pPr>
                  <w:spacing w:before="60" w:after="60"/>
                  <w:ind w:left="113" w:right="113"/>
                  <w:jc w:val="center"/>
                </w:pPr>
              </w:pPrChange>
            </w:pPr>
          </w:p>
        </w:tc>
      </w:tr>
      <w:tr w:rsidR="00D32EE4" w:rsidDel="009331ED" w14:paraId="5183C2E4" w14:textId="0DCFDEF4" w:rsidTr="007F72CF">
        <w:trPr>
          <w:trHeight w:val="262"/>
          <w:del w:id="14121"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26F1BD15" w14:textId="597AB3B0" w:rsidR="00D32EE4" w:rsidDel="009331ED" w:rsidRDefault="00D32EE4">
            <w:pPr>
              <w:rPr>
                <w:del w:id="14122" w:author="Erlie Hasam Morfin Zavalza" w:date="2014-10-31T02:51:00Z"/>
              </w:rPr>
              <w:pPrChange w:id="14123" w:author="Erlie Hasam Morfin Zavalza" w:date="2014-11-08T00:32:00Z">
                <w:pPr>
                  <w:spacing w:before="60" w:after="60"/>
                  <w:ind w:left="113" w:right="113"/>
                </w:pPr>
              </w:pPrChange>
            </w:pPr>
            <w:del w:id="14124" w:author="Erlie Hasam Morfin Zavalza" w:date="2014-10-31T02:51:00Z">
              <w:r w:rsidDel="009331ED">
                <w:delText>Créditos E. Financiera</w:delText>
              </w:r>
            </w:del>
          </w:p>
        </w:tc>
        <w:tc>
          <w:tcPr>
            <w:tcW w:w="1387" w:type="dxa"/>
            <w:tcBorders>
              <w:top w:val="single" w:sz="6" w:space="0" w:color="000000"/>
              <w:left w:val="single" w:sz="6" w:space="0" w:color="000000"/>
              <w:bottom w:val="single" w:sz="6" w:space="0" w:color="000000"/>
              <w:right w:val="single" w:sz="6" w:space="0" w:color="000000"/>
            </w:tcBorders>
          </w:tcPr>
          <w:p w14:paraId="22EF9F71" w14:textId="534C583A" w:rsidR="00D32EE4" w:rsidDel="009331ED" w:rsidRDefault="00D32EE4">
            <w:pPr>
              <w:rPr>
                <w:del w:id="14125" w:author="Erlie Hasam Morfin Zavalza" w:date="2014-10-31T02:51:00Z"/>
              </w:rPr>
              <w:pPrChange w:id="14126"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5DC474D9" w14:textId="32E19B7D" w:rsidR="00D32EE4" w:rsidDel="009331ED" w:rsidRDefault="00D32EE4">
            <w:pPr>
              <w:rPr>
                <w:del w:id="14127" w:author="Erlie Hasam Morfin Zavalza" w:date="2014-10-31T02:51:00Z"/>
              </w:rPr>
              <w:pPrChange w:id="14128"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54C39344" w14:textId="1416CBE7" w:rsidR="00D32EE4" w:rsidDel="009331ED" w:rsidRDefault="00D32EE4">
            <w:pPr>
              <w:rPr>
                <w:del w:id="14129" w:author="Erlie Hasam Morfin Zavalza" w:date="2014-10-31T02:51:00Z"/>
              </w:rPr>
              <w:pPrChange w:id="14130"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6DF5858C" w14:textId="499906F4" w:rsidR="00D32EE4" w:rsidDel="009331ED" w:rsidRDefault="00D32EE4">
            <w:pPr>
              <w:rPr>
                <w:del w:id="14131" w:author="Erlie Hasam Morfin Zavalza" w:date="2014-10-31T02:51:00Z"/>
              </w:rPr>
              <w:pPrChange w:id="14132"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7F1130A2" w14:textId="0EAC94A9" w:rsidR="00D32EE4" w:rsidDel="009331ED" w:rsidRDefault="00D32EE4">
            <w:pPr>
              <w:rPr>
                <w:del w:id="14133" w:author="Erlie Hasam Morfin Zavalza" w:date="2014-10-31T02:51:00Z"/>
              </w:rPr>
              <w:pPrChange w:id="14134" w:author="Erlie Hasam Morfin Zavalza" w:date="2014-11-08T00:32:00Z">
                <w:pPr>
                  <w:spacing w:before="60" w:after="60"/>
                  <w:ind w:left="113" w:right="113"/>
                  <w:jc w:val="center"/>
                </w:pPr>
              </w:pPrChange>
            </w:pPr>
          </w:p>
        </w:tc>
      </w:tr>
      <w:tr w:rsidR="00D32EE4" w:rsidDel="009331ED" w14:paraId="464F0D81" w14:textId="5D20819C" w:rsidTr="007F72CF">
        <w:trPr>
          <w:trHeight w:val="262"/>
          <w:del w:id="14135"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46D89166" w14:textId="7AA8FC05" w:rsidR="00D32EE4" w:rsidDel="009331ED" w:rsidRDefault="00D32EE4">
            <w:pPr>
              <w:rPr>
                <w:del w:id="14136" w:author="Erlie Hasam Morfin Zavalza" w:date="2014-10-31T02:51:00Z"/>
              </w:rPr>
              <w:pPrChange w:id="14137" w:author="Erlie Hasam Morfin Zavalza" w:date="2014-11-08T00:32:00Z">
                <w:pPr>
                  <w:spacing w:before="60" w:after="60"/>
                  <w:ind w:left="113" w:right="113"/>
                </w:pPr>
              </w:pPrChange>
            </w:pPr>
            <w:del w:id="14138" w:author="Erlie Hasam Morfin Zavalza" w:date="2014-10-31T02:51:00Z">
              <w:r w:rsidDel="009331ED">
                <w:delText>Leasing</w:delText>
              </w:r>
            </w:del>
          </w:p>
        </w:tc>
        <w:tc>
          <w:tcPr>
            <w:tcW w:w="1387" w:type="dxa"/>
            <w:tcBorders>
              <w:top w:val="single" w:sz="6" w:space="0" w:color="000000"/>
              <w:left w:val="single" w:sz="6" w:space="0" w:color="000000"/>
              <w:bottom w:val="single" w:sz="6" w:space="0" w:color="000000"/>
              <w:right w:val="single" w:sz="6" w:space="0" w:color="000000"/>
            </w:tcBorders>
          </w:tcPr>
          <w:p w14:paraId="7D4ED775" w14:textId="3FD953A9" w:rsidR="00D32EE4" w:rsidDel="009331ED" w:rsidRDefault="00D32EE4">
            <w:pPr>
              <w:rPr>
                <w:del w:id="14139" w:author="Erlie Hasam Morfin Zavalza" w:date="2014-10-31T02:51:00Z"/>
              </w:rPr>
              <w:pPrChange w:id="14140"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54ACA8CD" w14:textId="0F6B6060" w:rsidR="00D32EE4" w:rsidDel="009331ED" w:rsidRDefault="00D32EE4">
            <w:pPr>
              <w:rPr>
                <w:del w:id="14141" w:author="Erlie Hasam Morfin Zavalza" w:date="2014-10-31T02:51:00Z"/>
              </w:rPr>
              <w:pPrChange w:id="14142"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7ED49FB4" w14:textId="255CFE85" w:rsidR="00D32EE4" w:rsidDel="009331ED" w:rsidRDefault="00D32EE4">
            <w:pPr>
              <w:rPr>
                <w:del w:id="14143" w:author="Erlie Hasam Morfin Zavalza" w:date="2014-10-31T02:51:00Z"/>
              </w:rPr>
              <w:pPrChange w:id="14144"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3DFFB76C" w14:textId="7B9CFE44" w:rsidR="00D32EE4" w:rsidDel="009331ED" w:rsidRDefault="00D32EE4">
            <w:pPr>
              <w:rPr>
                <w:del w:id="14145" w:author="Erlie Hasam Morfin Zavalza" w:date="2014-10-31T02:51:00Z"/>
              </w:rPr>
              <w:pPrChange w:id="14146"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162C8DF8" w14:textId="50D3819F" w:rsidR="00D32EE4" w:rsidDel="009331ED" w:rsidRDefault="00D32EE4">
            <w:pPr>
              <w:rPr>
                <w:del w:id="14147" w:author="Erlie Hasam Morfin Zavalza" w:date="2014-10-31T02:51:00Z"/>
              </w:rPr>
              <w:pPrChange w:id="14148" w:author="Erlie Hasam Morfin Zavalza" w:date="2014-11-08T00:32:00Z">
                <w:pPr>
                  <w:spacing w:before="60" w:after="60"/>
                  <w:ind w:left="113" w:right="113"/>
                  <w:jc w:val="center"/>
                </w:pPr>
              </w:pPrChange>
            </w:pPr>
          </w:p>
        </w:tc>
      </w:tr>
      <w:tr w:rsidR="00D32EE4" w:rsidDel="009331ED" w14:paraId="3A47C0E5" w14:textId="3E4E6D28" w:rsidTr="007F72CF">
        <w:trPr>
          <w:trHeight w:val="262"/>
          <w:del w:id="14149" w:author="Erlie Hasam Morfin Zavalza" w:date="2014-10-31T02:51:00Z"/>
        </w:trPr>
        <w:tc>
          <w:tcPr>
            <w:tcW w:w="3043" w:type="dxa"/>
            <w:tcBorders>
              <w:top w:val="single" w:sz="6" w:space="0" w:color="000000"/>
              <w:left w:val="single" w:sz="12" w:space="0" w:color="000000"/>
              <w:bottom w:val="single" w:sz="6" w:space="0" w:color="000000"/>
              <w:right w:val="single" w:sz="6" w:space="0" w:color="000000"/>
            </w:tcBorders>
          </w:tcPr>
          <w:p w14:paraId="61C5E05C" w14:textId="43191723" w:rsidR="00D32EE4" w:rsidDel="009331ED" w:rsidRDefault="00D32EE4">
            <w:pPr>
              <w:rPr>
                <w:del w:id="14150" w:author="Erlie Hasam Morfin Zavalza" w:date="2014-10-31T02:51:00Z"/>
              </w:rPr>
              <w:pPrChange w:id="14151" w:author="Erlie Hasam Morfin Zavalza" w:date="2014-11-08T00:32:00Z">
                <w:pPr>
                  <w:spacing w:before="60" w:after="60"/>
                  <w:ind w:left="113" w:right="113"/>
                </w:pPr>
              </w:pPrChange>
            </w:pPr>
            <w:del w:id="14152" w:author="Erlie Hasam Morfin Zavalza" w:date="2014-10-31T02:51:00Z">
              <w:r w:rsidDel="009331ED">
                <w:delText>Préstamos de Socios</w:delText>
              </w:r>
            </w:del>
          </w:p>
        </w:tc>
        <w:tc>
          <w:tcPr>
            <w:tcW w:w="1387" w:type="dxa"/>
            <w:tcBorders>
              <w:top w:val="single" w:sz="6" w:space="0" w:color="000000"/>
              <w:left w:val="single" w:sz="6" w:space="0" w:color="000000"/>
              <w:bottom w:val="single" w:sz="6" w:space="0" w:color="000000"/>
              <w:right w:val="single" w:sz="6" w:space="0" w:color="000000"/>
            </w:tcBorders>
          </w:tcPr>
          <w:p w14:paraId="7F3D02BC" w14:textId="34996EE9" w:rsidR="00D32EE4" w:rsidDel="009331ED" w:rsidRDefault="00D32EE4">
            <w:pPr>
              <w:rPr>
                <w:del w:id="14153" w:author="Erlie Hasam Morfin Zavalza" w:date="2014-10-31T02:51:00Z"/>
              </w:rPr>
              <w:pPrChange w:id="14154"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bottom w:val="single" w:sz="6" w:space="0" w:color="000000"/>
              <w:right w:val="single" w:sz="6" w:space="0" w:color="000000"/>
            </w:tcBorders>
          </w:tcPr>
          <w:p w14:paraId="629ED3EA" w14:textId="7D40A846" w:rsidR="00D32EE4" w:rsidDel="009331ED" w:rsidRDefault="00D32EE4">
            <w:pPr>
              <w:rPr>
                <w:del w:id="14155" w:author="Erlie Hasam Morfin Zavalza" w:date="2014-10-31T02:51:00Z"/>
              </w:rPr>
              <w:pPrChange w:id="14156"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bottom w:val="single" w:sz="6" w:space="0" w:color="000000"/>
              <w:right w:val="single" w:sz="6" w:space="0" w:color="000000"/>
            </w:tcBorders>
          </w:tcPr>
          <w:p w14:paraId="0234AE53" w14:textId="34847825" w:rsidR="00D32EE4" w:rsidDel="009331ED" w:rsidRDefault="00D32EE4">
            <w:pPr>
              <w:rPr>
                <w:del w:id="14157" w:author="Erlie Hasam Morfin Zavalza" w:date="2014-10-31T02:51:00Z"/>
              </w:rPr>
              <w:pPrChange w:id="14158"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bottom w:val="single" w:sz="6" w:space="0" w:color="000000"/>
              <w:right w:val="single" w:sz="6" w:space="0" w:color="000000"/>
            </w:tcBorders>
          </w:tcPr>
          <w:p w14:paraId="3A10525C" w14:textId="590200E0" w:rsidR="00D32EE4" w:rsidDel="009331ED" w:rsidRDefault="00D32EE4">
            <w:pPr>
              <w:rPr>
                <w:del w:id="14159" w:author="Erlie Hasam Morfin Zavalza" w:date="2014-10-31T02:51:00Z"/>
              </w:rPr>
              <w:pPrChange w:id="14160"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bottom w:val="single" w:sz="6" w:space="0" w:color="000000"/>
              <w:right w:val="single" w:sz="12" w:space="0" w:color="000000"/>
            </w:tcBorders>
          </w:tcPr>
          <w:p w14:paraId="1F3473B6" w14:textId="3CE87E9F" w:rsidR="00D32EE4" w:rsidDel="009331ED" w:rsidRDefault="00D32EE4">
            <w:pPr>
              <w:rPr>
                <w:del w:id="14161" w:author="Erlie Hasam Morfin Zavalza" w:date="2014-10-31T02:51:00Z"/>
              </w:rPr>
              <w:pPrChange w:id="14162" w:author="Erlie Hasam Morfin Zavalza" w:date="2014-11-08T00:32:00Z">
                <w:pPr>
                  <w:spacing w:before="60" w:after="60"/>
                  <w:ind w:left="113" w:right="113"/>
                  <w:jc w:val="center"/>
                </w:pPr>
              </w:pPrChange>
            </w:pPr>
          </w:p>
        </w:tc>
      </w:tr>
      <w:tr w:rsidR="00D32EE4" w:rsidDel="009331ED" w14:paraId="0EB42708" w14:textId="6BC817A7" w:rsidTr="007F72CF">
        <w:trPr>
          <w:trHeight w:val="276"/>
          <w:del w:id="14163" w:author="Erlie Hasam Morfin Zavalza" w:date="2014-10-31T02:51:00Z"/>
        </w:trPr>
        <w:tc>
          <w:tcPr>
            <w:tcW w:w="3043" w:type="dxa"/>
            <w:tcBorders>
              <w:top w:val="single" w:sz="6" w:space="0" w:color="000000"/>
              <w:left w:val="single" w:sz="12" w:space="0" w:color="000000"/>
              <w:right w:val="single" w:sz="6" w:space="0" w:color="000000"/>
            </w:tcBorders>
          </w:tcPr>
          <w:p w14:paraId="6DBFD85F" w14:textId="61BE77BD" w:rsidR="00D32EE4" w:rsidDel="009331ED" w:rsidRDefault="00D32EE4">
            <w:pPr>
              <w:rPr>
                <w:del w:id="14164" w:author="Erlie Hasam Morfin Zavalza" w:date="2014-10-31T02:51:00Z"/>
              </w:rPr>
              <w:pPrChange w:id="14165" w:author="Erlie Hasam Morfin Zavalza" w:date="2014-11-08T00:32:00Z">
                <w:pPr>
                  <w:spacing w:before="60" w:after="60"/>
                  <w:ind w:left="113" w:right="113"/>
                </w:pPr>
              </w:pPrChange>
            </w:pPr>
            <w:del w:id="14166" w:author="Erlie Hasam Morfin Zavalza" w:date="2014-10-31T02:51:00Z">
              <w:r w:rsidDel="009331ED">
                <w:delText>Otros</w:delText>
              </w:r>
            </w:del>
          </w:p>
        </w:tc>
        <w:tc>
          <w:tcPr>
            <w:tcW w:w="1387" w:type="dxa"/>
            <w:tcBorders>
              <w:top w:val="single" w:sz="6" w:space="0" w:color="000000"/>
              <w:left w:val="single" w:sz="6" w:space="0" w:color="000000"/>
              <w:right w:val="single" w:sz="6" w:space="0" w:color="000000"/>
            </w:tcBorders>
          </w:tcPr>
          <w:p w14:paraId="73DCA3C7" w14:textId="63047030" w:rsidR="00D32EE4" w:rsidDel="009331ED" w:rsidRDefault="00D32EE4">
            <w:pPr>
              <w:rPr>
                <w:del w:id="14167" w:author="Erlie Hasam Morfin Zavalza" w:date="2014-10-31T02:51:00Z"/>
              </w:rPr>
              <w:pPrChange w:id="14168" w:author="Erlie Hasam Morfin Zavalza" w:date="2014-11-08T00:32:00Z">
                <w:pPr>
                  <w:spacing w:before="60" w:after="60"/>
                  <w:ind w:left="113" w:right="113"/>
                  <w:jc w:val="right"/>
                </w:pPr>
              </w:pPrChange>
            </w:pPr>
          </w:p>
        </w:tc>
        <w:tc>
          <w:tcPr>
            <w:tcW w:w="1325" w:type="dxa"/>
            <w:tcBorders>
              <w:top w:val="single" w:sz="6" w:space="0" w:color="000000"/>
              <w:left w:val="single" w:sz="6" w:space="0" w:color="000000"/>
              <w:right w:val="single" w:sz="6" w:space="0" w:color="000000"/>
            </w:tcBorders>
          </w:tcPr>
          <w:p w14:paraId="7283FF74" w14:textId="3C50DC2C" w:rsidR="00D32EE4" w:rsidDel="009331ED" w:rsidRDefault="00D32EE4">
            <w:pPr>
              <w:rPr>
                <w:del w:id="14169" w:author="Erlie Hasam Morfin Zavalza" w:date="2014-10-31T02:51:00Z"/>
              </w:rPr>
              <w:pPrChange w:id="14170" w:author="Erlie Hasam Morfin Zavalza" w:date="2014-11-08T00:32:00Z">
                <w:pPr>
                  <w:spacing w:before="60" w:after="60"/>
                  <w:ind w:left="113" w:right="113"/>
                  <w:jc w:val="right"/>
                </w:pPr>
              </w:pPrChange>
            </w:pPr>
          </w:p>
        </w:tc>
        <w:tc>
          <w:tcPr>
            <w:tcW w:w="1373" w:type="dxa"/>
            <w:tcBorders>
              <w:top w:val="single" w:sz="6" w:space="0" w:color="000000"/>
              <w:left w:val="single" w:sz="6" w:space="0" w:color="000000"/>
              <w:right w:val="single" w:sz="6" w:space="0" w:color="000000"/>
            </w:tcBorders>
          </w:tcPr>
          <w:p w14:paraId="4CEBF036" w14:textId="051B4BB2" w:rsidR="00D32EE4" w:rsidDel="009331ED" w:rsidRDefault="00D32EE4">
            <w:pPr>
              <w:rPr>
                <w:del w:id="14171" w:author="Erlie Hasam Morfin Zavalza" w:date="2014-10-31T02:51:00Z"/>
              </w:rPr>
              <w:pPrChange w:id="14172" w:author="Erlie Hasam Morfin Zavalza" w:date="2014-11-08T00:32:00Z">
                <w:pPr>
                  <w:spacing w:before="60" w:after="60"/>
                  <w:ind w:left="113" w:right="113"/>
                  <w:jc w:val="right"/>
                </w:pPr>
              </w:pPrChange>
            </w:pPr>
          </w:p>
        </w:tc>
        <w:tc>
          <w:tcPr>
            <w:tcW w:w="1418" w:type="dxa"/>
            <w:tcBorders>
              <w:top w:val="single" w:sz="6" w:space="0" w:color="000000"/>
              <w:left w:val="single" w:sz="6" w:space="0" w:color="000000"/>
              <w:right w:val="single" w:sz="6" w:space="0" w:color="000000"/>
            </w:tcBorders>
          </w:tcPr>
          <w:p w14:paraId="126B3730" w14:textId="033398A0" w:rsidR="00D32EE4" w:rsidDel="009331ED" w:rsidRDefault="00D32EE4">
            <w:pPr>
              <w:rPr>
                <w:del w:id="14173" w:author="Erlie Hasam Morfin Zavalza" w:date="2014-10-31T02:51:00Z"/>
              </w:rPr>
              <w:pPrChange w:id="14174" w:author="Erlie Hasam Morfin Zavalza" w:date="2014-11-08T00:32:00Z">
                <w:pPr>
                  <w:spacing w:before="60" w:after="60"/>
                  <w:ind w:left="113" w:right="113"/>
                  <w:jc w:val="right"/>
                </w:pPr>
              </w:pPrChange>
            </w:pPr>
          </w:p>
        </w:tc>
        <w:tc>
          <w:tcPr>
            <w:tcW w:w="725" w:type="dxa"/>
            <w:tcBorders>
              <w:top w:val="single" w:sz="6" w:space="0" w:color="000000"/>
              <w:left w:val="single" w:sz="6" w:space="0" w:color="000000"/>
              <w:right w:val="single" w:sz="12" w:space="0" w:color="000000"/>
            </w:tcBorders>
          </w:tcPr>
          <w:p w14:paraId="3630F1AC" w14:textId="6D72E500" w:rsidR="00D32EE4" w:rsidDel="009331ED" w:rsidRDefault="00D32EE4">
            <w:pPr>
              <w:rPr>
                <w:del w:id="14175" w:author="Erlie Hasam Morfin Zavalza" w:date="2014-10-31T02:51:00Z"/>
              </w:rPr>
              <w:pPrChange w:id="14176" w:author="Erlie Hasam Morfin Zavalza" w:date="2014-11-08T00:32:00Z">
                <w:pPr>
                  <w:spacing w:before="60" w:after="60"/>
                  <w:ind w:left="113" w:right="113"/>
                  <w:jc w:val="center"/>
                </w:pPr>
              </w:pPrChange>
            </w:pPr>
          </w:p>
        </w:tc>
      </w:tr>
      <w:tr w:rsidR="00D32EE4" w:rsidDel="009331ED" w14:paraId="7C0FC4BF" w14:textId="4EA835BE" w:rsidTr="007F72CF">
        <w:trPr>
          <w:trHeight w:val="276"/>
          <w:del w:id="14177" w:author="Erlie Hasam Morfin Zavalza" w:date="2014-10-31T02:51:00Z"/>
        </w:trPr>
        <w:tc>
          <w:tcPr>
            <w:tcW w:w="3043" w:type="dxa"/>
            <w:tcBorders>
              <w:top w:val="single" w:sz="12" w:space="0" w:color="000000"/>
              <w:left w:val="single" w:sz="12" w:space="0" w:color="000000"/>
              <w:bottom w:val="single" w:sz="12" w:space="0" w:color="000000"/>
              <w:right w:val="single" w:sz="6" w:space="0" w:color="000000"/>
            </w:tcBorders>
            <w:shd w:val="pct10" w:color="00FFFF" w:fill="FFFFFF"/>
          </w:tcPr>
          <w:p w14:paraId="304A25B0" w14:textId="76404CBD" w:rsidR="00D32EE4" w:rsidDel="009331ED" w:rsidRDefault="00D32EE4">
            <w:pPr>
              <w:rPr>
                <w:del w:id="14178" w:author="Erlie Hasam Morfin Zavalza" w:date="2014-10-31T02:51:00Z"/>
              </w:rPr>
              <w:pPrChange w:id="14179" w:author="Erlie Hasam Morfin Zavalza" w:date="2014-11-08T00:32:00Z">
                <w:pPr>
                  <w:spacing w:before="60" w:after="60"/>
                  <w:ind w:left="113" w:right="113"/>
                </w:pPr>
              </w:pPrChange>
            </w:pPr>
            <w:del w:id="14180" w:author="Erlie Hasam Morfin Zavalza" w:date="2014-10-31T02:51:00Z">
              <w:r w:rsidDel="009331ED">
                <w:delText>TOTAL "B" RECURSOS</w:delText>
              </w:r>
            </w:del>
          </w:p>
        </w:tc>
        <w:tc>
          <w:tcPr>
            <w:tcW w:w="1387" w:type="dxa"/>
            <w:tcBorders>
              <w:top w:val="single" w:sz="12" w:space="0" w:color="000000"/>
              <w:left w:val="single" w:sz="6" w:space="0" w:color="000000"/>
              <w:bottom w:val="single" w:sz="12" w:space="0" w:color="000000"/>
              <w:right w:val="single" w:sz="6" w:space="0" w:color="000000"/>
            </w:tcBorders>
            <w:shd w:val="pct10" w:color="00FFFF" w:fill="FFFFFF"/>
          </w:tcPr>
          <w:p w14:paraId="2794AB3A" w14:textId="1BCCDE3B" w:rsidR="00D32EE4" w:rsidDel="009331ED" w:rsidRDefault="00D32EE4">
            <w:pPr>
              <w:rPr>
                <w:del w:id="14181" w:author="Erlie Hasam Morfin Zavalza" w:date="2014-10-31T02:51:00Z"/>
              </w:rPr>
              <w:pPrChange w:id="14182" w:author="Erlie Hasam Morfin Zavalza" w:date="2014-11-08T00:32:00Z">
                <w:pPr>
                  <w:spacing w:before="60" w:after="60"/>
                  <w:ind w:left="113" w:right="113"/>
                  <w:jc w:val="right"/>
                </w:pPr>
              </w:pPrChange>
            </w:pPr>
          </w:p>
        </w:tc>
        <w:tc>
          <w:tcPr>
            <w:tcW w:w="1325" w:type="dxa"/>
            <w:tcBorders>
              <w:top w:val="single" w:sz="12" w:space="0" w:color="000000"/>
              <w:left w:val="single" w:sz="6" w:space="0" w:color="000000"/>
              <w:bottom w:val="single" w:sz="12" w:space="0" w:color="000000"/>
              <w:right w:val="single" w:sz="6" w:space="0" w:color="000000"/>
            </w:tcBorders>
            <w:shd w:val="pct10" w:color="00FFFF" w:fill="FFFFFF"/>
          </w:tcPr>
          <w:p w14:paraId="0D79A531" w14:textId="1D7642BF" w:rsidR="00D32EE4" w:rsidDel="009331ED" w:rsidRDefault="00D32EE4">
            <w:pPr>
              <w:rPr>
                <w:del w:id="14183" w:author="Erlie Hasam Morfin Zavalza" w:date="2014-10-31T02:51:00Z"/>
              </w:rPr>
              <w:pPrChange w:id="14184" w:author="Erlie Hasam Morfin Zavalza" w:date="2014-11-08T00:32:00Z">
                <w:pPr>
                  <w:spacing w:before="60" w:after="60"/>
                  <w:ind w:left="113" w:right="113"/>
                  <w:jc w:val="right"/>
                </w:pPr>
              </w:pPrChange>
            </w:pPr>
          </w:p>
        </w:tc>
        <w:tc>
          <w:tcPr>
            <w:tcW w:w="1373" w:type="dxa"/>
            <w:tcBorders>
              <w:top w:val="single" w:sz="12" w:space="0" w:color="000000"/>
              <w:left w:val="single" w:sz="6" w:space="0" w:color="000000"/>
              <w:bottom w:val="single" w:sz="12" w:space="0" w:color="000000"/>
              <w:right w:val="single" w:sz="6" w:space="0" w:color="000000"/>
            </w:tcBorders>
            <w:shd w:val="pct10" w:color="00FFFF" w:fill="FFFFFF"/>
          </w:tcPr>
          <w:p w14:paraId="0EC30978" w14:textId="5CEB4D89" w:rsidR="00D32EE4" w:rsidDel="009331ED" w:rsidRDefault="00D32EE4">
            <w:pPr>
              <w:rPr>
                <w:del w:id="14185" w:author="Erlie Hasam Morfin Zavalza" w:date="2014-10-31T02:51:00Z"/>
              </w:rPr>
              <w:pPrChange w:id="14186" w:author="Erlie Hasam Morfin Zavalza" w:date="2014-11-08T00:32:00Z">
                <w:pPr>
                  <w:spacing w:before="60" w:after="60"/>
                  <w:ind w:left="113" w:right="113"/>
                  <w:jc w:val="right"/>
                </w:pPr>
              </w:pPrChange>
            </w:pPr>
          </w:p>
        </w:tc>
        <w:tc>
          <w:tcPr>
            <w:tcW w:w="1418" w:type="dxa"/>
            <w:tcBorders>
              <w:top w:val="single" w:sz="12" w:space="0" w:color="000000"/>
              <w:left w:val="single" w:sz="6" w:space="0" w:color="000000"/>
              <w:bottom w:val="single" w:sz="12" w:space="0" w:color="000000"/>
              <w:right w:val="single" w:sz="6" w:space="0" w:color="000000"/>
            </w:tcBorders>
            <w:shd w:val="pct10" w:color="00FFFF" w:fill="FFFFFF"/>
          </w:tcPr>
          <w:p w14:paraId="6B4EEAB3" w14:textId="4A0A6ACB" w:rsidR="00D32EE4" w:rsidDel="009331ED" w:rsidRDefault="00D32EE4">
            <w:pPr>
              <w:rPr>
                <w:del w:id="14187" w:author="Erlie Hasam Morfin Zavalza" w:date="2014-10-31T02:51:00Z"/>
              </w:rPr>
              <w:pPrChange w:id="14188" w:author="Erlie Hasam Morfin Zavalza" w:date="2014-11-08T00:32:00Z">
                <w:pPr>
                  <w:spacing w:before="60" w:after="60"/>
                  <w:ind w:left="113" w:right="113"/>
                  <w:jc w:val="right"/>
                </w:pPr>
              </w:pPrChange>
            </w:pPr>
          </w:p>
        </w:tc>
        <w:tc>
          <w:tcPr>
            <w:tcW w:w="725" w:type="dxa"/>
            <w:tcBorders>
              <w:top w:val="single" w:sz="12" w:space="0" w:color="000000"/>
              <w:left w:val="single" w:sz="6" w:space="0" w:color="000000"/>
              <w:bottom w:val="single" w:sz="12" w:space="0" w:color="000000"/>
              <w:right w:val="single" w:sz="12" w:space="0" w:color="000000"/>
            </w:tcBorders>
            <w:shd w:val="pct10" w:color="00FFFF" w:fill="FFFFFF"/>
          </w:tcPr>
          <w:p w14:paraId="4D8ED860" w14:textId="0CAFC86A" w:rsidR="00D32EE4" w:rsidDel="009331ED" w:rsidRDefault="00D32EE4">
            <w:pPr>
              <w:rPr>
                <w:del w:id="14189" w:author="Erlie Hasam Morfin Zavalza" w:date="2014-10-31T02:51:00Z"/>
              </w:rPr>
              <w:pPrChange w:id="14190" w:author="Erlie Hasam Morfin Zavalza" w:date="2014-11-08T00:32:00Z">
                <w:pPr>
                  <w:spacing w:before="60" w:after="60"/>
                  <w:ind w:left="113" w:right="113"/>
                  <w:jc w:val="center"/>
                </w:pPr>
              </w:pPrChange>
            </w:pPr>
          </w:p>
        </w:tc>
      </w:tr>
    </w:tbl>
    <w:p w14:paraId="03FBC67B" w14:textId="26228C72" w:rsidR="00D32EE4" w:rsidDel="009331ED" w:rsidRDefault="00D32EE4">
      <w:pPr>
        <w:rPr>
          <w:del w:id="14191" w:author="Erlie Hasam Morfin Zavalza" w:date="2014-10-31T02:51:00Z"/>
        </w:rPr>
        <w:pPrChange w:id="14192" w:author="Erlie Hasam Morfin Zavalza" w:date="2014-11-08T00:32:00Z">
          <w:pPr>
            <w:ind w:left="567" w:hanging="567"/>
          </w:pPr>
        </w:pPrChange>
      </w:pPr>
    </w:p>
    <w:p w14:paraId="6CFA1028" w14:textId="1672C3C3" w:rsidR="00D32EE4" w:rsidDel="009331ED" w:rsidRDefault="00D32EE4">
      <w:pPr>
        <w:rPr>
          <w:del w:id="14193" w:author="Erlie Hasam Morfin Zavalza" w:date="2014-10-31T02:51:00Z"/>
        </w:rPr>
        <w:pPrChange w:id="14194" w:author="Erlie Hasam Morfin Zavalza" w:date="2014-11-08T00:32:00Z">
          <w:pPr>
            <w:ind w:left="567" w:hanging="567"/>
          </w:pPr>
        </w:pPrChange>
      </w:pPr>
    </w:p>
    <w:p w14:paraId="504AC691" w14:textId="4BCCDB38" w:rsidR="00D32EE4" w:rsidDel="009331ED" w:rsidRDefault="00D32EE4">
      <w:pPr>
        <w:rPr>
          <w:del w:id="14195" w:author="Erlie Hasam Morfin Zavalza" w:date="2014-10-31T02:51:00Z"/>
        </w:rPr>
        <w:pPrChange w:id="14196" w:author="Erlie Hasam Morfin Zavalza" w:date="2014-11-08T00:32:00Z">
          <w:pPr>
            <w:ind w:left="567" w:hanging="567"/>
          </w:pPr>
        </w:pPrChange>
      </w:pPr>
    </w:p>
    <w:p w14:paraId="5FB08237" w14:textId="0D02C2D9" w:rsidR="00D32EE4" w:rsidDel="009331ED" w:rsidRDefault="00D32EE4">
      <w:pPr>
        <w:rPr>
          <w:del w:id="14197" w:author="Erlie Hasam Morfin Zavalza" w:date="2014-10-31T02:51:00Z"/>
        </w:rPr>
        <w:pPrChange w:id="14198" w:author="Erlie Hasam Morfin Zavalza" w:date="2014-11-08T00:32:00Z">
          <w:pPr>
            <w:ind w:left="567" w:hanging="567"/>
          </w:pPr>
        </w:pPrChange>
      </w:pPr>
      <w:del w:id="14199" w:author="Erlie Hasam Morfin Zavalza" w:date="2014-10-31T02:51:00Z">
        <w:r w:rsidDel="009331ED">
          <w:delText>11.6</w:delText>
        </w:r>
        <w:r w:rsidDel="009331ED">
          <w:tab/>
          <w:delText>PREVISIÓN DE TESORERÍA</w:delText>
        </w:r>
      </w:del>
    </w:p>
    <w:p w14:paraId="11805425" w14:textId="3DF9A798" w:rsidR="00D32EE4" w:rsidDel="009331ED" w:rsidRDefault="00D32EE4">
      <w:pPr>
        <w:rPr>
          <w:del w:id="14200" w:author="Erlie Hasam Morfin Zavalza" w:date="2014-10-31T02:51:00Z"/>
        </w:rPr>
        <w:pPrChange w:id="14201" w:author="Erlie Hasam Morfin Zavalza" w:date="2014-11-08T00:32:00Z">
          <w:pPr>
            <w:ind w:left="567" w:hanging="567"/>
          </w:pPr>
        </w:pPrChange>
      </w:pPr>
    </w:p>
    <w:p w14:paraId="0328D2F5" w14:textId="2D9F44DE" w:rsidR="00D32EE4" w:rsidDel="009331ED" w:rsidRDefault="00D32EE4">
      <w:pPr>
        <w:rPr>
          <w:del w:id="14202" w:author="Erlie Hasam Morfin Zavalza" w:date="2014-10-31T02:51:00Z"/>
        </w:rPr>
        <w:pPrChange w:id="14203" w:author="Erlie Hasam Morfin Zavalza" w:date="2014-11-08T00:32:00Z">
          <w:pPr>
            <w:ind w:left="567" w:right="-709"/>
          </w:pPr>
        </w:pPrChange>
      </w:pPr>
      <w:del w:id="14204" w:author="Erlie Hasam Morfin Zavalza" w:date="2014-10-31T02:51:00Z">
        <w:r w:rsidDel="009331ED">
          <w:delText>En este apartado se relacionarán separadamente y de forma desglosada todos los cobros y pagos que la empresa deberá efectuar en el plazo de un año.</w:delText>
        </w:r>
      </w:del>
    </w:p>
    <w:p w14:paraId="5031A75E" w14:textId="5221B989" w:rsidR="00D32EE4" w:rsidDel="009331ED" w:rsidRDefault="00D32EE4">
      <w:pPr>
        <w:rPr>
          <w:del w:id="14205" w:author="Erlie Hasam Morfin Zavalza" w:date="2014-10-31T02:51:00Z"/>
        </w:rPr>
        <w:pPrChange w:id="14206" w:author="Erlie Hasam Morfin Zavalza" w:date="2014-11-08T00:32:00Z">
          <w:pPr>
            <w:ind w:left="567" w:right="-709"/>
          </w:pPr>
        </w:pPrChange>
      </w:pPr>
      <w:del w:id="14207" w:author="Erlie Hasam Morfin Zavalza" w:date="2014-10-31T02:51:00Z">
        <w:r w:rsidDel="009331ED">
          <w:delText xml:space="preserve">Se obtendrá el saldo restando cobros-pagos. </w:delText>
        </w:r>
      </w:del>
    </w:p>
    <w:p w14:paraId="1BEE9AFE" w14:textId="55745C6D" w:rsidR="00D32EE4" w:rsidDel="009331ED" w:rsidRDefault="00D32EE4">
      <w:pPr>
        <w:rPr>
          <w:del w:id="14208" w:author="Erlie Hasam Morfin Zavalza" w:date="2014-10-31T02:51:00Z"/>
        </w:rPr>
        <w:pPrChange w:id="14209" w:author="Erlie Hasam Morfin Zavalza" w:date="2014-11-08T00:32:00Z">
          <w:pPr>
            <w:ind w:left="567" w:right="-709"/>
          </w:pPr>
        </w:pPrChange>
      </w:pPr>
      <w:del w:id="14210" w:author="Erlie Hasam Morfin Zavalza" w:date="2014-10-31T02:51:00Z">
        <w:r w:rsidDel="009331ED">
          <w:delText>Expresar las cantidades en MILES DE PESETAS.</w:delText>
        </w:r>
      </w:del>
    </w:p>
    <w:p w14:paraId="2BBCC496" w14:textId="6C0AAC85" w:rsidR="00D32EE4" w:rsidDel="009331ED" w:rsidRDefault="00D32EE4">
      <w:pPr>
        <w:rPr>
          <w:del w:id="14211" w:author="Erlie Hasam Morfin Zavalza" w:date="2014-10-31T02:51:00Z"/>
        </w:rPr>
        <w:pPrChange w:id="14212" w:author="Erlie Hasam Morfin Zavalza" w:date="2014-11-08T00:32:00Z">
          <w:pPr>
            <w:ind w:left="567" w:right="-709"/>
          </w:pPr>
        </w:pPrChange>
      </w:pPr>
    </w:p>
    <w:p w14:paraId="03CE7ED2" w14:textId="091EF2D7" w:rsidR="00D32EE4" w:rsidDel="009331ED" w:rsidRDefault="00D32EE4">
      <w:pPr>
        <w:rPr>
          <w:del w:id="14213" w:author="Erlie Hasam Morfin Zavalza" w:date="2014-10-31T02:51:00Z"/>
        </w:rPr>
        <w:pPrChange w:id="14214" w:author="Erlie Hasam Morfin Zavalza" w:date="2014-11-08T00:32:00Z">
          <w:pPr>
            <w:ind w:left="567" w:right="-709"/>
            <w:jc w:val="right"/>
          </w:pPr>
        </w:pPrChange>
      </w:pPr>
      <w:del w:id="14215" w:author="Erlie Hasam Morfin Zavalza" w:date="2014-10-31T02:51:00Z">
        <w:r w:rsidDel="009331ED">
          <w:delText xml:space="preserve">Sigue y se desarrolla en las próximas tres hojas </w:delText>
        </w:r>
        <w:r w:rsidDel="009331ED">
          <w:rPr>
            <w:lang w:val="es-ES" w:eastAsia="ja-JP"/>
          </w:rPr>
          <w:sym w:font="Wingdings" w:char="F0E0"/>
        </w:r>
      </w:del>
    </w:p>
    <w:p w14:paraId="23E3E6FA" w14:textId="0356C8EC" w:rsidR="00D32EE4" w:rsidDel="009331ED" w:rsidRDefault="00D32EE4">
      <w:pPr>
        <w:rPr>
          <w:del w:id="14216" w:author="Erlie Hasam Morfin Zavalza" w:date="2014-10-31T02:51:00Z"/>
        </w:rPr>
        <w:pPrChange w:id="14217" w:author="Erlie Hasam Morfin Zavalza" w:date="2014-11-08T00:32:00Z">
          <w:pPr>
            <w:ind w:left="567" w:right="-709"/>
          </w:pPr>
        </w:pPrChange>
      </w:pPr>
      <w:del w:id="14218" w:author="Erlie Hasam Morfin Zavalza" w:date="2014-10-31T02:51:00Z">
        <w:r w:rsidDel="009331ED">
          <w:br w:type="page"/>
        </w:r>
      </w:del>
    </w:p>
    <w:tbl>
      <w:tblPr>
        <w:tblW w:w="0" w:type="auto"/>
        <w:tblLayout w:type="fixed"/>
        <w:tblCellMar>
          <w:left w:w="30" w:type="dxa"/>
          <w:right w:w="30" w:type="dxa"/>
        </w:tblCellMar>
        <w:tblLook w:val="0000" w:firstRow="0" w:lastRow="0" w:firstColumn="0" w:lastColumn="0" w:noHBand="0" w:noVBand="0"/>
      </w:tblPr>
      <w:tblGrid>
        <w:gridCol w:w="2933"/>
        <w:gridCol w:w="1262"/>
        <w:gridCol w:w="1263"/>
        <w:gridCol w:w="1262"/>
        <w:gridCol w:w="1262"/>
        <w:gridCol w:w="1546"/>
      </w:tblGrid>
      <w:tr w:rsidR="00D32EE4" w:rsidDel="009331ED" w14:paraId="3820F74E" w14:textId="1629DD3F" w:rsidTr="007F72CF">
        <w:trPr>
          <w:trHeight w:val="338"/>
          <w:del w:id="14219" w:author="Erlie Hasam Morfin Zavalza" w:date="2014-10-31T02:51:00Z"/>
        </w:trPr>
        <w:tc>
          <w:tcPr>
            <w:tcW w:w="7982" w:type="dxa"/>
            <w:gridSpan w:val="5"/>
            <w:tcBorders>
              <w:top w:val="single" w:sz="12" w:space="0" w:color="000000"/>
              <w:left w:val="single" w:sz="12" w:space="0" w:color="000000"/>
              <w:bottom w:val="single" w:sz="12" w:space="0" w:color="000000"/>
            </w:tcBorders>
            <w:shd w:val="pct10" w:color="00FFFF" w:fill="FFFFFF"/>
          </w:tcPr>
          <w:p w14:paraId="7920D07F" w14:textId="3366BCA8" w:rsidR="00D32EE4" w:rsidDel="009331ED" w:rsidRDefault="00D32EE4">
            <w:pPr>
              <w:rPr>
                <w:del w:id="14220" w:author="Erlie Hasam Morfin Zavalza" w:date="2014-10-31T02:51:00Z"/>
              </w:rPr>
              <w:pPrChange w:id="14221" w:author="Erlie Hasam Morfin Zavalza" w:date="2014-11-08T00:32:00Z">
                <w:pPr>
                  <w:spacing w:before="40" w:after="40"/>
                  <w:ind w:left="113" w:right="113"/>
                </w:pPr>
              </w:pPrChange>
            </w:pPr>
            <w:del w:id="14222" w:author="Erlie Hasam Morfin Zavalza" w:date="2014-10-31T02:51:00Z">
              <w:r w:rsidDel="009331ED">
                <w:delText>C. PREVISIÓN DE TESORERÍA. CUATRIMESTRE “A” (PRIMERO)</w:delText>
              </w:r>
            </w:del>
          </w:p>
        </w:tc>
        <w:tc>
          <w:tcPr>
            <w:tcW w:w="1546" w:type="dxa"/>
            <w:tcBorders>
              <w:top w:val="single" w:sz="12" w:space="0" w:color="000000"/>
              <w:bottom w:val="single" w:sz="12" w:space="0" w:color="000000"/>
              <w:right w:val="single" w:sz="12" w:space="0" w:color="000000"/>
            </w:tcBorders>
            <w:shd w:val="pct10" w:color="00FFFF" w:fill="FFFFFF"/>
          </w:tcPr>
          <w:p w14:paraId="7AEB8381" w14:textId="07605858" w:rsidR="00D32EE4" w:rsidDel="009331ED" w:rsidRDefault="00D32EE4">
            <w:pPr>
              <w:rPr>
                <w:del w:id="14223" w:author="Erlie Hasam Morfin Zavalza" w:date="2014-10-31T02:51:00Z"/>
              </w:rPr>
              <w:pPrChange w:id="14224" w:author="Erlie Hasam Morfin Zavalza" w:date="2014-11-08T00:32:00Z">
                <w:pPr>
                  <w:spacing w:before="40" w:after="40"/>
                  <w:ind w:left="113" w:right="113"/>
                  <w:jc w:val="right"/>
                </w:pPr>
              </w:pPrChange>
            </w:pPr>
          </w:p>
        </w:tc>
      </w:tr>
      <w:tr w:rsidR="00D32EE4" w:rsidDel="009331ED" w14:paraId="5540DC6B" w14:textId="08D5FBCF" w:rsidTr="007F72CF">
        <w:trPr>
          <w:trHeight w:val="276"/>
          <w:del w:id="14225"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63BC4686" w14:textId="5F1972FB" w:rsidR="00D32EE4" w:rsidDel="009331ED" w:rsidRDefault="00D32EE4">
            <w:pPr>
              <w:rPr>
                <w:del w:id="14226" w:author="Erlie Hasam Morfin Zavalza" w:date="2014-10-31T02:51:00Z"/>
              </w:rPr>
              <w:pPrChange w:id="14227" w:author="Erlie Hasam Morfin Zavalza" w:date="2014-11-08T00:32:00Z">
                <w:pPr>
                  <w:spacing w:before="40" w:after="40"/>
                  <w:ind w:left="113" w:right="113"/>
                </w:pPr>
              </w:pPrChange>
            </w:pPr>
            <w:del w:id="14228" w:author="Erlie Hasam Morfin Zavalza" w:date="2014-10-31T02:51:00Z">
              <w:r w:rsidDel="009331ED">
                <w:delText>C.1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8EA5EB1" w14:textId="6E5CF0C1" w:rsidR="00D32EE4" w:rsidDel="009331ED" w:rsidRDefault="00D32EE4">
            <w:pPr>
              <w:rPr>
                <w:del w:id="14229" w:author="Erlie Hasam Morfin Zavalza" w:date="2014-10-31T02:51:00Z"/>
              </w:rPr>
              <w:pPrChange w:id="14230" w:author="Erlie Hasam Morfin Zavalza" w:date="2014-11-08T00:32:00Z">
                <w:pPr>
                  <w:spacing w:before="40" w:after="40"/>
                  <w:ind w:left="113" w:right="113"/>
                  <w:jc w:val="center"/>
                </w:pPr>
              </w:pPrChange>
            </w:pPr>
            <w:del w:id="14231" w:author="Erlie Hasam Morfin Zavalza" w:date="2014-10-31T02:51:00Z">
              <w:r w:rsidDel="009331ED">
                <w:delText>MES 01</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623F883C" w14:textId="7E8D19B1" w:rsidR="00D32EE4" w:rsidDel="009331ED" w:rsidRDefault="00D32EE4">
            <w:pPr>
              <w:rPr>
                <w:del w:id="14232" w:author="Erlie Hasam Morfin Zavalza" w:date="2014-10-31T02:51:00Z"/>
              </w:rPr>
              <w:pPrChange w:id="14233" w:author="Erlie Hasam Morfin Zavalza" w:date="2014-11-08T00:32:00Z">
                <w:pPr>
                  <w:spacing w:before="40" w:after="40"/>
                  <w:ind w:left="113" w:right="113"/>
                  <w:jc w:val="center"/>
                </w:pPr>
              </w:pPrChange>
            </w:pPr>
            <w:del w:id="14234" w:author="Erlie Hasam Morfin Zavalza" w:date="2014-10-31T02:51:00Z">
              <w:r w:rsidDel="009331ED">
                <w:delText>MES 02</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A5A6121" w14:textId="061F85A1" w:rsidR="00D32EE4" w:rsidDel="009331ED" w:rsidRDefault="00D32EE4">
            <w:pPr>
              <w:rPr>
                <w:del w:id="14235" w:author="Erlie Hasam Morfin Zavalza" w:date="2014-10-31T02:51:00Z"/>
              </w:rPr>
              <w:pPrChange w:id="14236" w:author="Erlie Hasam Morfin Zavalza" w:date="2014-11-08T00:32:00Z">
                <w:pPr>
                  <w:spacing w:before="40" w:after="40"/>
                  <w:ind w:left="113" w:right="113"/>
                  <w:jc w:val="center"/>
                </w:pPr>
              </w:pPrChange>
            </w:pPr>
            <w:del w:id="14237" w:author="Erlie Hasam Morfin Zavalza" w:date="2014-10-31T02:51:00Z">
              <w:r w:rsidDel="009331ED">
                <w:delText>MES 03</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84D0814" w14:textId="02561B61" w:rsidR="00D32EE4" w:rsidDel="009331ED" w:rsidRDefault="00D32EE4">
            <w:pPr>
              <w:rPr>
                <w:del w:id="14238" w:author="Erlie Hasam Morfin Zavalza" w:date="2014-10-31T02:51:00Z"/>
              </w:rPr>
              <w:pPrChange w:id="14239" w:author="Erlie Hasam Morfin Zavalza" w:date="2014-11-08T00:32:00Z">
                <w:pPr>
                  <w:spacing w:before="40" w:after="40"/>
                  <w:ind w:left="113" w:right="113"/>
                  <w:jc w:val="center"/>
                </w:pPr>
              </w:pPrChange>
            </w:pPr>
            <w:del w:id="14240" w:author="Erlie Hasam Morfin Zavalza" w:date="2014-10-31T02:51:00Z">
              <w:r w:rsidDel="009331ED">
                <w:delText>MES 04</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7E3BBFFA" w14:textId="3C64F9F5" w:rsidR="00D32EE4" w:rsidDel="009331ED" w:rsidRDefault="00D32EE4">
            <w:pPr>
              <w:rPr>
                <w:del w:id="14241" w:author="Erlie Hasam Morfin Zavalza" w:date="2014-10-31T02:51:00Z"/>
              </w:rPr>
              <w:pPrChange w:id="14242" w:author="Erlie Hasam Morfin Zavalza" w:date="2014-11-08T00:32:00Z">
                <w:pPr>
                  <w:spacing w:before="40" w:after="40"/>
                  <w:ind w:left="113" w:right="113"/>
                  <w:jc w:val="center"/>
                </w:pPr>
              </w:pPrChange>
            </w:pPr>
            <w:del w:id="14243" w:author="Erlie Hasam Morfin Zavalza" w:date="2014-10-31T02:51:00Z">
              <w:r w:rsidDel="009331ED">
                <w:delText>CTRM.”A”</w:delText>
              </w:r>
            </w:del>
          </w:p>
        </w:tc>
      </w:tr>
      <w:tr w:rsidR="00D32EE4" w:rsidDel="009331ED" w14:paraId="31972777" w14:textId="72FA3BD8" w:rsidTr="007F72CF">
        <w:trPr>
          <w:trHeight w:val="262"/>
          <w:del w:id="14244"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454E5CA" w14:textId="1429E97A" w:rsidR="00D32EE4" w:rsidDel="009331ED" w:rsidRDefault="00D32EE4">
            <w:pPr>
              <w:rPr>
                <w:del w:id="14245" w:author="Erlie Hasam Morfin Zavalza" w:date="2014-10-31T02:51:00Z"/>
              </w:rPr>
              <w:pPrChange w:id="14246" w:author="Erlie Hasam Morfin Zavalza" w:date="2014-11-08T00:32:00Z">
                <w:pPr>
                  <w:spacing w:before="40" w:after="40"/>
                  <w:ind w:left="113" w:right="113"/>
                </w:pPr>
              </w:pPrChange>
            </w:pPr>
            <w:del w:id="14247" w:author="Erlie Hasam Morfin Zavalza" w:date="2014-10-31T02:51:00Z">
              <w:r w:rsidDel="009331ED">
                <w:delText>Disposición Dineraria</w:delText>
              </w:r>
            </w:del>
          </w:p>
        </w:tc>
        <w:tc>
          <w:tcPr>
            <w:tcW w:w="1262" w:type="dxa"/>
            <w:tcBorders>
              <w:top w:val="single" w:sz="6" w:space="0" w:color="000000"/>
              <w:left w:val="single" w:sz="6" w:space="0" w:color="000000"/>
              <w:bottom w:val="single" w:sz="6" w:space="0" w:color="000000"/>
              <w:right w:val="single" w:sz="6" w:space="0" w:color="000000"/>
            </w:tcBorders>
          </w:tcPr>
          <w:p w14:paraId="380045F5" w14:textId="26EEA66B" w:rsidR="00D32EE4" w:rsidDel="009331ED" w:rsidRDefault="00D32EE4">
            <w:pPr>
              <w:rPr>
                <w:del w:id="14248" w:author="Erlie Hasam Morfin Zavalza" w:date="2014-10-31T02:51:00Z"/>
              </w:rPr>
              <w:pPrChange w:id="14249"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D889E18" w14:textId="2C731A15" w:rsidR="00D32EE4" w:rsidDel="009331ED" w:rsidRDefault="00D32EE4">
            <w:pPr>
              <w:rPr>
                <w:del w:id="14250" w:author="Erlie Hasam Morfin Zavalza" w:date="2014-10-31T02:51:00Z"/>
              </w:rPr>
              <w:pPrChange w:id="1425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D25F39A" w14:textId="56BC6ED8" w:rsidR="00D32EE4" w:rsidDel="009331ED" w:rsidRDefault="00D32EE4">
            <w:pPr>
              <w:rPr>
                <w:del w:id="14252" w:author="Erlie Hasam Morfin Zavalza" w:date="2014-10-31T02:51:00Z"/>
              </w:rPr>
              <w:pPrChange w:id="1425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3FF68EF" w14:textId="15F53ECB" w:rsidR="00D32EE4" w:rsidDel="009331ED" w:rsidRDefault="00D32EE4">
            <w:pPr>
              <w:rPr>
                <w:del w:id="14254" w:author="Erlie Hasam Morfin Zavalza" w:date="2014-10-31T02:51:00Z"/>
              </w:rPr>
              <w:pPrChange w:id="14255"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8697AC1" w14:textId="7C76C1EA" w:rsidR="00D32EE4" w:rsidDel="009331ED" w:rsidRDefault="00D32EE4">
            <w:pPr>
              <w:rPr>
                <w:del w:id="14256" w:author="Erlie Hasam Morfin Zavalza" w:date="2014-10-31T02:51:00Z"/>
              </w:rPr>
              <w:pPrChange w:id="14257" w:author="Erlie Hasam Morfin Zavalza" w:date="2014-11-08T00:32:00Z">
                <w:pPr>
                  <w:spacing w:before="40" w:after="40"/>
                  <w:ind w:left="113" w:right="113"/>
                  <w:jc w:val="right"/>
                </w:pPr>
              </w:pPrChange>
            </w:pPr>
          </w:p>
        </w:tc>
      </w:tr>
      <w:tr w:rsidR="00D32EE4" w:rsidDel="009331ED" w14:paraId="4B664381" w14:textId="4C9EFECB" w:rsidTr="007F72CF">
        <w:trPr>
          <w:trHeight w:val="262"/>
          <w:del w:id="14258"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ED1C28C" w14:textId="04D6C7D5" w:rsidR="00D32EE4" w:rsidDel="009331ED" w:rsidRDefault="00D32EE4">
            <w:pPr>
              <w:rPr>
                <w:del w:id="14259" w:author="Erlie Hasam Morfin Zavalza" w:date="2014-10-31T02:51:00Z"/>
              </w:rPr>
              <w:pPrChange w:id="14260" w:author="Erlie Hasam Morfin Zavalza" w:date="2014-11-08T00:32:00Z">
                <w:pPr>
                  <w:spacing w:before="40" w:after="40"/>
                  <w:ind w:left="113" w:right="113"/>
                </w:pPr>
              </w:pPrChange>
            </w:pPr>
            <w:del w:id="14261" w:author="Erlie Hasam Morfin Zavalza" w:date="2014-10-31T02:51:00Z">
              <w:r w:rsidDel="009331ED">
                <w:delText>Por Ventas</w:delText>
              </w:r>
            </w:del>
          </w:p>
        </w:tc>
        <w:tc>
          <w:tcPr>
            <w:tcW w:w="1262" w:type="dxa"/>
            <w:tcBorders>
              <w:top w:val="single" w:sz="6" w:space="0" w:color="000000"/>
              <w:left w:val="single" w:sz="6" w:space="0" w:color="000000"/>
              <w:bottom w:val="single" w:sz="6" w:space="0" w:color="000000"/>
              <w:right w:val="single" w:sz="6" w:space="0" w:color="000000"/>
            </w:tcBorders>
          </w:tcPr>
          <w:p w14:paraId="20211ED2" w14:textId="3EBCDB52" w:rsidR="00D32EE4" w:rsidDel="009331ED" w:rsidRDefault="00D32EE4">
            <w:pPr>
              <w:rPr>
                <w:del w:id="14262" w:author="Erlie Hasam Morfin Zavalza" w:date="2014-10-31T02:51:00Z"/>
              </w:rPr>
              <w:pPrChange w:id="14263"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1A82D57" w14:textId="6E36A151" w:rsidR="00D32EE4" w:rsidDel="009331ED" w:rsidRDefault="00D32EE4">
            <w:pPr>
              <w:rPr>
                <w:del w:id="14264" w:author="Erlie Hasam Morfin Zavalza" w:date="2014-10-31T02:51:00Z"/>
              </w:rPr>
              <w:pPrChange w:id="1426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BE02E49" w14:textId="40D79A09" w:rsidR="00D32EE4" w:rsidDel="009331ED" w:rsidRDefault="00D32EE4">
            <w:pPr>
              <w:rPr>
                <w:del w:id="14266" w:author="Erlie Hasam Morfin Zavalza" w:date="2014-10-31T02:51:00Z"/>
              </w:rPr>
              <w:pPrChange w:id="1426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25C6B88" w14:textId="2A3D1D9E" w:rsidR="00D32EE4" w:rsidDel="009331ED" w:rsidRDefault="00D32EE4">
            <w:pPr>
              <w:rPr>
                <w:del w:id="14268" w:author="Erlie Hasam Morfin Zavalza" w:date="2014-10-31T02:51:00Z"/>
              </w:rPr>
              <w:pPrChange w:id="14269"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2E95FF0C" w14:textId="05A601C8" w:rsidR="00D32EE4" w:rsidDel="009331ED" w:rsidRDefault="00D32EE4">
            <w:pPr>
              <w:rPr>
                <w:del w:id="14270" w:author="Erlie Hasam Morfin Zavalza" w:date="2014-10-31T02:51:00Z"/>
              </w:rPr>
              <w:pPrChange w:id="14271" w:author="Erlie Hasam Morfin Zavalza" w:date="2014-11-08T00:32:00Z">
                <w:pPr>
                  <w:spacing w:before="40" w:after="40"/>
                  <w:ind w:left="113" w:right="113"/>
                  <w:jc w:val="right"/>
                </w:pPr>
              </w:pPrChange>
            </w:pPr>
          </w:p>
        </w:tc>
      </w:tr>
      <w:tr w:rsidR="00D32EE4" w:rsidDel="009331ED" w14:paraId="32F25521" w14:textId="383C1DF9" w:rsidTr="007F72CF">
        <w:trPr>
          <w:trHeight w:val="262"/>
          <w:del w:id="14272"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D389C08" w14:textId="0AA180E0" w:rsidR="00D32EE4" w:rsidDel="009331ED" w:rsidRDefault="00D32EE4">
            <w:pPr>
              <w:rPr>
                <w:del w:id="14273" w:author="Erlie Hasam Morfin Zavalza" w:date="2014-10-31T02:51:00Z"/>
              </w:rPr>
              <w:pPrChange w:id="14274" w:author="Erlie Hasam Morfin Zavalza" w:date="2014-11-08T00:32:00Z">
                <w:pPr>
                  <w:spacing w:before="40" w:after="40"/>
                  <w:ind w:left="113" w:right="113"/>
                </w:pPr>
              </w:pPrChange>
            </w:pPr>
            <w:del w:id="14275" w:author="Erlie Hasam Morfin Zavalza" w:date="2014-10-31T02:51:00Z">
              <w:r w:rsidDel="009331ED">
                <w:delText>Por otros Servicios</w:delText>
              </w:r>
            </w:del>
          </w:p>
        </w:tc>
        <w:tc>
          <w:tcPr>
            <w:tcW w:w="1262" w:type="dxa"/>
            <w:tcBorders>
              <w:top w:val="single" w:sz="6" w:space="0" w:color="000000"/>
              <w:left w:val="single" w:sz="6" w:space="0" w:color="000000"/>
              <w:bottom w:val="single" w:sz="6" w:space="0" w:color="000000"/>
              <w:right w:val="single" w:sz="6" w:space="0" w:color="000000"/>
            </w:tcBorders>
          </w:tcPr>
          <w:p w14:paraId="6FC6B585" w14:textId="70D9BDA8" w:rsidR="00D32EE4" w:rsidDel="009331ED" w:rsidRDefault="00D32EE4">
            <w:pPr>
              <w:rPr>
                <w:del w:id="14276" w:author="Erlie Hasam Morfin Zavalza" w:date="2014-10-31T02:51:00Z"/>
              </w:rPr>
              <w:pPrChange w:id="14277"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52EAE9F" w14:textId="6C4DBD48" w:rsidR="00D32EE4" w:rsidDel="009331ED" w:rsidRDefault="00D32EE4">
            <w:pPr>
              <w:rPr>
                <w:del w:id="14278" w:author="Erlie Hasam Morfin Zavalza" w:date="2014-10-31T02:51:00Z"/>
              </w:rPr>
              <w:pPrChange w:id="1427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AEDD49D" w14:textId="7D6358AE" w:rsidR="00D32EE4" w:rsidDel="009331ED" w:rsidRDefault="00D32EE4">
            <w:pPr>
              <w:rPr>
                <w:del w:id="14280" w:author="Erlie Hasam Morfin Zavalza" w:date="2014-10-31T02:51:00Z"/>
              </w:rPr>
              <w:pPrChange w:id="1428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102767B" w14:textId="674E1035" w:rsidR="00D32EE4" w:rsidDel="009331ED" w:rsidRDefault="00D32EE4">
            <w:pPr>
              <w:rPr>
                <w:del w:id="14282" w:author="Erlie Hasam Morfin Zavalza" w:date="2014-10-31T02:51:00Z"/>
              </w:rPr>
              <w:pPrChange w:id="14283"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68838A9" w14:textId="38D0AAFA" w:rsidR="00D32EE4" w:rsidDel="009331ED" w:rsidRDefault="00D32EE4">
            <w:pPr>
              <w:rPr>
                <w:del w:id="14284" w:author="Erlie Hasam Morfin Zavalza" w:date="2014-10-31T02:51:00Z"/>
              </w:rPr>
              <w:pPrChange w:id="14285" w:author="Erlie Hasam Morfin Zavalza" w:date="2014-11-08T00:32:00Z">
                <w:pPr>
                  <w:spacing w:before="40" w:after="40"/>
                  <w:ind w:left="113" w:right="113"/>
                  <w:jc w:val="right"/>
                </w:pPr>
              </w:pPrChange>
            </w:pPr>
          </w:p>
        </w:tc>
      </w:tr>
      <w:tr w:rsidR="00D32EE4" w:rsidDel="009331ED" w14:paraId="5BA2F6B2" w14:textId="4E1DA442" w:rsidTr="007F72CF">
        <w:trPr>
          <w:trHeight w:val="262"/>
          <w:del w:id="14286"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5B8B380" w14:textId="1B656E0F" w:rsidR="00D32EE4" w:rsidDel="009331ED" w:rsidRDefault="00D32EE4">
            <w:pPr>
              <w:rPr>
                <w:del w:id="14287" w:author="Erlie Hasam Morfin Zavalza" w:date="2014-10-31T02:51:00Z"/>
              </w:rPr>
              <w:pPrChange w:id="14288" w:author="Erlie Hasam Morfin Zavalza" w:date="2014-11-08T00:32:00Z">
                <w:pPr>
                  <w:spacing w:before="40" w:after="40"/>
                  <w:ind w:left="113" w:right="113"/>
                </w:pPr>
              </w:pPrChange>
            </w:pPr>
            <w:del w:id="14289" w:author="Erlie Hasam Morfin Zavalza" w:date="2014-10-31T02:51:00Z">
              <w:r w:rsidDel="009331ED">
                <w:delText>De Subvenciones</w:delText>
              </w:r>
            </w:del>
          </w:p>
        </w:tc>
        <w:tc>
          <w:tcPr>
            <w:tcW w:w="1262" w:type="dxa"/>
            <w:tcBorders>
              <w:top w:val="single" w:sz="6" w:space="0" w:color="000000"/>
              <w:left w:val="single" w:sz="6" w:space="0" w:color="000000"/>
              <w:bottom w:val="single" w:sz="6" w:space="0" w:color="000000"/>
              <w:right w:val="single" w:sz="6" w:space="0" w:color="000000"/>
            </w:tcBorders>
          </w:tcPr>
          <w:p w14:paraId="69CAE72D" w14:textId="1D3BEF85" w:rsidR="00D32EE4" w:rsidDel="009331ED" w:rsidRDefault="00D32EE4">
            <w:pPr>
              <w:rPr>
                <w:del w:id="14290" w:author="Erlie Hasam Morfin Zavalza" w:date="2014-10-31T02:51:00Z"/>
              </w:rPr>
              <w:pPrChange w:id="14291"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8139399" w14:textId="1F609264" w:rsidR="00D32EE4" w:rsidDel="009331ED" w:rsidRDefault="00D32EE4">
            <w:pPr>
              <w:rPr>
                <w:del w:id="14292" w:author="Erlie Hasam Morfin Zavalza" w:date="2014-10-31T02:51:00Z"/>
              </w:rPr>
              <w:pPrChange w:id="1429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2121DCA" w14:textId="56DCCE55" w:rsidR="00D32EE4" w:rsidDel="009331ED" w:rsidRDefault="00D32EE4">
            <w:pPr>
              <w:rPr>
                <w:del w:id="14294" w:author="Erlie Hasam Morfin Zavalza" w:date="2014-10-31T02:51:00Z"/>
              </w:rPr>
              <w:pPrChange w:id="1429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C0D939D" w14:textId="6FE48212" w:rsidR="00D32EE4" w:rsidDel="009331ED" w:rsidRDefault="00D32EE4">
            <w:pPr>
              <w:rPr>
                <w:del w:id="14296" w:author="Erlie Hasam Morfin Zavalza" w:date="2014-10-31T02:51:00Z"/>
              </w:rPr>
              <w:pPrChange w:id="14297"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FE4E7F2" w14:textId="2C5EDBA9" w:rsidR="00D32EE4" w:rsidDel="009331ED" w:rsidRDefault="00D32EE4">
            <w:pPr>
              <w:rPr>
                <w:del w:id="14298" w:author="Erlie Hasam Morfin Zavalza" w:date="2014-10-31T02:51:00Z"/>
              </w:rPr>
              <w:pPrChange w:id="14299" w:author="Erlie Hasam Morfin Zavalza" w:date="2014-11-08T00:32:00Z">
                <w:pPr>
                  <w:spacing w:before="40" w:after="40"/>
                  <w:ind w:left="113" w:right="113"/>
                  <w:jc w:val="right"/>
                </w:pPr>
              </w:pPrChange>
            </w:pPr>
          </w:p>
        </w:tc>
      </w:tr>
      <w:tr w:rsidR="00D32EE4" w:rsidDel="009331ED" w14:paraId="4DC1A9C5" w14:textId="442564D3" w:rsidTr="007F72CF">
        <w:trPr>
          <w:trHeight w:val="276"/>
          <w:del w:id="14300" w:author="Erlie Hasam Morfin Zavalza" w:date="2014-10-31T02:51:00Z"/>
        </w:trPr>
        <w:tc>
          <w:tcPr>
            <w:tcW w:w="2933" w:type="dxa"/>
            <w:tcBorders>
              <w:top w:val="single" w:sz="6" w:space="0" w:color="000000"/>
              <w:left w:val="single" w:sz="12" w:space="0" w:color="000000"/>
              <w:right w:val="single" w:sz="6" w:space="0" w:color="000000"/>
            </w:tcBorders>
          </w:tcPr>
          <w:p w14:paraId="15DEE4F5" w14:textId="623344DA" w:rsidR="00D32EE4" w:rsidDel="009331ED" w:rsidRDefault="00D32EE4">
            <w:pPr>
              <w:rPr>
                <w:del w:id="14301" w:author="Erlie Hasam Morfin Zavalza" w:date="2014-10-31T02:51:00Z"/>
              </w:rPr>
              <w:pPrChange w:id="14302" w:author="Erlie Hasam Morfin Zavalza" w:date="2014-11-08T00:32:00Z">
                <w:pPr>
                  <w:spacing w:before="40" w:after="40"/>
                  <w:ind w:left="113" w:right="113"/>
                </w:pPr>
              </w:pPrChange>
            </w:pPr>
            <w:del w:id="14303" w:author="Erlie Hasam Morfin Zavalza" w:date="2014-10-31T02:51:00Z">
              <w:r w:rsidDel="009331ED">
                <w:delText>Otros</w:delText>
              </w:r>
            </w:del>
          </w:p>
        </w:tc>
        <w:tc>
          <w:tcPr>
            <w:tcW w:w="1262" w:type="dxa"/>
            <w:tcBorders>
              <w:top w:val="single" w:sz="6" w:space="0" w:color="000000"/>
              <w:left w:val="single" w:sz="6" w:space="0" w:color="000000"/>
              <w:right w:val="single" w:sz="6" w:space="0" w:color="000000"/>
            </w:tcBorders>
          </w:tcPr>
          <w:p w14:paraId="230239C3" w14:textId="63E546F8" w:rsidR="00D32EE4" w:rsidDel="009331ED" w:rsidRDefault="00D32EE4">
            <w:pPr>
              <w:rPr>
                <w:del w:id="14304" w:author="Erlie Hasam Morfin Zavalza" w:date="2014-10-31T02:51:00Z"/>
              </w:rPr>
              <w:pPrChange w:id="14305"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276EAE81" w14:textId="6DE087E2" w:rsidR="00D32EE4" w:rsidDel="009331ED" w:rsidRDefault="00D32EE4">
            <w:pPr>
              <w:rPr>
                <w:del w:id="14306" w:author="Erlie Hasam Morfin Zavalza" w:date="2014-10-31T02:51:00Z"/>
              </w:rPr>
              <w:pPrChange w:id="1430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5C295B56" w14:textId="59C9E99A" w:rsidR="00D32EE4" w:rsidDel="009331ED" w:rsidRDefault="00D32EE4">
            <w:pPr>
              <w:rPr>
                <w:del w:id="14308" w:author="Erlie Hasam Morfin Zavalza" w:date="2014-10-31T02:51:00Z"/>
              </w:rPr>
              <w:pPrChange w:id="1430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39A1CF3B" w14:textId="3213A691" w:rsidR="00D32EE4" w:rsidDel="009331ED" w:rsidRDefault="00D32EE4">
            <w:pPr>
              <w:rPr>
                <w:del w:id="14310" w:author="Erlie Hasam Morfin Zavalza" w:date="2014-10-31T02:51:00Z"/>
              </w:rPr>
              <w:pPrChange w:id="14311"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0F97CDDF" w14:textId="36E9D88D" w:rsidR="00D32EE4" w:rsidDel="009331ED" w:rsidRDefault="00D32EE4">
            <w:pPr>
              <w:rPr>
                <w:del w:id="14312" w:author="Erlie Hasam Morfin Zavalza" w:date="2014-10-31T02:51:00Z"/>
              </w:rPr>
              <w:pPrChange w:id="14313" w:author="Erlie Hasam Morfin Zavalza" w:date="2014-11-08T00:32:00Z">
                <w:pPr>
                  <w:spacing w:before="40" w:after="40"/>
                  <w:ind w:left="113" w:right="113"/>
                  <w:jc w:val="right"/>
                </w:pPr>
              </w:pPrChange>
            </w:pPr>
          </w:p>
        </w:tc>
      </w:tr>
      <w:tr w:rsidR="00D32EE4" w:rsidDel="009331ED" w14:paraId="354868CA" w14:textId="61E23667" w:rsidTr="007F72CF">
        <w:trPr>
          <w:trHeight w:val="276"/>
          <w:del w:id="14314"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199AC887" w14:textId="6999D70E" w:rsidR="00D32EE4" w:rsidDel="009331ED" w:rsidRDefault="00D32EE4">
            <w:pPr>
              <w:rPr>
                <w:del w:id="14315" w:author="Erlie Hasam Morfin Zavalza" w:date="2014-10-31T02:51:00Z"/>
              </w:rPr>
              <w:pPrChange w:id="14316" w:author="Erlie Hasam Morfin Zavalza" w:date="2014-11-08T00:32:00Z">
                <w:pPr>
                  <w:spacing w:before="40" w:after="40"/>
                  <w:ind w:left="113" w:right="113"/>
                </w:pPr>
              </w:pPrChange>
            </w:pPr>
            <w:del w:id="14317" w:author="Erlie Hasam Morfin Zavalza" w:date="2014-10-31T02:51:00Z">
              <w:r w:rsidDel="009331ED">
                <w:delText>TOTAL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620BB457" w14:textId="4DDC1D36" w:rsidR="00D32EE4" w:rsidDel="009331ED" w:rsidRDefault="00D32EE4">
            <w:pPr>
              <w:rPr>
                <w:del w:id="14318" w:author="Erlie Hasam Morfin Zavalza" w:date="2014-10-31T02:51:00Z"/>
              </w:rPr>
              <w:pPrChange w:id="14319" w:author="Erlie Hasam Morfin Zavalza" w:date="2014-11-08T00:32:00Z">
                <w:pPr>
                  <w:spacing w:before="40" w:after="40"/>
                  <w:ind w:left="113" w:right="113"/>
                  <w:jc w:val="right"/>
                </w:pPr>
              </w:pPrChange>
            </w:pPr>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76124A83" w14:textId="10597464" w:rsidR="00D32EE4" w:rsidDel="009331ED" w:rsidRDefault="00D32EE4">
            <w:pPr>
              <w:rPr>
                <w:del w:id="14320" w:author="Erlie Hasam Morfin Zavalza" w:date="2014-10-31T02:51:00Z"/>
              </w:rPr>
              <w:pPrChange w:id="14321"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6C18CC9" w14:textId="52D2D6A6" w:rsidR="00D32EE4" w:rsidDel="009331ED" w:rsidRDefault="00D32EE4">
            <w:pPr>
              <w:rPr>
                <w:del w:id="14322" w:author="Erlie Hasam Morfin Zavalza" w:date="2014-10-31T02:51:00Z"/>
              </w:rPr>
              <w:pPrChange w:id="14323"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A42C4F9" w14:textId="7D819297" w:rsidR="00D32EE4" w:rsidDel="009331ED" w:rsidRDefault="00D32EE4">
            <w:pPr>
              <w:rPr>
                <w:del w:id="14324" w:author="Erlie Hasam Morfin Zavalza" w:date="2014-10-31T02:51:00Z"/>
              </w:rPr>
              <w:pPrChange w:id="14325" w:author="Erlie Hasam Morfin Zavalza" w:date="2014-11-08T00:32:00Z">
                <w:pPr>
                  <w:spacing w:before="40" w:after="40"/>
                  <w:ind w:left="113" w:right="113"/>
                  <w:jc w:val="right"/>
                </w:pPr>
              </w:pPrChange>
            </w:pPr>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2E8B6903" w14:textId="6EE1A775" w:rsidR="00D32EE4" w:rsidDel="009331ED" w:rsidRDefault="00D32EE4">
            <w:pPr>
              <w:rPr>
                <w:del w:id="14326" w:author="Erlie Hasam Morfin Zavalza" w:date="2014-10-31T02:51:00Z"/>
              </w:rPr>
              <w:pPrChange w:id="14327" w:author="Erlie Hasam Morfin Zavalza" w:date="2014-11-08T00:32:00Z">
                <w:pPr>
                  <w:spacing w:before="40" w:after="40"/>
                  <w:ind w:left="113" w:right="113"/>
                  <w:jc w:val="right"/>
                </w:pPr>
              </w:pPrChange>
            </w:pPr>
          </w:p>
        </w:tc>
      </w:tr>
      <w:tr w:rsidR="00D32EE4" w:rsidDel="009331ED" w14:paraId="51D7F933" w14:textId="103C57A5" w:rsidTr="007F72CF">
        <w:trPr>
          <w:trHeight w:val="276"/>
          <w:del w:id="14328"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35E8D8E9" w14:textId="3E4DF3D8" w:rsidR="00D32EE4" w:rsidDel="009331ED" w:rsidRDefault="00D32EE4">
            <w:pPr>
              <w:rPr>
                <w:del w:id="14329" w:author="Erlie Hasam Morfin Zavalza" w:date="2014-10-31T02:51:00Z"/>
              </w:rPr>
              <w:pPrChange w:id="14330" w:author="Erlie Hasam Morfin Zavalza" w:date="2014-11-08T00:32:00Z">
                <w:pPr>
                  <w:spacing w:before="40" w:after="40"/>
                  <w:ind w:left="113" w:right="113"/>
                </w:pPr>
              </w:pPrChange>
            </w:pPr>
            <w:del w:id="14331" w:author="Erlie Hasam Morfin Zavalza" w:date="2014-10-31T02:51:00Z">
              <w:r w:rsidDel="009331ED">
                <w:delText>C.2 PAGOS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0D64015" w14:textId="4F908AEC" w:rsidR="00D32EE4" w:rsidDel="009331ED" w:rsidRDefault="00D32EE4">
            <w:pPr>
              <w:rPr>
                <w:del w:id="14332" w:author="Erlie Hasam Morfin Zavalza" w:date="2014-10-31T02:51:00Z"/>
              </w:rPr>
              <w:pPrChange w:id="14333" w:author="Erlie Hasam Morfin Zavalza" w:date="2014-11-08T00:32:00Z">
                <w:pPr>
                  <w:spacing w:before="40" w:after="40"/>
                  <w:ind w:left="113" w:right="113"/>
                  <w:jc w:val="center"/>
                </w:pPr>
              </w:pPrChange>
            </w:pPr>
            <w:del w:id="14334" w:author="Erlie Hasam Morfin Zavalza" w:date="2014-10-31T02:51:00Z">
              <w:r w:rsidDel="009331ED">
                <w:delText>MES 01</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76652C82" w14:textId="772E5753" w:rsidR="00D32EE4" w:rsidDel="009331ED" w:rsidRDefault="00D32EE4">
            <w:pPr>
              <w:rPr>
                <w:del w:id="14335" w:author="Erlie Hasam Morfin Zavalza" w:date="2014-10-31T02:51:00Z"/>
              </w:rPr>
              <w:pPrChange w:id="14336" w:author="Erlie Hasam Morfin Zavalza" w:date="2014-11-08T00:32:00Z">
                <w:pPr>
                  <w:spacing w:before="40" w:after="40"/>
                  <w:ind w:left="113" w:right="113"/>
                  <w:jc w:val="center"/>
                </w:pPr>
              </w:pPrChange>
            </w:pPr>
            <w:del w:id="14337" w:author="Erlie Hasam Morfin Zavalza" w:date="2014-10-31T02:51:00Z">
              <w:r w:rsidDel="009331ED">
                <w:delText>MES 02</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26970FD" w14:textId="47D8F1F4" w:rsidR="00D32EE4" w:rsidDel="009331ED" w:rsidRDefault="00D32EE4">
            <w:pPr>
              <w:rPr>
                <w:del w:id="14338" w:author="Erlie Hasam Morfin Zavalza" w:date="2014-10-31T02:51:00Z"/>
              </w:rPr>
              <w:pPrChange w:id="14339" w:author="Erlie Hasam Morfin Zavalza" w:date="2014-11-08T00:32:00Z">
                <w:pPr>
                  <w:spacing w:before="40" w:after="40"/>
                  <w:ind w:left="113" w:right="113"/>
                  <w:jc w:val="center"/>
                </w:pPr>
              </w:pPrChange>
            </w:pPr>
            <w:del w:id="14340" w:author="Erlie Hasam Morfin Zavalza" w:date="2014-10-31T02:51:00Z">
              <w:r w:rsidDel="009331ED">
                <w:delText>MES 03</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22053D4" w14:textId="68C6FF92" w:rsidR="00D32EE4" w:rsidDel="009331ED" w:rsidRDefault="00D32EE4">
            <w:pPr>
              <w:rPr>
                <w:del w:id="14341" w:author="Erlie Hasam Morfin Zavalza" w:date="2014-10-31T02:51:00Z"/>
              </w:rPr>
              <w:pPrChange w:id="14342" w:author="Erlie Hasam Morfin Zavalza" w:date="2014-11-08T00:32:00Z">
                <w:pPr>
                  <w:spacing w:before="40" w:after="40"/>
                  <w:ind w:left="113" w:right="113"/>
                  <w:jc w:val="center"/>
                </w:pPr>
              </w:pPrChange>
            </w:pPr>
            <w:del w:id="14343" w:author="Erlie Hasam Morfin Zavalza" w:date="2014-10-31T02:51:00Z">
              <w:r w:rsidDel="009331ED">
                <w:delText>MES 04</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6D3CD583" w14:textId="35476D64" w:rsidR="00D32EE4" w:rsidDel="009331ED" w:rsidRDefault="00D32EE4">
            <w:pPr>
              <w:rPr>
                <w:del w:id="14344" w:author="Erlie Hasam Morfin Zavalza" w:date="2014-10-31T02:51:00Z"/>
              </w:rPr>
              <w:pPrChange w:id="14345" w:author="Erlie Hasam Morfin Zavalza" w:date="2014-11-08T00:32:00Z">
                <w:pPr>
                  <w:spacing w:before="40" w:after="40"/>
                  <w:ind w:left="113" w:right="113"/>
                  <w:jc w:val="center"/>
                </w:pPr>
              </w:pPrChange>
            </w:pPr>
            <w:del w:id="14346" w:author="Erlie Hasam Morfin Zavalza" w:date="2014-10-31T02:51:00Z">
              <w:r w:rsidDel="009331ED">
                <w:delText>CTRM.”A”</w:delText>
              </w:r>
            </w:del>
          </w:p>
        </w:tc>
      </w:tr>
      <w:tr w:rsidR="00D32EE4" w:rsidDel="009331ED" w14:paraId="188FA743" w14:textId="1FA7223B" w:rsidTr="007F72CF">
        <w:trPr>
          <w:trHeight w:val="262"/>
          <w:del w:id="1434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580080B" w14:textId="75FAFEE6" w:rsidR="00D32EE4" w:rsidDel="009331ED" w:rsidRDefault="00D32EE4">
            <w:pPr>
              <w:rPr>
                <w:del w:id="14348" w:author="Erlie Hasam Morfin Zavalza" w:date="2014-10-31T02:51:00Z"/>
              </w:rPr>
              <w:pPrChange w:id="14349" w:author="Erlie Hasam Morfin Zavalza" w:date="2014-11-08T00:32:00Z">
                <w:pPr>
                  <w:spacing w:before="40" w:after="40"/>
                  <w:ind w:left="113" w:right="113"/>
                </w:pPr>
              </w:pPrChange>
            </w:pPr>
            <w:del w:id="14350" w:author="Erlie Hasam Morfin Zavalza" w:date="2014-10-31T02:51:00Z">
              <w:r w:rsidDel="009331ED">
                <w:delText>Proveedores</w:delText>
              </w:r>
            </w:del>
          </w:p>
        </w:tc>
        <w:tc>
          <w:tcPr>
            <w:tcW w:w="1262" w:type="dxa"/>
            <w:tcBorders>
              <w:top w:val="single" w:sz="6" w:space="0" w:color="000000"/>
              <w:left w:val="single" w:sz="6" w:space="0" w:color="000000"/>
              <w:bottom w:val="single" w:sz="6" w:space="0" w:color="000000"/>
              <w:right w:val="single" w:sz="6" w:space="0" w:color="000000"/>
            </w:tcBorders>
          </w:tcPr>
          <w:p w14:paraId="7BC18B1F" w14:textId="3911B2F8" w:rsidR="00D32EE4" w:rsidDel="009331ED" w:rsidRDefault="00D32EE4">
            <w:pPr>
              <w:rPr>
                <w:del w:id="14351" w:author="Erlie Hasam Morfin Zavalza" w:date="2014-10-31T02:51:00Z"/>
              </w:rPr>
              <w:pPrChange w:id="1435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B033180" w14:textId="770B9FD8" w:rsidR="00D32EE4" w:rsidDel="009331ED" w:rsidRDefault="00D32EE4">
            <w:pPr>
              <w:rPr>
                <w:del w:id="14353" w:author="Erlie Hasam Morfin Zavalza" w:date="2014-10-31T02:51:00Z"/>
              </w:rPr>
              <w:pPrChange w:id="1435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48EE479" w14:textId="140013D0" w:rsidR="00D32EE4" w:rsidDel="009331ED" w:rsidRDefault="00D32EE4">
            <w:pPr>
              <w:rPr>
                <w:del w:id="14355" w:author="Erlie Hasam Morfin Zavalza" w:date="2014-10-31T02:51:00Z"/>
              </w:rPr>
              <w:pPrChange w:id="1435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8DFE228" w14:textId="6204CD3B" w:rsidR="00D32EE4" w:rsidDel="009331ED" w:rsidRDefault="00D32EE4">
            <w:pPr>
              <w:rPr>
                <w:del w:id="14357" w:author="Erlie Hasam Morfin Zavalza" w:date="2014-10-31T02:51:00Z"/>
              </w:rPr>
              <w:pPrChange w:id="1435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FF3D71A" w14:textId="6D4232E3" w:rsidR="00D32EE4" w:rsidDel="009331ED" w:rsidRDefault="00D32EE4">
            <w:pPr>
              <w:rPr>
                <w:del w:id="14359" w:author="Erlie Hasam Morfin Zavalza" w:date="2014-10-31T02:51:00Z"/>
              </w:rPr>
              <w:pPrChange w:id="14360" w:author="Erlie Hasam Morfin Zavalza" w:date="2014-11-08T00:32:00Z">
                <w:pPr>
                  <w:spacing w:before="40" w:after="40"/>
                  <w:ind w:left="113" w:right="113"/>
                  <w:jc w:val="right"/>
                </w:pPr>
              </w:pPrChange>
            </w:pPr>
          </w:p>
        </w:tc>
      </w:tr>
      <w:tr w:rsidR="00D32EE4" w:rsidDel="009331ED" w14:paraId="6AE69BC2" w14:textId="1178655B" w:rsidTr="007F72CF">
        <w:trPr>
          <w:trHeight w:val="262"/>
          <w:del w:id="1436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A106C43" w14:textId="69D8FD55" w:rsidR="00D32EE4" w:rsidDel="009331ED" w:rsidRDefault="00D32EE4">
            <w:pPr>
              <w:rPr>
                <w:del w:id="14362" w:author="Erlie Hasam Morfin Zavalza" w:date="2014-10-31T02:51:00Z"/>
              </w:rPr>
              <w:pPrChange w:id="14363" w:author="Erlie Hasam Morfin Zavalza" w:date="2014-11-08T00:32:00Z">
                <w:pPr>
                  <w:spacing w:before="40" w:after="40"/>
                  <w:ind w:left="113" w:right="113"/>
                </w:pPr>
              </w:pPrChange>
            </w:pPr>
            <w:del w:id="14364" w:author="Erlie Hasam Morfin Zavalza" w:date="2014-10-31T02:51:00Z">
              <w:r w:rsidDel="009331ED">
                <w:delText>Sueldos y Salarios</w:delText>
              </w:r>
            </w:del>
          </w:p>
        </w:tc>
        <w:tc>
          <w:tcPr>
            <w:tcW w:w="1262" w:type="dxa"/>
            <w:tcBorders>
              <w:top w:val="single" w:sz="6" w:space="0" w:color="000000"/>
              <w:left w:val="single" w:sz="6" w:space="0" w:color="000000"/>
              <w:bottom w:val="single" w:sz="6" w:space="0" w:color="000000"/>
              <w:right w:val="single" w:sz="6" w:space="0" w:color="000000"/>
            </w:tcBorders>
          </w:tcPr>
          <w:p w14:paraId="431625A6" w14:textId="447BA628" w:rsidR="00D32EE4" w:rsidDel="009331ED" w:rsidRDefault="00D32EE4">
            <w:pPr>
              <w:rPr>
                <w:del w:id="14365" w:author="Erlie Hasam Morfin Zavalza" w:date="2014-10-31T02:51:00Z"/>
              </w:rPr>
              <w:pPrChange w:id="1436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3AF2CF1" w14:textId="56A2252C" w:rsidR="00D32EE4" w:rsidDel="009331ED" w:rsidRDefault="00D32EE4">
            <w:pPr>
              <w:rPr>
                <w:del w:id="14367" w:author="Erlie Hasam Morfin Zavalza" w:date="2014-10-31T02:51:00Z"/>
              </w:rPr>
              <w:pPrChange w:id="1436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25BF903" w14:textId="2578DE41" w:rsidR="00D32EE4" w:rsidDel="009331ED" w:rsidRDefault="00D32EE4">
            <w:pPr>
              <w:rPr>
                <w:del w:id="14369" w:author="Erlie Hasam Morfin Zavalza" w:date="2014-10-31T02:51:00Z"/>
              </w:rPr>
              <w:pPrChange w:id="1437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D6CAB4E" w14:textId="28F33237" w:rsidR="00D32EE4" w:rsidDel="009331ED" w:rsidRDefault="00D32EE4">
            <w:pPr>
              <w:rPr>
                <w:del w:id="14371" w:author="Erlie Hasam Morfin Zavalza" w:date="2014-10-31T02:51:00Z"/>
              </w:rPr>
              <w:pPrChange w:id="1437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CF48031" w14:textId="14DA3037" w:rsidR="00D32EE4" w:rsidDel="009331ED" w:rsidRDefault="00D32EE4">
            <w:pPr>
              <w:rPr>
                <w:del w:id="14373" w:author="Erlie Hasam Morfin Zavalza" w:date="2014-10-31T02:51:00Z"/>
              </w:rPr>
              <w:pPrChange w:id="14374" w:author="Erlie Hasam Morfin Zavalza" w:date="2014-11-08T00:32:00Z">
                <w:pPr>
                  <w:spacing w:before="40" w:after="40"/>
                  <w:ind w:left="113" w:right="113"/>
                  <w:jc w:val="right"/>
                </w:pPr>
              </w:pPrChange>
            </w:pPr>
          </w:p>
        </w:tc>
      </w:tr>
      <w:tr w:rsidR="00D32EE4" w:rsidDel="009331ED" w14:paraId="46E2EDE3" w14:textId="25926702" w:rsidTr="007F72CF">
        <w:trPr>
          <w:trHeight w:val="262"/>
          <w:del w:id="1437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BF25804" w14:textId="52D51073" w:rsidR="00D32EE4" w:rsidDel="009331ED" w:rsidRDefault="00D32EE4">
            <w:pPr>
              <w:rPr>
                <w:del w:id="14376" w:author="Erlie Hasam Morfin Zavalza" w:date="2014-10-31T02:51:00Z"/>
              </w:rPr>
              <w:pPrChange w:id="14377" w:author="Erlie Hasam Morfin Zavalza" w:date="2014-11-08T00:32:00Z">
                <w:pPr>
                  <w:spacing w:before="40" w:after="40"/>
                  <w:ind w:left="113" w:right="113"/>
                </w:pPr>
              </w:pPrChange>
            </w:pPr>
            <w:del w:id="14378" w:author="Erlie Hasam Morfin Zavalza" w:date="2014-10-31T02:51:00Z">
              <w:r w:rsidDel="009331ED">
                <w:delText>Seguridad Social</w:delText>
              </w:r>
            </w:del>
          </w:p>
        </w:tc>
        <w:tc>
          <w:tcPr>
            <w:tcW w:w="1262" w:type="dxa"/>
            <w:tcBorders>
              <w:top w:val="single" w:sz="6" w:space="0" w:color="000000"/>
              <w:left w:val="single" w:sz="6" w:space="0" w:color="000000"/>
              <w:bottom w:val="single" w:sz="6" w:space="0" w:color="000000"/>
              <w:right w:val="single" w:sz="6" w:space="0" w:color="000000"/>
            </w:tcBorders>
          </w:tcPr>
          <w:p w14:paraId="0B2752B8" w14:textId="52E4F50D" w:rsidR="00D32EE4" w:rsidDel="009331ED" w:rsidRDefault="00D32EE4">
            <w:pPr>
              <w:rPr>
                <w:del w:id="14379" w:author="Erlie Hasam Morfin Zavalza" w:date="2014-10-31T02:51:00Z"/>
              </w:rPr>
              <w:pPrChange w:id="1438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E9D1855" w14:textId="3499D56E" w:rsidR="00D32EE4" w:rsidDel="009331ED" w:rsidRDefault="00D32EE4">
            <w:pPr>
              <w:rPr>
                <w:del w:id="14381" w:author="Erlie Hasam Morfin Zavalza" w:date="2014-10-31T02:51:00Z"/>
              </w:rPr>
              <w:pPrChange w:id="1438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BBB7D9F" w14:textId="0C9DB169" w:rsidR="00D32EE4" w:rsidDel="009331ED" w:rsidRDefault="00D32EE4">
            <w:pPr>
              <w:rPr>
                <w:del w:id="14383" w:author="Erlie Hasam Morfin Zavalza" w:date="2014-10-31T02:51:00Z"/>
              </w:rPr>
              <w:pPrChange w:id="1438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2CF29A3" w14:textId="18ABB175" w:rsidR="00D32EE4" w:rsidDel="009331ED" w:rsidRDefault="00D32EE4">
            <w:pPr>
              <w:rPr>
                <w:del w:id="14385" w:author="Erlie Hasam Morfin Zavalza" w:date="2014-10-31T02:51:00Z"/>
              </w:rPr>
              <w:pPrChange w:id="1438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07D02D8" w14:textId="0DC3A4B5" w:rsidR="00D32EE4" w:rsidDel="009331ED" w:rsidRDefault="00D32EE4">
            <w:pPr>
              <w:rPr>
                <w:del w:id="14387" w:author="Erlie Hasam Morfin Zavalza" w:date="2014-10-31T02:51:00Z"/>
              </w:rPr>
              <w:pPrChange w:id="14388" w:author="Erlie Hasam Morfin Zavalza" w:date="2014-11-08T00:32:00Z">
                <w:pPr>
                  <w:spacing w:before="40" w:after="40"/>
                  <w:ind w:left="113" w:right="113"/>
                  <w:jc w:val="right"/>
                </w:pPr>
              </w:pPrChange>
            </w:pPr>
          </w:p>
        </w:tc>
      </w:tr>
      <w:tr w:rsidR="00D32EE4" w:rsidDel="009331ED" w14:paraId="3883E4A0" w14:textId="59608237" w:rsidTr="007F72CF">
        <w:trPr>
          <w:trHeight w:val="262"/>
          <w:del w:id="1438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ACCFA01" w14:textId="7C86747D" w:rsidR="00D32EE4" w:rsidDel="009331ED" w:rsidRDefault="00D32EE4">
            <w:pPr>
              <w:rPr>
                <w:del w:id="14390" w:author="Erlie Hasam Morfin Zavalza" w:date="2014-10-31T02:51:00Z"/>
              </w:rPr>
              <w:pPrChange w:id="14391" w:author="Erlie Hasam Morfin Zavalza" w:date="2014-11-08T00:32:00Z">
                <w:pPr>
                  <w:spacing w:before="40" w:after="40"/>
                  <w:ind w:left="113" w:right="113"/>
                </w:pPr>
              </w:pPrChange>
            </w:pPr>
            <w:del w:id="14392" w:author="Erlie Hasam Morfin Zavalza" w:date="2014-10-31T02:51:00Z">
              <w:r w:rsidDel="009331ED">
                <w:delText>Comisiones</w:delText>
              </w:r>
            </w:del>
          </w:p>
        </w:tc>
        <w:tc>
          <w:tcPr>
            <w:tcW w:w="1262" w:type="dxa"/>
            <w:tcBorders>
              <w:top w:val="single" w:sz="6" w:space="0" w:color="000000"/>
              <w:left w:val="single" w:sz="6" w:space="0" w:color="000000"/>
              <w:bottom w:val="single" w:sz="6" w:space="0" w:color="000000"/>
              <w:right w:val="single" w:sz="6" w:space="0" w:color="000000"/>
            </w:tcBorders>
          </w:tcPr>
          <w:p w14:paraId="749FB859" w14:textId="4D2FEB87" w:rsidR="00D32EE4" w:rsidDel="009331ED" w:rsidRDefault="00D32EE4">
            <w:pPr>
              <w:rPr>
                <w:del w:id="14393" w:author="Erlie Hasam Morfin Zavalza" w:date="2014-10-31T02:51:00Z"/>
              </w:rPr>
              <w:pPrChange w:id="1439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E70332E" w14:textId="426B674B" w:rsidR="00D32EE4" w:rsidDel="009331ED" w:rsidRDefault="00D32EE4">
            <w:pPr>
              <w:rPr>
                <w:del w:id="14395" w:author="Erlie Hasam Morfin Zavalza" w:date="2014-10-31T02:51:00Z"/>
              </w:rPr>
              <w:pPrChange w:id="1439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1684780" w14:textId="2D668C80" w:rsidR="00D32EE4" w:rsidDel="009331ED" w:rsidRDefault="00D32EE4">
            <w:pPr>
              <w:rPr>
                <w:del w:id="14397" w:author="Erlie Hasam Morfin Zavalza" w:date="2014-10-31T02:51:00Z"/>
              </w:rPr>
              <w:pPrChange w:id="1439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88BC088" w14:textId="5228E5B0" w:rsidR="00D32EE4" w:rsidDel="009331ED" w:rsidRDefault="00D32EE4">
            <w:pPr>
              <w:rPr>
                <w:del w:id="14399" w:author="Erlie Hasam Morfin Zavalza" w:date="2014-10-31T02:51:00Z"/>
              </w:rPr>
              <w:pPrChange w:id="1440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46602BC" w14:textId="06006CF4" w:rsidR="00D32EE4" w:rsidDel="009331ED" w:rsidRDefault="00D32EE4">
            <w:pPr>
              <w:rPr>
                <w:del w:id="14401" w:author="Erlie Hasam Morfin Zavalza" w:date="2014-10-31T02:51:00Z"/>
              </w:rPr>
              <w:pPrChange w:id="14402" w:author="Erlie Hasam Morfin Zavalza" w:date="2014-11-08T00:32:00Z">
                <w:pPr>
                  <w:spacing w:before="40" w:after="40"/>
                  <w:ind w:left="113" w:right="113"/>
                  <w:jc w:val="right"/>
                </w:pPr>
              </w:pPrChange>
            </w:pPr>
          </w:p>
        </w:tc>
      </w:tr>
      <w:tr w:rsidR="00D32EE4" w:rsidDel="009331ED" w14:paraId="1C5BB2D5" w14:textId="091ADBB8" w:rsidTr="007F72CF">
        <w:trPr>
          <w:trHeight w:val="262"/>
          <w:del w:id="1440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6E6B168" w14:textId="66704CF2" w:rsidR="00D32EE4" w:rsidDel="009331ED" w:rsidRDefault="00D32EE4">
            <w:pPr>
              <w:rPr>
                <w:del w:id="14404" w:author="Erlie Hasam Morfin Zavalza" w:date="2014-10-31T02:51:00Z"/>
              </w:rPr>
              <w:pPrChange w:id="14405" w:author="Erlie Hasam Morfin Zavalza" w:date="2014-11-08T00:32:00Z">
                <w:pPr>
                  <w:spacing w:before="40" w:after="40"/>
                  <w:ind w:left="113" w:right="113"/>
                </w:pPr>
              </w:pPrChange>
            </w:pPr>
            <w:del w:id="14406" w:author="Erlie Hasam Morfin Zavalza" w:date="2014-10-31T02:51:00Z">
              <w:r w:rsidDel="009331ED">
                <w:delText>Alquileres</w:delText>
              </w:r>
            </w:del>
          </w:p>
        </w:tc>
        <w:tc>
          <w:tcPr>
            <w:tcW w:w="1262" w:type="dxa"/>
            <w:tcBorders>
              <w:top w:val="single" w:sz="6" w:space="0" w:color="000000"/>
              <w:left w:val="single" w:sz="6" w:space="0" w:color="000000"/>
              <w:bottom w:val="single" w:sz="6" w:space="0" w:color="000000"/>
              <w:right w:val="single" w:sz="6" w:space="0" w:color="000000"/>
            </w:tcBorders>
          </w:tcPr>
          <w:p w14:paraId="4B30B01B" w14:textId="7D44DF5D" w:rsidR="00D32EE4" w:rsidDel="009331ED" w:rsidRDefault="00D32EE4">
            <w:pPr>
              <w:rPr>
                <w:del w:id="14407" w:author="Erlie Hasam Morfin Zavalza" w:date="2014-10-31T02:51:00Z"/>
              </w:rPr>
              <w:pPrChange w:id="1440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5E0E708" w14:textId="5639F1DD" w:rsidR="00D32EE4" w:rsidDel="009331ED" w:rsidRDefault="00D32EE4">
            <w:pPr>
              <w:rPr>
                <w:del w:id="14409" w:author="Erlie Hasam Morfin Zavalza" w:date="2014-10-31T02:51:00Z"/>
              </w:rPr>
              <w:pPrChange w:id="1441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00BF4F9" w14:textId="08008787" w:rsidR="00D32EE4" w:rsidDel="009331ED" w:rsidRDefault="00D32EE4">
            <w:pPr>
              <w:rPr>
                <w:del w:id="14411" w:author="Erlie Hasam Morfin Zavalza" w:date="2014-10-31T02:51:00Z"/>
              </w:rPr>
              <w:pPrChange w:id="1441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5C1D0D8" w14:textId="175BEA29" w:rsidR="00D32EE4" w:rsidDel="009331ED" w:rsidRDefault="00D32EE4">
            <w:pPr>
              <w:rPr>
                <w:del w:id="14413" w:author="Erlie Hasam Morfin Zavalza" w:date="2014-10-31T02:51:00Z"/>
              </w:rPr>
              <w:pPrChange w:id="1441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775C6E3" w14:textId="3C32EF80" w:rsidR="00D32EE4" w:rsidDel="009331ED" w:rsidRDefault="00D32EE4">
            <w:pPr>
              <w:rPr>
                <w:del w:id="14415" w:author="Erlie Hasam Morfin Zavalza" w:date="2014-10-31T02:51:00Z"/>
              </w:rPr>
              <w:pPrChange w:id="14416" w:author="Erlie Hasam Morfin Zavalza" w:date="2014-11-08T00:32:00Z">
                <w:pPr>
                  <w:spacing w:before="40" w:after="40"/>
                  <w:ind w:left="113" w:right="113"/>
                  <w:jc w:val="right"/>
                </w:pPr>
              </w:pPrChange>
            </w:pPr>
          </w:p>
        </w:tc>
      </w:tr>
      <w:tr w:rsidR="00D32EE4" w:rsidDel="009331ED" w14:paraId="75B257F2" w14:textId="74A26528" w:rsidTr="007F72CF">
        <w:trPr>
          <w:trHeight w:val="262"/>
          <w:del w:id="1441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4E849FC" w14:textId="666BC9A1" w:rsidR="00D32EE4" w:rsidDel="009331ED" w:rsidRDefault="00D32EE4">
            <w:pPr>
              <w:rPr>
                <w:del w:id="14418" w:author="Erlie Hasam Morfin Zavalza" w:date="2014-10-31T02:51:00Z"/>
              </w:rPr>
              <w:pPrChange w:id="14419" w:author="Erlie Hasam Morfin Zavalza" w:date="2014-11-08T00:32:00Z">
                <w:pPr>
                  <w:spacing w:before="40" w:after="40"/>
                  <w:ind w:left="113" w:right="113"/>
                </w:pPr>
              </w:pPrChange>
            </w:pPr>
            <w:del w:id="14420" w:author="Erlie Hasam Morfin Zavalza" w:date="2014-10-31T02:51:00Z">
              <w:r w:rsidDel="009331ED">
                <w:delText>Servs. Profs. Exteriores</w:delText>
              </w:r>
            </w:del>
          </w:p>
        </w:tc>
        <w:tc>
          <w:tcPr>
            <w:tcW w:w="1262" w:type="dxa"/>
            <w:tcBorders>
              <w:top w:val="single" w:sz="6" w:space="0" w:color="000000"/>
              <w:left w:val="single" w:sz="6" w:space="0" w:color="000000"/>
              <w:bottom w:val="single" w:sz="6" w:space="0" w:color="000000"/>
              <w:right w:val="single" w:sz="6" w:space="0" w:color="000000"/>
            </w:tcBorders>
          </w:tcPr>
          <w:p w14:paraId="5E6AE94A" w14:textId="502310A3" w:rsidR="00D32EE4" w:rsidDel="009331ED" w:rsidRDefault="00D32EE4">
            <w:pPr>
              <w:rPr>
                <w:del w:id="14421" w:author="Erlie Hasam Morfin Zavalza" w:date="2014-10-31T02:51:00Z"/>
              </w:rPr>
              <w:pPrChange w:id="1442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684A42F" w14:textId="6C420D50" w:rsidR="00D32EE4" w:rsidDel="009331ED" w:rsidRDefault="00D32EE4">
            <w:pPr>
              <w:rPr>
                <w:del w:id="14423" w:author="Erlie Hasam Morfin Zavalza" w:date="2014-10-31T02:51:00Z"/>
              </w:rPr>
              <w:pPrChange w:id="1442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99B72EB" w14:textId="3D059692" w:rsidR="00D32EE4" w:rsidDel="009331ED" w:rsidRDefault="00D32EE4">
            <w:pPr>
              <w:rPr>
                <w:del w:id="14425" w:author="Erlie Hasam Morfin Zavalza" w:date="2014-10-31T02:51:00Z"/>
              </w:rPr>
              <w:pPrChange w:id="1442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B948507" w14:textId="1A6E3715" w:rsidR="00D32EE4" w:rsidDel="009331ED" w:rsidRDefault="00D32EE4">
            <w:pPr>
              <w:rPr>
                <w:del w:id="14427" w:author="Erlie Hasam Morfin Zavalza" w:date="2014-10-31T02:51:00Z"/>
              </w:rPr>
              <w:pPrChange w:id="1442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BC02759" w14:textId="1143E484" w:rsidR="00D32EE4" w:rsidDel="009331ED" w:rsidRDefault="00D32EE4">
            <w:pPr>
              <w:rPr>
                <w:del w:id="14429" w:author="Erlie Hasam Morfin Zavalza" w:date="2014-10-31T02:51:00Z"/>
              </w:rPr>
              <w:pPrChange w:id="14430" w:author="Erlie Hasam Morfin Zavalza" w:date="2014-11-08T00:32:00Z">
                <w:pPr>
                  <w:spacing w:before="40" w:after="40"/>
                  <w:ind w:left="113" w:right="113"/>
                  <w:jc w:val="right"/>
                </w:pPr>
              </w:pPrChange>
            </w:pPr>
          </w:p>
        </w:tc>
      </w:tr>
      <w:tr w:rsidR="00D32EE4" w:rsidDel="009331ED" w14:paraId="5A78733A" w14:textId="5E858734" w:rsidTr="007F72CF">
        <w:trPr>
          <w:trHeight w:val="262"/>
          <w:del w:id="1443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5E4DE37" w14:textId="150F9B22" w:rsidR="00D32EE4" w:rsidDel="009331ED" w:rsidRDefault="00D32EE4">
            <w:pPr>
              <w:rPr>
                <w:del w:id="14432" w:author="Erlie Hasam Morfin Zavalza" w:date="2014-10-31T02:51:00Z"/>
              </w:rPr>
              <w:pPrChange w:id="14433" w:author="Erlie Hasam Morfin Zavalza" w:date="2014-11-08T00:32:00Z">
                <w:pPr>
                  <w:spacing w:before="40" w:after="40"/>
                  <w:ind w:left="113" w:right="113"/>
                </w:pPr>
              </w:pPrChange>
            </w:pPr>
            <w:del w:id="14434" w:author="Erlie Hasam Morfin Zavalza" w:date="2014-10-31T02:51:00Z">
              <w:r w:rsidDel="009331ED">
                <w:delText>Reparaciones y Manten.</w:delText>
              </w:r>
            </w:del>
          </w:p>
        </w:tc>
        <w:tc>
          <w:tcPr>
            <w:tcW w:w="1262" w:type="dxa"/>
            <w:tcBorders>
              <w:top w:val="single" w:sz="6" w:space="0" w:color="000000"/>
              <w:left w:val="single" w:sz="6" w:space="0" w:color="000000"/>
              <w:bottom w:val="single" w:sz="6" w:space="0" w:color="000000"/>
              <w:right w:val="single" w:sz="6" w:space="0" w:color="000000"/>
            </w:tcBorders>
          </w:tcPr>
          <w:p w14:paraId="482DD532" w14:textId="12BF1489" w:rsidR="00D32EE4" w:rsidDel="009331ED" w:rsidRDefault="00D32EE4">
            <w:pPr>
              <w:rPr>
                <w:del w:id="14435" w:author="Erlie Hasam Morfin Zavalza" w:date="2014-10-31T02:51:00Z"/>
              </w:rPr>
              <w:pPrChange w:id="1443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158CA9D" w14:textId="4783938D" w:rsidR="00D32EE4" w:rsidDel="009331ED" w:rsidRDefault="00D32EE4">
            <w:pPr>
              <w:rPr>
                <w:del w:id="14437" w:author="Erlie Hasam Morfin Zavalza" w:date="2014-10-31T02:51:00Z"/>
              </w:rPr>
              <w:pPrChange w:id="1443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661AEA4" w14:textId="1DC06283" w:rsidR="00D32EE4" w:rsidDel="009331ED" w:rsidRDefault="00D32EE4">
            <w:pPr>
              <w:rPr>
                <w:del w:id="14439" w:author="Erlie Hasam Morfin Zavalza" w:date="2014-10-31T02:51:00Z"/>
              </w:rPr>
              <w:pPrChange w:id="1444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C75BFF7" w14:textId="789010B5" w:rsidR="00D32EE4" w:rsidDel="009331ED" w:rsidRDefault="00D32EE4">
            <w:pPr>
              <w:rPr>
                <w:del w:id="14441" w:author="Erlie Hasam Morfin Zavalza" w:date="2014-10-31T02:51:00Z"/>
              </w:rPr>
              <w:pPrChange w:id="1444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C524045" w14:textId="49DDD6C8" w:rsidR="00D32EE4" w:rsidDel="009331ED" w:rsidRDefault="00D32EE4">
            <w:pPr>
              <w:rPr>
                <w:del w:id="14443" w:author="Erlie Hasam Morfin Zavalza" w:date="2014-10-31T02:51:00Z"/>
              </w:rPr>
              <w:pPrChange w:id="14444" w:author="Erlie Hasam Morfin Zavalza" w:date="2014-11-08T00:32:00Z">
                <w:pPr>
                  <w:spacing w:before="40" w:after="40"/>
                  <w:ind w:left="113" w:right="113"/>
                  <w:jc w:val="right"/>
                </w:pPr>
              </w:pPrChange>
            </w:pPr>
          </w:p>
        </w:tc>
      </w:tr>
      <w:tr w:rsidR="00D32EE4" w:rsidDel="009331ED" w14:paraId="238EF90E" w14:textId="6569CD91" w:rsidTr="007F72CF">
        <w:trPr>
          <w:trHeight w:val="262"/>
          <w:del w:id="1444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9E961F1" w14:textId="08067926" w:rsidR="00D32EE4" w:rsidDel="009331ED" w:rsidRDefault="00D32EE4">
            <w:pPr>
              <w:rPr>
                <w:del w:id="14446" w:author="Erlie Hasam Morfin Zavalza" w:date="2014-10-31T02:51:00Z"/>
              </w:rPr>
              <w:pPrChange w:id="14447" w:author="Erlie Hasam Morfin Zavalza" w:date="2014-11-08T00:32:00Z">
                <w:pPr>
                  <w:spacing w:before="40" w:after="40"/>
                  <w:ind w:left="113" w:right="113"/>
                </w:pPr>
              </w:pPrChange>
            </w:pPr>
            <w:del w:id="14448" w:author="Erlie Hasam Morfin Zavalza" w:date="2014-10-31T02:51:00Z">
              <w:r w:rsidDel="009331ED">
                <w:delText>Suministros: Agua, Luz, Tfno.</w:delText>
              </w:r>
            </w:del>
          </w:p>
        </w:tc>
        <w:tc>
          <w:tcPr>
            <w:tcW w:w="1262" w:type="dxa"/>
            <w:tcBorders>
              <w:top w:val="single" w:sz="6" w:space="0" w:color="000000"/>
              <w:left w:val="single" w:sz="6" w:space="0" w:color="000000"/>
              <w:bottom w:val="single" w:sz="6" w:space="0" w:color="000000"/>
              <w:right w:val="single" w:sz="6" w:space="0" w:color="000000"/>
            </w:tcBorders>
          </w:tcPr>
          <w:p w14:paraId="695F4DA3" w14:textId="7B626CEF" w:rsidR="00D32EE4" w:rsidDel="009331ED" w:rsidRDefault="00D32EE4">
            <w:pPr>
              <w:rPr>
                <w:del w:id="14449" w:author="Erlie Hasam Morfin Zavalza" w:date="2014-10-31T02:51:00Z"/>
              </w:rPr>
              <w:pPrChange w:id="1445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832666C" w14:textId="09FA0DA1" w:rsidR="00D32EE4" w:rsidDel="009331ED" w:rsidRDefault="00D32EE4">
            <w:pPr>
              <w:rPr>
                <w:del w:id="14451" w:author="Erlie Hasam Morfin Zavalza" w:date="2014-10-31T02:51:00Z"/>
              </w:rPr>
              <w:pPrChange w:id="1445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08FE88C" w14:textId="58E99641" w:rsidR="00D32EE4" w:rsidDel="009331ED" w:rsidRDefault="00D32EE4">
            <w:pPr>
              <w:rPr>
                <w:del w:id="14453" w:author="Erlie Hasam Morfin Zavalza" w:date="2014-10-31T02:51:00Z"/>
              </w:rPr>
              <w:pPrChange w:id="1445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BD8F5E2" w14:textId="1436215E" w:rsidR="00D32EE4" w:rsidDel="009331ED" w:rsidRDefault="00D32EE4">
            <w:pPr>
              <w:rPr>
                <w:del w:id="14455" w:author="Erlie Hasam Morfin Zavalza" w:date="2014-10-31T02:51:00Z"/>
              </w:rPr>
              <w:pPrChange w:id="1445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4D5DD3B1" w14:textId="7BAAE03F" w:rsidR="00D32EE4" w:rsidDel="009331ED" w:rsidRDefault="00D32EE4">
            <w:pPr>
              <w:rPr>
                <w:del w:id="14457" w:author="Erlie Hasam Morfin Zavalza" w:date="2014-10-31T02:51:00Z"/>
              </w:rPr>
              <w:pPrChange w:id="14458" w:author="Erlie Hasam Morfin Zavalza" w:date="2014-11-08T00:32:00Z">
                <w:pPr>
                  <w:spacing w:before="40" w:after="40"/>
                  <w:ind w:left="113" w:right="113"/>
                  <w:jc w:val="right"/>
                </w:pPr>
              </w:pPrChange>
            </w:pPr>
          </w:p>
        </w:tc>
      </w:tr>
      <w:tr w:rsidR="00D32EE4" w:rsidDel="009331ED" w14:paraId="0CA34BB6" w14:textId="45C3ADE8" w:rsidTr="007F72CF">
        <w:trPr>
          <w:trHeight w:val="262"/>
          <w:del w:id="1445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EF55A10" w14:textId="2700171C" w:rsidR="00D32EE4" w:rsidDel="009331ED" w:rsidRDefault="00D32EE4">
            <w:pPr>
              <w:rPr>
                <w:del w:id="14460" w:author="Erlie Hasam Morfin Zavalza" w:date="2014-10-31T02:51:00Z"/>
              </w:rPr>
              <w:pPrChange w:id="14461" w:author="Erlie Hasam Morfin Zavalza" w:date="2014-11-08T00:32:00Z">
                <w:pPr>
                  <w:spacing w:before="40" w:after="40"/>
                  <w:ind w:left="113" w:right="113"/>
                </w:pPr>
              </w:pPrChange>
            </w:pPr>
            <w:del w:id="14462" w:author="Erlie Hasam Morfin Zavalza" w:date="2014-10-31T02:51:00Z">
              <w:r w:rsidDel="009331ED">
                <w:delText>Gastos de Transportes</w:delText>
              </w:r>
            </w:del>
          </w:p>
        </w:tc>
        <w:tc>
          <w:tcPr>
            <w:tcW w:w="1262" w:type="dxa"/>
            <w:tcBorders>
              <w:top w:val="single" w:sz="6" w:space="0" w:color="000000"/>
              <w:left w:val="single" w:sz="6" w:space="0" w:color="000000"/>
              <w:bottom w:val="single" w:sz="6" w:space="0" w:color="000000"/>
              <w:right w:val="single" w:sz="6" w:space="0" w:color="000000"/>
            </w:tcBorders>
          </w:tcPr>
          <w:p w14:paraId="658CF8B1" w14:textId="49834212" w:rsidR="00D32EE4" w:rsidDel="009331ED" w:rsidRDefault="00D32EE4">
            <w:pPr>
              <w:rPr>
                <w:del w:id="14463" w:author="Erlie Hasam Morfin Zavalza" w:date="2014-10-31T02:51:00Z"/>
              </w:rPr>
              <w:pPrChange w:id="1446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C2D992E" w14:textId="4B8A8F85" w:rsidR="00D32EE4" w:rsidDel="009331ED" w:rsidRDefault="00D32EE4">
            <w:pPr>
              <w:rPr>
                <w:del w:id="14465" w:author="Erlie Hasam Morfin Zavalza" w:date="2014-10-31T02:51:00Z"/>
              </w:rPr>
              <w:pPrChange w:id="1446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C5A75B8" w14:textId="1DB0B923" w:rsidR="00D32EE4" w:rsidDel="009331ED" w:rsidRDefault="00D32EE4">
            <w:pPr>
              <w:rPr>
                <w:del w:id="14467" w:author="Erlie Hasam Morfin Zavalza" w:date="2014-10-31T02:51:00Z"/>
              </w:rPr>
              <w:pPrChange w:id="1446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562DF00" w14:textId="1FBB22B2" w:rsidR="00D32EE4" w:rsidDel="009331ED" w:rsidRDefault="00D32EE4">
            <w:pPr>
              <w:rPr>
                <w:del w:id="14469" w:author="Erlie Hasam Morfin Zavalza" w:date="2014-10-31T02:51:00Z"/>
              </w:rPr>
              <w:pPrChange w:id="1447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D11BD98" w14:textId="692EDC3B" w:rsidR="00D32EE4" w:rsidDel="009331ED" w:rsidRDefault="00D32EE4">
            <w:pPr>
              <w:rPr>
                <w:del w:id="14471" w:author="Erlie Hasam Morfin Zavalza" w:date="2014-10-31T02:51:00Z"/>
              </w:rPr>
              <w:pPrChange w:id="14472" w:author="Erlie Hasam Morfin Zavalza" w:date="2014-11-08T00:32:00Z">
                <w:pPr>
                  <w:spacing w:before="40" w:after="40"/>
                  <w:ind w:left="113" w:right="113"/>
                  <w:jc w:val="right"/>
                </w:pPr>
              </w:pPrChange>
            </w:pPr>
          </w:p>
        </w:tc>
      </w:tr>
      <w:tr w:rsidR="00D32EE4" w:rsidDel="009331ED" w14:paraId="2FA99551" w14:textId="67BD7A72" w:rsidTr="007F72CF">
        <w:trPr>
          <w:trHeight w:val="262"/>
          <w:del w:id="1447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F9C3046" w14:textId="7EF37B63" w:rsidR="00D32EE4" w:rsidDel="009331ED" w:rsidRDefault="00D32EE4">
            <w:pPr>
              <w:rPr>
                <w:del w:id="14474" w:author="Erlie Hasam Morfin Zavalza" w:date="2014-10-31T02:51:00Z"/>
              </w:rPr>
              <w:pPrChange w:id="14475" w:author="Erlie Hasam Morfin Zavalza" w:date="2014-11-08T00:32:00Z">
                <w:pPr>
                  <w:spacing w:before="40" w:after="40"/>
                  <w:ind w:left="113" w:right="113"/>
                </w:pPr>
              </w:pPrChange>
            </w:pPr>
            <w:del w:id="14476" w:author="Erlie Hasam Morfin Zavalza" w:date="2014-10-31T02:51:00Z">
              <w:r w:rsidDel="009331ED">
                <w:delText>Primas de Seguros</w:delText>
              </w:r>
            </w:del>
          </w:p>
        </w:tc>
        <w:tc>
          <w:tcPr>
            <w:tcW w:w="1262" w:type="dxa"/>
            <w:tcBorders>
              <w:top w:val="single" w:sz="6" w:space="0" w:color="000000"/>
              <w:left w:val="single" w:sz="6" w:space="0" w:color="000000"/>
              <w:bottom w:val="single" w:sz="6" w:space="0" w:color="000000"/>
              <w:right w:val="single" w:sz="6" w:space="0" w:color="000000"/>
            </w:tcBorders>
          </w:tcPr>
          <w:p w14:paraId="55F4DF3F" w14:textId="5DD18A8F" w:rsidR="00D32EE4" w:rsidDel="009331ED" w:rsidRDefault="00D32EE4">
            <w:pPr>
              <w:rPr>
                <w:del w:id="14477" w:author="Erlie Hasam Morfin Zavalza" w:date="2014-10-31T02:51:00Z"/>
              </w:rPr>
              <w:pPrChange w:id="1447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E254A6E" w14:textId="4ABD8B0E" w:rsidR="00D32EE4" w:rsidDel="009331ED" w:rsidRDefault="00D32EE4">
            <w:pPr>
              <w:rPr>
                <w:del w:id="14479" w:author="Erlie Hasam Morfin Zavalza" w:date="2014-10-31T02:51:00Z"/>
              </w:rPr>
              <w:pPrChange w:id="1448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7A52FEE" w14:textId="648C82A2" w:rsidR="00D32EE4" w:rsidDel="009331ED" w:rsidRDefault="00D32EE4">
            <w:pPr>
              <w:rPr>
                <w:del w:id="14481" w:author="Erlie Hasam Morfin Zavalza" w:date="2014-10-31T02:51:00Z"/>
              </w:rPr>
              <w:pPrChange w:id="1448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72CB2B9" w14:textId="7D7C65ED" w:rsidR="00D32EE4" w:rsidDel="009331ED" w:rsidRDefault="00D32EE4">
            <w:pPr>
              <w:rPr>
                <w:del w:id="14483" w:author="Erlie Hasam Morfin Zavalza" w:date="2014-10-31T02:51:00Z"/>
              </w:rPr>
              <w:pPrChange w:id="1448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8D14750" w14:textId="285F3693" w:rsidR="00D32EE4" w:rsidDel="009331ED" w:rsidRDefault="00D32EE4">
            <w:pPr>
              <w:rPr>
                <w:del w:id="14485" w:author="Erlie Hasam Morfin Zavalza" w:date="2014-10-31T02:51:00Z"/>
              </w:rPr>
              <w:pPrChange w:id="14486" w:author="Erlie Hasam Morfin Zavalza" w:date="2014-11-08T00:32:00Z">
                <w:pPr>
                  <w:spacing w:before="40" w:after="40"/>
                  <w:ind w:left="113" w:right="113"/>
                  <w:jc w:val="right"/>
                </w:pPr>
              </w:pPrChange>
            </w:pPr>
          </w:p>
        </w:tc>
      </w:tr>
      <w:tr w:rsidR="00D32EE4" w:rsidDel="009331ED" w14:paraId="4C074346" w14:textId="26755BC9" w:rsidTr="007F72CF">
        <w:trPr>
          <w:trHeight w:val="262"/>
          <w:del w:id="1448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7D20252" w14:textId="6B0F4778" w:rsidR="00D32EE4" w:rsidDel="009331ED" w:rsidRDefault="00D32EE4">
            <w:pPr>
              <w:rPr>
                <w:del w:id="14488" w:author="Erlie Hasam Morfin Zavalza" w:date="2014-10-31T02:51:00Z"/>
              </w:rPr>
              <w:pPrChange w:id="14489" w:author="Erlie Hasam Morfin Zavalza" w:date="2014-11-08T00:32:00Z">
                <w:pPr>
                  <w:spacing w:before="40" w:after="40"/>
                  <w:ind w:left="113" w:right="113"/>
                </w:pPr>
              </w:pPrChange>
            </w:pPr>
            <w:del w:id="14490" w:author="Erlie Hasam Morfin Zavalza" w:date="2014-10-31T02:51:00Z">
              <w:r w:rsidDel="009331ED">
                <w:delText>Publicidad/Promociones</w:delText>
              </w:r>
            </w:del>
          </w:p>
        </w:tc>
        <w:tc>
          <w:tcPr>
            <w:tcW w:w="1262" w:type="dxa"/>
            <w:tcBorders>
              <w:top w:val="single" w:sz="6" w:space="0" w:color="000000"/>
              <w:left w:val="single" w:sz="6" w:space="0" w:color="000000"/>
              <w:bottom w:val="single" w:sz="6" w:space="0" w:color="000000"/>
              <w:right w:val="single" w:sz="6" w:space="0" w:color="000000"/>
            </w:tcBorders>
          </w:tcPr>
          <w:p w14:paraId="6EAFB89C" w14:textId="4435C18D" w:rsidR="00D32EE4" w:rsidDel="009331ED" w:rsidRDefault="00D32EE4">
            <w:pPr>
              <w:rPr>
                <w:del w:id="14491" w:author="Erlie Hasam Morfin Zavalza" w:date="2014-10-31T02:51:00Z"/>
              </w:rPr>
              <w:pPrChange w:id="1449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64A3B0C" w14:textId="5D4F1AE8" w:rsidR="00D32EE4" w:rsidDel="009331ED" w:rsidRDefault="00D32EE4">
            <w:pPr>
              <w:rPr>
                <w:del w:id="14493" w:author="Erlie Hasam Morfin Zavalza" w:date="2014-10-31T02:51:00Z"/>
              </w:rPr>
              <w:pPrChange w:id="1449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8C8174C" w14:textId="3EC82A92" w:rsidR="00D32EE4" w:rsidDel="009331ED" w:rsidRDefault="00D32EE4">
            <w:pPr>
              <w:rPr>
                <w:del w:id="14495" w:author="Erlie Hasam Morfin Zavalza" w:date="2014-10-31T02:51:00Z"/>
              </w:rPr>
              <w:pPrChange w:id="1449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F329394" w14:textId="2015F949" w:rsidR="00D32EE4" w:rsidDel="009331ED" w:rsidRDefault="00D32EE4">
            <w:pPr>
              <w:rPr>
                <w:del w:id="14497" w:author="Erlie Hasam Morfin Zavalza" w:date="2014-10-31T02:51:00Z"/>
              </w:rPr>
              <w:pPrChange w:id="1449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2546DDC" w14:textId="06091B9F" w:rsidR="00D32EE4" w:rsidDel="009331ED" w:rsidRDefault="00D32EE4">
            <w:pPr>
              <w:rPr>
                <w:del w:id="14499" w:author="Erlie Hasam Morfin Zavalza" w:date="2014-10-31T02:51:00Z"/>
              </w:rPr>
              <w:pPrChange w:id="14500" w:author="Erlie Hasam Morfin Zavalza" w:date="2014-11-08T00:32:00Z">
                <w:pPr>
                  <w:spacing w:before="40" w:after="40"/>
                  <w:ind w:left="113" w:right="113"/>
                  <w:jc w:val="right"/>
                </w:pPr>
              </w:pPrChange>
            </w:pPr>
          </w:p>
        </w:tc>
      </w:tr>
      <w:tr w:rsidR="00D32EE4" w:rsidDel="009331ED" w14:paraId="694BDC05" w14:textId="53D5E716" w:rsidTr="007F72CF">
        <w:trPr>
          <w:trHeight w:val="262"/>
          <w:del w:id="1450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DACB0AA" w14:textId="7F4EEA42" w:rsidR="00D32EE4" w:rsidDel="009331ED" w:rsidRDefault="00D32EE4">
            <w:pPr>
              <w:rPr>
                <w:del w:id="14502" w:author="Erlie Hasam Morfin Zavalza" w:date="2014-10-31T02:51:00Z"/>
              </w:rPr>
              <w:pPrChange w:id="14503" w:author="Erlie Hasam Morfin Zavalza" w:date="2014-11-08T00:32:00Z">
                <w:pPr>
                  <w:spacing w:before="40" w:after="40"/>
                  <w:ind w:left="113" w:right="113"/>
                </w:pPr>
              </w:pPrChange>
            </w:pPr>
            <w:del w:id="14504" w:author="Erlie Hasam Morfin Zavalza" w:date="2014-10-31T02:51:00Z">
              <w:r w:rsidDel="009331ED">
                <w:delText>Impuestos, Tasas, Tributos</w:delText>
              </w:r>
            </w:del>
          </w:p>
        </w:tc>
        <w:tc>
          <w:tcPr>
            <w:tcW w:w="1262" w:type="dxa"/>
            <w:tcBorders>
              <w:top w:val="single" w:sz="6" w:space="0" w:color="000000"/>
              <w:left w:val="single" w:sz="6" w:space="0" w:color="000000"/>
              <w:bottom w:val="single" w:sz="6" w:space="0" w:color="000000"/>
              <w:right w:val="single" w:sz="6" w:space="0" w:color="000000"/>
            </w:tcBorders>
          </w:tcPr>
          <w:p w14:paraId="75025A99" w14:textId="117DE7AE" w:rsidR="00D32EE4" w:rsidDel="009331ED" w:rsidRDefault="00D32EE4">
            <w:pPr>
              <w:rPr>
                <w:del w:id="14505" w:author="Erlie Hasam Morfin Zavalza" w:date="2014-10-31T02:51:00Z"/>
              </w:rPr>
              <w:pPrChange w:id="1450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65A8E8C" w14:textId="262DC1E0" w:rsidR="00D32EE4" w:rsidDel="009331ED" w:rsidRDefault="00D32EE4">
            <w:pPr>
              <w:rPr>
                <w:del w:id="14507" w:author="Erlie Hasam Morfin Zavalza" w:date="2014-10-31T02:51:00Z"/>
              </w:rPr>
              <w:pPrChange w:id="1450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B1B9184" w14:textId="447362AD" w:rsidR="00D32EE4" w:rsidDel="009331ED" w:rsidRDefault="00D32EE4">
            <w:pPr>
              <w:rPr>
                <w:del w:id="14509" w:author="Erlie Hasam Morfin Zavalza" w:date="2014-10-31T02:51:00Z"/>
              </w:rPr>
              <w:pPrChange w:id="1451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BAA23C9" w14:textId="199D5872" w:rsidR="00D32EE4" w:rsidDel="009331ED" w:rsidRDefault="00D32EE4">
            <w:pPr>
              <w:rPr>
                <w:del w:id="14511" w:author="Erlie Hasam Morfin Zavalza" w:date="2014-10-31T02:51:00Z"/>
              </w:rPr>
              <w:pPrChange w:id="1451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92B9DA8" w14:textId="4456DFD6" w:rsidR="00D32EE4" w:rsidDel="009331ED" w:rsidRDefault="00D32EE4">
            <w:pPr>
              <w:rPr>
                <w:del w:id="14513" w:author="Erlie Hasam Morfin Zavalza" w:date="2014-10-31T02:51:00Z"/>
              </w:rPr>
              <w:pPrChange w:id="14514" w:author="Erlie Hasam Morfin Zavalza" w:date="2014-11-08T00:32:00Z">
                <w:pPr>
                  <w:spacing w:before="40" w:after="40"/>
                  <w:ind w:left="113" w:right="113"/>
                  <w:jc w:val="right"/>
                </w:pPr>
              </w:pPrChange>
            </w:pPr>
          </w:p>
        </w:tc>
      </w:tr>
      <w:tr w:rsidR="00D32EE4" w:rsidDel="009331ED" w14:paraId="247A46CE" w14:textId="02C39836" w:rsidTr="007F72CF">
        <w:trPr>
          <w:trHeight w:val="262"/>
          <w:del w:id="1451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E44892E" w14:textId="500F28BC" w:rsidR="00D32EE4" w:rsidDel="009331ED" w:rsidRDefault="00D32EE4">
            <w:pPr>
              <w:rPr>
                <w:del w:id="14516" w:author="Erlie Hasam Morfin Zavalza" w:date="2014-10-31T02:51:00Z"/>
              </w:rPr>
              <w:pPrChange w:id="14517" w:author="Erlie Hasam Morfin Zavalza" w:date="2014-11-08T00:32:00Z">
                <w:pPr>
                  <w:spacing w:before="40" w:after="40"/>
                  <w:ind w:left="113" w:right="113"/>
                </w:pPr>
              </w:pPrChange>
            </w:pPr>
            <w:del w:id="14518" w:author="Erlie Hasam Morfin Zavalza" w:date="2014-10-31T02:51:00Z">
              <w:r w:rsidDel="009331ED">
                <w:delText>Otros Pagos Diversos</w:delText>
              </w:r>
            </w:del>
          </w:p>
        </w:tc>
        <w:tc>
          <w:tcPr>
            <w:tcW w:w="1262" w:type="dxa"/>
            <w:tcBorders>
              <w:top w:val="single" w:sz="6" w:space="0" w:color="000000"/>
              <w:left w:val="single" w:sz="6" w:space="0" w:color="000000"/>
              <w:bottom w:val="single" w:sz="6" w:space="0" w:color="000000"/>
              <w:right w:val="single" w:sz="6" w:space="0" w:color="000000"/>
            </w:tcBorders>
          </w:tcPr>
          <w:p w14:paraId="464F69A0" w14:textId="709A83CB" w:rsidR="00D32EE4" w:rsidDel="009331ED" w:rsidRDefault="00D32EE4">
            <w:pPr>
              <w:rPr>
                <w:del w:id="14519" w:author="Erlie Hasam Morfin Zavalza" w:date="2014-10-31T02:51:00Z"/>
              </w:rPr>
              <w:pPrChange w:id="1452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F93F6A3" w14:textId="72BEF83B" w:rsidR="00D32EE4" w:rsidDel="009331ED" w:rsidRDefault="00D32EE4">
            <w:pPr>
              <w:rPr>
                <w:del w:id="14521" w:author="Erlie Hasam Morfin Zavalza" w:date="2014-10-31T02:51:00Z"/>
              </w:rPr>
              <w:pPrChange w:id="1452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A69D16A" w14:textId="2345E872" w:rsidR="00D32EE4" w:rsidDel="009331ED" w:rsidRDefault="00D32EE4">
            <w:pPr>
              <w:rPr>
                <w:del w:id="14523" w:author="Erlie Hasam Morfin Zavalza" w:date="2014-10-31T02:51:00Z"/>
              </w:rPr>
              <w:pPrChange w:id="1452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8938F45" w14:textId="4BF31E60" w:rsidR="00D32EE4" w:rsidDel="009331ED" w:rsidRDefault="00D32EE4">
            <w:pPr>
              <w:rPr>
                <w:del w:id="14525" w:author="Erlie Hasam Morfin Zavalza" w:date="2014-10-31T02:51:00Z"/>
              </w:rPr>
              <w:pPrChange w:id="1452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7FEC3A01" w14:textId="48E13539" w:rsidR="00D32EE4" w:rsidDel="009331ED" w:rsidRDefault="00D32EE4">
            <w:pPr>
              <w:rPr>
                <w:del w:id="14527" w:author="Erlie Hasam Morfin Zavalza" w:date="2014-10-31T02:51:00Z"/>
              </w:rPr>
              <w:pPrChange w:id="14528" w:author="Erlie Hasam Morfin Zavalza" w:date="2014-11-08T00:32:00Z">
                <w:pPr>
                  <w:spacing w:before="40" w:after="40"/>
                  <w:ind w:left="113" w:right="113"/>
                  <w:jc w:val="right"/>
                </w:pPr>
              </w:pPrChange>
            </w:pPr>
          </w:p>
        </w:tc>
      </w:tr>
      <w:tr w:rsidR="00D32EE4" w:rsidDel="009331ED" w14:paraId="3626D62B" w14:textId="680EFFDB" w:rsidTr="007F72CF">
        <w:trPr>
          <w:trHeight w:val="262"/>
          <w:del w:id="1452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1FB0BDB" w14:textId="24B3148E" w:rsidR="00D32EE4" w:rsidDel="009331ED" w:rsidRDefault="00D32EE4">
            <w:pPr>
              <w:rPr>
                <w:del w:id="14530" w:author="Erlie Hasam Morfin Zavalza" w:date="2014-10-31T02:51:00Z"/>
              </w:rPr>
              <w:pPrChange w:id="14531" w:author="Erlie Hasam Morfin Zavalza" w:date="2014-11-08T00:32:00Z">
                <w:pPr>
                  <w:spacing w:before="40" w:after="40"/>
                  <w:ind w:left="113" w:right="113"/>
                </w:pPr>
              </w:pPrChange>
            </w:pPr>
            <w:del w:id="14532" w:author="Erlie Hasam Morfin Zavalza" w:date="2014-10-31T02:51:00Z">
              <w:r w:rsidDel="009331ED">
                <w:delText>Pagos por Inversiones</w:delText>
              </w:r>
            </w:del>
          </w:p>
        </w:tc>
        <w:tc>
          <w:tcPr>
            <w:tcW w:w="1262" w:type="dxa"/>
            <w:tcBorders>
              <w:top w:val="single" w:sz="6" w:space="0" w:color="000000"/>
              <w:left w:val="single" w:sz="6" w:space="0" w:color="000000"/>
              <w:bottom w:val="single" w:sz="6" w:space="0" w:color="000000"/>
              <w:right w:val="single" w:sz="6" w:space="0" w:color="000000"/>
            </w:tcBorders>
          </w:tcPr>
          <w:p w14:paraId="17027AD2" w14:textId="05284344" w:rsidR="00D32EE4" w:rsidDel="009331ED" w:rsidRDefault="00D32EE4">
            <w:pPr>
              <w:rPr>
                <w:del w:id="14533" w:author="Erlie Hasam Morfin Zavalza" w:date="2014-10-31T02:51:00Z"/>
              </w:rPr>
              <w:pPrChange w:id="1453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52E8EDA" w14:textId="74A92A3E" w:rsidR="00D32EE4" w:rsidDel="009331ED" w:rsidRDefault="00D32EE4">
            <w:pPr>
              <w:rPr>
                <w:del w:id="14535" w:author="Erlie Hasam Morfin Zavalza" w:date="2014-10-31T02:51:00Z"/>
              </w:rPr>
              <w:pPrChange w:id="1453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62B1363" w14:textId="18C6829D" w:rsidR="00D32EE4" w:rsidDel="009331ED" w:rsidRDefault="00D32EE4">
            <w:pPr>
              <w:rPr>
                <w:del w:id="14537" w:author="Erlie Hasam Morfin Zavalza" w:date="2014-10-31T02:51:00Z"/>
              </w:rPr>
              <w:pPrChange w:id="1453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D93C721" w14:textId="128D7EB4" w:rsidR="00D32EE4" w:rsidDel="009331ED" w:rsidRDefault="00D32EE4">
            <w:pPr>
              <w:rPr>
                <w:del w:id="14539" w:author="Erlie Hasam Morfin Zavalza" w:date="2014-10-31T02:51:00Z"/>
              </w:rPr>
              <w:pPrChange w:id="1454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94B3B17" w14:textId="594285AC" w:rsidR="00D32EE4" w:rsidDel="009331ED" w:rsidRDefault="00D32EE4">
            <w:pPr>
              <w:rPr>
                <w:del w:id="14541" w:author="Erlie Hasam Morfin Zavalza" w:date="2014-10-31T02:51:00Z"/>
              </w:rPr>
              <w:pPrChange w:id="14542" w:author="Erlie Hasam Morfin Zavalza" w:date="2014-11-08T00:32:00Z">
                <w:pPr>
                  <w:spacing w:before="40" w:after="40"/>
                  <w:ind w:left="113" w:right="113"/>
                  <w:jc w:val="right"/>
                </w:pPr>
              </w:pPrChange>
            </w:pPr>
          </w:p>
        </w:tc>
      </w:tr>
      <w:tr w:rsidR="00D32EE4" w:rsidDel="009331ED" w14:paraId="56366C96" w14:textId="5603A14C" w:rsidTr="007F72CF">
        <w:trPr>
          <w:trHeight w:val="262"/>
          <w:del w:id="1454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AF31048" w14:textId="227A75BD" w:rsidR="00D32EE4" w:rsidDel="009331ED" w:rsidRDefault="00D32EE4">
            <w:pPr>
              <w:rPr>
                <w:del w:id="14544" w:author="Erlie Hasam Morfin Zavalza" w:date="2014-10-31T02:51:00Z"/>
              </w:rPr>
              <w:pPrChange w:id="14545" w:author="Erlie Hasam Morfin Zavalza" w:date="2014-11-08T00:32:00Z">
                <w:pPr>
                  <w:spacing w:before="40" w:after="40"/>
                  <w:ind w:left="113" w:right="113"/>
                </w:pPr>
              </w:pPrChange>
            </w:pPr>
            <w:del w:id="14546" w:author="Erlie Hasam Morfin Zavalza" w:date="2014-10-31T02:51:00Z">
              <w:r w:rsidDel="009331ED">
                <w:delText>Int. Créditos/ Gtos. Fros.</w:delText>
              </w:r>
            </w:del>
          </w:p>
        </w:tc>
        <w:tc>
          <w:tcPr>
            <w:tcW w:w="1262" w:type="dxa"/>
            <w:tcBorders>
              <w:top w:val="single" w:sz="6" w:space="0" w:color="000000"/>
              <w:left w:val="single" w:sz="6" w:space="0" w:color="000000"/>
              <w:bottom w:val="single" w:sz="6" w:space="0" w:color="000000"/>
              <w:right w:val="single" w:sz="6" w:space="0" w:color="000000"/>
            </w:tcBorders>
          </w:tcPr>
          <w:p w14:paraId="29C459C6" w14:textId="4F038CD4" w:rsidR="00D32EE4" w:rsidDel="009331ED" w:rsidRDefault="00D32EE4">
            <w:pPr>
              <w:rPr>
                <w:del w:id="14547" w:author="Erlie Hasam Morfin Zavalza" w:date="2014-10-31T02:51:00Z"/>
              </w:rPr>
              <w:pPrChange w:id="1454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CB4BC92" w14:textId="563E918F" w:rsidR="00D32EE4" w:rsidDel="009331ED" w:rsidRDefault="00D32EE4">
            <w:pPr>
              <w:rPr>
                <w:del w:id="14549" w:author="Erlie Hasam Morfin Zavalza" w:date="2014-10-31T02:51:00Z"/>
              </w:rPr>
              <w:pPrChange w:id="1455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CB31D5B" w14:textId="3962EE0C" w:rsidR="00D32EE4" w:rsidDel="009331ED" w:rsidRDefault="00D32EE4">
            <w:pPr>
              <w:rPr>
                <w:del w:id="14551" w:author="Erlie Hasam Morfin Zavalza" w:date="2014-10-31T02:51:00Z"/>
              </w:rPr>
              <w:pPrChange w:id="1455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E7A10B0" w14:textId="235306B2" w:rsidR="00D32EE4" w:rsidDel="009331ED" w:rsidRDefault="00D32EE4">
            <w:pPr>
              <w:rPr>
                <w:del w:id="14553" w:author="Erlie Hasam Morfin Zavalza" w:date="2014-10-31T02:51:00Z"/>
              </w:rPr>
              <w:pPrChange w:id="1455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BDF07AE" w14:textId="4334A751" w:rsidR="00D32EE4" w:rsidDel="009331ED" w:rsidRDefault="00D32EE4">
            <w:pPr>
              <w:rPr>
                <w:del w:id="14555" w:author="Erlie Hasam Morfin Zavalza" w:date="2014-10-31T02:51:00Z"/>
              </w:rPr>
              <w:pPrChange w:id="14556" w:author="Erlie Hasam Morfin Zavalza" w:date="2014-11-08T00:32:00Z">
                <w:pPr>
                  <w:spacing w:before="40" w:after="40"/>
                  <w:ind w:left="113" w:right="113"/>
                  <w:jc w:val="right"/>
                </w:pPr>
              </w:pPrChange>
            </w:pPr>
          </w:p>
        </w:tc>
      </w:tr>
      <w:tr w:rsidR="00D32EE4" w:rsidDel="009331ED" w14:paraId="34D9374C" w14:textId="4A7B0501" w:rsidTr="007F72CF">
        <w:trPr>
          <w:trHeight w:val="262"/>
          <w:del w:id="14557" w:author="Erlie Hasam Morfin Zavalza" w:date="2014-10-31T02:51:00Z"/>
        </w:trPr>
        <w:tc>
          <w:tcPr>
            <w:tcW w:w="2933" w:type="dxa"/>
            <w:tcBorders>
              <w:top w:val="single" w:sz="6" w:space="0" w:color="000000"/>
              <w:left w:val="single" w:sz="12" w:space="0" w:color="000000"/>
              <w:right w:val="single" w:sz="6" w:space="0" w:color="000000"/>
            </w:tcBorders>
          </w:tcPr>
          <w:p w14:paraId="00F0902F" w14:textId="644FB666" w:rsidR="00D32EE4" w:rsidDel="009331ED" w:rsidRDefault="00D32EE4">
            <w:pPr>
              <w:rPr>
                <w:del w:id="14558" w:author="Erlie Hasam Morfin Zavalza" w:date="2014-10-31T02:51:00Z"/>
              </w:rPr>
              <w:pPrChange w:id="14559" w:author="Erlie Hasam Morfin Zavalza" w:date="2014-11-08T00:32:00Z">
                <w:pPr>
                  <w:spacing w:before="40" w:after="40"/>
                  <w:ind w:left="113" w:right="113"/>
                </w:pPr>
              </w:pPrChange>
            </w:pPr>
            <w:del w:id="14560" w:author="Erlie Hasam Morfin Zavalza" w:date="2014-10-31T02:51:00Z">
              <w:r w:rsidDel="009331ED">
                <w:delText>Dev. Créditos</w:delText>
              </w:r>
            </w:del>
          </w:p>
        </w:tc>
        <w:tc>
          <w:tcPr>
            <w:tcW w:w="1262" w:type="dxa"/>
            <w:tcBorders>
              <w:top w:val="single" w:sz="6" w:space="0" w:color="000000"/>
              <w:left w:val="single" w:sz="6" w:space="0" w:color="000000"/>
              <w:right w:val="single" w:sz="6" w:space="0" w:color="000000"/>
            </w:tcBorders>
          </w:tcPr>
          <w:p w14:paraId="27D81ED0" w14:textId="6115666E" w:rsidR="00D32EE4" w:rsidDel="009331ED" w:rsidRDefault="00D32EE4">
            <w:pPr>
              <w:rPr>
                <w:del w:id="14561" w:author="Erlie Hasam Morfin Zavalza" w:date="2014-10-31T02:51:00Z"/>
              </w:rPr>
              <w:pPrChange w:id="1456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2922CCD5" w14:textId="0D078213" w:rsidR="00D32EE4" w:rsidDel="009331ED" w:rsidRDefault="00D32EE4">
            <w:pPr>
              <w:rPr>
                <w:del w:id="14563" w:author="Erlie Hasam Morfin Zavalza" w:date="2014-10-31T02:51:00Z"/>
              </w:rPr>
              <w:pPrChange w:id="1456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3718E05B" w14:textId="7415CCE5" w:rsidR="00D32EE4" w:rsidDel="009331ED" w:rsidRDefault="00D32EE4">
            <w:pPr>
              <w:rPr>
                <w:del w:id="14565" w:author="Erlie Hasam Morfin Zavalza" w:date="2014-10-31T02:51:00Z"/>
              </w:rPr>
              <w:pPrChange w:id="1456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5063E481" w14:textId="03625DAA" w:rsidR="00D32EE4" w:rsidDel="009331ED" w:rsidRDefault="00D32EE4">
            <w:pPr>
              <w:rPr>
                <w:del w:id="14567" w:author="Erlie Hasam Morfin Zavalza" w:date="2014-10-31T02:51:00Z"/>
              </w:rPr>
              <w:pPrChange w:id="1456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2341F824" w14:textId="6FAFE898" w:rsidR="00D32EE4" w:rsidDel="009331ED" w:rsidRDefault="00D32EE4">
            <w:pPr>
              <w:rPr>
                <w:del w:id="14569" w:author="Erlie Hasam Morfin Zavalza" w:date="2014-10-31T02:51:00Z"/>
              </w:rPr>
              <w:pPrChange w:id="14570" w:author="Erlie Hasam Morfin Zavalza" w:date="2014-11-08T00:32:00Z">
                <w:pPr>
                  <w:spacing w:before="40" w:after="40"/>
                  <w:ind w:left="113" w:right="113"/>
                  <w:jc w:val="right"/>
                </w:pPr>
              </w:pPrChange>
            </w:pPr>
          </w:p>
        </w:tc>
      </w:tr>
      <w:tr w:rsidR="00D32EE4" w:rsidDel="009331ED" w14:paraId="24D8668B" w14:textId="3D898FB1" w:rsidTr="007F72CF">
        <w:trPr>
          <w:trHeight w:val="276"/>
          <w:del w:id="1457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0C2B3D9F" w14:textId="6C7BE5E1" w:rsidR="00D32EE4" w:rsidDel="009331ED" w:rsidRDefault="00D32EE4">
            <w:pPr>
              <w:rPr>
                <w:del w:id="14572" w:author="Erlie Hasam Morfin Zavalza" w:date="2014-10-31T02:51:00Z"/>
              </w:rPr>
              <w:pPrChange w:id="14573" w:author="Erlie Hasam Morfin Zavalza" w:date="2014-11-08T00:32:00Z">
                <w:pPr>
                  <w:spacing w:before="40" w:after="40"/>
                  <w:ind w:left="113" w:right="113"/>
                </w:pPr>
              </w:pPrChange>
            </w:pPr>
            <w:del w:id="14574" w:author="Erlie Hasam Morfin Zavalza" w:date="2014-10-31T02:51:00Z">
              <w:r w:rsidDel="009331ED">
                <w:delText>TOTAL PAGOS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71E7BC86" w14:textId="682EE5DE" w:rsidR="00D32EE4" w:rsidDel="009331ED" w:rsidRDefault="00D32EE4">
            <w:pPr>
              <w:rPr>
                <w:del w:id="14575" w:author="Erlie Hasam Morfin Zavalza" w:date="2014-10-31T02:51:00Z"/>
              </w:rPr>
              <w:pPrChange w:id="1457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6238509F" w14:textId="6A355CAC" w:rsidR="00D32EE4" w:rsidDel="009331ED" w:rsidRDefault="00D32EE4">
            <w:pPr>
              <w:rPr>
                <w:del w:id="14577" w:author="Erlie Hasam Morfin Zavalza" w:date="2014-10-31T02:51:00Z"/>
              </w:rPr>
              <w:pPrChange w:id="1457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2579CBFD" w14:textId="1C312953" w:rsidR="00D32EE4" w:rsidDel="009331ED" w:rsidRDefault="00D32EE4">
            <w:pPr>
              <w:rPr>
                <w:del w:id="14579" w:author="Erlie Hasam Morfin Zavalza" w:date="2014-10-31T02:51:00Z"/>
              </w:rPr>
              <w:pPrChange w:id="1458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4C9375C9" w14:textId="250B0BC7" w:rsidR="00D32EE4" w:rsidDel="009331ED" w:rsidRDefault="00D32EE4">
            <w:pPr>
              <w:rPr>
                <w:del w:id="14581" w:author="Erlie Hasam Morfin Zavalza" w:date="2014-10-31T02:51:00Z"/>
              </w:rPr>
              <w:pPrChange w:id="1458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501A87CB" w14:textId="33CF94BB" w:rsidR="00D32EE4" w:rsidDel="009331ED" w:rsidRDefault="00D32EE4">
            <w:pPr>
              <w:rPr>
                <w:del w:id="14583" w:author="Erlie Hasam Morfin Zavalza" w:date="2014-10-31T02:51:00Z"/>
              </w:rPr>
              <w:pPrChange w:id="14584" w:author="Erlie Hasam Morfin Zavalza" w:date="2014-11-08T00:32:00Z">
                <w:pPr>
                  <w:spacing w:before="40" w:after="40"/>
                  <w:ind w:left="113" w:right="113"/>
                  <w:jc w:val="right"/>
                </w:pPr>
              </w:pPrChange>
            </w:pPr>
          </w:p>
        </w:tc>
      </w:tr>
      <w:tr w:rsidR="00D32EE4" w:rsidDel="009331ED" w14:paraId="5A7DFE2E" w14:textId="645BAF41" w:rsidTr="007F72CF">
        <w:trPr>
          <w:trHeight w:val="276"/>
          <w:del w:id="14585" w:author="Erlie Hasam Morfin Zavalza" w:date="2014-10-31T02:51:00Z"/>
        </w:trPr>
        <w:tc>
          <w:tcPr>
            <w:tcW w:w="2933" w:type="dxa"/>
            <w:tcBorders>
              <w:top w:val="single" w:sz="12" w:space="0" w:color="000000"/>
              <w:left w:val="single" w:sz="12" w:space="0" w:color="000000"/>
              <w:bottom w:val="single" w:sz="12" w:space="0" w:color="000000"/>
            </w:tcBorders>
            <w:shd w:val="pct10" w:color="00FFFF" w:fill="FFFFFF"/>
          </w:tcPr>
          <w:p w14:paraId="1CE29646" w14:textId="615A5742" w:rsidR="00D32EE4" w:rsidDel="009331ED" w:rsidRDefault="00D32EE4">
            <w:pPr>
              <w:rPr>
                <w:del w:id="14586" w:author="Erlie Hasam Morfin Zavalza" w:date="2014-10-31T02:51:00Z"/>
              </w:rPr>
              <w:pPrChange w:id="14587" w:author="Erlie Hasam Morfin Zavalza" w:date="2014-11-08T00:32:00Z">
                <w:pPr>
                  <w:spacing w:before="40" w:after="40"/>
                  <w:ind w:left="113" w:right="113"/>
                </w:pPr>
              </w:pPrChange>
            </w:pPr>
            <w:del w:id="14588" w:author="Erlie Hasam Morfin Zavalza" w:date="2014-10-31T02:51:00Z">
              <w:r w:rsidDel="009331ED">
                <w:delText>C.3 SALDOS</w:delText>
              </w:r>
            </w:del>
          </w:p>
        </w:tc>
        <w:tc>
          <w:tcPr>
            <w:tcW w:w="1262" w:type="dxa"/>
            <w:tcBorders>
              <w:top w:val="single" w:sz="12" w:space="0" w:color="000000"/>
              <w:bottom w:val="single" w:sz="12" w:space="0" w:color="000000"/>
            </w:tcBorders>
            <w:shd w:val="pct10" w:color="00FFFF" w:fill="FFFFFF"/>
          </w:tcPr>
          <w:p w14:paraId="3BABC29D" w14:textId="61D276A3" w:rsidR="00D32EE4" w:rsidDel="009331ED" w:rsidRDefault="00D32EE4">
            <w:pPr>
              <w:rPr>
                <w:del w:id="14589" w:author="Erlie Hasam Morfin Zavalza" w:date="2014-10-31T02:51:00Z"/>
              </w:rPr>
              <w:pPrChange w:id="14590" w:author="Erlie Hasam Morfin Zavalza" w:date="2014-11-08T00:32:00Z">
                <w:pPr>
                  <w:spacing w:before="40" w:after="40"/>
                  <w:ind w:left="113" w:right="113"/>
                  <w:jc w:val="right"/>
                </w:pPr>
              </w:pPrChange>
            </w:pPr>
          </w:p>
        </w:tc>
        <w:tc>
          <w:tcPr>
            <w:tcW w:w="1263" w:type="dxa"/>
            <w:tcBorders>
              <w:top w:val="single" w:sz="12" w:space="0" w:color="000000"/>
              <w:bottom w:val="single" w:sz="12" w:space="0" w:color="000000"/>
            </w:tcBorders>
            <w:shd w:val="pct10" w:color="00FFFF" w:fill="FFFFFF"/>
          </w:tcPr>
          <w:p w14:paraId="4755C9F1" w14:textId="621E2820" w:rsidR="00D32EE4" w:rsidDel="009331ED" w:rsidRDefault="00D32EE4">
            <w:pPr>
              <w:rPr>
                <w:del w:id="14591" w:author="Erlie Hasam Morfin Zavalza" w:date="2014-10-31T02:51:00Z"/>
              </w:rPr>
              <w:pPrChange w:id="14592"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4130F246" w14:textId="39F63675" w:rsidR="00D32EE4" w:rsidDel="009331ED" w:rsidRDefault="00D32EE4">
            <w:pPr>
              <w:rPr>
                <w:del w:id="14593" w:author="Erlie Hasam Morfin Zavalza" w:date="2014-10-31T02:51:00Z"/>
              </w:rPr>
              <w:pPrChange w:id="14594"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0DCB4B76" w14:textId="3593F062" w:rsidR="00D32EE4" w:rsidDel="009331ED" w:rsidRDefault="00D32EE4">
            <w:pPr>
              <w:rPr>
                <w:del w:id="14595" w:author="Erlie Hasam Morfin Zavalza" w:date="2014-10-31T02:51:00Z"/>
              </w:rPr>
              <w:pPrChange w:id="14596" w:author="Erlie Hasam Morfin Zavalza" w:date="2014-11-08T00:32:00Z">
                <w:pPr>
                  <w:spacing w:before="40" w:after="40"/>
                  <w:ind w:left="113" w:right="113"/>
                  <w:jc w:val="right"/>
                </w:pPr>
              </w:pPrChange>
            </w:pPr>
          </w:p>
        </w:tc>
        <w:tc>
          <w:tcPr>
            <w:tcW w:w="1546" w:type="dxa"/>
            <w:tcBorders>
              <w:top w:val="single" w:sz="12" w:space="0" w:color="000000"/>
              <w:bottom w:val="single" w:sz="12" w:space="0" w:color="000000"/>
              <w:right w:val="single" w:sz="12" w:space="0" w:color="000000"/>
            </w:tcBorders>
            <w:shd w:val="pct10" w:color="00FFFF" w:fill="FFFFFF"/>
          </w:tcPr>
          <w:p w14:paraId="4B1AB426" w14:textId="0779BD31" w:rsidR="00D32EE4" w:rsidDel="009331ED" w:rsidRDefault="00D32EE4">
            <w:pPr>
              <w:rPr>
                <w:del w:id="14597" w:author="Erlie Hasam Morfin Zavalza" w:date="2014-10-31T02:51:00Z"/>
              </w:rPr>
              <w:pPrChange w:id="14598" w:author="Erlie Hasam Morfin Zavalza" w:date="2014-11-08T00:32:00Z">
                <w:pPr>
                  <w:spacing w:before="40" w:after="40"/>
                  <w:ind w:left="113" w:right="113"/>
                  <w:jc w:val="right"/>
                </w:pPr>
              </w:pPrChange>
            </w:pPr>
          </w:p>
        </w:tc>
      </w:tr>
      <w:tr w:rsidR="00D32EE4" w:rsidDel="009331ED" w14:paraId="4B382C2B" w14:textId="3F7D9E62" w:rsidTr="007F72CF">
        <w:trPr>
          <w:trHeight w:val="262"/>
          <w:del w:id="1459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2E8D0587" w14:textId="2C5F4222" w:rsidR="00D32EE4" w:rsidDel="009331ED" w:rsidRDefault="00D32EE4">
            <w:pPr>
              <w:rPr>
                <w:del w:id="14600" w:author="Erlie Hasam Morfin Zavalza" w:date="2014-10-31T02:51:00Z"/>
              </w:rPr>
              <w:pPrChange w:id="14601" w:author="Erlie Hasam Morfin Zavalza" w:date="2014-11-08T00:32:00Z">
                <w:pPr>
                  <w:spacing w:before="40" w:after="40"/>
                  <w:ind w:left="113" w:right="113"/>
                </w:pPr>
              </w:pPrChange>
            </w:pPr>
            <w:del w:id="14602" w:author="Erlie Hasam Morfin Zavalza" w:date="2014-10-31T02:51:00Z">
              <w:r w:rsidDel="009331ED">
                <w:delText>DIF.: PAGOS-COBROS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7319C536" w14:textId="5D78CCF2" w:rsidR="00D32EE4" w:rsidDel="009331ED" w:rsidRDefault="00D32EE4">
            <w:pPr>
              <w:rPr>
                <w:del w:id="14603" w:author="Erlie Hasam Morfin Zavalza" w:date="2014-10-31T02:51:00Z"/>
              </w:rPr>
              <w:pPrChange w:id="1460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3EAF9929" w14:textId="7E5B3B66" w:rsidR="00D32EE4" w:rsidDel="009331ED" w:rsidRDefault="00D32EE4">
            <w:pPr>
              <w:rPr>
                <w:del w:id="14605" w:author="Erlie Hasam Morfin Zavalza" w:date="2014-10-31T02:51:00Z"/>
              </w:rPr>
              <w:pPrChange w:id="1460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71938D23" w14:textId="0D02AFF2" w:rsidR="00D32EE4" w:rsidDel="009331ED" w:rsidRDefault="00D32EE4">
            <w:pPr>
              <w:rPr>
                <w:del w:id="14607" w:author="Erlie Hasam Morfin Zavalza" w:date="2014-10-31T02:51:00Z"/>
              </w:rPr>
              <w:pPrChange w:id="1460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449A7059" w14:textId="3B247C01" w:rsidR="00D32EE4" w:rsidDel="009331ED" w:rsidRDefault="00D32EE4">
            <w:pPr>
              <w:rPr>
                <w:del w:id="14609" w:author="Erlie Hasam Morfin Zavalza" w:date="2014-10-31T02:51:00Z"/>
              </w:rPr>
              <w:pPrChange w:id="1461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73D4F140" w14:textId="01B608D6" w:rsidR="00D32EE4" w:rsidDel="009331ED" w:rsidRDefault="00D32EE4">
            <w:pPr>
              <w:rPr>
                <w:del w:id="14611" w:author="Erlie Hasam Morfin Zavalza" w:date="2014-10-31T02:51:00Z"/>
              </w:rPr>
              <w:pPrChange w:id="14612" w:author="Erlie Hasam Morfin Zavalza" w:date="2014-11-08T00:32:00Z">
                <w:pPr>
                  <w:spacing w:before="40" w:after="40"/>
                  <w:ind w:left="113" w:right="113"/>
                  <w:jc w:val="right"/>
                </w:pPr>
              </w:pPrChange>
            </w:pPr>
          </w:p>
        </w:tc>
      </w:tr>
      <w:tr w:rsidR="00D32EE4" w:rsidDel="009331ED" w14:paraId="5045EA2E" w14:textId="6EA724EF" w:rsidTr="007F72CF">
        <w:trPr>
          <w:trHeight w:val="262"/>
          <w:del w:id="1461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45035AA4" w14:textId="5131E8A0" w:rsidR="00D32EE4" w:rsidDel="009331ED" w:rsidRDefault="00D32EE4">
            <w:pPr>
              <w:rPr>
                <w:del w:id="14614" w:author="Erlie Hasam Morfin Zavalza" w:date="2014-10-31T02:51:00Z"/>
              </w:rPr>
              <w:pPrChange w:id="14615" w:author="Erlie Hasam Morfin Zavalza" w:date="2014-11-08T00:32:00Z">
                <w:pPr>
                  <w:spacing w:before="40" w:after="40"/>
                  <w:ind w:left="113" w:right="113"/>
                </w:pPr>
              </w:pPrChange>
            </w:pPr>
            <w:del w:id="14616" w:author="Erlie Hasam Morfin Zavalza" w:date="2014-10-31T02:51:00Z">
              <w:r w:rsidDel="009331ED">
                <w:delText>SALDO ANTERIOR</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2CB92A6F" w14:textId="02B61680" w:rsidR="00D32EE4" w:rsidDel="009331ED" w:rsidRDefault="00D32EE4">
            <w:pPr>
              <w:rPr>
                <w:del w:id="14617" w:author="Erlie Hasam Morfin Zavalza" w:date="2014-10-31T02:51:00Z"/>
              </w:rPr>
              <w:pPrChange w:id="1461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569DAA88" w14:textId="1E89CDD8" w:rsidR="00D32EE4" w:rsidDel="009331ED" w:rsidRDefault="00D32EE4">
            <w:pPr>
              <w:rPr>
                <w:del w:id="14619" w:author="Erlie Hasam Morfin Zavalza" w:date="2014-10-31T02:51:00Z"/>
              </w:rPr>
              <w:pPrChange w:id="1462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79A404CF" w14:textId="27AAAACB" w:rsidR="00D32EE4" w:rsidDel="009331ED" w:rsidRDefault="00D32EE4">
            <w:pPr>
              <w:rPr>
                <w:del w:id="14621" w:author="Erlie Hasam Morfin Zavalza" w:date="2014-10-31T02:51:00Z"/>
              </w:rPr>
              <w:pPrChange w:id="1462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24597E80" w14:textId="5966F7A0" w:rsidR="00D32EE4" w:rsidDel="009331ED" w:rsidRDefault="00D32EE4">
            <w:pPr>
              <w:rPr>
                <w:del w:id="14623" w:author="Erlie Hasam Morfin Zavalza" w:date="2014-10-31T02:51:00Z"/>
              </w:rPr>
              <w:pPrChange w:id="1462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1856AD60" w14:textId="5E3692B5" w:rsidR="00D32EE4" w:rsidDel="009331ED" w:rsidRDefault="00D32EE4">
            <w:pPr>
              <w:rPr>
                <w:del w:id="14625" w:author="Erlie Hasam Morfin Zavalza" w:date="2014-10-31T02:51:00Z"/>
              </w:rPr>
              <w:pPrChange w:id="14626" w:author="Erlie Hasam Morfin Zavalza" w:date="2014-11-08T00:32:00Z">
                <w:pPr>
                  <w:spacing w:before="40" w:after="40"/>
                  <w:ind w:left="113" w:right="113"/>
                  <w:jc w:val="right"/>
                </w:pPr>
              </w:pPrChange>
            </w:pPr>
          </w:p>
        </w:tc>
      </w:tr>
      <w:tr w:rsidR="00D32EE4" w:rsidDel="009331ED" w14:paraId="604FFA18" w14:textId="5E653A8F" w:rsidTr="007F72CF">
        <w:trPr>
          <w:trHeight w:val="276"/>
          <w:del w:id="14627" w:author="Erlie Hasam Morfin Zavalza" w:date="2014-10-31T02:51:00Z"/>
        </w:trPr>
        <w:tc>
          <w:tcPr>
            <w:tcW w:w="2933" w:type="dxa"/>
            <w:tcBorders>
              <w:top w:val="single" w:sz="6" w:space="0" w:color="000000"/>
              <w:left w:val="single" w:sz="12" w:space="0" w:color="000000"/>
              <w:bottom w:val="single" w:sz="12" w:space="0" w:color="000000"/>
              <w:right w:val="single" w:sz="6" w:space="0" w:color="000000"/>
            </w:tcBorders>
            <w:shd w:val="pct10" w:color="00FFFF" w:fill="FFFFFF"/>
          </w:tcPr>
          <w:p w14:paraId="2535CA4B" w14:textId="1D40D658" w:rsidR="00D32EE4" w:rsidDel="009331ED" w:rsidRDefault="00D32EE4">
            <w:pPr>
              <w:rPr>
                <w:del w:id="14628" w:author="Erlie Hasam Morfin Zavalza" w:date="2014-10-31T02:51:00Z"/>
              </w:rPr>
              <w:pPrChange w:id="14629" w:author="Erlie Hasam Morfin Zavalza" w:date="2014-11-08T00:32:00Z">
                <w:pPr>
                  <w:spacing w:before="40" w:after="40"/>
                  <w:ind w:left="113" w:right="113"/>
                </w:pPr>
              </w:pPrChange>
            </w:pPr>
            <w:del w:id="14630" w:author="Erlie Hasam Morfin Zavalza" w:date="2014-10-31T02:51:00Z">
              <w:r w:rsidDel="009331ED">
                <w:delText>SALDO ACUMULADO</w:delText>
              </w:r>
            </w:del>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1B9E6216" w14:textId="5B6BA8A3" w:rsidR="00D32EE4" w:rsidDel="009331ED" w:rsidRDefault="00D32EE4">
            <w:pPr>
              <w:rPr>
                <w:del w:id="14631" w:author="Erlie Hasam Morfin Zavalza" w:date="2014-10-31T02:51:00Z"/>
              </w:rPr>
              <w:pPrChange w:id="1463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12" w:space="0" w:color="000000"/>
              <w:right w:val="single" w:sz="6" w:space="0" w:color="000000"/>
            </w:tcBorders>
            <w:shd w:val="pct10" w:color="00FFFF" w:fill="FFFFFF"/>
          </w:tcPr>
          <w:p w14:paraId="26259A5E" w14:textId="4C3157AC" w:rsidR="00D32EE4" w:rsidDel="009331ED" w:rsidRDefault="00D32EE4">
            <w:pPr>
              <w:rPr>
                <w:del w:id="14633" w:author="Erlie Hasam Morfin Zavalza" w:date="2014-10-31T02:51:00Z"/>
              </w:rPr>
              <w:pPrChange w:id="1463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0B9FE0B8" w14:textId="1BFD2EE3" w:rsidR="00D32EE4" w:rsidDel="009331ED" w:rsidRDefault="00D32EE4">
            <w:pPr>
              <w:rPr>
                <w:del w:id="14635" w:author="Erlie Hasam Morfin Zavalza" w:date="2014-10-31T02:51:00Z"/>
              </w:rPr>
              <w:pPrChange w:id="1463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0F7C9AC9" w14:textId="5AFC864A" w:rsidR="00D32EE4" w:rsidDel="009331ED" w:rsidRDefault="00D32EE4">
            <w:pPr>
              <w:rPr>
                <w:del w:id="14637" w:author="Erlie Hasam Morfin Zavalza" w:date="2014-10-31T02:51:00Z"/>
              </w:rPr>
              <w:pPrChange w:id="1463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12" w:space="0" w:color="000000"/>
              <w:right w:val="single" w:sz="12" w:space="0" w:color="000000"/>
            </w:tcBorders>
            <w:shd w:val="pct10" w:color="00FFFF" w:fill="FFFFFF"/>
          </w:tcPr>
          <w:p w14:paraId="3A4ABD61" w14:textId="24B8BE32" w:rsidR="00D32EE4" w:rsidDel="009331ED" w:rsidRDefault="00D32EE4">
            <w:pPr>
              <w:rPr>
                <w:del w:id="14639" w:author="Erlie Hasam Morfin Zavalza" w:date="2014-10-31T02:51:00Z"/>
              </w:rPr>
              <w:pPrChange w:id="14640" w:author="Erlie Hasam Morfin Zavalza" w:date="2014-11-08T00:32:00Z">
                <w:pPr>
                  <w:spacing w:before="40" w:after="40"/>
                  <w:ind w:left="113" w:right="113"/>
                  <w:jc w:val="right"/>
                </w:pPr>
              </w:pPrChange>
            </w:pPr>
          </w:p>
        </w:tc>
      </w:tr>
    </w:tbl>
    <w:p w14:paraId="773A4BF9" w14:textId="6C847B34" w:rsidR="00D32EE4" w:rsidDel="009331ED" w:rsidRDefault="00D32EE4">
      <w:pPr>
        <w:rPr>
          <w:del w:id="14641" w:author="Erlie Hasam Morfin Zavalza" w:date="2014-10-31T02:51:00Z"/>
        </w:rPr>
        <w:pPrChange w:id="14642" w:author="Erlie Hasam Morfin Zavalza" w:date="2014-11-08T00:32:00Z">
          <w:pPr>
            <w:spacing w:before="120" w:after="120"/>
            <w:ind w:left="113" w:right="113"/>
          </w:pPr>
        </w:pPrChange>
      </w:pPr>
    </w:p>
    <w:p w14:paraId="128186D2" w14:textId="31777260" w:rsidR="00D32EE4" w:rsidDel="009331ED" w:rsidRDefault="00D32EE4">
      <w:pPr>
        <w:rPr>
          <w:del w:id="14643" w:author="Erlie Hasam Morfin Zavalza" w:date="2014-10-31T02:51:00Z"/>
        </w:rPr>
        <w:pPrChange w:id="14644" w:author="Erlie Hasam Morfin Zavalza" w:date="2014-11-08T00:32:00Z">
          <w:pPr>
            <w:spacing w:before="120" w:after="120"/>
            <w:ind w:left="113" w:right="113"/>
          </w:pPr>
        </w:pPrChange>
      </w:pPr>
    </w:p>
    <w:tbl>
      <w:tblPr>
        <w:tblW w:w="0" w:type="auto"/>
        <w:tblLayout w:type="fixed"/>
        <w:tblCellMar>
          <w:left w:w="30" w:type="dxa"/>
          <w:right w:w="30" w:type="dxa"/>
        </w:tblCellMar>
        <w:tblLook w:val="0000" w:firstRow="0" w:lastRow="0" w:firstColumn="0" w:lastColumn="0" w:noHBand="0" w:noVBand="0"/>
      </w:tblPr>
      <w:tblGrid>
        <w:gridCol w:w="2933"/>
        <w:gridCol w:w="1262"/>
        <w:gridCol w:w="1263"/>
        <w:gridCol w:w="1262"/>
        <w:gridCol w:w="1262"/>
        <w:gridCol w:w="1546"/>
      </w:tblGrid>
      <w:tr w:rsidR="00D32EE4" w:rsidDel="009331ED" w14:paraId="285583DE" w14:textId="12F91930" w:rsidTr="007F72CF">
        <w:trPr>
          <w:trHeight w:val="338"/>
          <w:del w:id="14645" w:author="Erlie Hasam Morfin Zavalza" w:date="2014-10-31T02:51:00Z"/>
        </w:trPr>
        <w:tc>
          <w:tcPr>
            <w:tcW w:w="7982" w:type="dxa"/>
            <w:gridSpan w:val="5"/>
            <w:tcBorders>
              <w:top w:val="single" w:sz="12" w:space="0" w:color="000000"/>
              <w:left w:val="single" w:sz="12" w:space="0" w:color="000000"/>
              <w:bottom w:val="single" w:sz="12" w:space="0" w:color="000000"/>
            </w:tcBorders>
            <w:shd w:val="pct10" w:color="00FFFF" w:fill="FFFFFF"/>
          </w:tcPr>
          <w:p w14:paraId="0E1DE768" w14:textId="4E6BA9B6" w:rsidR="00D32EE4" w:rsidDel="009331ED" w:rsidRDefault="00D32EE4">
            <w:pPr>
              <w:rPr>
                <w:del w:id="14646" w:author="Erlie Hasam Morfin Zavalza" w:date="2014-10-31T02:51:00Z"/>
              </w:rPr>
              <w:pPrChange w:id="14647" w:author="Erlie Hasam Morfin Zavalza" w:date="2014-11-08T00:32:00Z">
                <w:pPr>
                  <w:spacing w:before="40" w:after="40"/>
                  <w:ind w:left="113" w:right="113"/>
                </w:pPr>
              </w:pPrChange>
            </w:pPr>
            <w:del w:id="14648" w:author="Erlie Hasam Morfin Zavalza" w:date="2014-10-31T02:51:00Z">
              <w:r w:rsidDel="009331ED">
                <w:delText>C. PREVISIÓN DE TESORERÍA. CUATRIMESTRE “B” (SEGUNDO)</w:delText>
              </w:r>
            </w:del>
          </w:p>
        </w:tc>
        <w:tc>
          <w:tcPr>
            <w:tcW w:w="1546" w:type="dxa"/>
            <w:tcBorders>
              <w:top w:val="single" w:sz="12" w:space="0" w:color="000000"/>
              <w:bottom w:val="single" w:sz="12" w:space="0" w:color="000000"/>
              <w:right w:val="single" w:sz="12" w:space="0" w:color="000000"/>
            </w:tcBorders>
            <w:shd w:val="pct10" w:color="00FFFF" w:fill="FFFFFF"/>
          </w:tcPr>
          <w:p w14:paraId="2C432E57" w14:textId="135A86FB" w:rsidR="00D32EE4" w:rsidDel="009331ED" w:rsidRDefault="00D32EE4">
            <w:pPr>
              <w:rPr>
                <w:del w:id="14649" w:author="Erlie Hasam Morfin Zavalza" w:date="2014-10-31T02:51:00Z"/>
              </w:rPr>
              <w:pPrChange w:id="14650" w:author="Erlie Hasam Morfin Zavalza" w:date="2014-11-08T00:32:00Z">
                <w:pPr>
                  <w:spacing w:before="40" w:after="40"/>
                  <w:ind w:left="113" w:right="113"/>
                  <w:jc w:val="right"/>
                </w:pPr>
              </w:pPrChange>
            </w:pPr>
          </w:p>
        </w:tc>
      </w:tr>
      <w:tr w:rsidR="00D32EE4" w:rsidDel="009331ED" w14:paraId="234E3F46" w14:textId="76C40E49" w:rsidTr="007F72CF">
        <w:trPr>
          <w:trHeight w:val="276"/>
          <w:del w:id="14651"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73B0A154" w14:textId="7947FD48" w:rsidR="00D32EE4" w:rsidDel="009331ED" w:rsidRDefault="00D32EE4">
            <w:pPr>
              <w:rPr>
                <w:del w:id="14652" w:author="Erlie Hasam Morfin Zavalza" w:date="2014-10-31T02:51:00Z"/>
              </w:rPr>
              <w:pPrChange w:id="14653" w:author="Erlie Hasam Morfin Zavalza" w:date="2014-11-08T00:32:00Z">
                <w:pPr>
                  <w:spacing w:before="40" w:after="40"/>
                  <w:ind w:left="113" w:right="113"/>
                </w:pPr>
              </w:pPrChange>
            </w:pPr>
            <w:del w:id="14654" w:author="Erlie Hasam Morfin Zavalza" w:date="2014-10-31T02:51:00Z">
              <w:r w:rsidDel="009331ED">
                <w:delText>C.1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5A2A10DF" w14:textId="59CCB1DC" w:rsidR="00D32EE4" w:rsidDel="009331ED" w:rsidRDefault="00D32EE4">
            <w:pPr>
              <w:rPr>
                <w:del w:id="14655" w:author="Erlie Hasam Morfin Zavalza" w:date="2014-10-31T02:51:00Z"/>
              </w:rPr>
              <w:pPrChange w:id="14656" w:author="Erlie Hasam Morfin Zavalza" w:date="2014-11-08T00:32:00Z">
                <w:pPr>
                  <w:spacing w:before="40" w:after="40"/>
                  <w:ind w:left="113" w:right="113"/>
                  <w:jc w:val="center"/>
                </w:pPr>
              </w:pPrChange>
            </w:pPr>
            <w:del w:id="14657" w:author="Erlie Hasam Morfin Zavalza" w:date="2014-10-31T02:51:00Z">
              <w:r w:rsidDel="009331ED">
                <w:delText>MES 05</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1AD61082" w14:textId="1CD024C2" w:rsidR="00D32EE4" w:rsidDel="009331ED" w:rsidRDefault="00D32EE4">
            <w:pPr>
              <w:rPr>
                <w:del w:id="14658" w:author="Erlie Hasam Morfin Zavalza" w:date="2014-10-31T02:51:00Z"/>
              </w:rPr>
              <w:pPrChange w:id="14659" w:author="Erlie Hasam Morfin Zavalza" w:date="2014-11-08T00:32:00Z">
                <w:pPr>
                  <w:spacing w:before="40" w:after="40"/>
                  <w:ind w:left="113" w:right="113"/>
                  <w:jc w:val="center"/>
                </w:pPr>
              </w:pPrChange>
            </w:pPr>
            <w:del w:id="14660" w:author="Erlie Hasam Morfin Zavalza" w:date="2014-10-31T02:51:00Z">
              <w:r w:rsidDel="009331ED">
                <w:delText>MES 06</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144085F" w14:textId="781EE62A" w:rsidR="00D32EE4" w:rsidDel="009331ED" w:rsidRDefault="00D32EE4">
            <w:pPr>
              <w:rPr>
                <w:del w:id="14661" w:author="Erlie Hasam Morfin Zavalza" w:date="2014-10-31T02:51:00Z"/>
              </w:rPr>
              <w:pPrChange w:id="14662" w:author="Erlie Hasam Morfin Zavalza" w:date="2014-11-08T00:32:00Z">
                <w:pPr>
                  <w:spacing w:before="40" w:after="40"/>
                  <w:ind w:left="113" w:right="113"/>
                  <w:jc w:val="center"/>
                </w:pPr>
              </w:pPrChange>
            </w:pPr>
            <w:del w:id="14663" w:author="Erlie Hasam Morfin Zavalza" w:date="2014-10-31T02:51:00Z">
              <w:r w:rsidDel="009331ED">
                <w:delText>MES 07</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A01E061" w14:textId="5470C23B" w:rsidR="00D32EE4" w:rsidDel="009331ED" w:rsidRDefault="00D32EE4">
            <w:pPr>
              <w:rPr>
                <w:del w:id="14664" w:author="Erlie Hasam Morfin Zavalza" w:date="2014-10-31T02:51:00Z"/>
              </w:rPr>
              <w:pPrChange w:id="14665" w:author="Erlie Hasam Morfin Zavalza" w:date="2014-11-08T00:32:00Z">
                <w:pPr>
                  <w:spacing w:before="40" w:after="40"/>
                  <w:ind w:left="113" w:right="113"/>
                  <w:jc w:val="center"/>
                </w:pPr>
              </w:pPrChange>
            </w:pPr>
            <w:del w:id="14666" w:author="Erlie Hasam Morfin Zavalza" w:date="2014-10-31T02:51:00Z">
              <w:r w:rsidDel="009331ED">
                <w:delText>MES 08</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4509C819" w14:textId="04D83DB5" w:rsidR="00D32EE4" w:rsidDel="009331ED" w:rsidRDefault="00D32EE4">
            <w:pPr>
              <w:rPr>
                <w:del w:id="14667" w:author="Erlie Hasam Morfin Zavalza" w:date="2014-10-31T02:51:00Z"/>
              </w:rPr>
              <w:pPrChange w:id="14668" w:author="Erlie Hasam Morfin Zavalza" w:date="2014-11-08T00:32:00Z">
                <w:pPr>
                  <w:spacing w:before="40" w:after="40"/>
                  <w:ind w:left="113" w:right="113"/>
                  <w:jc w:val="center"/>
                </w:pPr>
              </w:pPrChange>
            </w:pPr>
            <w:del w:id="14669" w:author="Erlie Hasam Morfin Zavalza" w:date="2014-10-31T02:51:00Z">
              <w:r w:rsidDel="009331ED">
                <w:delText>CTRM.”B”</w:delText>
              </w:r>
            </w:del>
          </w:p>
        </w:tc>
      </w:tr>
      <w:tr w:rsidR="00D32EE4" w:rsidDel="009331ED" w14:paraId="2251E25A" w14:textId="1C1AC107" w:rsidTr="007F72CF">
        <w:trPr>
          <w:trHeight w:val="262"/>
          <w:del w:id="14670"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BDE3241" w14:textId="5A64F5F0" w:rsidR="00D32EE4" w:rsidDel="009331ED" w:rsidRDefault="00D32EE4">
            <w:pPr>
              <w:rPr>
                <w:del w:id="14671" w:author="Erlie Hasam Morfin Zavalza" w:date="2014-10-31T02:51:00Z"/>
              </w:rPr>
              <w:pPrChange w:id="14672" w:author="Erlie Hasam Morfin Zavalza" w:date="2014-11-08T00:32:00Z">
                <w:pPr>
                  <w:spacing w:before="40" w:after="40"/>
                  <w:ind w:left="113" w:right="113"/>
                </w:pPr>
              </w:pPrChange>
            </w:pPr>
            <w:del w:id="14673" w:author="Erlie Hasam Morfin Zavalza" w:date="2014-10-31T02:51:00Z">
              <w:r w:rsidDel="009331ED">
                <w:delText>Disposición Dineraria</w:delText>
              </w:r>
            </w:del>
          </w:p>
        </w:tc>
        <w:tc>
          <w:tcPr>
            <w:tcW w:w="1262" w:type="dxa"/>
            <w:tcBorders>
              <w:top w:val="single" w:sz="6" w:space="0" w:color="000000"/>
              <w:left w:val="single" w:sz="6" w:space="0" w:color="000000"/>
              <w:bottom w:val="single" w:sz="6" w:space="0" w:color="000000"/>
              <w:right w:val="single" w:sz="6" w:space="0" w:color="000000"/>
            </w:tcBorders>
          </w:tcPr>
          <w:p w14:paraId="663AA893" w14:textId="6E3BD5EC" w:rsidR="00D32EE4" w:rsidDel="009331ED" w:rsidRDefault="00D32EE4">
            <w:pPr>
              <w:rPr>
                <w:del w:id="14674" w:author="Erlie Hasam Morfin Zavalza" w:date="2014-10-31T02:51:00Z"/>
              </w:rPr>
              <w:pPrChange w:id="14675"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361FBBF" w14:textId="088AA17E" w:rsidR="00D32EE4" w:rsidDel="009331ED" w:rsidRDefault="00D32EE4">
            <w:pPr>
              <w:rPr>
                <w:del w:id="14676" w:author="Erlie Hasam Morfin Zavalza" w:date="2014-10-31T02:51:00Z"/>
              </w:rPr>
              <w:pPrChange w:id="1467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103C141" w14:textId="496221D6" w:rsidR="00D32EE4" w:rsidDel="009331ED" w:rsidRDefault="00D32EE4">
            <w:pPr>
              <w:rPr>
                <w:del w:id="14678" w:author="Erlie Hasam Morfin Zavalza" w:date="2014-10-31T02:51:00Z"/>
              </w:rPr>
              <w:pPrChange w:id="1467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8199F9F" w14:textId="54B8D805" w:rsidR="00D32EE4" w:rsidDel="009331ED" w:rsidRDefault="00D32EE4">
            <w:pPr>
              <w:rPr>
                <w:del w:id="14680" w:author="Erlie Hasam Morfin Zavalza" w:date="2014-10-31T02:51:00Z"/>
              </w:rPr>
              <w:pPrChange w:id="14681"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A0D7BC3" w14:textId="52442A62" w:rsidR="00D32EE4" w:rsidDel="009331ED" w:rsidRDefault="00D32EE4">
            <w:pPr>
              <w:rPr>
                <w:del w:id="14682" w:author="Erlie Hasam Morfin Zavalza" w:date="2014-10-31T02:51:00Z"/>
              </w:rPr>
              <w:pPrChange w:id="14683" w:author="Erlie Hasam Morfin Zavalza" w:date="2014-11-08T00:32:00Z">
                <w:pPr>
                  <w:spacing w:before="40" w:after="40"/>
                  <w:ind w:left="113" w:right="113"/>
                  <w:jc w:val="right"/>
                </w:pPr>
              </w:pPrChange>
            </w:pPr>
          </w:p>
        </w:tc>
      </w:tr>
      <w:tr w:rsidR="00D32EE4" w:rsidDel="009331ED" w14:paraId="711C4526" w14:textId="7EA56451" w:rsidTr="007F72CF">
        <w:trPr>
          <w:trHeight w:val="262"/>
          <w:del w:id="14684"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A65497F" w14:textId="496BF1B3" w:rsidR="00D32EE4" w:rsidDel="009331ED" w:rsidRDefault="00D32EE4">
            <w:pPr>
              <w:rPr>
                <w:del w:id="14685" w:author="Erlie Hasam Morfin Zavalza" w:date="2014-10-31T02:51:00Z"/>
              </w:rPr>
              <w:pPrChange w:id="14686" w:author="Erlie Hasam Morfin Zavalza" w:date="2014-11-08T00:32:00Z">
                <w:pPr>
                  <w:spacing w:before="40" w:after="40"/>
                  <w:ind w:left="113" w:right="113"/>
                </w:pPr>
              </w:pPrChange>
            </w:pPr>
            <w:del w:id="14687" w:author="Erlie Hasam Morfin Zavalza" w:date="2014-10-31T02:51:00Z">
              <w:r w:rsidDel="009331ED">
                <w:delText>Por Ventas</w:delText>
              </w:r>
            </w:del>
          </w:p>
        </w:tc>
        <w:tc>
          <w:tcPr>
            <w:tcW w:w="1262" w:type="dxa"/>
            <w:tcBorders>
              <w:top w:val="single" w:sz="6" w:space="0" w:color="000000"/>
              <w:left w:val="single" w:sz="6" w:space="0" w:color="000000"/>
              <w:bottom w:val="single" w:sz="6" w:space="0" w:color="000000"/>
              <w:right w:val="single" w:sz="6" w:space="0" w:color="000000"/>
            </w:tcBorders>
          </w:tcPr>
          <w:p w14:paraId="5AC16CD2" w14:textId="4D2436CB" w:rsidR="00D32EE4" w:rsidDel="009331ED" w:rsidRDefault="00D32EE4">
            <w:pPr>
              <w:rPr>
                <w:del w:id="14688" w:author="Erlie Hasam Morfin Zavalza" w:date="2014-10-31T02:51:00Z"/>
              </w:rPr>
              <w:pPrChange w:id="14689"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9788C68" w14:textId="0156F0A0" w:rsidR="00D32EE4" w:rsidDel="009331ED" w:rsidRDefault="00D32EE4">
            <w:pPr>
              <w:rPr>
                <w:del w:id="14690" w:author="Erlie Hasam Morfin Zavalza" w:date="2014-10-31T02:51:00Z"/>
              </w:rPr>
              <w:pPrChange w:id="1469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0AF3CA3" w14:textId="7F59ECA8" w:rsidR="00D32EE4" w:rsidDel="009331ED" w:rsidRDefault="00D32EE4">
            <w:pPr>
              <w:rPr>
                <w:del w:id="14692" w:author="Erlie Hasam Morfin Zavalza" w:date="2014-10-31T02:51:00Z"/>
              </w:rPr>
              <w:pPrChange w:id="1469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DB5FE4C" w14:textId="37D8F4A0" w:rsidR="00D32EE4" w:rsidDel="009331ED" w:rsidRDefault="00D32EE4">
            <w:pPr>
              <w:rPr>
                <w:del w:id="14694" w:author="Erlie Hasam Morfin Zavalza" w:date="2014-10-31T02:51:00Z"/>
              </w:rPr>
              <w:pPrChange w:id="14695"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9E99594" w14:textId="192D6C6E" w:rsidR="00D32EE4" w:rsidDel="009331ED" w:rsidRDefault="00D32EE4">
            <w:pPr>
              <w:rPr>
                <w:del w:id="14696" w:author="Erlie Hasam Morfin Zavalza" w:date="2014-10-31T02:51:00Z"/>
              </w:rPr>
              <w:pPrChange w:id="14697" w:author="Erlie Hasam Morfin Zavalza" w:date="2014-11-08T00:32:00Z">
                <w:pPr>
                  <w:spacing w:before="40" w:after="40"/>
                  <w:ind w:left="113" w:right="113"/>
                  <w:jc w:val="right"/>
                </w:pPr>
              </w:pPrChange>
            </w:pPr>
          </w:p>
        </w:tc>
      </w:tr>
      <w:tr w:rsidR="00D32EE4" w:rsidDel="009331ED" w14:paraId="71020157" w14:textId="01454F3A" w:rsidTr="007F72CF">
        <w:trPr>
          <w:trHeight w:val="262"/>
          <w:del w:id="14698"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495C2B5" w14:textId="52764C46" w:rsidR="00D32EE4" w:rsidDel="009331ED" w:rsidRDefault="00D32EE4">
            <w:pPr>
              <w:rPr>
                <w:del w:id="14699" w:author="Erlie Hasam Morfin Zavalza" w:date="2014-10-31T02:51:00Z"/>
              </w:rPr>
              <w:pPrChange w:id="14700" w:author="Erlie Hasam Morfin Zavalza" w:date="2014-11-08T00:32:00Z">
                <w:pPr>
                  <w:spacing w:before="40" w:after="40"/>
                  <w:ind w:left="113" w:right="113"/>
                </w:pPr>
              </w:pPrChange>
            </w:pPr>
            <w:del w:id="14701" w:author="Erlie Hasam Morfin Zavalza" w:date="2014-10-31T02:51:00Z">
              <w:r w:rsidDel="009331ED">
                <w:delText>Por otros Servicios</w:delText>
              </w:r>
            </w:del>
          </w:p>
        </w:tc>
        <w:tc>
          <w:tcPr>
            <w:tcW w:w="1262" w:type="dxa"/>
            <w:tcBorders>
              <w:top w:val="single" w:sz="6" w:space="0" w:color="000000"/>
              <w:left w:val="single" w:sz="6" w:space="0" w:color="000000"/>
              <w:bottom w:val="single" w:sz="6" w:space="0" w:color="000000"/>
              <w:right w:val="single" w:sz="6" w:space="0" w:color="000000"/>
            </w:tcBorders>
          </w:tcPr>
          <w:p w14:paraId="605B75FD" w14:textId="1F58F166" w:rsidR="00D32EE4" w:rsidDel="009331ED" w:rsidRDefault="00D32EE4">
            <w:pPr>
              <w:rPr>
                <w:del w:id="14702" w:author="Erlie Hasam Morfin Zavalza" w:date="2014-10-31T02:51:00Z"/>
              </w:rPr>
              <w:pPrChange w:id="14703"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FCA5BC1" w14:textId="323192F9" w:rsidR="00D32EE4" w:rsidDel="009331ED" w:rsidRDefault="00D32EE4">
            <w:pPr>
              <w:rPr>
                <w:del w:id="14704" w:author="Erlie Hasam Morfin Zavalza" w:date="2014-10-31T02:51:00Z"/>
              </w:rPr>
              <w:pPrChange w:id="1470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12EC3B9" w14:textId="32E027C9" w:rsidR="00D32EE4" w:rsidDel="009331ED" w:rsidRDefault="00D32EE4">
            <w:pPr>
              <w:rPr>
                <w:del w:id="14706" w:author="Erlie Hasam Morfin Zavalza" w:date="2014-10-31T02:51:00Z"/>
              </w:rPr>
              <w:pPrChange w:id="1470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A17440E" w14:textId="5C630EE1" w:rsidR="00D32EE4" w:rsidDel="009331ED" w:rsidRDefault="00D32EE4">
            <w:pPr>
              <w:rPr>
                <w:del w:id="14708" w:author="Erlie Hasam Morfin Zavalza" w:date="2014-10-31T02:51:00Z"/>
              </w:rPr>
              <w:pPrChange w:id="14709"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99AC199" w14:textId="5F3EA4CE" w:rsidR="00D32EE4" w:rsidDel="009331ED" w:rsidRDefault="00D32EE4">
            <w:pPr>
              <w:rPr>
                <w:del w:id="14710" w:author="Erlie Hasam Morfin Zavalza" w:date="2014-10-31T02:51:00Z"/>
              </w:rPr>
              <w:pPrChange w:id="14711" w:author="Erlie Hasam Morfin Zavalza" w:date="2014-11-08T00:32:00Z">
                <w:pPr>
                  <w:spacing w:before="40" w:after="40"/>
                  <w:ind w:left="113" w:right="113"/>
                  <w:jc w:val="right"/>
                </w:pPr>
              </w:pPrChange>
            </w:pPr>
          </w:p>
        </w:tc>
      </w:tr>
      <w:tr w:rsidR="00D32EE4" w:rsidDel="009331ED" w14:paraId="6AD8D1F3" w14:textId="50FE8970" w:rsidTr="007F72CF">
        <w:trPr>
          <w:trHeight w:val="262"/>
          <w:del w:id="14712"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74FA62FC" w14:textId="5AFD161F" w:rsidR="00D32EE4" w:rsidDel="009331ED" w:rsidRDefault="00D32EE4">
            <w:pPr>
              <w:rPr>
                <w:del w:id="14713" w:author="Erlie Hasam Morfin Zavalza" w:date="2014-10-31T02:51:00Z"/>
              </w:rPr>
              <w:pPrChange w:id="14714" w:author="Erlie Hasam Morfin Zavalza" w:date="2014-11-08T00:32:00Z">
                <w:pPr>
                  <w:spacing w:before="40" w:after="40"/>
                  <w:ind w:left="113" w:right="113"/>
                </w:pPr>
              </w:pPrChange>
            </w:pPr>
            <w:del w:id="14715" w:author="Erlie Hasam Morfin Zavalza" w:date="2014-10-31T02:51:00Z">
              <w:r w:rsidDel="009331ED">
                <w:delText>De Subvenciones</w:delText>
              </w:r>
            </w:del>
          </w:p>
        </w:tc>
        <w:tc>
          <w:tcPr>
            <w:tcW w:w="1262" w:type="dxa"/>
            <w:tcBorders>
              <w:top w:val="single" w:sz="6" w:space="0" w:color="000000"/>
              <w:left w:val="single" w:sz="6" w:space="0" w:color="000000"/>
              <w:bottom w:val="single" w:sz="6" w:space="0" w:color="000000"/>
              <w:right w:val="single" w:sz="6" w:space="0" w:color="000000"/>
            </w:tcBorders>
          </w:tcPr>
          <w:p w14:paraId="44B44B77" w14:textId="3A4689FE" w:rsidR="00D32EE4" w:rsidDel="009331ED" w:rsidRDefault="00D32EE4">
            <w:pPr>
              <w:rPr>
                <w:del w:id="14716" w:author="Erlie Hasam Morfin Zavalza" w:date="2014-10-31T02:51:00Z"/>
              </w:rPr>
              <w:pPrChange w:id="14717"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3C0000D" w14:textId="3F289556" w:rsidR="00D32EE4" w:rsidDel="009331ED" w:rsidRDefault="00D32EE4">
            <w:pPr>
              <w:rPr>
                <w:del w:id="14718" w:author="Erlie Hasam Morfin Zavalza" w:date="2014-10-31T02:51:00Z"/>
              </w:rPr>
              <w:pPrChange w:id="1471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7CEDB2D" w14:textId="12F5E9B3" w:rsidR="00D32EE4" w:rsidDel="009331ED" w:rsidRDefault="00D32EE4">
            <w:pPr>
              <w:rPr>
                <w:del w:id="14720" w:author="Erlie Hasam Morfin Zavalza" w:date="2014-10-31T02:51:00Z"/>
              </w:rPr>
              <w:pPrChange w:id="1472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5BB08C5" w14:textId="7F132940" w:rsidR="00D32EE4" w:rsidDel="009331ED" w:rsidRDefault="00D32EE4">
            <w:pPr>
              <w:rPr>
                <w:del w:id="14722" w:author="Erlie Hasam Morfin Zavalza" w:date="2014-10-31T02:51:00Z"/>
              </w:rPr>
              <w:pPrChange w:id="14723"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34C229E" w14:textId="1D22896B" w:rsidR="00D32EE4" w:rsidDel="009331ED" w:rsidRDefault="00D32EE4">
            <w:pPr>
              <w:rPr>
                <w:del w:id="14724" w:author="Erlie Hasam Morfin Zavalza" w:date="2014-10-31T02:51:00Z"/>
              </w:rPr>
              <w:pPrChange w:id="14725" w:author="Erlie Hasam Morfin Zavalza" w:date="2014-11-08T00:32:00Z">
                <w:pPr>
                  <w:spacing w:before="40" w:after="40"/>
                  <w:ind w:left="113" w:right="113"/>
                  <w:jc w:val="right"/>
                </w:pPr>
              </w:pPrChange>
            </w:pPr>
          </w:p>
        </w:tc>
      </w:tr>
      <w:tr w:rsidR="00D32EE4" w:rsidDel="009331ED" w14:paraId="2F0B33FC" w14:textId="0F1E9E4C" w:rsidTr="007F72CF">
        <w:trPr>
          <w:trHeight w:val="276"/>
          <w:del w:id="14726" w:author="Erlie Hasam Morfin Zavalza" w:date="2014-10-31T02:51:00Z"/>
        </w:trPr>
        <w:tc>
          <w:tcPr>
            <w:tcW w:w="2933" w:type="dxa"/>
            <w:tcBorders>
              <w:top w:val="single" w:sz="6" w:space="0" w:color="000000"/>
              <w:left w:val="single" w:sz="12" w:space="0" w:color="000000"/>
              <w:right w:val="single" w:sz="6" w:space="0" w:color="000000"/>
            </w:tcBorders>
          </w:tcPr>
          <w:p w14:paraId="1AFB4D38" w14:textId="4FEB7709" w:rsidR="00D32EE4" w:rsidDel="009331ED" w:rsidRDefault="00D32EE4">
            <w:pPr>
              <w:rPr>
                <w:del w:id="14727" w:author="Erlie Hasam Morfin Zavalza" w:date="2014-10-31T02:51:00Z"/>
              </w:rPr>
              <w:pPrChange w:id="14728" w:author="Erlie Hasam Morfin Zavalza" w:date="2014-11-08T00:32:00Z">
                <w:pPr>
                  <w:spacing w:before="40" w:after="40"/>
                  <w:ind w:left="113" w:right="113"/>
                </w:pPr>
              </w:pPrChange>
            </w:pPr>
            <w:del w:id="14729" w:author="Erlie Hasam Morfin Zavalza" w:date="2014-10-31T02:51:00Z">
              <w:r w:rsidDel="009331ED">
                <w:delText>Otros</w:delText>
              </w:r>
            </w:del>
          </w:p>
        </w:tc>
        <w:tc>
          <w:tcPr>
            <w:tcW w:w="1262" w:type="dxa"/>
            <w:tcBorders>
              <w:top w:val="single" w:sz="6" w:space="0" w:color="000000"/>
              <w:left w:val="single" w:sz="6" w:space="0" w:color="000000"/>
              <w:right w:val="single" w:sz="6" w:space="0" w:color="000000"/>
            </w:tcBorders>
          </w:tcPr>
          <w:p w14:paraId="35CE0D39" w14:textId="17427CF2" w:rsidR="00D32EE4" w:rsidDel="009331ED" w:rsidRDefault="00D32EE4">
            <w:pPr>
              <w:rPr>
                <w:del w:id="14730" w:author="Erlie Hasam Morfin Zavalza" w:date="2014-10-31T02:51:00Z"/>
              </w:rPr>
              <w:pPrChange w:id="14731"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3CDE202B" w14:textId="6CC0203C" w:rsidR="00D32EE4" w:rsidDel="009331ED" w:rsidRDefault="00D32EE4">
            <w:pPr>
              <w:rPr>
                <w:del w:id="14732" w:author="Erlie Hasam Morfin Zavalza" w:date="2014-10-31T02:51:00Z"/>
              </w:rPr>
              <w:pPrChange w:id="1473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3084F102" w14:textId="21A19336" w:rsidR="00D32EE4" w:rsidDel="009331ED" w:rsidRDefault="00D32EE4">
            <w:pPr>
              <w:rPr>
                <w:del w:id="14734" w:author="Erlie Hasam Morfin Zavalza" w:date="2014-10-31T02:51:00Z"/>
              </w:rPr>
              <w:pPrChange w:id="1473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771E95F7" w14:textId="4E994A5E" w:rsidR="00D32EE4" w:rsidDel="009331ED" w:rsidRDefault="00D32EE4">
            <w:pPr>
              <w:rPr>
                <w:del w:id="14736" w:author="Erlie Hasam Morfin Zavalza" w:date="2014-10-31T02:51:00Z"/>
              </w:rPr>
              <w:pPrChange w:id="14737"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6B6C266E" w14:textId="69C6EA7D" w:rsidR="00D32EE4" w:rsidDel="009331ED" w:rsidRDefault="00D32EE4">
            <w:pPr>
              <w:rPr>
                <w:del w:id="14738" w:author="Erlie Hasam Morfin Zavalza" w:date="2014-10-31T02:51:00Z"/>
              </w:rPr>
              <w:pPrChange w:id="14739" w:author="Erlie Hasam Morfin Zavalza" w:date="2014-11-08T00:32:00Z">
                <w:pPr>
                  <w:spacing w:before="40" w:after="40"/>
                  <w:ind w:left="113" w:right="113"/>
                  <w:jc w:val="right"/>
                </w:pPr>
              </w:pPrChange>
            </w:pPr>
          </w:p>
        </w:tc>
      </w:tr>
      <w:tr w:rsidR="00D32EE4" w:rsidDel="009331ED" w14:paraId="31B507C5" w14:textId="77E0D480" w:rsidTr="007F72CF">
        <w:trPr>
          <w:trHeight w:val="276"/>
          <w:del w:id="14740"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5BD62549" w14:textId="24AB77C4" w:rsidR="00D32EE4" w:rsidDel="009331ED" w:rsidRDefault="00D32EE4">
            <w:pPr>
              <w:rPr>
                <w:del w:id="14741" w:author="Erlie Hasam Morfin Zavalza" w:date="2014-10-31T02:51:00Z"/>
              </w:rPr>
              <w:pPrChange w:id="14742" w:author="Erlie Hasam Morfin Zavalza" w:date="2014-11-08T00:32:00Z">
                <w:pPr>
                  <w:spacing w:before="40" w:after="40"/>
                  <w:ind w:left="113" w:right="113"/>
                </w:pPr>
              </w:pPrChange>
            </w:pPr>
            <w:del w:id="14743" w:author="Erlie Hasam Morfin Zavalza" w:date="2014-10-31T02:51:00Z">
              <w:r w:rsidDel="009331ED">
                <w:delText>TOTAL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1613A16" w14:textId="611E6FD8" w:rsidR="00D32EE4" w:rsidDel="009331ED" w:rsidRDefault="00D32EE4">
            <w:pPr>
              <w:rPr>
                <w:del w:id="14744" w:author="Erlie Hasam Morfin Zavalza" w:date="2014-10-31T02:51:00Z"/>
              </w:rPr>
              <w:pPrChange w:id="14745" w:author="Erlie Hasam Morfin Zavalza" w:date="2014-11-08T00:32:00Z">
                <w:pPr>
                  <w:spacing w:before="40" w:after="40"/>
                  <w:ind w:left="113" w:right="113"/>
                  <w:jc w:val="right"/>
                </w:pPr>
              </w:pPrChange>
            </w:pPr>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49FE2C4B" w14:textId="67B5A2E8" w:rsidR="00D32EE4" w:rsidDel="009331ED" w:rsidRDefault="00D32EE4">
            <w:pPr>
              <w:rPr>
                <w:del w:id="14746" w:author="Erlie Hasam Morfin Zavalza" w:date="2014-10-31T02:51:00Z"/>
              </w:rPr>
              <w:pPrChange w:id="14747"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6F60BF8" w14:textId="3E379EA2" w:rsidR="00D32EE4" w:rsidDel="009331ED" w:rsidRDefault="00D32EE4">
            <w:pPr>
              <w:rPr>
                <w:del w:id="14748" w:author="Erlie Hasam Morfin Zavalza" w:date="2014-10-31T02:51:00Z"/>
              </w:rPr>
              <w:pPrChange w:id="14749"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1835F0F4" w14:textId="76CD8C75" w:rsidR="00D32EE4" w:rsidDel="009331ED" w:rsidRDefault="00D32EE4">
            <w:pPr>
              <w:rPr>
                <w:del w:id="14750" w:author="Erlie Hasam Morfin Zavalza" w:date="2014-10-31T02:51:00Z"/>
              </w:rPr>
              <w:pPrChange w:id="14751" w:author="Erlie Hasam Morfin Zavalza" w:date="2014-11-08T00:32:00Z">
                <w:pPr>
                  <w:spacing w:before="40" w:after="40"/>
                  <w:ind w:left="113" w:right="113"/>
                  <w:jc w:val="right"/>
                </w:pPr>
              </w:pPrChange>
            </w:pPr>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68697B88" w14:textId="46925C04" w:rsidR="00D32EE4" w:rsidDel="009331ED" w:rsidRDefault="00D32EE4">
            <w:pPr>
              <w:rPr>
                <w:del w:id="14752" w:author="Erlie Hasam Morfin Zavalza" w:date="2014-10-31T02:51:00Z"/>
              </w:rPr>
              <w:pPrChange w:id="14753" w:author="Erlie Hasam Morfin Zavalza" w:date="2014-11-08T00:32:00Z">
                <w:pPr>
                  <w:spacing w:before="40" w:after="40"/>
                  <w:ind w:left="113" w:right="113"/>
                  <w:jc w:val="right"/>
                </w:pPr>
              </w:pPrChange>
            </w:pPr>
          </w:p>
        </w:tc>
      </w:tr>
      <w:tr w:rsidR="00D32EE4" w:rsidDel="009331ED" w14:paraId="7EB11047" w14:textId="5336E0E0" w:rsidTr="007F72CF">
        <w:trPr>
          <w:trHeight w:val="276"/>
          <w:del w:id="14754"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08F7D19C" w14:textId="0745248B" w:rsidR="00D32EE4" w:rsidDel="009331ED" w:rsidRDefault="00D32EE4">
            <w:pPr>
              <w:rPr>
                <w:del w:id="14755" w:author="Erlie Hasam Morfin Zavalza" w:date="2014-10-31T02:51:00Z"/>
              </w:rPr>
              <w:pPrChange w:id="14756" w:author="Erlie Hasam Morfin Zavalza" w:date="2014-11-08T00:32:00Z">
                <w:pPr>
                  <w:spacing w:before="40" w:after="40"/>
                  <w:ind w:left="113" w:right="113"/>
                </w:pPr>
              </w:pPrChange>
            </w:pPr>
            <w:del w:id="14757" w:author="Erlie Hasam Morfin Zavalza" w:date="2014-10-31T02:51:00Z">
              <w:r w:rsidDel="009331ED">
                <w:delText>C.2 PAGOS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630F443" w14:textId="0297ADA9" w:rsidR="00D32EE4" w:rsidDel="009331ED" w:rsidRDefault="00D32EE4">
            <w:pPr>
              <w:rPr>
                <w:del w:id="14758" w:author="Erlie Hasam Morfin Zavalza" w:date="2014-10-31T02:51:00Z"/>
              </w:rPr>
              <w:pPrChange w:id="14759" w:author="Erlie Hasam Morfin Zavalza" w:date="2014-11-08T00:32:00Z">
                <w:pPr>
                  <w:spacing w:before="40" w:after="40"/>
                  <w:ind w:left="113" w:right="113"/>
                  <w:jc w:val="center"/>
                </w:pPr>
              </w:pPrChange>
            </w:pPr>
            <w:del w:id="14760" w:author="Erlie Hasam Morfin Zavalza" w:date="2014-10-31T02:51:00Z">
              <w:r w:rsidDel="009331ED">
                <w:delText>MES 05</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3F1776B9" w14:textId="0FEDD29C" w:rsidR="00D32EE4" w:rsidDel="009331ED" w:rsidRDefault="00D32EE4">
            <w:pPr>
              <w:rPr>
                <w:del w:id="14761" w:author="Erlie Hasam Morfin Zavalza" w:date="2014-10-31T02:51:00Z"/>
              </w:rPr>
              <w:pPrChange w:id="14762" w:author="Erlie Hasam Morfin Zavalza" w:date="2014-11-08T00:32:00Z">
                <w:pPr>
                  <w:spacing w:before="40" w:after="40"/>
                  <w:ind w:left="113" w:right="113"/>
                  <w:jc w:val="center"/>
                </w:pPr>
              </w:pPrChange>
            </w:pPr>
            <w:del w:id="14763" w:author="Erlie Hasam Morfin Zavalza" w:date="2014-10-31T02:51:00Z">
              <w:r w:rsidDel="009331ED">
                <w:delText>MES 06</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02325C85" w14:textId="31B57694" w:rsidR="00D32EE4" w:rsidDel="009331ED" w:rsidRDefault="00D32EE4">
            <w:pPr>
              <w:rPr>
                <w:del w:id="14764" w:author="Erlie Hasam Morfin Zavalza" w:date="2014-10-31T02:51:00Z"/>
              </w:rPr>
              <w:pPrChange w:id="14765" w:author="Erlie Hasam Morfin Zavalza" w:date="2014-11-08T00:32:00Z">
                <w:pPr>
                  <w:spacing w:before="40" w:after="40"/>
                  <w:ind w:left="113" w:right="113"/>
                  <w:jc w:val="center"/>
                </w:pPr>
              </w:pPrChange>
            </w:pPr>
            <w:del w:id="14766" w:author="Erlie Hasam Morfin Zavalza" w:date="2014-10-31T02:51:00Z">
              <w:r w:rsidDel="009331ED">
                <w:delText>MES 07</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61140E77" w14:textId="1992D652" w:rsidR="00D32EE4" w:rsidDel="009331ED" w:rsidRDefault="00D32EE4">
            <w:pPr>
              <w:rPr>
                <w:del w:id="14767" w:author="Erlie Hasam Morfin Zavalza" w:date="2014-10-31T02:51:00Z"/>
              </w:rPr>
              <w:pPrChange w:id="14768" w:author="Erlie Hasam Morfin Zavalza" w:date="2014-11-08T00:32:00Z">
                <w:pPr>
                  <w:spacing w:before="40" w:after="40"/>
                  <w:ind w:left="113" w:right="113"/>
                  <w:jc w:val="center"/>
                </w:pPr>
              </w:pPrChange>
            </w:pPr>
            <w:del w:id="14769" w:author="Erlie Hasam Morfin Zavalza" w:date="2014-10-31T02:51:00Z">
              <w:r w:rsidDel="009331ED">
                <w:delText>MES 08</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597BD541" w14:textId="3134D75D" w:rsidR="00D32EE4" w:rsidDel="009331ED" w:rsidRDefault="00D32EE4">
            <w:pPr>
              <w:rPr>
                <w:del w:id="14770" w:author="Erlie Hasam Morfin Zavalza" w:date="2014-10-31T02:51:00Z"/>
              </w:rPr>
              <w:pPrChange w:id="14771" w:author="Erlie Hasam Morfin Zavalza" w:date="2014-11-08T00:32:00Z">
                <w:pPr>
                  <w:spacing w:before="40" w:after="40"/>
                  <w:ind w:left="113" w:right="113"/>
                  <w:jc w:val="center"/>
                </w:pPr>
              </w:pPrChange>
            </w:pPr>
            <w:del w:id="14772" w:author="Erlie Hasam Morfin Zavalza" w:date="2014-10-31T02:51:00Z">
              <w:r w:rsidDel="009331ED">
                <w:delText>CTRM.”B”</w:delText>
              </w:r>
            </w:del>
          </w:p>
        </w:tc>
      </w:tr>
      <w:tr w:rsidR="00D32EE4" w:rsidDel="009331ED" w14:paraId="66992877" w14:textId="6B8F5FBE" w:rsidTr="007F72CF">
        <w:trPr>
          <w:trHeight w:val="262"/>
          <w:del w:id="1477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9CA62AF" w14:textId="7B5DE643" w:rsidR="00D32EE4" w:rsidDel="009331ED" w:rsidRDefault="00D32EE4">
            <w:pPr>
              <w:rPr>
                <w:del w:id="14774" w:author="Erlie Hasam Morfin Zavalza" w:date="2014-10-31T02:51:00Z"/>
              </w:rPr>
              <w:pPrChange w:id="14775" w:author="Erlie Hasam Morfin Zavalza" w:date="2014-11-08T00:32:00Z">
                <w:pPr>
                  <w:spacing w:before="40" w:after="40"/>
                  <w:ind w:left="113" w:right="113"/>
                </w:pPr>
              </w:pPrChange>
            </w:pPr>
            <w:del w:id="14776" w:author="Erlie Hasam Morfin Zavalza" w:date="2014-10-31T02:51:00Z">
              <w:r w:rsidDel="009331ED">
                <w:delText>Proveedores</w:delText>
              </w:r>
            </w:del>
          </w:p>
        </w:tc>
        <w:tc>
          <w:tcPr>
            <w:tcW w:w="1262" w:type="dxa"/>
            <w:tcBorders>
              <w:top w:val="single" w:sz="6" w:space="0" w:color="000000"/>
              <w:left w:val="single" w:sz="6" w:space="0" w:color="000000"/>
              <w:bottom w:val="single" w:sz="6" w:space="0" w:color="000000"/>
              <w:right w:val="single" w:sz="6" w:space="0" w:color="000000"/>
            </w:tcBorders>
          </w:tcPr>
          <w:p w14:paraId="1438CD30" w14:textId="5C577FF7" w:rsidR="00D32EE4" w:rsidDel="009331ED" w:rsidRDefault="00D32EE4">
            <w:pPr>
              <w:rPr>
                <w:del w:id="14777" w:author="Erlie Hasam Morfin Zavalza" w:date="2014-10-31T02:51:00Z"/>
              </w:rPr>
              <w:pPrChange w:id="1477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2245658" w14:textId="23D508AA" w:rsidR="00D32EE4" w:rsidDel="009331ED" w:rsidRDefault="00D32EE4">
            <w:pPr>
              <w:rPr>
                <w:del w:id="14779" w:author="Erlie Hasam Morfin Zavalza" w:date="2014-10-31T02:51:00Z"/>
              </w:rPr>
              <w:pPrChange w:id="1478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71158BE" w14:textId="3EBA24BE" w:rsidR="00D32EE4" w:rsidDel="009331ED" w:rsidRDefault="00D32EE4">
            <w:pPr>
              <w:rPr>
                <w:del w:id="14781" w:author="Erlie Hasam Morfin Zavalza" w:date="2014-10-31T02:51:00Z"/>
              </w:rPr>
              <w:pPrChange w:id="1478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F8644A4" w14:textId="062075B4" w:rsidR="00D32EE4" w:rsidDel="009331ED" w:rsidRDefault="00D32EE4">
            <w:pPr>
              <w:rPr>
                <w:del w:id="14783" w:author="Erlie Hasam Morfin Zavalza" w:date="2014-10-31T02:51:00Z"/>
              </w:rPr>
              <w:pPrChange w:id="1478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D043CB1" w14:textId="2650245A" w:rsidR="00D32EE4" w:rsidDel="009331ED" w:rsidRDefault="00D32EE4">
            <w:pPr>
              <w:rPr>
                <w:del w:id="14785" w:author="Erlie Hasam Morfin Zavalza" w:date="2014-10-31T02:51:00Z"/>
              </w:rPr>
              <w:pPrChange w:id="14786" w:author="Erlie Hasam Morfin Zavalza" w:date="2014-11-08T00:32:00Z">
                <w:pPr>
                  <w:spacing w:before="40" w:after="40"/>
                  <w:ind w:left="113" w:right="113"/>
                  <w:jc w:val="right"/>
                </w:pPr>
              </w:pPrChange>
            </w:pPr>
          </w:p>
        </w:tc>
      </w:tr>
      <w:tr w:rsidR="00D32EE4" w:rsidDel="009331ED" w14:paraId="577B824A" w14:textId="02B049E7" w:rsidTr="007F72CF">
        <w:trPr>
          <w:trHeight w:val="262"/>
          <w:del w:id="1478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CB25917" w14:textId="7658EE10" w:rsidR="00D32EE4" w:rsidDel="009331ED" w:rsidRDefault="00D32EE4">
            <w:pPr>
              <w:rPr>
                <w:del w:id="14788" w:author="Erlie Hasam Morfin Zavalza" w:date="2014-10-31T02:51:00Z"/>
              </w:rPr>
              <w:pPrChange w:id="14789" w:author="Erlie Hasam Morfin Zavalza" w:date="2014-11-08T00:32:00Z">
                <w:pPr>
                  <w:spacing w:before="40" w:after="40"/>
                  <w:ind w:left="113" w:right="113"/>
                </w:pPr>
              </w:pPrChange>
            </w:pPr>
            <w:del w:id="14790" w:author="Erlie Hasam Morfin Zavalza" w:date="2014-10-31T02:51:00Z">
              <w:r w:rsidDel="009331ED">
                <w:delText>Sueldos y Salarios</w:delText>
              </w:r>
            </w:del>
          </w:p>
        </w:tc>
        <w:tc>
          <w:tcPr>
            <w:tcW w:w="1262" w:type="dxa"/>
            <w:tcBorders>
              <w:top w:val="single" w:sz="6" w:space="0" w:color="000000"/>
              <w:left w:val="single" w:sz="6" w:space="0" w:color="000000"/>
              <w:bottom w:val="single" w:sz="6" w:space="0" w:color="000000"/>
              <w:right w:val="single" w:sz="6" w:space="0" w:color="000000"/>
            </w:tcBorders>
          </w:tcPr>
          <w:p w14:paraId="01108480" w14:textId="4CB1C756" w:rsidR="00D32EE4" w:rsidDel="009331ED" w:rsidRDefault="00D32EE4">
            <w:pPr>
              <w:rPr>
                <w:del w:id="14791" w:author="Erlie Hasam Morfin Zavalza" w:date="2014-10-31T02:51:00Z"/>
              </w:rPr>
              <w:pPrChange w:id="1479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1B7DE5D" w14:textId="5B38FAE4" w:rsidR="00D32EE4" w:rsidDel="009331ED" w:rsidRDefault="00D32EE4">
            <w:pPr>
              <w:rPr>
                <w:del w:id="14793" w:author="Erlie Hasam Morfin Zavalza" w:date="2014-10-31T02:51:00Z"/>
              </w:rPr>
              <w:pPrChange w:id="1479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5DA9B03" w14:textId="33FDF610" w:rsidR="00D32EE4" w:rsidDel="009331ED" w:rsidRDefault="00D32EE4">
            <w:pPr>
              <w:rPr>
                <w:del w:id="14795" w:author="Erlie Hasam Morfin Zavalza" w:date="2014-10-31T02:51:00Z"/>
              </w:rPr>
              <w:pPrChange w:id="1479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E797F75" w14:textId="30D5999B" w:rsidR="00D32EE4" w:rsidDel="009331ED" w:rsidRDefault="00D32EE4">
            <w:pPr>
              <w:rPr>
                <w:del w:id="14797" w:author="Erlie Hasam Morfin Zavalza" w:date="2014-10-31T02:51:00Z"/>
              </w:rPr>
              <w:pPrChange w:id="1479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61B7C47" w14:textId="0D72A854" w:rsidR="00D32EE4" w:rsidDel="009331ED" w:rsidRDefault="00D32EE4">
            <w:pPr>
              <w:rPr>
                <w:del w:id="14799" w:author="Erlie Hasam Morfin Zavalza" w:date="2014-10-31T02:51:00Z"/>
              </w:rPr>
              <w:pPrChange w:id="14800" w:author="Erlie Hasam Morfin Zavalza" w:date="2014-11-08T00:32:00Z">
                <w:pPr>
                  <w:spacing w:before="40" w:after="40"/>
                  <w:ind w:left="113" w:right="113"/>
                  <w:jc w:val="right"/>
                </w:pPr>
              </w:pPrChange>
            </w:pPr>
          </w:p>
        </w:tc>
      </w:tr>
      <w:tr w:rsidR="00D32EE4" w:rsidDel="009331ED" w14:paraId="2D8B433B" w14:textId="70F99BD3" w:rsidTr="007F72CF">
        <w:trPr>
          <w:trHeight w:val="262"/>
          <w:del w:id="1480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8422A33" w14:textId="400FDCEA" w:rsidR="00D32EE4" w:rsidDel="009331ED" w:rsidRDefault="00D32EE4">
            <w:pPr>
              <w:rPr>
                <w:del w:id="14802" w:author="Erlie Hasam Morfin Zavalza" w:date="2014-10-31T02:51:00Z"/>
              </w:rPr>
              <w:pPrChange w:id="14803" w:author="Erlie Hasam Morfin Zavalza" w:date="2014-11-08T00:32:00Z">
                <w:pPr>
                  <w:spacing w:before="40" w:after="40"/>
                  <w:ind w:left="113" w:right="113"/>
                </w:pPr>
              </w:pPrChange>
            </w:pPr>
            <w:del w:id="14804" w:author="Erlie Hasam Morfin Zavalza" w:date="2014-10-31T02:51:00Z">
              <w:r w:rsidDel="009331ED">
                <w:delText>Seguridad Social</w:delText>
              </w:r>
            </w:del>
          </w:p>
        </w:tc>
        <w:tc>
          <w:tcPr>
            <w:tcW w:w="1262" w:type="dxa"/>
            <w:tcBorders>
              <w:top w:val="single" w:sz="6" w:space="0" w:color="000000"/>
              <w:left w:val="single" w:sz="6" w:space="0" w:color="000000"/>
              <w:bottom w:val="single" w:sz="6" w:space="0" w:color="000000"/>
              <w:right w:val="single" w:sz="6" w:space="0" w:color="000000"/>
            </w:tcBorders>
          </w:tcPr>
          <w:p w14:paraId="5D59ADC8" w14:textId="3B9AC71D" w:rsidR="00D32EE4" w:rsidDel="009331ED" w:rsidRDefault="00D32EE4">
            <w:pPr>
              <w:rPr>
                <w:del w:id="14805" w:author="Erlie Hasam Morfin Zavalza" w:date="2014-10-31T02:51:00Z"/>
              </w:rPr>
              <w:pPrChange w:id="1480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46CC7E4" w14:textId="3BD586AA" w:rsidR="00D32EE4" w:rsidDel="009331ED" w:rsidRDefault="00D32EE4">
            <w:pPr>
              <w:rPr>
                <w:del w:id="14807" w:author="Erlie Hasam Morfin Zavalza" w:date="2014-10-31T02:51:00Z"/>
              </w:rPr>
              <w:pPrChange w:id="1480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C3D67CB" w14:textId="099C0D84" w:rsidR="00D32EE4" w:rsidDel="009331ED" w:rsidRDefault="00D32EE4">
            <w:pPr>
              <w:rPr>
                <w:del w:id="14809" w:author="Erlie Hasam Morfin Zavalza" w:date="2014-10-31T02:51:00Z"/>
              </w:rPr>
              <w:pPrChange w:id="1481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C3BB27" w14:textId="42BF27B1" w:rsidR="00D32EE4" w:rsidDel="009331ED" w:rsidRDefault="00D32EE4">
            <w:pPr>
              <w:rPr>
                <w:del w:id="14811" w:author="Erlie Hasam Morfin Zavalza" w:date="2014-10-31T02:51:00Z"/>
              </w:rPr>
              <w:pPrChange w:id="1481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1EF89EF" w14:textId="3A62879E" w:rsidR="00D32EE4" w:rsidDel="009331ED" w:rsidRDefault="00D32EE4">
            <w:pPr>
              <w:rPr>
                <w:del w:id="14813" w:author="Erlie Hasam Morfin Zavalza" w:date="2014-10-31T02:51:00Z"/>
              </w:rPr>
              <w:pPrChange w:id="14814" w:author="Erlie Hasam Morfin Zavalza" w:date="2014-11-08T00:32:00Z">
                <w:pPr>
                  <w:spacing w:before="40" w:after="40"/>
                  <w:ind w:left="113" w:right="113"/>
                  <w:jc w:val="right"/>
                </w:pPr>
              </w:pPrChange>
            </w:pPr>
          </w:p>
        </w:tc>
      </w:tr>
      <w:tr w:rsidR="00D32EE4" w:rsidDel="009331ED" w14:paraId="4D863CF3" w14:textId="1EACFB62" w:rsidTr="007F72CF">
        <w:trPr>
          <w:trHeight w:val="262"/>
          <w:del w:id="1481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29F0B1E" w14:textId="32DBEF48" w:rsidR="00D32EE4" w:rsidDel="009331ED" w:rsidRDefault="00D32EE4">
            <w:pPr>
              <w:rPr>
                <w:del w:id="14816" w:author="Erlie Hasam Morfin Zavalza" w:date="2014-10-31T02:51:00Z"/>
              </w:rPr>
              <w:pPrChange w:id="14817" w:author="Erlie Hasam Morfin Zavalza" w:date="2014-11-08T00:32:00Z">
                <w:pPr>
                  <w:spacing w:before="40" w:after="40"/>
                  <w:ind w:left="113" w:right="113"/>
                </w:pPr>
              </w:pPrChange>
            </w:pPr>
            <w:del w:id="14818" w:author="Erlie Hasam Morfin Zavalza" w:date="2014-10-31T02:51:00Z">
              <w:r w:rsidDel="009331ED">
                <w:delText>Comisiones</w:delText>
              </w:r>
            </w:del>
          </w:p>
        </w:tc>
        <w:tc>
          <w:tcPr>
            <w:tcW w:w="1262" w:type="dxa"/>
            <w:tcBorders>
              <w:top w:val="single" w:sz="6" w:space="0" w:color="000000"/>
              <w:left w:val="single" w:sz="6" w:space="0" w:color="000000"/>
              <w:bottom w:val="single" w:sz="6" w:space="0" w:color="000000"/>
              <w:right w:val="single" w:sz="6" w:space="0" w:color="000000"/>
            </w:tcBorders>
          </w:tcPr>
          <w:p w14:paraId="3A7A7230" w14:textId="3A7759EC" w:rsidR="00D32EE4" w:rsidDel="009331ED" w:rsidRDefault="00D32EE4">
            <w:pPr>
              <w:rPr>
                <w:del w:id="14819" w:author="Erlie Hasam Morfin Zavalza" w:date="2014-10-31T02:51:00Z"/>
              </w:rPr>
              <w:pPrChange w:id="1482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67B71AF" w14:textId="0FC1987E" w:rsidR="00D32EE4" w:rsidDel="009331ED" w:rsidRDefault="00D32EE4">
            <w:pPr>
              <w:rPr>
                <w:del w:id="14821" w:author="Erlie Hasam Morfin Zavalza" w:date="2014-10-31T02:51:00Z"/>
              </w:rPr>
              <w:pPrChange w:id="1482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8C4FCAC" w14:textId="1103C084" w:rsidR="00D32EE4" w:rsidDel="009331ED" w:rsidRDefault="00D32EE4">
            <w:pPr>
              <w:rPr>
                <w:del w:id="14823" w:author="Erlie Hasam Morfin Zavalza" w:date="2014-10-31T02:51:00Z"/>
              </w:rPr>
              <w:pPrChange w:id="1482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81E31DE" w14:textId="57FD37E8" w:rsidR="00D32EE4" w:rsidDel="009331ED" w:rsidRDefault="00D32EE4">
            <w:pPr>
              <w:rPr>
                <w:del w:id="14825" w:author="Erlie Hasam Morfin Zavalza" w:date="2014-10-31T02:51:00Z"/>
              </w:rPr>
              <w:pPrChange w:id="1482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496BF441" w14:textId="2856A2B6" w:rsidR="00D32EE4" w:rsidDel="009331ED" w:rsidRDefault="00D32EE4">
            <w:pPr>
              <w:rPr>
                <w:del w:id="14827" w:author="Erlie Hasam Morfin Zavalza" w:date="2014-10-31T02:51:00Z"/>
              </w:rPr>
              <w:pPrChange w:id="14828" w:author="Erlie Hasam Morfin Zavalza" w:date="2014-11-08T00:32:00Z">
                <w:pPr>
                  <w:spacing w:before="40" w:after="40"/>
                  <w:ind w:left="113" w:right="113"/>
                  <w:jc w:val="right"/>
                </w:pPr>
              </w:pPrChange>
            </w:pPr>
          </w:p>
        </w:tc>
      </w:tr>
      <w:tr w:rsidR="00D32EE4" w:rsidDel="009331ED" w14:paraId="3BCEA625" w14:textId="08EFFEEB" w:rsidTr="007F72CF">
        <w:trPr>
          <w:trHeight w:val="262"/>
          <w:del w:id="1482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1DD203A" w14:textId="6D349B37" w:rsidR="00D32EE4" w:rsidDel="009331ED" w:rsidRDefault="00D32EE4">
            <w:pPr>
              <w:rPr>
                <w:del w:id="14830" w:author="Erlie Hasam Morfin Zavalza" w:date="2014-10-31T02:51:00Z"/>
              </w:rPr>
              <w:pPrChange w:id="14831" w:author="Erlie Hasam Morfin Zavalza" w:date="2014-11-08T00:32:00Z">
                <w:pPr>
                  <w:spacing w:before="40" w:after="40"/>
                  <w:ind w:left="113" w:right="113"/>
                </w:pPr>
              </w:pPrChange>
            </w:pPr>
            <w:del w:id="14832" w:author="Erlie Hasam Morfin Zavalza" w:date="2014-10-31T02:51:00Z">
              <w:r w:rsidDel="009331ED">
                <w:delText>Alquileres</w:delText>
              </w:r>
            </w:del>
          </w:p>
        </w:tc>
        <w:tc>
          <w:tcPr>
            <w:tcW w:w="1262" w:type="dxa"/>
            <w:tcBorders>
              <w:top w:val="single" w:sz="6" w:space="0" w:color="000000"/>
              <w:left w:val="single" w:sz="6" w:space="0" w:color="000000"/>
              <w:bottom w:val="single" w:sz="6" w:space="0" w:color="000000"/>
              <w:right w:val="single" w:sz="6" w:space="0" w:color="000000"/>
            </w:tcBorders>
          </w:tcPr>
          <w:p w14:paraId="0B2A24C5" w14:textId="16338B2A" w:rsidR="00D32EE4" w:rsidDel="009331ED" w:rsidRDefault="00D32EE4">
            <w:pPr>
              <w:rPr>
                <w:del w:id="14833" w:author="Erlie Hasam Morfin Zavalza" w:date="2014-10-31T02:51:00Z"/>
              </w:rPr>
              <w:pPrChange w:id="1483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AD148EB" w14:textId="526E793D" w:rsidR="00D32EE4" w:rsidDel="009331ED" w:rsidRDefault="00D32EE4">
            <w:pPr>
              <w:rPr>
                <w:del w:id="14835" w:author="Erlie Hasam Morfin Zavalza" w:date="2014-10-31T02:51:00Z"/>
              </w:rPr>
              <w:pPrChange w:id="1483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9E757C7" w14:textId="732DEEBA" w:rsidR="00D32EE4" w:rsidDel="009331ED" w:rsidRDefault="00D32EE4">
            <w:pPr>
              <w:rPr>
                <w:del w:id="14837" w:author="Erlie Hasam Morfin Zavalza" w:date="2014-10-31T02:51:00Z"/>
              </w:rPr>
              <w:pPrChange w:id="1483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B1F699A" w14:textId="442C400B" w:rsidR="00D32EE4" w:rsidDel="009331ED" w:rsidRDefault="00D32EE4">
            <w:pPr>
              <w:rPr>
                <w:del w:id="14839" w:author="Erlie Hasam Morfin Zavalza" w:date="2014-10-31T02:51:00Z"/>
              </w:rPr>
              <w:pPrChange w:id="1484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F22F99C" w14:textId="70A1C42E" w:rsidR="00D32EE4" w:rsidDel="009331ED" w:rsidRDefault="00D32EE4">
            <w:pPr>
              <w:rPr>
                <w:del w:id="14841" w:author="Erlie Hasam Morfin Zavalza" w:date="2014-10-31T02:51:00Z"/>
              </w:rPr>
              <w:pPrChange w:id="14842" w:author="Erlie Hasam Morfin Zavalza" w:date="2014-11-08T00:32:00Z">
                <w:pPr>
                  <w:spacing w:before="40" w:after="40"/>
                  <w:ind w:left="113" w:right="113"/>
                  <w:jc w:val="right"/>
                </w:pPr>
              </w:pPrChange>
            </w:pPr>
          </w:p>
        </w:tc>
      </w:tr>
      <w:tr w:rsidR="00D32EE4" w:rsidDel="009331ED" w14:paraId="51CB7229" w14:textId="6B54B905" w:rsidTr="007F72CF">
        <w:trPr>
          <w:trHeight w:val="262"/>
          <w:del w:id="1484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1C8B66E" w14:textId="7A13278D" w:rsidR="00D32EE4" w:rsidDel="009331ED" w:rsidRDefault="00D32EE4">
            <w:pPr>
              <w:rPr>
                <w:del w:id="14844" w:author="Erlie Hasam Morfin Zavalza" w:date="2014-10-31T02:51:00Z"/>
              </w:rPr>
              <w:pPrChange w:id="14845" w:author="Erlie Hasam Morfin Zavalza" w:date="2014-11-08T00:32:00Z">
                <w:pPr>
                  <w:spacing w:before="40" w:after="40"/>
                  <w:ind w:left="113" w:right="113"/>
                </w:pPr>
              </w:pPrChange>
            </w:pPr>
            <w:del w:id="14846" w:author="Erlie Hasam Morfin Zavalza" w:date="2014-10-31T02:51:00Z">
              <w:r w:rsidDel="009331ED">
                <w:delText>Servs. Profs. Exteriores</w:delText>
              </w:r>
            </w:del>
          </w:p>
        </w:tc>
        <w:tc>
          <w:tcPr>
            <w:tcW w:w="1262" w:type="dxa"/>
            <w:tcBorders>
              <w:top w:val="single" w:sz="6" w:space="0" w:color="000000"/>
              <w:left w:val="single" w:sz="6" w:space="0" w:color="000000"/>
              <w:bottom w:val="single" w:sz="6" w:space="0" w:color="000000"/>
              <w:right w:val="single" w:sz="6" w:space="0" w:color="000000"/>
            </w:tcBorders>
          </w:tcPr>
          <w:p w14:paraId="0C0B5D66" w14:textId="4BE1568A" w:rsidR="00D32EE4" w:rsidDel="009331ED" w:rsidRDefault="00D32EE4">
            <w:pPr>
              <w:rPr>
                <w:del w:id="14847" w:author="Erlie Hasam Morfin Zavalza" w:date="2014-10-31T02:51:00Z"/>
              </w:rPr>
              <w:pPrChange w:id="1484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B0AD7D1" w14:textId="1EC1D1F6" w:rsidR="00D32EE4" w:rsidDel="009331ED" w:rsidRDefault="00D32EE4">
            <w:pPr>
              <w:rPr>
                <w:del w:id="14849" w:author="Erlie Hasam Morfin Zavalza" w:date="2014-10-31T02:51:00Z"/>
              </w:rPr>
              <w:pPrChange w:id="1485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A063B84" w14:textId="0CA09E71" w:rsidR="00D32EE4" w:rsidDel="009331ED" w:rsidRDefault="00D32EE4">
            <w:pPr>
              <w:rPr>
                <w:del w:id="14851" w:author="Erlie Hasam Morfin Zavalza" w:date="2014-10-31T02:51:00Z"/>
              </w:rPr>
              <w:pPrChange w:id="1485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C26164D" w14:textId="08EB00E3" w:rsidR="00D32EE4" w:rsidDel="009331ED" w:rsidRDefault="00D32EE4">
            <w:pPr>
              <w:rPr>
                <w:del w:id="14853" w:author="Erlie Hasam Morfin Zavalza" w:date="2014-10-31T02:51:00Z"/>
              </w:rPr>
              <w:pPrChange w:id="1485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C3253F4" w14:textId="3A8DC1E8" w:rsidR="00D32EE4" w:rsidDel="009331ED" w:rsidRDefault="00D32EE4">
            <w:pPr>
              <w:rPr>
                <w:del w:id="14855" w:author="Erlie Hasam Morfin Zavalza" w:date="2014-10-31T02:51:00Z"/>
              </w:rPr>
              <w:pPrChange w:id="14856" w:author="Erlie Hasam Morfin Zavalza" w:date="2014-11-08T00:32:00Z">
                <w:pPr>
                  <w:spacing w:before="40" w:after="40"/>
                  <w:ind w:left="113" w:right="113"/>
                  <w:jc w:val="right"/>
                </w:pPr>
              </w:pPrChange>
            </w:pPr>
          </w:p>
        </w:tc>
      </w:tr>
      <w:tr w:rsidR="00D32EE4" w:rsidDel="009331ED" w14:paraId="426FB7B7" w14:textId="1D7E1DCF" w:rsidTr="007F72CF">
        <w:trPr>
          <w:trHeight w:val="262"/>
          <w:del w:id="1485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4E7636B" w14:textId="2C4AE98E" w:rsidR="00D32EE4" w:rsidDel="009331ED" w:rsidRDefault="00D32EE4">
            <w:pPr>
              <w:rPr>
                <w:del w:id="14858" w:author="Erlie Hasam Morfin Zavalza" w:date="2014-10-31T02:51:00Z"/>
              </w:rPr>
              <w:pPrChange w:id="14859" w:author="Erlie Hasam Morfin Zavalza" w:date="2014-11-08T00:32:00Z">
                <w:pPr>
                  <w:spacing w:before="40" w:after="40"/>
                  <w:ind w:left="113" w:right="113"/>
                </w:pPr>
              </w:pPrChange>
            </w:pPr>
            <w:del w:id="14860" w:author="Erlie Hasam Morfin Zavalza" w:date="2014-10-31T02:51:00Z">
              <w:r w:rsidDel="009331ED">
                <w:delText>Reparaciones y Mant.</w:delText>
              </w:r>
            </w:del>
          </w:p>
        </w:tc>
        <w:tc>
          <w:tcPr>
            <w:tcW w:w="1262" w:type="dxa"/>
            <w:tcBorders>
              <w:top w:val="single" w:sz="6" w:space="0" w:color="000000"/>
              <w:left w:val="single" w:sz="6" w:space="0" w:color="000000"/>
              <w:bottom w:val="single" w:sz="6" w:space="0" w:color="000000"/>
              <w:right w:val="single" w:sz="6" w:space="0" w:color="000000"/>
            </w:tcBorders>
          </w:tcPr>
          <w:p w14:paraId="3BDDAF27" w14:textId="50EEC66D" w:rsidR="00D32EE4" w:rsidDel="009331ED" w:rsidRDefault="00D32EE4">
            <w:pPr>
              <w:rPr>
                <w:del w:id="14861" w:author="Erlie Hasam Morfin Zavalza" w:date="2014-10-31T02:51:00Z"/>
              </w:rPr>
              <w:pPrChange w:id="1486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295363F" w14:textId="733F1544" w:rsidR="00D32EE4" w:rsidDel="009331ED" w:rsidRDefault="00D32EE4">
            <w:pPr>
              <w:rPr>
                <w:del w:id="14863" w:author="Erlie Hasam Morfin Zavalza" w:date="2014-10-31T02:51:00Z"/>
              </w:rPr>
              <w:pPrChange w:id="1486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14EE8DF" w14:textId="561FD174" w:rsidR="00D32EE4" w:rsidDel="009331ED" w:rsidRDefault="00D32EE4">
            <w:pPr>
              <w:rPr>
                <w:del w:id="14865" w:author="Erlie Hasam Morfin Zavalza" w:date="2014-10-31T02:51:00Z"/>
              </w:rPr>
              <w:pPrChange w:id="1486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B48B8FB" w14:textId="1DB343CE" w:rsidR="00D32EE4" w:rsidDel="009331ED" w:rsidRDefault="00D32EE4">
            <w:pPr>
              <w:rPr>
                <w:del w:id="14867" w:author="Erlie Hasam Morfin Zavalza" w:date="2014-10-31T02:51:00Z"/>
              </w:rPr>
              <w:pPrChange w:id="1486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2FED6CB2" w14:textId="013D0890" w:rsidR="00D32EE4" w:rsidDel="009331ED" w:rsidRDefault="00D32EE4">
            <w:pPr>
              <w:rPr>
                <w:del w:id="14869" w:author="Erlie Hasam Morfin Zavalza" w:date="2014-10-31T02:51:00Z"/>
              </w:rPr>
              <w:pPrChange w:id="14870" w:author="Erlie Hasam Morfin Zavalza" w:date="2014-11-08T00:32:00Z">
                <w:pPr>
                  <w:spacing w:before="40" w:after="40"/>
                  <w:ind w:left="113" w:right="113"/>
                  <w:jc w:val="right"/>
                </w:pPr>
              </w:pPrChange>
            </w:pPr>
          </w:p>
        </w:tc>
      </w:tr>
      <w:tr w:rsidR="00D32EE4" w:rsidDel="009331ED" w14:paraId="691615F3" w14:textId="3E02479E" w:rsidTr="007F72CF">
        <w:trPr>
          <w:trHeight w:val="262"/>
          <w:del w:id="1487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2E7B328" w14:textId="0A4A4919" w:rsidR="00D32EE4" w:rsidDel="009331ED" w:rsidRDefault="00D32EE4">
            <w:pPr>
              <w:rPr>
                <w:del w:id="14872" w:author="Erlie Hasam Morfin Zavalza" w:date="2014-10-31T02:51:00Z"/>
              </w:rPr>
              <w:pPrChange w:id="14873" w:author="Erlie Hasam Morfin Zavalza" w:date="2014-11-08T00:32:00Z">
                <w:pPr>
                  <w:spacing w:before="40" w:after="40"/>
                  <w:ind w:left="113" w:right="113"/>
                </w:pPr>
              </w:pPrChange>
            </w:pPr>
            <w:del w:id="14874" w:author="Erlie Hasam Morfin Zavalza" w:date="2014-10-31T02:51:00Z">
              <w:r w:rsidDel="009331ED">
                <w:delText>Suministros: Agua, Luz, Tfno.</w:delText>
              </w:r>
            </w:del>
          </w:p>
        </w:tc>
        <w:tc>
          <w:tcPr>
            <w:tcW w:w="1262" w:type="dxa"/>
            <w:tcBorders>
              <w:top w:val="single" w:sz="6" w:space="0" w:color="000000"/>
              <w:left w:val="single" w:sz="6" w:space="0" w:color="000000"/>
              <w:bottom w:val="single" w:sz="6" w:space="0" w:color="000000"/>
              <w:right w:val="single" w:sz="6" w:space="0" w:color="000000"/>
            </w:tcBorders>
          </w:tcPr>
          <w:p w14:paraId="1DD0F0E8" w14:textId="5EE2FA37" w:rsidR="00D32EE4" w:rsidDel="009331ED" w:rsidRDefault="00D32EE4">
            <w:pPr>
              <w:rPr>
                <w:del w:id="14875" w:author="Erlie Hasam Morfin Zavalza" w:date="2014-10-31T02:51:00Z"/>
              </w:rPr>
              <w:pPrChange w:id="1487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3B6B2EB" w14:textId="44A60608" w:rsidR="00D32EE4" w:rsidDel="009331ED" w:rsidRDefault="00D32EE4">
            <w:pPr>
              <w:rPr>
                <w:del w:id="14877" w:author="Erlie Hasam Morfin Zavalza" w:date="2014-10-31T02:51:00Z"/>
              </w:rPr>
              <w:pPrChange w:id="1487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2FADBE1" w14:textId="30422E3C" w:rsidR="00D32EE4" w:rsidDel="009331ED" w:rsidRDefault="00D32EE4">
            <w:pPr>
              <w:rPr>
                <w:del w:id="14879" w:author="Erlie Hasam Morfin Zavalza" w:date="2014-10-31T02:51:00Z"/>
              </w:rPr>
              <w:pPrChange w:id="1488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CD21FFB" w14:textId="75F478A7" w:rsidR="00D32EE4" w:rsidDel="009331ED" w:rsidRDefault="00D32EE4">
            <w:pPr>
              <w:rPr>
                <w:del w:id="14881" w:author="Erlie Hasam Morfin Zavalza" w:date="2014-10-31T02:51:00Z"/>
              </w:rPr>
              <w:pPrChange w:id="1488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421A07A" w14:textId="3EC59C19" w:rsidR="00D32EE4" w:rsidDel="009331ED" w:rsidRDefault="00D32EE4">
            <w:pPr>
              <w:rPr>
                <w:del w:id="14883" w:author="Erlie Hasam Morfin Zavalza" w:date="2014-10-31T02:51:00Z"/>
              </w:rPr>
              <w:pPrChange w:id="14884" w:author="Erlie Hasam Morfin Zavalza" w:date="2014-11-08T00:32:00Z">
                <w:pPr>
                  <w:spacing w:before="40" w:after="40"/>
                  <w:ind w:left="113" w:right="113"/>
                  <w:jc w:val="right"/>
                </w:pPr>
              </w:pPrChange>
            </w:pPr>
          </w:p>
        </w:tc>
      </w:tr>
      <w:tr w:rsidR="00D32EE4" w:rsidDel="009331ED" w14:paraId="7E8DB922" w14:textId="7A39D15D" w:rsidTr="007F72CF">
        <w:trPr>
          <w:trHeight w:val="262"/>
          <w:del w:id="1488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F54FCDF" w14:textId="78825EBF" w:rsidR="00D32EE4" w:rsidDel="009331ED" w:rsidRDefault="00D32EE4">
            <w:pPr>
              <w:rPr>
                <w:del w:id="14886" w:author="Erlie Hasam Morfin Zavalza" w:date="2014-10-31T02:51:00Z"/>
              </w:rPr>
              <w:pPrChange w:id="14887" w:author="Erlie Hasam Morfin Zavalza" w:date="2014-11-08T00:32:00Z">
                <w:pPr>
                  <w:spacing w:before="40" w:after="40"/>
                  <w:ind w:left="113" w:right="113"/>
                </w:pPr>
              </w:pPrChange>
            </w:pPr>
            <w:del w:id="14888" w:author="Erlie Hasam Morfin Zavalza" w:date="2014-10-31T02:51:00Z">
              <w:r w:rsidDel="009331ED">
                <w:delText>Gastos de Transportes</w:delText>
              </w:r>
            </w:del>
          </w:p>
        </w:tc>
        <w:tc>
          <w:tcPr>
            <w:tcW w:w="1262" w:type="dxa"/>
            <w:tcBorders>
              <w:top w:val="single" w:sz="6" w:space="0" w:color="000000"/>
              <w:left w:val="single" w:sz="6" w:space="0" w:color="000000"/>
              <w:bottom w:val="single" w:sz="6" w:space="0" w:color="000000"/>
              <w:right w:val="single" w:sz="6" w:space="0" w:color="000000"/>
            </w:tcBorders>
          </w:tcPr>
          <w:p w14:paraId="4A75B893" w14:textId="3C79CA3C" w:rsidR="00D32EE4" w:rsidDel="009331ED" w:rsidRDefault="00D32EE4">
            <w:pPr>
              <w:rPr>
                <w:del w:id="14889" w:author="Erlie Hasam Morfin Zavalza" w:date="2014-10-31T02:51:00Z"/>
              </w:rPr>
              <w:pPrChange w:id="1489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136B6C5" w14:textId="27503B96" w:rsidR="00D32EE4" w:rsidDel="009331ED" w:rsidRDefault="00D32EE4">
            <w:pPr>
              <w:rPr>
                <w:del w:id="14891" w:author="Erlie Hasam Morfin Zavalza" w:date="2014-10-31T02:51:00Z"/>
              </w:rPr>
              <w:pPrChange w:id="1489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B0E7576" w14:textId="4C0AB086" w:rsidR="00D32EE4" w:rsidDel="009331ED" w:rsidRDefault="00D32EE4">
            <w:pPr>
              <w:rPr>
                <w:del w:id="14893" w:author="Erlie Hasam Morfin Zavalza" w:date="2014-10-31T02:51:00Z"/>
              </w:rPr>
              <w:pPrChange w:id="1489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4BD1E2A" w14:textId="5122E603" w:rsidR="00D32EE4" w:rsidDel="009331ED" w:rsidRDefault="00D32EE4">
            <w:pPr>
              <w:rPr>
                <w:del w:id="14895" w:author="Erlie Hasam Morfin Zavalza" w:date="2014-10-31T02:51:00Z"/>
              </w:rPr>
              <w:pPrChange w:id="1489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63AF31E" w14:textId="42DED90E" w:rsidR="00D32EE4" w:rsidDel="009331ED" w:rsidRDefault="00D32EE4">
            <w:pPr>
              <w:rPr>
                <w:del w:id="14897" w:author="Erlie Hasam Morfin Zavalza" w:date="2014-10-31T02:51:00Z"/>
              </w:rPr>
              <w:pPrChange w:id="14898" w:author="Erlie Hasam Morfin Zavalza" w:date="2014-11-08T00:32:00Z">
                <w:pPr>
                  <w:spacing w:before="40" w:after="40"/>
                  <w:ind w:left="113" w:right="113"/>
                  <w:jc w:val="right"/>
                </w:pPr>
              </w:pPrChange>
            </w:pPr>
          </w:p>
        </w:tc>
      </w:tr>
      <w:tr w:rsidR="00D32EE4" w:rsidDel="009331ED" w14:paraId="4181DAD3" w14:textId="1296D329" w:rsidTr="007F72CF">
        <w:trPr>
          <w:trHeight w:val="262"/>
          <w:del w:id="1489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E045B7E" w14:textId="1721D07A" w:rsidR="00D32EE4" w:rsidDel="009331ED" w:rsidRDefault="00D32EE4">
            <w:pPr>
              <w:rPr>
                <w:del w:id="14900" w:author="Erlie Hasam Morfin Zavalza" w:date="2014-10-31T02:51:00Z"/>
              </w:rPr>
              <w:pPrChange w:id="14901" w:author="Erlie Hasam Morfin Zavalza" w:date="2014-11-08T00:32:00Z">
                <w:pPr>
                  <w:spacing w:before="40" w:after="40"/>
                  <w:ind w:left="113" w:right="113"/>
                </w:pPr>
              </w:pPrChange>
            </w:pPr>
            <w:del w:id="14902" w:author="Erlie Hasam Morfin Zavalza" w:date="2014-10-31T02:51:00Z">
              <w:r w:rsidDel="009331ED">
                <w:delText>Primas de Seguros</w:delText>
              </w:r>
            </w:del>
          </w:p>
        </w:tc>
        <w:tc>
          <w:tcPr>
            <w:tcW w:w="1262" w:type="dxa"/>
            <w:tcBorders>
              <w:top w:val="single" w:sz="6" w:space="0" w:color="000000"/>
              <w:left w:val="single" w:sz="6" w:space="0" w:color="000000"/>
              <w:bottom w:val="single" w:sz="6" w:space="0" w:color="000000"/>
              <w:right w:val="single" w:sz="6" w:space="0" w:color="000000"/>
            </w:tcBorders>
          </w:tcPr>
          <w:p w14:paraId="2836BA48" w14:textId="07479D2F" w:rsidR="00D32EE4" w:rsidDel="009331ED" w:rsidRDefault="00D32EE4">
            <w:pPr>
              <w:rPr>
                <w:del w:id="14903" w:author="Erlie Hasam Morfin Zavalza" w:date="2014-10-31T02:51:00Z"/>
              </w:rPr>
              <w:pPrChange w:id="1490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69516E6" w14:textId="6165C4C7" w:rsidR="00D32EE4" w:rsidDel="009331ED" w:rsidRDefault="00D32EE4">
            <w:pPr>
              <w:rPr>
                <w:del w:id="14905" w:author="Erlie Hasam Morfin Zavalza" w:date="2014-10-31T02:51:00Z"/>
              </w:rPr>
              <w:pPrChange w:id="1490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09C5EFB" w14:textId="183AE2AF" w:rsidR="00D32EE4" w:rsidDel="009331ED" w:rsidRDefault="00D32EE4">
            <w:pPr>
              <w:rPr>
                <w:del w:id="14907" w:author="Erlie Hasam Morfin Zavalza" w:date="2014-10-31T02:51:00Z"/>
              </w:rPr>
              <w:pPrChange w:id="1490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9F48C76" w14:textId="261705A1" w:rsidR="00D32EE4" w:rsidDel="009331ED" w:rsidRDefault="00D32EE4">
            <w:pPr>
              <w:rPr>
                <w:del w:id="14909" w:author="Erlie Hasam Morfin Zavalza" w:date="2014-10-31T02:51:00Z"/>
              </w:rPr>
              <w:pPrChange w:id="1491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5BD7D6F" w14:textId="5C3FB1DA" w:rsidR="00D32EE4" w:rsidDel="009331ED" w:rsidRDefault="00D32EE4">
            <w:pPr>
              <w:rPr>
                <w:del w:id="14911" w:author="Erlie Hasam Morfin Zavalza" w:date="2014-10-31T02:51:00Z"/>
              </w:rPr>
              <w:pPrChange w:id="14912" w:author="Erlie Hasam Morfin Zavalza" w:date="2014-11-08T00:32:00Z">
                <w:pPr>
                  <w:spacing w:before="40" w:after="40"/>
                  <w:ind w:left="113" w:right="113"/>
                  <w:jc w:val="right"/>
                </w:pPr>
              </w:pPrChange>
            </w:pPr>
          </w:p>
        </w:tc>
      </w:tr>
      <w:tr w:rsidR="00D32EE4" w:rsidDel="009331ED" w14:paraId="27DCB877" w14:textId="468E30DC" w:rsidTr="007F72CF">
        <w:trPr>
          <w:trHeight w:val="262"/>
          <w:del w:id="1491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DB49FC7" w14:textId="3F2F9300" w:rsidR="00D32EE4" w:rsidDel="009331ED" w:rsidRDefault="00D32EE4">
            <w:pPr>
              <w:rPr>
                <w:del w:id="14914" w:author="Erlie Hasam Morfin Zavalza" w:date="2014-10-31T02:51:00Z"/>
              </w:rPr>
              <w:pPrChange w:id="14915" w:author="Erlie Hasam Morfin Zavalza" w:date="2014-11-08T00:32:00Z">
                <w:pPr>
                  <w:spacing w:before="40" w:after="40"/>
                  <w:ind w:left="113" w:right="113"/>
                </w:pPr>
              </w:pPrChange>
            </w:pPr>
            <w:del w:id="14916" w:author="Erlie Hasam Morfin Zavalza" w:date="2014-10-31T02:51:00Z">
              <w:r w:rsidDel="009331ED">
                <w:delText>Publicidad/Promociones</w:delText>
              </w:r>
            </w:del>
          </w:p>
        </w:tc>
        <w:tc>
          <w:tcPr>
            <w:tcW w:w="1262" w:type="dxa"/>
            <w:tcBorders>
              <w:top w:val="single" w:sz="6" w:space="0" w:color="000000"/>
              <w:left w:val="single" w:sz="6" w:space="0" w:color="000000"/>
              <w:bottom w:val="single" w:sz="6" w:space="0" w:color="000000"/>
              <w:right w:val="single" w:sz="6" w:space="0" w:color="000000"/>
            </w:tcBorders>
          </w:tcPr>
          <w:p w14:paraId="056267F1" w14:textId="1F274F4D" w:rsidR="00D32EE4" w:rsidDel="009331ED" w:rsidRDefault="00D32EE4">
            <w:pPr>
              <w:rPr>
                <w:del w:id="14917" w:author="Erlie Hasam Morfin Zavalza" w:date="2014-10-31T02:51:00Z"/>
              </w:rPr>
              <w:pPrChange w:id="1491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B3A4971" w14:textId="421A10D1" w:rsidR="00D32EE4" w:rsidDel="009331ED" w:rsidRDefault="00D32EE4">
            <w:pPr>
              <w:rPr>
                <w:del w:id="14919" w:author="Erlie Hasam Morfin Zavalza" w:date="2014-10-31T02:51:00Z"/>
              </w:rPr>
              <w:pPrChange w:id="1492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6203310" w14:textId="7D040594" w:rsidR="00D32EE4" w:rsidDel="009331ED" w:rsidRDefault="00D32EE4">
            <w:pPr>
              <w:rPr>
                <w:del w:id="14921" w:author="Erlie Hasam Morfin Zavalza" w:date="2014-10-31T02:51:00Z"/>
              </w:rPr>
              <w:pPrChange w:id="1492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C53E3CC" w14:textId="1E56EEF0" w:rsidR="00D32EE4" w:rsidDel="009331ED" w:rsidRDefault="00D32EE4">
            <w:pPr>
              <w:rPr>
                <w:del w:id="14923" w:author="Erlie Hasam Morfin Zavalza" w:date="2014-10-31T02:51:00Z"/>
              </w:rPr>
              <w:pPrChange w:id="1492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4956F408" w14:textId="08191D85" w:rsidR="00D32EE4" w:rsidDel="009331ED" w:rsidRDefault="00D32EE4">
            <w:pPr>
              <w:rPr>
                <w:del w:id="14925" w:author="Erlie Hasam Morfin Zavalza" w:date="2014-10-31T02:51:00Z"/>
              </w:rPr>
              <w:pPrChange w:id="14926" w:author="Erlie Hasam Morfin Zavalza" w:date="2014-11-08T00:32:00Z">
                <w:pPr>
                  <w:spacing w:before="40" w:after="40"/>
                  <w:ind w:left="113" w:right="113"/>
                  <w:jc w:val="right"/>
                </w:pPr>
              </w:pPrChange>
            </w:pPr>
          </w:p>
        </w:tc>
      </w:tr>
      <w:tr w:rsidR="00D32EE4" w:rsidDel="009331ED" w14:paraId="3FF11070" w14:textId="2E905C09" w:rsidTr="007F72CF">
        <w:trPr>
          <w:trHeight w:val="262"/>
          <w:del w:id="1492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99D73BD" w14:textId="57F554F1" w:rsidR="00D32EE4" w:rsidDel="009331ED" w:rsidRDefault="00D32EE4">
            <w:pPr>
              <w:rPr>
                <w:del w:id="14928" w:author="Erlie Hasam Morfin Zavalza" w:date="2014-10-31T02:51:00Z"/>
              </w:rPr>
              <w:pPrChange w:id="14929" w:author="Erlie Hasam Morfin Zavalza" w:date="2014-11-08T00:32:00Z">
                <w:pPr>
                  <w:spacing w:before="40" w:after="40"/>
                  <w:ind w:left="113" w:right="113"/>
                </w:pPr>
              </w:pPrChange>
            </w:pPr>
            <w:del w:id="14930" w:author="Erlie Hasam Morfin Zavalza" w:date="2014-10-31T02:51:00Z">
              <w:r w:rsidDel="009331ED">
                <w:delText>Impuestos, Tasas, Tributos</w:delText>
              </w:r>
            </w:del>
          </w:p>
        </w:tc>
        <w:tc>
          <w:tcPr>
            <w:tcW w:w="1262" w:type="dxa"/>
            <w:tcBorders>
              <w:top w:val="single" w:sz="6" w:space="0" w:color="000000"/>
              <w:left w:val="single" w:sz="6" w:space="0" w:color="000000"/>
              <w:bottom w:val="single" w:sz="6" w:space="0" w:color="000000"/>
              <w:right w:val="single" w:sz="6" w:space="0" w:color="000000"/>
            </w:tcBorders>
          </w:tcPr>
          <w:p w14:paraId="086DF095" w14:textId="79C88667" w:rsidR="00D32EE4" w:rsidDel="009331ED" w:rsidRDefault="00D32EE4">
            <w:pPr>
              <w:rPr>
                <w:del w:id="14931" w:author="Erlie Hasam Morfin Zavalza" w:date="2014-10-31T02:51:00Z"/>
              </w:rPr>
              <w:pPrChange w:id="1493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7CB32C36" w14:textId="1CD909FE" w:rsidR="00D32EE4" w:rsidDel="009331ED" w:rsidRDefault="00D32EE4">
            <w:pPr>
              <w:rPr>
                <w:del w:id="14933" w:author="Erlie Hasam Morfin Zavalza" w:date="2014-10-31T02:51:00Z"/>
              </w:rPr>
              <w:pPrChange w:id="1493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0B41AA4" w14:textId="4D611064" w:rsidR="00D32EE4" w:rsidDel="009331ED" w:rsidRDefault="00D32EE4">
            <w:pPr>
              <w:rPr>
                <w:del w:id="14935" w:author="Erlie Hasam Morfin Zavalza" w:date="2014-10-31T02:51:00Z"/>
              </w:rPr>
              <w:pPrChange w:id="1493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186EC558" w14:textId="1FBEB23C" w:rsidR="00D32EE4" w:rsidDel="009331ED" w:rsidRDefault="00D32EE4">
            <w:pPr>
              <w:rPr>
                <w:del w:id="14937" w:author="Erlie Hasam Morfin Zavalza" w:date="2014-10-31T02:51:00Z"/>
              </w:rPr>
              <w:pPrChange w:id="1493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C958A8C" w14:textId="71C85C78" w:rsidR="00D32EE4" w:rsidDel="009331ED" w:rsidRDefault="00D32EE4">
            <w:pPr>
              <w:rPr>
                <w:del w:id="14939" w:author="Erlie Hasam Morfin Zavalza" w:date="2014-10-31T02:51:00Z"/>
              </w:rPr>
              <w:pPrChange w:id="14940" w:author="Erlie Hasam Morfin Zavalza" w:date="2014-11-08T00:32:00Z">
                <w:pPr>
                  <w:spacing w:before="40" w:after="40"/>
                  <w:ind w:left="113" w:right="113"/>
                  <w:jc w:val="right"/>
                </w:pPr>
              </w:pPrChange>
            </w:pPr>
          </w:p>
        </w:tc>
      </w:tr>
      <w:tr w:rsidR="00D32EE4" w:rsidDel="009331ED" w14:paraId="2CC99E9D" w14:textId="489EC742" w:rsidTr="007F72CF">
        <w:trPr>
          <w:trHeight w:val="262"/>
          <w:del w:id="1494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E106664" w14:textId="7327833C" w:rsidR="00D32EE4" w:rsidDel="009331ED" w:rsidRDefault="00D32EE4">
            <w:pPr>
              <w:rPr>
                <w:del w:id="14942" w:author="Erlie Hasam Morfin Zavalza" w:date="2014-10-31T02:51:00Z"/>
              </w:rPr>
              <w:pPrChange w:id="14943" w:author="Erlie Hasam Morfin Zavalza" w:date="2014-11-08T00:32:00Z">
                <w:pPr>
                  <w:spacing w:before="40" w:after="40"/>
                  <w:ind w:left="113" w:right="113"/>
                </w:pPr>
              </w:pPrChange>
            </w:pPr>
            <w:del w:id="14944" w:author="Erlie Hasam Morfin Zavalza" w:date="2014-10-31T02:51:00Z">
              <w:r w:rsidDel="009331ED">
                <w:delText>Otros Pagos Diversos</w:delText>
              </w:r>
            </w:del>
          </w:p>
        </w:tc>
        <w:tc>
          <w:tcPr>
            <w:tcW w:w="1262" w:type="dxa"/>
            <w:tcBorders>
              <w:top w:val="single" w:sz="6" w:space="0" w:color="000000"/>
              <w:left w:val="single" w:sz="6" w:space="0" w:color="000000"/>
              <w:bottom w:val="single" w:sz="6" w:space="0" w:color="000000"/>
              <w:right w:val="single" w:sz="6" w:space="0" w:color="000000"/>
            </w:tcBorders>
          </w:tcPr>
          <w:p w14:paraId="7634CBAA" w14:textId="4DE276F4" w:rsidR="00D32EE4" w:rsidDel="009331ED" w:rsidRDefault="00D32EE4">
            <w:pPr>
              <w:rPr>
                <w:del w:id="14945" w:author="Erlie Hasam Morfin Zavalza" w:date="2014-10-31T02:51:00Z"/>
              </w:rPr>
              <w:pPrChange w:id="1494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2762195" w14:textId="03FA46AF" w:rsidR="00D32EE4" w:rsidDel="009331ED" w:rsidRDefault="00D32EE4">
            <w:pPr>
              <w:rPr>
                <w:del w:id="14947" w:author="Erlie Hasam Morfin Zavalza" w:date="2014-10-31T02:51:00Z"/>
              </w:rPr>
              <w:pPrChange w:id="1494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8F32F76" w14:textId="33766B76" w:rsidR="00D32EE4" w:rsidDel="009331ED" w:rsidRDefault="00D32EE4">
            <w:pPr>
              <w:rPr>
                <w:del w:id="14949" w:author="Erlie Hasam Morfin Zavalza" w:date="2014-10-31T02:51:00Z"/>
              </w:rPr>
              <w:pPrChange w:id="1495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470B601" w14:textId="61055712" w:rsidR="00D32EE4" w:rsidDel="009331ED" w:rsidRDefault="00D32EE4">
            <w:pPr>
              <w:rPr>
                <w:del w:id="14951" w:author="Erlie Hasam Morfin Zavalza" w:date="2014-10-31T02:51:00Z"/>
              </w:rPr>
              <w:pPrChange w:id="1495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3033309" w14:textId="24EA3923" w:rsidR="00D32EE4" w:rsidDel="009331ED" w:rsidRDefault="00D32EE4">
            <w:pPr>
              <w:rPr>
                <w:del w:id="14953" w:author="Erlie Hasam Morfin Zavalza" w:date="2014-10-31T02:51:00Z"/>
              </w:rPr>
              <w:pPrChange w:id="14954" w:author="Erlie Hasam Morfin Zavalza" w:date="2014-11-08T00:32:00Z">
                <w:pPr>
                  <w:spacing w:before="40" w:after="40"/>
                  <w:ind w:left="113" w:right="113"/>
                  <w:jc w:val="right"/>
                </w:pPr>
              </w:pPrChange>
            </w:pPr>
          </w:p>
        </w:tc>
      </w:tr>
      <w:tr w:rsidR="00D32EE4" w:rsidDel="009331ED" w14:paraId="08146B34" w14:textId="34411E84" w:rsidTr="007F72CF">
        <w:trPr>
          <w:trHeight w:val="262"/>
          <w:del w:id="1495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DD6A54F" w14:textId="0E4F1D20" w:rsidR="00D32EE4" w:rsidDel="009331ED" w:rsidRDefault="00D32EE4">
            <w:pPr>
              <w:rPr>
                <w:del w:id="14956" w:author="Erlie Hasam Morfin Zavalza" w:date="2014-10-31T02:51:00Z"/>
              </w:rPr>
              <w:pPrChange w:id="14957" w:author="Erlie Hasam Morfin Zavalza" w:date="2014-11-08T00:32:00Z">
                <w:pPr>
                  <w:spacing w:before="40" w:after="40"/>
                  <w:ind w:left="113" w:right="113"/>
                </w:pPr>
              </w:pPrChange>
            </w:pPr>
            <w:del w:id="14958" w:author="Erlie Hasam Morfin Zavalza" w:date="2014-10-31T02:51:00Z">
              <w:r w:rsidDel="009331ED">
                <w:delText>Pagos por Inversiones</w:delText>
              </w:r>
            </w:del>
          </w:p>
        </w:tc>
        <w:tc>
          <w:tcPr>
            <w:tcW w:w="1262" w:type="dxa"/>
            <w:tcBorders>
              <w:top w:val="single" w:sz="6" w:space="0" w:color="000000"/>
              <w:left w:val="single" w:sz="6" w:space="0" w:color="000000"/>
              <w:bottom w:val="single" w:sz="6" w:space="0" w:color="000000"/>
              <w:right w:val="single" w:sz="6" w:space="0" w:color="000000"/>
            </w:tcBorders>
          </w:tcPr>
          <w:p w14:paraId="3E90A1FD" w14:textId="0C1D088E" w:rsidR="00D32EE4" w:rsidDel="009331ED" w:rsidRDefault="00D32EE4">
            <w:pPr>
              <w:rPr>
                <w:del w:id="14959" w:author="Erlie Hasam Morfin Zavalza" w:date="2014-10-31T02:51:00Z"/>
              </w:rPr>
              <w:pPrChange w:id="1496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DA33C07" w14:textId="50DDDE57" w:rsidR="00D32EE4" w:rsidDel="009331ED" w:rsidRDefault="00D32EE4">
            <w:pPr>
              <w:rPr>
                <w:del w:id="14961" w:author="Erlie Hasam Morfin Zavalza" w:date="2014-10-31T02:51:00Z"/>
              </w:rPr>
              <w:pPrChange w:id="1496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42BF93" w14:textId="6AA796A1" w:rsidR="00D32EE4" w:rsidDel="009331ED" w:rsidRDefault="00D32EE4">
            <w:pPr>
              <w:rPr>
                <w:del w:id="14963" w:author="Erlie Hasam Morfin Zavalza" w:date="2014-10-31T02:51:00Z"/>
              </w:rPr>
              <w:pPrChange w:id="1496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DBC1483" w14:textId="3A4A9553" w:rsidR="00D32EE4" w:rsidDel="009331ED" w:rsidRDefault="00D32EE4">
            <w:pPr>
              <w:rPr>
                <w:del w:id="14965" w:author="Erlie Hasam Morfin Zavalza" w:date="2014-10-31T02:51:00Z"/>
              </w:rPr>
              <w:pPrChange w:id="1496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736BC293" w14:textId="5A4F6E23" w:rsidR="00D32EE4" w:rsidDel="009331ED" w:rsidRDefault="00D32EE4">
            <w:pPr>
              <w:rPr>
                <w:del w:id="14967" w:author="Erlie Hasam Morfin Zavalza" w:date="2014-10-31T02:51:00Z"/>
              </w:rPr>
              <w:pPrChange w:id="14968" w:author="Erlie Hasam Morfin Zavalza" w:date="2014-11-08T00:32:00Z">
                <w:pPr>
                  <w:spacing w:before="40" w:after="40"/>
                  <w:ind w:left="113" w:right="113"/>
                  <w:jc w:val="right"/>
                </w:pPr>
              </w:pPrChange>
            </w:pPr>
          </w:p>
        </w:tc>
      </w:tr>
      <w:tr w:rsidR="00D32EE4" w:rsidDel="009331ED" w14:paraId="4CCEAC1D" w14:textId="35E5EEAB" w:rsidTr="007F72CF">
        <w:trPr>
          <w:trHeight w:val="262"/>
          <w:del w:id="1496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2616FA7" w14:textId="472FEB14" w:rsidR="00D32EE4" w:rsidDel="009331ED" w:rsidRDefault="00D32EE4">
            <w:pPr>
              <w:rPr>
                <w:del w:id="14970" w:author="Erlie Hasam Morfin Zavalza" w:date="2014-10-31T02:51:00Z"/>
              </w:rPr>
              <w:pPrChange w:id="14971" w:author="Erlie Hasam Morfin Zavalza" w:date="2014-11-08T00:32:00Z">
                <w:pPr>
                  <w:spacing w:before="40" w:after="40"/>
                  <w:ind w:left="113" w:right="113"/>
                </w:pPr>
              </w:pPrChange>
            </w:pPr>
            <w:del w:id="14972" w:author="Erlie Hasam Morfin Zavalza" w:date="2014-10-31T02:51:00Z">
              <w:r w:rsidDel="009331ED">
                <w:delText>Inters. Créditos/ Gtos. Fros.</w:delText>
              </w:r>
            </w:del>
          </w:p>
        </w:tc>
        <w:tc>
          <w:tcPr>
            <w:tcW w:w="1262" w:type="dxa"/>
            <w:tcBorders>
              <w:top w:val="single" w:sz="6" w:space="0" w:color="000000"/>
              <w:left w:val="single" w:sz="6" w:space="0" w:color="000000"/>
              <w:bottom w:val="single" w:sz="6" w:space="0" w:color="000000"/>
              <w:right w:val="single" w:sz="6" w:space="0" w:color="000000"/>
            </w:tcBorders>
          </w:tcPr>
          <w:p w14:paraId="3F051144" w14:textId="145A2F91" w:rsidR="00D32EE4" w:rsidDel="009331ED" w:rsidRDefault="00D32EE4">
            <w:pPr>
              <w:rPr>
                <w:del w:id="14973" w:author="Erlie Hasam Morfin Zavalza" w:date="2014-10-31T02:51:00Z"/>
              </w:rPr>
              <w:pPrChange w:id="1497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0742F00" w14:textId="62DF8439" w:rsidR="00D32EE4" w:rsidDel="009331ED" w:rsidRDefault="00D32EE4">
            <w:pPr>
              <w:rPr>
                <w:del w:id="14975" w:author="Erlie Hasam Morfin Zavalza" w:date="2014-10-31T02:51:00Z"/>
              </w:rPr>
              <w:pPrChange w:id="1497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43BEFE9" w14:textId="33E0618A" w:rsidR="00D32EE4" w:rsidDel="009331ED" w:rsidRDefault="00D32EE4">
            <w:pPr>
              <w:rPr>
                <w:del w:id="14977" w:author="Erlie Hasam Morfin Zavalza" w:date="2014-10-31T02:51:00Z"/>
              </w:rPr>
              <w:pPrChange w:id="1497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A6FA07A" w14:textId="420AB503" w:rsidR="00D32EE4" w:rsidDel="009331ED" w:rsidRDefault="00D32EE4">
            <w:pPr>
              <w:rPr>
                <w:del w:id="14979" w:author="Erlie Hasam Morfin Zavalza" w:date="2014-10-31T02:51:00Z"/>
              </w:rPr>
              <w:pPrChange w:id="1498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76C3233" w14:textId="2FCF11AD" w:rsidR="00D32EE4" w:rsidDel="009331ED" w:rsidRDefault="00D32EE4">
            <w:pPr>
              <w:rPr>
                <w:del w:id="14981" w:author="Erlie Hasam Morfin Zavalza" w:date="2014-10-31T02:51:00Z"/>
              </w:rPr>
              <w:pPrChange w:id="14982" w:author="Erlie Hasam Morfin Zavalza" w:date="2014-11-08T00:32:00Z">
                <w:pPr>
                  <w:spacing w:before="40" w:after="40"/>
                  <w:ind w:left="113" w:right="113"/>
                  <w:jc w:val="right"/>
                </w:pPr>
              </w:pPrChange>
            </w:pPr>
          </w:p>
        </w:tc>
      </w:tr>
      <w:tr w:rsidR="00D32EE4" w:rsidDel="009331ED" w14:paraId="52E8C545" w14:textId="1EE63900" w:rsidTr="007F72CF">
        <w:trPr>
          <w:trHeight w:val="262"/>
          <w:del w:id="14983" w:author="Erlie Hasam Morfin Zavalza" w:date="2014-10-31T02:51:00Z"/>
        </w:trPr>
        <w:tc>
          <w:tcPr>
            <w:tcW w:w="2933" w:type="dxa"/>
            <w:tcBorders>
              <w:top w:val="single" w:sz="6" w:space="0" w:color="000000"/>
              <w:left w:val="single" w:sz="12" w:space="0" w:color="000000"/>
              <w:right w:val="single" w:sz="6" w:space="0" w:color="000000"/>
            </w:tcBorders>
          </w:tcPr>
          <w:p w14:paraId="2FADA95B" w14:textId="5101E146" w:rsidR="00D32EE4" w:rsidDel="009331ED" w:rsidRDefault="00D32EE4">
            <w:pPr>
              <w:rPr>
                <w:del w:id="14984" w:author="Erlie Hasam Morfin Zavalza" w:date="2014-10-31T02:51:00Z"/>
              </w:rPr>
              <w:pPrChange w:id="14985" w:author="Erlie Hasam Morfin Zavalza" w:date="2014-11-08T00:32:00Z">
                <w:pPr>
                  <w:spacing w:before="40" w:after="40"/>
                  <w:ind w:left="113" w:right="113"/>
                </w:pPr>
              </w:pPrChange>
            </w:pPr>
            <w:del w:id="14986" w:author="Erlie Hasam Morfin Zavalza" w:date="2014-10-31T02:51:00Z">
              <w:r w:rsidDel="009331ED">
                <w:delText>Dev. Créditos</w:delText>
              </w:r>
            </w:del>
          </w:p>
        </w:tc>
        <w:tc>
          <w:tcPr>
            <w:tcW w:w="1262" w:type="dxa"/>
            <w:tcBorders>
              <w:top w:val="single" w:sz="6" w:space="0" w:color="000000"/>
              <w:left w:val="single" w:sz="6" w:space="0" w:color="000000"/>
              <w:right w:val="single" w:sz="6" w:space="0" w:color="000000"/>
            </w:tcBorders>
          </w:tcPr>
          <w:p w14:paraId="3446D336" w14:textId="502C1B63" w:rsidR="00D32EE4" w:rsidDel="009331ED" w:rsidRDefault="00D32EE4">
            <w:pPr>
              <w:rPr>
                <w:del w:id="14987" w:author="Erlie Hasam Morfin Zavalza" w:date="2014-10-31T02:51:00Z"/>
              </w:rPr>
              <w:pPrChange w:id="1498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1C219F94" w14:textId="47238074" w:rsidR="00D32EE4" w:rsidDel="009331ED" w:rsidRDefault="00D32EE4">
            <w:pPr>
              <w:rPr>
                <w:del w:id="14989" w:author="Erlie Hasam Morfin Zavalza" w:date="2014-10-31T02:51:00Z"/>
              </w:rPr>
              <w:pPrChange w:id="1499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50F3A5E4" w14:textId="3803B3AA" w:rsidR="00D32EE4" w:rsidDel="009331ED" w:rsidRDefault="00D32EE4">
            <w:pPr>
              <w:rPr>
                <w:del w:id="14991" w:author="Erlie Hasam Morfin Zavalza" w:date="2014-10-31T02:51:00Z"/>
              </w:rPr>
              <w:pPrChange w:id="1499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2E2FED5A" w14:textId="01104C37" w:rsidR="00D32EE4" w:rsidDel="009331ED" w:rsidRDefault="00D32EE4">
            <w:pPr>
              <w:rPr>
                <w:del w:id="14993" w:author="Erlie Hasam Morfin Zavalza" w:date="2014-10-31T02:51:00Z"/>
              </w:rPr>
              <w:pPrChange w:id="1499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7FB16125" w14:textId="69488A15" w:rsidR="00D32EE4" w:rsidDel="009331ED" w:rsidRDefault="00D32EE4">
            <w:pPr>
              <w:rPr>
                <w:del w:id="14995" w:author="Erlie Hasam Morfin Zavalza" w:date="2014-10-31T02:51:00Z"/>
              </w:rPr>
              <w:pPrChange w:id="14996" w:author="Erlie Hasam Morfin Zavalza" w:date="2014-11-08T00:32:00Z">
                <w:pPr>
                  <w:spacing w:before="40" w:after="40"/>
                  <w:ind w:left="113" w:right="113"/>
                  <w:jc w:val="right"/>
                </w:pPr>
              </w:pPrChange>
            </w:pPr>
          </w:p>
        </w:tc>
      </w:tr>
      <w:tr w:rsidR="00D32EE4" w:rsidDel="009331ED" w14:paraId="00DBA8B7" w14:textId="7EE4C7FD" w:rsidTr="007F72CF">
        <w:trPr>
          <w:trHeight w:val="276"/>
          <w:del w:id="1499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46E4D995" w14:textId="01256D20" w:rsidR="00D32EE4" w:rsidDel="009331ED" w:rsidRDefault="00D32EE4">
            <w:pPr>
              <w:rPr>
                <w:del w:id="14998" w:author="Erlie Hasam Morfin Zavalza" w:date="2014-10-31T02:51:00Z"/>
              </w:rPr>
              <w:pPrChange w:id="14999" w:author="Erlie Hasam Morfin Zavalza" w:date="2014-11-08T00:32:00Z">
                <w:pPr>
                  <w:spacing w:before="40" w:after="40"/>
                  <w:ind w:left="113" w:right="113"/>
                </w:pPr>
              </w:pPrChange>
            </w:pPr>
            <w:del w:id="15000" w:author="Erlie Hasam Morfin Zavalza" w:date="2014-10-31T02:51:00Z">
              <w:r w:rsidDel="009331ED">
                <w:delText>TOTAL PAGOS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547C0A16" w14:textId="13D819FA" w:rsidR="00D32EE4" w:rsidDel="009331ED" w:rsidRDefault="00D32EE4">
            <w:pPr>
              <w:rPr>
                <w:del w:id="15001" w:author="Erlie Hasam Morfin Zavalza" w:date="2014-10-31T02:51:00Z"/>
              </w:rPr>
              <w:pPrChange w:id="1500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359BC97B" w14:textId="64694BE2" w:rsidR="00D32EE4" w:rsidDel="009331ED" w:rsidRDefault="00D32EE4">
            <w:pPr>
              <w:rPr>
                <w:del w:id="15003" w:author="Erlie Hasam Morfin Zavalza" w:date="2014-10-31T02:51:00Z"/>
              </w:rPr>
              <w:pPrChange w:id="1500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48D4535" w14:textId="36910E0F" w:rsidR="00D32EE4" w:rsidDel="009331ED" w:rsidRDefault="00D32EE4">
            <w:pPr>
              <w:rPr>
                <w:del w:id="15005" w:author="Erlie Hasam Morfin Zavalza" w:date="2014-10-31T02:51:00Z"/>
              </w:rPr>
              <w:pPrChange w:id="1500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2AA4CDB5" w14:textId="75D51549" w:rsidR="00D32EE4" w:rsidDel="009331ED" w:rsidRDefault="00D32EE4">
            <w:pPr>
              <w:rPr>
                <w:del w:id="15007" w:author="Erlie Hasam Morfin Zavalza" w:date="2014-10-31T02:51:00Z"/>
              </w:rPr>
              <w:pPrChange w:id="1500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0F746F39" w14:textId="0A9E886F" w:rsidR="00D32EE4" w:rsidDel="009331ED" w:rsidRDefault="00D32EE4">
            <w:pPr>
              <w:rPr>
                <w:del w:id="15009" w:author="Erlie Hasam Morfin Zavalza" w:date="2014-10-31T02:51:00Z"/>
              </w:rPr>
              <w:pPrChange w:id="15010" w:author="Erlie Hasam Morfin Zavalza" w:date="2014-11-08T00:32:00Z">
                <w:pPr>
                  <w:spacing w:before="40" w:after="40"/>
                  <w:ind w:left="113" w:right="113"/>
                  <w:jc w:val="right"/>
                </w:pPr>
              </w:pPrChange>
            </w:pPr>
          </w:p>
        </w:tc>
      </w:tr>
      <w:tr w:rsidR="00D32EE4" w:rsidDel="009331ED" w14:paraId="2506ACB5" w14:textId="05E66595" w:rsidTr="007F72CF">
        <w:trPr>
          <w:trHeight w:val="276"/>
          <w:del w:id="15011" w:author="Erlie Hasam Morfin Zavalza" w:date="2014-10-31T02:51:00Z"/>
        </w:trPr>
        <w:tc>
          <w:tcPr>
            <w:tcW w:w="2933" w:type="dxa"/>
            <w:tcBorders>
              <w:top w:val="single" w:sz="12" w:space="0" w:color="000000"/>
              <w:left w:val="single" w:sz="12" w:space="0" w:color="000000"/>
              <w:bottom w:val="single" w:sz="12" w:space="0" w:color="000000"/>
            </w:tcBorders>
            <w:shd w:val="pct10" w:color="00FFFF" w:fill="FFFFFF"/>
          </w:tcPr>
          <w:p w14:paraId="05E42124" w14:textId="29D9218F" w:rsidR="00D32EE4" w:rsidDel="009331ED" w:rsidRDefault="00D32EE4">
            <w:pPr>
              <w:rPr>
                <w:del w:id="15012" w:author="Erlie Hasam Morfin Zavalza" w:date="2014-10-31T02:51:00Z"/>
              </w:rPr>
              <w:pPrChange w:id="15013" w:author="Erlie Hasam Morfin Zavalza" w:date="2014-11-08T00:32:00Z">
                <w:pPr>
                  <w:spacing w:before="40" w:after="40"/>
                  <w:ind w:left="113" w:right="113"/>
                </w:pPr>
              </w:pPrChange>
            </w:pPr>
            <w:del w:id="15014" w:author="Erlie Hasam Morfin Zavalza" w:date="2014-10-31T02:51:00Z">
              <w:r w:rsidDel="009331ED">
                <w:delText>C.3 SALDOS</w:delText>
              </w:r>
            </w:del>
          </w:p>
        </w:tc>
        <w:tc>
          <w:tcPr>
            <w:tcW w:w="1262" w:type="dxa"/>
            <w:tcBorders>
              <w:top w:val="single" w:sz="12" w:space="0" w:color="000000"/>
              <w:bottom w:val="single" w:sz="12" w:space="0" w:color="000000"/>
            </w:tcBorders>
            <w:shd w:val="pct10" w:color="00FFFF" w:fill="FFFFFF"/>
          </w:tcPr>
          <w:p w14:paraId="1BD81F73" w14:textId="09E92D1D" w:rsidR="00D32EE4" w:rsidDel="009331ED" w:rsidRDefault="00D32EE4">
            <w:pPr>
              <w:rPr>
                <w:del w:id="15015" w:author="Erlie Hasam Morfin Zavalza" w:date="2014-10-31T02:51:00Z"/>
              </w:rPr>
              <w:pPrChange w:id="15016" w:author="Erlie Hasam Morfin Zavalza" w:date="2014-11-08T00:32:00Z">
                <w:pPr>
                  <w:spacing w:before="40" w:after="40"/>
                  <w:ind w:left="113" w:right="113"/>
                  <w:jc w:val="right"/>
                </w:pPr>
              </w:pPrChange>
            </w:pPr>
          </w:p>
        </w:tc>
        <w:tc>
          <w:tcPr>
            <w:tcW w:w="1263" w:type="dxa"/>
            <w:tcBorders>
              <w:top w:val="single" w:sz="12" w:space="0" w:color="000000"/>
              <w:bottom w:val="single" w:sz="12" w:space="0" w:color="000000"/>
            </w:tcBorders>
            <w:shd w:val="pct10" w:color="00FFFF" w:fill="FFFFFF"/>
          </w:tcPr>
          <w:p w14:paraId="4D3B34AF" w14:textId="517473EC" w:rsidR="00D32EE4" w:rsidDel="009331ED" w:rsidRDefault="00D32EE4">
            <w:pPr>
              <w:rPr>
                <w:del w:id="15017" w:author="Erlie Hasam Morfin Zavalza" w:date="2014-10-31T02:51:00Z"/>
              </w:rPr>
              <w:pPrChange w:id="15018"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7360F713" w14:textId="7B8FFC06" w:rsidR="00D32EE4" w:rsidDel="009331ED" w:rsidRDefault="00D32EE4">
            <w:pPr>
              <w:rPr>
                <w:del w:id="15019" w:author="Erlie Hasam Morfin Zavalza" w:date="2014-10-31T02:51:00Z"/>
              </w:rPr>
              <w:pPrChange w:id="15020"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69F37FCC" w14:textId="5DC46378" w:rsidR="00D32EE4" w:rsidDel="009331ED" w:rsidRDefault="00D32EE4">
            <w:pPr>
              <w:rPr>
                <w:del w:id="15021" w:author="Erlie Hasam Morfin Zavalza" w:date="2014-10-31T02:51:00Z"/>
              </w:rPr>
              <w:pPrChange w:id="15022" w:author="Erlie Hasam Morfin Zavalza" w:date="2014-11-08T00:32:00Z">
                <w:pPr>
                  <w:spacing w:before="40" w:after="40"/>
                  <w:ind w:left="113" w:right="113"/>
                  <w:jc w:val="right"/>
                </w:pPr>
              </w:pPrChange>
            </w:pPr>
          </w:p>
        </w:tc>
        <w:tc>
          <w:tcPr>
            <w:tcW w:w="1546" w:type="dxa"/>
            <w:tcBorders>
              <w:top w:val="single" w:sz="12" w:space="0" w:color="000000"/>
              <w:bottom w:val="single" w:sz="12" w:space="0" w:color="000000"/>
              <w:right w:val="single" w:sz="12" w:space="0" w:color="000000"/>
            </w:tcBorders>
            <w:shd w:val="pct10" w:color="00FFFF" w:fill="FFFFFF"/>
          </w:tcPr>
          <w:p w14:paraId="3D7AA487" w14:textId="5228E502" w:rsidR="00D32EE4" w:rsidDel="009331ED" w:rsidRDefault="00D32EE4">
            <w:pPr>
              <w:rPr>
                <w:del w:id="15023" w:author="Erlie Hasam Morfin Zavalza" w:date="2014-10-31T02:51:00Z"/>
              </w:rPr>
              <w:pPrChange w:id="15024" w:author="Erlie Hasam Morfin Zavalza" w:date="2014-11-08T00:32:00Z">
                <w:pPr>
                  <w:spacing w:before="40" w:after="40"/>
                  <w:ind w:left="113" w:right="113"/>
                  <w:jc w:val="right"/>
                </w:pPr>
              </w:pPrChange>
            </w:pPr>
          </w:p>
        </w:tc>
      </w:tr>
      <w:tr w:rsidR="00D32EE4" w:rsidDel="009331ED" w14:paraId="08B93907" w14:textId="40CE6BEC" w:rsidTr="007F72CF">
        <w:trPr>
          <w:trHeight w:val="262"/>
          <w:del w:id="1502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0C1C512E" w14:textId="72D3AF29" w:rsidR="00D32EE4" w:rsidDel="009331ED" w:rsidRDefault="00D32EE4">
            <w:pPr>
              <w:rPr>
                <w:del w:id="15026" w:author="Erlie Hasam Morfin Zavalza" w:date="2014-10-31T02:51:00Z"/>
              </w:rPr>
              <w:pPrChange w:id="15027" w:author="Erlie Hasam Morfin Zavalza" w:date="2014-11-08T00:32:00Z">
                <w:pPr>
                  <w:spacing w:before="40" w:after="40"/>
                  <w:ind w:left="113" w:right="113"/>
                </w:pPr>
              </w:pPrChange>
            </w:pPr>
            <w:del w:id="15028" w:author="Erlie Hasam Morfin Zavalza" w:date="2014-10-31T02:51:00Z">
              <w:r w:rsidDel="009331ED">
                <w:delText>DIF.: PAGOS-COBROS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56318BE" w14:textId="3DF3B447" w:rsidR="00D32EE4" w:rsidDel="009331ED" w:rsidRDefault="00D32EE4">
            <w:pPr>
              <w:rPr>
                <w:del w:id="15029" w:author="Erlie Hasam Morfin Zavalza" w:date="2014-10-31T02:51:00Z"/>
              </w:rPr>
              <w:pPrChange w:id="1503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35B9125B" w14:textId="4957CF59" w:rsidR="00D32EE4" w:rsidDel="009331ED" w:rsidRDefault="00D32EE4">
            <w:pPr>
              <w:rPr>
                <w:del w:id="15031" w:author="Erlie Hasam Morfin Zavalza" w:date="2014-10-31T02:51:00Z"/>
              </w:rPr>
              <w:pPrChange w:id="1503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18020507" w14:textId="48BA7514" w:rsidR="00D32EE4" w:rsidDel="009331ED" w:rsidRDefault="00D32EE4">
            <w:pPr>
              <w:rPr>
                <w:del w:id="15033" w:author="Erlie Hasam Morfin Zavalza" w:date="2014-10-31T02:51:00Z"/>
              </w:rPr>
              <w:pPrChange w:id="1503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20879A76" w14:textId="342A61C0" w:rsidR="00D32EE4" w:rsidDel="009331ED" w:rsidRDefault="00D32EE4">
            <w:pPr>
              <w:rPr>
                <w:del w:id="15035" w:author="Erlie Hasam Morfin Zavalza" w:date="2014-10-31T02:51:00Z"/>
              </w:rPr>
              <w:pPrChange w:id="1503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0D3D6E32" w14:textId="58F4C24A" w:rsidR="00D32EE4" w:rsidDel="009331ED" w:rsidRDefault="00D32EE4">
            <w:pPr>
              <w:rPr>
                <w:del w:id="15037" w:author="Erlie Hasam Morfin Zavalza" w:date="2014-10-31T02:51:00Z"/>
              </w:rPr>
              <w:pPrChange w:id="15038" w:author="Erlie Hasam Morfin Zavalza" w:date="2014-11-08T00:32:00Z">
                <w:pPr>
                  <w:spacing w:before="40" w:after="40"/>
                  <w:ind w:left="113" w:right="113"/>
                  <w:jc w:val="right"/>
                </w:pPr>
              </w:pPrChange>
            </w:pPr>
          </w:p>
        </w:tc>
      </w:tr>
      <w:tr w:rsidR="00D32EE4" w:rsidDel="009331ED" w14:paraId="54033851" w14:textId="0C48D46E" w:rsidTr="007F72CF">
        <w:trPr>
          <w:trHeight w:val="262"/>
          <w:del w:id="1503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44CD723F" w14:textId="4A0F0ACF" w:rsidR="00D32EE4" w:rsidDel="009331ED" w:rsidRDefault="00D32EE4">
            <w:pPr>
              <w:rPr>
                <w:del w:id="15040" w:author="Erlie Hasam Morfin Zavalza" w:date="2014-10-31T02:51:00Z"/>
              </w:rPr>
              <w:pPrChange w:id="15041" w:author="Erlie Hasam Morfin Zavalza" w:date="2014-11-08T00:32:00Z">
                <w:pPr>
                  <w:spacing w:before="40" w:after="40"/>
                  <w:ind w:left="113" w:right="113"/>
                </w:pPr>
              </w:pPrChange>
            </w:pPr>
            <w:del w:id="15042" w:author="Erlie Hasam Morfin Zavalza" w:date="2014-10-31T02:51:00Z">
              <w:r w:rsidDel="009331ED">
                <w:delText>SALDO ANTERIOR</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18A4B747" w14:textId="3E1E8B61" w:rsidR="00D32EE4" w:rsidDel="009331ED" w:rsidRDefault="00D32EE4">
            <w:pPr>
              <w:rPr>
                <w:del w:id="15043" w:author="Erlie Hasam Morfin Zavalza" w:date="2014-10-31T02:51:00Z"/>
              </w:rPr>
              <w:pPrChange w:id="1504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0217D0D9" w14:textId="34D5DC75" w:rsidR="00D32EE4" w:rsidDel="009331ED" w:rsidRDefault="00D32EE4">
            <w:pPr>
              <w:rPr>
                <w:del w:id="15045" w:author="Erlie Hasam Morfin Zavalza" w:date="2014-10-31T02:51:00Z"/>
              </w:rPr>
              <w:pPrChange w:id="1504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66B3D532" w14:textId="0B7754A4" w:rsidR="00D32EE4" w:rsidDel="009331ED" w:rsidRDefault="00D32EE4">
            <w:pPr>
              <w:rPr>
                <w:del w:id="15047" w:author="Erlie Hasam Morfin Zavalza" w:date="2014-10-31T02:51:00Z"/>
              </w:rPr>
              <w:pPrChange w:id="1504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1C06BA22" w14:textId="7BF6CCC6" w:rsidR="00D32EE4" w:rsidDel="009331ED" w:rsidRDefault="00D32EE4">
            <w:pPr>
              <w:rPr>
                <w:del w:id="15049" w:author="Erlie Hasam Morfin Zavalza" w:date="2014-10-31T02:51:00Z"/>
              </w:rPr>
              <w:pPrChange w:id="1505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491F6219" w14:textId="461AC6C9" w:rsidR="00D32EE4" w:rsidDel="009331ED" w:rsidRDefault="00D32EE4">
            <w:pPr>
              <w:rPr>
                <w:del w:id="15051" w:author="Erlie Hasam Morfin Zavalza" w:date="2014-10-31T02:51:00Z"/>
              </w:rPr>
              <w:pPrChange w:id="15052" w:author="Erlie Hasam Morfin Zavalza" w:date="2014-11-08T00:32:00Z">
                <w:pPr>
                  <w:spacing w:before="40" w:after="40"/>
                  <w:ind w:left="113" w:right="113"/>
                  <w:jc w:val="right"/>
                </w:pPr>
              </w:pPrChange>
            </w:pPr>
          </w:p>
        </w:tc>
      </w:tr>
      <w:tr w:rsidR="00D32EE4" w:rsidDel="009331ED" w14:paraId="07993B20" w14:textId="525F4042" w:rsidTr="007F72CF">
        <w:trPr>
          <w:trHeight w:val="276"/>
          <w:del w:id="15053" w:author="Erlie Hasam Morfin Zavalza" w:date="2014-10-31T02:51:00Z"/>
        </w:trPr>
        <w:tc>
          <w:tcPr>
            <w:tcW w:w="2933" w:type="dxa"/>
            <w:tcBorders>
              <w:top w:val="single" w:sz="6" w:space="0" w:color="000000"/>
              <w:left w:val="single" w:sz="12" w:space="0" w:color="000000"/>
              <w:bottom w:val="single" w:sz="12" w:space="0" w:color="000000"/>
              <w:right w:val="single" w:sz="6" w:space="0" w:color="000000"/>
            </w:tcBorders>
            <w:shd w:val="pct10" w:color="00FFFF" w:fill="FFFFFF"/>
          </w:tcPr>
          <w:p w14:paraId="1A945019" w14:textId="610A3768" w:rsidR="00D32EE4" w:rsidDel="009331ED" w:rsidRDefault="00D32EE4">
            <w:pPr>
              <w:rPr>
                <w:del w:id="15054" w:author="Erlie Hasam Morfin Zavalza" w:date="2014-10-31T02:51:00Z"/>
              </w:rPr>
              <w:pPrChange w:id="15055" w:author="Erlie Hasam Morfin Zavalza" w:date="2014-11-08T00:32:00Z">
                <w:pPr>
                  <w:spacing w:before="40" w:after="40"/>
                  <w:ind w:left="113" w:right="113"/>
                </w:pPr>
              </w:pPrChange>
            </w:pPr>
            <w:del w:id="15056" w:author="Erlie Hasam Morfin Zavalza" w:date="2014-10-31T02:51:00Z">
              <w:r w:rsidDel="009331ED">
                <w:delText>SALDO ACUMULADO</w:delText>
              </w:r>
            </w:del>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46D18C4C" w14:textId="5FFC7A81" w:rsidR="00D32EE4" w:rsidDel="009331ED" w:rsidRDefault="00D32EE4">
            <w:pPr>
              <w:rPr>
                <w:del w:id="15057" w:author="Erlie Hasam Morfin Zavalza" w:date="2014-10-31T02:51:00Z"/>
              </w:rPr>
              <w:pPrChange w:id="1505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12" w:space="0" w:color="000000"/>
              <w:right w:val="single" w:sz="6" w:space="0" w:color="000000"/>
            </w:tcBorders>
            <w:shd w:val="pct10" w:color="00FFFF" w:fill="FFFFFF"/>
          </w:tcPr>
          <w:p w14:paraId="700028CE" w14:textId="73F48C03" w:rsidR="00D32EE4" w:rsidDel="009331ED" w:rsidRDefault="00D32EE4">
            <w:pPr>
              <w:rPr>
                <w:del w:id="15059" w:author="Erlie Hasam Morfin Zavalza" w:date="2014-10-31T02:51:00Z"/>
              </w:rPr>
              <w:pPrChange w:id="1506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512A67F0" w14:textId="07AC578A" w:rsidR="00D32EE4" w:rsidDel="009331ED" w:rsidRDefault="00D32EE4">
            <w:pPr>
              <w:rPr>
                <w:del w:id="15061" w:author="Erlie Hasam Morfin Zavalza" w:date="2014-10-31T02:51:00Z"/>
              </w:rPr>
              <w:pPrChange w:id="1506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62E23AD3" w14:textId="79A6F3C4" w:rsidR="00D32EE4" w:rsidDel="009331ED" w:rsidRDefault="00D32EE4">
            <w:pPr>
              <w:rPr>
                <w:del w:id="15063" w:author="Erlie Hasam Morfin Zavalza" w:date="2014-10-31T02:51:00Z"/>
              </w:rPr>
              <w:pPrChange w:id="1506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12" w:space="0" w:color="000000"/>
              <w:right w:val="single" w:sz="12" w:space="0" w:color="000000"/>
            </w:tcBorders>
            <w:shd w:val="pct10" w:color="00FFFF" w:fill="FFFFFF"/>
          </w:tcPr>
          <w:p w14:paraId="1BF7AC49" w14:textId="14E28D9B" w:rsidR="00D32EE4" w:rsidDel="009331ED" w:rsidRDefault="00D32EE4">
            <w:pPr>
              <w:rPr>
                <w:del w:id="15065" w:author="Erlie Hasam Morfin Zavalza" w:date="2014-10-31T02:51:00Z"/>
              </w:rPr>
              <w:pPrChange w:id="15066" w:author="Erlie Hasam Morfin Zavalza" w:date="2014-11-08T00:32:00Z">
                <w:pPr>
                  <w:spacing w:before="40" w:after="40"/>
                  <w:ind w:left="113" w:right="113"/>
                  <w:jc w:val="right"/>
                </w:pPr>
              </w:pPrChange>
            </w:pPr>
          </w:p>
        </w:tc>
      </w:tr>
    </w:tbl>
    <w:p w14:paraId="1C7DDC7F" w14:textId="2B3112B9" w:rsidR="00D32EE4" w:rsidDel="009331ED" w:rsidRDefault="00D32EE4">
      <w:pPr>
        <w:rPr>
          <w:del w:id="15067" w:author="Erlie Hasam Morfin Zavalza" w:date="2014-10-31T02:51:00Z"/>
        </w:rPr>
      </w:pPr>
    </w:p>
    <w:p w14:paraId="2380AB83" w14:textId="14A80885" w:rsidR="00D32EE4" w:rsidDel="009331ED" w:rsidRDefault="00D32EE4">
      <w:pPr>
        <w:rPr>
          <w:del w:id="15068" w:author="Erlie Hasam Morfin Zavalza" w:date="2014-10-31T02:51:00Z"/>
        </w:rPr>
      </w:pPr>
    </w:p>
    <w:p w14:paraId="1A407CFC" w14:textId="0D5B8A78" w:rsidR="00D32EE4" w:rsidDel="009331ED" w:rsidRDefault="00D32EE4">
      <w:pPr>
        <w:rPr>
          <w:del w:id="15069" w:author="Erlie Hasam Morfin Zavalza" w:date="2014-10-31T02:51:00Z"/>
        </w:rPr>
      </w:pPr>
    </w:p>
    <w:p w14:paraId="37079275" w14:textId="0BDBE142" w:rsidR="00D32EE4" w:rsidDel="009331ED" w:rsidRDefault="00D32EE4">
      <w:pPr>
        <w:rPr>
          <w:del w:id="15070" w:author="Erlie Hasam Morfin Zavalza" w:date="2014-10-31T02:51:00Z"/>
        </w:rPr>
      </w:pPr>
    </w:p>
    <w:tbl>
      <w:tblPr>
        <w:tblW w:w="0" w:type="auto"/>
        <w:tblLayout w:type="fixed"/>
        <w:tblCellMar>
          <w:left w:w="30" w:type="dxa"/>
          <w:right w:w="30" w:type="dxa"/>
        </w:tblCellMar>
        <w:tblLook w:val="0000" w:firstRow="0" w:lastRow="0" w:firstColumn="0" w:lastColumn="0" w:noHBand="0" w:noVBand="0"/>
      </w:tblPr>
      <w:tblGrid>
        <w:gridCol w:w="2933"/>
        <w:gridCol w:w="1262"/>
        <w:gridCol w:w="1263"/>
        <w:gridCol w:w="1262"/>
        <w:gridCol w:w="1262"/>
        <w:gridCol w:w="1546"/>
      </w:tblGrid>
      <w:tr w:rsidR="00D32EE4" w:rsidDel="009331ED" w14:paraId="350A047D" w14:textId="3F080CC0" w:rsidTr="007F72CF">
        <w:trPr>
          <w:trHeight w:val="338"/>
          <w:del w:id="15071" w:author="Erlie Hasam Morfin Zavalza" w:date="2014-10-31T02:51:00Z"/>
        </w:trPr>
        <w:tc>
          <w:tcPr>
            <w:tcW w:w="7982" w:type="dxa"/>
            <w:gridSpan w:val="5"/>
            <w:tcBorders>
              <w:top w:val="single" w:sz="12" w:space="0" w:color="000000"/>
              <w:left w:val="single" w:sz="12" w:space="0" w:color="000000"/>
              <w:bottom w:val="single" w:sz="12" w:space="0" w:color="000000"/>
            </w:tcBorders>
            <w:shd w:val="pct10" w:color="00FFFF" w:fill="FFFFFF"/>
          </w:tcPr>
          <w:p w14:paraId="388A7436" w14:textId="0D5D5548" w:rsidR="00D32EE4" w:rsidDel="009331ED" w:rsidRDefault="00D32EE4">
            <w:pPr>
              <w:rPr>
                <w:del w:id="15072" w:author="Erlie Hasam Morfin Zavalza" w:date="2014-10-31T02:51:00Z"/>
              </w:rPr>
              <w:pPrChange w:id="15073" w:author="Erlie Hasam Morfin Zavalza" w:date="2014-11-08T00:32:00Z">
                <w:pPr>
                  <w:spacing w:before="40" w:after="40"/>
                  <w:ind w:left="113" w:right="113"/>
                </w:pPr>
              </w:pPrChange>
            </w:pPr>
            <w:del w:id="15074" w:author="Erlie Hasam Morfin Zavalza" w:date="2014-10-31T02:51:00Z">
              <w:r w:rsidDel="009331ED">
                <w:delText>C. PREVISIÓN DE TESORERÍA. CUATRIMESTRE "C" (TERCERO)</w:delText>
              </w:r>
            </w:del>
          </w:p>
        </w:tc>
        <w:tc>
          <w:tcPr>
            <w:tcW w:w="1546" w:type="dxa"/>
            <w:tcBorders>
              <w:top w:val="single" w:sz="12" w:space="0" w:color="000000"/>
              <w:bottom w:val="single" w:sz="12" w:space="0" w:color="000000"/>
              <w:right w:val="single" w:sz="12" w:space="0" w:color="000000"/>
            </w:tcBorders>
            <w:shd w:val="pct10" w:color="00FFFF" w:fill="FFFFFF"/>
          </w:tcPr>
          <w:p w14:paraId="32991010" w14:textId="509D5664" w:rsidR="00D32EE4" w:rsidDel="009331ED" w:rsidRDefault="00D32EE4">
            <w:pPr>
              <w:rPr>
                <w:del w:id="15075" w:author="Erlie Hasam Morfin Zavalza" w:date="2014-10-31T02:51:00Z"/>
              </w:rPr>
              <w:pPrChange w:id="15076" w:author="Erlie Hasam Morfin Zavalza" w:date="2014-11-08T00:32:00Z">
                <w:pPr>
                  <w:spacing w:before="40" w:after="40"/>
                  <w:ind w:left="113" w:right="113"/>
                  <w:jc w:val="right"/>
                </w:pPr>
              </w:pPrChange>
            </w:pPr>
          </w:p>
        </w:tc>
      </w:tr>
      <w:tr w:rsidR="00D32EE4" w:rsidDel="009331ED" w14:paraId="30F85990" w14:textId="75433A8B" w:rsidTr="007F72CF">
        <w:trPr>
          <w:trHeight w:val="276"/>
          <w:del w:id="15077"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5C5AFE9C" w14:textId="32DDF419" w:rsidR="00D32EE4" w:rsidDel="009331ED" w:rsidRDefault="00D32EE4">
            <w:pPr>
              <w:rPr>
                <w:del w:id="15078" w:author="Erlie Hasam Morfin Zavalza" w:date="2014-10-31T02:51:00Z"/>
              </w:rPr>
              <w:pPrChange w:id="15079" w:author="Erlie Hasam Morfin Zavalza" w:date="2014-11-08T00:32:00Z">
                <w:pPr>
                  <w:spacing w:before="40" w:after="40"/>
                  <w:ind w:left="113" w:right="113"/>
                </w:pPr>
              </w:pPrChange>
            </w:pPr>
            <w:del w:id="15080" w:author="Erlie Hasam Morfin Zavalza" w:date="2014-10-31T02:51:00Z">
              <w:r w:rsidDel="009331ED">
                <w:delText>C.1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9E6804A" w14:textId="07EA2E77" w:rsidR="00D32EE4" w:rsidDel="009331ED" w:rsidRDefault="00D32EE4">
            <w:pPr>
              <w:rPr>
                <w:del w:id="15081" w:author="Erlie Hasam Morfin Zavalza" w:date="2014-10-31T02:51:00Z"/>
              </w:rPr>
              <w:pPrChange w:id="15082" w:author="Erlie Hasam Morfin Zavalza" w:date="2014-11-08T00:32:00Z">
                <w:pPr>
                  <w:spacing w:before="40" w:after="40"/>
                  <w:ind w:left="113" w:right="113"/>
                  <w:jc w:val="center"/>
                </w:pPr>
              </w:pPrChange>
            </w:pPr>
            <w:del w:id="15083" w:author="Erlie Hasam Morfin Zavalza" w:date="2014-10-31T02:51:00Z">
              <w:r w:rsidDel="009331ED">
                <w:delText>MES 09</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0AD453A7" w14:textId="3E05345E" w:rsidR="00D32EE4" w:rsidDel="009331ED" w:rsidRDefault="00D32EE4">
            <w:pPr>
              <w:rPr>
                <w:del w:id="15084" w:author="Erlie Hasam Morfin Zavalza" w:date="2014-10-31T02:51:00Z"/>
              </w:rPr>
              <w:pPrChange w:id="15085" w:author="Erlie Hasam Morfin Zavalza" w:date="2014-11-08T00:32:00Z">
                <w:pPr>
                  <w:spacing w:before="40" w:after="40"/>
                  <w:ind w:left="113" w:right="113"/>
                  <w:jc w:val="center"/>
                </w:pPr>
              </w:pPrChange>
            </w:pPr>
            <w:del w:id="15086" w:author="Erlie Hasam Morfin Zavalza" w:date="2014-10-31T02:51:00Z">
              <w:r w:rsidDel="009331ED">
                <w:delText>MES 10</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0E99ED10" w14:textId="68B6C945" w:rsidR="00D32EE4" w:rsidDel="009331ED" w:rsidRDefault="00D32EE4">
            <w:pPr>
              <w:rPr>
                <w:del w:id="15087" w:author="Erlie Hasam Morfin Zavalza" w:date="2014-10-31T02:51:00Z"/>
              </w:rPr>
              <w:pPrChange w:id="15088" w:author="Erlie Hasam Morfin Zavalza" w:date="2014-11-08T00:32:00Z">
                <w:pPr>
                  <w:spacing w:before="40" w:after="40"/>
                  <w:ind w:left="113" w:right="113"/>
                  <w:jc w:val="center"/>
                </w:pPr>
              </w:pPrChange>
            </w:pPr>
            <w:del w:id="15089" w:author="Erlie Hasam Morfin Zavalza" w:date="2014-10-31T02:51:00Z">
              <w:r w:rsidDel="009331ED">
                <w:delText>MES 11</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228258D" w14:textId="47545513" w:rsidR="00D32EE4" w:rsidDel="009331ED" w:rsidRDefault="00D32EE4">
            <w:pPr>
              <w:rPr>
                <w:del w:id="15090" w:author="Erlie Hasam Morfin Zavalza" w:date="2014-10-31T02:51:00Z"/>
              </w:rPr>
              <w:pPrChange w:id="15091" w:author="Erlie Hasam Morfin Zavalza" w:date="2014-11-08T00:32:00Z">
                <w:pPr>
                  <w:spacing w:before="40" w:after="40"/>
                  <w:ind w:left="113" w:right="113"/>
                  <w:jc w:val="center"/>
                </w:pPr>
              </w:pPrChange>
            </w:pPr>
            <w:del w:id="15092" w:author="Erlie Hasam Morfin Zavalza" w:date="2014-10-31T02:51:00Z">
              <w:r w:rsidDel="009331ED">
                <w:delText>MES 12</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1935688B" w14:textId="0950A128" w:rsidR="00D32EE4" w:rsidDel="009331ED" w:rsidRDefault="00D32EE4">
            <w:pPr>
              <w:rPr>
                <w:del w:id="15093" w:author="Erlie Hasam Morfin Zavalza" w:date="2014-10-31T02:51:00Z"/>
              </w:rPr>
              <w:pPrChange w:id="15094" w:author="Erlie Hasam Morfin Zavalza" w:date="2014-11-08T00:32:00Z">
                <w:pPr>
                  <w:spacing w:before="40" w:after="40"/>
                  <w:ind w:left="113" w:right="113"/>
                  <w:jc w:val="center"/>
                </w:pPr>
              </w:pPrChange>
            </w:pPr>
            <w:del w:id="15095" w:author="Erlie Hasam Morfin Zavalza" w:date="2014-10-31T02:51:00Z">
              <w:r w:rsidDel="009331ED">
                <w:delText>CTRM."C"</w:delText>
              </w:r>
            </w:del>
          </w:p>
        </w:tc>
      </w:tr>
      <w:tr w:rsidR="00D32EE4" w:rsidDel="009331ED" w14:paraId="645309FD" w14:textId="195DAA62" w:rsidTr="007F72CF">
        <w:trPr>
          <w:trHeight w:val="262"/>
          <w:del w:id="15096"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290C493" w14:textId="7422A29A" w:rsidR="00D32EE4" w:rsidDel="009331ED" w:rsidRDefault="00D32EE4">
            <w:pPr>
              <w:rPr>
                <w:del w:id="15097" w:author="Erlie Hasam Morfin Zavalza" w:date="2014-10-31T02:51:00Z"/>
              </w:rPr>
              <w:pPrChange w:id="15098" w:author="Erlie Hasam Morfin Zavalza" w:date="2014-11-08T00:32:00Z">
                <w:pPr>
                  <w:spacing w:before="40" w:after="40"/>
                  <w:ind w:left="113" w:right="113"/>
                </w:pPr>
              </w:pPrChange>
            </w:pPr>
            <w:del w:id="15099" w:author="Erlie Hasam Morfin Zavalza" w:date="2014-10-31T02:51:00Z">
              <w:r w:rsidDel="009331ED">
                <w:delText>Disposición Dineraria</w:delText>
              </w:r>
            </w:del>
          </w:p>
        </w:tc>
        <w:tc>
          <w:tcPr>
            <w:tcW w:w="1262" w:type="dxa"/>
            <w:tcBorders>
              <w:top w:val="single" w:sz="6" w:space="0" w:color="000000"/>
              <w:left w:val="single" w:sz="6" w:space="0" w:color="000000"/>
              <w:bottom w:val="single" w:sz="6" w:space="0" w:color="000000"/>
              <w:right w:val="single" w:sz="6" w:space="0" w:color="000000"/>
            </w:tcBorders>
          </w:tcPr>
          <w:p w14:paraId="46D21E62" w14:textId="6FC4F5DD" w:rsidR="00D32EE4" w:rsidDel="009331ED" w:rsidRDefault="00D32EE4">
            <w:pPr>
              <w:rPr>
                <w:del w:id="15100" w:author="Erlie Hasam Morfin Zavalza" w:date="2014-10-31T02:51:00Z"/>
              </w:rPr>
              <w:pPrChange w:id="15101"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5E46D6C" w14:textId="72190C4E" w:rsidR="00D32EE4" w:rsidDel="009331ED" w:rsidRDefault="00D32EE4">
            <w:pPr>
              <w:rPr>
                <w:del w:id="15102" w:author="Erlie Hasam Morfin Zavalza" w:date="2014-10-31T02:51:00Z"/>
              </w:rPr>
              <w:pPrChange w:id="1510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7467737" w14:textId="45F9F144" w:rsidR="00D32EE4" w:rsidDel="009331ED" w:rsidRDefault="00D32EE4">
            <w:pPr>
              <w:rPr>
                <w:del w:id="15104" w:author="Erlie Hasam Morfin Zavalza" w:date="2014-10-31T02:51:00Z"/>
              </w:rPr>
              <w:pPrChange w:id="1510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5584E8C" w14:textId="20A98AF5" w:rsidR="00D32EE4" w:rsidDel="009331ED" w:rsidRDefault="00D32EE4">
            <w:pPr>
              <w:rPr>
                <w:del w:id="15106" w:author="Erlie Hasam Morfin Zavalza" w:date="2014-10-31T02:51:00Z"/>
              </w:rPr>
              <w:pPrChange w:id="15107"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7CA3B55" w14:textId="234496E6" w:rsidR="00D32EE4" w:rsidDel="009331ED" w:rsidRDefault="00D32EE4">
            <w:pPr>
              <w:rPr>
                <w:del w:id="15108" w:author="Erlie Hasam Morfin Zavalza" w:date="2014-10-31T02:51:00Z"/>
              </w:rPr>
              <w:pPrChange w:id="15109" w:author="Erlie Hasam Morfin Zavalza" w:date="2014-11-08T00:32:00Z">
                <w:pPr>
                  <w:spacing w:before="40" w:after="40"/>
                  <w:ind w:left="113" w:right="113"/>
                  <w:jc w:val="right"/>
                </w:pPr>
              </w:pPrChange>
            </w:pPr>
          </w:p>
        </w:tc>
      </w:tr>
      <w:tr w:rsidR="00D32EE4" w:rsidDel="009331ED" w14:paraId="3E00EE44" w14:textId="5DC1B5F9" w:rsidTr="007F72CF">
        <w:trPr>
          <w:trHeight w:val="262"/>
          <w:del w:id="15110"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0B30E24" w14:textId="395E2740" w:rsidR="00D32EE4" w:rsidDel="009331ED" w:rsidRDefault="00D32EE4">
            <w:pPr>
              <w:rPr>
                <w:del w:id="15111" w:author="Erlie Hasam Morfin Zavalza" w:date="2014-10-31T02:51:00Z"/>
              </w:rPr>
              <w:pPrChange w:id="15112" w:author="Erlie Hasam Morfin Zavalza" w:date="2014-11-08T00:32:00Z">
                <w:pPr>
                  <w:spacing w:before="40" w:after="40"/>
                  <w:ind w:left="113" w:right="113"/>
                </w:pPr>
              </w:pPrChange>
            </w:pPr>
            <w:del w:id="15113" w:author="Erlie Hasam Morfin Zavalza" w:date="2014-10-31T02:51:00Z">
              <w:r w:rsidDel="009331ED">
                <w:delText>Por Ventas</w:delText>
              </w:r>
            </w:del>
          </w:p>
        </w:tc>
        <w:tc>
          <w:tcPr>
            <w:tcW w:w="1262" w:type="dxa"/>
            <w:tcBorders>
              <w:top w:val="single" w:sz="6" w:space="0" w:color="000000"/>
              <w:left w:val="single" w:sz="6" w:space="0" w:color="000000"/>
              <w:bottom w:val="single" w:sz="6" w:space="0" w:color="000000"/>
              <w:right w:val="single" w:sz="6" w:space="0" w:color="000000"/>
            </w:tcBorders>
          </w:tcPr>
          <w:p w14:paraId="5032761C" w14:textId="6C149E2F" w:rsidR="00D32EE4" w:rsidDel="009331ED" w:rsidRDefault="00D32EE4">
            <w:pPr>
              <w:rPr>
                <w:del w:id="15114" w:author="Erlie Hasam Morfin Zavalza" w:date="2014-10-31T02:51:00Z"/>
              </w:rPr>
              <w:pPrChange w:id="15115"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AE9F3C1" w14:textId="6E056C67" w:rsidR="00D32EE4" w:rsidDel="009331ED" w:rsidRDefault="00D32EE4">
            <w:pPr>
              <w:rPr>
                <w:del w:id="15116" w:author="Erlie Hasam Morfin Zavalza" w:date="2014-10-31T02:51:00Z"/>
              </w:rPr>
              <w:pPrChange w:id="1511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C38F5F3" w14:textId="611CAB05" w:rsidR="00D32EE4" w:rsidDel="009331ED" w:rsidRDefault="00D32EE4">
            <w:pPr>
              <w:rPr>
                <w:del w:id="15118" w:author="Erlie Hasam Morfin Zavalza" w:date="2014-10-31T02:51:00Z"/>
              </w:rPr>
              <w:pPrChange w:id="1511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0404603" w14:textId="23D9C58C" w:rsidR="00D32EE4" w:rsidDel="009331ED" w:rsidRDefault="00D32EE4">
            <w:pPr>
              <w:rPr>
                <w:del w:id="15120" w:author="Erlie Hasam Morfin Zavalza" w:date="2014-10-31T02:51:00Z"/>
              </w:rPr>
              <w:pPrChange w:id="15121"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CCAE004" w14:textId="747C4075" w:rsidR="00D32EE4" w:rsidDel="009331ED" w:rsidRDefault="00D32EE4">
            <w:pPr>
              <w:rPr>
                <w:del w:id="15122" w:author="Erlie Hasam Morfin Zavalza" w:date="2014-10-31T02:51:00Z"/>
              </w:rPr>
              <w:pPrChange w:id="15123" w:author="Erlie Hasam Morfin Zavalza" w:date="2014-11-08T00:32:00Z">
                <w:pPr>
                  <w:spacing w:before="40" w:after="40"/>
                  <w:ind w:left="113" w:right="113"/>
                  <w:jc w:val="right"/>
                </w:pPr>
              </w:pPrChange>
            </w:pPr>
          </w:p>
        </w:tc>
      </w:tr>
      <w:tr w:rsidR="00D32EE4" w:rsidDel="009331ED" w14:paraId="62D5A26A" w14:textId="5D0B60A1" w:rsidTr="007F72CF">
        <w:trPr>
          <w:trHeight w:val="262"/>
          <w:del w:id="15124"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4C18770" w14:textId="6B6EF9D4" w:rsidR="00D32EE4" w:rsidDel="009331ED" w:rsidRDefault="00D32EE4">
            <w:pPr>
              <w:rPr>
                <w:del w:id="15125" w:author="Erlie Hasam Morfin Zavalza" w:date="2014-10-31T02:51:00Z"/>
              </w:rPr>
              <w:pPrChange w:id="15126" w:author="Erlie Hasam Morfin Zavalza" w:date="2014-11-08T00:32:00Z">
                <w:pPr>
                  <w:spacing w:before="40" w:after="40"/>
                  <w:ind w:left="113" w:right="113"/>
                </w:pPr>
              </w:pPrChange>
            </w:pPr>
            <w:del w:id="15127" w:author="Erlie Hasam Morfin Zavalza" w:date="2014-10-31T02:51:00Z">
              <w:r w:rsidDel="009331ED">
                <w:delText>Por otros Servicios</w:delText>
              </w:r>
            </w:del>
          </w:p>
        </w:tc>
        <w:tc>
          <w:tcPr>
            <w:tcW w:w="1262" w:type="dxa"/>
            <w:tcBorders>
              <w:top w:val="single" w:sz="6" w:space="0" w:color="000000"/>
              <w:left w:val="single" w:sz="6" w:space="0" w:color="000000"/>
              <w:bottom w:val="single" w:sz="6" w:space="0" w:color="000000"/>
              <w:right w:val="single" w:sz="6" w:space="0" w:color="000000"/>
            </w:tcBorders>
          </w:tcPr>
          <w:p w14:paraId="4F759A45" w14:textId="1B733B32" w:rsidR="00D32EE4" w:rsidDel="009331ED" w:rsidRDefault="00D32EE4">
            <w:pPr>
              <w:rPr>
                <w:del w:id="15128" w:author="Erlie Hasam Morfin Zavalza" w:date="2014-10-31T02:51:00Z"/>
              </w:rPr>
              <w:pPrChange w:id="15129"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DAC26F3" w14:textId="2EB2A656" w:rsidR="00D32EE4" w:rsidDel="009331ED" w:rsidRDefault="00D32EE4">
            <w:pPr>
              <w:rPr>
                <w:del w:id="15130" w:author="Erlie Hasam Morfin Zavalza" w:date="2014-10-31T02:51:00Z"/>
              </w:rPr>
              <w:pPrChange w:id="1513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05F28F9" w14:textId="16A3FB6D" w:rsidR="00D32EE4" w:rsidDel="009331ED" w:rsidRDefault="00D32EE4">
            <w:pPr>
              <w:rPr>
                <w:del w:id="15132" w:author="Erlie Hasam Morfin Zavalza" w:date="2014-10-31T02:51:00Z"/>
              </w:rPr>
              <w:pPrChange w:id="15133"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DB39320" w14:textId="2BF13155" w:rsidR="00D32EE4" w:rsidDel="009331ED" w:rsidRDefault="00D32EE4">
            <w:pPr>
              <w:rPr>
                <w:del w:id="15134" w:author="Erlie Hasam Morfin Zavalza" w:date="2014-10-31T02:51:00Z"/>
              </w:rPr>
              <w:pPrChange w:id="15135"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4D201515" w14:textId="5EFE4E36" w:rsidR="00D32EE4" w:rsidDel="009331ED" w:rsidRDefault="00D32EE4">
            <w:pPr>
              <w:rPr>
                <w:del w:id="15136" w:author="Erlie Hasam Morfin Zavalza" w:date="2014-10-31T02:51:00Z"/>
              </w:rPr>
              <w:pPrChange w:id="15137" w:author="Erlie Hasam Morfin Zavalza" w:date="2014-11-08T00:32:00Z">
                <w:pPr>
                  <w:spacing w:before="40" w:after="40"/>
                  <w:ind w:left="113" w:right="113"/>
                  <w:jc w:val="right"/>
                </w:pPr>
              </w:pPrChange>
            </w:pPr>
          </w:p>
        </w:tc>
      </w:tr>
      <w:tr w:rsidR="00D32EE4" w:rsidDel="009331ED" w14:paraId="7C314F65" w14:textId="7302DAE8" w:rsidTr="007F72CF">
        <w:trPr>
          <w:trHeight w:val="262"/>
          <w:del w:id="15138"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8C4A9E7" w14:textId="1886F9BA" w:rsidR="00D32EE4" w:rsidDel="009331ED" w:rsidRDefault="00D32EE4">
            <w:pPr>
              <w:rPr>
                <w:del w:id="15139" w:author="Erlie Hasam Morfin Zavalza" w:date="2014-10-31T02:51:00Z"/>
              </w:rPr>
              <w:pPrChange w:id="15140" w:author="Erlie Hasam Morfin Zavalza" w:date="2014-11-08T00:32:00Z">
                <w:pPr>
                  <w:spacing w:before="40" w:after="40"/>
                  <w:ind w:left="113" w:right="113"/>
                </w:pPr>
              </w:pPrChange>
            </w:pPr>
            <w:del w:id="15141" w:author="Erlie Hasam Morfin Zavalza" w:date="2014-10-31T02:51:00Z">
              <w:r w:rsidDel="009331ED">
                <w:delText>De Subvenciones</w:delText>
              </w:r>
            </w:del>
          </w:p>
        </w:tc>
        <w:tc>
          <w:tcPr>
            <w:tcW w:w="1262" w:type="dxa"/>
            <w:tcBorders>
              <w:top w:val="single" w:sz="6" w:space="0" w:color="000000"/>
              <w:left w:val="single" w:sz="6" w:space="0" w:color="000000"/>
              <w:bottom w:val="single" w:sz="6" w:space="0" w:color="000000"/>
              <w:right w:val="single" w:sz="6" w:space="0" w:color="000000"/>
            </w:tcBorders>
          </w:tcPr>
          <w:p w14:paraId="6BB6E43F" w14:textId="0D270401" w:rsidR="00D32EE4" w:rsidDel="009331ED" w:rsidRDefault="00D32EE4">
            <w:pPr>
              <w:rPr>
                <w:del w:id="15142" w:author="Erlie Hasam Morfin Zavalza" w:date="2014-10-31T02:51:00Z"/>
              </w:rPr>
              <w:pPrChange w:id="15143"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25F4337" w14:textId="2CD14D04" w:rsidR="00D32EE4" w:rsidDel="009331ED" w:rsidRDefault="00D32EE4">
            <w:pPr>
              <w:rPr>
                <w:del w:id="15144" w:author="Erlie Hasam Morfin Zavalza" w:date="2014-10-31T02:51:00Z"/>
              </w:rPr>
              <w:pPrChange w:id="15145"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BA27868" w14:textId="74846432" w:rsidR="00D32EE4" w:rsidDel="009331ED" w:rsidRDefault="00D32EE4">
            <w:pPr>
              <w:rPr>
                <w:del w:id="15146" w:author="Erlie Hasam Morfin Zavalza" w:date="2014-10-31T02:51:00Z"/>
              </w:rPr>
              <w:pPrChange w:id="15147"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2F22F69" w14:textId="1604D8E3" w:rsidR="00D32EE4" w:rsidDel="009331ED" w:rsidRDefault="00D32EE4">
            <w:pPr>
              <w:rPr>
                <w:del w:id="15148" w:author="Erlie Hasam Morfin Zavalza" w:date="2014-10-31T02:51:00Z"/>
              </w:rPr>
              <w:pPrChange w:id="15149"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40118BE9" w14:textId="530146B8" w:rsidR="00D32EE4" w:rsidDel="009331ED" w:rsidRDefault="00D32EE4">
            <w:pPr>
              <w:rPr>
                <w:del w:id="15150" w:author="Erlie Hasam Morfin Zavalza" w:date="2014-10-31T02:51:00Z"/>
              </w:rPr>
              <w:pPrChange w:id="15151" w:author="Erlie Hasam Morfin Zavalza" w:date="2014-11-08T00:32:00Z">
                <w:pPr>
                  <w:spacing w:before="40" w:after="40"/>
                  <w:ind w:left="113" w:right="113"/>
                  <w:jc w:val="right"/>
                </w:pPr>
              </w:pPrChange>
            </w:pPr>
          </w:p>
        </w:tc>
      </w:tr>
      <w:tr w:rsidR="00D32EE4" w:rsidDel="009331ED" w14:paraId="3EF0A442" w14:textId="32BD6870" w:rsidTr="007F72CF">
        <w:trPr>
          <w:trHeight w:val="276"/>
          <w:del w:id="15152" w:author="Erlie Hasam Morfin Zavalza" w:date="2014-10-31T02:51:00Z"/>
        </w:trPr>
        <w:tc>
          <w:tcPr>
            <w:tcW w:w="2933" w:type="dxa"/>
            <w:tcBorders>
              <w:top w:val="single" w:sz="6" w:space="0" w:color="000000"/>
              <w:left w:val="single" w:sz="12" w:space="0" w:color="000000"/>
              <w:right w:val="single" w:sz="6" w:space="0" w:color="000000"/>
            </w:tcBorders>
          </w:tcPr>
          <w:p w14:paraId="0ABFC929" w14:textId="4F94DCDC" w:rsidR="00D32EE4" w:rsidDel="009331ED" w:rsidRDefault="00D32EE4">
            <w:pPr>
              <w:rPr>
                <w:del w:id="15153" w:author="Erlie Hasam Morfin Zavalza" w:date="2014-10-31T02:51:00Z"/>
              </w:rPr>
              <w:pPrChange w:id="15154" w:author="Erlie Hasam Morfin Zavalza" w:date="2014-11-08T00:32:00Z">
                <w:pPr>
                  <w:spacing w:before="40" w:after="40"/>
                  <w:ind w:left="113" w:right="113"/>
                </w:pPr>
              </w:pPrChange>
            </w:pPr>
            <w:del w:id="15155" w:author="Erlie Hasam Morfin Zavalza" w:date="2014-10-31T02:51:00Z">
              <w:r w:rsidDel="009331ED">
                <w:delText>Otros</w:delText>
              </w:r>
            </w:del>
          </w:p>
        </w:tc>
        <w:tc>
          <w:tcPr>
            <w:tcW w:w="1262" w:type="dxa"/>
            <w:tcBorders>
              <w:top w:val="single" w:sz="6" w:space="0" w:color="000000"/>
              <w:left w:val="single" w:sz="6" w:space="0" w:color="000000"/>
              <w:right w:val="single" w:sz="6" w:space="0" w:color="000000"/>
            </w:tcBorders>
          </w:tcPr>
          <w:p w14:paraId="7A94D9EC" w14:textId="1CE9B107" w:rsidR="00D32EE4" w:rsidDel="009331ED" w:rsidRDefault="00D32EE4">
            <w:pPr>
              <w:rPr>
                <w:del w:id="15156" w:author="Erlie Hasam Morfin Zavalza" w:date="2014-10-31T02:51:00Z"/>
              </w:rPr>
              <w:pPrChange w:id="15157"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3B791D22" w14:textId="4C39097F" w:rsidR="00D32EE4" w:rsidDel="009331ED" w:rsidRDefault="00D32EE4">
            <w:pPr>
              <w:rPr>
                <w:del w:id="15158" w:author="Erlie Hasam Morfin Zavalza" w:date="2014-10-31T02:51:00Z"/>
              </w:rPr>
              <w:pPrChange w:id="15159"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305F787F" w14:textId="432E3091" w:rsidR="00D32EE4" w:rsidDel="009331ED" w:rsidRDefault="00D32EE4">
            <w:pPr>
              <w:rPr>
                <w:del w:id="15160" w:author="Erlie Hasam Morfin Zavalza" w:date="2014-10-31T02:51:00Z"/>
              </w:rPr>
              <w:pPrChange w:id="15161"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599E5D21" w14:textId="5E0A05F0" w:rsidR="00D32EE4" w:rsidDel="009331ED" w:rsidRDefault="00D32EE4">
            <w:pPr>
              <w:rPr>
                <w:del w:id="15162" w:author="Erlie Hasam Morfin Zavalza" w:date="2014-10-31T02:51:00Z"/>
              </w:rPr>
              <w:pPrChange w:id="15163"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2B678F49" w14:textId="4192AB2B" w:rsidR="00D32EE4" w:rsidDel="009331ED" w:rsidRDefault="00D32EE4">
            <w:pPr>
              <w:rPr>
                <w:del w:id="15164" w:author="Erlie Hasam Morfin Zavalza" w:date="2014-10-31T02:51:00Z"/>
              </w:rPr>
              <w:pPrChange w:id="15165" w:author="Erlie Hasam Morfin Zavalza" w:date="2014-11-08T00:32:00Z">
                <w:pPr>
                  <w:spacing w:before="40" w:after="40"/>
                  <w:ind w:left="113" w:right="113"/>
                  <w:jc w:val="right"/>
                </w:pPr>
              </w:pPrChange>
            </w:pPr>
          </w:p>
        </w:tc>
      </w:tr>
      <w:tr w:rsidR="00D32EE4" w:rsidDel="009331ED" w14:paraId="7E9BD0B6" w14:textId="2DAD162A" w:rsidTr="007F72CF">
        <w:trPr>
          <w:trHeight w:val="276"/>
          <w:del w:id="15166"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30DA4F6B" w14:textId="275C6608" w:rsidR="00D32EE4" w:rsidDel="009331ED" w:rsidRDefault="00D32EE4">
            <w:pPr>
              <w:rPr>
                <w:del w:id="15167" w:author="Erlie Hasam Morfin Zavalza" w:date="2014-10-31T02:51:00Z"/>
              </w:rPr>
              <w:pPrChange w:id="15168" w:author="Erlie Hasam Morfin Zavalza" w:date="2014-11-08T00:32:00Z">
                <w:pPr>
                  <w:spacing w:before="40" w:after="40"/>
                  <w:ind w:left="113" w:right="113"/>
                </w:pPr>
              </w:pPrChange>
            </w:pPr>
            <w:del w:id="15169" w:author="Erlie Hasam Morfin Zavalza" w:date="2014-10-31T02:51:00Z">
              <w:r w:rsidDel="009331ED">
                <w:delText>TOTAL COBROS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22594BC" w14:textId="1EC3167A" w:rsidR="00D32EE4" w:rsidDel="009331ED" w:rsidRDefault="00D32EE4">
            <w:pPr>
              <w:rPr>
                <w:del w:id="15170" w:author="Erlie Hasam Morfin Zavalza" w:date="2014-10-31T02:51:00Z"/>
              </w:rPr>
              <w:pPrChange w:id="15171" w:author="Erlie Hasam Morfin Zavalza" w:date="2014-11-08T00:32:00Z">
                <w:pPr>
                  <w:spacing w:before="40" w:after="40"/>
                  <w:ind w:left="113" w:right="113"/>
                  <w:jc w:val="right"/>
                </w:pPr>
              </w:pPrChange>
            </w:pPr>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36C7DA79" w14:textId="3D420A6E" w:rsidR="00D32EE4" w:rsidDel="009331ED" w:rsidRDefault="00D32EE4">
            <w:pPr>
              <w:rPr>
                <w:del w:id="15172" w:author="Erlie Hasam Morfin Zavalza" w:date="2014-10-31T02:51:00Z"/>
              </w:rPr>
              <w:pPrChange w:id="15173"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C151632" w14:textId="2996FC13" w:rsidR="00D32EE4" w:rsidDel="009331ED" w:rsidRDefault="00D32EE4">
            <w:pPr>
              <w:rPr>
                <w:del w:id="15174" w:author="Erlie Hasam Morfin Zavalza" w:date="2014-10-31T02:51:00Z"/>
              </w:rPr>
              <w:pPrChange w:id="15175" w:author="Erlie Hasam Morfin Zavalza" w:date="2014-11-08T00:32:00Z">
                <w:pPr>
                  <w:spacing w:before="40" w:after="40"/>
                  <w:ind w:left="113" w:right="113"/>
                  <w:jc w:val="right"/>
                </w:pPr>
              </w:pPrChange>
            </w:pPr>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40014585" w14:textId="20511DC6" w:rsidR="00D32EE4" w:rsidDel="009331ED" w:rsidRDefault="00D32EE4">
            <w:pPr>
              <w:rPr>
                <w:del w:id="15176" w:author="Erlie Hasam Morfin Zavalza" w:date="2014-10-31T02:51:00Z"/>
              </w:rPr>
              <w:pPrChange w:id="15177" w:author="Erlie Hasam Morfin Zavalza" w:date="2014-11-08T00:32:00Z">
                <w:pPr>
                  <w:spacing w:before="40" w:after="40"/>
                  <w:ind w:left="113" w:right="113"/>
                  <w:jc w:val="right"/>
                </w:pPr>
              </w:pPrChange>
            </w:pPr>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0BD4D27E" w14:textId="62F00999" w:rsidR="00D32EE4" w:rsidDel="009331ED" w:rsidRDefault="00D32EE4">
            <w:pPr>
              <w:rPr>
                <w:del w:id="15178" w:author="Erlie Hasam Morfin Zavalza" w:date="2014-10-31T02:51:00Z"/>
              </w:rPr>
              <w:pPrChange w:id="15179" w:author="Erlie Hasam Morfin Zavalza" w:date="2014-11-08T00:32:00Z">
                <w:pPr>
                  <w:spacing w:before="40" w:after="40"/>
                  <w:ind w:left="113" w:right="113"/>
                  <w:jc w:val="right"/>
                </w:pPr>
              </w:pPrChange>
            </w:pPr>
          </w:p>
        </w:tc>
      </w:tr>
      <w:tr w:rsidR="00D32EE4" w:rsidDel="009331ED" w14:paraId="54BD3293" w14:textId="1FED5645" w:rsidTr="007F72CF">
        <w:trPr>
          <w:trHeight w:val="276"/>
          <w:del w:id="15180" w:author="Erlie Hasam Morfin Zavalza" w:date="2014-10-31T02:51:00Z"/>
        </w:trPr>
        <w:tc>
          <w:tcPr>
            <w:tcW w:w="2933" w:type="dxa"/>
            <w:tcBorders>
              <w:top w:val="single" w:sz="12" w:space="0" w:color="000000"/>
              <w:left w:val="single" w:sz="12" w:space="0" w:color="000000"/>
              <w:bottom w:val="single" w:sz="12" w:space="0" w:color="000000"/>
              <w:right w:val="single" w:sz="6" w:space="0" w:color="000000"/>
            </w:tcBorders>
            <w:shd w:val="pct10" w:color="00FFFF" w:fill="FFFFFF"/>
          </w:tcPr>
          <w:p w14:paraId="3AA2C503" w14:textId="64380C18" w:rsidR="00D32EE4" w:rsidDel="009331ED" w:rsidRDefault="00D32EE4">
            <w:pPr>
              <w:rPr>
                <w:del w:id="15181" w:author="Erlie Hasam Morfin Zavalza" w:date="2014-10-31T02:51:00Z"/>
              </w:rPr>
              <w:pPrChange w:id="15182" w:author="Erlie Hasam Morfin Zavalza" w:date="2014-11-08T00:32:00Z">
                <w:pPr>
                  <w:spacing w:before="40" w:after="40"/>
                  <w:ind w:left="113" w:right="113"/>
                </w:pPr>
              </w:pPrChange>
            </w:pPr>
            <w:del w:id="15183" w:author="Erlie Hasam Morfin Zavalza" w:date="2014-10-31T02:51:00Z">
              <w:r w:rsidDel="009331ED">
                <w:delText>C.2 PAGOS</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116CD757" w14:textId="5534CF75" w:rsidR="00D32EE4" w:rsidDel="009331ED" w:rsidRDefault="00D32EE4">
            <w:pPr>
              <w:rPr>
                <w:del w:id="15184" w:author="Erlie Hasam Morfin Zavalza" w:date="2014-10-31T02:51:00Z"/>
              </w:rPr>
              <w:pPrChange w:id="15185" w:author="Erlie Hasam Morfin Zavalza" w:date="2014-11-08T00:32:00Z">
                <w:pPr>
                  <w:spacing w:before="40" w:after="40"/>
                  <w:ind w:left="113" w:right="113"/>
                  <w:jc w:val="center"/>
                </w:pPr>
              </w:pPrChange>
            </w:pPr>
            <w:del w:id="15186" w:author="Erlie Hasam Morfin Zavalza" w:date="2014-10-31T02:51:00Z">
              <w:r w:rsidDel="009331ED">
                <w:delText>MES 09</w:delText>
              </w:r>
            </w:del>
          </w:p>
        </w:tc>
        <w:tc>
          <w:tcPr>
            <w:tcW w:w="1263" w:type="dxa"/>
            <w:tcBorders>
              <w:top w:val="single" w:sz="12" w:space="0" w:color="000000"/>
              <w:left w:val="single" w:sz="6" w:space="0" w:color="000000"/>
              <w:bottom w:val="single" w:sz="12" w:space="0" w:color="000000"/>
              <w:right w:val="single" w:sz="6" w:space="0" w:color="000000"/>
            </w:tcBorders>
            <w:shd w:val="pct10" w:color="00FFFF" w:fill="FFFFFF"/>
          </w:tcPr>
          <w:p w14:paraId="178DD084" w14:textId="66079411" w:rsidR="00D32EE4" w:rsidDel="009331ED" w:rsidRDefault="00D32EE4">
            <w:pPr>
              <w:rPr>
                <w:del w:id="15187" w:author="Erlie Hasam Morfin Zavalza" w:date="2014-10-31T02:51:00Z"/>
              </w:rPr>
              <w:pPrChange w:id="15188" w:author="Erlie Hasam Morfin Zavalza" w:date="2014-11-08T00:32:00Z">
                <w:pPr>
                  <w:spacing w:before="40" w:after="40"/>
                  <w:ind w:left="113" w:right="113"/>
                  <w:jc w:val="center"/>
                </w:pPr>
              </w:pPrChange>
            </w:pPr>
            <w:del w:id="15189" w:author="Erlie Hasam Morfin Zavalza" w:date="2014-10-31T02:51:00Z">
              <w:r w:rsidDel="009331ED">
                <w:delText>MES 10</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36851C5D" w14:textId="4BC844D7" w:rsidR="00D32EE4" w:rsidDel="009331ED" w:rsidRDefault="00D32EE4">
            <w:pPr>
              <w:rPr>
                <w:del w:id="15190" w:author="Erlie Hasam Morfin Zavalza" w:date="2014-10-31T02:51:00Z"/>
              </w:rPr>
              <w:pPrChange w:id="15191" w:author="Erlie Hasam Morfin Zavalza" w:date="2014-11-08T00:32:00Z">
                <w:pPr>
                  <w:spacing w:before="40" w:after="40"/>
                  <w:ind w:left="113" w:right="113"/>
                  <w:jc w:val="center"/>
                </w:pPr>
              </w:pPrChange>
            </w:pPr>
            <w:del w:id="15192" w:author="Erlie Hasam Morfin Zavalza" w:date="2014-10-31T02:51:00Z">
              <w:r w:rsidDel="009331ED">
                <w:delText>MES 11</w:delText>
              </w:r>
            </w:del>
          </w:p>
        </w:tc>
        <w:tc>
          <w:tcPr>
            <w:tcW w:w="1262" w:type="dxa"/>
            <w:tcBorders>
              <w:top w:val="single" w:sz="12" w:space="0" w:color="000000"/>
              <w:left w:val="single" w:sz="6" w:space="0" w:color="000000"/>
              <w:bottom w:val="single" w:sz="12" w:space="0" w:color="000000"/>
              <w:right w:val="single" w:sz="6" w:space="0" w:color="000000"/>
            </w:tcBorders>
            <w:shd w:val="pct10" w:color="00FFFF" w:fill="FFFFFF"/>
          </w:tcPr>
          <w:p w14:paraId="2B9DEF68" w14:textId="5D05BED3" w:rsidR="00D32EE4" w:rsidDel="009331ED" w:rsidRDefault="00D32EE4">
            <w:pPr>
              <w:rPr>
                <w:del w:id="15193" w:author="Erlie Hasam Morfin Zavalza" w:date="2014-10-31T02:51:00Z"/>
              </w:rPr>
              <w:pPrChange w:id="15194" w:author="Erlie Hasam Morfin Zavalza" w:date="2014-11-08T00:32:00Z">
                <w:pPr>
                  <w:spacing w:before="40" w:after="40"/>
                  <w:ind w:left="113" w:right="113"/>
                  <w:jc w:val="center"/>
                </w:pPr>
              </w:pPrChange>
            </w:pPr>
            <w:del w:id="15195" w:author="Erlie Hasam Morfin Zavalza" w:date="2014-10-31T02:51:00Z">
              <w:r w:rsidDel="009331ED">
                <w:delText>MES 12</w:delText>
              </w:r>
            </w:del>
          </w:p>
        </w:tc>
        <w:tc>
          <w:tcPr>
            <w:tcW w:w="1546" w:type="dxa"/>
            <w:tcBorders>
              <w:top w:val="single" w:sz="12" w:space="0" w:color="000000"/>
              <w:left w:val="single" w:sz="6" w:space="0" w:color="000000"/>
              <w:bottom w:val="single" w:sz="12" w:space="0" w:color="000000"/>
              <w:right w:val="single" w:sz="12" w:space="0" w:color="000000"/>
            </w:tcBorders>
            <w:shd w:val="pct10" w:color="00FFFF" w:fill="FFFFFF"/>
          </w:tcPr>
          <w:p w14:paraId="64F63787" w14:textId="407692DF" w:rsidR="00D32EE4" w:rsidDel="009331ED" w:rsidRDefault="00D32EE4">
            <w:pPr>
              <w:rPr>
                <w:del w:id="15196" w:author="Erlie Hasam Morfin Zavalza" w:date="2014-10-31T02:51:00Z"/>
              </w:rPr>
              <w:pPrChange w:id="15197" w:author="Erlie Hasam Morfin Zavalza" w:date="2014-11-08T00:32:00Z">
                <w:pPr>
                  <w:spacing w:before="40" w:after="40"/>
                  <w:ind w:left="113" w:right="113"/>
                  <w:jc w:val="center"/>
                </w:pPr>
              </w:pPrChange>
            </w:pPr>
            <w:del w:id="15198" w:author="Erlie Hasam Morfin Zavalza" w:date="2014-10-31T02:51:00Z">
              <w:r w:rsidDel="009331ED">
                <w:delText>CTRM."C"</w:delText>
              </w:r>
            </w:del>
          </w:p>
        </w:tc>
      </w:tr>
      <w:tr w:rsidR="00D32EE4" w:rsidDel="009331ED" w14:paraId="09B5D837" w14:textId="11CFAA8D" w:rsidTr="007F72CF">
        <w:trPr>
          <w:trHeight w:val="262"/>
          <w:del w:id="1519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794A06E4" w14:textId="6F136610" w:rsidR="00D32EE4" w:rsidDel="009331ED" w:rsidRDefault="00D32EE4">
            <w:pPr>
              <w:rPr>
                <w:del w:id="15200" w:author="Erlie Hasam Morfin Zavalza" w:date="2014-10-31T02:51:00Z"/>
              </w:rPr>
              <w:pPrChange w:id="15201" w:author="Erlie Hasam Morfin Zavalza" w:date="2014-11-08T00:32:00Z">
                <w:pPr>
                  <w:spacing w:before="40" w:after="40"/>
                  <w:ind w:left="113" w:right="113"/>
                </w:pPr>
              </w:pPrChange>
            </w:pPr>
            <w:del w:id="15202" w:author="Erlie Hasam Morfin Zavalza" w:date="2014-10-31T02:51:00Z">
              <w:r w:rsidDel="009331ED">
                <w:delText>Proveedores</w:delText>
              </w:r>
            </w:del>
          </w:p>
        </w:tc>
        <w:tc>
          <w:tcPr>
            <w:tcW w:w="1262" w:type="dxa"/>
            <w:tcBorders>
              <w:top w:val="single" w:sz="6" w:space="0" w:color="000000"/>
              <w:left w:val="single" w:sz="6" w:space="0" w:color="000000"/>
              <w:bottom w:val="single" w:sz="6" w:space="0" w:color="000000"/>
              <w:right w:val="single" w:sz="6" w:space="0" w:color="000000"/>
            </w:tcBorders>
          </w:tcPr>
          <w:p w14:paraId="27F762B3" w14:textId="563F5B36" w:rsidR="00D32EE4" w:rsidDel="009331ED" w:rsidRDefault="00D32EE4">
            <w:pPr>
              <w:rPr>
                <w:del w:id="15203" w:author="Erlie Hasam Morfin Zavalza" w:date="2014-10-31T02:51:00Z"/>
              </w:rPr>
              <w:pPrChange w:id="1520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89228E5" w14:textId="579B19EE" w:rsidR="00D32EE4" w:rsidDel="009331ED" w:rsidRDefault="00D32EE4">
            <w:pPr>
              <w:rPr>
                <w:del w:id="15205" w:author="Erlie Hasam Morfin Zavalza" w:date="2014-10-31T02:51:00Z"/>
              </w:rPr>
              <w:pPrChange w:id="1520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A37B80C" w14:textId="743EAE34" w:rsidR="00D32EE4" w:rsidDel="009331ED" w:rsidRDefault="00D32EE4">
            <w:pPr>
              <w:rPr>
                <w:del w:id="15207" w:author="Erlie Hasam Morfin Zavalza" w:date="2014-10-31T02:51:00Z"/>
              </w:rPr>
              <w:pPrChange w:id="1520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69CA2EA" w14:textId="23ADEC91" w:rsidR="00D32EE4" w:rsidDel="009331ED" w:rsidRDefault="00D32EE4">
            <w:pPr>
              <w:rPr>
                <w:del w:id="15209" w:author="Erlie Hasam Morfin Zavalza" w:date="2014-10-31T02:51:00Z"/>
              </w:rPr>
              <w:pPrChange w:id="1521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222BCE9" w14:textId="62592AE6" w:rsidR="00D32EE4" w:rsidDel="009331ED" w:rsidRDefault="00D32EE4">
            <w:pPr>
              <w:rPr>
                <w:del w:id="15211" w:author="Erlie Hasam Morfin Zavalza" w:date="2014-10-31T02:51:00Z"/>
              </w:rPr>
              <w:pPrChange w:id="15212" w:author="Erlie Hasam Morfin Zavalza" w:date="2014-11-08T00:32:00Z">
                <w:pPr>
                  <w:spacing w:before="40" w:after="40"/>
                  <w:ind w:left="113" w:right="113"/>
                  <w:jc w:val="right"/>
                </w:pPr>
              </w:pPrChange>
            </w:pPr>
          </w:p>
        </w:tc>
      </w:tr>
      <w:tr w:rsidR="00D32EE4" w:rsidDel="009331ED" w14:paraId="488F4823" w14:textId="57DF28EE" w:rsidTr="007F72CF">
        <w:trPr>
          <w:trHeight w:val="262"/>
          <w:del w:id="1521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03477D9" w14:textId="66CE9366" w:rsidR="00D32EE4" w:rsidDel="009331ED" w:rsidRDefault="00D32EE4">
            <w:pPr>
              <w:rPr>
                <w:del w:id="15214" w:author="Erlie Hasam Morfin Zavalza" w:date="2014-10-31T02:51:00Z"/>
              </w:rPr>
              <w:pPrChange w:id="15215" w:author="Erlie Hasam Morfin Zavalza" w:date="2014-11-08T00:32:00Z">
                <w:pPr>
                  <w:spacing w:before="40" w:after="40"/>
                  <w:ind w:left="113" w:right="113"/>
                </w:pPr>
              </w:pPrChange>
            </w:pPr>
            <w:del w:id="15216" w:author="Erlie Hasam Morfin Zavalza" w:date="2014-10-31T02:51:00Z">
              <w:r w:rsidDel="009331ED">
                <w:delText>Sueldos y Salarios</w:delText>
              </w:r>
            </w:del>
          </w:p>
        </w:tc>
        <w:tc>
          <w:tcPr>
            <w:tcW w:w="1262" w:type="dxa"/>
            <w:tcBorders>
              <w:top w:val="single" w:sz="6" w:space="0" w:color="000000"/>
              <w:left w:val="single" w:sz="6" w:space="0" w:color="000000"/>
              <w:bottom w:val="single" w:sz="6" w:space="0" w:color="000000"/>
              <w:right w:val="single" w:sz="6" w:space="0" w:color="000000"/>
            </w:tcBorders>
          </w:tcPr>
          <w:p w14:paraId="17E67D57" w14:textId="1DF9A864" w:rsidR="00D32EE4" w:rsidDel="009331ED" w:rsidRDefault="00D32EE4">
            <w:pPr>
              <w:rPr>
                <w:del w:id="15217" w:author="Erlie Hasam Morfin Zavalza" w:date="2014-10-31T02:51:00Z"/>
              </w:rPr>
              <w:pPrChange w:id="1521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0634212" w14:textId="0DBDD33B" w:rsidR="00D32EE4" w:rsidDel="009331ED" w:rsidRDefault="00D32EE4">
            <w:pPr>
              <w:rPr>
                <w:del w:id="15219" w:author="Erlie Hasam Morfin Zavalza" w:date="2014-10-31T02:51:00Z"/>
              </w:rPr>
              <w:pPrChange w:id="1522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AEA64FF" w14:textId="465D3C2D" w:rsidR="00D32EE4" w:rsidDel="009331ED" w:rsidRDefault="00D32EE4">
            <w:pPr>
              <w:rPr>
                <w:del w:id="15221" w:author="Erlie Hasam Morfin Zavalza" w:date="2014-10-31T02:51:00Z"/>
              </w:rPr>
              <w:pPrChange w:id="1522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D317288" w14:textId="01DA579A" w:rsidR="00D32EE4" w:rsidDel="009331ED" w:rsidRDefault="00D32EE4">
            <w:pPr>
              <w:rPr>
                <w:del w:id="15223" w:author="Erlie Hasam Morfin Zavalza" w:date="2014-10-31T02:51:00Z"/>
              </w:rPr>
              <w:pPrChange w:id="1522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D03743E" w14:textId="305F6CD6" w:rsidR="00D32EE4" w:rsidDel="009331ED" w:rsidRDefault="00D32EE4">
            <w:pPr>
              <w:rPr>
                <w:del w:id="15225" w:author="Erlie Hasam Morfin Zavalza" w:date="2014-10-31T02:51:00Z"/>
              </w:rPr>
              <w:pPrChange w:id="15226" w:author="Erlie Hasam Morfin Zavalza" w:date="2014-11-08T00:32:00Z">
                <w:pPr>
                  <w:spacing w:before="40" w:after="40"/>
                  <w:ind w:left="113" w:right="113"/>
                  <w:jc w:val="right"/>
                </w:pPr>
              </w:pPrChange>
            </w:pPr>
          </w:p>
        </w:tc>
      </w:tr>
      <w:tr w:rsidR="00D32EE4" w:rsidDel="009331ED" w14:paraId="3756C944" w14:textId="74F1FFA9" w:rsidTr="007F72CF">
        <w:trPr>
          <w:trHeight w:val="262"/>
          <w:del w:id="1522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BCF49D8" w14:textId="2732257A" w:rsidR="00D32EE4" w:rsidDel="009331ED" w:rsidRDefault="00D32EE4">
            <w:pPr>
              <w:rPr>
                <w:del w:id="15228" w:author="Erlie Hasam Morfin Zavalza" w:date="2014-10-31T02:51:00Z"/>
              </w:rPr>
              <w:pPrChange w:id="15229" w:author="Erlie Hasam Morfin Zavalza" w:date="2014-11-08T00:32:00Z">
                <w:pPr>
                  <w:spacing w:before="40" w:after="40"/>
                  <w:ind w:left="113" w:right="113"/>
                </w:pPr>
              </w:pPrChange>
            </w:pPr>
            <w:del w:id="15230" w:author="Erlie Hasam Morfin Zavalza" w:date="2014-10-31T02:51:00Z">
              <w:r w:rsidDel="009331ED">
                <w:delText>Seguridad Social</w:delText>
              </w:r>
            </w:del>
          </w:p>
        </w:tc>
        <w:tc>
          <w:tcPr>
            <w:tcW w:w="1262" w:type="dxa"/>
            <w:tcBorders>
              <w:top w:val="single" w:sz="6" w:space="0" w:color="000000"/>
              <w:left w:val="single" w:sz="6" w:space="0" w:color="000000"/>
              <w:bottom w:val="single" w:sz="6" w:space="0" w:color="000000"/>
              <w:right w:val="single" w:sz="6" w:space="0" w:color="000000"/>
            </w:tcBorders>
          </w:tcPr>
          <w:p w14:paraId="1A50C939" w14:textId="49D48C31" w:rsidR="00D32EE4" w:rsidDel="009331ED" w:rsidRDefault="00D32EE4">
            <w:pPr>
              <w:rPr>
                <w:del w:id="15231" w:author="Erlie Hasam Morfin Zavalza" w:date="2014-10-31T02:51:00Z"/>
              </w:rPr>
              <w:pPrChange w:id="1523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28445CCF" w14:textId="7A130997" w:rsidR="00D32EE4" w:rsidDel="009331ED" w:rsidRDefault="00D32EE4">
            <w:pPr>
              <w:rPr>
                <w:del w:id="15233" w:author="Erlie Hasam Morfin Zavalza" w:date="2014-10-31T02:51:00Z"/>
              </w:rPr>
              <w:pPrChange w:id="1523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1A94784" w14:textId="4763E53C" w:rsidR="00D32EE4" w:rsidDel="009331ED" w:rsidRDefault="00D32EE4">
            <w:pPr>
              <w:rPr>
                <w:del w:id="15235" w:author="Erlie Hasam Morfin Zavalza" w:date="2014-10-31T02:51:00Z"/>
              </w:rPr>
              <w:pPrChange w:id="1523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6297662" w14:textId="5E5E008B" w:rsidR="00D32EE4" w:rsidDel="009331ED" w:rsidRDefault="00D32EE4">
            <w:pPr>
              <w:rPr>
                <w:del w:id="15237" w:author="Erlie Hasam Morfin Zavalza" w:date="2014-10-31T02:51:00Z"/>
              </w:rPr>
              <w:pPrChange w:id="1523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6FAF68DD" w14:textId="5747B4DA" w:rsidR="00D32EE4" w:rsidDel="009331ED" w:rsidRDefault="00D32EE4">
            <w:pPr>
              <w:rPr>
                <w:del w:id="15239" w:author="Erlie Hasam Morfin Zavalza" w:date="2014-10-31T02:51:00Z"/>
              </w:rPr>
              <w:pPrChange w:id="15240" w:author="Erlie Hasam Morfin Zavalza" w:date="2014-11-08T00:32:00Z">
                <w:pPr>
                  <w:spacing w:before="40" w:after="40"/>
                  <w:ind w:left="113" w:right="113"/>
                  <w:jc w:val="right"/>
                </w:pPr>
              </w:pPrChange>
            </w:pPr>
          </w:p>
        </w:tc>
      </w:tr>
      <w:tr w:rsidR="00D32EE4" w:rsidDel="009331ED" w14:paraId="19E7D8AD" w14:textId="0F343F2D" w:rsidTr="007F72CF">
        <w:trPr>
          <w:trHeight w:val="262"/>
          <w:del w:id="1524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7740D99" w14:textId="02E9E8E4" w:rsidR="00D32EE4" w:rsidDel="009331ED" w:rsidRDefault="00D32EE4">
            <w:pPr>
              <w:rPr>
                <w:del w:id="15242" w:author="Erlie Hasam Morfin Zavalza" w:date="2014-10-31T02:51:00Z"/>
              </w:rPr>
              <w:pPrChange w:id="15243" w:author="Erlie Hasam Morfin Zavalza" w:date="2014-11-08T00:32:00Z">
                <w:pPr>
                  <w:spacing w:before="40" w:after="40"/>
                  <w:ind w:left="113" w:right="113"/>
                </w:pPr>
              </w:pPrChange>
            </w:pPr>
            <w:del w:id="15244" w:author="Erlie Hasam Morfin Zavalza" w:date="2014-10-31T02:51:00Z">
              <w:r w:rsidDel="009331ED">
                <w:delText>Comisiones</w:delText>
              </w:r>
            </w:del>
          </w:p>
        </w:tc>
        <w:tc>
          <w:tcPr>
            <w:tcW w:w="1262" w:type="dxa"/>
            <w:tcBorders>
              <w:top w:val="single" w:sz="6" w:space="0" w:color="000000"/>
              <w:left w:val="single" w:sz="6" w:space="0" w:color="000000"/>
              <w:bottom w:val="single" w:sz="6" w:space="0" w:color="000000"/>
              <w:right w:val="single" w:sz="6" w:space="0" w:color="000000"/>
            </w:tcBorders>
          </w:tcPr>
          <w:p w14:paraId="5A3A5C87" w14:textId="629814EB" w:rsidR="00D32EE4" w:rsidDel="009331ED" w:rsidRDefault="00D32EE4">
            <w:pPr>
              <w:rPr>
                <w:del w:id="15245" w:author="Erlie Hasam Morfin Zavalza" w:date="2014-10-31T02:51:00Z"/>
              </w:rPr>
              <w:pPrChange w:id="1524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BFC9EDB" w14:textId="7F676E03" w:rsidR="00D32EE4" w:rsidDel="009331ED" w:rsidRDefault="00D32EE4">
            <w:pPr>
              <w:rPr>
                <w:del w:id="15247" w:author="Erlie Hasam Morfin Zavalza" w:date="2014-10-31T02:51:00Z"/>
              </w:rPr>
              <w:pPrChange w:id="1524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566FC0A" w14:textId="3DF4567C" w:rsidR="00D32EE4" w:rsidDel="009331ED" w:rsidRDefault="00D32EE4">
            <w:pPr>
              <w:rPr>
                <w:del w:id="15249" w:author="Erlie Hasam Morfin Zavalza" w:date="2014-10-31T02:51:00Z"/>
              </w:rPr>
              <w:pPrChange w:id="1525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E00C97" w14:textId="61A6B461" w:rsidR="00D32EE4" w:rsidDel="009331ED" w:rsidRDefault="00D32EE4">
            <w:pPr>
              <w:rPr>
                <w:del w:id="15251" w:author="Erlie Hasam Morfin Zavalza" w:date="2014-10-31T02:51:00Z"/>
              </w:rPr>
              <w:pPrChange w:id="1525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04FA132" w14:textId="5362C534" w:rsidR="00D32EE4" w:rsidDel="009331ED" w:rsidRDefault="00D32EE4">
            <w:pPr>
              <w:rPr>
                <w:del w:id="15253" w:author="Erlie Hasam Morfin Zavalza" w:date="2014-10-31T02:51:00Z"/>
              </w:rPr>
              <w:pPrChange w:id="15254" w:author="Erlie Hasam Morfin Zavalza" w:date="2014-11-08T00:32:00Z">
                <w:pPr>
                  <w:spacing w:before="40" w:after="40"/>
                  <w:ind w:left="113" w:right="113"/>
                  <w:jc w:val="right"/>
                </w:pPr>
              </w:pPrChange>
            </w:pPr>
          </w:p>
        </w:tc>
      </w:tr>
      <w:tr w:rsidR="00D32EE4" w:rsidDel="009331ED" w14:paraId="1971BD76" w14:textId="7804670E" w:rsidTr="007F72CF">
        <w:trPr>
          <w:trHeight w:val="262"/>
          <w:del w:id="1525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E7032B2" w14:textId="6268484F" w:rsidR="00D32EE4" w:rsidDel="009331ED" w:rsidRDefault="00D32EE4">
            <w:pPr>
              <w:rPr>
                <w:del w:id="15256" w:author="Erlie Hasam Morfin Zavalza" w:date="2014-10-31T02:51:00Z"/>
              </w:rPr>
              <w:pPrChange w:id="15257" w:author="Erlie Hasam Morfin Zavalza" w:date="2014-11-08T00:32:00Z">
                <w:pPr>
                  <w:spacing w:before="40" w:after="40"/>
                  <w:ind w:left="113" w:right="113"/>
                </w:pPr>
              </w:pPrChange>
            </w:pPr>
            <w:del w:id="15258" w:author="Erlie Hasam Morfin Zavalza" w:date="2014-10-31T02:51:00Z">
              <w:r w:rsidDel="009331ED">
                <w:delText>Alquileres</w:delText>
              </w:r>
            </w:del>
          </w:p>
        </w:tc>
        <w:tc>
          <w:tcPr>
            <w:tcW w:w="1262" w:type="dxa"/>
            <w:tcBorders>
              <w:top w:val="single" w:sz="6" w:space="0" w:color="000000"/>
              <w:left w:val="single" w:sz="6" w:space="0" w:color="000000"/>
              <w:bottom w:val="single" w:sz="6" w:space="0" w:color="000000"/>
              <w:right w:val="single" w:sz="6" w:space="0" w:color="000000"/>
            </w:tcBorders>
          </w:tcPr>
          <w:p w14:paraId="6155CC4D" w14:textId="55AAE9EC" w:rsidR="00D32EE4" w:rsidDel="009331ED" w:rsidRDefault="00D32EE4">
            <w:pPr>
              <w:rPr>
                <w:del w:id="15259" w:author="Erlie Hasam Morfin Zavalza" w:date="2014-10-31T02:51:00Z"/>
              </w:rPr>
              <w:pPrChange w:id="1526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38B86B5" w14:textId="18DCD9CE" w:rsidR="00D32EE4" w:rsidDel="009331ED" w:rsidRDefault="00D32EE4">
            <w:pPr>
              <w:rPr>
                <w:del w:id="15261" w:author="Erlie Hasam Morfin Zavalza" w:date="2014-10-31T02:51:00Z"/>
              </w:rPr>
              <w:pPrChange w:id="1526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BB9457" w14:textId="6B9C69DB" w:rsidR="00D32EE4" w:rsidDel="009331ED" w:rsidRDefault="00D32EE4">
            <w:pPr>
              <w:rPr>
                <w:del w:id="15263" w:author="Erlie Hasam Morfin Zavalza" w:date="2014-10-31T02:51:00Z"/>
              </w:rPr>
              <w:pPrChange w:id="1526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9368520" w14:textId="6A95F556" w:rsidR="00D32EE4" w:rsidDel="009331ED" w:rsidRDefault="00D32EE4">
            <w:pPr>
              <w:rPr>
                <w:del w:id="15265" w:author="Erlie Hasam Morfin Zavalza" w:date="2014-10-31T02:51:00Z"/>
              </w:rPr>
              <w:pPrChange w:id="1526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B9E0D52" w14:textId="15F1CAF9" w:rsidR="00D32EE4" w:rsidDel="009331ED" w:rsidRDefault="00D32EE4">
            <w:pPr>
              <w:rPr>
                <w:del w:id="15267" w:author="Erlie Hasam Morfin Zavalza" w:date="2014-10-31T02:51:00Z"/>
              </w:rPr>
              <w:pPrChange w:id="15268" w:author="Erlie Hasam Morfin Zavalza" w:date="2014-11-08T00:32:00Z">
                <w:pPr>
                  <w:spacing w:before="40" w:after="40"/>
                  <w:ind w:left="113" w:right="113"/>
                  <w:jc w:val="right"/>
                </w:pPr>
              </w:pPrChange>
            </w:pPr>
          </w:p>
        </w:tc>
      </w:tr>
      <w:tr w:rsidR="00D32EE4" w:rsidDel="009331ED" w14:paraId="3369B558" w14:textId="7A92AFD6" w:rsidTr="007F72CF">
        <w:trPr>
          <w:trHeight w:val="262"/>
          <w:del w:id="1526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3B7E13F6" w14:textId="5BF2718E" w:rsidR="00D32EE4" w:rsidDel="009331ED" w:rsidRDefault="00D32EE4">
            <w:pPr>
              <w:rPr>
                <w:del w:id="15270" w:author="Erlie Hasam Morfin Zavalza" w:date="2014-10-31T02:51:00Z"/>
              </w:rPr>
              <w:pPrChange w:id="15271" w:author="Erlie Hasam Morfin Zavalza" w:date="2014-11-08T00:32:00Z">
                <w:pPr>
                  <w:spacing w:before="40" w:after="40"/>
                  <w:ind w:left="113" w:right="113"/>
                </w:pPr>
              </w:pPrChange>
            </w:pPr>
            <w:del w:id="15272" w:author="Erlie Hasam Morfin Zavalza" w:date="2014-10-31T02:51:00Z">
              <w:r w:rsidDel="009331ED">
                <w:delText>Servs. Profs. Exteriores</w:delText>
              </w:r>
            </w:del>
          </w:p>
        </w:tc>
        <w:tc>
          <w:tcPr>
            <w:tcW w:w="1262" w:type="dxa"/>
            <w:tcBorders>
              <w:top w:val="single" w:sz="6" w:space="0" w:color="000000"/>
              <w:left w:val="single" w:sz="6" w:space="0" w:color="000000"/>
              <w:bottom w:val="single" w:sz="6" w:space="0" w:color="000000"/>
              <w:right w:val="single" w:sz="6" w:space="0" w:color="000000"/>
            </w:tcBorders>
          </w:tcPr>
          <w:p w14:paraId="6ED091C4" w14:textId="7EFB3CF5" w:rsidR="00D32EE4" w:rsidDel="009331ED" w:rsidRDefault="00D32EE4">
            <w:pPr>
              <w:rPr>
                <w:del w:id="15273" w:author="Erlie Hasam Morfin Zavalza" w:date="2014-10-31T02:51:00Z"/>
              </w:rPr>
              <w:pPrChange w:id="1527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274FE65" w14:textId="075E842F" w:rsidR="00D32EE4" w:rsidDel="009331ED" w:rsidRDefault="00D32EE4">
            <w:pPr>
              <w:rPr>
                <w:del w:id="15275" w:author="Erlie Hasam Morfin Zavalza" w:date="2014-10-31T02:51:00Z"/>
              </w:rPr>
              <w:pPrChange w:id="1527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D503BA2" w14:textId="5001B83E" w:rsidR="00D32EE4" w:rsidDel="009331ED" w:rsidRDefault="00D32EE4">
            <w:pPr>
              <w:rPr>
                <w:del w:id="15277" w:author="Erlie Hasam Morfin Zavalza" w:date="2014-10-31T02:51:00Z"/>
              </w:rPr>
              <w:pPrChange w:id="1527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A0CB8FA" w14:textId="6D061310" w:rsidR="00D32EE4" w:rsidDel="009331ED" w:rsidRDefault="00D32EE4">
            <w:pPr>
              <w:rPr>
                <w:del w:id="15279" w:author="Erlie Hasam Morfin Zavalza" w:date="2014-10-31T02:51:00Z"/>
              </w:rPr>
              <w:pPrChange w:id="1528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52123DE" w14:textId="1D164646" w:rsidR="00D32EE4" w:rsidDel="009331ED" w:rsidRDefault="00D32EE4">
            <w:pPr>
              <w:rPr>
                <w:del w:id="15281" w:author="Erlie Hasam Morfin Zavalza" w:date="2014-10-31T02:51:00Z"/>
              </w:rPr>
              <w:pPrChange w:id="15282" w:author="Erlie Hasam Morfin Zavalza" w:date="2014-11-08T00:32:00Z">
                <w:pPr>
                  <w:spacing w:before="40" w:after="40"/>
                  <w:ind w:left="113" w:right="113"/>
                  <w:jc w:val="right"/>
                </w:pPr>
              </w:pPrChange>
            </w:pPr>
          </w:p>
        </w:tc>
      </w:tr>
      <w:tr w:rsidR="00D32EE4" w:rsidDel="009331ED" w14:paraId="34BB7BA6" w14:textId="06D77710" w:rsidTr="007F72CF">
        <w:trPr>
          <w:trHeight w:val="262"/>
          <w:del w:id="1528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795EC58F" w14:textId="68709EB9" w:rsidR="00D32EE4" w:rsidDel="009331ED" w:rsidRDefault="00D32EE4">
            <w:pPr>
              <w:rPr>
                <w:del w:id="15284" w:author="Erlie Hasam Morfin Zavalza" w:date="2014-10-31T02:51:00Z"/>
              </w:rPr>
              <w:pPrChange w:id="15285" w:author="Erlie Hasam Morfin Zavalza" w:date="2014-11-08T00:32:00Z">
                <w:pPr>
                  <w:spacing w:before="40" w:after="40"/>
                  <w:ind w:left="113" w:right="113"/>
                </w:pPr>
              </w:pPrChange>
            </w:pPr>
            <w:del w:id="15286" w:author="Erlie Hasam Morfin Zavalza" w:date="2014-10-31T02:51:00Z">
              <w:r w:rsidDel="009331ED">
                <w:delText>Reparaciones y Mant.</w:delText>
              </w:r>
            </w:del>
          </w:p>
        </w:tc>
        <w:tc>
          <w:tcPr>
            <w:tcW w:w="1262" w:type="dxa"/>
            <w:tcBorders>
              <w:top w:val="single" w:sz="6" w:space="0" w:color="000000"/>
              <w:left w:val="single" w:sz="6" w:space="0" w:color="000000"/>
              <w:bottom w:val="single" w:sz="6" w:space="0" w:color="000000"/>
              <w:right w:val="single" w:sz="6" w:space="0" w:color="000000"/>
            </w:tcBorders>
          </w:tcPr>
          <w:p w14:paraId="43CE01ED" w14:textId="43861452" w:rsidR="00D32EE4" w:rsidDel="009331ED" w:rsidRDefault="00D32EE4">
            <w:pPr>
              <w:rPr>
                <w:del w:id="15287" w:author="Erlie Hasam Morfin Zavalza" w:date="2014-10-31T02:51:00Z"/>
              </w:rPr>
              <w:pPrChange w:id="1528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12CA80E" w14:textId="09C663F6" w:rsidR="00D32EE4" w:rsidDel="009331ED" w:rsidRDefault="00D32EE4">
            <w:pPr>
              <w:rPr>
                <w:del w:id="15289" w:author="Erlie Hasam Morfin Zavalza" w:date="2014-10-31T02:51:00Z"/>
              </w:rPr>
              <w:pPrChange w:id="1529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937FB73" w14:textId="1AF58380" w:rsidR="00D32EE4" w:rsidDel="009331ED" w:rsidRDefault="00D32EE4">
            <w:pPr>
              <w:rPr>
                <w:del w:id="15291" w:author="Erlie Hasam Morfin Zavalza" w:date="2014-10-31T02:51:00Z"/>
              </w:rPr>
              <w:pPrChange w:id="1529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3B646DE" w14:textId="57C282A4" w:rsidR="00D32EE4" w:rsidDel="009331ED" w:rsidRDefault="00D32EE4">
            <w:pPr>
              <w:rPr>
                <w:del w:id="15293" w:author="Erlie Hasam Morfin Zavalza" w:date="2014-10-31T02:51:00Z"/>
              </w:rPr>
              <w:pPrChange w:id="1529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72C96F30" w14:textId="5C1AAFCF" w:rsidR="00D32EE4" w:rsidDel="009331ED" w:rsidRDefault="00D32EE4">
            <w:pPr>
              <w:rPr>
                <w:del w:id="15295" w:author="Erlie Hasam Morfin Zavalza" w:date="2014-10-31T02:51:00Z"/>
              </w:rPr>
              <w:pPrChange w:id="15296" w:author="Erlie Hasam Morfin Zavalza" w:date="2014-11-08T00:32:00Z">
                <w:pPr>
                  <w:spacing w:before="40" w:after="40"/>
                  <w:ind w:left="113" w:right="113"/>
                  <w:jc w:val="right"/>
                </w:pPr>
              </w:pPrChange>
            </w:pPr>
          </w:p>
        </w:tc>
      </w:tr>
      <w:tr w:rsidR="00D32EE4" w:rsidDel="009331ED" w14:paraId="6CFC5C3D" w14:textId="29E7E013" w:rsidTr="007F72CF">
        <w:trPr>
          <w:trHeight w:val="262"/>
          <w:del w:id="1529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178368D9" w14:textId="12FF52A5" w:rsidR="00D32EE4" w:rsidDel="009331ED" w:rsidRDefault="00D32EE4">
            <w:pPr>
              <w:rPr>
                <w:del w:id="15298" w:author="Erlie Hasam Morfin Zavalza" w:date="2014-10-31T02:51:00Z"/>
              </w:rPr>
              <w:pPrChange w:id="15299" w:author="Erlie Hasam Morfin Zavalza" w:date="2014-11-08T00:32:00Z">
                <w:pPr>
                  <w:spacing w:before="40" w:after="40"/>
                  <w:ind w:left="113" w:right="113"/>
                </w:pPr>
              </w:pPrChange>
            </w:pPr>
            <w:del w:id="15300" w:author="Erlie Hasam Morfin Zavalza" w:date="2014-10-31T02:51:00Z">
              <w:r w:rsidDel="009331ED">
                <w:delText>Suministros: Agua, Luz, Tfno.</w:delText>
              </w:r>
            </w:del>
          </w:p>
        </w:tc>
        <w:tc>
          <w:tcPr>
            <w:tcW w:w="1262" w:type="dxa"/>
            <w:tcBorders>
              <w:top w:val="single" w:sz="6" w:space="0" w:color="000000"/>
              <w:left w:val="single" w:sz="6" w:space="0" w:color="000000"/>
              <w:bottom w:val="single" w:sz="6" w:space="0" w:color="000000"/>
              <w:right w:val="single" w:sz="6" w:space="0" w:color="000000"/>
            </w:tcBorders>
          </w:tcPr>
          <w:p w14:paraId="275A02A2" w14:textId="68122F66" w:rsidR="00D32EE4" w:rsidDel="009331ED" w:rsidRDefault="00D32EE4">
            <w:pPr>
              <w:rPr>
                <w:del w:id="15301" w:author="Erlie Hasam Morfin Zavalza" w:date="2014-10-31T02:51:00Z"/>
              </w:rPr>
              <w:pPrChange w:id="1530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4323C45D" w14:textId="1CB14362" w:rsidR="00D32EE4" w:rsidDel="009331ED" w:rsidRDefault="00D32EE4">
            <w:pPr>
              <w:rPr>
                <w:del w:id="15303" w:author="Erlie Hasam Morfin Zavalza" w:date="2014-10-31T02:51:00Z"/>
              </w:rPr>
              <w:pPrChange w:id="1530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E30F083" w14:textId="5772CC95" w:rsidR="00D32EE4" w:rsidDel="009331ED" w:rsidRDefault="00D32EE4">
            <w:pPr>
              <w:rPr>
                <w:del w:id="15305" w:author="Erlie Hasam Morfin Zavalza" w:date="2014-10-31T02:51:00Z"/>
              </w:rPr>
              <w:pPrChange w:id="1530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687AB6E" w14:textId="6A1F62FE" w:rsidR="00D32EE4" w:rsidDel="009331ED" w:rsidRDefault="00D32EE4">
            <w:pPr>
              <w:rPr>
                <w:del w:id="15307" w:author="Erlie Hasam Morfin Zavalza" w:date="2014-10-31T02:51:00Z"/>
              </w:rPr>
              <w:pPrChange w:id="1530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5DC86CA2" w14:textId="51259592" w:rsidR="00D32EE4" w:rsidDel="009331ED" w:rsidRDefault="00D32EE4">
            <w:pPr>
              <w:rPr>
                <w:del w:id="15309" w:author="Erlie Hasam Morfin Zavalza" w:date="2014-10-31T02:51:00Z"/>
              </w:rPr>
              <w:pPrChange w:id="15310" w:author="Erlie Hasam Morfin Zavalza" w:date="2014-11-08T00:32:00Z">
                <w:pPr>
                  <w:spacing w:before="40" w:after="40"/>
                  <w:ind w:left="113" w:right="113"/>
                  <w:jc w:val="right"/>
                </w:pPr>
              </w:pPrChange>
            </w:pPr>
          </w:p>
        </w:tc>
      </w:tr>
      <w:tr w:rsidR="00D32EE4" w:rsidDel="009331ED" w14:paraId="1A607064" w14:textId="3BBD798F" w:rsidTr="007F72CF">
        <w:trPr>
          <w:trHeight w:val="262"/>
          <w:del w:id="1531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86B84C0" w14:textId="3F8C112B" w:rsidR="00D32EE4" w:rsidDel="009331ED" w:rsidRDefault="00D32EE4">
            <w:pPr>
              <w:rPr>
                <w:del w:id="15312" w:author="Erlie Hasam Morfin Zavalza" w:date="2014-10-31T02:51:00Z"/>
              </w:rPr>
              <w:pPrChange w:id="15313" w:author="Erlie Hasam Morfin Zavalza" w:date="2014-11-08T00:32:00Z">
                <w:pPr>
                  <w:spacing w:before="40" w:after="40"/>
                  <w:ind w:left="113" w:right="113"/>
                </w:pPr>
              </w:pPrChange>
            </w:pPr>
            <w:del w:id="15314" w:author="Erlie Hasam Morfin Zavalza" w:date="2014-10-31T02:51:00Z">
              <w:r w:rsidDel="009331ED">
                <w:delText>Gastos de Transportes</w:delText>
              </w:r>
            </w:del>
          </w:p>
        </w:tc>
        <w:tc>
          <w:tcPr>
            <w:tcW w:w="1262" w:type="dxa"/>
            <w:tcBorders>
              <w:top w:val="single" w:sz="6" w:space="0" w:color="000000"/>
              <w:left w:val="single" w:sz="6" w:space="0" w:color="000000"/>
              <w:bottom w:val="single" w:sz="6" w:space="0" w:color="000000"/>
              <w:right w:val="single" w:sz="6" w:space="0" w:color="000000"/>
            </w:tcBorders>
          </w:tcPr>
          <w:p w14:paraId="3FD08581" w14:textId="7B7B7768" w:rsidR="00D32EE4" w:rsidDel="009331ED" w:rsidRDefault="00D32EE4">
            <w:pPr>
              <w:rPr>
                <w:del w:id="15315" w:author="Erlie Hasam Morfin Zavalza" w:date="2014-10-31T02:51:00Z"/>
              </w:rPr>
              <w:pPrChange w:id="1531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D9E71D7" w14:textId="4AA0DA59" w:rsidR="00D32EE4" w:rsidDel="009331ED" w:rsidRDefault="00D32EE4">
            <w:pPr>
              <w:rPr>
                <w:del w:id="15317" w:author="Erlie Hasam Morfin Zavalza" w:date="2014-10-31T02:51:00Z"/>
              </w:rPr>
              <w:pPrChange w:id="1531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28225FE" w14:textId="17E5750E" w:rsidR="00D32EE4" w:rsidDel="009331ED" w:rsidRDefault="00D32EE4">
            <w:pPr>
              <w:rPr>
                <w:del w:id="15319" w:author="Erlie Hasam Morfin Zavalza" w:date="2014-10-31T02:51:00Z"/>
              </w:rPr>
              <w:pPrChange w:id="1532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5F82F6E" w14:textId="58C86311" w:rsidR="00D32EE4" w:rsidDel="009331ED" w:rsidRDefault="00D32EE4">
            <w:pPr>
              <w:rPr>
                <w:del w:id="15321" w:author="Erlie Hasam Morfin Zavalza" w:date="2014-10-31T02:51:00Z"/>
              </w:rPr>
              <w:pPrChange w:id="1532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2D40649C" w14:textId="1A8D59DF" w:rsidR="00D32EE4" w:rsidDel="009331ED" w:rsidRDefault="00D32EE4">
            <w:pPr>
              <w:rPr>
                <w:del w:id="15323" w:author="Erlie Hasam Morfin Zavalza" w:date="2014-10-31T02:51:00Z"/>
              </w:rPr>
              <w:pPrChange w:id="15324" w:author="Erlie Hasam Morfin Zavalza" w:date="2014-11-08T00:32:00Z">
                <w:pPr>
                  <w:spacing w:before="40" w:after="40"/>
                  <w:ind w:left="113" w:right="113"/>
                  <w:jc w:val="right"/>
                </w:pPr>
              </w:pPrChange>
            </w:pPr>
          </w:p>
        </w:tc>
      </w:tr>
      <w:tr w:rsidR="00D32EE4" w:rsidDel="009331ED" w14:paraId="1F1E0C23" w14:textId="47D59F2B" w:rsidTr="007F72CF">
        <w:trPr>
          <w:trHeight w:val="262"/>
          <w:del w:id="1532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00C47D41" w14:textId="6EED299B" w:rsidR="00D32EE4" w:rsidDel="009331ED" w:rsidRDefault="00D32EE4">
            <w:pPr>
              <w:rPr>
                <w:del w:id="15326" w:author="Erlie Hasam Morfin Zavalza" w:date="2014-10-31T02:51:00Z"/>
              </w:rPr>
              <w:pPrChange w:id="15327" w:author="Erlie Hasam Morfin Zavalza" w:date="2014-11-08T00:32:00Z">
                <w:pPr>
                  <w:spacing w:before="40" w:after="40"/>
                  <w:ind w:left="113" w:right="113"/>
                </w:pPr>
              </w:pPrChange>
            </w:pPr>
            <w:del w:id="15328" w:author="Erlie Hasam Morfin Zavalza" w:date="2014-10-31T02:51:00Z">
              <w:r w:rsidDel="009331ED">
                <w:delText>Primas de Seguros</w:delText>
              </w:r>
            </w:del>
          </w:p>
        </w:tc>
        <w:tc>
          <w:tcPr>
            <w:tcW w:w="1262" w:type="dxa"/>
            <w:tcBorders>
              <w:top w:val="single" w:sz="6" w:space="0" w:color="000000"/>
              <w:left w:val="single" w:sz="6" w:space="0" w:color="000000"/>
              <w:bottom w:val="single" w:sz="6" w:space="0" w:color="000000"/>
              <w:right w:val="single" w:sz="6" w:space="0" w:color="000000"/>
            </w:tcBorders>
          </w:tcPr>
          <w:p w14:paraId="0D05E0B0" w14:textId="1B62042A" w:rsidR="00D32EE4" w:rsidDel="009331ED" w:rsidRDefault="00D32EE4">
            <w:pPr>
              <w:rPr>
                <w:del w:id="15329" w:author="Erlie Hasam Morfin Zavalza" w:date="2014-10-31T02:51:00Z"/>
              </w:rPr>
              <w:pPrChange w:id="1533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5896AA6" w14:textId="1A46859E" w:rsidR="00D32EE4" w:rsidDel="009331ED" w:rsidRDefault="00D32EE4">
            <w:pPr>
              <w:rPr>
                <w:del w:id="15331" w:author="Erlie Hasam Morfin Zavalza" w:date="2014-10-31T02:51:00Z"/>
              </w:rPr>
              <w:pPrChange w:id="1533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3CD35CF" w14:textId="1E80C762" w:rsidR="00D32EE4" w:rsidDel="009331ED" w:rsidRDefault="00D32EE4">
            <w:pPr>
              <w:rPr>
                <w:del w:id="15333" w:author="Erlie Hasam Morfin Zavalza" w:date="2014-10-31T02:51:00Z"/>
              </w:rPr>
              <w:pPrChange w:id="1533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2964415" w14:textId="4D6DAAEE" w:rsidR="00D32EE4" w:rsidDel="009331ED" w:rsidRDefault="00D32EE4">
            <w:pPr>
              <w:rPr>
                <w:del w:id="15335" w:author="Erlie Hasam Morfin Zavalza" w:date="2014-10-31T02:51:00Z"/>
              </w:rPr>
              <w:pPrChange w:id="1533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79BE9319" w14:textId="03434C60" w:rsidR="00D32EE4" w:rsidDel="009331ED" w:rsidRDefault="00D32EE4">
            <w:pPr>
              <w:rPr>
                <w:del w:id="15337" w:author="Erlie Hasam Morfin Zavalza" w:date="2014-10-31T02:51:00Z"/>
              </w:rPr>
              <w:pPrChange w:id="15338" w:author="Erlie Hasam Morfin Zavalza" w:date="2014-11-08T00:32:00Z">
                <w:pPr>
                  <w:spacing w:before="40" w:after="40"/>
                  <w:ind w:left="113" w:right="113"/>
                  <w:jc w:val="right"/>
                </w:pPr>
              </w:pPrChange>
            </w:pPr>
          </w:p>
        </w:tc>
      </w:tr>
      <w:tr w:rsidR="00D32EE4" w:rsidDel="009331ED" w14:paraId="2C877A6A" w14:textId="0A76E4C1" w:rsidTr="007F72CF">
        <w:trPr>
          <w:trHeight w:val="262"/>
          <w:del w:id="15339"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5EC45D79" w14:textId="6948197A" w:rsidR="00D32EE4" w:rsidDel="009331ED" w:rsidRDefault="00D32EE4">
            <w:pPr>
              <w:rPr>
                <w:del w:id="15340" w:author="Erlie Hasam Morfin Zavalza" w:date="2014-10-31T02:51:00Z"/>
              </w:rPr>
              <w:pPrChange w:id="15341" w:author="Erlie Hasam Morfin Zavalza" w:date="2014-11-08T00:32:00Z">
                <w:pPr>
                  <w:spacing w:before="40" w:after="40"/>
                  <w:ind w:left="113" w:right="113"/>
                </w:pPr>
              </w:pPrChange>
            </w:pPr>
            <w:del w:id="15342" w:author="Erlie Hasam Morfin Zavalza" w:date="2014-10-31T02:51:00Z">
              <w:r w:rsidDel="009331ED">
                <w:delText>Publicidad/Promociones</w:delText>
              </w:r>
            </w:del>
          </w:p>
        </w:tc>
        <w:tc>
          <w:tcPr>
            <w:tcW w:w="1262" w:type="dxa"/>
            <w:tcBorders>
              <w:top w:val="single" w:sz="6" w:space="0" w:color="000000"/>
              <w:left w:val="single" w:sz="6" w:space="0" w:color="000000"/>
              <w:bottom w:val="single" w:sz="6" w:space="0" w:color="000000"/>
              <w:right w:val="single" w:sz="6" w:space="0" w:color="000000"/>
            </w:tcBorders>
          </w:tcPr>
          <w:p w14:paraId="2E42E517" w14:textId="0E063A89" w:rsidR="00D32EE4" w:rsidDel="009331ED" w:rsidRDefault="00D32EE4">
            <w:pPr>
              <w:rPr>
                <w:del w:id="15343" w:author="Erlie Hasam Morfin Zavalza" w:date="2014-10-31T02:51:00Z"/>
              </w:rPr>
              <w:pPrChange w:id="1534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575B800A" w14:textId="20004BC0" w:rsidR="00D32EE4" w:rsidDel="009331ED" w:rsidRDefault="00D32EE4">
            <w:pPr>
              <w:rPr>
                <w:del w:id="15345" w:author="Erlie Hasam Morfin Zavalza" w:date="2014-10-31T02:51:00Z"/>
              </w:rPr>
              <w:pPrChange w:id="1534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C4BF3EB" w14:textId="4666BE25" w:rsidR="00D32EE4" w:rsidDel="009331ED" w:rsidRDefault="00D32EE4">
            <w:pPr>
              <w:rPr>
                <w:del w:id="15347" w:author="Erlie Hasam Morfin Zavalza" w:date="2014-10-31T02:51:00Z"/>
              </w:rPr>
              <w:pPrChange w:id="1534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38D97AFA" w14:textId="6E997086" w:rsidR="00D32EE4" w:rsidDel="009331ED" w:rsidRDefault="00D32EE4">
            <w:pPr>
              <w:rPr>
                <w:del w:id="15349" w:author="Erlie Hasam Morfin Zavalza" w:date="2014-10-31T02:51:00Z"/>
              </w:rPr>
              <w:pPrChange w:id="1535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0A4FA55C" w14:textId="0F7EB1C7" w:rsidR="00D32EE4" w:rsidDel="009331ED" w:rsidRDefault="00D32EE4">
            <w:pPr>
              <w:rPr>
                <w:del w:id="15351" w:author="Erlie Hasam Morfin Zavalza" w:date="2014-10-31T02:51:00Z"/>
              </w:rPr>
              <w:pPrChange w:id="15352" w:author="Erlie Hasam Morfin Zavalza" w:date="2014-11-08T00:32:00Z">
                <w:pPr>
                  <w:spacing w:before="40" w:after="40"/>
                  <w:ind w:left="113" w:right="113"/>
                  <w:jc w:val="right"/>
                </w:pPr>
              </w:pPrChange>
            </w:pPr>
          </w:p>
        </w:tc>
      </w:tr>
      <w:tr w:rsidR="00D32EE4" w:rsidDel="009331ED" w14:paraId="0C2FF96F" w14:textId="1D32CA27" w:rsidTr="007F72CF">
        <w:trPr>
          <w:trHeight w:val="262"/>
          <w:del w:id="1535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646FECA1" w14:textId="0E328234" w:rsidR="00D32EE4" w:rsidDel="009331ED" w:rsidRDefault="00D32EE4">
            <w:pPr>
              <w:rPr>
                <w:del w:id="15354" w:author="Erlie Hasam Morfin Zavalza" w:date="2014-10-31T02:51:00Z"/>
              </w:rPr>
              <w:pPrChange w:id="15355" w:author="Erlie Hasam Morfin Zavalza" w:date="2014-11-08T00:32:00Z">
                <w:pPr>
                  <w:spacing w:before="40" w:after="40"/>
                  <w:ind w:left="113" w:right="113"/>
                </w:pPr>
              </w:pPrChange>
            </w:pPr>
            <w:del w:id="15356" w:author="Erlie Hasam Morfin Zavalza" w:date="2014-10-31T02:51:00Z">
              <w:r w:rsidDel="009331ED">
                <w:delText>Impuestos, Tasas, Tributos</w:delText>
              </w:r>
            </w:del>
          </w:p>
        </w:tc>
        <w:tc>
          <w:tcPr>
            <w:tcW w:w="1262" w:type="dxa"/>
            <w:tcBorders>
              <w:top w:val="single" w:sz="6" w:space="0" w:color="000000"/>
              <w:left w:val="single" w:sz="6" w:space="0" w:color="000000"/>
              <w:bottom w:val="single" w:sz="6" w:space="0" w:color="000000"/>
              <w:right w:val="single" w:sz="6" w:space="0" w:color="000000"/>
            </w:tcBorders>
          </w:tcPr>
          <w:p w14:paraId="34D5B834" w14:textId="42B9C04F" w:rsidR="00D32EE4" w:rsidDel="009331ED" w:rsidRDefault="00D32EE4">
            <w:pPr>
              <w:rPr>
                <w:del w:id="15357" w:author="Erlie Hasam Morfin Zavalza" w:date="2014-10-31T02:51:00Z"/>
              </w:rPr>
              <w:pPrChange w:id="1535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060862F5" w14:textId="6B13721C" w:rsidR="00D32EE4" w:rsidDel="009331ED" w:rsidRDefault="00D32EE4">
            <w:pPr>
              <w:rPr>
                <w:del w:id="15359" w:author="Erlie Hasam Morfin Zavalza" w:date="2014-10-31T02:51:00Z"/>
              </w:rPr>
              <w:pPrChange w:id="1536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AC91019" w14:textId="640D8D16" w:rsidR="00D32EE4" w:rsidDel="009331ED" w:rsidRDefault="00D32EE4">
            <w:pPr>
              <w:rPr>
                <w:del w:id="15361" w:author="Erlie Hasam Morfin Zavalza" w:date="2014-10-31T02:51:00Z"/>
              </w:rPr>
              <w:pPrChange w:id="1536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5E7B404F" w14:textId="76EA7B00" w:rsidR="00D32EE4" w:rsidDel="009331ED" w:rsidRDefault="00D32EE4">
            <w:pPr>
              <w:rPr>
                <w:del w:id="15363" w:author="Erlie Hasam Morfin Zavalza" w:date="2014-10-31T02:51:00Z"/>
              </w:rPr>
              <w:pPrChange w:id="1536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395EFD80" w14:textId="1C7DB26D" w:rsidR="00D32EE4" w:rsidDel="009331ED" w:rsidRDefault="00D32EE4">
            <w:pPr>
              <w:rPr>
                <w:del w:id="15365" w:author="Erlie Hasam Morfin Zavalza" w:date="2014-10-31T02:51:00Z"/>
              </w:rPr>
              <w:pPrChange w:id="15366" w:author="Erlie Hasam Morfin Zavalza" w:date="2014-11-08T00:32:00Z">
                <w:pPr>
                  <w:spacing w:before="40" w:after="40"/>
                  <w:ind w:left="113" w:right="113"/>
                  <w:jc w:val="right"/>
                </w:pPr>
              </w:pPrChange>
            </w:pPr>
          </w:p>
        </w:tc>
      </w:tr>
      <w:tr w:rsidR="00D32EE4" w:rsidDel="009331ED" w14:paraId="6A75C63C" w14:textId="35FE312C" w:rsidTr="007F72CF">
        <w:trPr>
          <w:trHeight w:val="262"/>
          <w:del w:id="15367"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2780DA50" w14:textId="408209BE" w:rsidR="00D32EE4" w:rsidDel="009331ED" w:rsidRDefault="00D32EE4">
            <w:pPr>
              <w:rPr>
                <w:del w:id="15368" w:author="Erlie Hasam Morfin Zavalza" w:date="2014-10-31T02:51:00Z"/>
              </w:rPr>
              <w:pPrChange w:id="15369" w:author="Erlie Hasam Morfin Zavalza" w:date="2014-11-08T00:32:00Z">
                <w:pPr>
                  <w:spacing w:before="40" w:after="40"/>
                  <w:ind w:left="113" w:right="113"/>
                </w:pPr>
              </w:pPrChange>
            </w:pPr>
            <w:del w:id="15370" w:author="Erlie Hasam Morfin Zavalza" w:date="2014-10-31T02:51:00Z">
              <w:r w:rsidDel="009331ED">
                <w:delText>Otros Pagos Diversos</w:delText>
              </w:r>
            </w:del>
          </w:p>
        </w:tc>
        <w:tc>
          <w:tcPr>
            <w:tcW w:w="1262" w:type="dxa"/>
            <w:tcBorders>
              <w:top w:val="single" w:sz="6" w:space="0" w:color="000000"/>
              <w:left w:val="single" w:sz="6" w:space="0" w:color="000000"/>
              <w:bottom w:val="single" w:sz="6" w:space="0" w:color="000000"/>
              <w:right w:val="single" w:sz="6" w:space="0" w:color="000000"/>
            </w:tcBorders>
          </w:tcPr>
          <w:p w14:paraId="1543F161" w14:textId="57BC941D" w:rsidR="00D32EE4" w:rsidDel="009331ED" w:rsidRDefault="00D32EE4">
            <w:pPr>
              <w:rPr>
                <w:del w:id="15371" w:author="Erlie Hasam Morfin Zavalza" w:date="2014-10-31T02:51:00Z"/>
              </w:rPr>
              <w:pPrChange w:id="15372"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A8FC032" w14:textId="788B116C" w:rsidR="00D32EE4" w:rsidDel="009331ED" w:rsidRDefault="00D32EE4">
            <w:pPr>
              <w:rPr>
                <w:del w:id="15373" w:author="Erlie Hasam Morfin Zavalza" w:date="2014-10-31T02:51:00Z"/>
              </w:rPr>
              <w:pPrChange w:id="1537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27CD3394" w14:textId="0A2843DD" w:rsidR="00D32EE4" w:rsidDel="009331ED" w:rsidRDefault="00D32EE4">
            <w:pPr>
              <w:rPr>
                <w:del w:id="15375" w:author="Erlie Hasam Morfin Zavalza" w:date="2014-10-31T02:51:00Z"/>
              </w:rPr>
              <w:pPrChange w:id="1537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06408072" w14:textId="45C030DA" w:rsidR="00D32EE4" w:rsidDel="009331ED" w:rsidRDefault="00D32EE4">
            <w:pPr>
              <w:rPr>
                <w:del w:id="15377" w:author="Erlie Hasam Morfin Zavalza" w:date="2014-10-31T02:51:00Z"/>
              </w:rPr>
              <w:pPrChange w:id="15378"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738C5A6C" w14:textId="791F048B" w:rsidR="00D32EE4" w:rsidDel="009331ED" w:rsidRDefault="00D32EE4">
            <w:pPr>
              <w:rPr>
                <w:del w:id="15379" w:author="Erlie Hasam Morfin Zavalza" w:date="2014-10-31T02:51:00Z"/>
              </w:rPr>
              <w:pPrChange w:id="15380" w:author="Erlie Hasam Morfin Zavalza" w:date="2014-11-08T00:32:00Z">
                <w:pPr>
                  <w:spacing w:before="40" w:after="40"/>
                  <w:ind w:left="113" w:right="113"/>
                  <w:jc w:val="right"/>
                </w:pPr>
              </w:pPrChange>
            </w:pPr>
          </w:p>
        </w:tc>
      </w:tr>
      <w:tr w:rsidR="00D32EE4" w:rsidDel="009331ED" w14:paraId="323F58C9" w14:textId="53472CC6" w:rsidTr="007F72CF">
        <w:trPr>
          <w:trHeight w:val="262"/>
          <w:del w:id="1538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342E64E" w14:textId="7059C69E" w:rsidR="00D32EE4" w:rsidDel="009331ED" w:rsidRDefault="00D32EE4">
            <w:pPr>
              <w:rPr>
                <w:del w:id="15382" w:author="Erlie Hasam Morfin Zavalza" w:date="2014-10-31T02:51:00Z"/>
              </w:rPr>
              <w:pPrChange w:id="15383" w:author="Erlie Hasam Morfin Zavalza" w:date="2014-11-08T00:32:00Z">
                <w:pPr>
                  <w:spacing w:before="40" w:after="40"/>
                  <w:ind w:left="113" w:right="113"/>
                </w:pPr>
              </w:pPrChange>
            </w:pPr>
            <w:del w:id="15384" w:author="Erlie Hasam Morfin Zavalza" w:date="2014-10-31T02:51:00Z">
              <w:r w:rsidDel="009331ED">
                <w:delText>Pagos por Inversiones</w:delText>
              </w:r>
            </w:del>
          </w:p>
        </w:tc>
        <w:tc>
          <w:tcPr>
            <w:tcW w:w="1262" w:type="dxa"/>
            <w:tcBorders>
              <w:top w:val="single" w:sz="6" w:space="0" w:color="000000"/>
              <w:left w:val="single" w:sz="6" w:space="0" w:color="000000"/>
              <w:bottom w:val="single" w:sz="6" w:space="0" w:color="000000"/>
              <w:right w:val="single" w:sz="6" w:space="0" w:color="000000"/>
            </w:tcBorders>
          </w:tcPr>
          <w:p w14:paraId="788A177F" w14:textId="3F258952" w:rsidR="00D32EE4" w:rsidDel="009331ED" w:rsidRDefault="00D32EE4">
            <w:pPr>
              <w:rPr>
                <w:del w:id="15385" w:author="Erlie Hasam Morfin Zavalza" w:date="2014-10-31T02:51:00Z"/>
              </w:rPr>
              <w:pPrChange w:id="1538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64B4692E" w14:textId="1E11D440" w:rsidR="00D32EE4" w:rsidDel="009331ED" w:rsidRDefault="00D32EE4">
            <w:pPr>
              <w:rPr>
                <w:del w:id="15387" w:author="Erlie Hasam Morfin Zavalza" w:date="2014-10-31T02:51:00Z"/>
              </w:rPr>
              <w:pPrChange w:id="1538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8340843" w14:textId="2D085D57" w:rsidR="00D32EE4" w:rsidDel="009331ED" w:rsidRDefault="00D32EE4">
            <w:pPr>
              <w:rPr>
                <w:del w:id="15389" w:author="Erlie Hasam Morfin Zavalza" w:date="2014-10-31T02:51:00Z"/>
              </w:rPr>
              <w:pPrChange w:id="1539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7F2DEA85" w14:textId="34F18E06" w:rsidR="00D32EE4" w:rsidDel="009331ED" w:rsidRDefault="00D32EE4">
            <w:pPr>
              <w:rPr>
                <w:del w:id="15391" w:author="Erlie Hasam Morfin Zavalza" w:date="2014-10-31T02:51:00Z"/>
              </w:rPr>
              <w:pPrChange w:id="1539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1F8AFE02" w14:textId="31E25798" w:rsidR="00D32EE4" w:rsidDel="009331ED" w:rsidRDefault="00D32EE4">
            <w:pPr>
              <w:rPr>
                <w:del w:id="15393" w:author="Erlie Hasam Morfin Zavalza" w:date="2014-10-31T02:51:00Z"/>
              </w:rPr>
              <w:pPrChange w:id="15394" w:author="Erlie Hasam Morfin Zavalza" w:date="2014-11-08T00:32:00Z">
                <w:pPr>
                  <w:spacing w:before="40" w:after="40"/>
                  <w:ind w:left="113" w:right="113"/>
                  <w:jc w:val="right"/>
                </w:pPr>
              </w:pPrChange>
            </w:pPr>
          </w:p>
        </w:tc>
      </w:tr>
      <w:tr w:rsidR="00D32EE4" w:rsidDel="009331ED" w14:paraId="24FA809A" w14:textId="4EF6A690" w:rsidTr="007F72CF">
        <w:trPr>
          <w:trHeight w:val="262"/>
          <w:del w:id="1539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tcPr>
          <w:p w14:paraId="433DEA7D" w14:textId="6C8D7780" w:rsidR="00D32EE4" w:rsidDel="009331ED" w:rsidRDefault="00D32EE4">
            <w:pPr>
              <w:rPr>
                <w:del w:id="15396" w:author="Erlie Hasam Morfin Zavalza" w:date="2014-10-31T02:51:00Z"/>
              </w:rPr>
              <w:pPrChange w:id="15397" w:author="Erlie Hasam Morfin Zavalza" w:date="2014-11-08T00:32:00Z">
                <w:pPr>
                  <w:spacing w:before="40" w:after="40"/>
                  <w:ind w:left="113" w:right="113"/>
                </w:pPr>
              </w:pPrChange>
            </w:pPr>
            <w:del w:id="15398" w:author="Erlie Hasam Morfin Zavalza" w:date="2014-10-31T02:51:00Z">
              <w:r w:rsidDel="009331ED">
                <w:delText>Inters. Créditos/ Gtos. Fros.</w:delText>
              </w:r>
            </w:del>
          </w:p>
        </w:tc>
        <w:tc>
          <w:tcPr>
            <w:tcW w:w="1262" w:type="dxa"/>
            <w:tcBorders>
              <w:top w:val="single" w:sz="6" w:space="0" w:color="000000"/>
              <w:left w:val="single" w:sz="6" w:space="0" w:color="000000"/>
              <w:bottom w:val="single" w:sz="6" w:space="0" w:color="000000"/>
              <w:right w:val="single" w:sz="6" w:space="0" w:color="000000"/>
            </w:tcBorders>
          </w:tcPr>
          <w:p w14:paraId="3959A496" w14:textId="0A2E65F6" w:rsidR="00D32EE4" w:rsidDel="009331ED" w:rsidRDefault="00D32EE4">
            <w:pPr>
              <w:rPr>
                <w:del w:id="15399" w:author="Erlie Hasam Morfin Zavalza" w:date="2014-10-31T02:51:00Z"/>
              </w:rPr>
              <w:pPrChange w:id="1540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tcPr>
          <w:p w14:paraId="3F0BECE7" w14:textId="310A369B" w:rsidR="00D32EE4" w:rsidDel="009331ED" w:rsidRDefault="00D32EE4">
            <w:pPr>
              <w:rPr>
                <w:del w:id="15401" w:author="Erlie Hasam Morfin Zavalza" w:date="2014-10-31T02:51:00Z"/>
              </w:rPr>
              <w:pPrChange w:id="1540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478C2EA9" w14:textId="6FDDA089" w:rsidR="00D32EE4" w:rsidDel="009331ED" w:rsidRDefault="00D32EE4">
            <w:pPr>
              <w:rPr>
                <w:del w:id="15403" w:author="Erlie Hasam Morfin Zavalza" w:date="2014-10-31T02:51:00Z"/>
              </w:rPr>
              <w:pPrChange w:id="1540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tcPr>
          <w:p w14:paraId="67E6F3F1" w14:textId="2464ABDF" w:rsidR="00D32EE4" w:rsidDel="009331ED" w:rsidRDefault="00D32EE4">
            <w:pPr>
              <w:rPr>
                <w:del w:id="15405" w:author="Erlie Hasam Morfin Zavalza" w:date="2014-10-31T02:51:00Z"/>
              </w:rPr>
              <w:pPrChange w:id="1540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tcPr>
          <w:p w14:paraId="222949A2" w14:textId="4522467B" w:rsidR="00D32EE4" w:rsidDel="009331ED" w:rsidRDefault="00D32EE4">
            <w:pPr>
              <w:rPr>
                <w:del w:id="15407" w:author="Erlie Hasam Morfin Zavalza" w:date="2014-10-31T02:51:00Z"/>
              </w:rPr>
              <w:pPrChange w:id="15408" w:author="Erlie Hasam Morfin Zavalza" w:date="2014-11-08T00:32:00Z">
                <w:pPr>
                  <w:spacing w:before="40" w:after="40"/>
                  <w:ind w:left="113" w:right="113"/>
                  <w:jc w:val="right"/>
                </w:pPr>
              </w:pPrChange>
            </w:pPr>
          </w:p>
        </w:tc>
      </w:tr>
      <w:tr w:rsidR="00D32EE4" w:rsidDel="009331ED" w14:paraId="49D4E6DC" w14:textId="3B787FB9" w:rsidTr="007F72CF">
        <w:trPr>
          <w:trHeight w:val="262"/>
          <w:del w:id="15409" w:author="Erlie Hasam Morfin Zavalza" w:date="2014-10-31T02:51:00Z"/>
        </w:trPr>
        <w:tc>
          <w:tcPr>
            <w:tcW w:w="2933" w:type="dxa"/>
            <w:tcBorders>
              <w:top w:val="single" w:sz="6" w:space="0" w:color="000000"/>
              <w:left w:val="single" w:sz="12" w:space="0" w:color="000000"/>
              <w:right w:val="single" w:sz="6" w:space="0" w:color="000000"/>
            </w:tcBorders>
          </w:tcPr>
          <w:p w14:paraId="392468FD" w14:textId="6760BFE5" w:rsidR="00D32EE4" w:rsidDel="009331ED" w:rsidRDefault="00D32EE4">
            <w:pPr>
              <w:rPr>
                <w:del w:id="15410" w:author="Erlie Hasam Morfin Zavalza" w:date="2014-10-31T02:51:00Z"/>
              </w:rPr>
              <w:pPrChange w:id="15411" w:author="Erlie Hasam Morfin Zavalza" w:date="2014-11-08T00:32:00Z">
                <w:pPr>
                  <w:spacing w:before="40" w:after="40"/>
                  <w:ind w:left="113" w:right="113"/>
                </w:pPr>
              </w:pPrChange>
            </w:pPr>
            <w:del w:id="15412" w:author="Erlie Hasam Morfin Zavalza" w:date="2014-10-31T02:51:00Z">
              <w:r w:rsidDel="009331ED">
                <w:delText>Dev. Créditos</w:delText>
              </w:r>
            </w:del>
          </w:p>
        </w:tc>
        <w:tc>
          <w:tcPr>
            <w:tcW w:w="1262" w:type="dxa"/>
            <w:tcBorders>
              <w:top w:val="single" w:sz="6" w:space="0" w:color="000000"/>
              <w:left w:val="single" w:sz="6" w:space="0" w:color="000000"/>
              <w:right w:val="single" w:sz="6" w:space="0" w:color="000000"/>
            </w:tcBorders>
          </w:tcPr>
          <w:p w14:paraId="44DC91F8" w14:textId="05AEAF61" w:rsidR="00D32EE4" w:rsidDel="009331ED" w:rsidRDefault="00D32EE4">
            <w:pPr>
              <w:rPr>
                <w:del w:id="15413" w:author="Erlie Hasam Morfin Zavalza" w:date="2014-10-31T02:51:00Z"/>
              </w:rPr>
              <w:pPrChange w:id="1541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right w:val="single" w:sz="6" w:space="0" w:color="000000"/>
            </w:tcBorders>
          </w:tcPr>
          <w:p w14:paraId="5CD8ABB0" w14:textId="198AC108" w:rsidR="00D32EE4" w:rsidDel="009331ED" w:rsidRDefault="00D32EE4">
            <w:pPr>
              <w:rPr>
                <w:del w:id="15415" w:author="Erlie Hasam Morfin Zavalza" w:date="2014-10-31T02:51:00Z"/>
              </w:rPr>
              <w:pPrChange w:id="1541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7F3F5B8C" w14:textId="7B1C0A7F" w:rsidR="00D32EE4" w:rsidDel="009331ED" w:rsidRDefault="00D32EE4">
            <w:pPr>
              <w:rPr>
                <w:del w:id="15417" w:author="Erlie Hasam Morfin Zavalza" w:date="2014-10-31T02:51:00Z"/>
              </w:rPr>
              <w:pPrChange w:id="1541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right w:val="single" w:sz="6" w:space="0" w:color="000000"/>
            </w:tcBorders>
          </w:tcPr>
          <w:p w14:paraId="3CA7F72E" w14:textId="7DCBABFC" w:rsidR="00D32EE4" w:rsidDel="009331ED" w:rsidRDefault="00D32EE4">
            <w:pPr>
              <w:rPr>
                <w:del w:id="15419" w:author="Erlie Hasam Morfin Zavalza" w:date="2014-10-31T02:51:00Z"/>
              </w:rPr>
              <w:pPrChange w:id="1542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right w:val="single" w:sz="12" w:space="0" w:color="000000"/>
            </w:tcBorders>
          </w:tcPr>
          <w:p w14:paraId="12C27A27" w14:textId="0991DA83" w:rsidR="00D32EE4" w:rsidDel="009331ED" w:rsidRDefault="00D32EE4">
            <w:pPr>
              <w:rPr>
                <w:del w:id="15421" w:author="Erlie Hasam Morfin Zavalza" w:date="2014-10-31T02:51:00Z"/>
              </w:rPr>
              <w:pPrChange w:id="15422" w:author="Erlie Hasam Morfin Zavalza" w:date="2014-11-08T00:32:00Z">
                <w:pPr>
                  <w:spacing w:before="40" w:after="40"/>
                  <w:ind w:left="113" w:right="113"/>
                  <w:jc w:val="right"/>
                </w:pPr>
              </w:pPrChange>
            </w:pPr>
          </w:p>
        </w:tc>
      </w:tr>
      <w:tr w:rsidR="00D32EE4" w:rsidDel="009331ED" w14:paraId="68D45C7B" w14:textId="72014E55" w:rsidTr="007F72CF">
        <w:trPr>
          <w:trHeight w:val="276"/>
          <w:del w:id="15423"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07A964B6" w14:textId="18C8B586" w:rsidR="00D32EE4" w:rsidDel="009331ED" w:rsidRDefault="00D32EE4">
            <w:pPr>
              <w:rPr>
                <w:del w:id="15424" w:author="Erlie Hasam Morfin Zavalza" w:date="2014-10-31T02:51:00Z"/>
              </w:rPr>
              <w:pPrChange w:id="15425" w:author="Erlie Hasam Morfin Zavalza" w:date="2014-11-08T00:32:00Z">
                <w:pPr>
                  <w:spacing w:before="40" w:after="40"/>
                  <w:ind w:left="113" w:right="113"/>
                </w:pPr>
              </w:pPrChange>
            </w:pPr>
            <w:del w:id="15426" w:author="Erlie Hasam Morfin Zavalza" w:date="2014-10-31T02:51:00Z">
              <w:r w:rsidDel="009331ED">
                <w:delText>TOTAL PAGOS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088944FB" w14:textId="66E89CEF" w:rsidR="00D32EE4" w:rsidDel="009331ED" w:rsidRDefault="00D32EE4">
            <w:pPr>
              <w:rPr>
                <w:del w:id="15427" w:author="Erlie Hasam Morfin Zavalza" w:date="2014-10-31T02:51:00Z"/>
              </w:rPr>
              <w:pPrChange w:id="15428"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152800C4" w14:textId="04D97311" w:rsidR="00D32EE4" w:rsidDel="009331ED" w:rsidRDefault="00D32EE4">
            <w:pPr>
              <w:rPr>
                <w:del w:id="15429" w:author="Erlie Hasam Morfin Zavalza" w:date="2014-10-31T02:51:00Z"/>
              </w:rPr>
              <w:pPrChange w:id="1543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AB21FCB" w14:textId="251FF86B" w:rsidR="00D32EE4" w:rsidDel="009331ED" w:rsidRDefault="00D32EE4">
            <w:pPr>
              <w:rPr>
                <w:del w:id="15431" w:author="Erlie Hasam Morfin Zavalza" w:date="2014-10-31T02:51:00Z"/>
              </w:rPr>
              <w:pPrChange w:id="1543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5E7A7840" w14:textId="5689DEE9" w:rsidR="00D32EE4" w:rsidDel="009331ED" w:rsidRDefault="00D32EE4">
            <w:pPr>
              <w:rPr>
                <w:del w:id="15433" w:author="Erlie Hasam Morfin Zavalza" w:date="2014-10-31T02:51:00Z"/>
              </w:rPr>
              <w:pPrChange w:id="15434"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1B64105C" w14:textId="023979C6" w:rsidR="00D32EE4" w:rsidDel="009331ED" w:rsidRDefault="00D32EE4">
            <w:pPr>
              <w:rPr>
                <w:del w:id="15435" w:author="Erlie Hasam Morfin Zavalza" w:date="2014-10-31T02:51:00Z"/>
              </w:rPr>
              <w:pPrChange w:id="15436" w:author="Erlie Hasam Morfin Zavalza" w:date="2014-11-08T00:32:00Z">
                <w:pPr>
                  <w:spacing w:before="40" w:after="40"/>
                  <w:ind w:left="113" w:right="113"/>
                  <w:jc w:val="right"/>
                </w:pPr>
              </w:pPrChange>
            </w:pPr>
          </w:p>
        </w:tc>
      </w:tr>
      <w:tr w:rsidR="00D32EE4" w:rsidDel="009331ED" w14:paraId="3CD1F647" w14:textId="125D57DA" w:rsidTr="007F72CF">
        <w:trPr>
          <w:trHeight w:val="276"/>
          <w:del w:id="15437" w:author="Erlie Hasam Morfin Zavalza" w:date="2014-10-31T02:51:00Z"/>
        </w:trPr>
        <w:tc>
          <w:tcPr>
            <w:tcW w:w="2933" w:type="dxa"/>
            <w:tcBorders>
              <w:top w:val="single" w:sz="12" w:space="0" w:color="000000"/>
              <w:left w:val="single" w:sz="12" w:space="0" w:color="000000"/>
              <w:bottom w:val="single" w:sz="12" w:space="0" w:color="000000"/>
            </w:tcBorders>
            <w:shd w:val="pct10" w:color="00FFFF" w:fill="FFFFFF"/>
          </w:tcPr>
          <w:p w14:paraId="35ECCA54" w14:textId="372715EF" w:rsidR="00D32EE4" w:rsidDel="009331ED" w:rsidRDefault="00D32EE4">
            <w:pPr>
              <w:rPr>
                <w:del w:id="15438" w:author="Erlie Hasam Morfin Zavalza" w:date="2014-10-31T02:51:00Z"/>
              </w:rPr>
              <w:pPrChange w:id="15439" w:author="Erlie Hasam Morfin Zavalza" w:date="2014-11-08T00:32:00Z">
                <w:pPr>
                  <w:spacing w:before="40" w:after="40"/>
                  <w:ind w:left="113" w:right="113"/>
                </w:pPr>
              </w:pPrChange>
            </w:pPr>
            <w:del w:id="15440" w:author="Erlie Hasam Morfin Zavalza" w:date="2014-10-31T02:51:00Z">
              <w:r w:rsidDel="009331ED">
                <w:delText>C.3 SALDOS</w:delText>
              </w:r>
            </w:del>
          </w:p>
        </w:tc>
        <w:tc>
          <w:tcPr>
            <w:tcW w:w="1262" w:type="dxa"/>
            <w:tcBorders>
              <w:top w:val="single" w:sz="12" w:space="0" w:color="000000"/>
              <w:bottom w:val="single" w:sz="12" w:space="0" w:color="000000"/>
            </w:tcBorders>
            <w:shd w:val="pct10" w:color="00FFFF" w:fill="FFFFFF"/>
          </w:tcPr>
          <w:p w14:paraId="581AC4B7" w14:textId="71813063" w:rsidR="00D32EE4" w:rsidDel="009331ED" w:rsidRDefault="00D32EE4">
            <w:pPr>
              <w:rPr>
                <w:del w:id="15441" w:author="Erlie Hasam Morfin Zavalza" w:date="2014-10-31T02:51:00Z"/>
              </w:rPr>
              <w:pPrChange w:id="15442" w:author="Erlie Hasam Morfin Zavalza" w:date="2014-11-08T00:32:00Z">
                <w:pPr>
                  <w:spacing w:before="40" w:after="40"/>
                  <w:ind w:left="113" w:right="113"/>
                  <w:jc w:val="right"/>
                </w:pPr>
              </w:pPrChange>
            </w:pPr>
          </w:p>
        </w:tc>
        <w:tc>
          <w:tcPr>
            <w:tcW w:w="1263" w:type="dxa"/>
            <w:tcBorders>
              <w:top w:val="single" w:sz="12" w:space="0" w:color="000000"/>
              <w:bottom w:val="single" w:sz="12" w:space="0" w:color="000000"/>
            </w:tcBorders>
            <w:shd w:val="pct10" w:color="00FFFF" w:fill="FFFFFF"/>
          </w:tcPr>
          <w:p w14:paraId="15F99645" w14:textId="042A3982" w:rsidR="00D32EE4" w:rsidDel="009331ED" w:rsidRDefault="00D32EE4">
            <w:pPr>
              <w:rPr>
                <w:del w:id="15443" w:author="Erlie Hasam Morfin Zavalza" w:date="2014-10-31T02:51:00Z"/>
              </w:rPr>
              <w:pPrChange w:id="15444"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23069D39" w14:textId="62ECE74C" w:rsidR="00D32EE4" w:rsidDel="009331ED" w:rsidRDefault="00D32EE4">
            <w:pPr>
              <w:rPr>
                <w:del w:id="15445" w:author="Erlie Hasam Morfin Zavalza" w:date="2014-10-31T02:51:00Z"/>
              </w:rPr>
              <w:pPrChange w:id="15446" w:author="Erlie Hasam Morfin Zavalza" w:date="2014-11-08T00:32:00Z">
                <w:pPr>
                  <w:spacing w:before="40" w:after="40"/>
                  <w:ind w:left="113" w:right="113"/>
                  <w:jc w:val="right"/>
                </w:pPr>
              </w:pPrChange>
            </w:pPr>
          </w:p>
        </w:tc>
        <w:tc>
          <w:tcPr>
            <w:tcW w:w="1262" w:type="dxa"/>
            <w:tcBorders>
              <w:top w:val="single" w:sz="12" w:space="0" w:color="000000"/>
              <w:bottom w:val="single" w:sz="12" w:space="0" w:color="000000"/>
            </w:tcBorders>
            <w:shd w:val="pct10" w:color="00FFFF" w:fill="FFFFFF"/>
          </w:tcPr>
          <w:p w14:paraId="4FCA6A79" w14:textId="35723BDB" w:rsidR="00D32EE4" w:rsidDel="009331ED" w:rsidRDefault="00D32EE4">
            <w:pPr>
              <w:rPr>
                <w:del w:id="15447" w:author="Erlie Hasam Morfin Zavalza" w:date="2014-10-31T02:51:00Z"/>
              </w:rPr>
              <w:pPrChange w:id="15448" w:author="Erlie Hasam Morfin Zavalza" w:date="2014-11-08T00:32:00Z">
                <w:pPr>
                  <w:spacing w:before="40" w:after="40"/>
                  <w:ind w:left="113" w:right="113"/>
                  <w:jc w:val="right"/>
                </w:pPr>
              </w:pPrChange>
            </w:pPr>
          </w:p>
        </w:tc>
        <w:tc>
          <w:tcPr>
            <w:tcW w:w="1546" w:type="dxa"/>
            <w:tcBorders>
              <w:top w:val="single" w:sz="12" w:space="0" w:color="000000"/>
              <w:bottom w:val="single" w:sz="12" w:space="0" w:color="000000"/>
              <w:right w:val="single" w:sz="12" w:space="0" w:color="000000"/>
            </w:tcBorders>
            <w:shd w:val="pct10" w:color="00FFFF" w:fill="FFFFFF"/>
          </w:tcPr>
          <w:p w14:paraId="23638AD6" w14:textId="7A6F13F3" w:rsidR="00D32EE4" w:rsidDel="009331ED" w:rsidRDefault="00D32EE4">
            <w:pPr>
              <w:rPr>
                <w:del w:id="15449" w:author="Erlie Hasam Morfin Zavalza" w:date="2014-10-31T02:51:00Z"/>
              </w:rPr>
              <w:pPrChange w:id="15450" w:author="Erlie Hasam Morfin Zavalza" w:date="2014-11-08T00:32:00Z">
                <w:pPr>
                  <w:spacing w:before="40" w:after="40"/>
                  <w:ind w:left="113" w:right="113"/>
                  <w:jc w:val="right"/>
                </w:pPr>
              </w:pPrChange>
            </w:pPr>
          </w:p>
        </w:tc>
      </w:tr>
      <w:tr w:rsidR="00D32EE4" w:rsidDel="009331ED" w14:paraId="20D1328C" w14:textId="07BD8C2A" w:rsidTr="007F72CF">
        <w:trPr>
          <w:trHeight w:val="262"/>
          <w:del w:id="15451"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5DE1E705" w14:textId="2200025D" w:rsidR="00D32EE4" w:rsidDel="009331ED" w:rsidRDefault="00D32EE4">
            <w:pPr>
              <w:rPr>
                <w:del w:id="15452" w:author="Erlie Hasam Morfin Zavalza" w:date="2014-10-31T02:51:00Z"/>
              </w:rPr>
              <w:pPrChange w:id="15453" w:author="Erlie Hasam Morfin Zavalza" w:date="2014-11-08T00:32:00Z">
                <w:pPr>
                  <w:spacing w:before="40" w:after="40"/>
                  <w:ind w:left="113" w:right="113"/>
                </w:pPr>
              </w:pPrChange>
            </w:pPr>
            <w:del w:id="15454" w:author="Erlie Hasam Morfin Zavalza" w:date="2014-10-31T02:51:00Z">
              <w:r w:rsidDel="009331ED">
                <w:delText>DIF.: PAGOS-COBROS</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E6893DE" w14:textId="75677E27" w:rsidR="00D32EE4" w:rsidDel="009331ED" w:rsidRDefault="00D32EE4">
            <w:pPr>
              <w:rPr>
                <w:del w:id="15455" w:author="Erlie Hasam Morfin Zavalza" w:date="2014-10-31T02:51:00Z"/>
              </w:rPr>
              <w:pPrChange w:id="15456"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4CFD7873" w14:textId="1E5F8C3D" w:rsidR="00D32EE4" w:rsidDel="009331ED" w:rsidRDefault="00D32EE4">
            <w:pPr>
              <w:rPr>
                <w:del w:id="15457" w:author="Erlie Hasam Morfin Zavalza" w:date="2014-10-31T02:51:00Z"/>
              </w:rPr>
              <w:pPrChange w:id="1545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302B496" w14:textId="5293D38E" w:rsidR="00D32EE4" w:rsidDel="009331ED" w:rsidRDefault="00D32EE4">
            <w:pPr>
              <w:rPr>
                <w:del w:id="15459" w:author="Erlie Hasam Morfin Zavalza" w:date="2014-10-31T02:51:00Z"/>
              </w:rPr>
              <w:pPrChange w:id="15460"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09D6AC0C" w14:textId="0C27CECC" w:rsidR="00D32EE4" w:rsidDel="009331ED" w:rsidRDefault="00D32EE4">
            <w:pPr>
              <w:rPr>
                <w:del w:id="15461" w:author="Erlie Hasam Morfin Zavalza" w:date="2014-10-31T02:51:00Z"/>
              </w:rPr>
              <w:pPrChange w:id="15462"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0B92FBC4" w14:textId="6E352446" w:rsidR="00D32EE4" w:rsidDel="009331ED" w:rsidRDefault="00D32EE4">
            <w:pPr>
              <w:rPr>
                <w:del w:id="15463" w:author="Erlie Hasam Morfin Zavalza" w:date="2014-10-31T02:51:00Z"/>
              </w:rPr>
              <w:pPrChange w:id="15464" w:author="Erlie Hasam Morfin Zavalza" w:date="2014-11-08T00:32:00Z">
                <w:pPr>
                  <w:spacing w:before="40" w:after="40"/>
                  <w:ind w:left="113" w:right="113"/>
                  <w:jc w:val="right"/>
                </w:pPr>
              </w:pPrChange>
            </w:pPr>
          </w:p>
        </w:tc>
      </w:tr>
      <w:tr w:rsidR="00D32EE4" w:rsidDel="009331ED" w14:paraId="1F99709F" w14:textId="4E1F4E9E" w:rsidTr="007F72CF">
        <w:trPr>
          <w:trHeight w:val="262"/>
          <w:del w:id="15465" w:author="Erlie Hasam Morfin Zavalza" w:date="2014-10-31T02:51:00Z"/>
        </w:trPr>
        <w:tc>
          <w:tcPr>
            <w:tcW w:w="2933" w:type="dxa"/>
            <w:tcBorders>
              <w:top w:val="single" w:sz="6" w:space="0" w:color="000000"/>
              <w:left w:val="single" w:sz="12" w:space="0" w:color="000000"/>
              <w:bottom w:val="single" w:sz="6" w:space="0" w:color="000000"/>
              <w:right w:val="single" w:sz="6" w:space="0" w:color="000000"/>
            </w:tcBorders>
            <w:shd w:val="pct10" w:color="00FFFF" w:fill="FFFFFF"/>
          </w:tcPr>
          <w:p w14:paraId="148CDC02" w14:textId="0DB6EF1E" w:rsidR="00D32EE4" w:rsidDel="009331ED" w:rsidRDefault="00D32EE4">
            <w:pPr>
              <w:rPr>
                <w:del w:id="15466" w:author="Erlie Hasam Morfin Zavalza" w:date="2014-10-31T02:51:00Z"/>
              </w:rPr>
              <w:pPrChange w:id="15467" w:author="Erlie Hasam Morfin Zavalza" w:date="2014-11-08T00:32:00Z">
                <w:pPr>
                  <w:spacing w:before="40" w:after="40"/>
                  <w:ind w:left="113" w:right="113"/>
                </w:pPr>
              </w:pPrChange>
            </w:pPr>
            <w:del w:id="15468" w:author="Erlie Hasam Morfin Zavalza" w:date="2014-10-31T02:51:00Z">
              <w:r w:rsidDel="009331ED">
                <w:delText>SALDO ANTERIOR</w:delText>
              </w:r>
            </w:del>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7AE10693" w14:textId="3E000CCB" w:rsidR="00D32EE4" w:rsidDel="009331ED" w:rsidRDefault="00D32EE4">
            <w:pPr>
              <w:rPr>
                <w:del w:id="15469" w:author="Erlie Hasam Morfin Zavalza" w:date="2014-10-31T02:51:00Z"/>
              </w:rPr>
              <w:pPrChange w:id="15470"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6" w:space="0" w:color="000000"/>
              <w:right w:val="single" w:sz="6" w:space="0" w:color="000000"/>
            </w:tcBorders>
            <w:shd w:val="pct10" w:color="00FFFF" w:fill="FFFFFF"/>
          </w:tcPr>
          <w:p w14:paraId="25C62B0B" w14:textId="22F798BF" w:rsidR="00D32EE4" w:rsidDel="009331ED" w:rsidRDefault="00D32EE4">
            <w:pPr>
              <w:rPr>
                <w:del w:id="15471" w:author="Erlie Hasam Morfin Zavalza" w:date="2014-10-31T02:51:00Z"/>
              </w:rPr>
              <w:pPrChange w:id="15472"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3E6DFF5E" w14:textId="0FAB986E" w:rsidR="00D32EE4" w:rsidDel="009331ED" w:rsidRDefault="00D32EE4">
            <w:pPr>
              <w:rPr>
                <w:del w:id="15473" w:author="Erlie Hasam Morfin Zavalza" w:date="2014-10-31T02:51:00Z"/>
              </w:rPr>
              <w:pPrChange w:id="15474"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6" w:space="0" w:color="000000"/>
              <w:right w:val="single" w:sz="6" w:space="0" w:color="000000"/>
            </w:tcBorders>
            <w:shd w:val="pct10" w:color="00FFFF" w:fill="FFFFFF"/>
          </w:tcPr>
          <w:p w14:paraId="1CEA7FBC" w14:textId="45035A8D" w:rsidR="00D32EE4" w:rsidDel="009331ED" w:rsidRDefault="00D32EE4">
            <w:pPr>
              <w:rPr>
                <w:del w:id="15475" w:author="Erlie Hasam Morfin Zavalza" w:date="2014-10-31T02:51:00Z"/>
              </w:rPr>
              <w:pPrChange w:id="15476"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6" w:space="0" w:color="000000"/>
              <w:right w:val="single" w:sz="12" w:space="0" w:color="000000"/>
            </w:tcBorders>
            <w:shd w:val="pct10" w:color="00FFFF" w:fill="FFFFFF"/>
          </w:tcPr>
          <w:p w14:paraId="6B3306D1" w14:textId="2CB59B9B" w:rsidR="00D32EE4" w:rsidDel="009331ED" w:rsidRDefault="00D32EE4">
            <w:pPr>
              <w:rPr>
                <w:del w:id="15477" w:author="Erlie Hasam Morfin Zavalza" w:date="2014-10-31T02:51:00Z"/>
              </w:rPr>
              <w:pPrChange w:id="15478" w:author="Erlie Hasam Morfin Zavalza" w:date="2014-11-08T00:32:00Z">
                <w:pPr>
                  <w:spacing w:before="40" w:after="40"/>
                  <w:ind w:left="113" w:right="113"/>
                  <w:jc w:val="right"/>
                </w:pPr>
              </w:pPrChange>
            </w:pPr>
          </w:p>
        </w:tc>
      </w:tr>
      <w:tr w:rsidR="00D32EE4" w:rsidDel="009331ED" w14:paraId="77E7EBE6" w14:textId="4454F498" w:rsidTr="007F72CF">
        <w:trPr>
          <w:trHeight w:val="276"/>
          <w:del w:id="15479" w:author="Erlie Hasam Morfin Zavalza" w:date="2014-10-31T02:51:00Z"/>
        </w:trPr>
        <w:tc>
          <w:tcPr>
            <w:tcW w:w="2933" w:type="dxa"/>
            <w:tcBorders>
              <w:top w:val="single" w:sz="6" w:space="0" w:color="000000"/>
              <w:left w:val="single" w:sz="12" w:space="0" w:color="000000"/>
              <w:bottom w:val="single" w:sz="12" w:space="0" w:color="000000"/>
              <w:right w:val="single" w:sz="6" w:space="0" w:color="000000"/>
            </w:tcBorders>
            <w:shd w:val="pct10" w:color="00FFFF" w:fill="FFFFFF"/>
          </w:tcPr>
          <w:p w14:paraId="5C823E6E" w14:textId="2217DDEA" w:rsidR="00D32EE4" w:rsidDel="009331ED" w:rsidRDefault="00D32EE4">
            <w:pPr>
              <w:rPr>
                <w:del w:id="15480" w:author="Erlie Hasam Morfin Zavalza" w:date="2014-10-31T02:51:00Z"/>
              </w:rPr>
              <w:pPrChange w:id="15481" w:author="Erlie Hasam Morfin Zavalza" w:date="2014-11-08T00:32:00Z">
                <w:pPr>
                  <w:spacing w:before="40" w:after="40"/>
                  <w:ind w:left="113" w:right="113"/>
                </w:pPr>
              </w:pPrChange>
            </w:pPr>
            <w:del w:id="15482" w:author="Erlie Hasam Morfin Zavalza" w:date="2014-10-31T02:51:00Z">
              <w:r w:rsidDel="009331ED">
                <w:delText>SALDO ACUMULADO</w:delText>
              </w:r>
            </w:del>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0BA1E46C" w14:textId="08A91DAC" w:rsidR="00D32EE4" w:rsidDel="009331ED" w:rsidRDefault="00D32EE4">
            <w:pPr>
              <w:rPr>
                <w:del w:id="15483" w:author="Erlie Hasam Morfin Zavalza" w:date="2014-10-31T02:51:00Z"/>
              </w:rPr>
              <w:pPrChange w:id="15484" w:author="Erlie Hasam Morfin Zavalza" w:date="2014-11-08T00:32:00Z">
                <w:pPr>
                  <w:spacing w:before="40" w:after="40"/>
                  <w:ind w:left="113" w:right="113"/>
                  <w:jc w:val="right"/>
                </w:pPr>
              </w:pPrChange>
            </w:pPr>
          </w:p>
        </w:tc>
        <w:tc>
          <w:tcPr>
            <w:tcW w:w="1263" w:type="dxa"/>
            <w:tcBorders>
              <w:top w:val="single" w:sz="6" w:space="0" w:color="000000"/>
              <w:left w:val="single" w:sz="6" w:space="0" w:color="000000"/>
              <w:bottom w:val="single" w:sz="12" w:space="0" w:color="000000"/>
              <w:right w:val="single" w:sz="6" w:space="0" w:color="000000"/>
            </w:tcBorders>
            <w:shd w:val="pct10" w:color="00FFFF" w:fill="FFFFFF"/>
          </w:tcPr>
          <w:p w14:paraId="5CC4AA45" w14:textId="5AE403C8" w:rsidR="00D32EE4" w:rsidDel="009331ED" w:rsidRDefault="00D32EE4">
            <w:pPr>
              <w:rPr>
                <w:del w:id="15485" w:author="Erlie Hasam Morfin Zavalza" w:date="2014-10-31T02:51:00Z"/>
              </w:rPr>
              <w:pPrChange w:id="15486"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7FC50B41" w14:textId="7872079D" w:rsidR="00D32EE4" w:rsidDel="009331ED" w:rsidRDefault="00D32EE4">
            <w:pPr>
              <w:rPr>
                <w:del w:id="15487" w:author="Erlie Hasam Morfin Zavalza" w:date="2014-10-31T02:51:00Z"/>
              </w:rPr>
              <w:pPrChange w:id="15488" w:author="Erlie Hasam Morfin Zavalza" w:date="2014-11-08T00:32:00Z">
                <w:pPr>
                  <w:spacing w:before="40" w:after="40"/>
                  <w:ind w:left="113" w:right="113"/>
                  <w:jc w:val="right"/>
                </w:pPr>
              </w:pPrChange>
            </w:pPr>
          </w:p>
        </w:tc>
        <w:tc>
          <w:tcPr>
            <w:tcW w:w="1262" w:type="dxa"/>
            <w:tcBorders>
              <w:top w:val="single" w:sz="6" w:space="0" w:color="000000"/>
              <w:left w:val="single" w:sz="6" w:space="0" w:color="000000"/>
              <w:bottom w:val="single" w:sz="12" w:space="0" w:color="000000"/>
              <w:right w:val="single" w:sz="6" w:space="0" w:color="000000"/>
            </w:tcBorders>
            <w:shd w:val="pct10" w:color="00FFFF" w:fill="FFFFFF"/>
          </w:tcPr>
          <w:p w14:paraId="454DB5EC" w14:textId="499B0AD2" w:rsidR="00D32EE4" w:rsidDel="009331ED" w:rsidRDefault="00D32EE4">
            <w:pPr>
              <w:rPr>
                <w:del w:id="15489" w:author="Erlie Hasam Morfin Zavalza" w:date="2014-10-31T02:51:00Z"/>
              </w:rPr>
              <w:pPrChange w:id="15490" w:author="Erlie Hasam Morfin Zavalza" w:date="2014-11-08T00:32:00Z">
                <w:pPr>
                  <w:spacing w:before="40" w:after="40"/>
                  <w:ind w:left="113" w:right="113"/>
                  <w:jc w:val="right"/>
                </w:pPr>
              </w:pPrChange>
            </w:pPr>
          </w:p>
        </w:tc>
        <w:tc>
          <w:tcPr>
            <w:tcW w:w="1546" w:type="dxa"/>
            <w:tcBorders>
              <w:top w:val="single" w:sz="6" w:space="0" w:color="000000"/>
              <w:left w:val="single" w:sz="6" w:space="0" w:color="000000"/>
              <w:bottom w:val="single" w:sz="12" w:space="0" w:color="000000"/>
              <w:right w:val="single" w:sz="12" w:space="0" w:color="000000"/>
            </w:tcBorders>
            <w:shd w:val="pct10" w:color="00FFFF" w:fill="FFFFFF"/>
          </w:tcPr>
          <w:p w14:paraId="5148FB92" w14:textId="5BFAECA2" w:rsidR="00D32EE4" w:rsidDel="009331ED" w:rsidRDefault="00D32EE4">
            <w:pPr>
              <w:rPr>
                <w:del w:id="15491" w:author="Erlie Hasam Morfin Zavalza" w:date="2014-10-31T02:51:00Z"/>
              </w:rPr>
              <w:pPrChange w:id="15492" w:author="Erlie Hasam Morfin Zavalza" w:date="2014-11-08T00:32:00Z">
                <w:pPr>
                  <w:spacing w:before="40" w:after="40"/>
                  <w:ind w:left="113" w:right="113"/>
                  <w:jc w:val="right"/>
                </w:pPr>
              </w:pPrChange>
            </w:pPr>
          </w:p>
        </w:tc>
      </w:tr>
    </w:tbl>
    <w:p w14:paraId="1751CAEC" w14:textId="0A383AB9" w:rsidR="00D32EE4" w:rsidDel="009331ED" w:rsidRDefault="00D32EE4">
      <w:pPr>
        <w:rPr>
          <w:del w:id="15493" w:author="Erlie Hasam Morfin Zavalza" w:date="2014-10-31T02:51:00Z"/>
        </w:rPr>
      </w:pPr>
    </w:p>
    <w:p w14:paraId="37E276A8" w14:textId="2A3173F8" w:rsidR="00D32EE4" w:rsidDel="009331ED" w:rsidRDefault="00D32EE4">
      <w:pPr>
        <w:rPr>
          <w:del w:id="15494" w:author="Erlie Hasam Morfin Zavalza" w:date="2014-10-31T02:51:00Z"/>
        </w:rPr>
      </w:pPr>
    </w:p>
    <w:p w14:paraId="05EEEA58" w14:textId="463AC3BD" w:rsidR="00D32EE4" w:rsidDel="009331ED" w:rsidRDefault="00D32EE4">
      <w:pPr>
        <w:rPr>
          <w:del w:id="15495" w:author="Erlie Hasam Morfin Zavalza" w:date="2014-10-31T02:51:00Z"/>
        </w:rPr>
      </w:pPr>
    </w:p>
    <w:p w14:paraId="39A0E73E" w14:textId="577410E9" w:rsidR="00D32EE4" w:rsidDel="009331ED" w:rsidRDefault="00D32EE4">
      <w:pPr>
        <w:rPr>
          <w:del w:id="15496" w:author="Erlie Hasam Morfin Zavalza" w:date="2014-10-31T02:51:00Z"/>
        </w:rPr>
      </w:pPr>
    </w:p>
    <w:p w14:paraId="6CD414FB" w14:textId="1AB9A006" w:rsidR="00D32EE4" w:rsidDel="009331ED" w:rsidRDefault="00D32EE4">
      <w:pPr>
        <w:rPr>
          <w:del w:id="15497" w:author="Erlie Hasam Morfin Zavalza" w:date="2014-10-31T02:51:00Z"/>
        </w:rPr>
      </w:pPr>
    </w:p>
    <w:p w14:paraId="1F35CAC3" w14:textId="5E3CD6CD" w:rsidR="00D32EE4" w:rsidDel="009331ED" w:rsidRDefault="00D32EE4">
      <w:pPr>
        <w:rPr>
          <w:del w:id="15498" w:author="Erlie Hasam Morfin Zavalza" w:date="2014-10-31T02:51:00Z"/>
        </w:rPr>
      </w:pPr>
      <w:del w:id="15499" w:author="Erlie Hasam Morfin Zavalza" w:date="2014-10-31T02:51:00Z">
        <w:r w:rsidDel="009331ED">
          <w:delText>11.7</w:delText>
        </w:r>
        <w:r w:rsidDel="009331ED">
          <w:tab/>
          <w:delText>CUENTA DE RESULTADOS</w:delText>
        </w:r>
      </w:del>
    </w:p>
    <w:p w14:paraId="6DB04BC4" w14:textId="5F096165" w:rsidR="00D32EE4" w:rsidDel="009331ED" w:rsidRDefault="00D32EE4">
      <w:pPr>
        <w:rPr>
          <w:del w:id="15500" w:author="Erlie Hasam Morfin Zavalza" w:date="2014-10-31T02:51:00Z"/>
        </w:rPr>
      </w:pPr>
    </w:p>
    <w:p w14:paraId="1F578F7F" w14:textId="06D5FAC3" w:rsidR="00D32EE4" w:rsidDel="009331ED" w:rsidRDefault="00D32EE4">
      <w:pPr>
        <w:rPr>
          <w:del w:id="15501" w:author="Erlie Hasam Morfin Zavalza" w:date="2014-10-31T02:51:00Z"/>
        </w:rPr>
      </w:pPr>
      <w:del w:id="15502" w:author="Erlie Hasam Morfin Zavalza" w:date="2014-10-31T02:51:00Z">
        <w:r w:rsidDel="009331ED">
          <w:delText>Se implementará en este apartado el modelo siguiente.</w:delText>
        </w:r>
      </w:del>
    </w:p>
    <w:p w14:paraId="7D28C72F" w14:textId="5A01BB64" w:rsidR="00D32EE4" w:rsidDel="009331ED" w:rsidRDefault="00D32EE4">
      <w:pPr>
        <w:rPr>
          <w:del w:id="15503" w:author="Erlie Hasam Morfin Zavalza" w:date="2014-10-31T02:51:00Z"/>
        </w:rPr>
      </w:pPr>
      <w:del w:id="15504" w:author="Erlie Hasam Morfin Zavalza" w:date="2014-10-31T02:51:00Z">
        <w:r w:rsidDel="009331ED">
          <w:delText>Cada columna, A, B, C, corresponde a un cuatrimestre.</w:delText>
        </w:r>
      </w:del>
    </w:p>
    <w:p w14:paraId="206E644A" w14:textId="0F7EE025" w:rsidR="00D32EE4" w:rsidDel="009331ED" w:rsidRDefault="00D32EE4">
      <w:pPr>
        <w:rPr>
          <w:del w:id="15505" w:author="Erlie Hasam Morfin Zavalza" w:date="2014-10-31T02:51:00Z"/>
        </w:rPr>
      </w:pPr>
    </w:p>
    <w:p w14:paraId="460A3B6E" w14:textId="1169A5BD" w:rsidR="00D32EE4" w:rsidDel="009331ED" w:rsidRDefault="00D32EE4">
      <w:pPr>
        <w:rPr>
          <w:del w:id="15506" w:author="Erlie Hasam Morfin Zavalza" w:date="2014-10-31T02:51:00Z"/>
        </w:rPr>
      </w:pPr>
      <w:del w:id="15507" w:author="Erlie Hasam Morfin Zavalza" w:date="2014-10-31T02:51:00Z">
        <w:r w:rsidDel="009331ED">
          <w:delText>A tal efecto :</w:delText>
        </w:r>
      </w:del>
    </w:p>
    <w:p w14:paraId="1196CEEB" w14:textId="1D080347" w:rsidR="00D32EE4" w:rsidDel="009331ED" w:rsidRDefault="00D32EE4">
      <w:pPr>
        <w:rPr>
          <w:del w:id="15508" w:author="Erlie Hasam Morfin Zavalza" w:date="2014-10-31T02:51:00Z"/>
        </w:rPr>
      </w:pPr>
    </w:p>
    <w:p w14:paraId="618CCCAF" w14:textId="5772766F" w:rsidR="00D32EE4" w:rsidDel="009331ED" w:rsidRDefault="00D32EE4">
      <w:pPr>
        <w:rPr>
          <w:del w:id="15509" w:author="Erlie Hasam Morfin Zavalza" w:date="2014-10-31T02:51:00Z"/>
        </w:rPr>
      </w:pPr>
      <w:del w:id="15510" w:author="Erlie Hasam Morfin Zavalza" w:date="2014-10-31T02:51:00Z">
        <w:r w:rsidDel="009331ED">
          <w:delText>En el apartado INGRESOS, se relacionarán las VENTAS y aparte, cualquier otro tipo de ingreso.</w:delText>
        </w:r>
      </w:del>
    </w:p>
    <w:p w14:paraId="71954211" w14:textId="5D3670A4" w:rsidR="00D32EE4" w:rsidDel="009331ED" w:rsidRDefault="00D32EE4">
      <w:pPr>
        <w:rPr>
          <w:del w:id="15511" w:author="Erlie Hasam Morfin Zavalza" w:date="2014-10-31T02:51:00Z"/>
        </w:rPr>
      </w:pPr>
      <w:del w:id="15512" w:author="Erlie Hasam Morfin Zavalza" w:date="2014-10-31T02:51:00Z">
        <w:r w:rsidDel="009331ED">
          <w:delText>En el apartado GASTOS, separaremos aquellos que son VARIABLES de los FIJOS.</w:delText>
        </w:r>
      </w:del>
    </w:p>
    <w:p w14:paraId="061486FB" w14:textId="0C8C2823" w:rsidR="00D32EE4" w:rsidDel="009331ED" w:rsidRDefault="00D32EE4">
      <w:pPr>
        <w:rPr>
          <w:del w:id="15513" w:author="Erlie Hasam Morfin Zavalza" w:date="2014-10-31T02:51:00Z"/>
        </w:rPr>
      </w:pPr>
    </w:p>
    <w:p w14:paraId="5C8B07F3" w14:textId="44B9CB40" w:rsidR="00D32EE4" w:rsidDel="009331ED" w:rsidRDefault="00D32EE4">
      <w:pPr>
        <w:rPr>
          <w:del w:id="15514" w:author="Erlie Hasam Morfin Zavalza" w:date="2014-10-31T02:51:00Z"/>
        </w:rPr>
      </w:pPr>
      <w:del w:id="15515" w:author="Erlie Hasam Morfin Zavalza" w:date="2014-10-31T02:51:00Z">
        <w:r w:rsidDel="009331ED">
          <w:delText>Entenderemos por GASTOS VARIABLES, aquellos que varían de forma proporcional a las ventas.</w:delText>
        </w:r>
      </w:del>
    </w:p>
    <w:p w14:paraId="5CBCDB07" w14:textId="26B733B0" w:rsidR="00D32EE4" w:rsidDel="009331ED" w:rsidRDefault="00D32EE4">
      <w:pPr>
        <w:rPr>
          <w:del w:id="15516" w:author="Erlie Hasam Morfin Zavalza" w:date="2014-10-31T02:51:00Z"/>
        </w:rPr>
      </w:pPr>
      <w:del w:id="15517" w:author="Erlie Hasam Morfin Zavalza" w:date="2014-10-31T02:51:00Z">
        <w:r w:rsidDel="009331ED">
          <w:delText>(Ejemplo : los consumos, subcontrataciones vinculadas directamente a la producción, mano de obra contratada en función del nivel de producción, comisiones de ventas, etc.)</w:delText>
        </w:r>
      </w:del>
    </w:p>
    <w:p w14:paraId="542B8F02" w14:textId="5D46ADD1" w:rsidR="00D32EE4" w:rsidDel="009331ED" w:rsidRDefault="00D32EE4">
      <w:pPr>
        <w:rPr>
          <w:del w:id="15518" w:author="Erlie Hasam Morfin Zavalza" w:date="2014-10-31T02:51:00Z"/>
        </w:rPr>
      </w:pPr>
    </w:p>
    <w:p w14:paraId="261A160C" w14:textId="0A972DC9" w:rsidR="00D32EE4" w:rsidDel="009331ED" w:rsidRDefault="00D32EE4">
      <w:pPr>
        <w:rPr>
          <w:del w:id="15519" w:author="Erlie Hasam Morfin Zavalza" w:date="2014-10-31T02:51:00Z"/>
        </w:rPr>
      </w:pPr>
      <w:del w:id="15520" w:author="Erlie Hasam Morfin Zavalza" w:date="2014-10-31T02:51:00Z">
        <w:r w:rsidDel="009331ED">
          <w:delText>PARÁMETROS DE CONTROL ECONÓMICO :</w:delText>
        </w:r>
      </w:del>
    </w:p>
    <w:p w14:paraId="51CC876D" w14:textId="64C4342F" w:rsidR="00D32EE4" w:rsidDel="009331ED" w:rsidRDefault="00D32EE4">
      <w:pPr>
        <w:rPr>
          <w:del w:id="15521" w:author="Erlie Hasam Morfin Zavalza" w:date="2014-10-31T02:51:00Z"/>
        </w:rPr>
        <w:pPrChange w:id="15522" w:author="Erlie Hasam Morfin Zavalza" w:date="2014-11-08T00:32:00Z">
          <w:pPr>
            <w:ind w:left="1560" w:hanging="1560"/>
          </w:pPr>
        </w:pPrChange>
      </w:pPr>
    </w:p>
    <w:p w14:paraId="2E743BDD" w14:textId="5612E9CE" w:rsidR="00D32EE4" w:rsidDel="009331ED" w:rsidRDefault="00D32EE4">
      <w:pPr>
        <w:rPr>
          <w:del w:id="15523" w:author="Erlie Hasam Morfin Zavalza" w:date="2014-10-31T02:51:00Z"/>
        </w:rPr>
        <w:pPrChange w:id="15524" w:author="Erlie Hasam Morfin Zavalza" w:date="2014-11-08T00:32:00Z">
          <w:pPr>
            <w:ind w:left="1560" w:hanging="1560"/>
          </w:pPr>
        </w:pPrChange>
      </w:pPr>
      <w:del w:id="15525" w:author="Erlie Hasam Morfin Zavalza" w:date="2014-10-31T02:51:00Z">
        <w:r w:rsidDel="009331ED">
          <w:delText>Margen Bruto</w:delText>
        </w:r>
        <w:r w:rsidDel="009331ED">
          <w:tab/>
          <w:delText>=</w:delText>
        </w:r>
        <w:r w:rsidDel="009331ED">
          <w:tab/>
          <w:delText>Total ingresos - Total gastos variables.</w:delText>
        </w:r>
      </w:del>
    </w:p>
    <w:p w14:paraId="3C2949E7" w14:textId="2EA071E8" w:rsidR="00D32EE4" w:rsidDel="009331ED" w:rsidRDefault="00D32EE4">
      <w:pPr>
        <w:rPr>
          <w:del w:id="15526" w:author="Erlie Hasam Morfin Zavalza" w:date="2014-10-31T02:51:00Z"/>
        </w:rPr>
        <w:pPrChange w:id="15527" w:author="Erlie Hasam Morfin Zavalza" w:date="2014-11-08T00:32:00Z">
          <w:pPr>
            <w:ind w:left="1560" w:hanging="1560"/>
          </w:pPr>
        </w:pPrChange>
      </w:pPr>
    </w:p>
    <w:p w14:paraId="1704FABD" w14:textId="5C3EA49A" w:rsidR="00D32EE4" w:rsidDel="009331ED" w:rsidRDefault="00D32EE4">
      <w:pPr>
        <w:rPr>
          <w:del w:id="15528" w:author="Erlie Hasam Morfin Zavalza" w:date="2014-10-31T02:51:00Z"/>
        </w:rPr>
        <w:pPrChange w:id="15529" w:author="Erlie Hasam Morfin Zavalza" w:date="2014-11-08T00:32:00Z">
          <w:pPr>
            <w:ind w:left="1560" w:hanging="1560"/>
          </w:pPr>
        </w:pPrChange>
      </w:pPr>
      <w:del w:id="15530" w:author="Erlie Hasam Morfin Zavalza" w:date="2014-10-31T02:51:00Z">
        <w:r w:rsidDel="009331ED">
          <w:delText>B.A.I.I.</w:delText>
        </w:r>
        <w:r w:rsidDel="009331ED">
          <w:tab/>
          <w:delText>=</w:delText>
        </w:r>
        <w:r w:rsidDel="009331ED">
          <w:tab/>
          <w:delText>Margen Bruto - Total gastos fijos</w:delText>
        </w:r>
      </w:del>
    </w:p>
    <w:p w14:paraId="3513D3A4" w14:textId="6A3D812F" w:rsidR="00D32EE4" w:rsidDel="009331ED" w:rsidRDefault="00D32EE4">
      <w:pPr>
        <w:rPr>
          <w:del w:id="15531" w:author="Erlie Hasam Morfin Zavalza" w:date="2014-10-31T02:51:00Z"/>
        </w:rPr>
        <w:pPrChange w:id="15532" w:author="Erlie Hasam Morfin Zavalza" w:date="2014-11-08T00:32:00Z">
          <w:pPr>
            <w:ind w:left="1560" w:hanging="1560"/>
          </w:pPr>
        </w:pPrChange>
      </w:pPr>
    </w:p>
    <w:p w14:paraId="54AB1025" w14:textId="5491CEBA" w:rsidR="00D32EE4" w:rsidDel="009331ED" w:rsidRDefault="00D32EE4">
      <w:pPr>
        <w:rPr>
          <w:del w:id="15533" w:author="Erlie Hasam Morfin Zavalza" w:date="2014-10-31T02:51:00Z"/>
        </w:rPr>
        <w:pPrChange w:id="15534" w:author="Erlie Hasam Morfin Zavalza" w:date="2014-11-08T00:32:00Z">
          <w:pPr>
            <w:ind w:left="1560" w:hanging="1560"/>
          </w:pPr>
        </w:pPrChange>
      </w:pPr>
      <w:del w:id="15535" w:author="Erlie Hasam Morfin Zavalza" w:date="2014-10-31T02:51:00Z">
        <w:r w:rsidDel="009331ED">
          <w:delText>B.A.I.</w:delText>
        </w:r>
        <w:r w:rsidDel="009331ED">
          <w:tab/>
          <w:delText>=</w:delText>
        </w:r>
        <w:r w:rsidDel="009331ED">
          <w:tab/>
          <w:delText>B.A.I.I. - Gastos financieros (gastos bancarios y de crédito)</w:delText>
        </w:r>
      </w:del>
    </w:p>
    <w:p w14:paraId="419745EA" w14:textId="78B48990" w:rsidR="00D32EE4" w:rsidDel="009331ED" w:rsidRDefault="00D32EE4">
      <w:pPr>
        <w:rPr>
          <w:del w:id="15536" w:author="Erlie Hasam Morfin Zavalza" w:date="2014-10-31T02:51:00Z"/>
        </w:rPr>
        <w:pPrChange w:id="15537" w:author="Erlie Hasam Morfin Zavalza" w:date="2014-11-08T00:32:00Z">
          <w:pPr>
            <w:ind w:left="1560" w:hanging="1560"/>
          </w:pPr>
        </w:pPrChange>
      </w:pPr>
    </w:p>
    <w:p w14:paraId="6362001E" w14:textId="5C5C67D8" w:rsidR="00D32EE4" w:rsidDel="009331ED" w:rsidRDefault="00D32EE4">
      <w:pPr>
        <w:rPr>
          <w:del w:id="15538" w:author="Erlie Hasam Morfin Zavalza" w:date="2014-10-31T02:51:00Z"/>
        </w:rPr>
        <w:pPrChange w:id="15539" w:author="Erlie Hasam Morfin Zavalza" w:date="2014-11-08T00:32:00Z">
          <w:pPr>
            <w:ind w:left="1985" w:hanging="1985"/>
          </w:pPr>
        </w:pPrChange>
      </w:pPr>
      <w:del w:id="15540" w:author="Erlie Hasam Morfin Zavalza" w:date="2014-10-31T02:51:00Z">
        <w:r w:rsidDel="009331ED">
          <w:delText>Beneficio neto =</w:delText>
        </w:r>
        <w:r w:rsidDel="009331ED">
          <w:tab/>
        </w:r>
        <w:r w:rsidDel="009331ED">
          <w:tab/>
          <w:delText>B.A.I. - Impuestos / Beneficios (Impuestos de sociedades)</w:delText>
        </w:r>
      </w:del>
    </w:p>
    <w:p w14:paraId="41AB5E22" w14:textId="6008A0D5" w:rsidR="00D32EE4" w:rsidDel="009331ED" w:rsidRDefault="00D32EE4">
      <w:pPr>
        <w:rPr>
          <w:del w:id="15541" w:author="Erlie Hasam Morfin Zavalza" w:date="2014-10-31T02:51:00Z"/>
        </w:rPr>
        <w:pPrChange w:id="15542" w:author="Erlie Hasam Morfin Zavalza" w:date="2014-11-08T00:32:00Z">
          <w:pPr>
            <w:ind w:left="1560" w:hanging="1560"/>
          </w:pPr>
        </w:pPrChange>
      </w:pPr>
    </w:p>
    <w:p w14:paraId="66471305" w14:textId="460F03A4" w:rsidR="00D32EE4" w:rsidDel="009331ED" w:rsidRDefault="00D32EE4">
      <w:pPr>
        <w:rPr>
          <w:del w:id="15543" w:author="Erlie Hasam Morfin Zavalza" w:date="2014-10-31T02:51:00Z"/>
        </w:rPr>
        <w:pPrChange w:id="15544" w:author="Erlie Hasam Morfin Zavalza" w:date="2014-11-08T00:32:00Z">
          <w:pPr>
            <w:ind w:left="1560" w:hanging="1560"/>
          </w:pPr>
        </w:pPrChange>
      </w:pPr>
      <w:del w:id="15545" w:author="Erlie Hasam Morfin Zavalza" w:date="2014-10-31T02:51:00Z">
        <w:r w:rsidDel="009331ED">
          <w:delText>CÁLCULOS PORCENTUALES :</w:delText>
        </w:r>
      </w:del>
    </w:p>
    <w:p w14:paraId="4FB18A65" w14:textId="490B7282" w:rsidR="00D32EE4" w:rsidDel="009331ED" w:rsidRDefault="00D32EE4">
      <w:pPr>
        <w:rPr>
          <w:del w:id="15546" w:author="Erlie Hasam Morfin Zavalza" w:date="2014-10-31T02:51:00Z"/>
        </w:rPr>
        <w:pPrChange w:id="15547" w:author="Erlie Hasam Morfin Zavalza" w:date="2014-11-08T00:32:00Z">
          <w:pPr>
            <w:ind w:left="2127" w:hanging="2127"/>
          </w:pPr>
        </w:pPrChange>
      </w:pPr>
    </w:p>
    <w:p w14:paraId="69172DE3" w14:textId="5734CD73" w:rsidR="00D32EE4" w:rsidDel="009331ED" w:rsidRDefault="00D32EE4">
      <w:pPr>
        <w:rPr>
          <w:del w:id="15548" w:author="Erlie Hasam Morfin Zavalza" w:date="2014-10-31T02:51:00Z"/>
        </w:rPr>
        <w:pPrChange w:id="15549" w:author="Erlie Hasam Morfin Zavalza" w:date="2014-11-08T00:32:00Z">
          <w:pPr>
            <w:tabs>
              <w:tab w:val="left" w:pos="1985"/>
            </w:tabs>
            <w:ind w:left="1560" w:hanging="1560"/>
          </w:pPr>
        </w:pPrChange>
      </w:pPr>
      <w:del w:id="15550" w:author="Erlie Hasam Morfin Zavalza" w:date="2014-10-31T02:51:00Z">
        <w:r w:rsidDel="009331ED">
          <w:delText>INGRESOS</w:delText>
        </w:r>
        <w:r w:rsidDel="009331ED">
          <w:tab/>
          <w:delText>=</w:delText>
        </w:r>
        <w:r w:rsidDel="009331ED">
          <w:tab/>
          <w:delText xml:space="preserve">Se calculará el porcentaje que cada concepto representa </w:delText>
        </w:r>
        <w:r w:rsidDel="009331ED">
          <w:tab/>
          <w:delText>sobre el TOTAL DE INGRESOS.</w:delText>
        </w:r>
      </w:del>
    </w:p>
    <w:p w14:paraId="39485E91" w14:textId="1FBAA805" w:rsidR="00D32EE4" w:rsidDel="009331ED" w:rsidRDefault="00D32EE4">
      <w:pPr>
        <w:rPr>
          <w:del w:id="15551" w:author="Erlie Hasam Morfin Zavalza" w:date="2014-10-31T02:51:00Z"/>
        </w:rPr>
        <w:pPrChange w:id="15552" w:author="Erlie Hasam Morfin Zavalza" w:date="2014-11-08T00:32:00Z">
          <w:pPr>
            <w:ind w:left="1560" w:hanging="1560"/>
          </w:pPr>
        </w:pPrChange>
      </w:pPr>
    </w:p>
    <w:p w14:paraId="2860B93E" w14:textId="7FB965DC" w:rsidR="00D32EE4" w:rsidDel="009331ED" w:rsidRDefault="00D32EE4">
      <w:pPr>
        <w:rPr>
          <w:del w:id="15553" w:author="Erlie Hasam Morfin Zavalza" w:date="2014-10-31T02:51:00Z"/>
        </w:rPr>
        <w:pPrChange w:id="15554" w:author="Erlie Hasam Morfin Zavalza" w:date="2014-11-08T00:32:00Z">
          <w:pPr>
            <w:tabs>
              <w:tab w:val="left" w:pos="1985"/>
            </w:tabs>
            <w:ind w:left="1559" w:hanging="1559"/>
          </w:pPr>
        </w:pPrChange>
      </w:pPr>
      <w:del w:id="15555" w:author="Erlie Hasam Morfin Zavalza" w:date="2014-10-31T02:51:00Z">
        <w:r w:rsidDel="009331ED">
          <w:delText>GASTOS</w:delText>
        </w:r>
        <w:r w:rsidDel="009331ED">
          <w:tab/>
          <w:delText>=</w:delText>
        </w:r>
        <w:r w:rsidDel="009331ED">
          <w:tab/>
          <w:delText xml:space="preserve">Se calculará el porcentaje que cada concepto  representa </w:delText>
        </w:r>
        <w:r w:rsidDel="009331ED">
          <w:tab/>
          <w:delText>sobre el TOTAL DE GASTOS, es decir, sobre G1+G2+G3.</w:delText>
        </w:r>
        <w:r w:rsidDel="009331ED">
          <w:tab/>
          <w:delText xml:space="preserve">Se obtendrá el porcentaje que  representan  los  GASTOS </w:delText>
        </w:r>
        <w:r w:rsidDel="009331ED">
          <w:tab/>
          <w:delText>VARIABLES,</w:delText>
        </w:r>
        <w:r w:rsidDel="009331ED">
          <w:tab/>
          <w:delText xml:space="preserve"> los  </w:delText>
        </w:r>
        <w:r w:rsidDel="009331ED">
          <w:tab/>
          <w:delText xml:space="preserve"> GASTOS   FIJOS  y    los   GASTOS </w:delText>
        </w:r>
        <w:r w:rsidDel="009331ED">
          <w:tab/>
          <w:delText>FINANCIEROS sobre el mismo TOTAL DE GASTOS.</w:delText>
        </w:r>
      </w:del>
    </w:p>
    <w:p w14:paraId="21AF4DD3" w14:textId="0685A96D" w:rsidR="00D32EE4" w:rsidDel="009331ED" w:rsidRDefault="00D32EE4">
      <w:pPr>
        <w:rPr>
          <w:del w:id="15556" w:author="Erlie Hasam Morfin Zavalza" w:date="2014-10-31T02:51:00Z"/>
        </w:rPr>
        <w:pPrChange w:id="15557" w:author="Erlie Hasam Morfin Zavalza" w:date="2014-11-08T00:32:00Z">
          <w:pPr>
            <w:ind w:left="1701" w:hanging="1701"/>
          </w:pPr>
        </w:pPrChange>
      </w:pPr>
    </w:p>
    <w:p w14:paraId="5D496A5F" w14:textId="50C181DB" w:rsidR="00D32EE4" w:rsidDel="009331ED" w:rsidRDefault="00D32EE4">
      <w:pPr>
        <w:rPr>
          <w:del w:id="15558" w:author="Erlie Hasam Morfin Zavalza" w:date="2014-10-31T02:51:00Z"/>
        </w:rPr>
        <w:pPrChange w:id="15559" w:author="Erlie Hasam Morfin Zavalza" w:date="2014-11-08T00:32:00Z">
          <w:pPr>
            <w:ind w:left="1560" w:hanging="1560"/>
          </w:pPr>
        </w:pPrChange>
      </w:pPr>
      <w:del w:id="15560" w:author="Erlie Hasam Morfin Zavalza" w:date="2014-10-31T02:51:00Z">
        <w:r w:rsidDel="009331ED">
          <w:delText>PARÁMETROS DE CONTROL ECONÓMICO</w:delText>
        </w:r>
      </w:del>
    </w:p>
    <w:p w14:paraId="6482ACBB" w14:textId="2A9F7E6F" w:rsidR="00D32EE4" w:rsidDel="009331ED" w:rsidRDefault="00D32EE4">
      <w:pPr>
        <w:rPr>
          <w:del w:id="15561" w:author="Erlie Hasam Morfin Zavalza" w:date="2014-10-31T02:51:00Z"/>
        </w:rPr>
        <w:pPrChange w:id="15562" w:author="Erlie Hasam Morfin Zavalza" w:date="2014-11-08T00:32:00Z">
          <w:pPr>
            <w:ind w:left="1985" w:hanging="425"/>
          </w:pPr>
        </w:pPrChange>
      </w:pPr>
      <w:del w:id="15563" w:author="Erlie Hasam Morfin Zavalza" w:date="2014-10-31T02:51:00Z">
        <w:r w:rsidDel="009331ED">
          <w:delText>=</w:delText>
        </w:r>
        <w:r w:rsidDel="009331ED">
          <w:tab/>
          <w:delText xml:space="preserve">Se obtendrán en relación al TOTAL DE INGRESOS. </w:delText>
        </w:r>
      </w:del>
    </w:p>
    <w:p w14:paraId="04296332" w14:textId="43C233ED" w:rsidR="00D32EE4" w:rsidDel="009331ED" w:rsidRDefault="00D32EE4">
      <w:pPr>
        <w:rPr>
          <w:del w:id="15564" w:author="Erlie Hasam Morfin Zavalza" w:date="2014-10-31T02:51:00Z"/>
        </w:rPr>
        <w:pPrChange w:id="15565" w:author="Erlie Hasam Morfin Zavalza" w:date="2014-11-08T00:32:00Z">
          <w:pPr>
            <w:ind w:left="1985" w:hanging="425"/>
          </w:pPr>
        </w:pPrChange>
      </w:pPr>
    </w:p>
    <w:p w14:paraId="42CF1FCC" w14:textId="796B60E0" w:rsidR="00D32EE4" w:rsidDel="009331ED" w:rsidRDefault="00D32EE4">
      <w:pPr>
        <w:rPr>
          <w:del w:id="15566" w:author="Erlie Hasam Morfin Zavalza" w:date="2014-10-31T02:51:00Z"/>
        </w:rPr>
        <w:pPrChange w:id="15567" w:author="Erlie Hasam Morfin Zavalza" w:date="2014-11-08T00:32:00Z">
          <w:pPr>
            <w:ind w:left="1985" w:right="283" w:hanging="425"/>
            <w:jc w:val="right"/>
          </w:pPr>
        </w:pPrChange>
      </w:pPr>
      <w:del w:id="15568" w:author="Erlie Hasam Morfin Zavalza" w:date="2014-10-31T02:51:00Z">
        <w:r w:rsidDel="009331ED">
          <w:delText>Sigue y  se desarrolla en las próximas tres hojas</w:delText>
        </w:r>
        <w:r w:rsidDel="009331ED">
          <w:rPr>
            <w:lang w:val="es-ES" w:eastAsia="ja-JP"/>
          </w:rPr>
          <w:sym w:font="Wingdings" w:char="F0E0"/>
        </w:r>
      </w:del>
    </w:p>
    <w:p w14:paraId="1F03BC83" w14:textId="277065BE" w:rsidR="00D32EE4" w:rsidDel="009331ED" w:rsidRDefault="00D32EE4">
      <w:pPr>
        <w:rPr>
          <w:del w:id="15569" w:author="Erlie Hasam Morfin Zavalza" w:date="2014-10-31T02:51:00Z"/>
        </w:rPr>
        <w:pPrChange w:id="15570" w:author="Erlie Hasam Morfin Zavalza" w:date="2014-11-08T00:32:00Z">
          <w:pPr>
            <w:ind w:left="1560" w:hanging="1560"/>
          </w:pPr>
        </w:pPrChange>
      </w:pPr>
      <w:del w:id="15571" w:author="Erlie Hasam Morfin Zavalza" w:date="2014-10-31T02:51:00Z">
        <w:r w:rsidDel="009331ED">
          <w:br w:type="page"/>
        </w:r>
      </w:del>
    </w:p>
    <w:tbl>
      <w:tblPr>
        <w:tblW w:w="0" w:type="auto"/>
        <w:tblInd w:w="-537" w:type="dxa"/>
        <w:tblLayout w:type="fixed"/>
        <w:tblCellMar>
          <w:left w:w="30" w:type="dxa"/>
          <w:right w:w="30" w:type="dxa"/>
        </w:tblCellMar>
        <w:tblLook w:val="0000" w:firstRow="0" w:lastRow="0" w:firstColumn="0" w:lastColumn="0" w:noHBand="0" w:noVBand="0"/>
      </w:tblPr>
      <w:tblGrid>
        <w:gridCol w:w="3828"/>
        <w:gridCol w:w="1275"/>
        <w:gridCol w:w="1260"/>
        <w:gridCol w:w="1348"/>
        <w:gridCol w:w="1347"/>
        <w:gridCol w:w="1007"/>
        <w:gridCol w:w="283"/>
      </w:tblGrid>
      <w:tr w:rsidR="00D32EE4" w:rsidDel="009331ED" w14:paraId="0C11762A" w14:textId="6E9E30D9" w:rsidTr="007F72CF">
        <w:trPr>
          <w:trHeight w:val="338"/>
          <w:del w:id="15572" w:author="Erlie Hasam Morfin Zavalza" w:date="2014-10-31T02:51:00Z"/>
        </w:trPr>
        <w:tc>
          <w:tcPr>
            <w:tcW w:w="5103" w:type="dxa"/>
            <w:gridSpan w:val="2"/>
            <w:tcBorders>
              <w:top w:val="single" w:sz="12" w:space="0" w:color="000000"/>
              <w:left w:val="single" w:sz="12" w:space="0" w:color="000000"/>
              <w:bottom w:val="single" w:sz="12" w:space="0" w:color="000000"/>
            </w:tcBorders>
            <w:shd w:val="pct10" w:color="00FFFF" w:fill="FFFFFF"/>
          </w:tcPr>
          <w:p w14:paraId="6D63BA8A" w14:textId="1DFBE0F3" w:rsidR="00D32EE4" w:rsidDel="009331ED" w:rsidRDefault="00D32EE4">
            <w:pPr>
              <w:rPr>
                <w:del w:id="15573" w:author="Erlie Hasam Morfin Zavalza" w:date="2014-10-31T02:51:00Z"/>
              </w:rPr>
              <w:pPrChange w:id="15574" w:author="Erlie Hasam Morfin Zavalza" w:date="2014-11-08T00:32:00Z">
                <w:pPr>
                  <w:spacing w:before="60" w:after="60"/>
                  <w:ind w:left="113" w:right="113"/>
                </w:pPr>
              </w:pPrChange>
            </w:pPr>
            <w:del w:id="15575" w:author="Erlie Hasam Morfin Zavalza" w:date="2014-10-31T02:51:00Z">
              <w:r w:rsidDel="009331ED">
                <w:delText>D. PREVISIÓN DE INGRESOS Y GASTOS</w:delText>
              </w:r>
            </w:del>
          </w:p>
        </w:tc>
        <w:tc>
          <w:tcPr>
            <w:tcW w:w="1260" w:type="dxa"/>
            <w:tcBorders>
              <w:top w:val="single" w:sz="12" w:space="0" w:color="000000"/>
              <w:bottom w:val="single" w:sz="12" w:space="0" w:color="000000"/>
            </w:tcBorders>
            <w:shd w:val="pct10" w:color="00FFFF" w:fill="FFFFFF"/>
          </w:tcPr>
          <w:p w14:paraId="25F82EE1" w14:textId="62F18339" w:rsidR="00D32EE4" w:rsidDel="009331ED" w:rsidRDefault="00D32EE4">
            <w:pPr>
              <w:rPr>
                <w:del w:id="15576" w:author="Erlie Hasam Morfin Zavalza" w:date="2014-10-31T02:51:00Z"/>
              </w:rPr>
              <w:pPrChange w:id="15577" w:author="Erlie Hasam Morfin Zavalza" w:date="2014-11-08T00:32:00Z">
                <w:pPr>
                  <w:spacing w:before="60" w:after="60"/>
                  <w:ind w:left="113" w:right="113"/>
                  <w:jc w:val="right"/>
                </w:pPr>
              </w:pPrChange>
            </w:pPr>
          </w:p>
        </w:tc>
        <w:tc>
          <w:tcPr>
            <w:tcW w:w="1348" w:type="dxa"/>
            <w:tcBorders>
              <w:top w:val="single" w:sz="12" w:space="0" w:color="000000"/>
              <w:bottom w:val="single" w:sz="12" w:space="0" w:color="000000"/>
            </w:tcBorders>
            <w:shd w:val="pct10" w:color="00FFFF" w:fill="FFFFFF"/>
          </w:tcPr>
          <w:p w14:paraId="3D2B3333" w14:textId="6643FD58" w:rsidR="00D32EE4" w:rsidDel="009331ED" w:rsidRDefault="00D32EE4">
            <w:pPr>
              <w:rPr>
                <w:del w:id="15578" w:author="Erlie Hasam Morfin Zavalza" w:date="2014-10-31T02:51:00Z"/>
              </w:rPr>
              <w:pPrChange w:id="15579" w:author="Erlie Hasam Morfin Zavalza" w:date="2014-11-08T00:32:00Z">
                <w:pPr>
                  <w:spacing w:before="60" w:after="60"/>
                  <w:ind w:left="113" w:right="113"/>
                  <w:jc w:val="right"/>
                </w:pPr>
              </w:pPrChange>
            </w:pPr>
          </w:p>
        </w:tc>
        <w:tc>
          <w:tcPr>
            <w:tcW w:w="1347" w:type="dxa"/>
            <w:tcBorders>
              <w:top w:val="single" w:sz="12" w:space="0" w:color="000000"/>
              <w:bottom w:val="single" w:sz="12" w:space="0" w:color="000000"/>
            </w:tcBorders>
            <w:shd w:val="pct10" w:color="00FFFF" w:fill="FFFFFF"/>
          </w:tcPr>
          <w:p w14:paraId="3D57ED9D" w14:textId="595AF86D" w:rsidR="00D32EE4" w:rsidDel="009331ED" w:rsidRDefault="00D32EE4">
            <w:pPr>
              <w:rPr>
                <w:del w:id="15580" w:author="Erlie Hasam Morfin Zavalza" w:date="2014-10-31T02:51:00Z"/>
              </w:rPr>
              <w:pPrChange w:id="15581" w:author="Erlie Hasam Morfin Zavalza" w:date="2014-11-08T00:32:00Z">
                <w:pPr>
                  <w:spacing w:before="60" w:after="60"/>
                  <w:ind w:left="113" w:right="113"/>
                  <w:jc w:val="right"/>
                </w:pPr>
              </w:pPrChange>
            </w:pPr>
          </w:p>
        </w:tc>
        <w:tc>
          <w:tcPr>
            <w:tcW w:w="1007" w:type="dxa"/>
            <w:tcBorders>
              <w:top w:val="single" w:sz="12" w:space="0" w:color="000000"/>
              <w:bottom w:val="single" w:sz="12" w:space="0" w:color="000000"/>
              <w:right w:val="single" w:sz="12" w:space="0" w:color="000000"/>
            </w:tcBorders>
            <w:shd w:val="pct10" w:color="00FFFF" w:fill="FFFFFF"/>
          </w:tcPr>
          <w:p w14:paraId="714381D0" w14:textId="11F9572D" w:rsidR="00D32EE4" w:rsidDel="009331ED" w:rsidRDefault="00D32EE4">
            <w:pPr>
              <w:rPr>
                <w:del w:id="15582" w:author="Erlie Hasam Morfin Zavalza" w:date="2014-10-31T02:51:00Z"/>
              </w:rPr>
              <w:pPrChange w:id="15583" w:author="Erlie Hasam Morfin Zavalza" w:date="2014-11-08T00:32:00Z">
                <w:pPr>
                  <w:spacing w:before="60" w:after="60"/>
                  <w:ind w:left="113" w:right="113"/>
                  <w:jc w:val="right"/>
                </w:pPr>
              </w:pPrChange>
            </w:pPr>
          </w:p>
        </w:tc>
        <w:tc>
          <w:tcPr>
            <w:tcW w:w="283" w:type="dxa"/>
          </w:tcPr>
          <w:p w14:paraId="45D80A57" w14:textId="25920A34" w:rsidR="00D32EE4" w:rsidDel="009331ED" w:rsidRDefault="00D32EE4">
            <w:pPr>
              <w:rPr>
                <w:del w:id="15584" w:author="Erlie Hasam Morfin Zavalza" w:date="2014-10-31T02:51:00Z"/>
              </w:rPr>
              <w:pPrChange w:id="15585" w:author="Erlie Hasam Morfin Zavalza" w:date="2014-11-08T00:32:00Z">
                <w:pPr>
                  <w:jc w:val="right"/>
                </w:pPr>
              </w:pPrChange>
            </w:pPr>
          </w:p>
        </w:tc>
      </w:tr>
      <w:tr w:rsidR="00D32EE4" w:rsidDel="009331ED" w14:paraId="198F1291" w14:textId="76C5D293" w:rsidTr="007F72CF">
        <w:trPr>
          <w:trHeight w:val="276"/>
          <w:del w:id="15586" w:author="Erlie Hasam Morfin Zavalza" w:date="2014-10-31T02:51:00Z"/>
        </w:trPr>
        <w:tc>
          <w:tcPr>
            <w:tcW w:w="3828" w:type="dxa"/>
            <w:tcBorders>
              <w:top w:val="single" w:sz="12" w:space="0" w:color="000000"/>
              <w:left w:val="single" w:sz="12" w:space="0" w:color="000000"/>
              <w:bottom w:val="single" w:sz="12" w:space="0" w:color="000000"/>
            </w:tcBorders>
            <w:shd w:val="pct10" w:color="00FFFF" w:fill="FFFFFF"/>
          </w:tcPr>
          <w:p w14:paraId="14EED279" w14:textId="45C4EB5E" w:rsidR="00D32EE4" w:rsidDel="009331ED" w:rsidRDefault="00D32EE4">
            <w:pPr>
              <w:rPr>
                <w:del w:id="15587" w:author="Erlie Hasam Morfin Zavalza" w:date="2014-10-31T02:51:00Z"/>
              </w:rPr>
              <w:pPrChange w:id="15588" w:author="Erlie Hasam Morfin Zavalza" w:date="2014-11-08T00:32:00Z">
                <w:pPr>
                  <w:spacing w:before="240" w:after="120"/>
                  <w:ind w:left="113" w:right="113"/>
                </w:pPr>
              </w:pPrChange>
            </w:pPr>
            <w:del w:id="15589" w:author="Erlie Hasam Morfin Zavalza" w:date="2014-10-31T02:51:00Z">
              <w:r w:rsidDel="009331ED">
                <w:delText>D.1 INGRESOS</w:delText>
              </w:r>
            </w:del>
          </w:p>
        </w:tc>
        <w:tc>
          <w:tcPr>
            <w:tcW w:w="1275" w:type="dxa"/>
            <w:tcBorders>
              <w:top w:val="single" w:sz="12" w:space="0" w:color="000000"/>
              <w:left w:val="single" w:sz="6" w:space="0" w:color="000000"/>
              <w:bottom w:val="single" w:sz="12" w:space="0" w:color="000000"/>
              <w:right w:val="single" w:sz="6" w:space="0" w:color="000000"/>
            </w:tcBorders>
            <w:shd w:val="pct10" w:color="00FFFF" w:fill="FFFFFF"/>
          </w:tcPr>
          <w:p w14:paraId="290D1BB0" w14:textId="2E865CC7" w:rsidR="00D32EE4" w:rsidDel="009331ED" w:rsidRDefault="00D32EE4">
            <w:pPr>
              <w:rPr>
                <w:del w:id="15590" w:author="Erlie Hasam Morfin Zavalza" w:date="2014-10-31T02:51:00Z"/>
              </w:rPr>
              <w:pPrChange w:id="15591" w:author="Erlie Hasam Morfin Zavalza" w:date="2014-11-08T00:32:00Z">
                <w:pPr>
                  <w:spacing w:before="240" w:after="120"/>
                  <w:ind w:left="113" w:right="113"/>
                  <w:jc w:val="center"/>
                </w:pPr>
              </w:pPrChange>
            </w:pPr>
            <w:del w:id="15592" w:author="Erlie Hasam Morfin Zavalza" w:date="2014-10-31T02:51:00Z">
              <w:r w:rsidDel="009331ED">
                <w:delText>A</w:delText>
              </w:r>
            </w:del>
          </w:p>
        </w:tc>
        <w:tc>
          <w:tcPr>
            <w:tcW w:w="1260" w:type="dxa"/>
            <w:tcBorders>
              <w:top w:val="single" w:sz="12" w:space="0" w:color="000000"/>
              <w:left w:val="single" w:sz="6" w:space="0" w:color="000000"/>
              <w:bottom w:val="single" w:sz="12" w:space="0" w:color="000000"/>
              <w:right w:val="single" w:sz="6" w:space="0" w:color="000000"/>
            </w:tcBorders>
            <w:shd w:val="pct10" w:color="00FFFF" w:fill="FFFFFF"/>
          </w:tcPr>
          <w:p w14:paraId="76EBFD76" w14:textId="73A1F9C9" w:rsidR="00D32EE4" w:rsidDel="009331ED" w:rsidRDefault="00D32EE4">
            <w:pPr>
              <w:rPr>
                <w:del w:id="15593" w:author="Erlie Hasam Morfin Zavalza" w:date="2014-10-31T02:51:00Z"/>
              </w:rPr>
              <w:pPrChange w:id="15594" w:author="Erlie Hasam Morfin Zavalza" w:date="2014-11-08T00:32:00Z">
                <w:pPr>
                  <w:spacing w:before="240" w:after="120"/>
                  <w:ind w:left="113" w:right="113"/>
                  <w:jc w:val="center"/>
                </w:pPr>
              </w:pPrChange>
            </w:pPr>
            <w:del w:id="15595" w:author="Erlie Hasam Morfin Zavalza" w:date="2014-10-31T02:51:00Z">
              <w:r w:rsidDel="009331ED">
                <w:delText>B</w:delText>
              </w:r>
            </w:del>
          </w:p>
        </w:tc>
        <w:tc>
          <w:tcPr>
            <w:tcW w:w="1348" w:type="dxa"/>
            <w:tcBorders>
              <w:top w:val="single" w:sz="12" w:space="0" w:color="000000"/>
              <w:left w:val="single" w:sz="6" w:space="0" w:color="000000"/>
              <w:bottom w:val="single" w:sz="12" w:space="0" w:color="000000"/>
              <w:right w:val="single" w:sz="6" w:space="0" w:color="000000"/>
            </w:tcBorders>
            <w:shd w:val="pct10" w:color="00FFFF" w:fill="FFFFFF"/>
          </w:tcPr>
          <w:p w14:paraId="56677F7E" w14:textId="27F87667" w:rsidR="00D32EE4" w:rsidDel="009331ED" w:rsidRDefault="00D32EE4">
            <w:pPr>
              <w:rPr>
                <w:del w:id="15596" w:author="Erlie Hasam Morfin Zavalza" w:date="2014-10-31T02:51:00Z"/>
              </w:rPr>
              <w:pPrChange w:id="15597" w:author="Erlie Hasam Morfin Zavalza" w:date="2014-11-08T00:32:00Z">
                <w:pPr>
                  <w:spacing w:before="240" w:after="120"/>
                  <w:ind w:left="113" w:right="113"/>
                  <w:jc w:val="center"/>
                </w:pPr>
              </w:pPrChange>
            </w:pPr>
            <w:del w:id="15598" w:author="Erlie Hasam Morfin Zavalza" w:date="2014-10-31T02:51:00Z">
              <w:r w:rsidDel="009331ED">
                <w:delText>C</w:delText>
              </w:r>
            </w:del>
          </w:p>
        </w:tc>
        <w:tc>
          <w:tcPr>
            <w:tcW w:w="1347" w:type="dxa"/>
            <w:tcBorders>
              <w:top w:val="single" w:sz="12" w:space="0" w:color="000000"/>
              <w:left w:val="single" w:sz="6" w:space="0" w:color="000000"/>
              <w:bottom w:val="single" w:sz="12" w:space="0" w:color="000000"/>
              <w:right w:val="single" w:sz="6" w:space="0" w:color="000000"/>
            </w:tcBorders>
            <w:shd w:val="pct10" w:color="00FFFF" w:fill="FFFFFF"/>
          </w:tcPr>
          <w:p w14:paraId="5B92E6B4" w14:textId="01E313EE" w:rsidR="00D32EE4" w:rsidDel="009331ED" w:rsidRDefault="00D32EE4">
            <w:pPr>
              <w:rPr>
                <w:del w:id="15599" w:author="Erlie Hasam Morfin Zavalza" w:date="2014-10-31T02:51:00Z"/>
              </w:rPr>
              <w:pPrChange w:id="15600" w:author="Erlie Hasam Morfin Zavalza" w:date="2014-11-08T00:32:00Z">
                <w:pPr>
                  <w:spacing w:before="60" w:after="60"/>
                  <w:ind w:left="113" w:right="113"/>
                  <w:jc w:val="center"/>
                </w:pPr>
              </w:pPrChange>
            </w:pPr>
            <w:del w:id="15601" w:author="Erlie Hasam Morfin Zavalza" w:date="2014-10-31T02:51:00Z">
              <w:r w:rsidDel="009331ED">
                <w:delText>TOTAL AÑO</w:delText>
              </w:r>
            </w:del>
          </w:p>
        </w:tc>
        <w:tc>
          <w:tcPr>
            <w:tcW w:w="1007" w:type="dxa"/>
            <w:tcBorders>
              <w:top w:val="single" w:sz="12" w:space="0" w:color="000000"/>
              <w:left w:val="single" w:sz="6" w:space="0" w:color="000000"/>
              <w:bottom w:val="single" w:sz="12" w:space="0" w:color="000000"/>
              <w:right w:val="single" w:sz="12" w:space="0" w:color="000000"/>
            </w:tcBorders>
            <w:shd w:val="pct10" w:color="00FFFF" w:fill="FFFFFF"/>
          </w:tcPr>
          <w:p w14:paraId="2DA970BE" w14:textId="7F804203" w:rsidR="00D32EE4" w:rsidDel="009331ED" w:rsidRDefault="00D32EE4">
            <w:pPr>
              <w:rPr>
                <w:del w:id="15602" w:author="Erlie Hasam Morfin Zavalza" w:date="2014-10-31T02:51:00Z"/>
              </w:rPr>
              <w:pPrChange w:id="15603" w:author="Erlie Hasam Morfin Zavalza" w:date="2014-11-08T00:32:00Z">
                <w:pPr>
                  <w:spacing w:before="240" w:after="120"/>
                  <w:ind w:left="113" w:right="113"/>
                  <w:jc w:val="center"/>
                </w:pPr>
              </w:pPrChange>
            </w:pPr>
            <w:del w:id="15604" w:author="Erlie Hasam Morfin Zavalza" w:date="2014-10-31T02:51:00Z">
              <w:r w:rsidDel="009331ED">
                <w:delText>%</w:delText>
              </w:r>
            </w:del>
          </w:p>
        </w:tc>
        <w:tc>
          <w:tcPr>
            <w:tcW w:w="283" w:type="dxa"/>
          </w:tcPr>
          <w:p w14:paraId="5856EB55" w14:textId="767161E7" w:rsidR="00D32EE4" w:rsidDel="009331ED" w:rsidRDefault="00D32EE4">
            <w:pPr>
              <w:rPr>
                <w:del w:id="15605" w:author="Erlie Hasam Morfin Zavalza" w:date="2014-10-31T02:51:00Z"/>
              </w:rPr>
              <w:pPrChange w:id="15606" w:author="Erlie Hasam Morfin Zavalza" w:date="2014-11-08T00:32:00Z">
                <w:pPr>
                  <w:jc w:val="right"/>
                </w:pPr>
              </w:pPrChange>
            </w:pPr>
          </w:p>
        </w:tc>
      </w:tr>
      <w:tr w:rsidR="00D32EE4" w:rsidDel="009331ED" w14:paraId="78F4254E" w14:textId="6CE8D30B" w:rsidTr="007F72CF">
        <w:trPr>
          <w:trHeight w:val="262"/>
          <w:del w:id="15607" w:author="Erlie Hasam Morfin Zavalza" w:date="2014-10-31T02:51:00Z"/>
        </w:trPr>
        <w:tc>
          <w:tcPr>
            <w:tcW w:w="3828" w:type="dxa"/>
            <w:tcBorders>
              <w:left w:val="single" w:sz="12" w:space="0" w:color="000000"/>
            </w:tcBorders>
          </w:tcPr>
          <w:p w14:paraId="20C813BA" w14:textId="1E2C54C1" w:rsidR="00D32EE4" w:rsidDel="009331ED" w:rsidRDefault="00D32EE4">
            <w:pPr>
              <w:rPr>
                <w:del w:id="15608" w:author="Erlie Hasam Morfin Zavalza" w:date="2014-10-31T02:51:00Z"/>
              </w:rPr>
              <w:pPrChange w:id="15609" w:author="Erlie Hasam Morfin Zavalza" w:date="2014-11-08T00:32:00Z">
                <w:pPr>
                  <w:spacing w:before="60" w:after="60"/>
                  <w:ind w:left="113" w:right="113"/>
                </w:pPr>
              </w:pPrChange>
            </w:pPr>
            <w:del w:id="15610" w:author="Erlie Hasam Morfin Zavalza" w:date="2014-10-31T02:51:00Z">
              <w:r w:rsidDel="009331ED">
                <w:delText>Venta de Mercaderías</w:delText>
              </w:r>
            </w:del>
          </w:p>
        </w:tc>
        <w:tc>
          <w:tcPr>
            <w:tcW w:w="1275" w:type="dxa"/>
            <w:tcBorders>
              <w:top w:val="single" w:sz="6" w:space="0" w:color="000000"/>
              <w:left w:val="single" w:sz="6" w:space="0" w:color="000000"/>
              <w:bottom w:val="single" w:sz="6" w:space="0" w:color="000000"/>
              <w:right w:val="single" w:sz="6" w:space="0" w:color="000000"/>
            </w:tcBorders>
          </w:tcPr>
          <w:p w14:paraId="36A99240" w14:textId="25BC33A0" w:rsidR="00D32EE4" w:rsidDel="009331ED" w:rsidRDefault="00D32EE4">
            <w:pPr>
              <w:rPr>
                <w:del w:id="15611" w:author="Erlie Hasam Morfin Zavalza" w:date="2014-10-31T02:51:00Z"/>
              </w:rPr>
              <w:pPrChange w:id="15612"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225C6643" w14:textId="40154DDA" w:rsidR="00D32EE4" w:rsidDel="009331ED" w:rsidRDefault="00D32EE4">
            <w:pPr>
              <w:rPr>
                <w:del w:id="15613" w:author="Erlie Hasam Morfin Zavalza" w:date="2014-10-31T02:51:00Z"/>
              </w:rPr>
              <w:pPrChange w:id="15614"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4DCBD6FB" w14:textId="0C587E0A" w:rsidR="00D32EE4" w:rsidDel="009331ED" w:rsidRDefault="00D32EE4">
            <w:pPr>
              <w:rPr>
                <w:del w:id="15615" w:author="Erlie Hasam Morfin Zavalza" w:date="2014-10-31T02:51:00Z"/>
              </w:rPr>
              <w:pPrChange w:id="15616"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20032F55" w14:textId="39E7F0F1" w:rsidR="00D32EE4" w:rsidDel="009331ED" w:rsidRDefault="00D32EE4">
            <w:pPr>
              <w:rPr>
                <w:del w:id="15617" w:author="Erlie Hasam Morfin Zavalza" w:date="2014-10-31T02:51:00Z"/>
              </w:rPr>
              <w:pPrChange w:id="15618"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353B82AE" w14:textId="121326F2" w:rsidR="00D32EE4" w:rsidDel="009331ED" w:rsidRDefault="00D32EE4">
            <w:pPr>
              <w:rPr>
                <w:del w:id="15619" w:author="Erlie Hasam Morfin Zavalza" w:date="2014-10-31T02:51:00Z"/>
              </w:rPr>
              <w:pPrChange w:id="15620" w:author="Erlie Hasam Morfin Zavalza" w:date="2014-11-08T00:32:00Z">
                <w:pPr>
                  <w:spacing w:before="60" w:after="60"/>
                  <w:ind w:left="113" w:right="113"/>
                  <w:jc w:val="center"/>
                </w:pPr>
              </w:pPrChange>
            </w:pPr>
          </w:p>
        </w:tc>
        <w:tc>
          <w:tcPr>
            <w:tcW w:w="283" w:type="dxa"/>
          </w:tcPr>
          <w:p w14:paraId="47112CE5" w14:textId="03C9B9C8" w:rsidR="00D32EE4" w:rsidDel="009331ED" w:rsidRDefault="00D32EE4">
            <w:pPr>
              <w:rPr>
                <w:del w:id="15621" w:author="Erlie Hasam Morfin Zavalza" w:date="2014-10-31T02:51:00Z"/>
              </w:rPr>
              <w:pPrChange w:id="15622" w:author="Erlie Hasam Morfin Zavalza" w:date="2014-11-08T00:32:00Z">
                <w:pPr>
                  <w:jc w:val="right"/>
                </w:pPr>
              </w:pPrChange>
            </w:pPr>
          </w:p>
        </w:tc>
      </w:tr>
      <w:tr w:rsidR="00D32EE4" w:rsidDel="009331ED" w14:paraId="624BD9FF" w14:textId="6C7977DC" w:rsidTr="007F72CF">
        <w:trPr>
          <w:trHeight w:val="262"/>
          <w:del w:id="15623" w:author="Erlie Hasam Morfin Zavalza" w:date="2014-10-31T02:51:00Z"/>
        </w:trPr>
        <w:tc>
          <w:tcPr>
            <w:tcW w:w="3828" w:type="dxa"/>
            <w:tcBorders>
              <w:left w:val="single" w:sz="12" w:space="0" w:color="000000"/>
            </w:tcBorders>
          </w:tcPr>
          <w:p w14:paraId="4948128D" w14:textId="3AF53F56" w:rsidR="00D32EE4" w:rsidDel="009331ED" w:rsidRDefault="00D32EE4">
            <w:pPr>
              <w:rPr>
                <w:del w:id="15624" w:author="Erlie Hasam Morfin Zavalza" w:date="2014-10-31T02:51:00Z"/>
              </w:rPr>
              <w:pPrChange w:id="15625" w:author="Erlie Hasam Morfin Zavalza" w:date="2014-11-08T00:32:00Z">
                <w:pPr>
                  <w:spacing w:before="60" w:after="60"/>
                  <w:ind w:left="113" w:right="113"/>
                </w:pPr>
              </w:pPrChange>
            </w:pPr>
            <w:del w:id="15626" w:author="Erlie Hasam Morfin Zavalza" w:date="2014-10-31T02:51:00Z">
              <w:r w:rsidDel="009331ED">
                <w:delText>Prestación de Servicios</w:delText>
              </w:r>
            </w:del>
          </w:p>
        </w:tc>
        <w:tc>
          <w:tcPr>
            <w:tcW w:w="1275" w:type="dxa"/>
            <w:tcBorders>
              <w:top w:val="single" w:sz="6" w:space="0" w:color="000000"/>
              <w:left w:val="single" w:sz="6" w:space="0" w:color="000000"/>
              <w:bottom w:val="single" w:sz="6" w:space="0" w:color="000000"/>
              <w:right w:val="single" w:sz="6" w:space="0" w:color="000000"/>
            </w:tcBorders>
          </w:tcPr>
          <w:p w14:paraId="6CFC96BE" w14:textId="6D8BA746" w:rsidR="00D32EE4" w:rsidDel="009331ED" w:rsidRDefault="00D32EE4">
            <w:pPr>
              <w:rPr>
                <w:del w:id="15627" w:author="Erlie Hasam Morfin Zavalza" w:date="2014-10-31T02:51:00Z"/>
              </w:rPr>
              <w:pPrChange w:id="15628"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312FE9F7" w14:textId="219D0AE3" w:rsidR="00D32EE4" w:rsidDel="009331ED" w:rsidRDefault="00D32EE4">
            <w:pPr>
              <w:rPr>
                <w:del w:id="15629" w:author="Erlie Hasam Morfin Zavalza" w:date="2014-10-31T02:51:00Z"/>
              </w:rPr>
              <w:pPrChange w:id="15630"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162F74C9" w14:textId="20B77405" w:rsidR="00D32EE4" w:rsidDel="009331ED" w:rsidRDefault="00D32EE4">
            <w:pPr>
              <w:rPr>
                <w:del w:id="15631" w:author="Erlie Hasam Morfin Zavalza" w:date="2014-10-31T02:51:00Z"/>
              </w:rPr>
              <w:pPrChange w:id="15632"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35A00482" w14:textId="38EA9738" w:rsidR="00D32EE4" w:rsidDel="009331ED" w:rsidRDefault="00D32EE4">
            <w:pPr>
              <w:rPr>
                <w:del w:id="15633" w:author="Erlie Hasam Morfin Zavalza" w:date="2014-10-31T02:51:00Z"/>
              </w:rPr>
              <w:pPrChange w:id="15634"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56D9BFA0" w14:textId="1AB80A0D" w:rsidR="00D32EE4" w:rsidDel="009331ED" w:rsidRDefault="00D32EE4">
            <w:pPr>
              <w:rPr>
                <w:del w:id="15635" w:author="Erlie Hasam Morfin Zavalza" w:date="2014-10-31T02:51:00Z"/>
              </w:rPr>
              <w:pPrChange w:id="15636" w:author="Erlie Hasam Morfin Zavalza" w:date="2014-11-08T00:32:00Z">
                <w:pPr>
                  <w:spacing w:before="60" w:after="60"/>
                  <w:ind w:left="113" w:right="113"/>
                  <w:jc w:val="center"/>
                </w:pPr>
              </w:pPrChange>
            </w:pPr>
          </w:p>
        </w:tc>
        <w:tc>
          <w:tcPr>
            <w:tcW w:w="283" w:type="dxa"/>
          </w:tcPr>
          <w:p w14:paraId="7A993324" w14:textId="21664BDF" w:rsidR="00D32EE4" w:rsidDel="009331ED" w:rsidRDefault="00D32EE4">
            <w:pPr>
              <w:rPr>
                <w:del w:id="15637" w:author="Erlie Hasam Morfin Zavalza" w:date="2014-10-31T02:51:00Z"/>
              </w:rPr>
              <w:pPrChange w:id="15638" w:author="Erlie Hasam Morfin Zavalza" w:date="2014-11-08T00:32:00Z">
                <w:pPr>
                  <w:jc w:val="right"/>
                </w:pPr>
              </w:pPrChange>
            </w:pPr>
          </w:p>
        </w:tc>
      </w:tr>
      <w:tr w:rsidR="00D32EE4" w:rsidDel="009331ED" w14:paraId="3EB3C3F5" w14:textId="33DC2FEC" w:rsidTr="007F72CF">
        <w:trPr>
          <w:trHeight w:val="262"/>
          <w:del w:id="15639" w:author="Erlie Hasam Morfin Zavalza" w:date="2014-10-31T02:51:00Z"/>
        </w:trPr>
        <w:tc>
          <w:tcPr>
            <w:tcW w:w="3828" w:type="dxa"/>
            <w:tcBorders>
              <w:left w:val="single" w:sz="12" w:space="0" w:color="000000"/>
            </w:tcBorders>
          </w:tcPr>
          <w:p w14:paraId="12F6F776" w14:textId="0AF82890" w:rsidR="00D32EE4" w:rsidDel="009331ED" w:rsidRDefault="00D32EE4">
            <w:pPr>
              <w:rPr>
                <w:del w:id="15640" w:author="Erlie Hasam Morfin Zavalza" w:date="2014-10-31T02:51:00Z"/>
              </w:rPr>
              <w:pPrChange w:id="15641" w:author="Erlie Hasam Morfin Zavalza" w:date="2014-11-08T00:32:00Z">
                <w:pPr>
                  <w:spacing w:before="60" w:after="60"/>
                  <w:ind w:left="113" w:right="113"/>
                </w:pPr>
              </w:pPrChange>
            </w:pPr>
            <w:del w:id="15642" w:author="Erlie Hasam Morfin Zavalza" w:date="2014-10-31T02:51:00Z">
              <w:r w:rsidDel="009331ED">
                <w:delText>Ingresos Arrendamientos</w:delText>
              </w:r>
            </w:del>
          </w:p>
        </w:tc>
        <w:tc>
          <w:tcPr>
            <w:tcW w:w="1275" w:type="dxa"/>
            <w:tcBorders>
              <w:top w:val="single" w:sz="6" w:space="0" w:color="000000"/>
              <w:left w:val="single" w:sz="6" w:space="0" w:color="000000"/>
              <w:bottom w:val="single" w:sz="6" w:space="0" w:color="000000"/>
              <w:right w:val="single" w:sz="6" w:space="0" w:color="000000"/>
            </w:tcBorders>
          </w:tcPr>
          <w:p w14:paraId="27802BF5" w14:textId="6D38D6AE" w:rsidR="00D32EE4" w:rsidDel="009331ED" w:rsidRDefault="00D32EE4">
            <w:pPr>
              <w:rPr>
                <w:del w:id="15643" w:author="Erlie Hasam Morfin Zavalza" w:date="2014-10-31T02:51:00Z"/>
              </w:rPr>
              <w:pPrChange w:id="15644"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7B23116B" w14:textId="3890BE28" w:rsidR="00D32EE4" w:rsidDel="009331ED" w:rsidRDefault="00D32EE4">
            <w:pPr>
              <w:rPr>
                <w:del w:id="15645" w:author="Erlie Hasam Morfin Zavalza" w:date="2014-10-31T02:51:00Z"/>
              </w:rPr>
              <w:pPrChange w:id="15646"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0B6037A7" w14:textId="23DBE291" w:rsidR="00D32EE4" w:rsidDel="009331ED" w:rsidRDefault="00D32EE4">
            <w:pPr>
              <w:rPr>
                <w:del w:id="15647" w:author="Erlie Hasam Morfin Zavalza" w:date="2014-10-31T02:51:00Z"/>
              </w:rPr>
              <w:pPrChange w:id="15648"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0543A5DD" w14:textId="458FACF1" w:rsidR="00D32EE4" w:rsidDel="009331ED" w:rsidRDefault="00D32EE4">
            <w:pPr>
              <w:rPr>
                <w:del w:id="15649" w:author="Erlie Hasam Morfin Zavalza" w:date="2014-10-31T02:51:00Z"/>
              </w:rPr>
              <w:pPrChange w:id="15650"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0F3EB880" w14:textId="33EA7258" w:rsidR="00D32EE4" w:rsidDel="009331ED" w:rsidRDefault="00D32EE4">
            <w:pPr>
              <w:rPr>
                <w:del w:id="15651" w:author="Erlie Hasam Morfin Zavalza" w:date="2014-10-31T02:51:00Z"/>
              </w:rPr>
              <w:pPrChange w:id="15652" w:author="Erlie Hasam Morfin Zavalza" w:date="2014-11-08T00:32:00Z">
                <w:pPr>
                  <w:spacing w:before="60" w:after="60"/>
                  <w:ind w:left="113" w:right="113"/>
                  <w:jc w:val="center"/>
                </w:pPr>
              </w:pPrChange>
            </w:pPr>
          </w:p>
        </w:tc>
        <w:tc>
          <w:tcPr>
            <w:tcW w:w="283" w:type="dxa"/>
          </w:tcPr>
          <w:p w14:paraId="7438B63A" w14:textId="443156D0" w:rsidR="00D32EE4" w:rsidDel="009331ED" w:rsidRDefault="00D32EE4">
            <w:pPr>
              <w:rPr>
                <w:del w:id="15653" w:author="Erlie Hasam Morfin Zavalza" w:date="2014-10-31T02:51:00Z"/>
              </w:rPr>
              <w:pPrChange w:id="15654" w:author="Erlie Hasam Morfin Zavalza" w:date="2014-11-08T00:32:00Z">
                <w:pPr>
                  <w:jc w:val="right"/>
                </w:pPr>
              </w:pPrChange>
            </w:pPr>
          </w:p>
        </w:tc>
      </w:tr>
      <w:tr w:rsidR="00D32EE4" w:rsidDel="009331ED" w14:paraId="3E8DA3FA" w14:textId="1131FCF9" w:rsidTr="007F72CF">
        <w:trPr>
          <w:trHeight w:val="262"/>
          <w:del w:id="15655" w:author="Erlie Hasam Morfin Zavalza" w:date="2014-10-31T02:51:00Z"/>
        </w:trPr>
        <w:tc>
          <w:tcPr>
            <w:tcW w:w="3828" w:type="dxa"/>
            <w:tcBorders>
              <w:left w:val="single" w:sz="12" w:space="0" w:color="000000"/>
            </w:tcBorders>
          </w:tcPr>
          <w:p w14:paraId="117175A2" w14:textId="212739B7" w:rsidR="00D32EE4" w:rsidDel="009331ED" w:rsidRDefault="00D32EE4">
            <w:pPr>
              <w:rPr>
                <w:del w:id="15656" w:author="Erlie Hasam Morfin Zavalza" w:date="2014-10-31T02:51:00Z"/>
              </w:rPr>
              <w:pPrChange w:id="15657" w:author="Erlie Hasam Morfin Zavalza" w:date="2014-11-08T00:32:00Z">
                <w:pPr>
                  <w:spacing w:before="60" w:after="60"/>
                  <w:ind w:left="113" w:right="113"/>
                </w:pPr>
              </w:pPrChange>
            </w:pPr>
            <w:del w:id="15658" w:author="Erlie Hasam Morfin Zavalza" w:date="2014-10-31T02:51:00Z">
              <w:r w:rsidDel="009331ED">
                <w:delText>Ingresos Comisiones</w:delText>
              </w:r>
            </w:del>
          </w:p>
        </w:tc>
        <w:tc>
          <w:tcPr>
            <w:tcW w:w="1275" w:type="dxa"/>
            <w:tcBorders>
              <w:top w:val="single" w:sz="6" w:space="0" w:color="000000"/>
              <w:left w:val="single" w:sz="6" w:space="0" w:color="000000"/>
              <w:bottom w:val="single" w:sz="6" w:space="0" w:color="000000"/>
              <w:right w:val="single" w:sz="6" w:space="0" w:color="000000"/>
            </w:tcBorders>
          </w:tcPr>
          <w:p w14:paraId="48BA8358" w14:textId="78DDF82B" w:rsidR="00D32EE4" w:rsidDel="009331ED" w:rsidRDefault="00D32EE4">
            <w:pPr>
              <w:rPr>
                <w:del w:id="15659" w:author="Erlie Hasam Morfin Zavalza" w:date="2014-10-31T02:51:00Z"/>
              </w:rPr>
              <w:pPrChange w:id="15660"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364DA95A" w14:textId="76868FE4" w:rsidR="00D32EE4" w:rsidDel="009331ED" w:rsidRDefault="00D32EE4">
            <w:pPr>
              <w:rPr>
                <w:del w:id="15661" w:author="Erlie Hasam Morfin Zavalza" w:date="2014-10-31T02:51:00Z"/>
              </w:rPr>
              <w:pPrChange w:id="15662"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5C66A820" w14:textId="234B0ADA" w:rsidR="00D32EE4" w:rsidDel="009331ED" w:rsidRDefault="00D32EE4">
            <w:pPr>
              <w:rPr>
                <w:del w:id="15663" w:author="Erlie Hasam Morfin Zavalza" w:date="2014-10-31T02:51:00Z"/>
              </w:rPr>
              <w:pPrChange w:id="15664"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694CC9EF" w14:textId="10EC0BC3" w:rsidR="00D32EE4" w:rsidDel="009331ED" w:rsidRDefault="00D32EE4">
            <w:pPr>
              <w:rPr>
                <w:del w:id="15665" w:author="Erlie Hasam Morfin Zavalza" w:date="2014-10-31T02:51:00Z"/>
              </w:rPr>
              <w:pPrChange w:id="15666"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41EBCEC2" w14:textId="4A8C0504" w:rsidR="00D32EE4" w:rsidDel="009331ED" w:rsidRDefault="00D32EE4">
            <w:pPr>
              <w:rPr>
                <w:del w:id="15667" w:author="Erlie Hasam Morfin Zavalza" w:date="2014-10-31T02:51:00Z"/>
              </w:rPr>
              <w:pPrChange w:id="15668" w:author="Erlie Hasam Morfin Zavalza" w:date="2014-11-08T00:32:00Z">
                <w:pPr>
                  <w:spacing w:before="60" w:after="60"/>
                  <w:ind w:left="113" w:right="113"/>
                  <w:jc w:val="center"/>
                </w:pPr>
              </w:pPrChange>
            </w:pPr>
          </w:p>
        </w:tc>
        <w:tc>
          <w:tcPr>
            <w:tcW w:w="283" w:type="dxa"/>
          </w:tcPr>
          <w:p w14:paraId="0E67C8C3" w14:textId="78A947BC" w:rsidR="00D32EE4" w:rsidDel="009331ED" w:rsidRDefault="00D32EE4">
            <w:pPr>
              <w:rPr>
                <w:del w:id="15669" w:author="Erlie Hasam Morfin Zavalza" w:date="2014-10-31T02:51:00Z"/>
              </w:rPr>
              <w:pPrChange w:id="15670" w:author="Erlie Hasam Morfin Zavalza" w:date="2014-11-08T00:32:00Z">
                <w:pPr>
                  <w:jc w:val="right"/>
                </w:pPr>
              </w:pPrChange>
            </w:pPr>
          </w:p>
        </w:tc>
      </w:tr>
      <w:tr w:rsidR="00D32EE4" w:rsidDel="009331ED" w14:paraId="7D39FF1C" w14:textId="3AA57CE2" w:rsidTr="007F72CF">
        <w:trPr>
          <w:trHeight w:val="262"/>
          <w:del w:id="15671" w:author="Erlie Hasam Morfin Zavalza" w:date="2014-10-31T02:51:00Z"/>
        </w:trPr>
        <w:tc>
          <w:tcPr>
            <w:tcW w:w="3828" w:type="dxa"/>
            <w:tcBorders>
              <w:left w:val="single" w:sz="12" w:space="0" w:color="000000"/>
            </w:tcBorders>
          </w:tcPr>
          <w:p w14:paraId="5AD87E11" w14:textId="545D9264" w:rsidR="00D32EE4" w:rsidDel="009331ED" w:rsidRDefault="00D32EE4">
            <w:pPr>
              <w:rPr>
                <w:del w:id="15672" w:author="Erlie Hasam Morfin Zavalza" w:date="2014-10-31T02:51:00Z"/>
              </w:rPr>
              <w:pPrChange w:id="15673" w:author="Erlie Hasam Morfin Zavalza" w:date="2014-11-08T00:32:00Z">
                <w:pPr>
                  <w:spacing w:before="60" w:after="60"/>
                  <w:ind w:left="113" w:right="113"/>
                </w:pPr>
              </w:pPrChange>
            </w:pPr>
            <w:del w:id="15674" w:author="Erlie Hasam Morfin Zavalza" w:date="2014-10-31T02:51:00Z">
              <w:r w:rsidDel="009331ED">
                <w:delText>Ingresos Financieros</w:delText>
              </w:r>
            </w:del>
          </w:p>
        </w:tc>
        <w:tc>
          <w:tcPr>
            <w:tcW w:w="1275" w:type="dxa"/>
            <w:tcBorders>
              <w:top w:val="single" w:sz="6" w:space="0" w:color="000000"/>
              <w:left w:val="single" w:sz="6" w:space="0" w:color="000000"/>
              <w:bottom w:val="single" w:sz="6" w:space="0" w:color="000000"/>
              <w:right w:val="single" w:sz="6" w:space="0" w:color="000000"/>
            </w:tcBorders>
          </w:tcPr>
          <w:p w14:paraId="3E69409F" w14:textId="24C5EFE7" w:rsidR="00D32EE4" w:rsidDel="009331ED" w:rsidRDefault="00D32EE4">
            <w:pPr>
              <w:rPr>
                <w:del w:id="15675" w:author="Erlie Hasam Morfin Zavalza" w:date="2014-10-31T02:51:00Z"/>
              </w:rPr>
              <w:pPrChange w:id="15676"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66E0E38F" w14:textId="58914822" w:rsidR="00D32EE4" w:rsidDel="009331ED" w:rsidRDefault="00D32EE4">
            <w:pPr>
              <w:rPr>
                <w:del w:id="15677" w:author="Erlie Hasam Morfin Zavalza" w:date="2014-10-31T02:51:00Z"/>
              </w:rPr>
              <w:pPrChange w:id="15678"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5C86CFF2" w14:textId="58892AAC" w:rsidR="00D32EE4" w:rsidDel="009331ED" w:rsidRDefault="00D32EE4">
            <w:pPr>
              <w:rPr>
                <w:del w:id="15679" w:author="Erlie Hasam Morfin Zavalza" w:date="2014-10-31T02:51:00Z"/>
              </w:rPr>
              <w:pPrChange w:id="15680"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3AE45F71" w14:textId="2136FF06" w:rsidR="00D32EE4" w:rsidDel="009331ED" w:rsidRDefault="00D32EE4">
            <w:pPr>
              <w:rPr>
                <w:del w:id="15681" w:author="Erlie Hasam Morfin Zavalza" w:date="2014-10-31T02:51:00Z"/>
              </w:rPr>
              <w:pPrChange w:id="15682"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662E346F" w14:textId="55E24A4B" w:rsidR="00D32EE4" w:rsidDel="009331ED" w:rsidRDefault="00D32EE4">
            <w:pPr>
              <w:rPr>
                <w:del w:id="15683" w:author="Erlie Hasam Morfin Zavalza" w:date="2014-10-31T02:51:00Z"/>
              </w:rPr>
              <w:pPrChange w:id="15684" w:author="Erlie Hasam Morfin Zavalza" w:date="2014-11-08T00:32:00Z">
                <w:pPr>
                  <w:spacing w:before="60" w:after="60"/>
                  <w:ind w:left="113" w:right="113"/>
                  <w:jc w:val="center"/>
                </w:pPr>
              </w:pPrChange>
            </w:pPr>
          </w:p>
        </w:tc>
        <w:tc>
          <w:tcPr>
            <w:tcW w:w="283" w:type="dxa"/>
          </w:tcPr>
          <w:p w14:paraId="159E83FB" w14:textId="6548F32A" w:rsidR="00D32EE4" w:rsidDel="009331ED" w:rsidRDefault="00D32EE4">
            <w:pPr>
              <w:rPr>
                <w:del w:id="15685" w:author="Erlie Hasam Morfin Zavalza" w:date="2014-10-31T02:51:00Z"/>
              </w:rPr>
              <w:pPrChange w:id="15686" w:author="Erlie Hasam Morfin Zavalza" w:date="2014-11-08T00:32:00Z">
                <w:pPr>
                  <w:jc w:val="right"/>
                </w:pPr>
              </w:pPrChange>
            </w:pPr>
          </w:p>
        </w:tc>
      </w:tr>
      <w:tr w:rsidR="00D32EE4" w:rsidDel="009331ED" w14:paraId="5056C4BC" w14:textId="18A92DC5" w:rsidTr="007F72CF">
        <w:trPr>
          <w:trHeight w:val="262"/>
          <w:del w:id="15687" w:author="Erlie Hasam Morfin Zavalza" w:date="2014-10-31T02:51:00Z"/>
        </w:trPr>
        <w:tc>
          <w:tcPr>
            <w:tcW w:w="3828" w:type="dxa"/>
            <w:tcBorders>
              <w:left w:val="single" w:sz="12" w:space="0" w:color="000000"/>
            </w:tcBorders>
          </w:tcPr>
          <w:p w14:paraId="34FCC797" w14:textId="79B4AFC8" w:rsidR="00D32EE4" w:rsidDel="009331ED" w:rsidRDefault="00D32EE4">
            <w:pPr>
              <w:rPr>
                <w:del w:id="15688" w:author="Erlie Hasam Morfin Zavalza" w:date="2014-10-31T02:51:00Z"/>
              </w:rPr>
              <w:pPrChange w:id="15689" w:author="Erlie Hasam Morfin Zavalza" w:date="2014-11-08T00:32:00Z">
                <w:pPr>
                  <w:spacing w:before="60" w:after="60"/>
                  <w:ind w:left="113" w:right="113"/>
                </w:pPr>
              </w:pPrChange>
            </w:pPr>
            <w:del w:id="15690" w:author="Erlie Hasam Morfin Zavalza" w:date="2014-10-31T02:51:00Z">
              <w:r w:rsidDel="009331ED">
                <w:delText>Otros ingresos de gestión</w:delText>
              </w:r>
            </w:del>
          </w:p>
        </w:tc>
        <w:tc>
          <w:tcPr>
            <w:tcW w:w="1275" w:type="dxa"/>
            <w:tcBorders>
              <w:top w:val="single" w:sz="6" w:space="0" w:color="000000"/>
              <w:left w:val="single" w:sz="6" w:space="0" w:color="000000"/>
              <w:bottom w:val="single" w:sz="6" w:space="0" w:color="000000"/>
              <w:right w:val="single" w:sz="6" w:space="0" w:color="000000"/>
            </w:tcBorders>
          </w:tcPr>
          <w:p w14:paraId="6081AD6B" w14:textId="23C88903" w:rsidR="00D32EE4" w:rsidDel="009331ED" w:rsidRDefault="00D32EE4">
            <w:pPr>
              <w:rPr>
                <w:del w:id="15691" w:author="Erlie Hasam Morfin Zavalza" w:date="2014-10-31T02:51:00Z"/>
              </w:rPr>
              <w:pPrChange w:id="15692"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69E6B93C" w14:textId="5F3D0D95" w:rsidR="00D32EE4" w:rsidDel="009331ED" w:rsidRDefault="00D32EE4">
            <w:pPr>
              <w:rPr>
                <w:del w:id="15693" w:author="Erlie Hasam Morfin Zavalza" w:date="2014-10-31T02:51:00Z"/>
              </w:rPr>
              <w:pPrChange w:id="15694"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535D2B0E" w14:textId="443EF0A2" w:rsidR="00D32EE4" w:rsidDel="009331ED" w:rsidRDefault="00D32EE4">
            <w:pPr>
              <w:rPr>
                <w:del w:id="15695" w:author="Erlie Hasam Morfin Zavalza" w:date="2014-10-31T02:51:00Z"/>
              </w:rPr>
              <w:pPrChange w:id="15696"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3849A662" w14:textId="3DA25915" w:rsidR="00D32EE4" w:rsidDel="009331ED" w:rsidRDefault="00D32EE4">
            <w:pPr>
              <w:rPr>
                <w:del w:id="15697" w:author="Erlie Hasam Morfin Zavalza" w:date="2014-10-31T02:51:00Z"/>
              </w:rPr>
              <w:pPrChange w:id="15698"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7C80BF76" w14:textId="1840597E" w:rsidR="00D32EE4" w:rsidDel="009331ED" w:rsidRDefault="00D32EE4">
            <w:pPr>
              <w:rPr>
                <w:del w:id="15699" w:author="Erlie Hasam Morfin Zavalza" w:date="2014-10-31T02:51:00Z"/>
              </w:rPr>
              <w:pPrChange w:id="15700" w:author="Erlie Hasam Morfin Zavalza" w:date="2014-11-08T00:32:00Z">
                <w:pPr>
                  <w:spacing w:before="60" w:after="60"/>
                  <w:ind w:left="113" w:right="113"/>
                  <w:jc w:val="center"/>
                </w:pPr>
              </w:pPrChange>
            </w:pPr>
          </w:p>
        </w:tc>
        <w:tc>
          <w:tcPr>
            <w:tcW w:w="283" w:type="dxa"/>
          </w:tcPr>
          <w:p w14:paraId="723E051B" w14:textId="77B5E899" w:rsidR="00D32EE4" w:rsidDel="009331ED" w:rsidRDefault="00D32EE4">
            <w:pPr>
              <w:rPr>
                <w:del w:id="15701" w:author="Erlie Hasam Morfin Zavalza" w:date="2014-10-31T02:51:00Z"/>
              </w:rPr>
              <w:pPrChange w:id="15702" w:author="Erlie Hasam Morfin Zavalza" w:date="2014-11-08T00:32:00Z">
                <w:pPr>
                  <w:jc w:val="right"/>
                </w:pPr>
              </w:pPrChange>
            </w:pPr>
          </w:p>
        </w:tc>
      </w:tr>
      <w:tr w:rsidR="00D32EE4" w:rsidDel="009331ED" w14:paraId="6E4EF91B" w14:textId="10E42378" w:rsidTr="007F72CF">
        <w:trPr>
          <w:trHeight w:val="262"/>
          <w:del w:id="15703" w:author="Erlie Hasam Morfin Zavalza" w:date="2014-10-31T02:51:00Z"/>
        </w:trPr>
        <w:tc>
          <w:tcPr>
            <w:tcW w:w="3828" w:type="dxa"/>
            <w:tcBorders>
              <w:left w:val="single" w:sz="12" w:space="0" w:color="000000"/>
            </w:tcBorders>
          </w:tcPr>
          <w:p w14:paraId="2BC637BD" w14:textId="2D4D9F88" w:rsidR="00D32EE4" w:rsidDel="009331ED" w:rsidRDefault="00D32EE4">
            <w:pPr>
              <w:rPr>
                <w:del w:id="15704" w:author="Erlie Hasam Morfin Zavalza" w:date="2014-10-31T02:51:00Z"/>
              </w:rPr>
              <w:pPrChange w:id="15705" w:author="Erlie Hasam Morfin Zavalza" w:date="2014-11-08T00:32:00Z">
                <w:pPr>
                  <w:spacing w:before="60" w:after="60"/>
                  <w:ind w:left="113" w:right="113"/>
                </w:pPr>
              </w:pPrChange>
            </w:pPr>
            <w:del w:id="15706" w:author="Erlie Hasam Morfin Zavalza" w:date="2014-10-31T02:51:00Z">
              <w:r w:rsidDel="009331ED">
                <w:delText>Subv. Explotación</w:delText>
              </w:r>
            </w:del>
          </w:p>
        </w:tc>
        <w:tc>
          <w:tcPr>
            <w:tcW w:w="1275" w:type="dxa"/>
            <w:tcBorders>
              <w:top w:val="single" w:sz="6" w:space="0" w:color="000000"/>
              <w:left w:val="single" w:sz="6" w:space="0" w:color="000000"/>
              <w:bottom w:val="single" w:sz="6" w:space="0" w:color="000000"/>
              <w:right w:val="single" w:sz="6" w:space="0" w:color="000000"/>
            </w:tcBorders>
          </w:tcPr>
          <w:p w14:paraId="6E552686" w14:textId="15EDEA64" w:rsidR="00D32EE4" w:rsidDel="009331ED" w:rsidRDefault="00D32EE4">
            <w:pPr>
              <w:rPr>
                <w:del w:id="15707" w:author="Erlie Hasam Morfin Zavalza" w:date="2014-10-31T02:51:00Z"/>
              </w:rPr>
              <w:pPrChange w:id="15708"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53B3CCDA" w14:textId="6345CAD4" w:rsidR="00D32EE4" w:rsidDel="009331ED" w:rsidRDefault="00D32EE4">
            <w:pPr>
              <w:rPr>
                <w:del w:id="15709" w:author="Erlie Hasam Morfin Zavalza" w:date="2014-10-31T02:51:00Z"/>
              </w:rPr>
              <w:pPrChange w:id="15710"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33C6AFDF" w14:textId="07831251" w:rsidR="00D32EE4" w:rsidDel="009331ED" w:rsidRDefault="00D32EE4">
            <w:pPr>
              <w:rPr>
                <w:del w:id="15711" w:author="Erlie Hasam Morfin Zavalza" w:date="2014-10-31T02:51:00Z"/>
              </w:rPr>
              <w:pPrChange w:id="15712"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6855CE55" w14:textId="4A626519" w:rsidR="00D32EE4" w:rsidDel="009331ED" w:rsidRDefault="00D32EE4">
            <w:pPr>
              <w:rPr>
                <w:del w:id="15713" w:author="Erlie Hasam Morfin Zavalza" w:date="2014-10-31T02:51:00Z"/>
              </w:rPr>
              <w:pPrChange w:id="15714"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3ED9884B" w14:textId="3BCD4859" w:rsidR="00D32EE4" w:rsidDel="009331ED" w:rsidRDefault="00D32EE4">
            <w:pPr>
              <w:rPr>
                <w:del w:id="15715" w:author="Erlie Hasam Morfin Zavalza" w:date="2014-10-31T02:51:00Z"/>
              </w:rPr>
              <w:pPrChange w:id="15716" w:author="Erlie Hasam Morfin Zavalza" w:date="2014-11-08T00:32:00Z">
                <w:pPr>
                  <w:spacing w:before="60" w:after="60"/>
                  <w:ind w:left="113" w:right="113"/>
                  <w:jc w:val="center"/>
                </w:pPr>
              </w:pPrChange>
            </w:pPr>
          </w:p>
        </w:tc>
        <w:tc>
          <w:tcPr>
            <w:tcW w:w="283" w:type="dxa"/>
          </w:tcPr>
          <w:p w14:paraId="3A4E70ED" w14:textId="4D5D571F" w:rsidR="00D32EE4" w:rsidDel="009331ED" w:rsidRDefault="00D32EE4">
            <w:pPr>
              <w:rPr>
                <w:del w:id="15717" w:author="Erlie Hasam Morfin Zavalza" w:date="2014-10-31T02:51:00Z"/>
              </w:rPr>
              <w:pPrChange w:id="15718" w:author="Erlie Hasam Morfin Zavalza" w:date="2014-11-08T00:32:00Z">
                <w:pPr>
                  <w:jc w:val="right"/>
                </w:pPr>
              </w:pPrChange>
            </w:pPr>
          </w:p>
        </w:tc>
      </w:tr>
      <w:tr w:rsidR="00D32EE4" w:rsidDel="009331ED" w14:paraId="76CB48C7" w14:textId="21EB5382" w:rsidTr="007F72CF">
        <w:trPr>
          <w:trHeight w:val="276"/>
          <w:del w:id="15719" w:author="Erlie Hasam Morfin Zavalza" w:date="2014-10-31T02:51:00Z"/>
        </w:trPr>
        <w:tc>
          <w:tcPr>
            <w:tcW w:w="3828" w:type="dxa"/>
            <w:tcBorders>
              <w:left w:val="single" w:sz="12" w:space="0" w:color="000000"/>
            </w:tcBorders>
          </w:tcPr>
          <w:p w14:paraId="66B765CF" w14:textId="1B3178F4" w:rsidR="00D32EE4" w:rsidDel="009331ED" w:rsidRDefault="00D32EE4">
            <w:pPr>
              <w:rPr>
                <w:del w:id="15720" w:author="Erlie Hasam Morfin Zavalza" w:date="2014-10-31T02:51:00Z"/>
              </w:rPr>
              <w:pPrChange w:id="15721" w:author="Erlie Hasam Morfin Zavalza" w:date="2014-11-08T00:32:00Z">
                <w:pPr>
                  <w:spacing w:before="60" w:after="60"/>
                  <w:ind w:left="113" w:right="113"/>
                </w:pPr>
              </w:pPrChange>
            </w:pPr>
            <w:del w:id="15722" w:author="Erlie Hasam Morfin Zavalza" w:date="2014-10-31T02:51:00Z">
              <w:r w:rsidDel="009331ED">
                <w:delText>Subv. Capital</w:delText>
              </w:r>
            </w:del>
          </w:p>
        </w:tc>
        <w:tc>
          <w:tcPr>
            <w:tcW w:w="1275" w:type="dxa"/>
            <w:tcBorders>
              <w:top w:val="single" w:sz="6" w:space="0" w:color="000000"/>
              <w:left w:val="single" w:sz="6" w:space="0" w:color="000000"/>
              <w:right w:val="single" w:sz="6" w:space="0" w:color="000000"/>
            </w:tcBorders>
          </w:tcPr>
          <w:p w14:paraId="24C9B0B5" w14:textId="53F9F19F" w:rsidR="00D32EE4" w:rsidDel="009331ED" w:rsidRDefault="00D32EE4">
            <w:pPr>
              <w:rPr>
                <w:del w:id="15723" w:author="Erlie Hasam Morfin Zavalza" w:date="2014-10-31T02:51:00Z"/>
              </w:rPr>
              <w:pPrChange w:id="15724"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right w:val="single" w:sz="6" w:space="0" w:color="000000"/>
            </w:tcBorders>
          </w:tcPr>
          <w:p w14:paraId="688CE8EB" w14:textId="36B73774" w:rsidR="00D32EE4" w:rsidDel="009331ED" w:rsidRDefault="00D32EE4">
            <w:pPr>
              <w:rPr>
                <w:del w:id="15725" w:author="Erlie Hasam Morfin Zavalza" w:date="2014-10-31T02:51:00Z"/>
              </w:rPr>
              <w:pPrChange w:id="15726"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right w:val="single" w:sz="6" w:space="0" w:color="000000"/>
            </w:tcBorders>
          </w:tcPr>
          <w:p w14:paraId="00D05F0F" w14:textId="2DD73D0D" w:rsidR="00D32EE4" w:rsidDel="009331ED" w:rsidRDefault="00D32EE4">
            <w:pPr>
              <w:rPr>
                <w:del w:id="15727" w:author="Erlie Hasam Morfin Zavalza" w:date="2014-10-31T02:51:00Z"/>
              </w:rPr>
              <w:pPrChange w:id="15728"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right w:val="single" w:sz="6" w:space="0" w:color="000000"/>
            </w:tcBorders>
          </w:tcPr>
          <w:p w14:paraId="54DB7433" w14:textId="354DE262" w:rsidR="00D32EE4" w:rsidDel="009331ED" w:rsidRDefault="00D32EE4">
            <w:pPr>
              <w:rPr>
                <w:del w:id="15729" w:author="Erlie Hasam Morfin Zavalza" w:date="2014-10-31T02:51:00Z"/>
              </w:rPr>
              <w:pPrChange w:id="15730"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right w:val="single" w:sz="12" w:space="0" w:color="000000"/>
            </w:tcBorders>
          </w:tcPr>
          <w:p w14:paraId="0205B9C0" w14:textId="07F28818" w:rsidR="00D32EE4" w:rsidDel="009331ED" w:rsidRDefault="00D32EE4">
            <w:pPr>
              <w:rPr>
                <w:del w:id="15731" w:author="Erlie Hasam Morfin Zavalza" w:date="2014-10-31T02:51:00Z"/>
              </w:rPr>
              <w:pPrChange w:id="15732" w:author="Erlie Hasam Morfin Zavalza" w:date="2014-11-08T00:32:00Z">
                <w:pPr>
                  <w:spacing w:before="60" w:after="60"/>
                  <w:ind w:left="113" w:right="113"/>
                  <w:jc w:val="center"/>
                </w:pPr>
              </w:pPrChange>
            </w:pPr>
          </w:p>
        </w:tc>
        <w:tc>
          <w:tcPr>
            <w:tcW w:w="283" w:type="dxa"/>
          </w:tcPr>
          <w:p w14:paraId="30B3A4F0" w14:textId="7E5BC6EC" w:rsidR="00D32EE4" w:rsidDel="009331ED" w:rsidRDefault="00D32EE4">
            <w:pPr>
              <w:rPr>
                <w:del w:id="15733" w:author="Erlie Hasam Morfin Zavalza" w:date="2014-10-31T02:51:00Z"/>
              </w:rPr>
              <w:pPrChange w:id="15734" w:author="Erlie Hasam Morfin Zavalza" w:date="2014-11-08T00:32:00Z">
                <w:pPr>
                  <w:jc w:val="right"/>
                </w:pPr>
              </w:pPrChange>
            </w:pPr>
          </w:p>
        </w:tc>
      </w:tr>
      <w:tr w:rsidR="00D32EE4" w:rsidDel="009331ED" w14:paraId="134CD83D" w14:textId="5E2EB004" w:rsidTr="007F72CF">
        <w:trPr>
          <w:trHeight w:val="276"/>
          <w:del w:id="15735" w:author="Erlie Hasam Morfin Zavalza" w:date="2014-10-31T02:51:00Z"/>
        </w:trPr>
        <w:tc>
          <w:tcPr>
            <w:tcW w:w="3828" w:type="dxa"/>
            <w:tcBorders>
              <w:top w:val="single" w:sz="12" w:space="0" w:color="000000"/>
              <w:left w:val="single" w:sz="12" w:space="0" w:color="000000"/>
              <w:bottom w:val="single" w:sz="12" w:space="0" w:color="000000"/>
            </w:tcBorders>
            <w:shd w:val="pct10" w:color="00FFFF" w:fill="FFFFFF"/>
          </w:tcPr>
          <w:p w14:paraId="6FB3F6F9" w14:textId="5BEF5ACC" w:rsidR="00D32EE4" w:rsidDel="009331ED" w:rsidRDefault="00D32EE4">
            <w:pPr>
              <w:rPr>
                <w:del w:id="15736" w:author="Erlie Hasam Morfin Zavalza" w:date="2014-10-31T02:51:00Z"/>
              </w:rPr>
              <w:pPrChange w:id="15737" w:author="Erlie Hasam Morfin Zavalza" w:date="2014-11-08T00:32:00Z">
                <w:pPr>
                  <w:spacing w:before="60" w:after="60"/>
                  <w:ind w:left="113" w:right="113"/>
                </w:pPr>
              </w:pPrChange>
            </w:pPr>
            <w:del w:id="15738" w:author="Erlie Hasam Morfin Zavalza" w:date="2014-10-31T02:51:00Z">
              <w:r w:rsidDel="009331ED">
                <w:delText>TOTAL INGRESOS</w:delText>
              </w:r>
            </w:del>
          </w:p>
        </w:tc>
        <w:tc>
          <w:tcPr>
            <w:tcW w:w="1275" w:type="dxa"/>
            <w:tcBorders>
              <w:top w:val="single" w:sz="12" w:space="0" w:color="000000"/>
              <w:left w:val="single" w:sz="6" w:space="0" w:color="000000"/>
              <w:bottom w:val="single" w:sz="12" w:space="0" w:color="000000"/>
              <w:right w:val="single" w:sz="6" w:space="0" w:color="000000"/>
            </w:tcBorders>
            <w:shd w:val="pct10" w:color="00FFFF" w:fill="FFFFFF"/>
          </w:tcPr>
          <w:p w14:paraId="661691E3" w14:textId="087B2346" w:rsidR="00D32EE4" w:rsidDel="009331ED" w:rsidRDefault="00D32EE4">
            <w:pPr>
              <w:rPr>
                <w:del w:id="15739" w:author="Erlie Hasam Morfin Zavalza" w:date="2014-10-31T02:51:00Z"/>
              </w:rPr>
              <w:pPrChange w:id="15740" w:author="Erlie Hasam Morfin Zavalza" w:date="2014-11-08T00:32:00Z">
                <w:pPr>
                  <w:spacing w:before="60" w:after="60"/>
                  <w:ind w:left="113" w:right="113"/>
                  <w:jc w:val="right"/>
                </w:pPr>
              </w:pPrChange>
            </w:pPr>
          </w:p>
        </w:tc>
        <w:tc>
          <w:tcPr>
            <w:tcW w:w="1260" w:type="dxa"/>
            <w:tcBorders>
              <w:top w:val="single" w:sz="12" w:space="0" w:color="000000"/>
              <w:left w:val="single" w:sz="6" w:space="0" w:color="000000"/>
              <w:bottom w:val="single" w:sz="12" w:space="0" w:color="000000"/>
              <w:right w:val="single" w:sz="6" w:space="0" w:color="000000"/>
            </w:tcBorders>
            <w:shd w:val="pct10" w:color="00FFFF" w:fill="FFFFFF"/>
          </w:tcPr>
          <w:p w14:paraId="0AE78CCE" w14:textId="7704DBC4" w:rsidR="00D32EE4" w:rsidDel="009331ED" w:rsidRDefault="00D32EE4">
            <w:pPr>
              <w:rPr>
                <w:del w:id="15741" w:author="Erlie Hasam Morfin Zavalza" w:date="2014-10-31T02:51:00Z"/>
              </w:rPr>
              <w:pPrChange w:id="15742" w:author="Erlie Hasam Morfin Zavalza" w:date="2014-11-08T00:32:00Z">
                <w:pPr>
                  <w:spacing w:before="60" w:after="60"/>
                  <w:ind w:left="113" w:right="113"/>
                  <w:jc w:val="right"/>
                </w:pPr>
              </w:pPrChange>
            </w:pPr>
          </w:p>
        </w:tc>
        <w:tc>
          <w:tcPr>
            <w:tcW w:w="1348" w:type="dxa"/>
            <w:tcBorders>
              <w:top w:val="single" w:sz="12" w:space="0" w:color="000000"/>
              <w:left w:val="single" w:sz="6" w:space="0" w:color="000000"/>
              <w:bottom w:val="single" w:sz="12" w:space="0" w:color="000000"/>
              <w:right w:val="single" w:sz="6" w:space="0" w:color="000000"/>
            </w:tcBorders>
            <w:shd w:val="pct10" w:color="00FFFF" w:fill="FFFFFF"/>
          </w:tcPr>
          <w:p w14:paraId="70117E6B" w14:textId="106FD5E8" w:rsidR="00D32EE4" w:rsidDel="009331ED" w:rsidRDefault="00D32EE4">
            <w:pPr>
              <w:rPr>
                <w:del w:id="15743" w:author="Erlie Hasam Morfin Zavalza" w:date="2014-10-31T02:51:00Z"/>
              </w:rPr>
              <w:pPrChange w:id="15744" w:author="Erlie Hasam Morfin Zavalza" w:date="2014-11-08T00:32:00Z">
                <w:pPr>
                  <w:spacing w:before="60" w:after="60"/>
                  <w:ind w:left="113" w:right="113"/>
                  <w:jc w:val="right"/>
                </w:pPr>
              </w:pPrChange>
            </w:pPr>
          </w:p>
        </w:tc>
        <w:tc>
          <w:tcPr>
            <w:tcW w:w="1347" w:type="dxa"/>
            <w:tcBorders>
              <w:top w:val="single" w:sz="12" w:space="0" w:color="000000"/>
              <w:left w:val="single" w:sz="6" w:space="0" w:color="000000"/>
              <w:bottom w:val="single" w:sz="12" w:space="0" w:color="000000"/>
              <w:right w:val="single" w:sz="6" w:space="0" w:color="000000"/>
            </w:tcBorders>
            <w:shd w:val="pct10" w:color="00FFFF" w:fill="FFFFFF"/>
          </w:tcPr>
          <w:p w14:paraId="6A2BC8ED" w14:textId="2D6DE7BE" w:rsidR="00D32EE4" w:rsidDel="009331ED" w:rsidRDefault="00D32EE4">
            <w:pPr>
              <w:rPr>
                <w:del w:id="15745" w:author="Erlie Hasam Morfin Zavalza" w:date="2014-10-31T02:51:00Z"/>
              </w:rPr>
              <w:pPrChange w:id="15746" w:author="Erlie Hasam Morfin Zavalza" w:date="2014-11-08T00:32:00Z">
                <w:pPr>
                  <w:spacing w:before="60" w:after="60"/>
                  <w:ind w:left="113" w:right="113"/>
                  <w:jc w:val="right"/>
                </w:pPr>
              </w:pPrChange>
            </w:pPr>
          </w:p>
        </w:tc>
        <w:tc>
          <w:tcPr>
            <w:tcW w:w="1007" w:type="dxa"/>
            <w:tcBorders>
              <w:top w:val="single" w:sz="12" w:space="0" w:color="000000"/>
              <w:left w:val="single" w:sz="6" w:space="0" w:color="000000"/>
              <w:bottom w:val="single" w:sz="12" w:space="0" w:color="000000"/>
              <w:right w:val="single" w:sz="12" w:space="0" w:color="000000"/>
            </w:tcBorders>
            <w:shd w:val="pct10" w:color="00FFFF" w:fill="FFFFFF"/>
          </w:tcPr>
          <w:p w14:paraId="2CC82841" w14:textId="6C604248" w:rsidR="00D32EE4" w:rsidDel="009331ED" w:rsidRDefault="00D32EE4">
            <w:pPr>
              <w:rPr>
                <w:del w:id="15747" w:author="Erlie Hasam Morfin Zavalza" w:date="2014-10-31T02:51:00Z"/>
              </w:rPr>
              <w:pPrChange w:id="15748" w:author="Erlie Hasam Morfin Zavalza" w:date="2014-11-08T00:32:00Z">
                <w:pPr>
                  <w:spacing w:before="60" w:after="60"/>
                  <w:ind w:left="113" w:right="113"/>
                  <w:jc w:val="center"/>
                </w:pPr>
              </w:pPrChange>
            </w:pPr>
          </w:p>
        </w:tc>
        <w:tc>
          <w:tcPr>
            <w:tcW w:w="283" w:type="dxa"/>
          </w:tcPr>
          <w:p w14:paraId="15BD1EA2" w14:textId="43DBB154" w:rsidR="00D32EE4" w:rsidDel="009331ED" w:rsidRDefault="00D32EE4">
            <w:pPr>
              <w:rPr>
                <w:del w:id="15749" w:author="Erlie Hasam Morfin Zavalza" w:date="2014-10-31T02:51:00Z"/>
              </w:rPr>
              <w:pPrChange w:id="15750" w:author="Erlie Hasam Morfin Zavalza" w:date="2014-11-08T00:32:00Z">
                <w:pPr>
                  <w:jc w:val="right"/>
                </w:pPr>
              </w:pPrChange>
            </w:pPr>
          </w:p>
        </w:tc>
      </w:tr>
      <w:tr w:rsidR="00D32EE4" w:rsidDel="009331ED" w14:paraId="50B0A6F5" w14:textId="023FDAA5" w:rsidTr="007F72CF">
        <w:trPr>
          <w:trHeight w:val="276"/>
          <w:del w:id="15751" w:author="Erlie Hasam Morfin Zavalza" w:date="2014-10-31T02:51:00Z"/>
        </w:trPr>
        <w:tc>
          <w:tcPr>
            <w:tcW w:w="3828" w:type="dxa"/>
            <w:tcBorders>
              <w:top w:val="single" w:sz="12" w:space="0" w:color="000000"/>
              <w:left w:val="single" w:sz="12" w:space="0" w:color="000000"/>
              <w:bottom w:val="single" w:sz="12" w:space="0" w:color="000000"/>
            </w:tcBorders>
            <w:shd w:val="pct10" w:color="00FFFF" w:fill="FFFFFF"/>
          </w:tcPr>
          <w:p w14:paraId="06105629" w14:textId="402374C0" w:rsidR="00D32EE4" w:rsidDel="009331ED" w:rsidRDefault="00D32EE4">
            <w:pPr>
              <w:rPr>
                <w:del w:id="15752" w:author="Erlie Hasam Morfin Zavalza" w:date="2014-10-31T02:51:00Z"/>
              </w:rPr>
              <w:pPrChange w:id="15753" w:author="Erlie Hasam Morfin Zavalza" w:date="2014-11-08T00:32:00Z">
                <w:pPr>
                  <w:spacing w:before="60" w:after="60"/>
                  <w:ind w:left="113" w:right="113"/>
                </w:pPr>
              </w:pPrChange>
            </w:pPr>
            <w:del w:id="15754" w:author="Erlie Hasam Morfin Zavalza" w:date="2014-10-31T02:51:00Z">
              <w:r w:rsidDel="009331ED">
                <w:delText>D.2 GASTOS VARIABLES</w:delText>
              </w:r>
            </w:del>
          </w:p>
        </w:tc>
        <w:tc>
          <w:tcPr>
            <w:tcW w:w="1275" w:type="dxa"/>
            <w:tcBorders>
              <w:top w:val="single" w:sz="12" w:space="0" w:color="000000"/>
              <w:bottom w:val="single" w:sz="12" w:space="0" w:color="000000"/>
            </w:tcBorders>
            <w:shd w:val="pct10" w:color="00FFFF" w:fill="FFFFFF"/>
          </w:tcPr>
          <w:p w14:paraId="3BC606A3" w14:textId="2B42C7C9" w:rsidR="00D32EE4" w:rsidDel="009331ED" w:rsidRDefault="00D32EE4">
            <w:pPr>
              <w:rPr>
                <w:del w:id="15755" w:author="Erlie Hasam Morfin Zavalza" w:date="2014-10-31T02:51:00Z"/>
              </w:rPr>
              <w:pPrChange w:id="15756" w:author="Erlie Hasam Morfin Zavalza" w:date="2014-11-08T00:32:00Z">
                <w:pPr>
                  <w:spacing w:before="60" w:after="60"/>
                  <w:ind w:left="113" w:right="113"/>
                  <w:jc w:val="right"/>
                </w:pPr>
              </w:pPrChange>
            </w:pPr>
          </w:p>
        </w:tc>
        <w:tc>
          <w:tcPr>
            <w:tcW w:w="1260" w:type="dxa"/>
            <w:tcBorders>
              <w:top w:val="single" w:sz="12" w:space="0" w:color="000000"/>
              <w:bottom w:val="single" w:sz="12" w:space="0" w:color="000000"/>
            </w:tcBorders>
            <w:shd w:val="pct10" w:color="00FFFF" w:fill="FFFFFF"/>
          </w:tcPr>
          <w:p w14:paraId="36F96758" w14:textId="3BF74249" w:rsidR="00D32EE4" w:rsidDel="009331ED" w:rsidRDefault="00D32EE4">
            <w:pPr>
              <w:rPr>
                <w:del w:id="15757" w:author="Erlie Hasam Morfin Zavalza" w:date="2014-10-31T02:51:00Z"/>
              </w:rPr>
              <w:pPrChange w:id="15758" w:author="Erlie Hasam Morfin Zavalza" w:date="2014-11-08T00:32:00Z">
                <w:pPr>
                  <w:spacing w:before="60" w:after="60"/>
                  <w:ind w:left="113" w:right="113"/>
                  <w:jc w:val="right"/>
                </w:pPr>
              </w:pPrChange>
            </w:pPr>
          </w:p>
        </w:tc>
        <w:tc>
          <w:tcPr>
            <w:tcW w:w="1348" w:type="dxa"/>
            <w:tcBorders>
              <w:top w:val="single" w:sz="12" w:space="0" w:color="000000"/>
              <w:bottom w:val="single" w:sz="12" w:space="0" w:color="000000"/>
            </w:tcBorders>
            <w:shd w:val="pct10" w:color="00FFFF" w:fill="FFFFFF"/>
          </w:tcPr>
          <w:p w14:paraId="18FE636D" w14:textId="17B6C350" w:rsidR="00D32EE4" w:rsidDel="009331ED" w:rsidRDefault="00D32EE4">
            <w:pPr>
              <w:rPr>
                <w:del w:id="15759" w:author="Erlie Hasam Morfin Zavalza" w:date="2014-10-31T02:51:00Z"/>
              </w:rPr>
              <w:pPrChange w:id="15760" w:author="Erlie Hasam Morfin Zavalza" w:date="2014-11-08T00:32:00Z">
                <w:pPr>
                  <w:spacing w:before="60" w:after="60"/>
                  <w:ind w:left="113" w:right="113"/>
                  <w:jc w:val="right"/>
                </w:pPr>
              </w:pPrChange>
            </w:pPr>
          </w:p>
        </w:tc>
        <w:tc>
          <w:tcPr>
            <w:tcW w:w="1347" w:type="dxa"/>
            <w:tcBorders>
              <w:top w:val="single" w:sz="12" w:space="0" w:color="000000"/>
              <w:bottom w:val="single" w:sz="12" w:space="0" w:color="000000"/>
            </w:tcBorders>
            <w:shd w:val="pct10" w:color="00FFFF" w:fill="FFFFFF"/>
          </w:tcPr>
          <w:p w14:paraId="723918DF" w14:textId="596F90E7" w:rsidR="00D32EE4" w:rsidDel="009331ED" w:rsidRDefault="00D32EE4">
            <w:pPr>
              <w:rPr>
                <w:del w:id="15761" w:author="Erlie Hasam Morfin Zavalza" w:date="2014-10-31T02:51:00Z"/>
              </w:rPr>
              <w:pPrChange w:id="15762" w:author="Erlie Hasam Morfin Zavalza" w:date="2014-11-08T00:32:00Z">
                <w:pPr>
                  <w:spacing w:before="60" w:after="60"/>
                  <w:ind w:left="113" w:right="113"/>
                  <w:jc w:val="right"/>
                </w:pPr>
              </w:pPrChange>
            </w:pPr>
          </w:p>
        </w:tc>
        <w:tc>
          <w:tcPr>
            <w:tcW w:w="1007" w:type="dxa"/>
            <w:tcBorders>
              <w:top w:val="single" w:sz="12" w:space="0" w:color="000000"/>
              <w:bottom w:val="single" w:sz="12" w:space="0" w:color="000000"/>
              <w:right w:val="single" w:sz="12" w:space="0" w:color="000000"/>
            </w:tcBorders>
            <w:shd w:val="pct10" w:color="00FFFF" w:fill="FFFFFF"/>
          </w:tcPr>
          <w:p w14:paraId="137C1FC5" w14:textId="2816DAA4" w:rsidR="00D32EE4" w:rsidDel="009331ED" w:rsidRDefault="00D32EE4">
            <w:pPr>
              <w:rPr>
                <w:del w:id="15763" w:author="Erlie Hasam Morfin Zavalza" w:date="2014-10-31T02:51:00Z"/>
              </w:rPr>
              <w:pPrChange w:id="15764" w:author="Erlie Hasam Morfin Zavalza" w:date="2014-11-08T00:32:00Z">
                <w:pPr>
                  <w:spacing w:before="60" w:after="60"/>
                  <w:ind w:left="113" w:right="113"/>
                  <w:jc w:val="right"/>
                </w:pPr>
              </w:pPrChange>
            </w:pPr>
          </w:p>
        </w:tc>
        <w:tc>
          <w:tcPr>
            <w:tcW w:w="283" w:type="dxa"/>
          </w:tcPr>
          <w:p w14:paraId="1BDB8CAE" w14:textId="0FCE8E90" w:rsidR="00D32EE4" w:rsidDel="009331ED" w:rsidRDefault="00D32EE4">
            <w:pPr>
              <w:rPr>
                <w:del w:id="15765" w:author="Erlie Hasam Morfin Zavalza" w:date="2014-10-31T02:51:00Z"/>
              </w:rPr>
              <w:pPrChange w:id="15766" w:author="Erlie Hasam Morfin Zavalza" w:date="2014-11-08T00:32:00Z">
                <w:pPr>
                  <w:jc w:val="right"/>
                </w:pPr>
              </w:pPrChange>
            </w:pPr>
          </w:p>
        </w:tc>
      </w:tr>
      <w:tr w:rsidR="00D32EE4" w:rsidDel="009331ED" w14:paraId="0C31E72A" w14:textId="5E6735AA" w:rsidTr="007F72CF">
        <w:trPr>
          <w:trHeight w:val="262"/>
          <w:del w:id="15767" w:author="Erlie Hasam Morfin Zavalza" w:date="2014-10-31T02:51:00Z"/>
        </w:trPr>
        <w:tc>
          <w:tcPr>
            <w:tcW w:w="3828" w:type="dxa"/>
            <w:tcBorders>
              <w:left w:val="single" w:sz="12" w:space="0" w:color="000000"/>
            </w:tcBorders>
          </w:tcPr>
          <w:p w14:paraId="2401E43D" w14:textId="66B3A57C" w:rsidR="00D32EE4" w:rsidDel="009331ED" w:rsidRDefault="00D32EE4">
            <w:pPr>
              <w:rPr>
                <w:del w:id="15768" w:author="Erlie Hasam Morfin Zavalza" w:date="2014-10-31T02:51:00Z"/>
              </w:rPr>
              <w:pPrChange w:id="15769" w:author="Erlie Hasam Morfin Zavalza" w:date="2014-11-08T00:32:00Z">
                <w:pPr>
                  <w:spacing w:before="60" w:after="60"/>
                  <w:ind w:left="113" w:right="113"/>
                </w:pPr>
              </w:pPrChange>
            </w:pPr>
            <w:del w:id="15770" w:author="Erlie Hasam Morfin Zavalza" w:date="2014-10-31T02:51:00Z">
              <w:r w:rsidDel="009331ED">
                <w:delText>Consumo Materias Primas</w:delText>
              </w:r>
            </w:del>
          </w:p>
        </w:tc>
        <w:tc>
          <w:tcPr>
            <w:tcW w:w="1275" w:type="dxa"/>
            <w:tcBorders>
              <w:top w:val="single" w:sz="6" w:space="0" w:color="000000"/>
              <w:left w:val="single" w:sz="6" w:space="0" w:color="000000"/>
              <w:bottom w:val="single" w:sz="6" w:space="0" w:color="000000"/>
              <w:right w:val="single" w:sz="6" w:space="0" w:color="000000"/>
            </w:tcBorders>
          </w:tcPr>
          <w:p w14:paraId="779DCCD3" w14:textId="14E07313" w:rsidR="00D32EE4" w:rsidDel="009331ED" w:rsidRDefault="00D32EE4">
            <w:pPr>
              <w:rPr>
                <w:del w:id="15771" w:author="Erlie Hasam Morfin Zavalza" w:date="2014-10-31T02:51:00Z"/>
              </w:rPr>
              <w:pPrChange w:id="15772"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7BC7C498" w14:textId="01AB4F09" w:rsidR="00D32EE4" w:rsidDel="009331ED" w:rsidRDefault="00D32EE4">
            <w:pPr>
              <w:rPr>
                <w:del w:id="15773" w:author="Erlie Hasam Morfin Zavalza" w:date="2014-10-31T02:51:00Z"/>
              </w:rPr>
              <w:pPrChange w:id="15774"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39CDE47E" w14:textId="2403C96A" w:rsidR="00D32EE4" w:rsidDel="009331ED" w:rsidRDefault="00D32EE4">
            <w:pPr>
              <w:rPr>
                <w:del w:id="15775" w:author="Erlie Hasam Morfin Zavalza" w:date="2014-10-31T02:51:00Z"/>
              </w:rPr>
              <w:pPrChange w:id="15776"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2AC3978E" w14:textId="4052A361" w:rsidR="00D32EE4" w:rsidDel="009331ED" w:rsidRDefault="00D32EE4">
            <w:pPr>
              <w:rPr>
                <w:del w:id="15777" w:author="Erlie Hasam Morfin Zavalza" w:date="2014-10-31T02:51:00Z"/>
              </w:rPr>
              <w:pPrChange w:id="15778"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2C99FE00" w14:textId="3D528FBD" w:rsidR="00D32EE4" w:rsidDel="009331ED" w:rsidRDefault="00D32EE4">
            <w:pPr>
              <w:rPr>
                <w:del w:id="15779" w:author="Erlie Hasam Morfin Zavalza" w:date="2014-10-31T02:51:00Z"/>
              </w:rPr>
              <w:pPrChange w:id="15780" w:author="Erlie Hasam Morfin Zavalza" w:date="2014-11-08T00:32:00Z">
                <w:pPr>
                  <w:spacing w:before="60" w:after="60"/>
                  <w:ind w:left="113" w:right="113"/>
                  <w:jc w:val="center"/>
                </w:pPr>
              </w:pPrChange>
            </w:pPr>
          </w:p>
        </w:tc>
        <w:tc>
          <w:tcPr>
            <w:tcW w:w="283" w:type="dxa"/>
          </w:tcPr>
          <w:p w14:paraId="2AB2108E" w14:textId="236114C9" w:rsidR="00D32EE4" w:rsidDel="009331ED" w:rsidRDefault="00D32EE4">
            <w:pPr>
              <w:rPr>
                <w:del w:id="15781" w:author="Erlie Hasam Morfin Zavalza" w:date="2014-10-31T02:51:00Z"/>
              </w:rPr>
              <w:pPrChange w:id="15782" w:author="Erlie Hasam Morfin Zavalza" w:date="2014-11-08T00:32:00Z">
                <w:pPr>
                  <w:jc w:val="right"/>
                </w:pPr>
              </w:pPrChange>
            </w:pPr>
          </w:p>
        </w:tc>
      </w:tr>
      <w:tr w:rsidR="00D32EE4" w:rsidDel="009331ED" w14:paraId="5BEE3814" w14:textId="11F77E32" w:rsidTr="007F72CF">
        <w:trPr>
          <w:trHeight w:val="262"/>
          <w:del w:id="15783" w:author="Erlie Hasam Morfin Zavalza" w:date="2014-10-31T02:51:00Z"/>
        </w:trPr>
        <w:tc>
          <w:tcPr>
            <w:tcW w:w="3828" w:type="dxa"/>
            <w:tcBorders>
              <w:left w:val="single" w:sz="12" w:space="0" w:color="000000"/>
            </w:tcBorders>
          </w:tcPr>
          <w:p w14:paraId="717DE5FC" w14:textId="3882A203" w:rsidR="00D32EE4" w:rsidDel="009331ED" w:rsidRDefault="00D32EE4">
            <w:pPr>
              <w:rPr>
                <w:del w:id="15784" w:author="Erlie Hasam Morfin Zavalza" w:date="2014-10-31T02:51:00Z"/>
              </w:rPr>
              <w:pPrChange w:id="15785" w:author="Erlie Hasam Morfin Zavalza" w:date="2014-11-08T00:32:00Z">
                <w:pPr>
                  <w:spacing w:before="60" w:after="60"/>
                  <w:ind w:left="113" w:right="113"/>
                </w:pPr>
              </w:pPrChange>
            </w:pPr>
            <w:del w:id="15786" w:author="Erlie Hasam Morfin Zavalza" w:date="2014-10-31T02:51:00Z">
              <w:r w:rsidDel="009331ED">
                <w:delText>Consumo Fungibles/prod.</w:delText>
              </w:r>
            </w:del>
          </w:p>
        </w:tc>
        <w:tc>
          <w:tcPr>
            <w:tcW w:w="1275" w:type="dxa"/>
            <w:tcBorders>
              <w:top w:val="single" w:sz="6" w:space="0" w:color="000000"/>
              <w:left w:val="single" w:sz="6" w:space="0" w:color="000000"/>
              <w:bottom w:val="single" w:sz="6" w:space="0" w:color="000000"/>
              <w:right w:val="single" w:sz="6" w:space="0" w:color="000000"/>
            </w:tcBorders>
          </w:tcPr>
          <w:p w14:paraId="05ECE970" w14:textId="068E0C1C" w:rsidR="00D32EE4" w:rsidDel="009331ED" w:rsidRDefault="00D32EE4">
            <w:pPr>
              <w:rPr>
                <w:del w:id="15787" w:author="Erlie Hasam Morfin Zavalza" w:date="2014-10-31T02:51:00Z"/>
              </w:rPr>
              <w:pPrChange w:id="15788"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6CC42EF3" w14:textId="1273386F" w:rsidR="00D32EE4" w:rsidDel="009331ED" w:rsidRDefault="00D32EE4">
            <w:pPr>
              <w:rPr>
                <w:del w:id="15789" w:author="Erlie Hasam Morfin Zavalza" w:date="2014-10-31T02:51:00Z"/>
              </w:rPr>
              <w:pPrChange w:id="15790"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3D4A0222" w14:textId="6948BEE2" w:rsidR="00D32EE4" w:rsidDel="009331ED" w:rsidRDefault="00D32EE4">
            <w:pPr>
              <w:rPr>
                <w:del w:id="15791" w:author="Erlie Hasam Morfin Zavalza" w:date="2014-10-31T02:51:00Z"/>
              </w:rPr>
              <w:pPrChange w:id="15792"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5B40B4E2" w14:textId="26CFC5A9" w:rsidR="00D32EE4" w:rsidDel="009331ED" w:rsidRDefault="00D32EE4">
            <w:pPr>
              <w:rPr>
                <w:del w:id="15793" w:author="Erlie Hasam Morfin Zavalza" w:date="2014-10-31T02:51:00Z"/>
              </w:rPr>
              <w:pPrChange w:id="15794"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5C681678" w14:textId="0BDEAAE8" w:rsidR="00D32EE4" w:rsidDel="009331ED" w:rsidRDefault="00D32EE4">
            <w:pPr>
              <w:rPr>
                <w:del w:id="15795" w:author="Erlie Hasam Morfin Zavalza" w:date="2014-10-31T02:51:00Z"/>
              </w:rPr>
              <w:pPrChange w:id="15796" w:author="Erlie Hasam Morfin Zavalza" w:date="2014-11-08T00:32:00Z">
                <w:pPr>
                  <w:spacing w:before="60" w:after="60"/>
                  <w:ind w:left="113" w:right="113"/>
                  <w:jc w:val="center"/>
                </w:pPr>
              </w:pPrChange>
            </w:pPr>
          </w:p>
        </w:tc>
        <w:tc>
          <w:tcPr>
            <w:tcW w:w="283" w:type="dxa"/>
          </w:tcPr>
          <w:p w14:paraId="2032E7AA" w14:textId="784F36D5" w:rsidR="00D32EE4" w:rsidDel="009331ED" w:rsidRDefault="00D32EE4">
            <w:pPr>
              <w:rPr>
                <w:del w:id="15797" w:author="Erlie Hasam Morfin Zavalza" w:date="2014-10-31T02:51:00Z"/>
              </w:rPr>
              <w:pPrChange w:id="15798" w:author="Erlie Hasam Morfin Zavalza" w:date="2014-11-08T00:32:00Z">
                <w:pPr>
                  <w:jc w:val="right"/>
                </w:pPr>
              </w:pPrChange>
            </w:pPr>
          </w:p>
        </w:tc>
      </w:tr>
      <w:tr w:rsidR="00D32EE4" w:rsidDel="009331ED" w14:paraId="4650223C" w14:textId="38C8A8D3" w:rsidTr="007F72CF">
        <w:trPr>
          <w:trHeight w:val="262"/>
          <w:del w:id="15799" w:author="Erlie Hasam Morfin Zavalza" w:date="2014-10-31T02:51:00Z"/>
        </w:trPr>
        <w:tc>
          <w:tcPr>
            <w:tcW w:w="3828" w:type="dxa"/>
            <w:tcBorders>
              <w:left w:val="single" w:sz="12" w:space="0" w:color="000000"/>
            </w:tcBorders>
          </w:tcPr>
          <w:p w14:paraId="5CEA3081" w14:textId="5EB0FE88" w:rsidR="00D32EE4" w:rsidDel="009331ED" w:rsidRDefault="00D32EE4">
            <w:pPr>
              <w:rPr>
                <w:del w:id="15800" w:author="Erlie Hasam Morfin Zavalza" w:date="2014-10-31T02:51:00Z"/>
              </w:rPr>
              <w:pPrChange w:id="15801" w:author="Erlie Hasam Morfin Zavalza" w:date="2014-11-08T00:32:00Z">
                <w:pPr>
                  <w:spacing w:before="60" w:after="60"/>
                  <w:ind w:left="113" w:right="113"/>
                </w:pPr>
              </w:pPrChange>
            </w:pPr>
            <w:del w:id="15802" w:author="Erlie Hasam Morfin Zavalza" w:date="2014-10-31T02:51:00Z">
              <w:r w:rsidDel="009331ED">
                <w:delText>Subcontrataciones</w:delText>
              </w:r>
            </w:del>
          </w:p>
        </w:tc>
        <w:tc>
          <w:tcPr>
            <w:tcW w:w="1275" w:type="dxa"/>
            <w:tcBorders>
              <w:top w:val="single" w:sz="6" w:space="0" w:color="000000"/>
              <w:left w:val="single" w:sz="6" w:space="0" w:color="000000"/>
              <w:bottom w:val="single" w:sz="6" w:space="0" w:color="000000"/>
              <w:right w:val="single" w:sz="6" w:space="0" w:color="000000"/>
            </w:tcBorders>
          </w:tcPr>
          <w:p w14:paraId="1F53AB84" w14:textId="4721945A" w:rsidR="00D32EE4" w:rsidDel="009331ED" w:rsidRDefault="00D32EE4">
            <w:pPr>
              <w:rPr>
                <w:del w:id="15803" w:author="Erlie Hasam Morfin Zavalza" w:date="2014-10-31T02:51:00Z"/>
              </w:rPr>
              <w:pPrChange w:id="15804"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67E7BAF2" w14:textId="6E451E94" w:rsidR="00D32EE4" w:rsidDel="009331ED" w:rsidRDefault="00D32EE4">
            <w:pPr>
              <w:rPr>
                <w:del w:id="15805" w:author="Erlie Hasam Morfin Zavalza" w:date="2014-10-31T02:51:00Z"/>
              </w:rPr>
              <w:pPrChange w:id="15806"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3FFBC781" w14:textId="6CB30475" w:rsidR="00D32EE4" w:rsidDel="009331ED" w:rsidRDefault="00D32EE4">
            <w:pPr>
              <w:rPr>
                <w:del w:id="15807" w:author="Erlie Hasam Morfin Zavalza" w:date="2014-10-31T02:51:00Z"/>
              </w:rPr>
              <w:pPrChange w:id="15808"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392187CA" w14:textId="2ABEDD8A" w:rsidR="00D32EE4" w:rsidDel="009331ED" w:rsidRDefault="00D32EE4">
            <w:pPr>
              <w:rPr>
                <w:del w:id="15809" w:author="Erlie Hasam Morfin Zavalza" w:date="2014-10-31T02:51:00Z"/>
              </w:rPr>
              <w:pPrChange w:id="15810"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566327C0" w14:textId="7745B34C" w:rsidR="00D32EE4" w:rsidDel="009331ED" w:rsidRDefault="00D32EE4">
            <w:pPr>
              <w:rPr>
                <w:del w:id="15811" w:author="Erlie Hasam Morfin Zavalza" w:date="2014-10-31T02:51:00Z"/>
              </w:rPr>
              <w:pPrChange w:id="15812" w:author="Erlie Hasam Morfin Zavalza" w:date="2014-11-08T00:32:00Z">
                <w:pPr>
                  <w:spacing w:before="60" w:after="60"/>
                  <w:ind w:left="113" w:right="113"/>
                  <w:jc w:val="center"/>
                </w:pPr>
              </w:pPrChange>
            </w:pPr>
          </w:p>
        </w:tc>
        <w:tc>
          <w:tcPr>
            <w:tcW w:w="283" w:type="dxa"/>
          </w:tcPr>
          <w:p w14:paraId="34F8C2A6" w14:textId="47FC6557" w:rsidR="00D32EE4" w:rsidDel="009331ED" w:rsidRDefault="00D32EE4">
            <w:pPr>
              <w:rPr>
                <w:del w:id="15813" w:author="Erlie Hasam Morfin Zavalza" w:date="2014-10-31T02:51:00Z"/>
              </w:rPr>
              <w:pPrChange w:id="15814" w:author="Erlie Hasam Morfin Zavalza" w:date="2014-11-08T00:32:00Z">
                <w:pPr>
                  <w:jc w:val="right"/>
                </w:pPr>
              </w:pPrChange>
            </w:pPr>
          </w:p>
        </w:tc>
      </w:tr>
      <w:tr w:rsidR="00D32EE4" w:rsidDel="009331ED" w14:paraId="5576938F" w14:textId="2DC68784" w:rsidTr="007F72CF">
        <w:trPr>
          <w:trHeight w:val="262"/>
          <w:del w:id="15815" w:author="Erlie Hasam Morfin Zavalza" w:date="2014-10-31T02:51:00Z"/>
        </w:trPr>
        <w:tc>
          <w:tcPr>
            <w:tcW w:w="3828" w:type="dxa"/>
            <w:tcBorders>
              <w:left w:val="single" w:sz="12" w:space="0" w:color="000000"/>
            </w:tcBorders>
          </w:tcPr>
          <w:p w14:paraId="0B3E4007" w14:textId="050187EA" w:rsidR="00D32EE4" w:rsidDel="009331ED" w:rsidRDefault="00D32EE4">
            <w:pPr>
              <w:rPr>
                <w:del w:id="15816" w:author="Erlie Hasam Morfin Zavalza" w:date="2014-10-31T02:51:00Z"/>
              </w:rPr>
              <w:pPrChange w:id="15817" w:author="Erlie Hasam Morfin Zavalza" w:date="2014-11-08T00:32:00Z">
                <w:pPr>
                  <w:spacing w:before="60" w:after="60"/>
                  <w:ind w:left="113" w:right="113"/>
                </w:pPr>
              </w:pPrChange>
            </w:pPr>
            <w:del w:id="15818" w:author="Erlie Hasam Morfin Zavalza" w:date="2014-10-31T02:51:00Z">
              <w:r w:rsidDel="009331ED">
                <w:delText>Sueldos y Salarios</w:delText>
              </w:r>
            </w:del>
          </w:p>
        </w:tc>
        <w:tc>
          <w:tcPr>
            <w:tcW w:w="1275" w:type="dxa"/>
            <w:tcBorders>
              <w:top w:val="single" w:sz="6" w:space="0" w:color="000000"/>
              <w:left w:val="single" w:sz="6" w:space="0" w:color="000000"/>
              <w:bottom w:val="single" w:sz="6" w:space="0" w:color="000000"/>
              <w:right w:val="single" w:sz="6" w:space="0" w:color="000000"/>
            </w:tcBorders>
          </w:tcPr>
          <w:p w14:paraId="6E2AF30E" w14:textId="26C7C6A5" w:rsidR="00D32EE4" w:rsidDel="009331ED" w:rsidRDefault="00D32EE4">
            <w:pPr>
              <w:rPr>
                <w:del w:id="15819" w:author="Erlie Hasam Morfin Zavalza" w:date="2014-10-31T02:51:00Z"/>
              </w:rPr>
              <w:pPrChange w:id="15820"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00BB47DE" w14:textId="591C68FA" w:rsidR="00D32EE4" w:rsidDel="009331ED" w:rsidRDefault="00D32EE4">
            <w:pPr>
              <w:rPr>
                <w:del w:id="15821" w:author="Erlie Hasam Morfin Zavalza" w:date="2014-10-31T02:51:00Z"/>
              </w:rPr>
              <w:pPrChange w:id="15822"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2BC0B2CB" w14:textId="31F43223" w:rsidR="00D32EE4" w:rsidDel="009331ED" w:rsidRDefault="00D32EE4">
            <w:pPr>
              <w:rPr>
                <w:del w:id="15823" w:author="Erlie Hasam Morfin Zavalza" w:date="2014-10-31T02:51:00Z"/>
              </w:rPr>
              <w:pPrChange w:id="15824"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1A97D07E" w14:textId="0034311A" w:rsidR="00D32EE4" w:rsidDel="009331ED" w:rsidRDefault="00D32EE4">
            <w:pPr>
              <w:rPr>
                <w:del w:id="15825" w:author="Erlie Hasam Morfin Zavalza" w:date="2014-10-31T02:51:00Z"/>
              </w:rPr>
              <w:pPrChange w:id="15826"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4D264056" w14:textId="6D4C5163" w:rsidR="00D32EE4" w:rsidDel="009331ED" w:rsidRDefault="00D32EE4">
            <w:pPr>
              <w:rPr>
                <w:del w:id="15827" w:author="Erlie Hasam Morfin Zavalza" w:date="2014-10-31T02:51:00Z"/>
              </w:rPr>
              <w:pPrChange w:id="15828" w:author="Erlie Hasam Morfin Zavalza" w:date="2014-11-08T00:32:00Z">
                <w:pPr>
                  <w:spacing w:before="60" w:after="60"/>
                  <w:ind w:left="113" w:right="113"/>
                  <w:jc w:val="center"/>
                </w:pPr>
              </w:pPrChange>
            </w:pPr>
          </w:p>
        </w:tc>
        <w:tc>
          <w:tcPr>
            <w:tcW w:w="283" w:type="dxa"/>
          </w:tcPr>
          <w:p w14:paraId="4F7EFB2B" w14:textId="23DB43D8" w:rsidR="00D32EE4" w:rsidDel="009331ED" w:rsidRDefault="00D32EE4">
            <w:pPr>
              <w:rPr>
                <w:del w:id="15829" w:author="Erlie Hasam Morfin Zavalza" w:date="2014-10-31T02:51:00Z"/>
              </w:rPr>
              <w:pPrChange w:id="15830" w:author="Erlie Hasam Morfin Zavalza" w:date="2014-11-08T00:32:00Z">
                <w:pPr>
                  <w:jc w:val="right"/>
                </w:pPr>
              </w:pPrChange>
            </w:pPr>
          </w:p>
        </w:tc>
      </w:tr>
      <w:tr w:rsidR="00D32EE4" w:rsidDel="009331ED" w14:paraId="63780EFB" w14:textId="168324CF" w:rsidTr="007F72CF">
        <w:trPr>
          <w:trHeight w:val="262"/>
          <w:del w:id="15831" w:author="Erlie Hasam Morfin Zavalza" w:date="2014-10-31T02:51:00Z"/>
        </w:trPr>
        <w:tc>
          <w:tcPr>
            <w:tcW w:w="3828" w:type="dxa"/>
            <w:tcBorders>
              <w:left w:val="single" w:sz="12" w:space="0" w:color="000000"/>
            </w:tcBorders>
          </w:tcPr>
          <w:p w14:paraId="4107C737" w14:textId="08DE6047" w:rsidR="00D32EE4" w:rsidDel="009331ED" w:rsidRDefault="00D32EE4">
            <w:pPr>
              <w:rPr>
                <w:del w:id="15832" w:author="Erlie Hasam Morfin Zavalza" w:date="2014-10-31T02:51:00Z"/>
              </w:rPr>
              <w:pPrChange w:id="15833" w:author="Erlie Hasam Morfin Zavalza" w:date="2014-11-08T00:32:00Z">
                <w:pPr>
                  <w:spacing w:before="60" w:after="60"/>
                  <w:ind w:left="113" w:right="113"/>
                </w:pPr>
              </w:pPrChange>
            </w:pPr>
            <w:del w:id="15834" w:author="Erlie Hasam Morfin Zavalza" w:date="2014-10-31T02:51:00Z">
              <w:r w:rsidDel="009331ED">
                <w:delText>Seguridad Social</w:delText>
              </w:r>
            </w:del>
          </w:p>
        </w:tc>
        <w:tc>
          <w:tcPr>
            <w:tcW w:w="1275" w:type="dxa"/>
            <w:tcBorders>
              <w:top w:val="single" w:sz="6" w:space="0" w:color="000000"/>
              <w:left w:val="single" w:sz="6" w:space="0" w:color="000000"/>
              <w:bottom w:val="single" w:sz="6" w:space="0" w:color="000000"/>
              <w:right w:val="single" w:sz="6" w:space="0" w:color="000000"/>
            </w:tcBorders>
          </w:tcPr>
          <w:p w14:paraId="627262E5" w14:textId="56202B0E" w:rsidR="00D32EE4" w:rsidDel="009331ED" w:rsidRDefault="00D32EE4">
            <w:pPr>
              <w:rPr>
                <w:del w:id="15835" w:author="Erlie Hasam Morfin Zavalza" w:date="2014-10-31T02:51:00Z"/>
              </w:rPr>
              <w:pPrChange w:id="15836"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5948C3D5" w14:textId="2B2098D2" w:rsidR="00D32EE4" w:rsidDel="009331ED" w:rsidRDefault="00D32EE4">
            <w:pPr>
              <w:rPr>
                <w:del w:id="15837" w:author="Erlie Hasam Morfin Zavalza" w:date="2014-10-31T02:51:00Z"/>
              </w:rPr>
              <w:pPrChange w:id="15838"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578D97A5" w14:textId="1C9376E0" w:rsidR="00D32EE4" w:rsidDel="009331ED" w:rsidRDefault="00D32EE4">
            <w:pPr>
              <w:rPr>
                <w:del w:id="15839" w:author="Erlie Hasam Morfin Zavalza" w:date="2014-10-31T02:51:00Z"/>
              </w:rPr>
              <w:pPrChange w:id="15840"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6DFF89E7" w14:textId="604426E5" w:rsidR="00D32EE4" w:rsidDel="009331ED" w:rsidRDefault="00D32EE4">
            <w:pPr>
              <w:rPr>
                <w:del w:id="15841" w:author="Erlie Hasam Morfin Zavalza" w:date="2014-10-31T02:51:00Z"/>
              </w:rPr>
              <w:pPrChange w:id="15842"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7F5A5182" w14:textId="31950FE2" w:rsidR="00D32EE4" w:rsidDel="009331ED" w:rsidRDefault="00D32EE4">
            <w:pPr>
              <w:rPr>
                <w:del w:id="15843" w:author="Erlie Hasam Morfin Zavalza" w:date="2014-10-31T02:51:00Z"/>
              </w:rPr>
              <w:pPrChange w:id="15844" w:author="Erlie Hasam Morfin Zavalza" w:date="2014-11-08T00:32:00Z">
                <w:pPr>
                  <w:spacing w:before="60" w:after="60"/>
                  <w:ind w:left="113" w:right="113"/>
                  <w:jc w:val="center"/>
                </w:pPr>
              </w:pPrChange>
            </w:pPr>
          </w:p>
        </w:tc>
        <w:tc>
          <w:tcPr>
            <w:tcW w:w="283" w:type="dxa"/>
          </w:tcPr>
          <w:p w14:paraId="46F5EC53" w14:textId="3E8F3222" w:rsidR="00D32EE4" w:rsidDel="009331ED" w:rsidRDefault="00D32EE4">
            <w:pPr>
              <w:rPr>
                <w:del w:id="15845" w:author="Erlie Hasam Morfin Zavalza" w:date="2014-10-31T02:51:00Z"/>
              </w:rPr>
              <w:pPrChange w:id="15846" w:author="Erlie Hasam Morfin Zavalza" w:date="2014-11-08T00:32:00Z">
                <w:pPr>
                  <w:jc w:val="right"/>
                </w:pPr>
              </w:pPrChange>
            </w:pPr>
          </w:p>
        </w:tc>
      </w:tr>
      <w:tr w:rsidR="00D32EE4" w:rsidDel="009331ED" w14:paraId="07BAE11D" w14:textId="52537BE2" w:rsidTr="007F72CF">
        <w:trPr>
          <w:trHeight w:val="262"/>
          <w:del w:id="15847" w:author="Erlie Hasam Morfin Zavalza" w:date="2014-10-31T02:51:00Z"/>
        </w:trPr>
        <w:tc>
          <w:tcPr>
            <w:tcW w:w="3828" w:type="dxa"/>
            <w:tcBorders>
              <w:left w:val="single" w:sz="12" w:space="0" w:color="000000"/>
            </w:tcBorders>
          </w:tcPr>
          <w:p w14:paraId="0FE3A36E" w14:textId="4027E69A" w:rsidR="00D32EE4" w:rsidDel="009331ED" w:rsidRDefault="00D32EE4">
            <w:pPr>
              <w:rPr>
                <w:del w:id="15848" w:author="Erlie Hasam Morfin Zavalza" w:date="2014-10-31T02:51:00Z"/>
              </w:rPr>
              <w:pPrChange w:id="15849" w:author="Erlie Hasam Morfin Zavalza" w:date="2014-11-08T00:32:00Z">
                <w:pPr>
                  <w:spacing w:before="60" w:after="60"/>
                  <w:ind w:left="113" w:right="113"/>
                </w:pPr>
              </w:pPrChange>
            </w:pPr>
            <w:del w:id="15850" w:author="Erlie Hasam Morfin Zavalza" w:date="2014-10-31T02:51:00Z">
              <w:r w:rsidDel="009331ED">
                <w:delText>Pago Colaboradores</w:delText>
              </w:r>
            </w:del>
          </w:p>
        </w:tc>
        <w:tc>
          <w:tcPr>
            <w:tcW w:w="1275" w:type="dxa"/>
            <w:tcBorders>
              <w:top w:val="single" w:sz="6" w:space="0" w:color="000000"/>
              <w:left w:val="single" w:sz="6" w:space="0" w:color="000000"/>
              <w:bottom w:val="single" w:sz="6" w:space="0" w:color="000000"/>
              <w:right w:val="single" w:sz="6" w:space="0" w:color="000000"/>
            </w:tcBorders>
          </w:tcPr>
          <w:p w14:paraId="2B016A2F" w14:textId="55C66DC6" w:rsidR="00D32EE4" w:rsidDel="009331ED" w:rsidRDefault="00D32EE4">
            <w:pPr>
              <w:rPr>
                <w:del w:id="15851" w:author="Erlie Hasam Morfin Zavalza" w:date="2014-10-31T02:51:00Z"/>
              </w:rPr>
              <w:pPrChange w:id="15852"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705361E4" w14:textId="386E17E0" w:rsidR="00D32EE4" w:rsidDel="009331ED" w:rsidRDefault="00D32EE4">
            <w:pPr>
              <w:rPr>
                <w:del w:id="15853" w:author="Erlie Hasam Morfin Zavalza" w:date="2014-10-31T02:51:00Z"/>
              </w:rPr>
              <w:pPrChange w:id="15854"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49DF5958" w14:textId="7296C922" w:rsidR="00D32EE4" w:rsidDel="009331ED" w:rsidRDefault="00D32EE4">
            <w:pPr>
              <w:rPr>
                <w:del w:id="15855" w:author="Erlie Hasam Morfin Zavalza" w:date="2014-10-31T02:51:00Z"/>
              </w:rPr>
              <w:pPrChange w:id="15856"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18736601" w14:textId="1DAF189C" w:rsidR="00D32EE4" w:rsidDel="009331ED" w:rsidRDefault="00D32EE4">
            <w:pPr>
              <w:rPr>
                <w:del w:id="15857" w:author="Erlie Hasam Morfin Zavalza" w:date="2014-10-31T02:51:00Z"/>
              </w:rPr>
              <w:pPrChange w:id="15858"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1E1CF075" w14:textId="614FEADE" w:rsidR="00D32EE4" w:rsidDel="009331ED" w:rsidRDefault="00D32EE4">
            <w:pPr>
              <w:rPr>
                <w:del w:id="15859" w:author="Erlie Hasam Morfin Zavalza" w:date="2014-10-31T02:51:00Z"/>
              </w:rPr>
              <w:pPrChange w:id="15860" w:author="Erlie Hasam Morfin Zavalza" w:date="2014-11-08T00:32:00Z">
                <w:pPr>
                  <w:spacing w:before="60" w:after="60"/>
                  <w:ind w:left="113" w:right="113"/>
                  <w:jc w:val="center"/>
                </w:pPr>
              </w:pPrChange>
            </w:pPr>
          </w:p>
        </w:tc>
        <w:tc>
          <w:tcPr>
            <w:tcW w:w="283" w:type="dxa"/>
          </w:tcPr>
          <w:p w14:paraId="574185E7" w14:textId="51F22A74" w:rsidR="00D32EE4" w:rsidDel="009331ED" w:rsidRDefault="00D32EE4">
            <w:pPr>
              <w:rPr>
                <w:del w:id="15861" w:author="Erlie Hasam Morfin Zavalza" w:date="2014-10-31T02:51:00Z"/>
              </w:rPr>
              <w:pPrChange w:id="15862" w:author="Erlie Hasam Morfin Zavalza" w:date="2014-11-08T00:32:00Z">
                <w:pPr>
                  <w:jc w:val="right"/>
                </w:pPr>
              </w:pPrChange>
            </w:pPr>
          </w:p>
        </w:tc>
      </w:tr>
      <w:tr w:rsidR="00D32EE4" w:rsidDel="009331ED" w14:paraId="1B4872BB" w14:textId="0A7F78BA" w:rsidTr="007F72CF">
        <w:trPr>
          <w:trHeight w:val="262"/>
          <w:del w:id="15863" w:author="Erlie Hasam Morfin Zavalza" w:date="2014-10-31T02:51:00Z"/>
        </w:trPr>
        <w:tc>
          <w:tcPr>
            <w:tcW w:w="3828" w:type="dxa"/>
            <w:tcBorders>
              <w:left w:val="single" w:sz="12" w:space="0" w:color="000000"/>
            </w:tcBorders>
          </w:tcPr>
          <w:p w14:paraId="275AC21F" w14:textId="67C45B79" w:rsidR="00D32EE4" w:rsidDel="009331ED" w:rsidRDefault="00D32EE4">
            <w:pPr>
              <w:rPr>
                <w:del w:id="15864" w:author="Erlie Hasam Morfin Zavalza" w:date="2014-10-31T02:51:00Z"/>
              </w:rPr>
              <w:pPrChange w:id="15865" w:author="Erlie Hasam Morfin Zavalza" w:date="2014-11-08T00:32:00Z">
                <w:pPr>
                  <w:spacing w:before="60" w:after="60"/>
                  <w:ind w:left="113" w:right="113"/>
                </w:pPr>
              </w:pPrChange>
            </w:pPr>
            <w:del w:id="15866" w:author="Erlie Hasam Morfin Zavalza" w:date="2014-10-31T02:51:00Z">
              <w:r w:rsidDel="009331ED">
                <w:delText>comisiones/Ventas</w:delText>
              </w:r>
            </w:del>
          </w:p>
        </w:tc>
        <w:tc>
          <w:tcPr>
            <w:tcW w:w="1275" w:type="dxa"/>
            <w:tcBorders>
              <w:top w:val="single" w:sz="6" w:space="0" w:color="000000"/>
              <w:left w:val="single" w:sz="6" w:space="0" w:color="000000"/>
              <w:bottom w:val="single" w:sz="6" w:space="0" w:color="000000"/>
              <w:right w:val="single" w:sz="6" w:space="0" w:color="000000"/>
            </w:tcBorders>
          </w:tcPr>
          <w:p w14:paraId="5FD5D5A8" w14:textId="72F63102" w:rsidR="00D32EE4" w:rsidDel="009331ED" w:rsidRDefault="00D32EE4">
            <w:pPr>
              <w:rPr>
                <w:del w:id="15867" w:author="Erlie Hasam Morfin Zavalza" w:date="2014-10-31T02:51:00Z"/>
              </w:rPr>
              <w:pPrChange w:id="15868"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2972894A" w14:textId="69C303D3" w:rsidR="00D32EE4" w:rsidDel="009331ED" w:rsidRDefault="00D32EE4">
            <w:pPr>
              <w:rPr>
                <w:del w:id="15869" w:author="Erlie Hasam Morfin Zavalza" w:date="2014-10-31T02:51:00Z"/>
              </w:rPr>
              <w:pPrChange w:id="15870"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2A09AE02" w14:textId="79769748" w:rsidR="00D32EE4" w:rsidDel="009331ED" w:rsidRDefault="00D32EE4">
            <w:pPr>
              <w:rPr>
                <w:del w:id="15871" w:author="Erlie Hasam Morfin Zavalza" w:date="2014-10-31T02:51:00Z"/>
              </w:rPr>
              <w:pPrChange w:id="15872"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50653933" w14:textId="559698FF" w:rsidR="00D32EE4" w:rsidDel="009331ED" w:rsidRDefault="00D32EE4">
            <w:pPr>
              <w:rPr>
                <w:del w:id="15873" w:author="Erlie Hasam Morfin Zavalza" w:date="2014-10-31T02:51:00Z"/>
              </w:rPr>
              <w:pPrChange w:id="15874"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56503563" w14:textId="0D784196" w:rsidR="00D32EE4" w:rsidDel="009331ED" w:rsidRDefault="00D32EE4">
            <w:pPr>
              <w:rPr>
                <w:del w:id="15875" w:author="Erlie Hasam Morfin Zavalza" w:date="2014-10-31T02:51:00Z"/>
              </w:rPr>
              <w:pPrChange w:id="15876" w:author="Erlie Hasam Morfin Zavalza" w:date="2014-11-08T00:32:00Z">
                <w:pPr>
                  <w:spacing w:before="60" w:after="60"/>
                  <w:ind w:left="113" w:right="113"/>
                  <w:jc w:val="center"/>
                </w:pPr>
              </w:pPrChange>
            </w:pPr>
          </w:p>
        </w:tc>
        <w:tc>
          <w:tcPr>
            <w:tcW w:w="283" w:type="dxa"/>
          </w:tcPr>
          <w:p w14:paraId="5E1D0B54" w14:textId="5978CDE4" w:rsidR="00D32EE4" w:rsidDel="009331ED" w:rsidRDefault="00D32EE4">
            <w:pPr>
              <w:rPr>
                <w:del w:id="15877" w:author="Erlie Hasam Morfin Zavalza" w:date="2014-10-31T02:51:00Z"/>
              </w:rPr>
              <w:pPrChange w:id="15878" w:author="Erlie Hasam Morfin Zavalza" w:date="2014-11-08T00:32:00Z">
                <w:pPr>
                  <w:jc w:val="right"/>
                </w:pPr>
              </w:pPrChange>
            </w:pPr>
          </w:p>
        </w:tc>
      </w:tr>
      <w:tr w:rsidR="00D32EE4" w:rsidDel="009331ED" w14:paraId="3F25D0ED" w14:textId="37C0D650" w:rsidTr="007F72CF">
        <w:trPr>
          <w:trHeight w:val="262"/>
          <w:del w:id="15879" w:author="Erlie Hasam Morfin Zavalza" w:date="2014-10-31T02:51:00Z"/>
        </w:trPr>
        <w:tc>
          <w:tcPr>
            <w:tcW w:w="3828" w:type="dxa"/>
            <w:tcBorders>
              <w:left w:val="single" w:sz="12" w:space="0" w:color="000000"/>
            </w:tcBorders>
          </w:tcPr>
          <w:p w14:paraId="456621E9" w14:textId="57472354" w:rsidR="00D32EE4" w:rsidDel="009331ED" w:rsidRDefault="00D32EE4">
            <w:pPr>
              <w:rPr>
                <w:del w:id="15880" w:author="Erlie Hasam Morfin Zavalza" w:date="2014-10-31T02:51:00Z"/>
              </w:rPr>
              <w:pPrChange w:id="15881" w:author="Erlie Hasam Morfin Zavalza" w:date="2014-11-08T00:32:00Z">
                <w:pPr>
                  <w:spacing w:before="60" w:after="60"/>
                  <w:ind w:left="113" w:right="113"/>
                </w:pPr>
              </w:pPrChange>
            </w:pPr>
            <w:del w:id="15882" w:author="Erlie Hasam Morfin Zavalza" w:date="2014-10-31T02:51:00Z">
              <w:r w:rsidDel="009331ED">
                <w:delText>Transportes</w:delText>
              </w:r>
            </w:del>
          </w:p>
        </w:tc>
        <w:tc>
          <w:tcPr>
            <w:tcW w:w="1275" w:type="dxa"/>
            <w:tcBorders>
              <w:top w:val="single" w:sz="6" w:space="0" w:color="000000"/>
              <w:left w:val="single" w:sz="6" w:space="0" w:color="000000"/>
              <w:bottom w:val="single" w:sz="6" w:space="0" w:color="000000"/>
              <w:right w:val="single" w:sz="6" w:space="0" w:color="000000"/>
            </w:tcBorders>
          </w:tcPr>
          <w:p w14:paraId="7A2FC766" w14:textId="5F232A5A" w:rsidR="00D32EE4" w:rsidDel="009331ED" w:rsidRDefault="00D32EE4">
            <w:pPr>
              <w:rPr>
                <w:del w:id="15883" w:author="Erlie Hasam Morfin Zavalza" w:date="2014-10-31T02:51:00Z"/>
              </w:rPr>
              <w:pPrChange w:id="15884"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bottom w:val="single" w:sz="6" w:space="0" w:color="000000"/>
              <w:right w:val="single" w:sz="6" w:space="0" w:color="000000"/>
            </w:tcBorders>
          </w:tcPr>
          <w:p w14:paraId="16019981" w14:textId="631C9A8E" w:rsidR="00D32EE4" w:rsidDel="009331ED" w:rsidRDefault="00D32EE4">
            <w:pPr>
              <w:rPr>
                <w:del w:id="15885" w:author="Erlie Hasam Morfin Zavalza" w:date="2014-10-31T02:51:00Z"/>
              </w:rPr>
              <w:pPrChange w:id="15886"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bottom w:val="single" w:sz="6" w:space="0" w:color="000000"/>
              <w:right w:val="single" w:sz="6" w:space="0" w:color="000000"/>
            </w:tcBorders>
          </w:tcPr>
          <w:p w14:paraId="566AB0AB" w14:textId="5B622DF3" w:rsidR="00D32EE4" w:rsidDel="009331ED" w:rsidRDefault="00D32EE4">
            <w:pPr>
              <w:rPr>
                <w:del w:id="15887" w:author="Erlie Hasam Morfin Zavalza" w:date="2014-10-31T02:51:00Z"/>
              </w:rPr>
              <w:pPrChange w:id="15888"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bottom w:val="single" w:sz="6" w:space="0" w:color="000000"/>
              <w:right w:val="single" w:sz="6" w:space="0" w:color="000000"/>
            </w:tcBorders>
          </w:tcPr>
          <w:p w14:paraId="560882E9" w14:textId="6089A07D" w:rsidR="00D32EE4" w:rsidDel="009331ED" w:rsidRDefault="00D32EE4">
            <w:pPr>
              <w:rPr>
                <w:del w:id="15889" w:author="Erlie Hasam Morfin Zavalza" w:date="2014-10-31T02:51:00Z"/>
              </w:rPr>
              <w:pPrChange w:id="15890"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bottom w:val="single" w:sz="6" w:space="0" w:color="000000"/>
              <w:right w:val="single" w:sz="12" w:space="0" w:color="000000"/>
            </w:tcBorders>
          </w:tcPr>
          <w:p w14:paraId="1F9308FA" w14:textId="1ADEB3C1" w:rsidR="00D32EE4" w:rsidDel="009331ED" w:rsidRDefault="00D32EE4">
            <w:pPr>
              <w:rPr>
                <w:del w:id="15891" w:author="Erlie Hasam Morfin Zavalza" w:date="2014-10-31T02:51:00Z"/>
              </w:rPr>
              <w:pPrChange w:id="15892" w:author="Erlie Hasam Morfin Zavalza" w:date="2014-11-08T00:32:00Z">
                <w:pPr>
                  <w:spacing w:before="60" w:after="60"/>
                  <w:ind w:left="113" w:right="113"/>
                  <w:jc w:val="center"/>
                </w:pPr>
              </w:pPrChange>
            </w:pPr>
          </w:p>
        </w:tc>
        <w:tc>
          <w:tcPr>
            <w:tcW w:w="283" w:type="dxa"/>
          </w:tcPr>
          <w:p w14:paraId="66CC1A9C" w14:textId="6CA2AC82" w:rsidR="00D32EE4" w:rsidDel="009331ED" w:rsidRDefault="00D32EE4">
            <w:pPr>
              <w:rPr>
                <w:del w:id="15893" w:author="Erlie Hasam Morfin Zavalza" w:date="2014-10-31T02:51:00Z"/>
              </w:rPr>
              <w:pPrChange w:id="15894" w:author="Erlie Hasam Morfin Zavalza" w:date="2014-11-08T00:32:00Z">
                <w:pPr>
                  <w:jc w:val="right"/>
                </w:pPr>
              </w:pPrChange>
            </w:pPr>
          </w:p>
        </w:tc>
      </w:tr>
      <w:tr w:rsidR="00D32EE4" w:rsidDel="009331ED" w14:paraId="0534EC6E" w14:textId="2625EEB1" w:rsidTr="007F72CF">
        <w:trPr>
          <w:trHeight w:val="276"/>
          <w:del w:id="15895" w:author="Erlie Hasam Morfin Zavalza" w:date="2014-10-31T02:51:00Z"/>
        </w:trPr>
        <w:tc>
          <w:tcPr>
            <w:tcW w:w="3828" w:type="dxa"/>
            <w:tcBorders>
              <w:left w:val="single" w:sz="12" w:space="0" w:color="000000"/>
            </w:tcBorders>
          </w:tcPr>
          <w:p w14:paraId="28CCF069" w14:textId="7BEA81DE" w:rsidR="00D32EE4" w:rsidDel="009331ED" w:rsidRDefault="00D32EE4">
            <w:pPr>
              <w:rPr>
                <w:del w:id="15896" w:author="Erlie Hasam Morfin Zavalza" w:date="2014-10-31T02:51:00Z"/>
              </w:rPr>
              <w:pPrChange w:id="15897" w:author="Erlie Hasam Morfin Zavalza" w:date="2014-11-08T00:32:00Z">
                <w:pPr>
                  <w:spacing w:before="60" w:after="60"/>
                  <w:ind w:left="113" w:right="113"/>
                </w:pPr>
              </w:pPrChange>
            </w:pPr>
            <w:del w:id="15898" w:author="Erlie Hasam Morfin Zavalza" w:date="2014-10-31T02:51:00Z">
              <w:r w:rsidDel="009331ED">
                <w:delText>Otros Gastos Variables</w:delText>
              </w:r>
            </w:del>
          </w:p>
        </w:tc>
        <w:tc>
          <w:tcPr>
            <w:tcW w:w="1275" w:type="dxa"/>
            <w:tcBorders>
              <w:top w:val="single" w:sz="6" w:space="0" w:color="000000"/>
              <w:left w:val="single" w:sz="6" w:space="0" w:color="000000"/>
              <w:right w:val="single" w:sz="6" w:space="0" w:color="000000"/>
            </w:tcBorders>
          </w:tcPr>
          <w:p w14:paraId="592FBD97" w14:textId="6E851470" w:rsidR="00D32EE4" w:rsidDel="009331ED" w:rsidRDefault="00D32EE4">
            <w:pPr>
              <w:rPr>
                <w:del w:id="15899" w:author="Erlie Hasam Morfin Zavalza" w:date="2014-10-31T02:51:00Z"/>
              </w:rPr>
              <w:pPrChange w:id="15900" w:author="Erlie Hasam Morfin Zavalza" w:date="2014-11-08T00:32:00Z">
                <w:pPr>
                  <w:spacing w:before="60" w:after="60"/>
                  <w:ind w:left="113" w:right="113"/>
                  <w:jc w:val="right"/>
                </w:pPr>
              </w:pPrChange>
            </w:pPr>
          </w:p>
        </w:tc>
        <w:tc>
          <w:tcPr>
            <w:tcW w:w="1260" w:type="dxa"/>
            <w:tcBorders>
              <w:top w:val="single" w:sz="6" w:space="0" w:color="000000"/>
              <w:left w:val="single" w:sz="6" w:space="0" w:color="000000"/>
              <w:right w:val="single" w:sz="6" w:space="0" w:color="000000"/>
            </w:tcBorders>
          </w:tcPr>
          <w:p w14:paraId="178934B5" w14:textId="026DF105" w:rsidR="00D32EE4" w:rsidDel="009331ED" w:rsidRDefault="00D32EE4">
            <w:pPr>
              <w:rPr>
                <w:del w:id="15901" w:author="Erlie Hasam Morfin Zavalza" w:date="2014-10-31T02:51:00Z"/>
              </w:rPr>
              <w:pPrChange w:id="15902" w:author="Erlie Hasam Morfin Zavalza" w:date="2014-11-08T00:32:00Z">
                <w:pPr>
                  <w:spacing w:before="60" w:after="60"/>
                  <w:ind w:left="113" w:right="113"/>
                  <w:jc w:val="right"/>
                </w:pPr>
              </w:pPrChange>
            </w:pPr>
          </w:p>
        </w:tc>
        <w:tc>
          <w:tcPr>
            <w:tcW w:w="1348" w:type="dxa"/>
            <w:tcBorders>
              <w:top w:val="single" w:sz="6" w:space="0" w:color="000000"/>
              <w:left w:val="single" w:sz="6" w:space="0" w:color="000000"/>
              <w:right w:val="single" w:sz="6" w:space="0" w:color="000000"/>
            </w:tcBorders>
          </w:tcPr>
          <w:p w14:paraId="05B7B7FC" w14:textId="4EC408AF" w:rsidR="00D32EE4" w:rsidDel="009331ED" w:rsidRDefault="00D32EE4">
            <w:pPr>
              <w:rPr>
                <w:del w:id="15903" w:author="Erlie Hasam Morfin Zavalza" w:date="2014-10-31T02:51:00Z"/>
              </w:rPr>
              <w:pPrChange w:id="15904" w:author="Erlie Hasam Morfin Zavalza" w:date="2014-11-08T00:32:00Z">
                <w:pPr>
                  <w:spacing w:before="60" w:after="60"/>
                  <w:ind w:left="113" w:right="113"/>
                  <w:jc w:val="right"/>
                </w:pPr>
              </w:pPrChange>
            </w:pPr>
          </w:p>
        </w:tc>
        <w:tc>
          <w:tcPr>
            <w:tcW w:w="1347" w:type="dxa"/>
            <w:tcBorders>
              <w:top w:val="single" w:sz="6" w:space="0" w:color="000000"/>
              <w:left w:val="single" w:sz="6" w:space="0" w:color="000000"/>
              <w:right w:val="single" w:sz="6" w:space="0" w:color="000000"/>
            </w:tcBorders>
          </w:tcPr>
          <w:p w14:paraId="7419E2CF" w14:textId="518E006F" w:rsidR="00D32EE4" w:rsidDel="009331ED" w:rsidRDefault="00D32EE4">
            <w:pPr>
              <w:rPr>
                <w:del w:id="15905" w:author="Erlie Hasam Morfin Zavalza" w:date="2014-10-31T02:51:00Z"/>
              </w:rPr>
              <w:pPrChange w:id="15906" w:author="Erlie Hasam Morfin Zavalza" w:date="2014-11-08T00:32:00Z">
                <w:pPr>
                  <w:spacing w:before="60" w:after="60"/>
                  <w:ind w:left="113" w:right="113"/>
                  <w:jc w:val="right"/>
                </w:pPr>
              </w:pPrChange>
            </w:pPr>
          </w:p>
        </w:tc>
        <w:tc>
          <w:tcPr>
            <w:tcW w:w="1007" w:type="dxa"/>
            <w:tcBorders>
              <w:top w:val="single" w:sz="6" w:space="0" w:color="000000"/>
              <w:left w:val="single" w:sz="6" w:space="0" w:color="000000"/>
              <w:right w:val="single" w:sz="12" w:space="0" w:color="000000"/>
            </w:tcBorders>
          </w:tcPr>
          <w:p w14:paraId="201F1C1B" w14:textId="4FB39184" w:rsidR="00D32EE4" w:rsidDel="009331ED" w:rsidRDefault="00D32EE4">
            <w:pPr>
              <w:rPr>
                <w:del w:id="15907" w:author="Erlie Hasam Morfin Zavalza" w:date="2014-10-31T02:51:00Z"/>
              </w:rPr>
              <w:pPrChange w:id="15908" w:author="Erlie Hasam Morfin Zavalza" w:date="2014-11-08T00:32:00Z">
                <w:pPr>
                  <w:spacing w:before="60" w:after="60"/>
                  <w:ind w:left="113" w:right="113"/>
                  <w:jc w:val="center"/>
                </w:pPr>
              </w:pPrChange>
            </w:pPr>
          </w:p>
        </w:tc>
        <w:tc>
          <w:tcPr>
            <w:tcW w:w="283" w:type="dxa"/>
          </w:tcPr>
          <w:p w14:paraId="648609DA" w14:textId="36E26413" w:rsidR="00D32EE4" w:rsidDel="009331ED" w:rsidRDefault="00D32EE4">
            <w:pPr>
              <w:rPr>
                <w:del w:id="15909" w:author="Erlie Hasam Morfin Zavalza" w:date="2014-10-31T02:51:00Z"/>
              </w:rPr>
              <w:pPrChange w:id="15910" w:author="Erlie Hasam Morfin Zavalza" w:date="2014-11-08T00:32:00Z">
                <w:pPr>
                  <w:jc w:val="right"/>
                </w:pPr>
              </w:pPrChange>
            </w:pPr>
          </w:p>
        </w:tc>
      </w:tr>
      <w:tr w:rsidR="00D32EE4" w:rsidDel="009331ED" w14:paraId="4166714A" w14:textId="4F372CD0" w:rsidTr="007F72CF">
        <w:trPr>
          <w:trHeight w:val="276"/>
          <w:del w:id="15911" w:author="Erlie Hasam Morfin Zavalza" w:date="2014-10-31T02:51:00Z"/>
        </w:trPr>
        <w:tc>
          <w:tcPr>
            <w:tcW w:w="3828" w:type="dxa"/>
            <w:tcBorders>
              <w:top w:val="single" w:sz="12" w:space="0" w:color="000000"/>
              <w:left w:val="single" w:sz="12" w:space="0" w:color="000000"/>
              <w:bottom w:val="single" w:sz="12" w:space="0" w:color="000000"/>
              <w:right w:val="single" w:sz="6" w:space="0" w:color="000000"/>
            </w:tcBorders>
            <w:shd w:val="pct10" w:color="00FFFF" w:fill="FFFFFF"/>
          </w:tcPr>
          <w:p w14:paraId="5A5EF194" w14:textId="1842C236" w:rsidR="00D32EE4" w:rsidDel="009331ED" w:rsidRDefault="00D32EE4">
            <w:pPr>
              <w:rPr>
                <w:del w:id="15912" w:author="Erlie Hasam Morfin Zavalza" w:date="2014-10-31T02:51:00Z"/>
              </w:rPr>
              <w:pPrChange w:id="15913" w:author="Erlie Hasam Morfin Zavalza" w:date="2014-11-08T00:32:00Z">
                <w:pPr>
                  <w:spacing w:before="60" w:after="60"/>
                  <w:ind w:left="113" w:right="113"/>
                </w:pPr>
              </w:pPrChange>
            </w:pPr>
            <w:del w:id="15914" w:author="Erlie Hasam Morfin Zavalza" w:date="2014-10-31T02:51:00Z">
              <w:r w:rsidDel="009331ED">
                <w:delText>TOTAL GASTOS VABLES(G-1)</w:delText>
              </w:r>
            </w:del>
          </w:p>
        </w:tc>
        <w:tc>
          <w:tcPr>
            <w:tcW w:w="1275" w:type="dxa"/>
            <w:tcBorders>
              <w:top w:val="single" w:sz="12" w:space="0" w:color="000000"/>
              <w:left w:val="single" w:sz="6" w:space="0" w:color="000000"/>
              <w:right w:val="single" w:sz="6" w:space="0" w:color="000000"/>
            </w:tcBorders>
            <w:shd w:val="pct10" w:color="00FFFF" w:fill="FFFFFF"/>
          </w:tcPr>
          <w:p w14:paraId="0766AEC2" w14:textId="54215726" w:rsidR="00D32EE4" w:rsidDel="009331ED" w:rsidRDefault="00D32EE4">
            <w:pPr>
              <w:rPr>
                <w:del w:id="15915" w:author="Erlie Hasam Morfin Zavalza" w:date="2014-10-31T02:51:00Z"/>
              </w:rPr>
              <w:pPrChange w:id="15916" w:author="Erlie Hasam Morfin Zavalza" w:date="2014-11-08T00:32:00Z">
                <w:pPr>
                  <w:spacing w:before="60" w:after="60"/>
                  <w:ind w:left="113" w:right="113"/>
                  <w:jc w:val="right"/>
                </w:pPr>
              </w:pPrChange>
            </w:pPr>
          </w:p>
        </w:tc>
        <w:tc>
          <w:tcPr>
            <w:tcW w:w="1260" w:type="dxa"/>
            <w:tcBorders>
              <w:top w:val="single" w:sz="12" w:space="0" w:color="000000"/>
              <w:left w:val="single" w:sz="6" w:space="0" w:color="000000"/>
              <w:right w:val="single" w:sz="6" w:space="0" w:color="000000"/>
            </w:tcBorders>
            <w:shd w:val="pct10" w:color="00FFFF" w:fill="FFFFFF"/>
          </w:tcPr>
          <w:p w14:paraId="094B02D9" w14:textId="1E193C3A" w:rsidR="00D32EE4" w:rsidDel="009331ED" w:rsidRDefault="00D32EE4">
            <w:pPr>
              <w:rPr>
                <w:del w:id="15917" w:author="Erlie Hasam Morfin Zavalza" w:date="2014-10-31T02:51:00Z"/>
              </w:rPr>
              <w:pPrChange w:id="15918" w:author="Erlie Hasam Morfin Zavalza" w:date="2014-11-08T00:32:00Z">
                <w:pPr>
                  <w:spacing w:before="60" w:after="60"/>
                  <w:ind w:left="113" w:right="113"/>
                  <w:jc w:val="right"/>
                </w:pPr>
              </w:pPrChange>
            </w:pPr>
          </w:p>
        </w:tc>
        <w:tc>
          <w:tcPr>
            <w:tcW w:w="1348" w:type="dxa"/>
            <w:tcBorders>
              <w:top w:val="single" w:sz="12" w:space="0" w:color="000000"/>
              <w:left w:val="single" w:sz="6" w:space="0" w:color="000000"/>
              <w:right w:val="single" w:sz="6" w:space="0" w:color="000000"/>
            </w:tcBorders>
            <w:shd w:val="pct10" w:color="00FFFF" w:fill="FFFFFF"/>
          </w:tcPr>
          <w:p w14:paraId="1DB9056B" w14:textId="4928345E" w:rsidR="00D32EE4" w:rsidDel="009331ED" w:rsidRDefault="00D32EE4">
            <w:pPr>
              <w:rPr>
                <w:del w:id="15919" w:author="Erlie Hasam Morfin Zavalza" w:date="2014-10-31T02:51:00Z"/>
              </w:rPr>
              <w:pPrChange w:id="15920" w:author="Erlie Hasam Morfin Zavalza" w:date="2014-11-08T00:32:00Z">
                <w:pPr>
                  <w:spacing w:before="60" w:after="60"/>
                  <w:ind w:left="113" w:right="113"/>
                  <w:jc w:val="right"/>
                </w:pPr>
              </w:pPrChange>
            </w:pPr>
          </w:p>
        </w:tc>
        <w:tc>
          <w:tcPr>
            <w:tcW w:w="1347" w:type="dxa"/>
            <w:tcBorders>
              <w:top w:val="single" w:sz="12" w:space="0" w:color="000000"/>
              <w:left w:val="single" w:sz="6" w:space="0" w:color="000000"/>
              <w:right w:val="single" w:sz="6" w:space="0" w:color="000000"/>
            </w:tcBorders>
            <w:shd w:val="pct10" w:color="00FFFF" w:fill="FFFFFF"/>
          </w:tcPr>
          <w:p w14:paraId="5E119164" w14:textId="266DD5F0" w:rsidR="00D32EE4" w:rsidDel="009331ED" w:rsidRDefault="00D32EE4">
            <w:pPr>
              <w:rPr>
                <w:del w:id="15921" w:author="Erlie Hasam Morfin Zavalza" w:date="2014-10-31T02:51:00Z"/>
              </w:rPr>
              <w:pPrChange w:id="15922" w:author="Erlie Hasam Morfin Zavalza" w:date="2014-11-08T00:32:00Z">
                <w:pPr>
                  <w:spacing w:before="60" w:after="60"/>
                  <w:ind w:left="113" w:right="113"/>
                  <w:jc w:val="right"/>
                </w:pPr>
              </w:pPrChange>
            </w:pPr>
          </w:p>
        </w:tc>
        <w:tc>
          <w:tcPr>
            <w:tcW w:w="1007" w:type="dxa"/>
            <w:tcBorders>
              <w:top w:val="single" w:sz="12" w:space="0" w:color="000000"/>
              <w:bottom w:val="single" w:sz="12" w:space="0" w:color="000000"/>
              <w:right w:val="single" w:sz="12" w:space="0" w:color="000000"/>
            </w:tcBorders>
            <w:shd w:val="pct10" w:color="00FFFF" w:fill="FFFFFF"/>
          </w:tcPr>
          <w:p w14:paraId="63039A05" w14:textId="5EB51F38" w:rsidR="00D32EE4" w:rsidDel="009331ED" w:rsidRDefault="00D32EE4">
            <w:pPr>
              <w:rPr>
                <w:del w:id="15923" w:author="Erlie Hasam Morfin Zavalza" w:date="2014-10-31T02:51:00Z"/>
              </w:rPr>
              <w:pPrChange w:id="15924" w:author="Erlie Hasam Morfin Zavalza" w:date="2014-11-08T00:32:00Z">
                <w:pPr>
                  <w:spacing w:before="60" w:after="60"/>
                  <w:ind w:left="113" w:right="113"/>
                  <w:jc w:val="center"/>
                </w:pPr>
              </w:pPrChange>
            </w:pPr>
          </w:p>
        </w:tc>
        <w:tc>
          <w:tcPr>
            <w:tcW w:w="283" w:type="dxa"/>
          </w:tcPr>
          <w:p w14:paraId="1C3892DA" w14:textId="657B88AC" w:rsidR="00D32EE4" w:rsidDel="009331ED" w:rsidRDefault="00D32EE4">
            <w:pPr>
              <w:rPr>
                <w:del w:id="15925" w:author="Erlie Hasam Morfin Zavalza" w:date="2014-10-31T02:51:00Z"/>
              </w:rPr>
              <w:pPrChange w:id="15926" w:author="Erlie Hasam Morfin Zavalza" w:date="2014-11-08T00:32:00Z">
                <w:pPr>
                  <w:jc w:val="right"/>
                </w:pPr>
              </w:pPrChange>
            </w:pPr>
          </w:p>
        </w:tc>
      </w:tr>
      <w:tr w:rsidR="00D32EE4" w:rsidDel="009331ED" w14:paraId="7F93128B" w14:textId="3A8ED393" w:rsidTr="007F72CF">
        <w:trPr>
          <w:trHeight w:val="338"/>
          <w:del w:id="15927" w:author="Erlie Hasam Morfin Zavalza" w:date="2014-10-31T02:51:00Z"/>
        </w:trPr>
        <w:tc>
          <w:tcPr>
            <w:tcW w:w="3828" w:type="dxa"/>
            <w:shd w:val="clear" w:color="auto" w:fill="auto"/>
          </w:tcPr>
          <w:p w14:paraId="1214F149" w14:textId="12BF0AD8" w:rsidR="00D32EE4" w:rsidDel="009331ED" w:rsidRDefault="00D32EE4">
            <w:pPr>
              <w:rPr>
                <w:del w:id="15928" w:author="Erlie Hasam Morfin Zavalza" w:date="2014-10-31T02:51:00Z"/>
              </w:rPr>
              <w:pPrChange w:id="15929" w:author="Erlie Hasam Morfin Zavalza" w:date="2014-11-08T00:32:00Z">
                <w:pPr>
                  <w:spacing w:before="60" w:after="60"/>
                  <w:ind w:left="113" w:right="113"/>
                  <w:jc w:val="right"/>
                </w:pPr>
              </w:pPrChange>
            </w:pPr>
          </w:p>
        </w:tc>
        <w:tc>
          <w:tcPr>
            <w:tcW w:w="3883" w:type="dxa"/>
            <w:gridSpan w:val="3"/>
            <w:tcBorders>
              <w:top w:val="single" w:sz="12" w:space="0" w:color="000000"/>
              <w:left w:val="single" w:sz="12" w:space="0" w:color="000000"/>
              <w:bottom w:val="single" w:sz="12" w:space="0" w:color="000000"/>
            </w:tcBorders>
            <w:shd w:val="pct10" w:color="00FFFF" w:fill="FFFFFF"/>
          </w:tcPr>
          <w:p w14:paraId="48794959" w14:textId="460FCDCB" w:rsidR="00D32EE4" w:rsidDel="009331ED" w:rsidRDefault="00D32EE4">
            <w:pPr>
              <w:rPr>
                <w:del w:id="15930" w:author="Erlie Hasam Morfin Zavalza" w:date="2014-10-31T02:51:00Z"/>
              </w:rPr>
              <w:pPrChange w:id="15931" w:author="Erlie Hasam Morfin Zavalza" w:date="2014-11-08T00:32:00Z">
                <w:pPr>
                  <w:spacing w:before="60" w:after="60"/>
                  <w:ind w:left="113" w:right="113"/>
                </w:pPr>
              </w:pPrChange>
            </w:pPr>
            <w:del w:id="15932" w:author="Erlie Hasam Morfin Zavalza" w:date="2014-10-31T02:51:00Z">
              <w:r w:rsidDel="009331ED">
                <w:delText xml:space="preserve">MARGEN BRUTO:               </w:delText>
              </w:r>
            </w:del>
          </w:p>
        </w:tc>
        <w:tc>
          <w:tcPr>
            <w:tcW w:w="1347" w:type="dxa"/>
            <w:tcBorders>
              <w:top w:val="single" w:sz="12" w:space="0" w:color="000000"/>
              <w:left w:val="single" w:sz="6" w:space="0" w:color="000000"/>
              <w:bottom w:val="single" w:sz="12" w:space="0" w:color="000000"/>
              <w:right w:val="single" w:sz="6" w:space="0" w:color="000000"/>
            </w:tcBorders>
            <w:shd w:val="pct10" w:color="00FFFF" w:fill="FFFFFF"/>
          </w:tcPr>
          <w:p w14:paraId="6FFFAE46" w14:textId="6756CFF7" w:rsidR="00D32EE4" w:rsidDel="009331ED" w:rsidRDefault="00D32EE4">
            <w:pPr>
              <w:rPr>
                <w:del w:id="15933" w:author="Erlie Hasam Morfin Zavalza" w:date="2014-10-31T02:51:00Z"/>
              </w:rPr>
              <w:pPrChange w:id="15934" w:author="Erlie Hasam Morfin Zavalza" w:date="2014-11-08T00:32:00Z">
                <w:pPr>
                  <w:spacing w:before="60" w:after="60"/>
                  <w:ind w:left="113" w:right="113"/>
                  <w:jc w:val="right"/>
                </w:pPr>
              </w:pPrChange>
            </w:pPr>
          </w:p>
        </w:tc>
        <w:tc>
          <w:tcPr>
            <w:tcW w:w="1007" w:type="dxa"/>
          </w:tcPr>
          <w:p w14:paraId="3ECDB68E" w14:textId="0875342A" w:rsidR="00D32EE4" w:rsidDel="009331ED" w:rsidRDefault="00D32EE4">
            <w:pPr>
              <w:rPr>
                <w:del w:id="15935" w:author="Erlie Hasam Morfin Zavalza" w:date="2014-10-31T02:51:00Z"/>
              </w:rPr>
              <w:pPrChange w:id="15936" w:author="Erlie Hasam Morfin Zavalza" w:date="2014-11-08T00:32:00Z">
                <w:pPr>
                  <w:spacing w:before="60" w:after="60"/>
                  <w:ind w:left="113" w:right="113"/>
                  <w:jc w:val="right"/>
                </w:pPr>
              </w:pPrChange>
            </w:pPr>
          </w:p>
        </w:tc>
        <w:tc>
          <w:tcPr>
            <w:tcW w:w="283" w:type="dxa"/>
          </w:tcPr>
          <w:p w14:paraId="74E13AA0" w14:textId="135EE549" w:rsidR="00D32EE4" w:rsidDel="009331ED" w:rsidRDefault="00D32EE4">
            <w:pPr>
              <w:rPr>
                <w:del w:id="15937" w:author="Erlie Hasam Morfin Zavalza" w:date="2014-10-31T02:51:00Z"/>
              </w:rPr>
              <w:pPrChange w:id="15938" w:author="Erlie Hasam Morfin Zavalza" w:date="2014-11-08T00:32:00Z">
                <w:pPr>
                  <w:jc w:val="right"/>
                </w:pPr>
              </w:pPrChange>
            </w:pPr>
          </w:p>
        </w:tc>
      </w:tr>
      <w:tr w:rsidR="00D32EE4" w:rsidDel="009331ED" w14:paraId="287300A0" w14:textId="6AF8AA01" w:rsidTr="007F72CF">
        <w:trPr>
          <w:trHeight w:val="276"/>
          <w:del w:id="15939" w:author="Erlie Hasam Morfin Zavalza" w:date="2014-10-31T02:51:00Z"/>
        </w:trPr>
        <w:tc>
          <w:tcPr>
            <w:tcW w:w="3828" w:type="dxa"/>
          </w:tcPr>
          <w:p w14:paraId="483B599A" w14:textId="14576EC5" w:rsidR="00D32EE4" w:rsidDel="009331ED" w:rsidRDefault="00D32EE4">
            <w:pPr>
              <w:rPr>
                <w:del w:id="15940" w:author="Erlie Hasam Morfin Zavalza" w:date="2014-10-31T02:51:00Z"/>
              </w:rPr>
              <w:pPrChange w:id="15941" w:author="Erlie Hasam Morfin Zavalza" w:date="2014-11-08T00:32:00Z">
                <w:pPr>
                  <w:spacing w:before="60" w:after="60"/>
                  <w:ind w:left="113" w:right="113"/>
                  <w:jc w:val="right"/>
                </w:pPr>
              </w:pPrChange>
            </w:pPr>
          </w:p>
        </w:tc>
        <w:tc>
          <w:tcPr>
            <w:tcW w:w="1275" w:type="dxa"/>
          </w:tcPr>
          <w:p w14:paraId="27E95392" w14:textId="7941302A" w:rsidR="00D32EE4" w:rsidDel="009331ED" w:rsidRDefault="00D32EE4">
            <w:pPr>
              <w:rPr>
                <w:del w:id="15942" w:author="Erlie Hasam Morfin Zavalza" w:date="2014-10-31T02:51:00Z"/>
              </w:rPr>
              <w:pPrChange w:id="15943" w:author="Erlie Hasam Morfin Zavalza" w:date="2014-11-08T00:32:00Z">
                <w:pPr>
                  <w:spacing w:before="60" w:after="60"/>
                  <w:ind w:left="113" w:right="113"/>
                  <w:jc w:val="right"/>
                </w:pPr>
              </w:pPrChange>
            </w:pPr>
          </w:p>
        </w:tc>
        <w:tc>
          <w:tcPr>
            <w:tcW w:w="1260" w:type="dxa"/>
          </w:tcPr>
          <w:p w14:paraId="3D37CDB9" w14:textId="54E1A8BA" w:rsidR="00D32EE4" w:rsidDel="009331ED" w:rsidRDefault="00D32EE4">
            <w:pPr>
              <w:rPr>
                <w:del w:id="15944" w:author="Erlie Hasam Morfin Zavalza" w:date="2014-10-31T02:51:00Z"/>
              </w:rPr>
              <w:pPrChange w:id="15945" w:author="Erlie Hasam Morfin Zavalza" w:date="2014-11-08T00:32:00Z">
                <w:pPr>
                  <w:spacing w:before="60" w:after="60"/>
                  <w:ind w:left="113" w:right="113"/>
                  <w:jc w:val="right"/>
                </w:pPr>
              </w:pPrChange>
            </w:pPr>
          </w:p>
        </w:tc>
        <w:tc>
          <w:tcPr>
            <w:tcW w:w="1348" w:type="dxa"/>
          </w:tcPr>
          <w:p w14:paraId="20DC0933" w14:textId="7012CFF1" w:rsidR="00D32EE4" w:rsidDel="009331ED" w:rsidRDefault="00D32EE4">
            <w:pPr>
              <w:rPr>
                <w:del w:id="15946" w:author="Erlie Hasam Morfin Zavalza" w:date="2014-10-31T02:51:00Z"/>
              </w:rPr>
              <w:pPrChange w:id="15947" w:author="Erlie Hasam Morfin Zavalza" w:date="2014-11-08T00:32:00Z">
                <w:pPr>
                  <w:spacing w:before="60" w:after="60"/>
                  <w:ind w:left="113" w:right="113"/>
                  <w:jc w:val="right"/>
                </w:pPr>
              </w:pPrChange>
            </w:pPr>
          </w:p>
        </w:tc>
        <w:tc>
          <w:tcPr>
            <w:tcW w:w="1347" w:type="dxa"/>
          </w:tcPr>
          <w:p w14:paraId="3459BEF2" w14:textId="1CC051BB" w:rsidR="00D32EE4" w:rsidDel="009331ED" w:rsidRDefault="00D32EE4">
            <w:pPr>
              <w:rPr>
                <w:del w:id="15948" w:author="Erlie Hasam Morfin Zavalza" w:date="2014-10-31T02:51:00Z"/>
              </w:rPr>
              <w:pPrChange w:id="15949" w:author="Erlie Hasam Morfin Zavalza" w:date="2014-11-08T00:32:00Z">
                <w:pPr>
                  <w:spacing w:before="60" w:after="60"/>
                  <w:ind w:left="113" w:right="113"/>
                  <w:jc w:val="right"/>
                </w:pPr>
              </w:pPrChange>
            </w:pPr>
          </w:p>
        </w:tc>
        <w:tc>
          <w:tcPr>
            <w:tcW w:w="1007" w:type="dxa"/>
          </w:tcPr>
          <w:p w14:paraId="71FF2673" w14:textId="190C2C1B" w:rsidR="00D32EE4" w:rsidDel="009331ED" w:rsidRDefault="00D32EE4">
            <w:pPr>
              <w:rPr>
                <w:del w:id="15950" w:author="Erlie Hasam Morfin Zavalza" w:date="2014-10-31T02:51:00Z"/>
              </w:rPr>
              <w:pPrChange w:id="15951" w:author="Erlie Hasam Morfin Zavalza" w:date="2014-11-08T00:32:00Z">
                <w:pPr>
                  <w:spacing w:before="60" w:after="60"/>
                  <w:ind w:left="113" w:right="113"/>
                  <w:jc w:val="right"/>
                </w:pPr>
              </w:pPrChange>
            </w:pPr>
          </w:p>
        </w:tc>
        <w:tc>
          <w:tcPr>
            <w:tcW w:w="283" w:type="dxa"/>
          </w:tcPr>
          <w:p w14:paraId="6472F021" w14:textId="0304D1FE" w:rsidR="00D32EE4" w:rsidDel="009331ED" w:rsidRDefault="00D32EE4">
            <w:pPr>
              <w:rPr>
                <w:del w:id="15952" w:author="Erlie Hasam Morfin Zavalza" w:date="2014-10-31T02:51:00Z"/>
              </w:rPr>
              <w:pPrChange w:id="15953" w:author="Erlie Hasam Morfin Zavalza" w:date="2014-11-08T00:32:00Z">
                <w:pPr>
                  <w:jc w:val="right"/>
                </w:pPr>
              </w:pPrChange>
            </w:pPr>
          </w:p>
        </w:tc>
      </w:tr>
      <w:tr w:rsidR="00D32EE4" w:rsidDel="009331ED" w14:paraId="15FDE9D6" w14:textId="35AFDABF" w:rsidTr="007F72CF">
        <w:trPr>
          <w:trHeight w:val="276"/>
          <w:del w:id="15954" w:author="Erlie Hasam Morfin Zavalza" w:date="2014-10-31T02:51:00Z"/>
        </w:trPr>
        <w:tc>
          <w:tcPr>
            <w:tcW w:w="3828" w:type="dxa"/>
            <w:shd w:val="clear" w:color="auto" w:fill="auto"/>
          </w:tcPr>
          <w:p w14:paraId="5EEBBD69" w14:textId="609ED310" w:rsidR="00D32EE4" w:rsidDel="009331ED" w:rsidRDefault="00D32EE4">
            <w:pPr>
              <w:rPr>
                <w:del w:id="15955" w:author="Erlie Hasam Morfin Zavalza" w:date="2014-10-31T02:51:00Z"/>
              </w:rPr>
              <w:pPrChange w:id="15956" w:author="Erlie Hasam Morfin Zavalza" w:date="2014-11-08T00:32:00Z">
                <w:pPr>
                  <w:spacing w:before="60" w:after="60"/>
                  <w:ind w:left="113" w:right="113"/>
                  <w:jc w:val="right"/>
                </w:pPr>
              </w:pPrChange>
            </w:pPr>
          </w:p>
        </w:tc>
        <w:tc>
          <w:tcPr>
            <w:tcW w:w="1275" w:type="dxa"/>
            <w:shd w:val="clear" w:color="auto" w:fill="auto"/>
          </w:tcPr>
          <w:p w14:paraId="14CE4355" w14:textId="4813F08B" w:rsidR="00D32EE4" w:rsidDel="009331ED" w:rsidRDefault="00D32EE4">
            <w:pPr>
              <w:rPr>
                <w:del w:id="15957" w:author="Erlie Hasam Morfin Zavalza" w:date="2014-10-31T02:51:00Z"/>
              </w:rPr>
              <w:pPrChange w:id="15958" w:author="Erlie Hasam Morfin Zavalza" w:date="2014-11-08T00:32:00Z">
                <w:pPr>
                  <w:spacing w:before="60" w:after="60"/>
                  <w:ind w:left="113" w:right="113"/>
                  <w:jc w:val="right"/>
                </w:pPr>
              </w:pPrChange>
            </w:pPr>
          </w:p>
        </w:tc>
        <w:tc>
          <w:tcPr>
            <w:tcW w:w="3955" w:type="dxa"/>
            <w:gridSpan w:val="3"/>
            <w:tcBorders>
              <w:top w:val="single" w:sz="12" w:space="0" w:color="000000"/>
              <w:left w:val="single" w:sz="12" w:space="0" w:color="000000"/>
              <w:bottom w:val="single" w:sz="12" w:space="0" w:color="000000"/>
            </w:tcBorders>
            <w:shd w:val="pct10" w:color="00FFFF" w:fill="FFFFFF"/>
          </w:tcPr>
          <w:p w14:paraId="47F9D3B8" w14:textId="3FFFD545" w:rsidR="00D32EE4" w:rsidDel="009331ED" w:rsidRDefault="00D32EE4">
            <w:pPr>
              <w:rPr>
                <w:del w:id="15959" w:author="Erlie Hasam Morfin Zavalza" w:date="2014-10-31T02:51:00Z"/>
              </w:rPr>
              <w:pPrChange w:id="15960" w:author="Erlie Hasam Morfin Zavalza" w:date="2014-11-08T00:32:00Z">
                <w:pPr>
                  <w:spacing w:before="60" w:after="60"/>
                  <w:ind w:left="113" w:right="113"/>
                </w:pPr>
              </w:pPrChange>
            </w:pPr>
            <w:del w:id="15961" w:author="Erlie Hasam Morfin Zavalza" w:date="2014-10-31T02:51:00Z">
              <w:r w:rsidDel="009331ED">
                <w:delText>PORCENTAJE/INGRESOS</w:delText>
              </w:r>
            </w:del>
          </w:p>
        </w:tc>
        <w:tc>
          <w:tcPr>
            <w:tcW w:w="1007" w:type="dxa"/>
            <w:tcBorders>
              <w:top w:val="single" w:sz="12" w:space="0" w:color="000000"/>
              <w:bottom w:val="single" w:sz="12" w:space="0" w:color="000000"/>
            </w:tcBorders>
            <w:shd w:val="pct10" w:color="00FFFF" w:fill="FFFFFF"/>
          </w:tcPr>
          <w:p w14:paraId="563C0A64" w14:textId="54A58A90" w:rsidR="00D32EE4" w:rsidDel="009331ED" w:rsidRDefault="00D32EE4">
            <w:pPr>
              <w:rPr>
                <w:del w:id="15962" w:author="Erlie Hasam Morfin Zavalza" w:date="2014-10-31T02:51:00Z"/>
              </w:rPr>
              <w:pPrChange w:id="15963" w:author="Erlie Hasam Morfin Zavalza" w:date="2014-11-08T00:32:00Z">
                <w:pPr>
                  <w:spacing w:before="60" w:after="60"/>
                  <w:ind w:left="113" w:right="113"/>
                  <w:jc w:val="center"/>
                </w:pPr>
              </w:pPrChange>
            </w:pPr>
          </w:p>
        </w:tc>
        <w:tc>
          <w:tcPr>
            <w:tcW w:w="283" w:type="dxa"/>
            <w:tcBorders>
              <w:top w:val="single" w:sz="12" w:space="0" w:color="000000"/>
              <w:bottom w:val="single" w:sz="12" w:space="0" w:color="000000"/>
              <w:right w:val="single" w:sz="12" w:space="0" w:color="000000"/>
            </w:tcBorders>
            <w:shd w:val="pct10" w:color="00FFFF" w:fill="FFFFFF"/>
          </w:tcPr>
          <w:p w14:paraId="58678248" w14:textId="6DC18FA0" w:rsidR="00D32EE4" w:rsidDel="009331ED" w:rsidRDefault="00D32EE4">
            <w:pPr>
              <w:rPr>
                <w:del w:id="15964" w:author="Erlie Hasam Morfin Zavalza" w:date="2014-10-31T02:51:00Z"/>
              </w:rPr>
            </w:pPr>
            <w:del w:id="15965" w:author="Erlie Hasam Morfin Zavalza" w:date="2014-10-31T02:51:00Z">
              <w:r w:rsidDel="009331ED">
                <w:delText>%</w:delText>
              </w:r>
            </w:del>
          </w:p>
        </w:tc>
      </w:tr>
      <w:tr w:rsidR="00D32EE4" w:rsidDel="009331ED" w14:paraId="0E023DBA" w14:textId="0132F551" w:rsidTr="007F72CF">
        <w:trPr>
          <w:trHeight w:val="276"/>
          <w:del w:id="15966" w:author="Erlie Hasam Morfin Zavalza" w:date="2014-10-31T02:51:00Z"/>
        </w:trPr>
        <w:tc>
          <w:tcPr>
            <w:tcW w:w="3828" w:type="dxa"/>
          </w:tcPr>
          <w:p w14:paraId="49007CE0" w14:textId="3667A156" w:rsidR="00D32EE4" w:rsidDel="009331ED" w:rsidRDefault="00D32EE4">
            <w:pPr>
              <w:rPr>
                <w:del w:id="15967" w:author="Erlie Hasam Morfin Zavalza" w:date="2014-10-31T02:51:00Z"/>
              </w:rPr>
              <w:pPrChange w:id="15968" w:author="Erlie Hasam Morfin Zavalza" w:date="2014-11-08T00:32:00Z">
                <w:pPr>
                  <w:spacing w:before="60" w:after="60"/>
                  <w:ind w:left="113" w:right="113"/>
                  <w:jc w:val="right"/>
                </w:pPr>
              </w:pPrChange>
            </w:pPr>
          </w:p>
        </w:tc>
        <w:tc>
          <w:tcPr>
            <w:tcW w:w="1275" w:type="dxa"/>
          </w:tcPr>
          <w:p w14:paraId="32C377D1" w14:textId="40A532D0" w:rsidR="00D32EE4" w:rsidDel="009331ED" w:rsidRDefault="00D32EE4">
            <w:pPr>
              <w:rPr>
                <w:del w:id="15969" w:author="Erlie Hasam Morfin Zavalza" w:date="2014-10-31T02:51:00Z"/>
              </w:rPr>
              <w:pPrChange w:id="15970" w:author="Erlie Hasam Morfin Zavalza" w:date="2014-11-08T00:32:00Z">
                <w:pPr>
                  <w:spacing w:before="60" w:after="60"/>
                  <w:ind w:left="113" w:right="113"/>
                  <w:jc w:val="right"/>
                </w:pPr>
              </w:pPrChange>
            </w:pPr>
          </w:p>
        </w:tc>
        <w:tc>
          <w:tcPr>
            <w:tcW w:w="1260" w:type="dxa"/>
          </w:tcPr>
          <w:p w14:paraId="0FD8499F" w14:textId="1C9B35D9" w:rsidR="00D32EE4" w:rsidDel="009331ED" w:rsidRDefault="00D32EE4">
            <w:pPr>
              <w:rPr>
                <w:del w:id="15971" w:author="Erlie Hasam Morfin Zavalza" w:date="2014-10-31T02:51:00Z"/>
              </w:rPr>
              <w:pPrChange w:id="15972" w:author="Erlie Hasam Morfin Zavalza" w:date="2014-11-08T00:32:00Z">
                <w:pPr>
                  <w:spacing w:before="60" w:after="60"/>
                  <w:ind w:left="113" w:right="113"/>
                  <w:jc w:val="right"/>
                </w:pPr>
              </w:pPrChange>
            </w:pPr>
          </w:p>
        </w:tc>
        <w:tc>
          <w:tcPr>
            <w:tcW w:w="1348" w:type="dxa"/>
          </w:tcPr>
          <w:p w14:paraId="778D112E" w14:textId="096D88F9" w:rsidR="00D32EE4" w:rsidDel="009331ED" w:rsidRDefault="00D32EE4">
            <w:pPr>
              <w:rPr>
                <w:del w:id="15973" w:author="Erlie Hasam Morfin Zavalza" w:date="2014-10-31T02:51:00Z"/>
              </w:rPr>
              <w:pPrChange w:id="15974" w:author="Erlie Hasam Morfin Zavalza" w:date="2014-11-08T00:32:00Z">
                <w:pPr>
                  <w:spacing w:before="60" w:after="60"/>
                  <w:ind w:left="113" w:right="113"/>
                  <w:jc w:val="right"/>
                </w:pPr>
              </w:pPrChange>
            </w:pPr>
          </w:p>
        </w:tc>
        <w:tc>
          <w:tcPr>
            <w:tcW w:w="1347" w:type="dxa"/>
          </w:tcPr>
          <w:p w14:paraId="79D9094B" w14:textId="4A2C6257" w:rsidR="00D32EE4" w:rsidDel="009331ED" w:rsidRDefault="00D32EE4">
            <w:pPr>
              <w:rPr>
                <w:del w:id="15975" w:author="Erlie Hasam Morfin Zavalza" w:date="2014-10-31T02:51:00Z"/>
              </w:rPr>
              <w:pPrChange w:id="15976" w:author="Erlie Hasam Morfin Zavalza" w:date="2014-11-08T00:32:00Z">
                <w:pPr>
                  <w:spacing w:before="60" w:after="60"/>
                  <w:ind w:left="113" w:right="113"/>
                  <w:jc w:val="right"/>
                </w:pPr>
              </w:pPrChange>
            </w:pPr>
          </w:p>
        </w:tc>
        <w:tc>
          <w:tcPr>
            <w:tcW w:w="1007" w:type="dxa"/>
          </w:tcPr>
          <w:p w14:paraId="16467E8E" w14:textId="23C5920D" w:rsidR="00D32EE4" w:rsidDel="009331ED" w:rsidRDefault="00D32EE4">
            <w:pPr>
              <w:rPr>
                <w:del w:id="15977" w:author="Erlie Hasam Morfin Zavalza" w:date="2014-10-31T02:51:00Z"/>
              </w:rPr>
              <w:pPrChange w:id="15978" w:author="Erlie Hasam Morfin Zavalza" w:date="2014-11-08T00:32:00Z">
                <w:pPr>
                  <w:spacing w:before="60" w:after="60"/>
                  <w:ind w:left="113" w:right="113"/>
                  <w:jc w:val="right"/>
                </w:pPr>
              </w:pPrChange>
            </w:pPr>
          </w:p>
        </w:tc>
        <w:tc>
          <w:tcPr>
            <w:tcW w:w="283" w:type="dxa"/>
          </w:tcPr>
          <w:p w14:paraId="2971CE40" w14:textId="6D80CC85" w:rsidR="00D32EE4" w:rsidDel="009331ED" w:rsidRDefault="00D32EE4">
            <w:pPr>
              <w:rPr>
                <w:del w:id="15979" w:author="Erlie Hasam Morfin Zavalza" w:date="2014-10-31T02:51:00Z"/>
              </w:rPr>
              <w:pPrChange w:id="15980" w:author="Erlie Hasam Morfin Zavalza" w:date="2014-11-08T00:32:00Z">
                <w:pPr>
                  <w:jc w:val="right"/>
                </w:pPr>
              </w:pPrChange>
            </w:pPr>
          </w:p>
        </w:tc>
      </w:tr>
    </w:tbl>
    <w:p w14:paraId="0706BF32" w14:textId="1AF9E697" w:rsidR="00D32EE4" w:rsidDel="009331ED" w:rsidRDefault="00D32EE4">
      <w:pPr>
        <w:rPr>
          <w:del w:id="15981" w:author="Erlie Hasam Morfin Zavalza" w:date="2014-10-31T02:51:00Z"/>
        </w:rPr>
      </w:pPr>
    </w:p>
    <w:p w14:paraId="28E1A49A" w14:textId="000FF13F" w:rsidR="00D32EE4" w:rsidDel="009331ED" w:rsidRDefault="00D32EE4">
      <w:pPr>
        <w:rPr>
          <w:del w:id="15982" w:author="Erlie Hasam Morfin Zavalza" w:date="2014-10-31T02:51:00Z"/>
        </w:rPr>
      </w:pPr>
    </w:p>
    <w:p w14:paraId="73746DB3" w14:textId="7EA6BA50" w:rsidR="00D32EE4" w:rsidDel="009331ED" w:rsidRDefault="00D32EE4">
      <w:pPr>
        <w:rPr>
          <w:del w:id="15983" w:author="Erlie Hasam Morfin Zavalza" w:date="2014-10-31T02:51:00Z"/>
        </w:rPr>
      </w:pPr>
    </w:p>
    <w:p w14:paraId="54A1705A" w14:textId="5D468F01" w:rsidR="00D32EE4" w:rsidDel="009331ED" w:rsidRDefault="00D32EE4">
      <w:pPr>
        <w:rPr>
          <w:del w:id="15984" w:author="Erlie Hasam Morfin Zavalza" w:date="2014-10-31T02:51:00Z"/>
        </w:rPr>
      </w:pPr>
    </w:p>
    <w:tbl>
      <w:tblPr>
        <w:tblW w:w="0" w:type="auto"/>
        <w:tblInd w:w="-821" w:type="dxa"/>
        <w:tblLayout w:type="fixed"/>
        <w:tblCellMar>
          <w:left w:w="30" w:type="dxa"/>
          <w:right w:w="30" w:type="dxa"/>
        </w:tblCellMar>
        <w:tblLook w:val="0000" w:firstRow="0" w:lastRow="0" w:firstColumn="0" w:lastColumn="0" w:noHBand="0" w:noVBand="0"/>
      </w:tblPr>
      <w:tblGrid>
        <w:gridCol w:w="3686"/>
        <w:gridCol w:w="1134"/>
        <w:gridCol w:w="1276"/>
        <w:gridCol w:w="1212"/>
        <w:gridCol w:w="745"/>
        <w:gridCol w:w="878"/>
        <w:gridCol w:w="851"/>
        <w:gridCol w:w="427"/>
      </w:tblGrid>
      <w:tr w:rsidR="00D32EE4" w:rsidDel="009331ED" w14:paraId="33EEEF3B" w14:textId="7470AFA0" w:rsidTr="007F72CF">
        <w:trPr>
          <w:trHeight w:val="276"/>
          <w:del w:id="15985" w:author="Erlie Hasam Morfin Zavalza" w:date="2014-10-31T02:51:00Z"/>
        </w:trPr>
        <w:tc>
          <w:tcPr>
            <w:tcW w:w="3686" w:type="dxa"/>
            <w:tcBorders>
              <w:top w:val="single" w:sz="12" w:space="0" w:color="000000"/>
              <w:left w:val="single" w:sz="12" w:space="0" w:color="000000"/>
              <w:bottom w:val="single" w:sz="12" w:space="0" w:color="000000"/>
            </w:tcBorders>
            <w:shd w:val="pct10" w:color="00FFFF" w:fill="FFFFFF"/>
          </w:tcPr>
          <w:p w14:paraId="505FFE24" w14:textId="76E8F380" w:rsidR="00D32EE4" w:rsidDel="009331ED" w:rsidRDefault="00D32EE4">
            <w:pPr>
              <w:rPr>
                <w:del w:id="15986" w:author="Erlie Hasam Morfin Zavalza" w:date="2014-10-31T02:51:00Z"/>
              </w:rPr>
              <w:pPrChange w:id="15987" w:author="Erlie Hasam Morfin Zavalza" w:date="2014-11-08T00:32:00Z">
                <w:pPr>
                  <w:spacing w:before="40" w:after="40"/>
                  <w:ind w:left="113" w:right="113"/>
                </w:pPr>
              </w:pPrChange>
            </w:pPr>
          </w:p>
          <w:p w14:paraId="0DA595EE" w14:textId="61D2630B" w:rsidR="00D32EE4" w:rsidDel="009331ED" w:rsidRDefault="00D32EE4">
            <w:pPr>
              <w:rPr>
                <w:del w:id="15988" w:author="Erlie Hasam Morfin Zavalza" w:date="2014-10-31T02:51:00Z"/>
              </w:rPr>
              <w:pPrChange w:id="15989" w:author="Erlie Hasam Morfin Zavalza" w:date="2014-11-08T00:32:00Z">
                <w:pPr>
                  <w:spacing w:before="40" w:after="40"/>
                  <w:ind w:left="113" w:right="113"/>
                </w:pPr>
              </w:pPrChange>
            </w:pPr>
            <w:del w:id="15990" w:author="Erlie Hasam Morfin Zavalza" w:date="2014-10-31T02:51:00Z">
              <w:r w:rsidDel="009331ED">
                <w:delText>D.3 GASTOS FIJOS</w:delText>
              </w:r>
            </w:del>
          </w:p>
        </w:tc>
        <w:tc>
          <w:tcPr>
            <w:tcW w:w="1134" w:type="dxa"/>
            <w:tcBorders>
              <w:top w:val="single" w:sz="12" w:space="0" w:color="000000"/>
              <w:bottom w:val="single" w:sz="12" w:space="0" w:color="000000"/>
            </w:tcBorders>
            <w:shd w:val="pct10" w:color="00FFFF" w:fill="FFFFFF"/>
          </w:tcPr>
          <w:p w14:paraId="24757FB0" w14:textId="5F2E8C6A" w:rsidR="00D32EE4" w:rsidDel="009331ED" w:rsidRDefault="00D32EE4">
            <w:pPr>
              <w:rPr>
                <w:del w:id="15991" w:author="Erlie Hasam Morfin Zavalza" w:date="2014-10-31T02:51:00Z"/>
              </w:rPr>
              <w:pPrChange w:id="15992" w:author="Erlie Hasam Morfin Zavalza" w:date="2014-11-08T00:32:00Z">
                <w:pPr>
                  <w:spacing w:before="40" w:after="40"/>
                  <w:ind w:left="113" w:right="113"/>
                  <w:jc w:val="right"/>
                </w:pPr>
              </w:pPrChange>
            </w:pPr>
          </w:p>
        </w:tc>
        <w:tc>
          <w:tcPr>
            <w:tcW w:w="1276" w:type="dxa"/>
            <w:tcBorders>
              <w:top w:val="single" w:sz="12" w:space="0" w:color="000000"/>
              <w:bottom w:val="single" w:sz="12" w:space="0" w:color="000000"/>
            </w:tcBorders>
            <w:shd w:val="pct10" w:color="00FFFF" w:fill="FFFFFF"/>
          </w:tcPr>
          <w:p w14:paraId="4AB04D91" w14:textId="17CD9C2C" w:rsidR="00D32EE4" w:rsidDel="009331ED" w:rsidRDefault="00D32EE4">
            <w:pPr>
              <w:rPr>
                <w:del w:id="15993" w:author="Erlie Hasam Morfin Zavalza" w:date="2014-10-31T02:51:00Z"/>
              </w:rPr>
              <w:pPrChange w:id="15994" w:author="Erlie Hasam Morfin Zavalza" w:date="2014-11-08T00:32:00Z">
                <w:pPr>
                  <w:spacing w:before="40" w:after="40"/>
                  <w:ind w:left="113" w:right="113"/>
                  <w:jc w:val="right"/>
                </w:pPr>
              </w:pPrChange>
            </w:pPr>
          </w:p>
        </w:tc>
        <w:tc>
          <w:tcPr>
            <w:tcW w:w="1212" w:type="dxa"/>
            <w:tcBorders>
              <w:top w:val="single" w:sz="12" w:space="0" w:color="000000"/>
              <w:bottom w:val="single" w:sz="12" w:space="0" w:color="000000"/>
            </w:tcBorders>
            <w:shd w:val="pct10" w:color="00FFFF" w:fill="FFFFFF"/>
          </w:tcPr>
          <w:p w14:paraId="689C8A37" w14:textId="45ECF969" w:rsidR="00D32EE4" w:rsidDel="009331ED" w:rsidRDefault="00D32EE4">
            <w:pPr>
              <w:rPr>
                <w:del w:id="15995" w:author="Erlie Hasam Morfin Zavalza" w:date="2014-10-31T02:51:00Z"/>
              </w:rPr>
              <w:pPrChange w:id="15996" w:author="Erlie Hasam Morfin Zavalza" w:date="2014-11-08T00:32:00Z">
                <w:pPr>
                  <w:spacing w:before="40" w:after="40"/>
                  <w:ind w:left="113" w:right="113"/>
                  <w:jc w:val="right"/>
                </w:pPr>
              </w:pPrChange>
            </w:pPr>
          </w:p>
        </w:tc>
        <w:tc>
          <w:tcPr>
            <w:tcW w:w="1623" w:type="dxa"/>
            <w:gridSpan w:val="2"/>
            <w:tcBorders>
              <w:top w:val="single" w:sz="12" w:space="0" w:color="000000"/>
              <w:bottom w:val="single" w:sz="12" w:space="0" w:color="000000"/>
            </w:tcBorders>
            <w:shd w:val="pct10" w:color="00FFFF" w:fill="FFFFFF"/>
          </w:tcPr>
          <w:p w14:paraId="586F5850" w14:textId="2F28F82E" w:rsidR="00D32EE4" w:rsidDel="009331ED" w:rsidRDefault="00D32EE4">
            <w:pPr>
              <w:rPr>
                <w:del w:id="15997" w:author="Erlie Hasam Morfin Zavalza" w:date="2014-10-31T02:51:00Z"/>
              </w:rPr>
              <w:pPrChange w:id="15998" w:author="Erlie Hasam Morfin Zavalza" w:date="2014-11-08T00:32:00Z">
                <w:pPr>
                  <w:spacing w:before="40" w:after="40"/>
                  <w:ind w:left="113" w:right="113"/>
                  <w:jc w:val="right"/>
                </w:pPr>
              </w:pPrChange>
            </w:pPr>
          </w:p>
        </w:tc>
        <w:tc>
          <w:tcPr>
            <w:tcW w:w="851" w:type="dxa"/>
            <w:tcBorders>
              <w:top w:val="single" w:sz="12" w:space="0" w:color="000000"/>
              <w:bottom w:val="single" w:sz="12" w:space="0" w:color="000000"/>
              <w:right w:val="single" w:sz="12" w:space="0" w:color="000000"/>
            </w:tcBorders>
            <w:shd w:val="pct10" w:color="00FFFF" w:fill="FFFFFF"/>
          </w:tcPr>
          <w:p w14:paraId="429BEA53" w14:textId="51C5B7AE" w:rsidR="00D32EE4" w:rsidDel="009331ED" w:rsidRDefault="00D32EE4">
            <w:pPr>
              <w:rPr>
                <w:del w:id="15999" w:author="Erlie Hasam Morfin Zavalza" w:date="2014-10-31T02:51:00Z"/>
              </w:rPr>
              <w:pPrChange w:id="16000" w:author="Erlie Hasam Morfin Zavalza" w:date="2014-11-08T00:32:00Z">
                <w:pPr>
                  <w:spacing w:before="40" w:after="40"/>
                  <w:ind w:left="113" w:right="113"/>
                  <w:jc w:val="right"/>
                </w:pPr>
              </w:pPrChange>
            </w:pPr>
          </w:p>
        </w:tc>
        <w:tc>
          <w:tcPr>
            <w:tcW w:w="427" w:type="dxa"/>
          </w:tcPr>
          <w:p w14:paraId="72795641" w14:textId="2924662E" w:rsidR="00D32EE4" w:rsidDel="009331ED" w:rsidRDefault="00D32EE4">
            <w:pPr>
              <w:rPr>
                <w:del w:id="16001" w:author="Erlie Hasam Morfin Zavalza" w:date="2014-10-31T02:51:00Z"/>
              </w:rPr>
              <w:pPrChange w:id="16002" w:author="Erlie Hasam Morfin Zavalza" w:date="2014-11-08T00:32:00Z">
                <w:pPr>
                  <w:spacing w:before="40" w:after="40"/>
                  <w:jc w:val="right"/>
                </w:pPr>
              </w:pPrChange>
            </w:pPr>
          </w:p>
        </w:tc>
      </w:tr>
      <w:tr w:rsidR="00D32EE4" w:rsidDel="009331ED" w14:paraId="755DDF90" w14:textId="4CD13357" w:rsidTr="007F72CF">
        <w:trPr>
          <w:trHeight w:val="276"/>
          <w:del w:id="16003"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705C6866" w14:textId="220E80D1" w:rsidR="00D32EE4" w:rsidDel="009331ED" w:rsidRDefault="00D32EE4">
            <w:pPr>
              <w:rPr>
                <w:del w:id="16004" w:author="Erlie Hasam Morfin Zavalza" w:date="2014-10-31T02:51:00Z"/>
              </w:rPr>
              <w:pPrChange w:id="16005" w:author="Erlie Hasam Morfin Zavalza" w:date="2014-11-08T00:32:00Z">
                <w:pPr>
                  <w:spacing w:before="40" w:after="40"/>
                  <w:ind w:left="113" w:right="113"/>
                </w:pPr>
              </w:pPrChange>
            </w:pPr>
            <w:del w:id="16006" w:author="Erlie Hasam Morfin Zavalza" w:date="2014-10-31T02:51:00Z">
              <w:r w:rsidDel="009331ED">
                <w:delText>M. OBRA INDIRECTA-FIJA</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241DF336" w14:textId="217096C9" w:rsidR="00D32EE4" w:rsidDel="009331ED" w:rsidRDefault="00D32EE4">
            <w:pPr>
              <w:rPr>
                <w:del w:id="16007" w:author="Erlie Hasam Morfin Zavalza" w:date="2014-10-31T02:51:00Z"/>
              </w:rPr>
              <w:pPrChange w:id="16008"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2C0836A9" w14:textId="77557415" w:rsidR="00D32EE4" w:rsidDel="009331ED" w:rsidRDefault="00D32EE4">
            <w:pPr>
              <w:rPr>
                <w:del w:id="16009" w:author="Erlie Hasam Morfin Zavalza" w:date="2014-10-31T02:51:00Z"/>
              </w:rPr>
              <w:pPrChange w:id="16010"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5225B547" w14:textId="24534C61" w:rsidR="00D32EE4" w:rsidDel="009331ED" w:rsidRDefault="00D32EE4">
            <w:pPr>
              <w:rPr>
                <w:del w:id="16011" w:author="Erlie Hasam Morfin Zavalza" w:date="2014-10-31T02:51:00Z"/>
              </w:rPr>
              <w:pPrChange w:id="16012"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0BA8545D" w14:textId="2AA5FDBB" w:rsidR="00D32EE4" w:rsidDel="009331ED" w:rsidRDefault="00D32EE4">
            <w:pPr>
              <w:rPr>
                <w:del w:id="16013" w:author="Erlie Hasam Morfin Zavalza" w:date="2014-10-31T02:51:00Z"/>
              </w:rPr>
              <w:pPrChange w:id="16014"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53B93905" w14:textId="3D03B644" w:rsidR="00D32EE4" w:rsidDel="009331ED" w:rsidRDefault="00D32EE4">
            <w:pPr>
              <w:rPr>
                <w:del w:id="16015" w:author="Erlie Hasam Morfin Zavalza" w:date="2014-10-31T02:51:00Z"/>
              </w:rPr>
              <w:pPrChange w:id="16016"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03CD485E" w14:textId="5274258B" w:rsidR="00D32EE4" w:rsidDel="009331ED" w:rsidRDefault="00D32EE4">
            <w:pPr>
              <w:rPr>
                <w:del w:id="16017" w:author="Erlie Hasam Morfin Zavalza" w:date="2014-10-31T02:51:00Z"/>
              </w:rPr>
              <w:pPrChange w:id="16018" w:author="Erlie Hasam Morfin Zavalza" w:date="2014-11-08T00:32:00Z">
                <w:pPr>
                  <w:spacing w:before="40" w:after="40"/>
                  <w:jc w:val="center"/>
                </w:pPr>
              </w:pPrChange>
            </w:pPr>
            <w:del w:id="16019" w:author="Erlie Hasam Morfin Zavalza" w:date="2014-10-31T02:51:00Z">
              <w:r w:rsidDel="009331ED">
                <w:delText>%</w:delText>
              </w:r>
            </w:del>
          </w:p>
        </w:tc>
      </w:tr>
      <w:tr w:rsidR="00D32EE4" w:rsidDel="009331ED" w14:paraId="4ACBF8B5" w14:textId="187240C0" w:rsidTr="007F72CF">
        <w:trPr>
          <w:trHeight w:val="262"/>
          <w:del w:id="16020"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2D5697F7" w14:textId="10AB7563" w:rsidR="00D32EE4" w:rsidDel="009331ED" w:rsidRDefault="00D32EE4">
            <w:pPr>
              <w:rPr>
                <w:del w:id="16021" w:author="Erlie Hasam Morfin Zavalza" w:date="2014-10-31T02:51:00Z"/>
              </w:rPr>
              <w:pPrChange w:id="16022" w:author="Erlie Hasam Morfin Zavalza" w:date="2014-11-08T00:32:00Z">
                <w:pPr>
                  <w:spacing w:before="40" w:after="40"/>
                  <w:ind w:left="113" w:right="113"/>
                </w:pPr>
              </w:pPrChange>
            </w:pPr>
            <w:del w:id="16023" w:author="Erlie Hasam Morfin Zavalza" w:date="2014-10-31T02:51:00Z">
              <w:r w:rsidDel="009331ED">
                <w:delText>Retribución propia</w:delText>
              </w:r>
            </w:del>
          </w:p>
        </w:tc>
        <w:tc>
          <w:tcPr>
            <w:tcW w:w="1134" w:type="dxa"/>
            <w:tcBorders>
              <w:top w:val="single" w:sz="6" w:space="0" w:color="000000"/>
              <w:left w:val="single" w:sz="6" w:space="0" w:color="000000"/>
              <w:bottom w:val="single" w:sz="6" w:space="0" w:color="000000"/>
              <w:right w:val="single" w:sz="6" w:space="0" w:color="000000"/>
            </w:tcBorders>
          </w:tcPr>
          <w:p w14:paraId="6E10B3EC" w14:textId="1CC31635" w:rsidR="00D32EE4" w:rsidDel="009331ED" w:rsidRDefault="00D32EE4">
            <w:pPr>
              <w:rPr>
                <w:del w:id="16024" w:author="Erlie Hasam Morfin Zavalza" w:date="2014-10-31T02:51:00Z"/>
              </w:rPr>
              <w:pPrChange w:id="16025"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11D352BB" w14:textId="0337AE6C" w:rsidR="00D32EE4" w:rsidDel="009331ED" w:rsidRDefault="00D32EE4">
            <w:pPr>
              <w:rPr>
                <w:del w:id="16026" w:author="Erlie Hasam Morfin Zavalza" w:date="2014-10-31T02:51:00Z"/>
              </w:rPr>
              <w:pPrChange w:id="16027"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73199C48" w14:textId="0A2B1D6F" w:rsidR="00D32EE4" w:rsidDel="009331ED" w:rsidRDefault="00D32EE4">
            <w:pPr>
              <w:rPr>
                <w:del w:id="16028" w:author="Erlie Hasam Morfin Zavalza" w:date="2014-10-31T02:51:00Z"/>
              </w:rPr>
              <w:pPrChange w:id="16029" w:author="Erlie Hasam Morfin Zavalza" w:date="2014-11-08T00:32:00Z">
                <w:pPr>
                  <w:spacing w:before="40" w:after="40"/>
                  <w:ind w:left="113" w:right="113"/>
                  <w:jc w:val="right"/>
                </w:pPr>
              </w:pPrChange>
            </w:pPr>
          </w:p>
        </w:tc>
        <w:tc>
          <w:tcPr>
            <w:tcW w:w="1623" w:type="dxa"/>
            <w:gridSpan w:val="2"/>
          </w:tcPr>
          <w:p w14:paraId="388D79E2" w14:textId="3314E7A5" w:rsidR="00D32EE4" w:rsidDel="009331ED" w:rsidRDefault="00D32EE4">
            <w:pPr>
              <w:rPr>
                <w:del w:id="16030" w:author="Erlie Hasam Morfin Zavalza" w:date="2014-10-31T02:51:00Z"/>
              </w:rPr>
              <w:pPrChange w:id="16031" w:author="Erlie Hasam Morfin Zavalza" w:date="2014-11-08T00:32:00Z">
                <w:pPr>
                  <w:spacing w:before="40" w:after="40"/>
                  <w:ind w:left="113" w:right="113"/>
                  <w:jc w:val="right"/>
                </w:pPr>
              </w:pPrChange>
            </w:pPr>
          </w:p>
        </w:tc>
        <w:tc>
          <w:tcPr>
            <w:tcW w:w="851" w:type="dxa"/>
            <w:tcBorders>
              <w:right w:val="single" w:sz="12" w:space="0" w:color="000000"/>
            </w:tcBorders>
          </w:tcPr>
          <w:p w14:paraId="2689932B" w14:textId="440777E1" w:rsidR="00D32EE4" w:rsidDel="009331ED" w:rsidRDefault="00D32EE4">
            <w:pPr>
              <w:rPr>
                <w:del w:id="16032" w:author="Erlie Hasam Morfin Zavalza" w:date="2014-10-31T02:51:00Z"/>
              </w:rPr>
              <w:pPrChange w:id="16033" w:author="Erlie Hasam Morfin Zavalza" w:date="2014-11-08T00:32:00Z">
                <w:pPr>
                  <w:spacing w:before="40" w:after="40"/>
                  <w:ind w:left="113" w:right="113"/>
                  <w:jc w:val="right"/>
                </w:pPr>
              </w:pPrChange>
            </w:pPr>
          </w:p>
        </w:tc>
        <w:tc>
          <w:tcPr>
            <w:tcW w:w="427" w:type="dxa"/>
          </w:tcPr>
          <w:p w14:paraId="06DF97B7" w14:textId="6D8EC040" w:rsidR="00D32EE4" w:rsidDel="009331ED" w:rsidRDefault="00D32EE4">
            <w:pPr>
              <w:rPr>
                <w:del w:id="16034" w:author="Erlie Hasam Morfin Zavalza" w:date="2014-10-31T02:51:00Z"/>
              </w:rPr>
              <w:pPrChange w:id="16035" w:author="Erlie Hasam Morfin Zavalza" w:date="2014-11-08T00:32:00Z">
                <w:pPr>
                  <w:spacing w:before="40" w:after="40"/>
                  <w:jc w:val="right"/>
                </w:pPr>
              </w:pPrChange>
            </w:pPr>
          </w:p>
        </w:tc>
      </w:tr>
      <w:tr w:rsidR="00D32EE4" w:rsidDel="009331ED" w14:paraId="235C6293" w14:textId="7C8B04D0" w:rsidTr="007F72CF">
        <w:trPr>
          <w:trHeight w:val="262"/>
          <w:del w:id="16036"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0E111E8F" w14:textId="722AD5FF" w:rsidR="00D32EE4" w:rsidDel="009331ED" w:rsidRDefault="00D32EE4">
            <w:pPr>
              <w:rPr>
                <w:del w:id="16037" w:author="Erlie Hasam Morfin Zavalza" w:date="2014-10-31T02:51:00Z"/>
              </w:rPr>
              <w:pPrChange w:id="16038" w:author="Erlie Hasam Morfin Zavalza" w:date="2014-11-08T00:32:00Z">
                <w:pPr>
                  <w:spacing w:before="40" w:after="40"/>
                  <w:ind w:left="113" w:right="113"/>
                </w:pPr>
              </w:pPrChange>
            </w:pPr>
            <w:del w:id="16039" w:author="Erlie Hasam Morfin Zavalza" w:date="2014-10-31T02:51:00Z">
              <w:r w:rsidDel="009331ED">
                <w:delText>Seguro Autónomos</w:delText>
              </w:r>
            </w:del>
          </w:p>
        </w:tc>
        <w:tc>
          <w:tcPr>
            <w:tcW w:w="1134" w:type="dxa"/>
            <w:tcBorders>
              <w:top w:val="single" w:sz="6" w:space="0" w:color="000000"/>
              <w:left w:val="single" w:sz="6" w:space="0" w:color="000000"/>
              <w:bottom w:val="single" w:sz="6" w:space="0" w:color="000000"/>
              <w:right w:val="single" w:sz="6" w:space="0" w:color="000000"/>
            </w:tcBorders>
          </w:tcPr>
          <w:p w14:paraId="41CE0F84" w14:textId="70608614" w:rsidR="00D32EE4" w:rsidDel="009331ED" w:rsidRDefault="00D32EE4">
            <w:pPr>
              <w:rPr>
                <w:del w:id="16040" w:author="Erlie Hasam Morfin Zavalza" w:date="2014-10-31T02:51:00Z"/>
              </w:rPr>
              <w:pPrChange w:id="16041"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1936244E" w14:textId="4204A394" w:rsidR="00D32EE4" w:rsidDel="009331ED" w:rsidRDefault="00D32EE4">
            <w:pPr>
              <w:rPr>
                <w:del w:id="16042" w:author="Erlie Hasam Morfin Zavalza" w:date="2014-10-31T02:51:00Z"/>
              </w:rPr>
              <w:pPrChange w:id="16043"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4D1B86A6" w14:textId="47043769" w:rsidR="00D32EE4" w:rsidDel="009331ED" w:rsidRDefault="00D32EE4">
            <w:pPr>
              <w:rPr>
                <w:del w:id="16044" w:author="Erlie Hasam Morfin Zavalza" w:date="2014-10-31T02:51:00Z"/>
              </w:rPr>
              <w:pPrChange w:id="16045" w:author="Erlie Hasam Morfin Zavalza" w:date="2014-11-08T00:32:00Z">
                <w:pPr>
                  <w:spacing w:before="40" w:after="40"/>
                  <w:ind w:left="113" w:right="113"/>
                  <w:jc w:val="right"/>
                </w:pPr>
              </w:pPrChange>
            </w:pPr>
          </w:p>
        </w:tc>
        <w:tc>
          <w:tcPr>
            <w:tcW w:w="1623" w:type="dxa"/>
            <w:gridSpan w:val="2"/>
          </w:tcPr>
          <w:p w14:paraId="34095EA1" w14:textId="07CE9E66" w:rsidR="00D32EE4" w:rsidDel="009331ED" w:rsidRDefault="00D32EE4">
            <w:pPr>
              <w:rPr>
                <w:del w:id="16046" w:author="Erlie Hasam Morfin Zavalza" w:date="2014-10-31T02:51:00Z"/>
              </w:rPr>
              <w:pPrChange w:id="16047" w:author="Erlie Hasam Morfin Zavalza" w:date="2014-11-08T00:32:00Z">
                <w:pPr>
                  <w:spacing w:before="40" w:after="40"/>
                  <w:ind w:left="113" w:right="113"/>
                  <w:jc w:val="right"/>
                </w:pPr>
              </w:pPrChange>
            </w:pPr>
          </w:p>
        </w:tc>
        <w:tc>
          <w:tcPr>
            <w:tcW w:w="851" w:type="dxa"/>
            <w:tcBorders>
              <w:right w:val="single" w:sz="12" w:space="0" w:color="000000"/>
            </w:tcBorders>
          </w:tcPr>
          <w:p w14:paraId="66801589" w14:textId="1C9F6E12" w:rsidR="00D32EE4" w:rsidDel="009331ED" w:rsidRDefault="00D32EE4">
            <w:pPr>
              <w:rPr>
                <w:del w:id="16048" w:author="Erlie Hasam Morfin Zavalza" w:date="2014-10-31T02:51:00Z"/>
              </w:rPr>
              <w:pPrChange w:id="16049" w:author="Erlie Hasam Morfin Zavalza" w:date="2014-11-08T00:32:00Z">
                <w:pPr>
                  <w:spacing w:before="40" w:after="40"/>
                  <w:ind w:left="113" w:right="113"/>
                  <w:jc w:val="right"/>
                </w:pPr>
              </w:pPrChange>
            </w:pPr>
          </w:p>
        </w:tc>
        <w:tc>
          <w:tcPr>
            <w:tcW w:w="427" w:type="dxa"/>
          </w:tcPr>
          <w:p w14:paraId="5AC71ACF" w14:textId="2B4E792A" w:rsidR="00D32EE4" w:rsidDel="009331ED" w:rsidRDefault="00D32EE4">
            <w:pPr>
              <w:rPr>
                <w:del w:id="16050" w:author="Erlie Hasam Morfin Zavalza" w:date="2014-10-31T02:51:00Z"/>
              </w:rPr>
              <w:pPrChange w:id="16051" w:author="Erlie Hasam Morfin Zavalza" w:date="2014-11-08T00:32:00Z">
                <w:pPr>
                  <w:spacing w:before="40" w:after="40"/>
                  <w:jc w:val="right"/>
                </w:pPr>
              </w:pPrChange>
            </w:pPr>
          </w:p>
        </w:tc>
      </w:tr>
      <w:tr w:rsidR="00D32EE4" w:rsidDel="009331ED" w14:paraId="3A2A889C" w14:textId="68F0AC3D" w:rsidTr="007F72CF">
        <w:trPr>
          <w:trHeight w:val="262"/>
          <w:del w:id="16052"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2A3E600B" w14:textId="7C44A77B" w:rsidR="00D32EE4" w:rsidDel="009331ED" w:rsidRDefault="00D32EE4">
            <w:pPr>
              <w:rPr>
                <w:del w:id="16053" w:author="Erlie Hasam Morfin Zavalza" w:date="2014-10-31T02:51:00Z"/>
              </w:rPr>
              <w:pPrChange w:id="16054" w:author="Erlie Hasam Morfin Zavalza" w:date="2014-11-08T00:32:00Z">
                <w:pPr>
                  <w:spacing w:before="40" w:after="40"/>
                  <w:ind w:left="113" w:right="113"/>
                </w:pPr>
              </w:pPrChange>
            </w:pPr>
            <w:del w:id="16055" w:author="Erlie Hasam Morfin Zavalza" w:date="2014-10-31T02:51:00Z">
              <w:r w:rsidDel="009331ED">
                <w:delText>Salarios del Personal</w:delText>
              </w:r>
            </w:del>
          </w:p>
        </w:tc>
        <w:tc>
          <w:tcPr>
            <w:tcW w:w="1134" w:type="dxa"/>
            <w:tcBorders>
              <w:top w:val="single" w:sz="6" w:space="0" w:color="000000"/>
              <w:left w:val="single" w:sz="6" w:space="0" w:color="000000"/>
              <w:bottom w:val="single" w:sz="6" w:space="0" w:color="000000"/>
              <w:right w:val="single" w:sz="6" w:space="0" w:color="000000"/>
            </w:tcBorders>
          </w:tcPr>
          <w:p w14:paraId="35F75A24" w14:textId="70DA06B4" w:rsidR="00D32EE4" w:rsidDel="009331ED" w:rsidRDefault="00D32EE4">
            <w:pPr>
              <w:rPr>
                <w:del w:id="16056" w:author="Erlie Hasam Morfin Zavalza" w:date="2014-10-31T02:51:00Z"/>
              </w:rPr>
              <w:pPrChange w:id="16057"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6D49F03E" w14:textId="77400C51" w:rsidR="00D32EE4" w:rsidDel="009331ED" w:rsidRDefault="00D32EE4">
            <w:pPr>
              <w:rPr>
                <w:del w:id="16058" w:author="Erlie Hasam Morfin Zavalza" w:date="2014-10-31T02:51:00Z"/>
              </w:rPr>
              <w:pPrChange w:id="16059"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48925A35" w14:textId="6F25730A" w:rsidR="00D32EE4" w:rsidDel="009331ED" w:rsidRDefault="00D32EE4">
            <w:pPr>
              <w:rPr>
                <w:del w:id="16060" w:author="Erlie Hasam Morfin Zavalza" w:date="2014-10-31T02:51:00Z"/>
              </w:rPr>
              <w:pPrChange w:id="16061" w:author="Erlie Hasam Morfin Zavalza" w:date="2014-11-08T00:32:00Z">
                <w:pPr>
                  <w:spacing w:before="40" w:after="40"/>
                  <w:ind w:left="113" w:right="113"/>
                  <w:jc w:val="right"/>
                </w:pPr>
              </w:pPrChange>
            </w:pPr>
          </w:p>
        </w:tc>
        <w:tc>
          <w:tcPr>
            <w:tcW w:w="1623" w:type="dxa"/>
            <w:gridSpan w:val="2"/>
          </w:tcPr>
          <w:p w14:paraId="319B7B72" w14:textId="0ABB2AF7" w:rsidR="00D32EE4" w:rsidDel="009331ED" w:rsidRDefault="00D32EE4">
            <w:pPr>
              <w:rPr>
                <w:del w:id="16062" w:author="Erlie Hasam Morfin Zavalza" w:date="2014-10-31T02:51:00Z"/>
              </w:rPr>
              <w:pPrChange w:id="16063" w:author="Erlie Hasam Morfin Zavalza" w:date="2014-11-08T00:32:00Z">
                <w:pPr>
                  <w:spacing w:before="40" w:after="40"/>
                  <w:ind w:left="113" w:right="113"/>
                  <w:jc w:val="right"/>
                </w:pPr>
              </w:pPrChange>
            </w:pPr>
          </w:p>
        </w:tc>
        <w:tc>
          <w:tcPr>
            <w:tcW w:w="851" w:type="dxa"/>
            <w:tcBorders>
              <w:right w:val="single" w:sz="12" w:space="0" w:color="000000"/>
            </w:tcBorders>
          </w:tcPr>
          <w:p w14:paraId="34DB963D" w14:textId="496C0199" w:rsidR="00D32EE4" w:rsidDel="009331ED" w:rsidRDefault="00D32EE4">
            <w:pPr>
              <w:rPr>
                <w:del w:id="16064" w:author="Erlie Hasam Morfin Zavalza" w:date="2014-10-31T02:51:00Z"/>
              </w:rPr>
              <w:pPrChange w:id="16065" w:author="Erlie Hasam Morfin Zavalza" w:date="2014-11-08T00:32:00Z">
                <w:pPr>
                  <w:spacing w:before="40" w:after="40"/>
                  <w:ind w:left="113" w:right="113"/>
                  <w:jc w:val="right"/>
                </w:pPr>
              </w:pPrChange>
            </w:pPr>
          </w:p>
        </w:tc>
        <w:tc>
          <w:tcPr>
            <w:tcW w:w="427" w:type="dxa"/>
          </w:tcPr>
          <w:p w14:paraId="671F631F" w14:textId="4F862971" w:rsidR="00D32EE4" w:rsidDel="009331ED" w:rsidRDefault="00D32EE4">
            <w:pPr>
              <w:rPr>
                <w:del w:id="16066" w:author="Erlie Hasam Morfin Zavalza" w:date="2014-10-31T02:51:00Z"/>
              </w:rPr>
              <w:pPrChange w:id="16067" w:author="Erlie Hasam Morfin Zavalza" w:date="2014-11-08T00:32:00Z">
                <w:pPr>
                  <w:spacing w:before="40" w:after="40"/>
                  <w:jc w:val="right"/>
                </w:pPr>
              </w:pPrChange>
            </w:pPr>
          </w:p>
        </w:tc>
      </w:tr>
      <w:tr w:rsidR="00D32EE4" w:rsidDel="009331ED" w14:paraId="0D10B2D8" w14:textId="40CF043F" w:rsidTr="007F72CF">
        <w:trPr>
          <w:trHeight w:val="276"/>
          <w:del w:id="16068" w:author="Erlie Hasam Morfin Zavalza" w:date="2014-10-31T02:51:00Z"/>
        </w:trPr>
        <w:tc>
          <w:tcPr>
            <w:tcW w:w="3686" w:type="dxa"/>
            <w:tcBorders>
              <w:top w:val="single" w:sz="6" w:space="0" w:color="000000"/>
              <w:left w:val="single" w:sz="12" w:space="0" w:color="000000"/>
              <w:right w:val="single" w:sz="6" w:space="0" w:color="000000"/>
            </w:tcBorders>
          </w:tcPr>
          <w:p w14:paraId="0CC7952D" w14:textId="740C9858" w:rsidR="00D32EE4" w:rsidDel="009331ED" w:rsidRDefault="00D32EE4">
            <w:pPr>
              <w:rPr>
                <w:del w:id="16069" w:author="Erlie Hasam Morfin Zavalza" w:date="2014-10-31T02:51:00Z"/>
              </w:rPr>
              <w:pPrChange w:id="16070" w:author="Erlie Hasam Morfin Zavalza" w:date="2014-11-08T00:32:00Z">
                <w:pPr>
                  <w:spacing w:before="40" w:after="40"/>
                  <w:ind w:left="113" w:right="113"/>
                </w:pPr>
              </w:pPrChange>
            </w:pPr>
            <w:del w:id="16071" w:author="Erlie Hasam Morfin Zavalza" w:date="2014-10-31T02:51:00Z">
              <w:r w:rsidDel="009331ED">
                <w:delText>Seg. Social (c/Emp)</w:delText>
              </w:r>
            </w:del>
          </w:p>
        </w:tc>
        <w:tc>
          <w:tcPr>
            <w:tcW w:w="1134" w:type="dxa"/>
            <w:tcBorders>
              <w:top w:val="single" w:sz="6" w:space="0" w:color="000000"/>
              <w:left w:val="single" w:sz="6" w:space="0" w:color="000000"/>
              <w:right w:val="single" w:sz="6" w:space="0" w:color="000000"/>
            </w:tcBorders>
          </w:tcPr>
          <w:p w14:paraId="5FB2A448" w14:textId="223D4F4C" w:rsidR="00D32EE4" w:rsidDel="009331ED" w:rsidRDefault="00D32EE4">
            <w:pPr>
              <w:rPr>
                <w:del w:id="16072" w:author="Erlie Hasam Morfin Zavalza" w:date="2014-10-31T02:51:00Z"/>
              </w:rPr>
              <w:pPrChange w:id="16073"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63553C30" w14:textId="2517DCAB" w:rsidR="00D32EE4" w:rsidDel="009331ED" w:rsidRDefault="00D32EE4">
            <w:pPr>
              <w:rPr>
                <w:del w:id="16074" w:author="Erlie Hasam Morfin Zavalza" w:date="2014-10-31T02:51:00Z"/>
              </w:rPr>
              <w:pPrChange w:id="16075"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57F2FC11" w14:textId="1F795F98" w:rsidR="00D32EE4" w:rsidDel="009331ED" w:rsidRDefault="00D32EE4">
            <w:pPr>
              <w:rPr>
                <w:del w:id="16076" w:author="Erlie Hasam Morfin Zavalza" w:date="2014-10-31T02:51:00Z"/>
              </w:rPr>
              <w:pPrChange w:id="16077" w:author="Erlie Hasam Morfin Zavalza" w:date="2014-11-08T00:32:00Z">
                <w:pPr>
                  <w:spacing w:before="40" w:after="40"/>
                  <w:ind w:left="113" w:right="113"/>
                  <w:jc w:val="right"/>
                </w:pPr>
              </w:pPrChange>
            </w:pPr>
          </w:p>
        </w:tc>
        <w:tc>
          <w:tcPr>
            <w:tcW w:w="1623" w:type="dxa"/>
            <w:gridSpan w:val="2"/>
          </w:tcPr>
          <w:p w14:paraId="1FBCF0F8" w14:textId="0E550B09" w:rsidR="00D32EE4" w:rsidDel="009331ED" w:rsidRDefault="00D32EE4">
            <w:pPr>
              <w:rPr>
                <w:del w:id="16078" w:author="Erlie Hasam Morfin Zavalza" w:date="2014-10-31T02:51:00Z"/>
              </w:rPr>
              <w:pPrChange w:id="16079" w:author="Erlie Hasam Morfin Zavalza" w:date="2014-11-08T00:32:00Z">
                <w:pPr>
                  <w:spacing w:before="40" w:after="40"/>
                  <w:ind w:left="113" w:right="113"/>
                  <w:jc w:val="right"/>
                </w:pPr>
              </w:pPrChange>
            </w:pPr>
          </w:p>
        </w:tc>
        <w:tc>
          <w:tcPr>
            <w:tcW w:w="851" w:type="dxa"/>
            <w:tcBorders>
              <w:right w:val="single" w:sz="12" w:space="0" w:color="000000"/>
            </w:tcBorders>
          </w:tcPr>
          <w:p w14:paraId="2E7516F0" w14:textId="6F951050" w:rsidR="00D32EE4" w:rsidDel="009331ED" w:rsidRDefault="00D32EE4">
            <w:pPr>
              <w:rPr>
                <w:del w:id="16080" w:author="Erlie Hasam Morfin Zavalza" w:date="2014-10-31T02:51:00Z"/>
              </w:rPr>
              <w:pPrChange w:id="16081" w:author="Erlie Hasam Morfin Zavalza" w:date="2014-11-08T00:32:00Z">
                <w:pPr>
                  <w:spacing w:before="40" w:after="40"/>
                  <w:ind w:left="113" w:right="113"/>
                  <w:jc w:val="right"/>
                </w:pPr>
              </w:pPrChange>
            </w:pPr>
          </w:p>
        </w:tc>
        <w:tc>
          <w:tcPr>
            <w:tcW w:w="427" w:type="dxa"/>
          </w:tcPr>
          <w:p w14:paraId="5CFDBB8B" w14:textId="449FC82B" w:rsidR="00D32EE4" w:rsidDel="009331ED" w:rsidRDefault="00D32EE4">
            <w:pPr>
              <w:rPr>
                <w:del w:id="16082" w:author="Erlie Hasam Morfin Zavalza" w:date="2014-10-31T02:51:00Z"/>
              </w:rPr>
              <w:pPrChange w:id="16083" w:author="Erlie Hasam Morfin Zavalza" w:date="2014-11-08T00:32:00Z">
                <w:pPr>
                  <w:spacing w:before="40" w:after="40"/>
                  <w:jc w:val="right"/>
                </w:pPr>
              </w:pPrChange>
            </w:pPr>
          </w:p>
        </w:tc>
      </w:tr>
      <w:tr w:rsidR="009739BD" w:rsidDel="009331ED" w14:paraId="15490821" w14:textId="77777777" w:rsidTr="007F72CF">
        <w:trPr>
          <w:trHeight w:val="276"/>
          <w:del w:id="16084" w:author="Erlie Hasam Morfin Zavalza" w:date="2014-10-31T02:51:00Z"/>
        </w:trPr>
        <w:tc>
          <w:tcPr>
            <w:tcW w:w="3686" w:type="dxa"/>
            <w:tcBorders>
              <w:top w:val="single" w:sz="12" w:space="0" w:color="000000"/>
              <w:left w:val="single" w:sz="12" w:space="0" w:color="000000"/>
              <w:right w:val="single" w:sz="6" w:space="0" w:color="000000"/>
            </w:tcBorders>
            <w:shd w:val="pct10" w:color="00FFFF" w:fill="FFFFFF"/>
          </w:tcPr>
          <w:p w14:paraId="54A9B8CC" w14:textId="60E2AA91" w:rsidR="00D32EE4" w:rsidDel="009331ED" w:rsidRDefault="00D32EE4">
            <w:pPr>
              <w:rPr>
                <w:del w:id="16085" w:author="Erlie Hasam Morfin Zavalza" w:date="2014-10-31T02:51:00Z"/>
              </w:rPr>
              <w:pPrChange w:id="16086" w:author="Erlie Hasam Morfin Zavalza" w:date="2014-11-08T00:32:00Z">
                <w:pPr>
                  <w:spacing w:before="40" w:after="40"/>
                  <w:ind w:left="113" w:right="113"/>
                </w:pPr>
              </w:pPrChange>
            </w:pPr>
            <w:del w:id="16087" w:author="Erlie Hasam Morfin Zavalza" w:date="2014-10-31T02:51:00Z">
              <w:r w:rsidDel="009331ED">
                <w:delText>ALQUILERES</w:delText>
              </w:r>
            </w:del>
          </w:p>
        </w:tc>
        <w:tc>
          <w:tcPr>
            <w:tcW w:w="1134" w:type="dxa"/>
            <w:tcBorders>
              <w:top w:val="single" w:sz="12" w:space="0" w:color="000000"/>
              <w:left w:val="single" w:sz="6" w:space="0" w:color="000000"/>
              <w:right w:val="single" w:sz="6" w:space="0" w:color="000000"/>
            </w:tcBorders>
            <w:shd w:val="pct10" w:color="00FFFF" w:fill="FFFFFF"/>
          </w:tcPr>
          <w:p w14:paraId="0E234A05" w14:textId="72B67A07" w:rsidR="00D32EE4" w:rsidDel="009331ED" w:rsidRDefault="00D32EE4">
            <w:pPr>
              <w:rPr>
                <w:del w:id="16088" w:author="Erlie Hasam Morfin Zavalza" w:date="2014-10-31T02:51:00Z"/>
              </w:rPr>
              <w:pPrChange w:id="16089"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right w:val="single" w:sz="6" w:space="0" w:color="000000"/>
            </w:tcBorders>
            <w:shd w:val="pct10" w:color="00FFFF" w:fill="FFFFFF"/>
          </w:tcPr>
          <w:p w14:paraId="7ADB6878" w14:textId="5D745A53" w:rsidR="00D32EE4" w:rsidDel="009331ED" w:rsidRDefault="00D32EE4">
            <w:pPr>
              <w:rPr>
                <w:del w:id="16090" w:author="Erlie Hasam Morfin Zavalza" w:date="2014-10-31T02:51:00Z"/>
              </w:rPr>
              <w:pPrChange w:id="16091"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right w:val="single" w:sz="6" w:space="0" w:color="000000"/>
            </w:tcBorders>
            <w:shd w:val="pct10" w:color="00FFFF" w:fill="FFFFFF"/>
          </w:tcPr>
          <w:p w14:paraId="4E43CECF" w14:textId="53B9FEB0" w:rsidR="00D32EE4" w:rsidDel="009331ED" w:rsidRDefault="00D32EE4">
            <w:pPr>
              <w:rPr>
                <w:del w:id="16092" w:author="Erlie Hasam Morfin Zavalza" w:date="2014-10-31T02:51:00Z"/>
              </w:rPr>
              <w:pPrChange w:id="16093"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right w:val="single" w:sz="6" w:space="0" w:color="000000"/>
            </w:tcBorders>
            <w:shd w:val="pct10" w:color="00FFFF" w:fill="FFFFFF"/>
          </w:tcPr>
          <w:p w14:paraId="1A61C7EC" w14:textId="216C8C4B" w:rsidR="00D32EE4" w:rsidDel="009331ED" w:rsidRDefault="00D32EE4">
            <w:pPr>
              <w:rPr>
                <w:del w:id="16094" w:author="Erlie Hasam Morfin Zavalza" w:date="2014-10-31T02:51:00Z"/>
              </w:rPr>
              <w:pPrChange w:id="16095"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tcBorders>
            <w:shd w:val="pct10" w:color="00FFFF" w:fill="FFFFFF"/>
          </w:tcPr>
          <w:p w14:paraId="343F71B7" w14:textId="5C4ED15E" w:rsidR="00D32EE4" w:rsidDel="009331ED" w:rsidRDefault="00D32EE4">
            <w:pPr>
              <w:rPr>
                <w:del w:id="16096" w:author="Erlie Hasam Morfin Zavalza" w:date="2014-10-31T02:51:00Z"/>
              </w:rPr>
              <w:pPrChange w:id="16097"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00FA502D" w14:textId="56C2DEDC" w:rsidR="00D32EE4" w:rsidDel="009331ED" w:rsidRDefault="00D32EE4">
            <w:pPr>
              <w:rPr>
                <w:del w:id="16098" w:author="Erlie Hasam Morfin Zavalza" w:date="2014-10-31T02:51:00Z"/>
              </w:rPr>
              <w:pPrChange w:id="16099" w:author="Erlie Hasam Morfin Zavalza" w:date="2014-11-08T00:32:00Z">
                <w:pPr>
                  <w:spacing w:before="40" w:after="40"/>
                  <w:jc w:val="center"/>
                </w:pPr>
              </w:pPrChange>
            </w:pPr>
            <w:del w:id="16100" w:author="Erlie Hasam Morfin Zavalza" w:date="2014-10-31T02:51:00Z">
              <w:r w:rsidDel="009331ED">
                <w:delText>%</w:delText>
              </w:r>
            </w:del>
          </w:p>
        </w:tc>
      </w:tr>
      <w:tr w:rsidR="009739BD" w:rsidDel="009331ED" w14:paraId="5E2D7C3E" w14:textId="77777777" w:rsidTr="007F72CF">
        <w:trPr>
          <w:trHeight w:val="276"/>
          <w:del w:id="16101"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168422DA" w14:textId="689E2FC8" w:rsidR="00D32EE4" w:rsidDel="009331ED" w:rsidRDefault="00D32EE4">
            <w:pPr>
              <w:rPr>
                <w:del w:id="16102" w:author="Erlie Hasam Morfin Zavalza" w:date="2014-10-31T02:51:00Z"/>
              </w:rPr>
              <w:pPrChange w:id="16103" w:author="Erlie Hasam Morfin Zavalza" w:date="2014-11-08T00:32:00Z">
                <w:pPr>
                  <w:spacing w:before="40" w:after="40"/>
                  <w:ind w:left="113" w:right="113"/>
                </w:pPr>
              </w:pPrChange>
            </w:pPr>
            <w:del w:id="16104" w:author="Erlie Hasam Morfin Zavalza" w:date="2014-10-31T02:51:00Z">
              <w:r w:rsidDel="009331ED">
                <w:delText>SERV. PROFESIONALES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6639CF2F" w14:textId="179C099D" w:rsidR="00D32EE4" w:rsidDel="009331ED" w:rsidRDefault="00D32EE4">
            <w:pPr>
              <w:rPr>
                <w:del w:id="16105" w:author="Erlie Hasam Morfin Zavalza" w:date="2014-10-31T02:51:00Z"/>
              </w:rPr>
              <w:pPrChange w:id="16106"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52CE394B" w14:textId="58298C79" w:rsidR="00D32EE4" w:rsidDel="009331ED" w:rsidRDefault="00D32EE4">
            <w:pPr>
              <w:rPr>
                <w:del w:id="16107" w:author="Erlie Hasam Morfin Zavalza" w:date="2014-10-31T02:51:00Z"/>
              </w:rPr>
              <w:pPrChange w:id="16108"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4C78D41A" w14:textId="4CFEDFE3" w:rsidR="00D32EE4" w:rsidDel="009331ED" w:rsidRDefault="00D32EE4">
            <w:pPr>
              <w:rPr>
                <w:del w:id="16109" w:author="Erlie Hasam Morfin Zavalza" w:date="2014-10-31T02:51:00Z"/>
              </w:rPr>
              <w:pPrChange w:id="16110"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526DCBD3" w14:textId="68DFF0D0" w:rsidR="00D32EE4" w:rsidDel="009331ED" w:rsidRDefault="00D32EE4">
            <w:pPr>
              <w:rPr>
                <w:del w:id="16111" w:author="Erlie Hasam Morfin Zavalza" w:date="2014-10-31T02:51:00Z"/>
              </w:rPr>
              <w:pPrChange w:id="16112"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59314A72" w14:textId="7226443C" w:rsidR="00D32EE4" w:rsidDel="009331ED" w:rsidRDefault="00D32EE4">
            <w:pPr>
              <w:rPr>
                <w:del w:id="16113" w:author="Erlie Hasam Morfin Zavalza" w:date="2014-10-31T02:51:00Z"/>
              </w:rPr>
              <w:pPrChange w:id="16114"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5301EDBA" w14:textId="4114A87C" w:rsidR="00D32EE4" w:rsidDel="009331ED" w:rsidRDefault="00D32EE4">
            <w:pPr>
              <w:rPr>
                <w:del w:id="16115" w:author="Erlie Hasam Morfin Zavalza" w:date="2014-10-31T02:51:00Z"/>
              </w:rPr>
              <w:pPrChange w:id="16116" w:author="Erlie Hasam Morfin Zavalza" w:date="2014-11-08T00:32:00Z">
                <w:pPr>
                  <w:spacing w:before="40" w:after="40"/>
                  <w:jc w:val="center"/>
                </w:pPr>
              </w:pPrChange>
            </w:pPr>
            <w:del w:id="16117" w:author="Erlie Hasam Morfin Zavalza" w:date="2014-10-31T02:51:00Z">
              <w:r w:rsidDel="009331ED">
                <w:delText>%</w:delText>
              </w:r>
            </w:del>
          </w:p>
        </w:tc>
      </w:tr>
      <w:tr w:rsidR="00D32EE4" w:rsidDel="009331ED" w14:paraId="6C0E9E11" w14:textId="1ADECE4D" w:rsidTr="007F72CF">
        <w:trPr>
          <w:trHeight w:val="262"/>
          <w:del w:id="16118"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6EC3045C" w14:textId="4F8FC6C2" w:rsidR="00D32EE4" w:rsidDel="009331ED" w:rsidRDefault="00D32EE4">
            <w:pPr>
              <w:rPr>
                <w:del w:id="16119" w:author="Erlie Hasam Morfin Zavalza" w:date="2014-10-31T02:51:00Z"/>
              </w:rPr>
              <w:pPrChange w:id="16120" w:author="Erlie Hasam Morfin Zavalza" w:date="2014-11-08T00:32:00Z">
                <w:pPr>
                  <w:spacing w:before="40" w:after="40"/>
                  <w:ind w:left="113" w:right="113"/>
                </w:pPr>
              </w:pPrChange>
            </w:pPr>
            <w:del w:id="16121" w:author="Erlie Hasam Morfin Zavalza" w:date="2014-10-31T02:51:00Z">
              <w:r w:rsidDel="009331ED">
                <w:delText>Asesoría Externa</w:delText>
              </w:r>
            </w:del>
          </w:p>
        </w:tc>
        <w:tc>
          <w:tcPr>
            <w:tcW w:w="1134" w:type="dxa"/>
            <w:tcBorders>
              <w:top w:val="single" w:sz="6" w:space="0" w:color="000000"/>
              <w:left w:val="single" w:sz="6" w:space="0" w:color="000000"/>
              <w:bottom w:val="single" w:sz="6" w:space="0" w:color="000000"/>
              <w:right w:val="single" w:sz="6" w:space="0" w:color="000000"/>
            </w:tcBorders>
          </w:tcPr>
          <w:p w14:paraId="4A8B26EC" w14:textId="59C8EBD9" w:rsidR="00D32EE4" w:rsidDel="009331ED" w:rsidRDefault="00D32EE4">
            <w:pPr>
              <w:rPr>
                <w:del w:id="16122" w:author="Erlie Hasam Morfin Zavalza" w:date="2014-10-31T02:51:00Z"/>
              </w:rPr>
              <w:pPrChange w:id="16123"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5760FBFB" w14:textId="0C0CC8D7" w:rsidR="00D32EE4" w:rsidDel="009331ED" w:rsidRDefault="00D32EE4">
            <w:pPr>
              <w:rPr>
                <w:del w:id="16124" w:author="Erlie Hasam Morfin Zavalza" w:date="2014-10-31T02:51:00Z"/>
              </w:rPr>
              <w:pPrChange w:id="16125"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3EAFBAA1" w14:textId="61818DE3" w:rsidR="00D32EE4" w:rsidDel="009331ED" w:rsidRDefault="00D32EE4">
            <w:pPr>
              <w:rPr>
                <w:del w:id="16126" w:author="Erlie Hasam Morfin Zavalza" w:date="2014-10-31T02:51:00Z"/>
              </w:rPr>
              <w:pPrChange w:id="16127" w:author="Erlie Hasam Morfin Zavalza" w:date="2014-11-08T00:32:00Z">
                <w:pPr>
                  <w:spacing w:before="40" w:after="40"/>
                  <w:ind w:left="113" w:right="113"/>
                  <w:jc w:val="right"/>
                </w:pPr>
              </w:pPrChange>
            </w:pPr>
          </w:p>
        </w:tc>
        <w:tc>
          <w:tcPr>
            <w:tcW w:w="1623" w:type="dxa"/>
            <w:gridSpan w:val="2"/>
          </w:tcPr>
          <w:p w14:paraId="76978249" w14:textId="422D16A1" w:rsidR="00D32EE4" w:rsidDel="009331ED" w:rsidRDefault="00D32EE4">
            <w:pPr>
              <w:rPr>
                <w:del w:id="16128" w:author="Erlie Hasam Morfin Zavalza" w:date="2014-10-31T02:51:00Z"/>
              </w:rPr>
              <w:pPrChange w:id="16129" w:author="Erlie Hasam Morfin Zavalza" w:date="2014-11-08T00:32:00Z">
                <w:pPr>
                  <w:spacing w:before="40" w:after="40"/>
                  <w:ind w:left="113" w:right="113"/>
                  <w:jc w:val="right"/>
                </w:pPr>
              </w:pPrChange>
            </w:pPr>
          </w:p>
        </w:tc>
        <w:tc>
          <w:tcPr>
            <w:tcW w:w="851" w:type="dxa"/>
            <w:tcBorders>
              <w:right w:val="single" w:sz="12" w:space="0" w:color="000000"/>
            </w:tcBorders>
          </w:tcPr>
          <w:p w14:paraId="2D6E1585" w14:textId="56C9FE2C" w:rsidR="00D32EE4" w:rsidDel="009331ED" w:rsidRDefault="00D32EE4">
            <w:pPr>
              <w:rPr>
                <w:del w:id="16130" w:author="Erlie Hasam Morfin Zavalza" w:date="2014-10-31T02:51:00Z"/>
              </w:rPr>
              <w:pPrChange w:id="16131" w:author="Erlie Hasam Morfin Zavalza" w:date="2014-11-08T00:32:00Z">
                <w:pPr>
                  <w:spacing w:before="40" w:after="40"/>
                  <w:ind w:left="113" w:right="113"/>
                  <w:jc w:val="right"/>
                </w:pPr>
              </w:pPrChange>
            </w:pPr>
          </w:p>
        </w:tc>
        <w:tc>
          <w:tcPr>
            <w:tcW w:w="427" w:type="dxa"/>
          </w:tcPr>
          <w:p w14:paraId="733C517A" w14:textId="1E28B61A" w:rsidR="00D32EE4" w:rsidDel="009331ED" w:rsidRDefault="00D32EE4">
            <w:pPr>
              <w:rPr>
                <w:del w:id="16132" w:author="Erlie Hasam Morfin Zavalza" w:date="2014-10-31T02:51:00Z"/>
              </w:rPr>
              <w:pPrChange w:id="16133" w:author="Erlie Hasam Morfin Zavalza" w:date="2014-11-08T00:32:00Z">
                <w:pPr>
                  <w:spacing w:before="40" w:after="40"/>
                  <w:jc w:val="center"/>
                </w:pPr>
              </w:pPrChange>
            </w:pPr>
          </w:p>
        </w:tc>
      </w:tr>
      <w:tr w:rsidR="00D32EE4" w:rsidDel="009331ED" w14:paraId="69A920FA" w14:textId="641D42AC" w:rsidTr="007F72CF">
        <w:trPr>
          <w:trHeight w:val="276"/>
          <w:del w:id="16134" w:author="Erlie Hasam Morfin Zavalza" w:date="2014-10-31T02:51:00Z"/>
        </w:trPr>
        <w:tc>
          <w:tcPr>
            <w:tcW w:w="3686" w:type="dxa"/>
            <w:tcBorders>
              <w:top w:val="single" w:sz="6" w:space="0" w:color="000000"/>
              <w:left w:val="single" w:sz="12" w:space="0" w:color="000000"/>
              <w:right w:val="single" w:sz="6" w:space="0" w:color="000000"/>
            </w:tcBorders>
          </w:tcPr>
          <w:p w14:paraId="07D2EFFC" w14:textId="709D250E" w:rsidR="00D32EE4" w:rsidDel="009331ED" w:rsidRDefault="00D32EE4">
            <w:pPr>
              <w:rPr>
                <w:del w:id="16135" w:author="Erlie Hasam Morfin Zavalza" w:date="2014-10-31T02:51:00Z"/>
              </w:rPr>
              <w:pPrChange w:id="16136" w:author="Erlie Hasam Morfin Zavalza" w:date="2014-11-08T00:32:00Z">
                <w:pPr>
                  <w:spacing w:before="40" w:after="40"/>
                  <w:ind w:left="113" w:right="113"/>
                </w:pPr>
              </w:pPrChange>
            </w:pPr>
            <w:del w:id="16137" w:author="Erlie Hasam Morfin Zavalza" w:date="2014-10-31T02:51:00Z">
              <w:r w:rsidDel="009331ED">
                <w:delText>Limpieza (Subcontrat.)</w:delText>
              </w:r>
            </w:del>
          </w:p>
        </w:tc>
        <w:tc>
          <w:tcPr>
            <w:tcW w:w="1134" w:type="dxa"/>
            <w:tcBorders>
              <w:top w:val="single" w:sz="6" w:space="0" w:color="000000"/>
              <w:left w:val="single" w:sz="6" w:space="0" w:color="000000"/>
              <w:right w:val="single" w:sz="6" w:space="0" w:color="000000"/>
            </w:tcBorders>
          </w:tcPr>
          <w:p w14:paraId="424D4920" w14:textId="57A3760E" w:rsidR="00D32EE4" w:rsidDel="009331ED" w:rsidRDefault="00D32EE4">
            <w:pPr>
              <w:rPr>
                <w:del w:id="16138" w:author="Erlie Hasam Morfin Zavalza" w:date="2014-10-31T02:51:00Z"/>
              </w:rPr>
              <w:pPrChange w:id="16139"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29FB1B68" w14:textId="34F4ED8C" w:rsidR="00D32EE4" w:rsidDel="009331ED" w:rsidRDefault="00D32EE4">
            <w:pPr>
              <w:rPr>
                <w:del w:id="16140" w:author="Erlie Hasam Morfin Zavalza" w:date="2014-10-31T02:51:00Z"/>
              </w:rPr>
              <w:pPrChange w:id="16141"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215722E6" w14:textId="3349F45E" w:rsidR="00D32EE4" w:rsidDel="009331ED" w:rsidRDefault="00D32EE4">
            <w:pPr>
              <w:rPr>
                <w:del w:id="16142" w:author="Erlie Hasam Morfin Zavalza" w:date="2014-10-31T02:51:00Z"/>
              </w:rPr>
              <w:pPrChange w:id="16143" w:author="Erlie Hasam Morfin Zavalza" w:date="2014-11-08T00:32:00Z">
                <w:pPr>
                  <w:spacing w:before="40" w:after="40"/>
                  <w:ind w:left="113" w:right="113"/>
                  <w:jc w:val="right"/>
                </w:pPr>
              </w:pPrChange>
            </w:pPr>
          </w:p>
        </w:tc>
        <w:tc>
          <w:tcPr>
            <w:tcW w:w="1623" w:type="dxa"/>
            <w:gridSpan w:val="2"/>
          </w:tcPr>
          <w:p w14:paraId="26E29B49" w14:textId="37309231" w:rsidR="00D32EE4" w:rsidDel="009331ED" w:rsidRDefault="00D32EE4">
            <w:pPr>
              <w:rPr>
                <w:del w:id="16144" w:author="Erlie Hasam Morfin Zavalza" w:date="2014-10-31T02:51:00Z"/>
              </w:rPr>
              <w:pPrChange w:id="16145" w:author="Erlie Hasam Morfin Zavalza" w:date="2014-11-08T00:32:00Z">
                <w:pPr>
                  <w:spacing w:before="40" w:after="40"/>
                  <w:ind w:left="113" w:right="113"/>
                  <w:jc w:val="right"/>
                </w:pPr>
              </w:pPrChange>
            </w:pPr>
          </w:p>
        </w:tc>
        <w:tc>
          <w:tcPr>
            <w:tcW w:w="851" w:type="dxa"/>
            <w:tcBorders>
              <w:right w:val="single" w:sz="12" w:space="0" w:color="000000"/>
            </w:tcBorders>
          </w:tcPr>
          <w:p w14:paraId="5E6C0F2B" w14:textId="5D6525AF" w:rsidR="00D32EE4" w:rsidDel="009331ED" w:rsidRDefault="00D32EE4">
            <w:pPr>
              <w:rPr>
                <w:del w:id="16146" w:author="Erlie Hasam Morfin Zavalza" w:date="2014-10-31T02:51:00Z"/>
              </w:rPr>
              <w:pPrChange w:id="16147" w:author="Erlie Hasam Morfin Zavalza" w:date="2014-11-08T00:32:00Z">
                <w:pPr>
                  <w:spacing w:before="40" w:after="40"/>
                  <w:ind w:left="113" w:right="113"/>
                  <w:jc w:val="right"/>
                </w:pPr>
              </w:pPrChange>
            </w:pPr>
          </w:p>
        </w:tc>
        <w:tc>
          <w:tcPr>
            <w:tcW w:w="427" w:type="dxa"/>
          </w:tcPr>
          <w:p w14:paraId="728EC1AE" w14:textId="0C639A25" w:rsidR="00D32EE4" w:rsidDel="009331ED" w:rsidRDefault="00D32EE4">
            <w:pPr>
              <w:rPr>
                <w:del w:id="16148" w:author="Erlie Hasam Morfin Zavalza" w:date="2014-10-31T02:51:00Z"/>
              </w:rPr>
              <w:pPrChange w:id="16149" w:author="Erlie Hasam Morfin Zavalza" w:date="2014-11-08T00:32:00Z">
                <w:pPr>
                  <w:spacing w:before="40" w:after="40"/>
                  <w:jc w:val="center"/>
                </w:pPr>
              </w:pPrChange>
            </w:pPr>
          </w:p>
        </w:tc>
      </w:tr>
      <w:tr w:rsidR="009739BD" w:rsidDel="009331ED" w14:paraId="5FD40DAE" w14:textId="77777777" w:rsidTr="007F72CF">
        <w:trPr>
          <w:trHeight w:val="276"/>
          <w:del w:id="16150"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1862FEE6" w14:textId="5193BA64" w:rsidR="00D32EE4" w:rsidDel="009331ED" w:rsidRDefault="00D32EE4">
            <w:pPr>
              <w:rPr>
                <w:del w:id="16151" w:author="Erlie Hasam Morfin Zavalza" w:date="2014-10-31T02:51:00Z"/>
              </w:rPr>
              <w:pPrChange w:id="16152" w:author="Erlie Hasam Morfin Zavalza" w:date="2014-11-08T00:32:00Z">
                <w:pPr>
                  <w:spacing w:before="40" w:after="40"/>
                  <w:ind w:left="113" w:right="113"/>
                </w:pPr>
              </w:pPrChange>
            </w:pPr>
            <w:del w:id="16153" w:author="Erlie Hasam Morfin Zavalza" w:date="2014-10-31T02:51:00Z">
              <w:r w:rsidDel="009331ED">
                <w:delText>REPARACIONES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28D97C7F" w14:textId="2B627C79" w:rsidR="00D32EE4" w:rsidDel="009331ED" w:rsidRDefault="00D32EE4">
            <w:pPr>
              <w:rPr>
                <w:del w:id="16154" w:author="Erlie Hasam Morfin Zavalza" w:date="2014-10-31T02:51:00Z"/>
              </w:rPr>
              <w:pPrChange w:id="16155"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3A89DDCB" w14:textId="7C4E083E" w:rsidR="00D32EE4" w:rsidDel="009331ED" w:rsidRDefault="00D32EE4">
            <w:pPr>
              <w:rPr>
                <w:del w:id="16156" w:author="Erlie Hasam Morfin Zavalza" w:date="2014-10-31T02:51:00Z"/>
              </w:rPr>
              <w:pPrChange w:id="16157"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560E7D6D" w14:textId="589F2E01" w:rsidR="00D32EE4" w:rsidDel="009331ED" w:rsidRDefault="00D32EE4">
            <w:pPr>
              <w:rPr>
                <w:del w:id="16158" w:author="Erlie Hasam Morfin Zavalza" w:date="2014-10-31T02:51:00Z"/>
              </w:rPr>
              <w:pPrChange w:id="16159"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04EE9FC9" w14:textId="6DB4C363" w:rsidR="00D32EE4" w:rsidDel="009331ED" w:rsidRDefault="00D32EE4">
            <w:pPr>
              <w:rPr>
                <w:del w:id="16160" w:author="Erlie Hasam Morfin Zavalza" w:date="2014-10-31T02:51:00Z"/>
              </w:rPr>
              <w:pPrChange w:id="16161"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517485AF" w14:textId="4AB8A3CD" w:rsidR="00D32EE4" w:rsidDel="009331ED" w:rsidRDefault="00D32EE4">
            <w:pPr>
              <w:rPr>
                <w:del w:id="16162" w:author="Erlie Hasam Morfin Zavalza" w:date="2014-10-31T02:51:00Z"/>
              </w:rPr>
              <w:pPrChange w:id="16163"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7E397618" w14:textId="2870CC9C" w:rsidR="00D32EE4" w:rsidDel="009331ED" w:rsidRDefault="00D32EE4">
            <w:pPr>
              <w:rPr>
                <w:del w:id="16164" w:author="Erlie Hasam Morfin Zavalza" w:date="2014-10-31T02:51:00Z"/>
              </w:rPr>
              <w:pPrChange w:id="16165" w:author="Erlie Hasam Morfin Zavalza" w:date="2014-11-08T00:32:00Z">
                <w:pPr>
                  <w:spacing w:before="40" w:after="40"/>
                  <w:jc w:val="center"/>
                </w:pPr>
              </w:pPrChange>
            </w:pPr>
            <w:del w:id="16166" w:author="Erlie Hasam Morfin Zavalza" w:date="2014-10-31T02:51:00Z">
              <w:r w:rsidDel="009331ED">
                <w:delText>%</w:delText>
              </w:r>
            </w:del>
          </w:p>
        </w:tc>
      </w:tr>
      <w:tr w:rsidR="00D32EE4" w:rsidDel="009331ED" w14:paraId="0CA4C9F2" w14:textId="0ADC6D3B" w:rsidTr="007F72CF">
        <w:trPr>
          <w:trHeight w:val="276"/>
          <w:del w:id="16167" w:author="Erlie Hasam Morfin Zavalza" w:date="2014-10-31T02:51:00Z"/>
        </w:trPr>
        <w:tc>
          <w:tcPr>
            <w:tcW w:w="3686" w:type="dxa"/>
            <w:tcBorders>
              <w:top w:val="single" w:sz="6" w:space="0" w:color="000000"/>
              <w:left w:val="single" w:sz="12" w:space="0" w:color="000000"/>
              <w:right w:val="single" w:sz="6" w:space="0" w:color="000000"/>
            </w:tcBorders>
          </w:tcPr>
          <w:p w14:paraId="76064472" w14:textId="11CCDFE1" w:rsidR="00D32EE4" w:rsidDel="009331ED" w:rsidRDefault="00D32EE4">
            <w:pPr>
              <w:rPr>
                <w:del w:id="16168" w:author="Erlie Hasam Morfin Zavalza" w:date="2014-10-31T02:51:00Z"/>
              </w:rPr>
              <w:pPrChange w:id="16169" w:author="Erlie Hasam Morfin Zavalza" w:date="2014-11-08T00:32:00Z">
                <w:pPr>
                  <w:spacing w:before="40" w:after="40"/>
                  <w:ind w:left="113" w:right="113"/>
                </w:pPr>
              </w:pPrChange>
            </w:pPr>
            <w:del w:id="16170" w:author="Erlie Hasam Morfin Zavalza" w:date="2014-10-31T02:51:00Z">
              <w:r w:rsidDel="009331ED">
                <w:delText>Mantenimiento/Conservación</w:delText>
              </w:r>
            </w:del>
          </w:p>
        </w:tc>
        <w:tc>
          <w:tcPr>
            <w:tcW w:w="1134" w:type="dxa"/>
            <w:tcBorders>
              <w:top w:val="single" w:sz="6" w:space="0" w:color="000000"/>
              <w:left w:val="single" w:sz="6" w:space="0" w:color="000000"/>
              <w:right w:val="single" w:sz="6" w:space="0" w:color="000000"/>
            </w:tcBorders>
          </w:tcPr>
          <w:p w14:paraId="697CB156" w14:textId="7BB57315" w:rsidR="00D32EE4" w:rsidDel="009331ED" w:rsidRDefault="00D32EE4">
            <w:pPr>
              <w:rPr>
                <w:del w:id="16171" w:author="Erlie Hasam Morfin Zavalza" w:date="2014-10-31T02:51:00Z"/>
              </w:rPr>
              <w:pPrChange w:id="16172"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6FAC2E0B" w14:textId="7B0CDD3E" w:rsidR="00D32EE4" w:rsidDel="009331ED" w:rsidRDefault="00D32EE4">
            <w:pPr>
              <w:rPr>
                <w:del w:id="16173" w:author="Erlie Hasam Morfin Zavalza" w:date="2014-10-31T02:51:00Z"/>
              </w:rPr>
              <w:pPrChange w:id="16174"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3B6F5B3A" w14:textId="37909407" w:rsidR="00D32EE4" w:rsidDel="009331ED" w:rsidRDefault="00D32EE4">
            <w:pPr>
              <w:rPr>
                <w:del w:id="16175" w:author="Erlie Hasam Morfin Zavalza" w:date="2014-10-31T02:51:00Z"/>
              </w:rPr>
              <w:pPrChange w:id="16176" w:author="Erlie Hasam Morfin Zavalza" w:date="2014-11-08T00:32:00Z">
                <w:pPr>
                  <w:spacing w:before="40" w:after="40"/>
                  <w:ind w:left="113" w:right="113"/>
                  <w:jc w:val="right"/>
                </w:pPr>
              </w:pPrChange>
            </w:pPr>
          </w:p>
        </w:tc>
        <w:tc>
          <w:tcPr>
            <w:tcW w:w="1623" w:type="dxa"/>
            <w:gridSpan w:val="2"/>
            <w:tcBorders>
              <w:top w:val="single" w:sz="6" w:space="0" w:color="000000"/>
              <w:left w:val="single" w:sz="6" w:space="0" w:color="000000"/>
              <w:right w:val="single" w:sz="6" w:space="0" w:color="000000"/>
            </w:tcBorders>
          </w:tcPr>
          <w:p w14:paraId="3A0B8408" w14:textId="408B97CD" w:rsidR="00D32EE4" w:rsidDel="009331ED" w:rsidRDefault="00D32EE4">
            <w:pPr>
              <w:rPr>
                <w:del w:id="16177" w:author="Erlie Hasam Morfin Zavalza" w:date="2014-10-31T02:51:00Z"/>
              </w:rPr>
              <w:pPrChange w:id="16178" w:author="Erlie Hasam Morfin Zavalza" w:date="2014-11-08T00:32:00Z">
                <w:pPr>
                  <w:spacing w:before="40" w:after="40"/>
                  <w:ind w:left="113" w:right="113"/>
                  <w:jc w:val="right"/>
                </w:pPr>
              </w:pPrChange>
            </w:pPr>
          </w:p>
        </w:tc>
        <w:tc>
          <w:tcPr>
            <w:tcW w:w="851" w:type="dxa"/>
            <w:tcBorders>
              <w:top w:val="single" w:sz="6" w:space="0" w:color="000000"/>
              <w:left w:val="single" w:sz="6" w:space="0" w:color="000000"/>
              <w:right w:val="single" w:sz="12" w:space="0" w:color="000000"/>
            </w:tcBorders>
          </w:tcPr>
          <w:p w14:paraId="66D4F714" w14:textId="464B6359" w:rsidR="00D32EE4" w:rsidDel="009331ED" w:rsidRDefault="00D32EE4">
            <w:pPr>
              <w:rPr>
                <w:del w:id="16179" w:author="Erlie Hasam Morfin Zavalza" w:date="2014-10-31T02:51:00Z"/>
              </w:rPr>
              <w:pPrChange w:id="16180" w:author="Erlie Hasam Morfin Zavalza" w:date="2014-11-08T00:32:00Z">
                <w:pPr>
                  <w:spacing w:before="40" w:after="40"/>
                  <w:ind w:left="113" w:right="113"/>
                  <w:jc w:val="right"/>
                </w:pPr>
              </w:pPrChange>
            </w:pPr>
          </w:p>
        </w:tc>
        <w:tc>
          <w:tcPr>
            <w:tcW w:w="427" w:type="dxa"/>
          </w:tcPr>
          <w:p w14:paraId="1317A1BF" w14:textId="552F18EF" w:rsidR="00D32EE4" w:rsidDel="009331ED" w:rsidRDefault="00D32EE4">
            <w:pPr>
              <w:rPr>
                <w:del w:id="16181" w:author="Erlie Hasam Morfin Zavalza" w:date="2014-10-31T02:51:00Z"/>
              </w:rPr>
              <w:pPrChange w:id="16182" w:author="Erlie Hasam Morfin Zavalza" w:date="2014-11-08T00:32:00Z">
                <w:pPr>
                  <w:spacing w:before="40" w:after="40"/>
                  <w:jc w:val="center"/>
                </w:pPr>
              </w:pPrChange>
            </w:pPr>
          </w:p>
        </w:tc>
      </w:tr>
      <w:tr w:rsidR="009739BD" w:rsidDel="009331ED" w14:paraId="6B9AFD98" w14:textId="77777777" w:rsidTr="007F72CF">
        <w:trPr>
          <w:trHeight w:val="276"/>
          <w:del w:id="16183"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28E40D2D" w14:textId="45573332" w:rsidR="00D32EE4" w:rsidDel="009331ED" w:rsidRDefault="00D32EE4">
            <w:pPr>
              <w:rPr>
                <w:del w:id="16184" w:author="Erlie Hasam Morfin Zavalza" w:date="2014-10-31T02:51:00Z"/>
              </w:rPr>
              <w:pPrChange w:id="16185" w:author="Erlie Hasam Morfin Zavalza" w:date="2014-11-08T00:32:00Z">
                <w:pPr>
                  <w:spacing w:before="40" w:after="40"/>
                  <w:ind w:left="113" w:right="113"/>
                </w:pPr>
              </w:pPrChange>
            </w:pPr>
            <w:del w:id="16186" w:author="Erlie Hasam Morfin Zavalza" w:date="2014-10-31T02:51:00Z">
              <w:r w:rsidDel="009331ED">
                <w:delText>SUMINISTROS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4FDA3D08" w14:textId="3D53D8EF" w:rsidR="00D32EE4" w:rsidDel="009331ED" w:rsidRDefault="00D32EE4">
            <w:pPr>
              <w:rPr>
                <w:del w:id="16187" w:author="Erlie Hasam Morfin Zavalza" w:date="2014-10-31T02:51:00Z"/>
              </w:rPr>
              <w:pPrChange w:id="16188"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026432E7" w14:textId="54B62582" w:rsidR="00D32EE4" w:rsidDel="009331ED" w:rsidRDefault="00D32EE4">
            <w:pPr>
              <w:rPr>
                <w:del w:id="16189" w:author="Erlie Hasam Morfin Zavalza" w:date="2014-10-31T02:51:00Z"/>
              </w:rPr>
              <w:pPrChange w:id="16190"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590176F9" w14:textId="6AC9E083" w:rsidR="00D32EE4" w:rsidDel="009331ED" w:rsidRDefault="00D32EE4">
            <w:pPr>
              <w:rPr>
                <w:del w:id="16191" w:author="Erlie Hasam Morfin Zavalza" w:date="2014-10-31T02:51:00Z"/>
              </w:rPr>
              <w:pPrChange w:id="16192"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283E0AFF" w14:textId="5DB6FE32" w:rsidR="00D32EE4" w:rsidDel="009331ED" w:rsidRDefault="00D32EE4">
            <w:pPr>
              <w:rPr>
                <w:del w:id="16193" w:author="Erlie Hasam Morfin Zavalza" w:date="2014-10-31T02:51:00Z"/>
              </w:rPr>
              <w:pPrChange w:id="16194"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6F38AFA0" w14:textId="5042A0B3" w:rsidR="00D32EE4" w:rsidDel="009331ED" w:rsidRDefault="00D32EE4">
            <w:pPr>
              <w:rPr>
                <w:del w:id="16195" w:author="Erlie Hasam Morfin Zavalza" w:date="2014-10-31T02:51:00Z"/>
              </w:rPr>
              <w:pPrChange w:id="16196"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6CB688E7" w14:textId="271BD962" w:rsidR="00D32EE4" w:rsidDel="009331ED" w:rsidRDefault="00D32EE4">
            <w:pPr>
              <w:rPr>
                <w:del w:id="16197" w:author="Erlie Hasam Morfin Zavalza" w:date="2014-10-31T02:51:00Z"/>
              </w:rPr>
              <w:pPrChange w:id="16198" w:author="Erlie Hasam Morfin Zavalza" w:date="2014-11-08T00:32:00Z">
                <w:pPr>
                  <w:spacing w:before="40" w:after="40"/>
                  <w:jc w:val="center"/>
                </w:pPr>
              </w:pPrChange>
            </w:pPr>
            <w:del w:id="16199" w:author="Erlie Hasam Morfin Zavalza" w:date="2014-10-31T02:51:00Z">
              <w:r w:rsidDel="009331ED">
                <w:delText>%</w:delText>
              </w:r>
            </w:del>
          </w:p>
        </w:tc>
      </w:tr>
      <w:tr w:rsidR="00D32EE4" w:rsidDel="009331ED" w14:paraId="742EC390" w14:textId="120DE0AC" w:rsidTr="007F72CF">
        <w:trPr>
          <w:trHeight w:val="262"/>
          <w:del w:id="16200"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22F2205B" w14:textId="307960EC" w:rsidR="00D32EE4" w:rsidDel="009331ED" w:rsidRDefault="00D32EE4">
            <w:pPr>
              <w:rPr>
                <w:del w:id="16201" w:author="Erlie Hasam Morfin Zavalza" w:date="2014-10-31T02:51:00Z"/>
              </w:rPr>
              <w:pPrChange w:id="16202" w:author="Erlie Hasam Morfin Zavalza" w:date="2014-11-08T00:32:00Z">
                <w:pPr>
                  <w:spacing w:before="40" w:after="40"/>
                  <w:ind w:left="113" w:right="113"/>
                </w:pPr>
              </w:pPrChange>
            </w:pPr>
            <w:del w:id="16203" w:author="Erlie Hasam Morfin Zavalza" w:date="2014-10-31T02:51:00Z">
              <w:r w:rsidDel="009331ED">
                <w:delText>Energía Eléctrica</w:delText>
              </w:r>
            </w:del>
          </w:p>
        </w:tc>
        <w:tc>
          <w:tcPr>
            <w:tcW w:w="1134" w:type="dxa"/>
            <w:tcBorders>
              <w:top w:val="single" w:sz="6" w:space="0" w:color="000000"/>
              <w:left w:val="single" w:sz="6" w:space="0" w:color="000000"/>
              <w:bottom w:val="single" w:sz="6" w:space="0" w:color="000000"/>
              <w:right w:val="single" w:sz="6" w:space="0" w:color="000000"/>
            </w:tcBorders>
          </w:tcPr>
          <w:p w14:paraId="3DD00226" w14:textId="3B87FDCC" w:rsidR="00D32EE4" w:rsidDel="009331ED" w:rsidRDefault="00D32EE4">
            <w:pPr>
              <w:rPr>
                <w:del w:id="16204" w:author="Erlie Hasam Morfin Zavalza" w:date="2014-10-31T02:51:00Z"/>
              </w:rPr>
              <w:pPrChange w:id="16205"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6FEF4365" w14:textId="6B20608F" w:rsidR="00D32EE4" w:rsidDel="009331ED" w:rsidRDefault="00D32EE4">
            <w:pPr>
              <w:rPr>
                <w:del w:id="16206" w:author="Erlie Hasam Morfin Zavalza" w:date="2014-10-31T02:51:00Z"/>
              </w:rPr>
              <w:pPrChange w:id="16207"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48F9607E" w14:textId="54254BE7" w:rsidR="00D32EE4" w:rsidDel="009331ED" w:rsidRDefault="00D32EE4">
            <w:pPr>
              <w:rPr>
                <w:del w:id="16208" w:author="Erlie Hasam Morfin Zavalza" w:date="2014-10-31T02:51:00Z"/>
              </w:rPr>
              <w:pPrChange w:id="16209" w:author="Erlie Hasam Morfin Zavalza" w:date="2014-11-08T00:32:00Z">
                <w:pPr>
                  <w:spacing w:before="40" w:after="40"/>
                  <w:ind w:left="113" w:right="113"/>
                  <w:jc w:val="right"/>
                </w:pPr>
              </w:pPrChange>
            </w:pPr>
          </w:p>
        </w:tc>
        <w:tc>
          <w:tcPr>
            <w:tcW w:w="1623" w:type="dxa"/>
            <w:gridSpan w:val="2"/>
          </w:tcPr>
          <w:p w14:paraId="21F7A3B5" w14:textId="35DDC3CC" w:rsidR="00D32EE4" w:rsidDel="009331ED" w:rsidRDefault="00D32EE4">
            <w:pPr>
              <w:rPr>
                <w:del w:id="16210" w:author="Erlie Hasam Morfin Zavalza" w:date="2014-10-31T02:51:00Z"/>
              </w:rPr>
              <w:pPrChange w:id="16211" w:author="Erlie Hasam Morfin Zavalza" w:date="2014-11-08T00:32:00Z">
                <w:pPr>
                  <w:spacing w:before="40" w:after="40"/>
                  <w:ind w:left="113" w:right="113"/>
                  <w:jc w:val="right"/>
                </w:pPr>
              </w:pPrChange>
            </w:pPr>
          </w:p>
        </w:tc>
        <w:tc>
          <w:tcPr>
            <w:tcW w:w="851" w:type="dxa"/>
            <w:tcBorders>
              <w:right w:val="single" w:sz="12" w:space="0" w:color="000000"/>
            </w:tcBorders>
          </w:tcPr>
          <w:p w14:paraId="345019BE" w14:textId="17AD2BA6" w:rsidR="00D32EE4" w:rsidDel="009331ED" w:rsidRDefault="00D32EE4">
            <w:pPr>
              <w:rPr>
                <w:del w:id="16212" w:author="Erlie Hasam Morfin Zavalza" w:date="2014-10-31T02:51:00Z"/>
              </w:rPr>
              <w:pPrChange w:id="16213" w:author="Erlie Hasam Morfin Zavalza" w:date="2014-11-08T00:32:00Z">
                <w:pPr>
                  <w:spacing w:before="40" w:after="40"/>
                  <w:ind w:left="113" w:right="113"/>
                  <w:jc w:val="right"/>
                </w:pPr>
              </w:pPrChange>
            </w:pPr>
          </w:p>
        </w:tc>
        <w:tc>
          <w:tcPr>
            <w:tcW w:w="427" w:type="dxa"/>
          </w:tcPr>
          <w:p w14:paraId="7FF85055" w14:textId="69703E2B" w:rsidR="00D32EE4" w:rsidDel="009331ED" w:rsidRDefault="00D32EE4">
            <w:pPr>
              <w:rPr>
                <w:del w:id="16214" w:author="Erlie Hasam Morfin Zavalza" w:date="2014-10-31T02:51:00Z"/>
              </w:rPr>
              <w:pPrChange w:id="16215" w:author="Erlie Hasam Morfin Zavalza" w:date="2014-11-08T00:32:00Z">
                <w:pPr>
                  <w:spacing w:before="40" w:after="40"/>
                  <w:jc w:val="center"/>
                </w:pPr>
              </w:pPrChange>
            </w:pPr>
          </w:p>
        </w:tc>
      </w:tr>
      <w:tr w:rsidR="00D32EE4" w:rsidDel="009331ED" w14:paraId="38CF3676" w14:textId="5F274898" w:rsidTr="007F72CF">
        <w:trPr>
          <w:trHeight w:val="262"/>
          <w:del w:id="16216"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411160BA" w14:textId="3970F349" w:rsidR="00D32EE4" w:rsidDel="009331ED" w:rsidRDefault="00D32EE4">
            <w:pPr>
              <w:rPr>
                <w:del w:id="16217" w:author="Erlie Hasam Morfin Zavalza" w:date="2014-10-31T02:51:00Z"/>
              </w:rPr>
              <w:pPrChange w:id="16218" w:author="Erlie Hasam Morfin Zavalza" w:date="2014-11-08T00:32:00Z">
                <w:pPr>
                  <w:spacing w:before="40" w:after="40"/>
                  <w:ind w:left="113" w:right="113"/>
                </w:pPr>
              </w:pPrChange>
            </w:pPr>
            <w:del w:id="16219" w:author="Erlie Hasam Morfin Zavalza" w:date="2014-10-31T02:51:00Z">
              <w:r w:rsidDel="009331ED">
                <w:delText>Agua</w:delText>
              </w:r>
            </w:del>
          </w:p>
        </w:tc>
        <w:tc>
          <w:tcPr>
            <w:tcW w:w="1134" w:type="dxa"/>
            <w:tcBorders>
              <w:top w:val="single" w:sz="6" w:space="0" w:color="000000"/>
              <w:left w:val="single" w:sz="6" w:space="0" w:color="000000"/>
              <w:bottom w:val="single" w:sz="6" w:space="0" w:color="000000"/>
              <w:right w:val="single" w:sz="6" w:space="0" w:color="000000"/>
            </w:tcBorders>
          </w:tcPr>
          <w:p w14:paraId="52B88B52" w14:textId="3D321854" w:rsidR="00D32EE4" w:rsidDel="009331ED" w:rsidRDefault="00D32EE4">
            <w:pPr>
              <w:rPr>
                <w:del w:id="16220" w:author="Erlie Hasam Morfin Zavalza" w:date="2014-10-31T02:51:00Z"/>
              </w:rPr>
              <w:pPrChange w:id="16221"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0CC5BB22" w14:textId="45DC1C11" w:rsidR="00D32EE4" w:rsidDel="009331ED" w:rsidRDefault="00D32EE4">
            <w:pPr>
              <w:rPr>
                <w:del w:id="16222" w:author="Erlie Hasam Morfin Zavalza" w:date="2014-10-31T02:51:00Z"/>
              </w:rPr>
              <w:pPrChange w:id="16223"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18A8C1E0" w14:textId="282D91F1" w:rsidR="00D32EE4" w:rsidDel="009331ED" w:rsidRDefault="00D32EE4">
            <w:pPr>
              <w:rPr>
                <w:del w:id="16224" w:author="Erlie Hasam Morfin Zavalza" w:date="2014-10-31T02:51:00Z"/>
              </w:rPr>
              <w:pPrChange w:id="16225" w:author="Erlie Hasam Morfin Zavalza" w:date="2014-11-08T00:32:00Z">
                <w:pPr>
                  <w:spacing w:before="40" w:after="40"/>
                  <w:ind w:left="113" w:right="113"/>
                  <w:jc w:val="right"/>
                </w:pPr>
              </w:pPrChange>
            </w:pPr>
          </w:p>
        </w:tc>
        <w:tc>
          <w:tcPr>
            <w:tcW w:w="1623" w:type="dxa"/>
            <w:gridSpan w:val="2"/>
          </w:tcPr>
          <w:p w14:paraId="1D225C89" w14:textId="77449540" w:rsidR="00D32EE4" w:rsidDel="009331ED" w:rsidRDefault="00D32EE4">
            <w:pPr>
              <w:rPr>
                <w:del w:id="16226" w:author="Erlie Hasam Morfin Zavalza" w:date="2014-10-31T02:51:00Z"/>
              </w:rPr>
              <w:pPrChange w:id="16227" w:author="Erlie Hasam Morfin Zavalza" w:date="2014-11-08T00:32:00Z">
                <w:pPr>
                  <w:spacing w:before="40" w:after="40"/>
                  <w:ind w:left="113" w:right="113"/>
                  <w:jc w:val="right"/>
                </w:pPr>
              </w:pPrChange>
            </w:pPr>
          </w:p>
        </w:tc>
        <w:tc>
          <w:tcPr>
            <w:tcW w:w="851" w:type="dxa"/>
            <w:tcBorders>
              <w:right w:val="single" w:sz="12" w:space="0" w:color="000000"/>
            </w:tcBorders>
          </w:tcPr>
          <w:p w14:paraId="4A44A30D" w14:textId="1D1EBC20" w:rsidR="00D32EE4" w:rsidDel="009331ED" w:rsidRDefault="00D32EE4">
            <w:pPr>
              <w:rPr>
                <w:del w:id="16228" w:author="Erlie Hasam Morfin Zavalza" w:date="2014-10-31T02:51:00Z"/>
              </w:rPr>
              <w:pPrChange w:id="16229" w:author="Erlie Hasam Morfin Zavalza" w:date="2014-11-08T00:32:00Z">
                <w:pPr>
                  <w:spacing w:before="40" w:after="40"/>
                  <w:ind w:left="113" w:right="113"/>
                  <w:jc w:val="right"/>
                </w:pPr>
              </w:pPrChange>
            </w:pPr>
          </w:p>
        </w:tc>
        <w:tc>
          <w:tcPr>
            <w:tcW w:w="427" w:type="dxa"/>
          </w:tcPr>
          <w:p w14:paraId="462FF4CD" w14:textId="3F23E57A" w:rsidR="00D32EE4" w:rsidDel="009331ED" w:rsidRDefault="00D32EE4">
            <w:pPr>
              <w:rPr>
                <w:del w:id="16230" w:author="Erlie Hasam Morfin Zavalza" w:date="2014-10-31T02:51:00Z"/>
              </w:rPr>
              <w:pPrChange w:id="16231" w:author="Erlie Hasam Morfin Zavalza" w:date="2014-11-08T00:32:00Z">
                <w:pPr>
                  <w:spacing w:before="40" w:after="40"/>
                  <w:jc w:val="center"/>
                </w:pPr>
              </w:pPrChange>
            </w:pPr>
          </w:p>
        </w:tc>
      </w:tr>
      <w:tr w:rsidR="00D32EE4" w:rsidDel="009331ED" w14:paraId="395D9F0D" w14:textId="199B6FCE" w:rsidTr="007F72CF">
        <w:trPr>
          <w:trHeight w:val="262"/>
          <w:del w:id="16232"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00692C7B" w14:textId="0118CFCE" w:rsidR="00D32EE4" w:rsidDel="009331ED" w:rsidRDefault="00D32EE4">
            <w:pPr>
              <w:rPr>
                <w:del w:id="16233" w:author="Erlie Hasam Morfin Zavalza" w:date="2014-10-31T02:51:00Z"/>
              </w:rPr>
              <w:pPrChange w:id="16234" w:author="Erlie Hasam Morfin Zavalza" w:date="2014-11-08T00:32:00Z">
                <w:pPr>
                  <w:spacing w:before="40" w:after="40"/>
                  <w:ind w:left="113" w:right="113"/>
                </w:pPr>
              </w:pPrChange>
            </w:pPr>
            <w:del w:id="16235" w:author="Erlie Hasam Morfin Zavalza" w:date="2014-10-31T02:51:00Z">
              <w:r w:rsidDel="009331ED">
                <w:delText>Gas</w:delText>
              </w:r>
            </w:del>
          </w:p>
        </w:tc>
        <w:tc>
          <w:tcPr>
            <w:tcW w:w="1134" w:type="dxa"/>
            <w:tcBorders>
              <w:top w:val="single" w:sz="6" w:space="0" w:color="000000"/>
              <w:left w:val="single" w:sz="6" w:space="0" w:color="000000"/>
              <w:bottom w:val="single" w:sz="6" w:space="0" w:color="000000"/>
              <w:right w:val="single" w:sz="6" w:space="0" w:color="000000"/>
            </w:tcBorders>
          </w:tcPr>
          <w:p w14:paraId="5DDC1577" w14:textId="2FE8CA7C" w:rsidR="00D32EE4" w:rsidDel="009331ED" w:rsidRDefault="00D32EE4">
            <w:pPr>
              <w:rPr>
                <w:del w:id="16236" w:author="Erlie Hasam Morfin Zavalza" w:date="2014-10-31T02:51:00Z"/>
              </w:rPr>
              <w:pPrChange w:id="16237"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5F306B91" w14:textId="10ACB6D1" w:rsidR="00D32EE4" w:rsidDel="009331ED" w:rsidRDefault="00D32EE4">
            <w:pPr>
              <w:rPr>
                <w:del w:id="16238" w:author="Erlie Hasam Morfin Zavalza" w:date="2014-10-31T02:51:00Z"/>
              </w:rPr>
              <w:pPrChange w:id="16239"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5F9B9322" w14:textId="4CEE1EA5" w:rsidR="00D32EE4" w:rsidDel="009331ED" w:rsidRDefault="00D32EE4">
            <w:pPr>
              <w:rPr>
                <w:del w:id="16240" w:author="Erlie Hasam Morfin Zavalza" w:date="2014-10-31T02:51:00Z"/>
              </w:rPr>
              <w:pPrChange w:id="16241" w:author="Erlie Hasam Morfin Zavalza" w:date="2014-11-08T00:32:00Z">
                <w:pPr>
                  <w:spacing w:before="40" w:after="40"/>
                  <w:ind w:left="113" w:right="113"/>
                  <w:jc w:val="right"/>
                </w:pPr>
              </w:pPrChange>
            </w:pPr>
          </w:p>
        </w:tc>
        <w:tc>
          <w:tcPr>
            <w:tcW w:w="1623" w:type="dxa"/>
            <w:gridSpan w:val="2"/>
          </w:tcPr>
          <w:p w14:paraId="6E686A0C" w14:textId="661A704D" w:rsidR="00D32EE4" w:rsidDel="009331ED" w:rsidRDefault="00D32EE4">
            <w:pPr>
              <w:rPr>
                <w:del w:id="16242" w:author="Erlie Hasam Morfin Zavalza" w:date="2014-10-31T02:51:00Z"/>
              </w:rPr>
              <w:pPrChange w:id="16243" w:author="Erlie Hasam Morfin Zavalza" w:date="2014-11-08T00:32:00Z">
                <w:pPr>
                  <w:spacing w:before="40" w:after="40"/>
                  <w:ind w:left="113" w:right="113"/>
                  <w:jc w:val="right"/>
                </w:pPr>
              </w:pPrChange>
            </w:pPr>
          </w:p>
        </w:tc>
        <w:tc>
          <w:tcPr>
            <w:tcW w:w="851" w:type="dxa"/>
            <w:tcBorders>
              <w:right w:val="single" w:sz="12" w:space="0" w:color="000000"/>
            </w:tcBorders>
          </w:tcPr>
          <w:p w14:paraId="36B94160" w14:textId="1F531FBA" w:rsidR="00D32EE4" w:rsidDel="009331ED" w:rsidRDefault="00D32EE4">
            <w:pPr>
              <w:rPr>
                <w:del w:id="16244" w:author="Erlie Hasam Morfin Zavalza" w:date="2014-10-31T02:51:00Z"/>
              </w:rPr>
              <w:pPrChange w:id="16245" w:author="Erlie Hasam Morfin Zavalza" w:date="2014-11-08T00:32:00Z">
                <w:pPr>
                  <w:spacing w:before="40" w:after="40"/>
                  <w:ind w:left="113" w:right="113"/>
                  <w:jc w:val="right"/>
                </w:pPr>
              </w:pPrChange>
            </w:pPr>
          </w:p>
        </w:tc>
        <w:tc>
          <w:tcPr>
            <w:tcW w:w="427" w:type="dxa"/>
          </w:tcPr>
          <w:p w14:paraId="7C0DD2D1" w14:textId="52F4EFAC" w:rsidR="00D32EE4" w:rsidDel="009331ED" w:rsidRDefault="00D32EE4">
            <w:pPr>
              <w:rPr>
                <w:del w:id="16246" w:author="Erlie Hasam Morfin Zavalza" w:date="2014-10-31T02:51:00Z"/>
              </w:rPr>
              <w:pPrChange w:id="16247" w:author="Erlie Hasam Morfin Zavalza" w:date="2014-11-08T00:32:00Z">
                <w:pPr>
                  <w:spacing w:before="40" w:after="40"/>
                  <w:jc w:val="center"/>
                </w:pPr>
              </w:pPrChange>
            </w:pPr>
          </w:p>
        </w:tc>
      </w:tr>
      <w:tr w:rsidR="00D32EE4" w:rsidDel="009331ED" w14:paraId="170600A9" w14:textId="6EB5A903" w:rsidTr="007F72CF">
        <w:trPr>
          <w:trHeight w:val="262"/>
          <w:del w:id="16248"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57AB8AC4" w14:textId="7B1CEEE6" w:rsidR="00D32EE4" w:rsidDel="009331ED" w:rsidRDefault="00D32EE4">
            <w:pPr>
              <w:rPr>
                <w:del w:id="16249" w:author="Erlie Hasam Morfin Zavalza" w:date="2014-10-31T02:51:00Z"/>
              </w:rPr>
              <w:pPrChange w:id="16250" w:author="Erlie Hasam Morfin Zavalza" w:date="2014-11-08T00:32:00Z">
                <w:pPr>
                  <w:spacing w:before="40" w:after="40"/>
                  <w:ind w:left="113" w:right="113"/>
                </w:pPr>
              </w:pPrChange>
            </w:pPr>
            <w:del w:id="16251" w:author="Erlie Hasam Morfin Zavalza" w:date="2014-10-31T02:51:00Z">
              <w:r w:rsidDel="009331ED">
                <w:delText>Teléfono</w:delText>
              </w:r>
            </w:del>
          </w:p>
        </w:tc>
        <w:tc>
          <w:tcPr>
            <w:tcW w:w="1134" w:type="dxa"/>
            <w:tcBorders>
              <w:top w:val="single" w:sz="6" w:space="0" w:color="000000"/>
              <w:left w:val="single" w:sz="6" w:space="0" w:color="000000"/>
              <w:bottom w:val="single" w:sz="6" w:space="0" w:color="000000"/>
              <w:right w:val="single" w:sz="6" w:space="0" w:color="000000"/>
            </w:tcBorders>
          </w:tcPr>
          <w:p w14:paraId="6AF76142" w14:textId="2005EF2F" w:rsidR="00D32EE4" w:rsidDel="009331ED" w:rsidRDefault="00D32EE4">
            <w:pPr>
              <w:rPr>
                <w:del w:id="16252" w:author="Erlie Hasam Morfin Zavalza" w:date="2014-10-31T02:51:00Z"/>
              </w:rPr>
              <w:pPrChange w:id="16253"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2F5B1BEF" w14:textId="1EB59AD8" w:rsidR="00D32EE4" w:rsidDel="009331ED" w:rsidRDefault="00D32EE4">
            <w:pPr>
              <w:rPr>
                <w:del w:id="16254" w:author="Erlie Hasam Morfin Zavalza" w:date="2014-10-31T02:51:00Z"/>
              </w:rPr>
              <w:pPrChange w:id="16255"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554B7C82" w14:textId="38020FDC" w:rsidR="00D32EE4" w:rsidDel="009331ED" w:rsidRDefault="00D32EE4">
            <w:pPr>
              <w:rPr>
                <w:del w:id="16256" w:author="Erlie Hasam Morfin Zavalza" w:date="2014-10-31T02:51:00Z"/>
              </w:rPr>
              <w:pPrChange w:id="16257" w:author="Erlie Hasam Morfin Zavalza" w:date="2014-11-08T00:32:00Z">
                <w:pPr>
                  <w:spacing w:before="40" w:after="40"/>
                  <w:ind w:left="113" w:right="113"/>
                  <w:jc w:val="right"/>
                </w:pPr>
              </w:pPrChange>
            </w:pPr>
          </w:p>
        </w:tc>
        <w:tc>
          <w:tcPr>
            <w:tcW w:w="1623" w:type="dxa"/>
            <w:gridSpan w:val="2"/>
          </w:tcPr>
          <w:p w14:paraId="4BF47B84" w14:textId="42273806" w:rsidR="00D32EE4" w:rsidDel="009331ED" w:rsidRDefault="00D32EE4">
            <w:pPr>
              <w:rPr>
                <w:del w:id="16258" w:author="Erlie Hasam Morfin Zavalza" w:date="2014-10-31T02:51:00Z"/>
              </w:rPr>
              <w:pPrChange w:id="16259" w:author="Erlie Hasam Morfin Zavalza" w:date="2014-11-08T00:32:00Z">
                <w:pPr>
                  <w:spacing w:before="40" w:after="40"/>
                  <w:ind w:left="113" w:right="113"/>
                  <w:jc w:val="right"/>
                </w:pPr>
              </w:pPrChange>
            </w:pPr>
          </w:p>
        </w:tc>
        <w:tc>
          <w:tcPr>
            <w:tcW w:w="851" w:type="dxa"/>
            <w:tcBorders>
              <w:right w:val="single" w:sz="12" w:space="0" w:color="000000"/>
            </w:tcBorders>
          </w:tcPr>
          <w:p w14:paraId="7D334D31" w14:textId="759D147E" w:rsidR="00D32EE4" w:rsidDel="009331ED" w:rsidRDefault="00D32EE4">
            <w:pPr>
              <w:rPr>
                <w:del w:id="16260" w:author="Erlie Hasam Morfin Zavalza" w:date="2014-10-31T02:51:00Z"/>
              </w:rPr>
              <w:pPrChange w:id="16261" w:author="Erlie Hasam Morfin Zavalza" w:date="2014-11-08T00:32:00Z">
                <w:pPr>
                  <w:spacing w:before="40" w:after="40"/>
                  <w:ind w:left="113" w:right="113"/>
                  <w:jc w:val="right"/>
                </w:pPr>
              </w:pPrChange>
            </w:pPr>
          </w:p>
        </w:tc>
        <w:tc>
          <w:tcPr>
            <w:tcW w:w="427" w:type="dxa"/>
          </w:tcPr>
          <w:p w14:paraId="342553A0" w14:textId="26282F92" w:rsidR="00D32EE4" w:rsidDel="009331ED" w:rsidRDefault="00D32EE4">
            <w:pPr>
              <w:rPr>
                <w:del w:id="16262" w:author="Erlie Hasam Morfin Zavalza" w:date="2014-10-31T02:51:00Z"/>
              </w:rPr>
              <w:pPrChange w:id="16263" w:author="Erlie Hasam Morfin Zavalza" w:date="2014-11-08T00:32:00Z">
                <w:pPr>
                  <w:spacing w:before="40" w:after="40"/>
                  <w:jc w:val="center"/>
                </w:pPr>
              </w:pPrChange>
            </w:pPr>
          </w:p>
        </w:tc>
      </w:tr>
      <w:tr w:rsidR="00D32EE4" w:rsidDel="009331ED" w14:paraId="59013A66" w14:textId="6D3C42FB" w:rsidTr="007F72CF">
        <w:trPr>
          <w:trHeight w:val="276"/>
          <w:del w:id="16264" w:author="Erlie Hasam Morfin Zavalza" w:date="2014-10-31T02:51:00Z"/>
        </w:trPr>
        <w:tc>
          <w:tcPr>
            <w:tcW w:w="3686" w:type="dxa"/>
            <w:tcBorders>
              <w:top w:val="single" w:sz="6" w:space="0" w:color="000000"/>
              <w:left w:val="single" w:sz="12" w:space="0" w:color="000000"/>
              <w:right w:val="single" w:sz="6" w:space="0" w:color="000000"/>
            </w:tcBorders>
          </w:tcPr>
          <w:p w14:paraId="5C541D92" w14:textId="4A21C20A" w:rsidR="00D32EE4" w:rsidDel="009331ED" w:rsidRDefault="00D32EE4">
            <w:pPr>
              <w:rPr>
                <w:del w:id="16265" w:author="Erlie Hasam Morfin Zavalza" w:date="2014-10-31T02:51:00Z"/>
              </w:rPr>
              <w:pPrChange w:id="16266" w:author="Erlie Hasam Morfin Zavalza" w:date="2014-11-08T00:32:00Z">
                <w:pPr>
                  <w:spacing w:before="40" w:after="40"/>
                  <w:ind w:left="113" w:right="113"/>
                </w:pPr>
              </w:pPrChange>
            </w:pPr>
            <w:del w:id="16267" w:author="Erlie Hasam Morfin Zavalza" w:date="2014-10-31T02:51:00Z">
              <w:r w:rsidDel="009331ED">
                <w:delText>Otros</w:delText>
              </w:r>
            </w:del>
          </w:p>
        </w:tc>
        <w:tc>
          <w:tcPr>
            <w:tcW w:w="1134" w:type="dxa"/>
            <w:tcBorders>
              <w:top w:val="single" w:sz="6" w:space="0" w:color="000000"/>
              <w:left w:val="single" w:sz="6" w:space="0" w:color="000000"/>
              <w:right w:val="single" w:sz="6" w:space="0" w:color="000000"/>
            </w:tcBorders>
          </w:tcPr>
          <w:p w14:paraId="21FF6380" w14:textId="0C1DCD7B" w:rsidR="00D32EE4" w:rsidDel="009331ED" w:rsidRDefault="00D32EE4">
            <w:pPr>
              <w:rPr>
                <w:del w:id="16268" w:author="Erlie Hasam Morfin Zavalza" w:date="2014-10-31T02:51:00Z"/>
              </w:rPr>
              <w:pPrChange w:id="16269"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5D98E9D5" w14:textId="6E60A4F9" w:rsidR="00D32EE4" w:rsidDel="009331ED" w:rsidRDefault="00D32EE4">
            <w:pPr>
              <w:rPr>
                <w:del w:id="16270" w:author="Erlie Hasam Morfin Zavalza" w:date="2014-10-31T02:51:00Z"/>
              </w:rPr>
              <w:pPrChange w:id="16271"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4E4F8365" w14:textId="0CA5D4A1" w:rsidR="00D32EE4" w:rsidDel="009331ED" w:rsidRDefault="00D32EE4">
            <w:pPr>
              <w:rPr>
                <w:del w:id="16272" w:author="Erlie Hasam Morfin Zavalza" w:date="2014-10-31T02:51:00Z"/>
              </w:rPr>
              <w:pPrChange w:id="16273" w:author="Erlie Hasam Morfin Zavalza" w:date="2014-11-08T00:32:00Z">
                <w:pPr>
                  <w:spacing w:before="40" w:after="40"/>
                  <w:ind w:left="113" w:right="113"/>
                  <w:jc w:val="right"/>
                </w:pPr>
              </w:pPrChange>
            </w:pPr>
          </w:p>
        </w:tc>
        <w:tc>
          <w:tcPr>
            <w:tcW w:w="1623" w:type="dxa"/>
            <w:gridSpan w:val="2"/>
          </w:tcPr>
          <w:p w14:paraId="5B708C90" w14:textId="50DAD4D1" w:rsidR="00D32EE4" w:rsidDel="009331ED" w:rsidRDefault="00D32EE4">
            <w:pPr>
              <w:rPr>
                <w:del w:id="16274" w:author="Erlie Hasam Morfin Zavalza" w:date="2014-10-31T02:51:00Z"/>
              </w:rPr>
              <w:pPrChange w:id="16275" w:author="Erlie Hasam Morfin Zavalza" w:date="2014-11-08T00:32:00Z">
                <w:pPr>
                  <w:spacing w:before="40" w:after="40"/>
                  <w:ind w:left="113" w:right="113"/>
                  <w:jc w:val="right"/>
                </w:pPr>
              </w:pPrChange>
            </w:pPr>
          </w:p>
        </w:tc>
        <w:tc>
          <w:tcPr>
            <w:tcW w:w="851" w:type="dxa"/>
            <w:tcBorders>
              <w:right w:val="single" w:sz="12" w:space="0" w:color="000000"/>
            </w:tcBorders>
          </w:tcPr>
          <w:p w14:paraId="07CD461C" w14:textId="762335D5" w:rsidR="00D32EE4" w:rsidDel="009331ED" w:rsidRDefault="00D32EE4">
            <w:pPr>
              <w:rPr>
                <w:del w:id="16276" w:author="Erlie Hasam Morfin Zavalza" w:date="2014-10-31T02:51:00Z"/>
              </w:rPr>
              <w:pPrChange w:id="16277" w:author="Erlie Hasam Morfin Zavalza" w:date="2014-11-08T00:32:00Z">
                <w:pPr>
                  <w:spacing w:before="40" w:after="40"/>
                  <w:ind w:left="113" w:right="113"/>
                  <w:jc w:val="right"/>
                </w:pPr>
              </w:pPrChange>
            </w:pPr>
          </w:p>
        </w:tc>
        <w:tc>
          <w:tcPr>
            <w:tcW w:w="427" w:type="dxa"/>
          </w:tcPr>
          <w:p w14:paraId="690752D2" w14:textId="3FD51966" w:rsidR="00D32EE4" w:rsidDel="009331ED" w:rsidRDefault="00D32EE4">
            <w:pPr>
              <w:rPr>
                <w:del w:id="16278" w:author="Erlie Hasam Morfin Zavalza" w:date="2014-10-31T02:51:00Z"/>
              </w:rPr>
              <w:pPrChange w:id="16279" w:author="Erlie Hasam Morfin Zavalza" w:date="2014-11-08T00:32:00Z">
                <w:pPr>
                  <w:spacing w:before="40" w:after="40"/>
                  <w:jc w:val="center"/>
                </w:pPr>
              </w:pPrChange>
            </w:pPr>
          </w:p>
        </w:tc>
      </w:tr>
      <w:tr w:rsidR="009739BD" w:rsidDel="009331ED" w14:paraId="556AEE8C" w14:textId="77777777" w:rsidTr="007F72CF">
        <w:trPr>
          <w:trHeight w:val="276"/>
          <w:del w:id="16280"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1F2A3B6A" w14:textId="3BE28AB9" w:rsidR="00D32EE4" w:rsidDel="009331ED" w:rsidRDefault="00D32EE4">
            <w:pPr>
              <w:rPr>
                <w:del w:id="16281" w:author="Erlie Hasam Morfin Zavalza" w:date="2014-10-31T02:51:00Z"/>
              </w:rPr>
              <w:pPrChange w:id="16282" w:author="Erlie Hasam Morfin Zavalza" w:date="2014-11-08T00:32:00Z">
                <w:pPr>
                  <w:spacing w:before="40" w:after="40"/>
                  <w:ind w:left="113" w:right="113"/>
                </w:pPr>
              </w:pPrChange>
            </w:pPr>
            <w:del w:id="16283" w:author="Erlie Hasam Morfin Zavalza" w:date="2014-10-31T02:51:00Z">
              <w:r w:rsidDel="009331ED">
                <w:delText>TRANSPORTES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32361B9D" w14:textId="7CF0B8A4" w:rsidR="00D32EE4" w:rsidDel="009331ED" w:rsidRDefault="00D32EE4">
            <w:pPr>
              <w:rPr>
                <w:del w:id="16284" w:author="Erlie Hasam Morfin Zavalza" w:date="2014-10-31T02:51:00Z"/>
              </w:rPr>
              <w:pPrChange w:id="16285"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60CE2229" w14:textId="39E858D3" w:rsidR="00D32EE4" w:rsidDel="009331ED" w:rsidRDefault="00D32EE4">
            <w:pPr>
              <w:rPr>
                <w:del w:id="16286" w:author="Erlie Hasam Morfin Zavalza" w:date="2014-10-31T02:51:00Z"/>
              </w:rPr>
              <w:pPrChange w:id="16287"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5F016DB6" w14:textId="21A46A33" w:rsidR="00D32EE4" w:rsidDel="009331ED" w:rsidRDefault="00D32EE4">
            <w:pPr>
              <w:rPr>
                <w:del w:id="16288" w:author="Erlie Hasam Morfin Zavalza" w:date="2014-10-31T02:51:00Z"/>
              </w:rPr>
              <w:pPrChange w:id="16289"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54DAD1C2" w14:textId="3B8AEE4F" w:rsidR="00D32EE4" w:rsidDel="009331ED" w:rsidRDefault="00D32EE4">
            <w:pPr>
              <w:rPr>
                <w:del w:id="16290" w:author="Erlie Hasam Morfin Zavalza" w:date="2014-10-31T02:51:00Z"/>
              </w:rPr>
              <w:pPrChange w:id="16291"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69ADD5DE" w14:textId="5BE526FD" w:rsidR="00D32EE4" w:rsidDel="009331ED" w:rsidRDefault="00D32EE4">
            <w:pPr>
              <w:rPr>
                <w:del w:id="16292" w:author="Erlie Hasam Morfin Zavalza" w:date="2014-10-31T02:51:00Z"/>
              </w:rPr>
              <w:pPrChange w:id="16293"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4CF2900C" w14:textId="01158D08" w:rsidR="00D32EE4" w:rsidDel="009331ED" w:rsidRDefault="00D32EE4">
            <w:pPr>
              <w:rPr>
                <w:del w:id="16294" w:author="Erlie Hasam Morfin Zavalza" w:date="2014-10-31T02:51:00Z"/>
              </w:rPr>
              <w:pPrChange w:id="16295" w:author="Erlie Hasam Morfin Zavalza" w:date="2014-11-08T00:32:00Z">
                <w:pPr>
                  <w:spacing w:before="40" w:after="40"/>
                  <w:jc w:val="center"/>
                </w:pPr>
              </w:pPrChange>
            </w:pPr>
            <w:del w:id="16296" w:author="Erlie Hasam Morfin Zavalza" w:date="2014-10-31T02:51:00Z">
              <w:r w:rsidDel="009331ED">
                <w:delText>%</w:delText>
              </w:r>
            </w:del>
          </w:p>
        </w:tc>
      </w:tr>
      <w:tr w:rsidR="00D32EE4" w:rsidDel="009331ED" w14:paraId="1E1751C7" w14:textId="3DE3C99F" w:rsidTr="007F72CF">
        <w:trPr>
          <w:trHeight w:val="276"/>
          <w:del w:id="16297" w:author="Erlie Hasam Morfin Zavalza" w:date="2014-10-31T02:51:00Z"/>
        </w:trPr>
        <w:tc>
          <w:tcPr>
            <w:tcW w:w="3686" w:type="dxa"/>
            <w:tcBorders>
              <w:top w:val="single" w:sz="6" w:space="0" w:color="000000"/>
              <w:left w:val="single" w:sz="12" w:space="0" w:color="000000"/>
              <w:right w:val="single" w:sz="6" w:space="0" w:color="000000"/>
            </w:tcBorders>
          </w:tcPr>
          <w:p w14:paraId="0A6658DC" w14:textId="774AAD83" w:rsidR="00D32EE4" w:rsidDel="009331ED" w:rsidRDefault="00D32EE4">
            <w:pPr>
              <w:rPr>
                <w:del w:id="16298" w:author="Erlie Hasam Morfin Zavalza" w:date="2014-10-31T02:51:00Z"/>
              </w:rPr>
              <w:pPrChange w:id="16299" w:author="Erlie Hasam Morfin Zavalza" w:date="2014-11-08T00:32:00Z">
                <w:pPr>
                  <w:spacing w:before="40" w:after="40"/>
                  <w:ind w:left="113" w:right="113"/>
                </w:pPr>
              </w:pPrChange>
            </w:pPr>
            <w:del w:id="16300" w:author="Erlie Hasam Morfin Zavalza" w:date="2014-10-31T02:51:00Z">
              <w:r w:rsidDel="009331ED">
                <w:delText>s/Compras, s/Ventas</w:delText>
              </w:r>
            </w:del>
          </w:p>
        </w:tc>
        <w:tc>
          <w:tcPr>
            <w:tcW w:w="1134" w:type="dxa"/>
            <w:tcBorders>
              <w:top w:val="single" w:sz="6" w:space="0" w:color="000000"/>
              <w:left w:val="single" w:sz="6" w:space="0" w:color="000000"/>
              <w:right w:val="single" w:sz="6" w:space="0" w:color="000000"/>
            </w:tcBorders>
          </w:tcPr>
          <w:p w14:paraId="136B9DDB" w14:textId="06EF6315" w:rsidR="00D32EE4" w:rsidDel="009331ED" w:rsidRDefault="00D32EE4">
            <w:pPr>
              <w:rPr>
                <w:del w:id="16301" w:author="Erlie Hasam Morfin Zavalza" w:date="2014-10-31T02:51:00Z"/>
              </w:rPr>
              <w:pPrChange w:id="16302"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22939B4C" w14:textId="28B8C877" w:rsidR="00D32EE4" w:rsidDel="009331ED" w:rsidRDefault="00D32EE4">
            <w:pPr>
              <w:rPr>
                <w:del w:id="16303" w:author="Erlie Hasam Morfin Zavalza" w:date="2014-10-31T02:51:00Z"/>
              </w:rPr>
              <w:pPrChange w:id="16304"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13B98A0E" w14:textId="53EF3AAC" w:rsidR="00D32EE4" w:rsidDel="009331ED" w:rsidRDefault="00D32EE4">
            <w:pPr>
              <w:rPr>
                <w:del w:id="16305" w:author="Erlie Hasam Morfin Zavalza" w:date="2014-10-31T02:51:00Z"/>
              </w:rPr>
              <w:pPrChange w:id="16306" w:author="Erlie Hasam Morfin Zavalza" w:date="2014-11-08T00:32:00Z">
                <w:pPr>
                  <w:spacing w:before="40" w:after="40"/>
                  <w:ind w:left="113" w:right="113"/>
                  <w:jc w:val="right"/>
                </w:pPr>
              </w:pPrChange>
            </w:pPr>
          </w:p>
        </w:tc>
        <w:tc>
          <w:tcPr>
            <w:tcW w:w="1623" w:type="dxa"/>
            <w:gridSpan w:val="2"/>
          </w:tcPr>
          <w:p w14:paraId="4FF1ED96" w14:textId="1BAAB03A" w:rsidR="00D32EE4" w:rsidDel="009331ED" w:rsidRDefault="00D32EE4">
            <w:pPr>
              <w:rPr>
                <w:del w:id="16307" w:author="Erlie Hasam Morfin Zavalza" w:date="2014-10-31T02:51:00Z"/>
              </w:rPr>
              <w:pPrChange w:id="16308" w:author="Erlie Hasam Morfin Zavalza" w:date="2014-11-08T00:32:00Z">
                <w:pPr>
                  <w:spacing w:before="40" w:after="40"/>
                  <w:ind w:left="113" w:right="113"/>
                  <w:jc w:val="right"/>
                </w:pPr>
              </w:pPrChange>
            </w:pPr>
          </w:p>
        </w:tc>
        <w:tc>
          <w:tcPr>
            <w:tcW w:w="851" w:type="dxa"/>
            <w:tcBorders>
              <w:right w:val="single" w:sz="12" w:space="0" w:color="000000"/>
            </w:tcBorders>
          </w:tcPr>
          <w:p w14:paraId="0F347DAB" w14:textId="7E376F71" w:rsidR="00D32EE4" w:rsidDel="009331ED" w:rsidRDefault="00D32EE4">
            <w:pPr>
              <w:rPr>
                <w:del w:id="16309" w:author="Erlie Hasam Morfin Zavalza" w:date="2014-10-31T02:51:00Z"/>
              </w:rPr>
              <w:pPrChange w:id="16310" w:author="Erlie Hasam Morfin Zavalza" w:date="2014-11-08T00:32:00Z">
                <w:pPr>
                  <w:spacing w:before="40" w:after="40"/>
                  <w:ind w:left="113" w:right="113"/>
                  <w:jc w:val="right"/>
                </w:pPr>
              </w:pPrChange>
            </w:pPr>
          </w:p>
        </w:tc>
        <w:tc>
          <w:tcPr>
            <w:tcW w:w="427" w:type="dxa"/>
          </w:tcPr>
          <w:p w14:paraId="6BC5CB5B" w14:textId="2FBB421B" w:rsidR="00D32EE4" w:rsidDel="009331ED" w:rsidRDefault="00D32EE4">
            <w:pPr>
              <w:rPr>
                <w:del w:id="16311" w:author="Erlie Hasam Morfin Zavalza" w:date="2014-10-31T02:51:00Z"/>
              </w:rPr>
              <w:pPrChange w:id="16312" w:author="Erlie Hasam Morfin Zavalza" w:date="2014-11-08T00:32:00Z">
                <w:pPr>
                  <w:spacing w:before="40" w:after="40"/>
                  <w:jc w:val="center"/>
                </w:pPr>
              </w:pPrChange>
            </w:pPr>
          </w:p>
        </w:tc>
      </w:tr>
      <w:tr w:rsidR="009739BD" w:rsidDel="009331ED" w14:paraId="1DCB9E6F" w14:textId="77777777" w:rsidTr="007F72CF">
        <w:trPr>
          <w:trHeight w:val="276"/>
          <w:del w:id="16313"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7FA91289" w14:textId="66BA9AFF" w:rsidR="00D32EE4" w:rsidDel="009331ED" w:rsidRDefault="00D32EE4">
            <w:pPr>
              <w:rPr>
                <w:del w:id="16314" w:author="Erlie Hasam Morfin Zavalza" w:date="2014-10-31T02:51:00Z"/>
              </w:rPr>
              <w:pPrChange w:id="16315" w:author="Erlie Hasam Morfin Zavalza" w:date="2014-11-08T00:32:00Z">
                <w:pPr>
                  <w:spacing w:before="40" w:after="40"/>
                  <w:ind w:left="113" w:right="113"/>
                </w:pPr>
              </w:pPrChange>
            </w:pPr>
            <w:del w:id="16316" w:author="Erlie Hasam Morfin Zavalza" w:date="2014-10-31T02:51:00Z">
              <w:r w:rsidDel="009331ED">
                <w:delText>PRIMAS DE SEGUROS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14390A68" w14:textId="1FD9185B" w:rsidR="00D32EE4" w:rsidDel="009331ED" w:rsidRDefault="00D32EE4">
            <w:pPr>
              <w:rPr>
                <w:del w:id="16317" w:author="Erlie Hasam Morfin Zavalza" w:date="2014-10-31T02:51:00Z"/>
              </w:rPr>
              <w:pPrChange w:id="16318"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6B50FC57" w14:textId="66882E3A" w:rsidR="00D32EE4" w:rsidDel="009331ED" w:rsidRDefault="00D32EE4">
            <w:pPr>
              <w:rPr>
                <w:del w:id="16319" w:author="Erlie Hasam Morfin Zavalza" w:date="2014-10-31T02:51:00Z"/>
              </w:rPr>
              <w:pPrChange w:id="16320"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1CED772A" w14:textId="116258BD" w:rsidR="00D32EE4" w:rsidDel="009331ED" w:rsidRDefault="00D32EE4">
            <w:pPr>
              <w:rPr>
                <w:del w:id="16321" w:author="Erlie Hasam Morfin Zavalza" w:date="2014-10-31T02:51:00Z"/>
              </w:rPr>
              <w:pPrChange w:id="16322"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5D014CEA" w14:textId="04F31332" w:rsidR="00D32EE4" w:rsidDel="009331ED" w:rsidRDefault="00D32EE4">
            <w:pPr>
              <w:rPr>
                <w:del w:id="16323" w:author="Erlie Hasam Morfin Zavalza" w:date="2014-10-31T02:51:00Z"/>
              </w:rPr>
              <w:pPrChange w:id="16324"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15F091DD" w14:textId="7C34120B" w:rsidR="00D32EE4" w:rsidDel="009331ED" w:rsidRDefault="00D32EE4">
            <w:pPr>
              <w:rPr>
                <w:del w:id="16325" w:author="Erlie Hasam Morfin Zavalza" w:date="2014-10-31T02:51:00Z"/>
              </w:rPr>
              <w:pPrChange w:id="16326"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4918917E" w14:textId="74A528A1" w:rsidR="00D32EE4" w:rsidDel="009331ED" w:rsidRDefault="00D32EE4">
            <w:pPr>
              <w:rPr>
                <w:del w:id="16327" w:author="Erlie Hasam Morfin Zavalza" w:date="2014-10-31T02:51:00Z"/>
              </w:rPr>
              <w:pPrChange w:id="16328" w:author="Erlie Hasam Morfin Zavalza" w:date="2014-11-08T00:32:00Z">
                <w:pPr>
                  <w:spacing w:before="40" w:after="40"/>
                  <w:jc w:val="center"/>
                </w:pPr>
              </w:pPrChange>
            </w:pPr>
            <w:del w:id="16329" w:author="Erlie Hasam Morfin Zavalza" w:date="2014-10-31T02:51:00Z">
              <w:r w:rsidDel="009331ED">
                <w:delText>%</w:delText>
              </w:r>
            </w:del>
          </w:p>
        </w:tc>
      </w:tr>
      <w:tr w:rsidR="009739BD" w:rsidDel="009331ED" w14:paraId="64A3A0B3" w14:textId="77777777" w:rsidTr="007F72CF">
        <w:trPr>
          <w:trHeight w:val="276"/>
          <w:del w:id="16330"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62E673A5" w14:textId="536804C6" w:rsidR="00D32EE4" w:rsidDel="009331ED" w:rsidRDefault="00D32EE4">
            <w:pPr>
              <w:rPr>
                <w:del w:id="16331" w:author="Erlie Hasam Morfin Zavalza" w:date="2014-10-31T02:51:00Z"/>
              </w:rPr>
              <w:pPrChange w:id="16332" w:author="Erlie Hasam Morfin Zavalza" w:date="2014-11-08T00:32:00Z">
                <w:pPr>
                  <w:spacing w:before="40" w:after="40"/>
                  <w:ind w:left="113" w:right="113"/>
                </w:pPr>
              </w:pPrChange>
            </w:pPr>
            <w:del w:id="16333" w:author="Erlie Hasam Morfin Zavalza" w:date="2014-10-31T02:51:00Z">
              <w:r w:rsidDel="009331ED">
                <w:delText>PROPAGANDA</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3DEF601A" w14:textId="588C13D8" w:rsidR="00D32EE4" w:rsidDel="009331ED" w:rsidRDefault="00D32EE4">
            <w:pPr>
              <w:rPr>
                <w:del w:id="16334" w:author="Erlie Hasam Morfin Zavalza" w:date="2014-10-31T02:51:00Z"/>
              </w:rPr>
              <w:pPrChange w:id="16335"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23469326" w14:textId="10E21F3C" w:rsidR="00D32EE4" w:rsidDel="009331ED" w:rsidRDefault="00D32EE4">
            <w:pPr>
              <w:rPr>
                <w:del w:id="16336" w:author="Erlie Hasam Morfin Zavalza" w:date="2014-10-31T02:51:00Z"/>
              </w:rPr>
              <w:pPrChange w:id="16337"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6587DA24" w14:textId="4DD50B80" w:rsidR="00D32EE4" w:rsidDel="009331ED" w:rsidRDefault="00D32EE4">
            <w:pPr>
              <w:rPr>
                <w:del w:id="16338" w:author="Erlie Hasam Morfin Zavalza" w:date="2014-10-31T02:51:00Z"/>
              </w:rPr>
              <w:pPrChange w:id="16339"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27C87FE8" w14:textId="01270B04" w:rsidR="00D32EE4" w:rsidDel="009331ED" w:rsidRDefault="00D32EE4">
            <w:pPr>
              <w:rPr>
                <w:del w:id="16340" w:author="Erlie Hasam Morfin Zavalza" w:date="2014-10-31T02:51:00Z"/>
              </w:rPr>
              <w:pPrChange w:id="16341"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51DF9F2D" w14:textId="51DE3FF1" w:rsidR="00D32EE4" w:rsidDel="009331ED" w:rsidRDefault="00D32EE4">
            <w:pPr>
              <w:rPr>
                <w:del w:id="16342" w:author="Erlie Hasam Morfin Zavalza" w:date="2014-10-31T02:51:00Z"/>
              </w:rPr>
              <w:pPrChange w:id="16343"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0AEA6E86" w14:textId="5647CFD3" w:rsidR="00D32EE4" w:rsidDel="009331ED" w:rsidRDefault="00D32EE4">
            <w:pPr>
              <w:rPr>
                <w:del w:id="16344" w:author="Erlie Hasam Morfin Zavalza" w:date="2014-10-31T02:51:00Z"/>
              </w:rPr>
              <w:pPrChange w:id="16345" w:author="Erlie Hasam Morfin Zavalza" w:date="2014-11-08T00:32:00Z">
                <w:pPr>
                  <w:spacing w:before="40" w:after="40"/>
                  <w:jc w:val="center"/>
                </w:pPr>
              </w:pPrChange>
            </w:pPr>
            <w:del w:id="16346" w:author="Erlie Hasam Morfin Zavalza" w:date="2014-10-31T02:51:00Z">
              <w:r w:rsidDel="009331ED">
                <w:delText>%</w:delText>
              </w:r>
            </w:del>
          </w:p>
        </w:tc>
      </w:tr>
      <w:tr w:rsidR="00D32EE4" w:rsidDel="009331ED" w14:paraId="6A7C7C0C" w14:textId="1CCEBAD7" w:rsidTr="007F72CF">
        <w:trPr>
          <w:trHeight w:val="262"/>
          <w:del w:id="16347"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08EF4D5B" w14:textId="4A065305" w:rsidR="00D32EE4" w:rsidDel="009331ED" w:rsidRDefault="00D32EE4">
            <w:pPr>
              <w:rPr>
                <w:del w:id="16348" w:author="Erlie Hasam Morfin Zavalza" w:date="2014-10-31T02:51:00Z"/>
              </w:rPr>
              <w:pPrChange w:id="16349" w:author="Erlie Hasam Morfin Zavalza" w:date="2014-11-08T00:32:00Z">
                <w:pPr>
                  <w:spacing w:before="40" w:after="40"/>
                  <w:ind w:left="113" w:right="113"/>
                </w:pPr>
              </w:pPrChange>
            </w:pPr>
            <w:del w:id="16350" w:author="Erlie Hasam Morfin Zavalza" w:date="2014-10-31T02:51:00Z">
              <w:r w:rsidDel="009331ED">
                <w:delText>Publicidad</w:delText>
              </w:r>
            </w:del>
          </w:p>
        </w:tc>
        <w:tc>
          <w:tcPr>
            <w:tcW w:w="1134" w:type="dxa"/>
            <w:tcBorders>
              <w:top w:val="single" w:sz="6" w:space="0" w:color="000000"/>
              <w:left w:val="single" w:sz="6" w:space="0" w:color="000000"/>
              <w:bottom w:val="single" w:sz="6" w:space="0" w:color="000000"/>
              <w:right w:val="single" w:sz="6" w:space="0" w:color="000000"/>
            </w:tcBorders>
          </w:tcPr>
          <w:p w14:paraId="5F7757DA" w14:textId="6FABBC3B" w:rsidR="00D32EE4" w:rsidDel="009331ED" w:rsidRDefault="00D32EE4">
            <w:pPr>
              <w:rPr>
                <w:del w:id="16351" w:author="Erlie Hasam Morfin Zavalza" w:date="2014-10-31T02:51:00Z"/>
              </w:rPr>
              <w:pPrChange w:id="16352"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00721E17" w14:textId="2A612656" w:rsidR="00D32EE4" w:rsidDel="009331ED" w:rsidRDefault="00D32EE4">
            <w:pPr>
              <w:rPr>
                <w:del w:id="16353" w:author="Erlie Hasam Morfin Zavalza" w:date="2014-10-31T02:51:00Z"/>
              </w:rPr>
              <w:pPrChange w:id="16354"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34F90E4E" w14:textId="6C08714E" w:rsidR="00D32EE4" w:rsidDel="009331ED" w:rsidRDefault="00D32EE4">
            <w:pPr>
              <w:rPr>
                <w:del w:id="16355" w:author="Erlie Hasam Morfin Zavalza" w:date="2014-10-31T02:51:00Z"/>
              </w:rPr>
              <w:pPrChange w:id="16356" w:author="Erlie Hasam Morfin Zavalza" w:date="2014-11-08T00:32:00Z">
                <w:pPr>
                  <w:spacing w:before="40" w:after="40"/>
                  <w:ind w:left="113" w:right="113"/>
                  <w:jc w:val="right"/>
                </w:pPr>
              </w:pPrChange>
            </w:pPr>
          </w:p>
        </w:tc>
        <w:tc>
          <w:tcPr>
            <w:tcW w:w="1623" w:type="dxa"/>
            <w:gridSpan w:val="2"/>
          </w:tcPr>
          <w:p w14:paraId="51A697C9" w14:textId="1AEFA2CB" w:rsidR="00D32EE4" w:rsidDel="009331ED" w:rsidRDefault="00D32EE4">
            <w:pPr>
              <w:rPr>
                <w:del w:id="16357" w:author="Erlie Hasam Morfin Zavalza" w:date="2014-10-31T02:51:00Z"/>
              </w:rPr>
              <w:pPrChange w:id="16358" w:author="Erlie Hasam Morfin Zavalza" w:date="2014-11-08T00:32:00Z">
                <w:pPr>
                  <w:spacing w:before="40" w:after="40"/>
                  <w:ind w:left="113" w:right="113"/>
                  <w:jc w:val="right"/>
                </w:pPr>
              </w:pPrChange>
            </w:pPr>
          </w:p>
        </w:tc>
        <w:tc>
          <w:tcPr>
            <w:tcW w:w="851" w:type="dxa"/>
            <w:tcBorders>
              <w:right w:val="single" w:sz="12" w:space="0" w:color="000000"/>
            </w:tcBorders>
          </w:tcPr>
          <w:p w14:paraId="7F19CA01" w14:textId="7644F71F" w:rsidR="00D32EE4" w:rsidDel="009331ED" w:rsidRDefault="00D32EE4">
            <w:pPr>
              <w:rPr>
                <w:del w:id="16359" w:author="Erlie Hasam Morfin Zavalza" w:date="2014-10-31T02:51:00Z"/>
              </w:rPr>
              <w:pPrChange w:id="16360" w:author="Erlie Hasam Morfin Zavalza" w:date="2014-11-08T00:32:00Z">
                <w:pPr>
                  <w:spacing w:before="40" w:after="40"/>
                  <w:ind w:left="113" w:right="113"/>
                  <w:jc w:val="right"/>
                </w:pPr>
              </w:pPrChange>
            </w:pPr>
          </w:p>
        </w:tc>
        <w:tc>
          <w:tcPr>
            <w:tcW w:w="427" w:type="dxa"/>
          </w:tcPr>
          <w:p w14:paraId="1B677191" w14:textId="4EC95500" w:rsidR="00D32EE4" w:rsidDel="009331ED" w:rsidRDefault="00D32EE4">
            <w:pPr>
              <w:rPr>
                <w:del w:id="16361" w:author="Erlie Hasam Morfin Zavalza" w:date="2014-10-31T02:51:00Z"/>
              </w:rPr>
              <w:pPrChange w:id="16362" w:author="Erlie Hasam Morfin Zavalza" w:date="2014-11-08T00:32:00Z">
                <w:pPr>
                  <w:spacing w:before="40" w:after="40"/>
                  <w:jc w:val="center"/>
                </w:pPr>
              </w:pPrChange>
            </w:pPr>
          </w:p>
        </w:tc>
      </w:tr>
      <w:tr w:rsidR="00D32EE4" w:rsidDel="009331ED" w14:paraId="1C26E587" w14:textId="68A9E2CE" w:rsidTr="007F72CF">
        <w:trPr>
          <w:trHeight w:val="276"/>
          <w:del w:id="16363" w:author="Erlie Hasam Morfin Zavalza" w:date="2014-10-31T02:51:00Z"/>
        </w:trPr>
        <w:tc>
          <w:tcPr>
            <w:tcW w:w="3686" w:type="dxa"/>
            <w:tcBorders>
              <w:top w:val="single" w:sz="6" w:space="0" w:color="000000"/>
              <w:left w:val="single" w:sz="12" w:space="0" w:color="000000"/>
              <w:right w:val="single" w:sz="6" w:space="0" w:color="000000"/>
            </w:tcBorders>
          </w:tcPr>
          <w:p w14:paraId="44AFD74A" w14:textId="2D7EFAAF" w:rsidR="00D32EE4" w:rsidDel="009331ED" w:rsidRDefault="00D32EE4">
            <w:pPr>
              <w:rPr>
                <w:del w:id="16364" w:author="Erlie Hasam Morfin Zavalza" w:date="2014-10-31T02:51:00Z"/>
              </w:rPr>
              <w:pPrChange w:id="16365" w:author="Erlie Hasam Morfin Zavalza" w:date="2014-11-08T00:32:00Z">
                <w:pPr>
                  <w:spacing w:before="40" w:after="40"/>
                  <w:ind w:left="113" w:right="113"/>
                </w:pPr>
              </w:pPrChange>
            </w:pPr>
            <w:del w:id="16366" w:author="Erlie Hasam Morfin Zavalza" w:date="2014-10-31T02:51:00Z">
              <w:r w:rsidDel="009331ED">
                <w:delText>Relaciones Públicas</w:delText>
              </w:r>
            </w:del>
          </w:p>
        </w:tc>
        <w:tc>
          <w:tcPr>
            <w:tcW w:w="1134" w:type="dxa"/>
            <w:tcBorders>
              <w:top w:val="single" w:sz="6" w:space="0" w:color="000000"/>
              <w:left w:val="single" w:sz="6" w:space="0" w:color="000000"/>
              <w:right w:val="single" w:sz="6" w:space="0" w:color="000000"/>
            </w:tcBorders>
          </w:tcPr>
          <w:p w14:paraId="28E3002F" w14:textId="7B63D9CC" w:rsidR="00D32EE4" w:rsidDel="009331ED" w:rsidRDefault="00D32EE4">
            <w:pPr>
              <w:rPr>
                <w:del w:id="16367" w:author="Erlie Hasam Morfin Zavalza" w:date="2014-10-31T02:51:00Z"/>
              </w:rPr>
              <w:pPrChange w:id="16368"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278ADDCC" w14:textId="40A7593A" w:rsidR="00D32EE4" w:rsidDel="009331ED" w:rsidRDefault="00D32EE4">
            <w:pPr>
              <w:rPr>
                <w:del w:id="16369" w:author="Erlie Hasam Morfin Zavalza" w:date="2014-10-31T02:51:00Z"/>
              </w:rPr>
              <w:pPrChange w:id="16370"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156BA2F8" w14:textId="6F16D21F" w:rsidR="00D32EE4" w:rsidDel="009331ED" w:rsidRDefault="00D32EE4">
            <w:pPr>
              <w:rPr>
                <w:del w:id="16371" w:author="Erlie Hasam Morfin Zavalza" w:date="2014-10-31T02:51:00Z"/>
              </w:rPr>
              <w:pPrChange w:id="16372" w:author="Erlie Hasam Morfin Zavalza" w:date="2014-11-08T00:32:00Z">
                <w:pPr>
                  <w:spacing w:before="40" w:after="40"/>
                  <w:ind w:left="113" w:right="113"/>
                  <w:jc w:val="right"/>
                </w:pPr>
              </w:pPrChange>
            </w:pPr>
          </w:p>
        </w:tc>
        <w:tc>
          <w:tcPr>
            <w:tcW w:w="1623" w:type="dxa"/>
            <w:gridSpan w:val="2"/>
          </w:tcPr>
          <w:p w14:paraId="5D57BEFC" w14:textId="5987D71C" w:rsidR="00D32EE4" w:rsidDel="009331ED" w:rsidRDefault="00D32EE4">
            <w:pPr>
              <w:rPr>
                <w:del w:id="16373" w:author="Erlie Hasam Morfin Zavalza" w:date="2014-10-31T02:51:00Z"/>
              </w:rPr>
              <w:pPrChange w:id="16374" w:author="Erlie Hasam Morfin Zavalza" w:date="2014-11-08T00:32:00Z">
                <w:pPr>
                  <w:spacing w:before="40" w:after="40"/>
                  <w:ind w:left="113" w:right="113"/>
                  <w:jc w:val="right"/>
                </w:pPr>
              </w:pPrChange>
            </w:pPr>
          </w:p>
        </w:tc>
        <w:tc>
          <w:tcPr>
            <w:tcW w:w="851" w:type="dxa"/>
            <w:tcBorders>
              <w:right w:val="single" w:sz="12" w:space="0" w:color="000000"/>
            </w:tcBorders>
          </w:tcPr>
          <w:p w14:paraId="0A46C0E9" w14:textId="4B544415" w:rsidR="00D32EE4" w:rsidDel="009331ED" w:rsidRDefault="00D32EE4">
            <w:pPr>
              <w:rPr>
                <w:del w:id="16375" w:author="Erlie Hasam Morfin Zavalza" w:date="2014-10-31T02:51:00Z"/>
              </w:rPr>
              <w:pPrChange w:id="16376" w:author="Erlie Hasam Morfin Zavalza" w:date="2014-11-08T00:32:00Z">
                <w:pPr>
                  <w:spacing w:before="40" w:after="40"/>
                  <w:ind w:left="113" w:right="113"/>
                  <w:jc w:val="right"/>
                </w:pPr>
              </w:pPrChange>
            </w:pPr>
          </w:p>
        </w:tc>
        <w:tc>
          <w:tcPr>
            <w:tcW w:w="427" w:type="dxa"/>
          </w:tcPr>
          <w:p w14:paraId="57636BAE" w14:textId="7AC4BD94" w:rsidR="00D32EE4" w:rsidDel="009331ED" w:rsidRDefault="00D32EE4">
            <w:pPr>
              <w:rPr>
                <w:del w:id="16377" w:author="Erlie Hasam Morfin Zavalza" w:date="2014-10-31T02:51:00Z"/>
              </w:rPr>
              <w:pPrChange w:id="16378" w:author="Erlie Hasam Morfin Zavalza" w:date="2014-11-08T00:32:00Z">
                <w:pPr>
                  <w:spacing w:before="40" w:after="40"/>
                  <w:jc w:val="center"/>
                </w:pPr>
              </w:pPrChange>
            </w:pPr>
          </w:p>
        </w:tc>
      </w:tr>
      <w:tr w:rsidR="009739BD" w:rsidDel="009331ED" w14:paraId="10236A83" w14:textId="77777777" w:rsidTr="007F72CF">
        <w:trPr>
          <w:trHeight w:val="276"/>
          <w:del w:id="16379"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1B40346D" w14:textId="586EE568" w:rsidR="00D32EE4" w:rsidDel="009331ED" w:rsidRDefault="00D32EE4">
            <w:pPr>
              <w:rPr>
                <w:del w:id="16380" w:author="Erlie Hasam Morfin Zavalza" w:date="2014-10-31T02:51:00Z"/>
              </w:rPr>
              <w:pPrChange w:id="16381" w:author="Erlie Hasam Morfin Zavalza" w:date="2014-11-08T00:32:00Z">
                <w:pPr>
                  <w:spacing w:before="40" w:after="40"/>
                  <w:ind w:left="113" w:right="113"/>
                </w:pPr>
              </w:pPrChange>
            </w:pPr>
            <w:del w:id="16382" w:author="Erlie Hasam Morfin Zavalza" w:date="2014-10-31T02:51:00Z">
              <w:r w:rsidDel="009331ED">
                <w:delText>OTROS SERVICOS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0927FEE9" w14:textId="3163A830" w:rsidR="00D32EE4" w:rsidDel="009331ED" w:rsidRDefault="00D32EE4">
            <w:pPr>
              <w:rPr>
                <w:del w:id="16383" w:author="Erlie Hasam Morfin Zavalza" w:date="2014-10-31T02:51:00Z"/>
              </w:rPr>
              <w:pPrChange w:id="16384"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5E6AE4CB" w14:textId="5738185F" w:rsidR="00D32EE4" w:rsidDel="009331ED" w:rsidRDefault="00D32EE4">
            <w:pPr>
              <w:rPr>
                <w:del w:id="16385" w:author="Erlie Hasam Morfin Zavalza" w:date="2014-10-31T02:51:00Z"/>
              </w:rPr>
              <w:pPrChange w:id="16386"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right w:val="single" w:sz="6" w:space="0" w:color="000000"/>
            </w:tcBorders>
            <w:shd w:val="pct10" w:color="00FFFF" w:fill="FFFFFF"/>
          </w:tcPr>
          <w:p w14:paraId="45D829C5" w14:textId="1E0BD3AC" w:rsidR="00D32EE4" w:rsidDel="009331ED" w:rsidRDefault="00D32EE4">
            <w:pPr>
              <w:rPr>
                <w:del w:id="16387" w:author="Erlie Hasam Morfin Zavalza" w:date="2014-10-31T02:51:00Z"/>
              </w:rPr>
              <w:pPrChange w:id="16388"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10C7453C" w14:textId="46C43B2F" w:rsidR="00D32EE4" w:rsidDel="009331ED" w:rsidRDefault="00D32EE4">
            <w:pPr>
              <w:rPr>
                <w:del w:id="16389" w:author="Erlie Hasam Morfin Zavalza" w:date="2014-10-31T02:51:00Z"/>
              </w:rPr>
              <w:pPrChange w:id="16390"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47B7BA08" w14:textId="711F61C6" w:rsidR="00D32EE4" w:rsidDel="009331ED" w:rsidRDefault="00D32EE4">
            <w:pPr>
              <w:rPr>
                <w:del w:id="16391" w:author="Erlie Hasam Morfin Zavalza" w:date="2014-10-31T02:51:00Z"/>
              </w:rPr>
              <w:pPrChange w:id="16392"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6E689753" w14:textId="5BF6D1C1" w:rsidR="00D32EE4" w:rsidDel="009331ED" w:rsidRDefault="00D32EE4">
            <w:pPr>
              <w:rPr>
                <w:del w:id="16393" w:author="Erlie Hasam Morfin Zavalza" w:date="2014-10-31T02:51:00Z"/>
              </w:rPr>
              <w:pPrChange w:id="16394" w:author="Erlie Hasam Morfin Zavalza" w:date="2014-11-08T00:32:00Z">
                <w:pPr>
                  <w:spacing w:before="40" w:after="40"/>
                  <w:jc w:val="center"/>
                </w:pPr>
              </w:pPrChange>
            </w:pPr>
            <w:del w:id="16395" w:author="Erlie Hasam Morfin Zavalza" w:date="2014-10-31T02:51:00Z">
              <w:r w:rsidDel="009331ED">
                <w:delText>%</w:delText>
              </w:r>
            </w:del>
          </w:p>
        </w:tc>
      </w:tr>
      <w:tr w:rsidR="009739BD" w:rsidDel="009331ED" w14:paraId="1870CDBB" w14:textId="77777777" w:rsidTr="007F72CF">
        <w:trPr>
          <w:trHeight w:val="276"/>
          <w:del w:id="16396"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497240BD" w14:textId="095F848E" w:rsidR="00D32EE4" w:rsidDel="009331ED" w:rsidRDefault="00D32EE4">
            <w:pPr>
              <w:rPr>
                <w:del w:id="16397" w:author="Erlie Hasam Morfin Zavalza" w:date="2014-10-31T02:51:00Z"/>
              </w:rPr>
              <w:pPrChange w:id="16398" w:author="Erlie Hasam Morfin Zavalza" w:date="2014-11-08T00:32:00Z">
                <w:pPr>
                  <w:spacing w:before="40" w:after="40"/>
                  <w:ind w:left="113" w:right="113"/>
                </w:pPr>
              </w:pPrChange>
            </w:pPr>
            <w:del w:id="16399" w:author="Erlie Hasam Morfin Zavalza" w:date="2014-10-31T02:51:00Z">
              <w:r w:rsidDel="009331ED">
                <w:delText>TRIBUTOS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3F2A6921" w14:textId="306D03E5" w:rsidR="00D32EE4" w:rsidDel="009331ED" w:rsidRDefault="00D32EE4">
            <w:pPr>
              <w:rPr>
                <w:del w:id="16400" w:author="Erlie Hasam Morfin Zavalza" w:date="2014-10-31T02:51:00Z"/>
              </w:rPr>
              <w:pPrChange w:id="16401"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590FE1FE" w14:textId="613B2688" w:rsidR="00D32EE4" w:rsidDel="009331ED" w:rsidRDefault="00D32EE4">
            <w:pPr>
              <w:rPr>
                <w:del w:id="16402" w:author="Erlie Hasam Morfin Zavalza" w:date="2014-10-31T02:51:00Z"/>
              </w:rPr>
              <w:pPrChange w:id="16403"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5" w:color="00FFFF" w:fill="FFFFFF"/>
          </w:tcPr>
          <w:p w14:paraId="515DA04B" w14:textId="35420E0B" w:rsidR="00D32EE4" w:rsidDel="009331ED" w:rsidRDefault="00D32EE4">
            <w:pPr>
              <w:rPr>
                <w:del w:id="16404" w:author="Erlie Hasam Morfin Zavalza" w:date="2014-10-31T02:51:00Z"/>
              </w:rPr>
              <w:pPrChange w:id="16405"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0FDB40FB" w14:textId="42217F48" w:rsidR="00D32EE4" w:rsidDel="009331ED" w:rsidRDefault="00D32EE4">
            <w:pPr>
              <w:rPr>
                <w:del w:id="16406" w:author="Erlie Hasam Morfin Zavalza" w:date="2014-10-31T02:51:00Z"/>
              </w:rPr>
              <w:pPrChange w:id="16407"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69588797" w14:textId="1A1CCB58" w:rsidR="00D32EE4" w:rsidDel="009331ED" w:rsidRDefault="00D32EE4">
            <w:pPr>
              <w:rPr>
                <w:del w:id="16408" w:author="Erlie Hasam Morfin Zavalza" w:date="2014-10-31T02:51:00Z"/>
              </w:rPr>
              <w:pPrChange w:id="16409"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0456A4B8" w14:textId="5DB1AECE" w:rsidR="00D32EE4" w:rsidDel="009331ED" w:rsidRDefault="00D32EE4">
            <w:pPr>
              <w:rPr>
                <w:del w:id="16410" w:author="Erlie Hasam Morfin Zavalza" w:date="2014-10-31T02:51:00Z"/>
              </w:rPr>
              <w:pPrChange w:id="16411" w:author="Erlie Hasam Morfin Zavalza" w:date="2014-11-08T00:32:00Z">
                <w:pPr>
                  <w:spacing w:before="40" w:after="40"/>
                  <w:jc w:val="center"/>
                </w:pPr>
              </w:pPrChange>
            </w:pPr>
            <w:del w:id="16412" w:author="Erlie Hasam Morfin Zavalza" w:date="2014-10-31T02:51:00Z">
              <w:r w:rsidDel="009331ED">
                <w:delText>%</w:delText>
              </w:r>
            </w:del>
          </w:p>
        </w:tc>
      </w:tr>
      <w:tr w:rsidR="009739BD" w:rsidDel="009331ED" w14:paraId="2594EF08" w14:textId="77777777" w:rsidTr="007F72CF">
        <w:trPr>
          <w:trHeight w:val="276"/>
          <w:del w:id="16413"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2E252E5E" w14:textId="0BAB8258" w:rsidR="00D32EE4" w:rsidDel="009331ED" w:rsidRDefault="00D32EE4">
            <w:pPr>
              <w:rPr>
                <w:del w:id="16414" w:author="Erlie Hasam Morfin Zavalza" w:date="2014-10-31T02:51:00Z"/>
              </w:rPr>
              <w:pPrChange w:id="16415" w:author="Erlie Hasam Morfin Zavalza" w:date="2014-11-08T00:32:00Z">
                <w:pPr>
                  <w:spacing w:before="40" w:after="40"/>
                  <w:ind w:left="113" w:right="113"/>
                </w:pPr>
              </w:pPrChange>
            </w:pPr>
            <w:del w:id="16416" w:author="Erlie Hasam Morfin Zavalza" w:date="2014-10-31T02:51:00Z">
              <w:r w:rsidDel="009331ED">
                <w:delText>GASTOS DIVERSOS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63709C05" w14:textId="4DB42948" w:rsidR="00D32EE4" w:rsidDel="009331ED" w:rsidRDefault="00D32EE4">
            <w:pPr>
              <w:rPr>
                <w:del w:id="16417" w:author="Erlie Hasam Morfin Zavalza" w:date="2014-10-31T02:51:00Z"/>
              </w:rPr>
              <w:pPrChange w:id="16418"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721E5DC8" w14:textId="13A09BA8" w:rsidR="00D32EE4" w:rsidDel="009331ED" w:rsidRDefault="00D32EE4">
            <w:pPr>
              <w:rPr>
                <w:del w:id="16419" w:author="Erlie Hasam Morfin Zavalza" w:date="2014-10-31T02:51:00Z"/>
              </w:rPr>
              <w:pPrChange w:id="16420"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1200A610" w14:textId="1380301C" w:rsidR="00D32EE4" w:rsidDel="009331ED" w:rsidRDefault="00D32EE4">
            <w:pPr>
              <w:rPr>
                <w:del w:id="16421" w:author="Erlie Hasam Morfin Zavalza" w:date="2014-10-31T02:51:00Z"/>
              </w:rPr>
              <w:pPrChange w:id="16422"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3DEF7693" w14:textId="37C25EDD" w:rsidR="00D32EE4" w:rsidDel="009331ED" w:rsidRDefault="00D32EE4">
            <w:pPr>
              <w:rPr>
                <w:del w:id="16423" w:author="Erlie Hasam Morfin Zavalza" w:date="2014-10-31T02:51:00Z"/>
              </w:rPr>
              <w:pPrChange w:id="16424"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26A4B92D" w14:textId="36BE2312" w:rsidR="00D32EE4" w:rsidDel="009331ED" w:rsidRDefault="00D32EE4">
            <w:pPr>
              <w:rPr>
                <w:del w:id="16425" w:author="Erlie Hasam Morfin Zavalza" w:date="2014-10-31T02:51:00Z"/>
              </w:rPr>
              <w:pPrChange w:id="16426"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1860A9AC" w14:textId="37543AC3" w:rsidR="00D32EE4" w:rsidDel="009331ED" w:rsidRDefault="00D32EE4">
            <w:pPr>
              <w:rPr>
                <w:del w:id="16427" w:author="Erlie Hasam Morfin Zavalza" w:date="2014-10-31T02:51:00Z"/>
              </w:rPr>
              <w:pPrChange w:id="16428" w:author="Erlie Hasam Morfin Zavalza" w:date="2014-11-08T00:32:00Z">
                <w:pPr>
                  <w:spacing w:before="40" w:after="40"/>
                  <w:jc w:val="center"/>
                </w:pPr>
              </w:pPrChange>
            </w:pPr>
            <w:del w:id="16429" w:author="Erlie Hasam Morfin Zavalza" w:date="2014-10-31T02:51:00Z">
              <w:r w:rsidDel="009331ED">
                <w:delText>%</w:delText>
              </w:r>
            </w:del>
          </w:p>
        </w:tc>
      </w:tr>
      <w:tr w:rsidR="009739BD" w:rsidDel="009331ED" w14:paraId="49D81425" w14:textId="77777777" w:rsidTr="007F72CF">
        <w:trPr>
          <w:trHeight w:val="276"/>
          <w:del w:id="16430"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49C20763" w14:textId="1D797F9C" w:rsidR="00D32EE4" w:rsidDel="009331ED" w:rsidRDefault="00D32EE4">
            <w:pPr>
              <w:rPr>
                <w:del w:id="16431" w:author="Erlie Hasam Morfin Zavalza" w:date="2014-10-31T02:51:00Z"/>
              </w:rPr>
              <w:pPrChange w:id="16432" w:author="Erlie Hasam Morfin Zavalza" w:date="2014-11-08T00:32:00Z">
                <w:pPr>
                  <w:spacing w:before="40" w:after="40"/>
                  <w:ind w:left="113" w:right="113"/>
                </w:pPr>
              </w:pPrChange>
            </w:pPr>
            <w:del w:id="16433" w:author="Erlie Hasam Morfin Zavalza" w:date="2014-10-31T02:51:00Z">
              <w:r w:rsidDel="009331ED">
                <w:delText>DOT. AMORTIZACIONES</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33A23D6D" w14:textId="59214D2D" w:rsidR="00D32EE4" w:rsidDel="009331ED" w:rsidRDefault="00D32EE4">
            <w:pPr>
              <w:rPr>
                <w:del w:id="16434" w:author="Erlie Hasam Morfin Zavalza" w:date="2014-10-31T02:51:00Z"/>
              </w:rPr>
              <w:pPrChange w:id="16435"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721B5DFB" w14:textId="6D9A9874" w:rsidR="00D32EE4" w:rsidDel="009331ED" w:rsidRDefault="00D32EE4">
            <w:pPr>
              <w:rPr>
                <w:del w:id="16436" w:author="Erlie Hasam Morfin Zavalza" w:date="2014-10-31T02:51:00Z"/>
              </w:rPr>
              <w:pPrChange w:id="16437"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1EF148CB" w14:textId="5ED78390" w:rsidR="00D32EE4" w:rsidDel="009331ED" w:rsidRDefault="00D32EE4">
            <w:pPr>
              <w:rPr>
                <w:del w:id="16438" w:author="Erlie Hasam Morfin Zavalza" w:date="2014-10-31T02:51:00Z"/>
              </w:rPr>
              <w:pPrChange w:id="16439"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298248B9" w14:textId="0CDF1B09" w:rsidR="00D32EE4" w:rsidDel="009331ED" w:rsidRDefault="00D32EE4">
            <w:pPr>
              <w:rPr>
                <w:del w:id="16440" w:author="Erlie Hasam Morfin Zavalza" w:date="2014-10-31T02:51:00Z"/>
              </w:rPr>
              <w:pPrChange w:id="16441"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062CA4CC" w14:textId="661CD513" w:rsidR="00D32EE4" w:rsidDel="009331ED" w:rsidRDefault="00D32EE4">
            <w:pPr>
              <w:rPr>
                <w:del w:id="16442" w:author="Erlie Hasam Morfin Zavalza" w:date="2014-10-31T02:51:00Z"/>
              </w:rPr>
              <w:pPrChange w:id="16443"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79BAD370" w14:textId="7B272B91" w:rsidR="00D32EE4" w:rsidDel="009331ED" w:rsidRDefault="00D32EE4">
            <w:pPr>
              <w:rPr>
                <w:del w:id="16444" w:author="Erlie Hasam Morfin Zavalza" w:date="2014-10-31T02:51:00Z"/>
              </w:rPr>
              <w:pPrChange w:id="16445" w:author="Erlie Hasam Morfin Zavalza" w:date="2014-11-08T00:32:00Z">
                <w:pPr>
                  <w:spacing w:before="40" w:after="40"/>
                  <w:jc w:val="center"/>
                </w:pPr>
              </w:pPrChange>
            </w:pPr>
            <w:del w:id="16446" w:author="Erlie Hasam Morfin Zavalza" w:date="2014-10-31T02:51:00Z">
              <w:r w:rsidDel="009331ED">
                <w:delText>%</w:delText>
              </w:r>
            </w:del>
          </w:p>
        </w:tc>
      </w:tr>
      <w:tr w:rsidR="00D32EE4" w:rsidDel="009331ED" w14:paraId="3D583B19" w14:textId="049DD600" w:rsidTr="007F72CF">
        <w:trPr>
          <w:trHeight w:val="262"/>
          <w:del w:id="16447"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4E89369D" w14:textId="4D4FDC49" w:rsidR="00D32EE4" w:rsidDel="009331ED" w:rsidRDefault="00D32EE4">
            <w:pPr>
              <w:rPr>
                <w:del w:id="16448" w:author="Erlie Hasam Morfin Zavalza" w:date="2014-10-31T02:51:00Z"/>
              </w:rPr>
              <w:pPrChange w:id="16449" w:author="Erlie Hasam Morfin Zavalza" w:date="2014-11-08T00:32:00Z">
                <w:pPr>
                  <w:spacing w:before="40" w:after="40"/>
                  <w:ind w:left="113" w:right="113"/>
                </w:pPr>
              </w:pPrChange>
            </w:pPr>
            <w:del w:id="16450" w:author="Erlie Hasam Morfin Zavalza" w:date="2014-10-31T02:51:00Z">
              <w:r w:rsidDel="009331ED">
                <w:delText>De Inmovilizado Material</w:delText>
              </w:r>
            </w:del>
          </w:p>
        </w:tc>
        <w:tc>
          <w:tcPr>
            <w:tcW w:w="1134" w:type="dxa"/>
            <w:tcBorders>
              <w:top w:val="single" w:sz="6" w:space="0" w:color="000000"/>
              <w:left w:val="single" w:sz="6" w:space="0" w:color="000000"/>
              <w:bottom w:val="single" w:sz="6" w:space="0" w:color="000000"/>
              <w:right w:val="single" w:sz="6" w:space="0" w:color="000000"/>
            </w:tcBorders>
          </w:tcPr>
          <w:p w14:paraId="0100FAE8" w14:textId="0BC2AECB" w:rsidR="00D32EE4" w:rsidDel="009331ED" w:rsidRDefault="00D32EE4">
            <w:pPr>
              <w:rPr>
                <w:del w:id="16451" w:author="Erlie Hasam Morfin Zavalza" w:date="2014-10-31T02:51:00Z"/>
              </w:rPr>
              <w:pPrChange w:id="16452"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1DA64FE7" w14:textId="46B86628" w:rsidR="00D32EE4" w:rsidDel="009331ED" w:rsidRDefault="00D32EE4">
            <w:pPr>
              <w:rPr>
                <w:del w:id="16453" w:author="Erlie Hasam Morfin Zavalza" w:date="2014-10-31T02:51:00Z"/>
              </w:rPr>
              <w:pPrChange w:id="16454"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10541E8C" w14:textId="2B33E027" w:rsidR="00D32EE4" w:rsidDel="009331ED" w:rsidRDefault="00D32EE4">
            <w:pPr>
              <w:rPr>
                <w:del w:id="16455" w:author="Erlie Hasam Morfin Zavalza" w:date="2014-10-31T02:51:00Z"/>
              </w:rPr>
              <w:pPrChange w:id="16456" w:author="Erlie Hasam Morfin Zavalza" w:date="2014-11-08T00:32:00Z">
                <w:pPr>
                  <w:spacing w:before="40" w:after="40"/>
                  <w:ind w:left="113" w:right="113"/>
                  <w:jc w:val="right"/>
                </w:pPr>
              </w:pPrChange>
            </w:pPr>
          </w:p>
        </w:tc>
        <w:tc>
          <w:tcPr>
            <w:tcW w:w="1623" w:type="dxa"/>
            <w:gridSpan w:val="2"/>
          </w:tcPr>
          <w:p w14:paraId="0624A6BC" w14:textId="002B06EC" w:rsidR="00D32EE4" w:rsidDel="009331ED" w:rsidRDefault="00D32EE4">
            <w:pPr>
              <w:rPr>
                <w:del w:id="16457" w:author="Erlie Hasam Morfin Zavalza" w:date="2014-10-31T02:51:00Z"/>
              </w:rPr>
              <w:pPrChange w:id="16458" w:author="Erlie Hasam Morfin Zavalza" w:date="2014-11-08T00:32:00Z">
                <w:pPr>
                  <w:spacing w:before="40" w:after="40"/>
                  <w:ind w:left="113" w:right="113"/>
                  <w:jc w:val="right"/>
                </w:pPr>
              </w:pPrChange>
            </w:pPr>
          </w:p>
        </w:tc>
        <w:tc>
          <w:tcPr>
            <w:tcW w:w="851" w:type="dxa"/>
            <w:tcBorders>
              <w:right w:val="single" w:sz="12" w:space="0" w:color="000000"/>
            </w:tcBorders>
          </w:tcPr>
          <w:p w14:paraId="471D292A" w14:textId="0DB53B8B" w:rsidR="00D32EE4" w:rsidDel="009331ED" w:rsidRDefault="00D32EE4">
            <w:pPr>
              <w:rPr>
                <w:del w:id="16459" w:author="Erlie Hasam Morfin Zavalza" w:date="2014-10-31T02:51:00Z"/>
              </w:rPr>
              <w:pPrChange w:id="16460" w:author="Erlie Hasam Morfin Zavalza" w:date="2014-11-08T00:32:00Z">
                <w:pPr>
                  <w:spacing w:before="40" w:after="40"/>
                  <w:ind w:left="113" w:right="113"/>
                  <w:jc w:val="right"/>
                </w:pPr>
              </w:pPrChange>
            </w:pPr>
          </w:p>
        </w:tc>
        <w:tc>
          <w:tcPr>
            <w:tcW w:w="427" w:type="dxa"/>
          </w:tcPr>
          <w:p w14:paraId="44C10E8E" w14:textId="7CB9F2A0" w:rsidR="00D32EE4" w:rsidDel="009331ED" w:rsidRDefault="00D32EE4">
            <w:pPr>
              <w:rPr>
                <w:del w:id="16461" w:author="Erlie Hasam Morfin Zavalza" w:date="2014-10-31T02:51:00Z"/>
              </w:rPr>
              <w:pPrChange w:id="16462" w:author="Erlie Hasam Morfin Zavalza" w:date="2014-11-08T00:32:00Z">
                <w:pPr>
                  <w:spacing w:before="40" w:after="40"/>
                  <w:jc w:val="center"/>
                </w:pPr>
              </w:pPrChange>
            </w:pPr>
          </w:p>
        </w:tc>
      </w:tr>
      <w:tr w:rsidR="00D32EE4" w:rsidDel="009331ED" w14:paraId="23C330E3" w14:textId="53E59276" w:rsidTr="007F72CF">
        <w:trPr>
          <w:trHeight w:val="262"/>
          <w:del w:id="16463" w:author="Erlie Hasam Morfin Zavalza" w:date="2014-10-31T02:51:00Z"/>
        </w:trPr>
        <w:tc>
          <w:tcPr>
            <w:tcW w:w="3686" w:type="dxa"/>
            <w:tcBorders>
              <w:top w:val="single" w:sz="6" w:space="0" w:color="000000"/>
              <w:left w:val="single" w:sz="12" w:space="0" w:color="000000"/>
              <w:bottom w:val="single" w:sz="6" w:space="0" w:color="000000"/>
              <w:right w:val="single" w:sz="6" w:space="0" w:color="000000"/>
            </w:tcBorders>
          </w:tcPr>
          <w:p w14:paraId="7CDFFBEE" w14:textId="36277D04" w:rsidR="00D32EE4" w:rsidDel="009331ED" w:rsidRDefault="00D32EE4">
            <w:pPr>
              <w:rPr>
                <w:del w:id="16464" w:author="Erlie Hasam Morfin Zavalza" w:date="2014-10-31T02:51:00Z"/>
              </w:rPr>
              <w:pPrChange w:id="16465" w:author="Erlie Hasam Morfin Zavalza" w:date="2014-11-08T00:32:00Z">
                <w:pPr>
                  <w:spacing w:before="40" w:after="40"/>
                  <w:ind w:left="113" w:right="113"/>
                </w:pPr>
              </w:pPrChange>
            </w:pPr>
            <w:del w:id="16466" w:author="Erlie Hasam Morfin Zavalza" w:date="2014-10-31T02:51:00Z">
              <w:r w:rsidDel="009331ED">
                <w:delText>De Inmovilizado Inmaterial</w:delText>
              </w:r>
            </w:del>
          </w:p>
        </w:tc>
        <w:tc>
          <w:tcPr>
            <w:tcW w:w="1134" w:type="dxa"/>
            <w:tcBorders>
              <w:top w:val="single" w:sz="6" w:space="0" w:color="000000"/>
              <w:left w:val="single" w:sz="6" w:space="0" w:color="000000"/>
              <w:bottom w:val="single" w:sz="6" w:space="0" w:color="000000"/>
              <w:right w:val="single" w:sz="6" w:space="0" w:color="000000"/>
            </w:tcBorders>
          </w:tcPr>
          <w:p w14:paraId="37D0CF19" w14:textId="23F3D314" w:rsidR="00D32EE4" w:rsidDel="009331ED" w:rsidRDefault="00D32EE4">
            <w:pPr>
              <w:rPr>
                <w:del w:id="16467" w:author="Erlie Hasam Morfin Zavalza" w:date="2014-10-31T02:51:00Z"/>
              </w:rPr>
              <w:pPrChange w:id="16468"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bottom w:val="single" w:sz="6" w:space="0" w:color="000000"/>
              <w:right w:val="single" w:sz="6" w:space="0" w:color="000000"/>
            </w:tcBorders>
          </w:tcPr>
          <w:p w14:paraId="60A5D2D0" w14:textId="5BF56AD3" w:rsidR="00D32EE4" w:rsidDel="009331ED" w:rsidRDefault="00D32EE4">
            <w:pPr>
              <w:rPr>
                <w:del w:id="16469" w:author="Erlie Hasam Morfin Zavalza" w:date="2014-10-31T02:51:00Z"/>
              </w:rPr>
              <w:pPrChange w:id="16470"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bottom w:val="single" w:sz="6" w:space="0" w:color="000000"/>
              <w:right w:val="single" w:sz="6" w:space="0" w:color="000000"/>
            </w:tcBorders>
          </w:tcPr>
          <w:p w14:paraId="54956282" w14:textId="71100235" w:rsidR="00D32EE4" w:rsidDel="009331ED" w:rsidRDefault="00D32EE4">
            <w:pPr>
              <w:rPr>
                <w:del w:id="16471" w:author="Erlie Hasam Morfin Zavalza" w:date="2014-10-31T02:51:00Z"/>
              </w:rPr>
              <w:pPrChange w:id="16472" w:author="Erlie Hasam Morfin Zavalza" w:date="2014-11-08T00:32:00Z">
                <w:pPr>
                  <w:spacing w:before="40" w:after="40"/>
                  <w:ind w:left="113" w:right="113"/>
                  <w:jc w:val="right"/>
                </w:pPr>
              </w:pPrChange>
            </w:pPr>
          </w:p>
        </w:tc>
        <w:tc>
          <w:tcPr>
            <w:tcW w:w="1623" w:type="dxa"/>
            <w:gridSpan w:val="2"/>
          </w:tcPr>
          <w:p w14:paraId="01F0F31E" w14:textId="0E319821" w:rsidR="00D32EE4" w:rsidDel="009331ED" w:rsidRDefault="00D32EE4">
            <w:pPr>
              <w:rPr>
                <w:del w:id="16473" w:author="Erlie Hasam Morfin Zavalza" w:date="2014-10-31T02:51:00Z"/>
              </w:rPr>
              <w:pPrChange w:id="16474" w:author="Erlie Hasam Morfin Zavalza" w:date="2014-11-08T00:32:00Z">
                <w:pPr>
                  <w:spacing w:before="40" w:after="40"/>
                  <w:ind w:left="113" w:right="113"/>
                  <w:jc w:val="right"/>
                </w:pPr>
              </w:pPrChange>
            </w:pPr>
          </w:p>
        </w:tc>
        <w:tc>
          <w:tcPr>
            <w:tcW w:w="851" w:type="dxa"/>
            <w:tcBorders>
              <w:right w:val="single" w:sz="12" w:space="0" w:color="000000"/>
            </w:tcBorders>
          </w:tcPr>
          <w:p w14:paraId="13AB69DE" w14:textId="1FA5DA9E" w:rsidR="00D32EE4" w:rsidDel="009331ED" w:rsidRDefault="00D32EE4">
            <w:pPr>
              <w:rPr>
                <w:del w:id="16475" w:author="Erlie Hasam Morfin Zavalza" w:date="2014-10-31T02:51:00Z"/>
              </w:rPr>
              <w:pPrChange w:id="16476" w:author="Erlie Hasam Morfin Zavalza" w:date="2014-11-08T00:32:00Z">
                <w:pPr>
                  <w:spacing w:before="40" w:after="40"/>
                  <w:ind w:left="113" w:right="113"/>
                  <w:jc w:val="right"/>
                </w:pPr>
              </w:pPrChange>
            </w:pPr>
          </w:p>
        </w:tc>
        <w:tc>
          <w:tcPr>
            <w:tcW w:w="427" w:type="dxa"/>
          </w:tcPr>
          <w:p w14:paraId="32092452" w14:textId="38C0B4D1" w:rsidR="00D32EE4" w:rsidDel="009331ED" w:rsidRDefault="00D32EE4">
            <w:pPr>
              <w:rPr>
                <w:del w:id="16477" w:author="Erlie Hasam Morfin Zavalza" w:date="2014-10-31T02:51:00Z"/>
              </w:rPr>
              <w:pPrChange w:id="16478" w:author="Erlie Hasam Morfin Zavalza" w:date="2014-11-08T00:32:00Z">
                <w:pPr>
                  <w:spacing w:before="40" w:after="40"/>
                  <w:jc w:val="center"/>
                </w:pPr>
              </w:pPrChange>
            </w:pPr>
          </w:p>
        </w:tc>
      </w:tr>
      <w:tr w:rsidR="00D32EE4" w:rsidDel="009331ED" w14:paraId="75527D9C" w14:textId="0A382F9E" w:rsidTr="007F72CF">
        <w:trPr>
          <w:trHeight w:val="276"/>
          <w:del w:id="16479" w:author="Erlie Hasam Morfin Zavalza" w:date="2014-10-31T02:51:00Z"/>
        </w:trPr>
        <w:tc>
          <w:tcPr>
            <w:tcW w:w="3686" w:type="dxa"/>
            <w:tcBorders>
              <w:top w:val="single" w:sz="6" w:space="0" w:color="000000"/>
              <w:left w:val="single" w:sz="12" w:space="0" w:color="000000"/>
              <w:right w:val="single" w:sz="6" w:space="0" w:color="000000"/>
            </w:tcBorders>
          </w:tcPr>
          <w:p w14:paraId="123738CD" w14:textId="29309F39" w:rsidR="00D32EE4" w:rsidDel="009331ED" w:rsidRDefault="00D32EE4">
            <w:pPr>
              <w:rPr>
                <w:del w:id="16480" w:author="Erlie Hasam Morfin Zavalza" w:date="2014-10-31T02:51:00Z"/>
              </w:rPr>
              <w:pPrChange w:id="16481" w:author="Erlie Hasam Morfin Zavalza" w:date="2014-11-08T00:32:00Z">
                <w:pPr>
                  <w:spacing w:before="40" w:after="40"/>
                  <w:ind w:left="113" w:right="113"/>
                </w:pPr>
              </w:pPrChange>
            </w:pPr>
            <w:del w:id="16482" w:author="Erlie Hasam Morfin Zavalza" w:date="2014-10-31T02:51:00Z">
              <w:r w:rsidDel="009331ED">
                <w:delText>De Gastos de Constitución</w:delText>
              </w:r>
            </w:del>
          </w:p>
        </w:tc>
        <w:tc>
          <w:tcPr>
            <w:tcW w:w="1134" w:type="dxa"/>
            <w:tcBorders>
              <w:top w:val="single" w:sz="6" w:space="0" w:color="000000"/>
              <w:left w:val="single" w:sz="6" w:space="0" w:color="000000"/>
              <w:right w:val="single" w:sz="6" w:space="0" w:color="000000"/>
            </w:tcBorders>
          </w:tcPr>
          <w:p w14:paraId="6B8ADD1F" w14:textId="495905D4" w:rsidR="00D32EE4" w:rsidDel="009331ED" w:rsidRDefault="00D32EE4">
            <w:pPr>
              <w:rPr>
                <w:del w:id="16483" w:author="Erlie Hasam Morfin Zavalza" w:date="2014-10-31T02:51:00Z"/>
              </w:rPr>
              <w:pPrChange w:id="16484" w:author="Erlie Hasam Morfin Zavalza" w:date="2014-11-08T00:32:00Z">
                <w:pPr>
                  <w:spacing w:before="40" w:after="40"/>
                  <w:ind w:left="113" w:right="113"/>
                  <w:jc w:val="right"/>
                </w:pPr>
              </w:pPrChange>
            </w:pPr>
          </w:p>
        </w:tc>
        <w:tc>
          <w:tcPr>
            <w:tcW w:w="1276" w:type="dxa"/>
            <w:tcBorders>
              <w:top w:val="single" w:sz="6" w:space="0" w:color="000000"/>
              <w:left w:val="single" w:sz="6" w:space="0" w:color="000000"/>
              <w:right w:val="single" w:sz="6" w:space="0" w:color="000000"/>
            </w:tcBorders>
          </w:tcPr>
          <w:p w14:paraId="4951E77F" w14:textId="774171BA" w:rsidR="00D32EE4" w:rsidDel="009331ED" w:rsidRDefault="00D32EE4">
            <w:pPr>
              <w:rPr>
                <w:del w:id="16485" w:author="Erlie Hasam Morfin Zavalza" w:date="2014-10-31T02:51:00Z"/>
              </w:rPr>
              <w:pPrChange w:id="16486" w:author="Erlie Hasam Morfin Zavalza" w:date="2014-11-08T00:32:00Z">
                <w:pPr>
                  <w:spacing w:before="40" w:after="40"/>
                  <w:ind w:left="113" w:right="113"/>
                  <w:jc w:val="right"/>
                </w:pPr>
              </w:pPrChange>
            </w:pPr>
          </w:p>
        </w:tc>
        <w:tc>
          <w:tcPr>
            <w:tcW w:w="1212" w:type="dxa"/>
            <w:tcBorders>
              <w:top w:val="single" w:sz="6" w:space="0" w:color="000000"/>
              <w:left w:val="single" w:sz="6" w:space="0" w:color="000000"/>
              <w:right w:val="single" w:sz="6" w:space="0" w:color="000000"/>
            </w:tcBorders>
          </w:tcPr>
          <w:p w14:paraId="662AC914" w14:textId="24B4D300" w:rsidR="00D32EE4" w:rsidDel="009331ED" w:rsidRDefault="00D32EE4">
            <w:pPr>
              <w:rPr>
                <w:del w:id="16487" w:author="Erlie Hasam Morfin Zavalza" w:date="2014-10-31T02:51:00Z"/>
              </w:rPr>
              <w:pPrChange w:id="16488" w:author="Erlie Hasam Morfin Zavalza" w:date="2014-11-08T00:32:00Z">
                <w:pPr>
                  <w:spacing w:before="40" w:after="40"/>
                  <w:ind w:left="113" w:right="113"/>
                  <w:jc w:val="right"/>
                </w:pPr>
              </w:pPrChange>
            </w:pPr>
          </w:p>
        </w:tc>
        <w:tc>
          <w:tcPr>
            <w:tcW w:w="1623" w:type="dxa"/>
            <w:gridSpan w:val="2"/>
          </w:tcPr>
          <w:p w14:paraId="1270EB38" w14:textId="480F662A" w:rsidR="00D32EE4" w:rsidDel="009331ED" w:rsidRDefault="00D32EE4">
            <w:pPr>
              <w:rPr>
                <w:del w:id="16489" w:author="Erlie Hasam Morfin Zavalza" w:date="2014-10-31T02:51:00Z"/>
              </w:rPr>
              <w:pPrChange w:id="16490" w:author="Erlie Hasam Morfin Zavalza" w:date="2014-11-08T00:32:00Z">
                <w:pPr>
                  <w:spacing w:before="40" w:after="40"/>
                  <w:ind w:left="113" w:right="113"/>
                  <w:jc w:val="right"/>
                </w:pPr>
              </w:pPrChange>
            </w:pPr>
          </w:p>
        </w:tc>
        <w:tc>
          <w:tcPr>
            <w:tcW w:w="851" w:type="dxa"/>
            <w:tcBorders>
              <w:right w:val="single" w:sz="12" w:space="0" w:color="000000"/>
            </w:tcBorders>
          </w:tcPr>
          <w:p w14:paraId="10FC8CDA" w14:textId="11CF37D2" w:rsidR="00D32EE4" w:rsidDel="009331ED" w:rsidRDefault="00D32EE4">
            <w:pPr>
              <w:rPr>
                <w:del w:id="16491" w:author="Erlie Hasam Morfin Zavalza" w:date="2014-10-31T02:51:00Z"/>
              </w:rPr>
              <w:pPrChange w:id="16492" w:author="Erlie Hasam Morfin Zavalza" w:date="2014-11-08T00:32:00Z">
                <w:pPr>
                  <w:spacing w:before="40" w:after="40"/>
                  <w:ind w:left="113" w:right="113"/>
                  <w:jc w:val="right"/>
                </w:pPr>
              </w:pPrChange>
            </w:pPr>
          </w:p>
        </w:tc>
        <w:tc>
          <w:tcPr>
            <w:tcW w:w="427" w:type="dxa"/>
          </w:tcPr>
          <w:p w14:paraId="43B441F0" w14:textId="559D2F9B" w:rsidR="00D32EE4" w:rsidDel="009331ED" w:rsidRDefault="00D32EE4">
            <w:pPr>
              <w:rPr>
                <w:del w:id="16493" w:author="Erlie Hasam Morfin Zavalza" w:date="2014-10-31T02:51:00Z"/>
              </w:rPr>
              <w:pPrChange w:id="16494" w:author="Erlie Hasam Morfin Zavalza" w:date="2014-11-08T00:32:00Z">
                <w:pPr>
                  <w:spacing w:before="40" w:after="40"/>
                  <w:jc w:val="center"/>
                </w:pPr>
              </w:pPrChange>
            </w:pPr>
          </w:p>
        </w:tc>
      </w:tr>
      <w:tr w:rsidR="009739BD" w:rsidDel="009331ED" w14:paraId="2114933A" w14:textId="77777777" w:rsidTr="007F72CF">
        <w:trPr>
          <w:trHeight w:val="276"/>
          <w:del w:id="16495" w:author="Erlie Hasam Morfin Zavalza" w:date="2014-10-31T02:51:00Z"/>
        </w:trPr>
        <w:tc>
          <w:tcPr>
            <w:tcW w:w="3686" w:type="dxa"/>
            <w:tcBorders>
              <w:top w:val="single" w:sz="12" w:space="0" w:color="000000"/>
              <w:left w:val="single" w:sz="12" w:space="0" w:color="000000"/>
              <w:bottom w:val="single" w:sz="12" w:space="0" w:color="000000"/>
              <w:right w:val="single" w:sz="6" w:space="0" w:color="000000"/>
            </w:tcBorders>
            <w:shd w:val="pct10" w:color="00FFFF" w:fill="FFFFFF"/>
          </w:tcPr>
          <w:p w14:paraId="78A9B950" w14:textId="28877FDD" w:rsidR="00D32EE4" w:rsidDel="009331ED" w:rsidRDefault="00D32EE4">
            <w:pPr>
              <w:rPr>
                <w:del w:id="16496" w:author="Erlie Hasam Morfin Zavalza" w:date="2014-10-31T02:51:00Z"/>
              </w:rPr>
              <w:pPrChange w:id="16497" w:author="Erlie Hasam Morfin Zavalza" w:date="2014-11-08T00:32:00Z">
                <w:pPr>
                  <w:spacing w:before="40" w:after="40"/>
                  <w:ind w:left="113" w:right="113"/>
                </w:pPr>
              </w:pPrChange>
            </w:pPr>
            <w:del w:id="16498" w:author="Erlie Hasam Morfin Zavalza" w:date="2014-10-31T02:51:00Z">
              <w:r w:rsidDel="009331ED">
                <w:delText>TOTAL GASTOS FIJOS (G-2)</w:delText>
              </w:r>
            </w:del>
          </w:p>
        </w:tc>
        <w:tc>
          <w:tcPr>
            <w:tcW w:w="1134" w:type="dxa"/>
            <w:tcBorders>
              <w:top w:val="single" w:sz="12" w:space="0" w:color="000000"/>
              <w:left w:val="single" w:sz="6" w:space="0" w:color="000000"/>
              <w:bottom w:val="single" w:sz="12" w:space="0" w:color="000000"/>
              <w:right w:val="single" w:sz="6" w:space="0" w:color="000000"/>
            </w:tcBorders>
            <w:shd w:val="pct10" w:color="00FFFF" w:fill="FFFFFF"/>
          </w:tcPr>
          <w:p w14:paraId="223724C8" w14:textId="7141155A" w:rsidR="00D32EE4" w:rsidDel="009331ED" w:rsidRDefault="00D32EE4">
            <w:pPr>
              <w:rPr>
                <w:del w:id="16499" w:author="Erlie Hasam Morfin Zavalza" w:date="2014-10-31T02:51:00Z"/>
              </w:rPr>
              <w:pPrChange w:id="16500" w:author="Erlie Hasam Morfin Zavalza" w:date="2014-11-08T00:32:00Z">
                <w:pPr>
                  <w:spacing w:before="40" w:after="40"/>
                  <w:ind w:left="113" w:right="113"/>
                  <w:jc w:val="right"/>
                </w:pPr>
              </w:pPrChange>
            </w:pPr>
          </w:p>
        </w:tc>
        <w:tc>
          <w:tcPr>
            <w:tcW w:w="1276" w:type="dxa"/>
            <w:tcBorders>
              <w:top w:val="single" w:sz="12" w:space="0" w:color="000000"/>
              <w:left w:val="single" w:sz="6" w:space="0" w:color="000000"/>
              <w:bottom w:val="single" w:sz="12" w:space="0" w:color="000000"/>
              <w:right w:val="single" w:sz="6" w:space="0" w:color="000000"/>
            </w:tcBorders>
            <w:shd w:val="pct10" w:color="00FFFF" w:fill="FFFFFF"/>
          </w:tcPr>
          <w:p w14:paraId="388AC3BB" w14:textId="68DD1641" w:rsidR="00D32EE4" w:rsidDel="009331ED" w:rsidRDefault="00D32EE4">
            <w:pPr>
              <w:rPr>
                <w:del w:id="16501" w:author="Erlie Hasam Morfin Zavalza" w:date="2014-10-31T02:51:00Z"/>
              </w:rPr>
              <w:pPrChange w:id="16502" w:author="Erlie Hasam Morfin Zavalza" w:date="2014-11-08T00:32:00Z">
                <w:pPr>
                  <w:spacing w:before="40" w:after="40"/>
                  <w:ind w:left="113" w:right="113"/>
                  <w:jc w:val="right"/>
                </w:pPr>
              </w:pPrChange>
            </w:pPr>
          </w:p>
        </w:tc>
        <w:tc>
          <w:tcPr>
            <w:tcW w:w="1212" w:type="dxa"/>
            <w:tcBorders>
              <w:top w:val="single" w:sz="12" w:space="0" w:color="000000"/>
              <w:left w:val="single" w:sz="6" w:space="0" w:color="000000"/>
              <w:bottom w:val="single" w:sz="12" w:space="0" w:color="000000"/>
              <w:right w:val="single" w:sz="6" w:space="0" w:color="000000"/>
            </w:tcBorders>
            <w:shd w:val="pct10" w:color="00FFFF" w:fill="FFFFFF"/>
          </w:tcPr>
          <w:p w14:paraId="3E83A3D1" w14:textId="04AB9F7F" w:rsidR="00D32EE4" w:rsidDel="009331ED" w:rsidRDefault="00D32EE4">
            <w:pPr>
              <w:rPr>
                <w:del w:id="16503" w:author="Erlie Hasam Morfin Zavalza" w:date="2014-10-31T02:51:00Z"/>
              </w:rPr>
              <w:pPrChange w:id="16504" w:author="Erlie Hasam Morfin Zavalza" w:date="2014-11-08T00:32:00Z">
                <w:pPr>
                  <w:spacing w:before="40" w:after="40"/>
                  <w:ind w:left="113" w:right="113"/>
                  <w:jc w:val="right"/>
                </w:pPr>
              </w:pPrChange>
            </w:pPr>
          </w:p>
        </w:tc>
        <w:tc>
          <w:tcPr>
            <w:tcW w:w="1623" w:type="dxa"/>
            <w:gridSpan w:val="2"/>
            <w:tcBorders>
              <w:top w:val="single" w:sz="12" w:space="0" w:color="000000"/>
              <w:left w:val="single" w:sz="6" w:space="0" w:color="000000"/>
              <w:bottom w:val="single" w:sz="12" w:space="0" w:color="000000"/>
              <w:right w:val="single" w:sz="6" w:space="0" w:color="000000"/>
            </w:tcBorders>
            <w:shd w:val="pct10" w:color="00FFFF" w:fill="FFFFFF"/>
          </w:tcPr>
          <w:p w14:paraId="5B305C52" w14:textId="4712837C" w:rsidR="00D32EE4" w:rsidDel="009331ED" w:rsidRDefault="00D32EE4">
            <w:pPr>
              <w:rPr>
                <w:del w:id="16505" w:author="Erlie Hasam Morfin Zavalza" w:date="2014-10-31T02:51:00Z"/>
              </w:rPr>
              <w:pPrChange w:id="16506" w:author="Erlie Hasam Morfin Zavalza" w:date="2014-11-08T00:32:00Z">
                <w:pPr>
                  <w:spacing w:before="40" w:after="40"/>
                  <w:ind w:left="113" w:right="113"/>
                  <w:jc w:val="right"/>
                </w:pPr>
              </w:pPrChange>
            </w:pPr>
          </w:p>
        </w:tc>
        <w:tc>
          <w:tcPr>
            <w:tcW w:w="851" w:type="dxa"/>
            <w:tcBorders>
              <w:top w:val="single" w:sz="12" w:space="0" w:color="000000"/>
              <w:left w:val="single" w:sz="6" w:space="0" w:color="000000"/>
              <w:bottom w:val="single" w:sz="12" w:space="0" w:color="000000"/>
            </w:tcBorders>
            <w:shd w:val="pct10" w:color="00FFFF" w:fill="FFFFFF"/>
          </w:tcPr>
          <w:p w14:paraId="695295FF" w14:textId="2C4AF64D" w:rsidR="00D32EE4" w:rsidDel="009331ED" w:rsidRDefault="00D32EE4">
            <w:pPr>
              <w:rPr>
                <w:del w:id="16507" w:author="Erlie Hasam Morfin Zavalza" w:date="2014-10-31T02:51:00Z"/>
              </w:rPr>
              <w:pPrChange w:id="16508" w:author="Erlie Hasam Morfin Zavalza" w:date="2014-11-08T00:32:00Z">
                <w:pPr>
                  <w:spacing w:before="40" w:after="40"/>
                  <w:ind w:left="113" w:right="113"/>
                  <w:jc w:val="center"/>
                </w:pPr>
              </w:pPrChange>
            </w:pPr>
          </w:p>
        </w:tc>
        <w:tc>
          <w:tcPr>
            <w:tcW w:w="427" w:type="dxa"/>
            <w:tcBorders>
              <w:top w:val="single" w:sz="6" w:space="0" w:color="auto"/>
              <w:left w:val="single" w:sz="6" w:space="0" w:color="auto"/>
              <w:bottom w:val="single" w:sz="6" w:space="0" w:color="auto"/>
              <w:right w:val="single" w:sz="6" w:space="0" w:color="auto"/>
            </w:tcBorders>
            <w:shd w:val="pct10" w:color="00FFFF" w:fill="auto"/>
          </w:tcPr>
          <w:p w14:paraId="20513A2B" w14:textId="52D7C209" w:rsidR="00D32EE4" w:rsidDel="009331ED" w:rsidRDefault="00D32EE4">
            <w:pPr>
              <w:rPr>
                <w:del w:id="16509" w:author="Erlie Hasam Morfin Zavalza" w:date="2014-10-31T02:51:00Z"/>
              </w:rPr>
              <w:pPrChange w:id="16510" w:author="Erlie Hasam Morfin Zavalza" w:date="2014-11-08T00:32:00Z">
                <w:pPr>
                  <w:spacing w:before="40" w:after="40"/>
                  <w:jc w:val="center"/>
                </w:pPr>
              </w:pPrChange>
            </w:pPr>
            <w:del w:id="16511" w:author="Erlie Hasam Morfin Zavalza" w:date="2014-10-31T02:51:00Z">
              <w:r w:rsidDel="009331ED">
                <w:delText>%</w:delText>
              </w:r>
            </w:del>
          </w:p>
        </w:tc>
      </w:tr>
      <w:tr w:rsidR="00D32EE4" w:rsidDel="009331ED" w14:paraId="507A9465" w14:textId="3C7A0A4F" w:rsidTr="007F72CF">
        <w:trPr>
          <w:trHeight w:val="338"/>
          <w:del w:id="16512" w:author="Erlie Hasam Morfin Zavalza" w:date="2014-10-31T02:51:00Z"/>
        </w:trPr>
        <w:tc>
          <w:tcPr>
            <w:tcW w:w="3686" w:type="dxa"/>
            <w:tcBorders>
              <w:top w:val="single" w:sz="6" w:space="0" w:color="auto"/>
              <w:left w:val="single" w:sz="6" w:space="0" w:color="auto"/>
              <w:bottom w:val="single" w:sz="6" w:space="0" w:color="auto"/>
            </w:tcBorders>
            <w:shd w:val="pct10" w:color="00FFFF" w:fill="FFFFFF"/>
          </w:tcPr>
          <w:p w14:paraId="6B0972FA" w14:textId="0C237546" w:rsidR="00D32EE4" w:rsidDel="009331ED" w:rsidRDefault="00D32EE4">
            <w:pPr>
              <w:rPr>
                <w:del w:id="16513" w:author="Erlie Hasam Morfin Zavalza" w:date="2014-10-31T02:51:00Z"/>
              </w:rPr>
              <w:pPrChange w:id="16514" w:author="Erlie Hasam Morfin Zavalza" w:date="2014-11-08T00:32:00Z">
                <w:pPr>
                  <w:pBdr>
                    <w:top w:val="single" w:sz="6" w:space="1" w:color="auto"/>
                    <w:left w:val="single" w:sz="6" w:space="1" w:color="auto"/>
                    <w:bottom w:val="single" w:sz="6" w:space="1" w:color="auto"/>
                    <w:right w:val="single" w:sz="6" w:space="1" w:color="auto"/>
                  </w:pBdr>
                  <w:spacing w:before="60" w:after="60"/>
                  <w:ind w:left="113" w:right="113"/>
                  <w:jc w:val="center"/>
                </w:pPr>
              </w:pPrChange>
            </w:pPr>
            <w:del w:id="16515" w:author="Erlie Hasam Morfin Zavalza" w:date="2014-10-31T02:51:00Z">
              <w:r w:rsidDel="009331ED">
                <w:delText>BENEFICIO A.I.I.. :</w:delText>
              </w:r>
            </w:del>
          </w:p>
          <w:p w14:paraId="648CDA80" w14:textId="6601EB49" w:rsidR="00D32EE4" w:rsidDel="009331ED" w:rsidRDefault="00D32EE4">
            <w:pPr>
              <w:rPr>
                <w:del w:id="16516" w:author="Erlie Hasam Morfin Zavalza" w:date="2014-10-31T02:51:00Z"/>
              </w:rPr>
              <w:pPrChange w:id="16517" w:author="Erlie Hasam Morfin Zavalza" w:date="2014-11-08T00:32:00Z">
                <w:pPr>
                  <w:pBdr>
                    <w:top w:val="single" w:sz="6" w:space="1" w:color="auto"/>
                    <w:left w:val="single" w:sz="6" w:space="1" w:color="auto"/>
                    <w:bottom w:val="single" w:sz="6" w:space="1" w:color="auto"/>
                    <w:right w:val="single" w:sz="6" w:space="1" w:color="auto"/>
                  </w:pBdr>
                  <w:spacing w:before="60" w:after="60"/>
                  <w:ind w:left="113" w:right="113"/>
                </w:pPr>
              </w:pPrChange>
            </w:pPr>
            <w:del w:id="16518" w:author="Erlie Hasam Morfin Zavalza" w:date="2014-10-31T02:51:00Z">
              <w:r w:rsidDel="009331ED">
                <w:delText>(Margen Bruto -Total de gastos fijos)</w:delText>
              </w:r>
            </w:del>
          </w:p>
        </w:tc>
        <w:tc>
          <w:tcPr>
            <w:tcW w:w="1134" w:type="dxa"/>
            <w:tcBorders>
              <w:left w:val="single" w:sz="6" w:space="0" w:color="auto"/>
              <w:bottom w:val="single" w:sz="6" w:space="0" w:color="auto"/>
            </w:tcBorders>
            <w:shd w:val="clear" w:color="00FFFF" w:fill="FFFFFF"/>
          </w:tcPr>
          <w:p w14:paraId="0AA7601B" w14:textId="72AC3605" w:rsidR="00D32EE4" w:rsidDel="009331ED" w:rsidRDefault="00D32EE4">
            <w:pPr>
              <w:rPr>
                <w:del w:id="16519" w:author="Erlie Hasam Morfin Zavalza" w:date="2014-10-31T02:51:00Z"/>
              </w:rPr>
              <w:pPrChange w:id="16520" w:author="Erlie Hasam Morfin Zavalza" w:date="2014-11-08T00:32:00Z">
                <w:pPr>
                  <w:spacing w:before="60" w:after="60"/>
                  <w:ind w:left="113" w:right="113"/>
                  <w:jc w:val="center"/>
                </w:pPr>
              </w:pPrChange>
            </w:pPr>
          </w:p>
        </w:tc>
        <w:tc>
          <w:tcPr>
            <w:tcW w:w="1276" w:type="dxa"/>
            <w:tcBorders>
              <w:bottom w:val="single" w:sz="6" w:space="0" w:color="auto"/>
            </w:tcBorders>
            <w:shd w:val="clear" w:color="00FFFF" w:fill="FFFFFF"/>
          </w:tcPr>
          <w:p w14:paraId="521EAC19" w14:textId="53A14A3D" w:rsidR="00D32EE4" w:rsidDel="009331ED" w:rsidRDefault="00D32EE4">
            <w:pPr>
              <w:rPr>
                <w:del w:id="16521" w:author="Erlie Hasam Morfin Zavalza" w:date="2014-10-31T02:51:00Z"/>
              </w:rPr>
              <w:pPrChange w:id="16522" w:author="Erlie Hasam Morfin Zavalza" w:date="2014-11-08T00:32:00Z">
                <w:pPr>
                  <w:spacing w:before="60" w:after="60"/>
                  <w:ind w:left="113" w:right="113"/>
                  <w:jc w:val="right"/>
                </w:pPr>
              </w:pPrChange>
            </w:pPr>
          </w:p>
        </w:tc>
        <w:tc>
          <w:tcPr>
            <w:tcW w:w="2835" w:type="dxa"/>
            <w:gridSpan w:val="3"/>
            <w:tcBorders>
              <w:top w:val="single" w:sz="6" w:space="0" w:color="auto"/>
              <w:left w:val="single" w:sz="6" w:space="0" w:color="000000"/>
              <w:bottom w:val="single" w:sz="6" w:space="0" w:color="auto"/>
              <w:right w:val="single" w:sz="6" w:space="0" w:color="000000"/>
            </w:tcBorders>
            <w:shd w:val="pct10" w:color="00FFFF" w:fill="FFFFFF"/>
          </w:tcPr>
          <w:p w14:paraId="7DBD0F13" w14:textId="6DA9D9B4" w:rsidR="00D32EE4" w:rsidDel="009331ED" w:rsidRDefault="00D32EE4">
            <w:pPr>
              <w:rPr>
                <w:del w:id="16523" w:author="Erlie Hasam Morfin Zavalza" w:date="2014-10-31T02:51:00Z"/>
              </w:rPr>
              <w:pPrChange w:id="16524" w:author="Erlie Hasam Morfin Zavalza" w:date="2014-11-08T00:32:00Z">
                <w:pPr>
                  <w:spacing w:before="60" w:after="60"/>
                  <w:ind w:left="113" w:right="113"/>
                  <w:jc w:val="right"/>
                </w:pPr>
              </w:pPrChange>
            </w:pPr>
          </w:p>
        </w:tc>
        <w:tc>
          <w:tcPr>
            <w:tcW w:w="851" w:type="dxa"/>
            <w:tcBorders>
              <w:left w:val="nil"/>
            </w:tcBorders>
          </w:tcPr>
          <w:p w14:paraId="58F83D7E" w14:textId="2811BC89" w:rsidR="00D32EE4" w:rsidDel="009331ED" w:rsidRDefault="00D32EE4">
            <w:pPr>
              <w:rPr>
                <w:del w:id="16525" w:author="Erlie Hasam Morfin Zavalza" w:date="2014-10-31T02:51:00Z"/>
              </w:rPr>
              <w:pPrChange w:id="16526" w:author="Erlie Hasam Morfin Zavalza" w:date="2014-11-08T00:32:00Z">
                <w:pPr>
                  <w:spacing w:before="60" w:after="60"/>
                  <w:ind w:left="113" w:right="113"/>
                  <w:jc w:val="right"/>
                </w:pPr>
              </w:pPrChange>
            </w:pPr>
          </w:p>
        </w:tc>
        <w:tc>
          <w:tcPr>
            <w:tcW w:w="427" w:type="dxa"/>
          </w:tcPr>
          <w:p w14:paraId="465BF2B3" w14:textId="4B7AAE35" w:rsidR="00D32EE4" w:rsidDel="009331ED" w:rsidRDefault="00D32EE4">
            <w:pPr>
              <w:rPr>
                <w:del w:id="16527" w:author="Erlie Hasam Morfin Zavalza" w:date="2014-10-31T02:51:00Z"/>
              </w:rPr>
              <w:pPrChange w:id="16528" w:author="Erlie Hasam Morfin Zavalza" w:date="2014-11-08T00:32:00Z">
                <w:pPr>
                  <w:jc w:val="right"/>
                </w:pPr>
              </w:pPrChange>
            </w:pPr>
          </w:p>
        </w:tc>
      </w:tr>
      <w:tr w:rsidR="00D32EE4" w:rsidDel="009331ED" w14:paraId="6A173304" w14:textId="6C44BE0E" w:rsidTr="007F72CF">
        <w:trPr>
          <w:trHeight w:val="276"/>
          <w:del w:id="16529" w:author="Erlie Hasam Morfin Zavalza" w:date="2014-10-31T02:51:00Z"/>
        </w:trPr>
        <w:tc>
          <w:tcPr>
            <w:tcW w:w="3686" w:type="dxa"/>
          </w:tcPr>
          <w:p w14:paraId="099BB897" w14:textId="30EA577C" w:rsidR="00D32EE4" w:rsidDel="009331ED" w:rsidRDefault="00D32EE4">
            <w:pPr>
              <w:rPr>
                <w:del w:id="16530" w:author="Erlie Hasam Morfin Zavalza" w:date="2014-10-31T02:51:00Z"/>
              </w:rPr>
              <w:pPrChange w:id="16531" w:author="Erlie Hasam Morfin Zavalza" w:date="2014-11-08T00:32:00Z">
                <w:pPr>
                  <w:spacing w:before="60" w:after="60"/>
                  <w:ind w:left="113" w:right="113"/>
                  <w:jc w:val="right"/>
                </w:pPr>
              </w:pPrChange>
            </w:pPr>
          </w:p>
        </w:tc>
        <w:tc>
          <w:tcPr>
            <w:tcW w:w="1134" w:type="dxa"/>
          </w:tcPr>
          <w:p w14:paraId="360540CA" w14:textId="292B0145" w:rsidR="00D32EE4" w:rsidDel="009331ED" w:rsidRDefault="00D32EE4">
            <w:pPr>
              <w:rPr>
                <w:del w:id="16532" w:author="Erlie Hasam Morfin Zavalza" w:date="2014-10-31T02:51:00Z"/>
              </w:rPr>
              <w:pPrChange w:id="16533" w:author="Erlie Hasam Morfin Zavalza" w:date="2014-11-08T00:32:00Z">
                <w:pPr>
                  <w:spacing w:before="60" w:after="60"/>
                  <w:ind w:left="113" w:right="113"/>
                  <w:jc w:val="center"/>
                </w:pPr>
              </w:pPrChange>
            </w:pPr>
          </w:p>
        </w:tc>
        <w:tc>
          <w:tcPr>
            <w:tcW w:w="1276" w:type="dxa"/>
          </w:tcPr>
          <w:p w14:paraId="02934740" w14:textId="71DC8A02" w:rsidR="00D32EE4" w:rsidDel="009331ED" w:rsidRDefault="00D32EE4">
            <w:pPr>
              <w:rPr>
                <w:del w:id="16534" w:author="Erlie Hasam Morfin Zavalza" w:date="2014-10-31T02:51:00Z"/>
              </w:rPr>
              <w:pPrChange w:id="16535" w:author="Erlie Hasam Morfin Zavalza" w:date="2014-11-08T00:32:00Z">
                <w:pPr>
                  <w:spacing w:before="60" w:after="60"/>
                  <w:ind w:left="113" w:right="113"/>
                  <w:jc w:val="right"/>
                </w:pPr>
              </w:pPrChange>
            </w:pPr>
          </w:p>
        </w:tc>
        <w:tc>
          <w:tcPr>
            <w:tcW w:w="1212" w:type="dxa"/>
          </w:tcPr>
          <w:p w14:paraId="672108C3" w14:textId="34A755AE" w:rsidR="00D32EE4" w:rsidDel="009331ED" w:rsidRDefault="00D32EE4">
            <w:pPr>
              <w:rPr>
                <w:del w:id="16536" w:author="Erlie Hasam Morfin Zavalza" w:date="2014-10-31T02:51:00Z"/>
              </w:rPr>
              <w:pPrChange w:id="16537" w:author="Erlie Hasam Morfin Zavalza" w:date="2014-11-08T00:32:00Z">
                <w:pPr>
                  <w:spacing w:before="60" w:after="60"/>
                  <w:ind w:left="113" w:right="113"/>
                  <w:jc w:val="right"/>
                </w:pPr>
              </w:pPrChange>
            </w:pPr>
          </w:p>
        </w:tc>
        <w:tc>
          <w:tcPr>
            <w:tcW w:w="1623" w:type="dxa"/>
            <w:gridSpan w:val="2"/>
          </w:tcPr>
          <w:p w14:paraId="795A089D" w14:textId="128EBDDE" w:rsidR="00D32EE4" w:rsidDel="009331ED" w:rsidRDefault="00D32EE4">
            <w:pPr>
              <w:rPr>
                <w:del w:id="16538" w:author="Erlie Hasam Morfin Zavalza" w:date="2014-10-31T02:51:00Z"/>
              </w:rPr>
              <w:pPrChange w:id="16539" w:author="Erlie Hasam Morfin Zavalza" w:date="2014-11-08T00:32:00Z">
                <w:pPr>
                  <w:spacing w:before="60" w:after="60"/>
                  <w:ind w:left="113" w:right="113"/>
                  <w:jc w:val="right"/>
                </w:pPr>
              </w:pPrChange>
            </w:pPr>
          </w:p>
        </w:tc>
        <w:tc>
          <w:tcPr>
            <w:tcW w:w="851" w:type="dxa"/>
          </w:tcPr>
          <w:p w14:paraId="0E0975D6" w14:textId="0916B655" w:rsidR="00D32EE4" w:rsidDel="009331ED" w:rsidRDefault="00D32EE4">
            <w:pPr>
              <w:rPr>
                <w:del w:id="16540" w:author="Erlie Hasam Morfin Zavalza" w:date="2014-10-31T02:51:00Z"/>
              </w:rPr>
              <w:pPrChange w:id="16541" w:author="Erlie Hasam Morfin Zavalza" w:date="2014-11-08T00:32:00Z">
                <w:pPr>
                  <w:spacing w:before="60" w:after="60"/>
                  <w:ind w:left="113" w:right="113"/>
                  <w:jc w:val="right"/>
                </w:pPr>
              </w:pPrChange>
            </w:pPr>
          </w:p>
        </w:tc>
        <w:tc>
          <w:tcPr>
            <w:tcW w:w="427" w:type="dxa"/>
          </w:tcPr>
          <w:p w14:paraId="1BFA3D87" w14:textId="475D95B3" w:rsidR="00D32EE4" w:rsidDel="009331ED" w:rsidRDefault="00D32EE4">
            <w:pPr>
              <w:rPr>
                <w:del w:id="16542" w:author="Erlie Hasam Morfin Zavalza" w:date="2014-10-31T02:51:00Z"/>
              </w:rPr>
              <w:pPrChange w:id="16543" w:author="Erlie Hasam Morfin Zavalza" w:date="2014-11-08T00:32:00Z">
                <w:pPr>
                  <w:jc w:val="right"/>
                </w:pPr>
              </w:pPrChange>
            </w:pPr>
          </w:p>
        </w:tc>
      </w:tr>
      <w:tr w:rsidR="00D32EE4" w:rsidDel="009331ED" w14:paraId="7208DCEB" w14:textId="16ABF9B5" w:rsidTr="007F72CF">
        <w:trPr>
          <w:trHeight w:val="276"/>
          <w:del w:id="16544" w:author="Erlie Hasam Morfin Zavalza" w:date="2014-10-31T02:51:00Z"/>
        </w:trPr>
        <w:tc>
          <w:tcPr>
            <w:tcW w:w="3686" w:type="dxa"/>
            <w:shd w:val="clear" w:color="auto" w:fill="auto"/>
          </w:tcPr>
          <w:p w14:paraId="170D0B87" w14:textId="243C0A9C" w:rsidR="00D32EE4" w:rsidDel="009331ED" w:rsidRDefault="00D32EE4">
            <w:pPr>
              <w:rPr>
                <w:del w:id="16545" w:author="Erlie Hasam Morfin Zavalza" w:date="2014-10-31T02:51:00Z"/>
              </w:rPr>
              <w:pPrChange w:id="16546" w:author="Erlie Hasam Morfin Zavalza" w:date="2014-11-08T00:32:00Z">
                <w:pPr>
                  <w:spacing w:before="60" w:after="60"/>
                  <w:ind w:left="113" w:right="113"/>
                  <w:jc w:val="right"/>
                </w:pPr>
              </w:pPrChange>
            </w:pPr>
          </w:p>
        </w:tc>
        <w:tc>
          <w:tcPr>
            <w:tcW w:w="3622" w:type="dxa"/>
            <w:gridSpan w:val="3"/>
            <w:tcBorders>
              <w:top w:val="single" w:sz="6" w:space="0" w:color="auto"/>
              <w:left w:val="single" w:sz="6" w:space="0" w:color="auto"/>
              <w:bottom w:val="single" w:sz="6" w:space="0" w:color="auto"/>
            </w:tcBorders>
            <w:shd w:val="pct10" w:color="00FFFF" w:fill="FFFFFF"/>
          </w:tcPr>
          <w:p w14:paraId="6A80032C" w14:textId="2E6FCF53" w:rsidR="00D32EE4" w:rsidDel="009331ED" w:rsidRDefault="00D32EE4">
            <w:pPr>
              <w:rPr>
                <w:del w:id="16547" w:author="Erlie Hasam Morfin Zavalza" w:date="2014-10-31T02:51:00Z"/>
              </w:rPr>
              <w:pPrChange w:id="16548" w:author="Erlie Hasam Morfin Zavalza" w:date="2014-11-08T00:32:00Z">
                <w:pPr>
                  <w:spacing w:before="60" w:after="60"/>
                  <w:ind w:left="113" w:right="113"/>
                </w:pPr>
              </w:pPrChange>
            </w:pPr>
            <w:del w:id="16549" w:author="Erlie Hasam Morfin Zavalza" w:date="2014-10-31T02:51:00Z">
              <w:r w:rsidDel="009331ED">
                <w:delText>PORCENTAJE/INGRESOS</w:delText>
              </w:r>
            </w:del>
          </w:p>
        </w:tc>
        <w:tc>
          <w:tcPr>
            <w:tcW w:w="1623" w:type="dxa"/>
            <w:gridSpan w:val="2"/>
            <w:tcBorders>
              <w:left w:val="nil"/>
              <w:bottom w:val="single" w:sz="6" w:space="0" w:color="auto"/>
            </w:tcBorders>
            <w:shd w:val="clear" w:color="00FFFF" w:fill="FFFFFF"/>
          </w:tcPr>
          <w:p w14:paraId="4C06939D" w14:textId="12717607" w:rsidR="00D32EE4" w:rsidDel="009331ED" w:rsidRDefault="00D32EE4">
            <w:pPr>
              <w:rPr>
                <w:del w:id="16550" w:author="Erlie Hasam Morfin Zavalza" w:date="2014-10-31T02:51:00Z"/>
              </w:rPr>
              <w:pPrChange w:id="16551" w:author="Erlie Hasam Morfin Zavalza" w:date="2014-11-08T00:32:00Z">
                <w:pPr>
                  <w:spacing w:before="60" w:after="60"/>
                  <w:ind w:left="113" w:right="113"/>
                  <w:jc w:val="right"/>
                </w:pPr>
              </w:pPrChange>
            </w:pPr>
          </w:p>
        </w:tc>
        <w:tc>
          <w:tcPr>
            <w:tcW w:w="851" w:type="dxa"/>
            <w:tcBorders>
              <w:top w:val="single" w:sz="6" w:space="0" w:color="auto"/>
              <w:left w:val="single" w:sz="6" w:space="0" w:color="auto"/>
              <w:bottom w:val="single" w:sz="6" w:space="0" w:color="auto"/>
            </w:tcBorders>
            <w:shd w:val="pct10" w:color="00FFFF" w:fill="FFFFFF"/>
          </w:tcPr>
          <w:p w14:paraId="3359C5B4" w14:textId="25C999F9" w:rsidR="00D32EE4" w:rsidDel="009331ED" w:rsidRDefault="00D32EE4">
            <w:pPr>
              <w:rPr>
                <w:del w:id="16552" w:author="Erlie Hasam Morfin Zavalza" w:date="2014-10-31T02:51:00Z"/>
              </w:rPr>
              <w:pPrChange w:id="16553" w:author="Erlie Hasam Morfin Zavalza" w:date="2014-11-08T00:32:00Z">
                <w:pPr>
                  <w:spacing w:before="60" w:after="60"/>
                  <w:ind w:left="113" w:right="113"/>
                  <w:jc w:val="right"/>
                </w:pPr>
              </w:pPrChange>
            </w:pPr>
          </w:p>
        </w:tc>
        <w:tc>
          <w:tcPr>
            <w:tcW w:w="427" w:type="dxa"/>
            <w:tcBorders>
              <w:top w:val="single" w:sz="6" w:space="0" w:color="auto"/>
              <w:bottom w:val="single" w:sz="6" w:space="0" w:color="auto"/>
              <w:right w:val="single" w:sz="6" w:space="0" w:color="auto"/>
            </w:tcBorders>
            <w:shd w:val="pct10" w:color="00FFFF" w:fill="FFFFFF"/>
          </w:tcPr>
          <w:p w14:paraId="160251CD" w14:textId="4224BE79" w:rsidR="00D32EE4" w:rsidDel="009331ED" w:rsidRDefault="00D32EE4">
            <w:pPr>
              <w:rPr>
                <w:del w:id="16554" w:author="Erlie Hasam Morfin Zavalza" w:date="2014-10-31T02:51:00Z"/>
              </w:rPr>
              <w:pPrChange w:id="16555" w:author="Erlie Hasam Morfin Zavalza" w:date="2014-11-08T00:32:00Z">
                <w:pPr>
                  <w:jc w:val="center"/>
                </w:pPr>
              </w:pPrChange>
            </w:pPr>
            <w:del w:id="16556" w:author="Erlie Hasam Morfin Zavalza" w:date="2014-10-31T02:51:00Z">
              <w:r w:rsidDel="009331ED">
                <w:delText>%</w:delText>
              </w:r>
            </w:del>
          </w:p>
        </w:tc>
      </w:tr>
      <w:tr w:rsidR="00D32EE4" w:rsidDel="009331ED" w14:paraId="7C7390AF" w14:textId="5E77138E" w:rsidTr="007F72CF">
        <w:trPr>
          <w:trHeight w:val="276"/>
          <w:del w:id="16557" w:author="Erlie Hasam Morfin Zavalza" w:date="2014-10-31T02:51:00Z"/>
        </w:trPr>
        <w:tc>
          <w:tcPr>
            <w:tcW w:w="3686" w:type="dxa"/>
          </w:tcPr>
          <w:p w14:paraId="59100D18" w14:textId="5E974EBF" w:rsidR="00D32EE4" w:rsidDel="009331ED" w:rsidRDefault="00D32EE4">
            <w:pPr>
              <w:rPr>
                <w:del w:id="16558" w:author="Erlie Hasam Morfin Zavalza" w:date="2014-10-31T02:51:00Z"/>
              </w:rPr>
              <w:pPrChange w:id="16559" w:author="Erlie Hasam Morfin Zavalza" w:date="2014-11-08T00:32:00Z">
                <w:pPr>
                  <w:spacing w:before="60" w:after="60"/>
                  <w:ind w:left="113" w:right="113"/>
                  <w:jc w:val="right"/>
                </w:pPr>
              </w:pPrChange>
            </w:pPr>
          </w:p>
        </w:tc>
        <w:tc>
          <w:tcPr>
            <w:tcW w:w="1134" w:type="dxa"/>
          </w:tcPr>
          <w:p w14:paraId="57D336F2" w14:textId="6DB4E5DA" w:rsidR="00D32EE4" w:rsidDel="009331ED" w:rsidRDefault="00D32EE4">
            <w:pPr>
              <w:rPr>
                <w:del w:id="16560" w:author="Erlie Hasam Morfin Zavalza" w:date="2014-10-31T02:51:00Z"/>
              </w:rPr>
              <w:pPrChange w:id="16561" w:author="Erlie Hasam Morfin Zavalza" w:date="2014-11-08T00:32:00Z">
                <w:pPr>
                  <w:spacing w:before="60" w:after="60"/>
                  <w:ind w:left="113" w:right="113"/>
                  <w:jc w:val="right"/>
                </w:pPr>
              </w:pPrChange>
            </w:pPr>
          </w:p>
        </w:tc>
        <w:tc>
          <w:tcPr>
            <w:tcW w:w="1276" w:type="dxa"/>
          </w:tcPr>
          <w:p w14:paraId="5CEFCAF6" w14:textId="4FE2CEAF" w:rsidR="00D32EE4" w:rsidDel="009331ED" w:rsidRDefault="00D32EE4">
            <w:pPr>
              <w:rPr>
                <w:del w:id="16562" w:author="Erlie Hasam Morfin Zavalza" w:date="2014-10-31T02:51:00Z"/>
              </w:rPr>
              <w:pPrChange w:id="16563" w:author="Erlie Hasam Morfin Zavalza" w:date="2014-11-08T00:32:00Z">
                <w:pPr>
                  <w:spacing w:before="60" w:after="60"/>
                  <w:ind w:left="113" w:right="113"/>
                  <w:jc w:val="right"/>
                </w:pPr>
              </w:pPrChange>
            </w:pPr>
          </w:p>
        </w:tc>
        <w:tc>
          <w:tcPr>
            <w:tcW w:w="1212" w:type="dxa"/>
          </w:tcPr>
          <w:p w14:paraId="764A3287" w14:textId="4B1FFE65" w:rsidR="00D32EE4" w:rsidDel="009331ED" w:rsidRDefault="00D32EE4">
            <w:pPr>
              <w:rPr>
                <w:del w:id="16564" w:author="Erlie Hasam Morfin Zavalza" w:date="2014-10-31T02:51:00Z"/>
              </w:rPr>
              <w:pPrChange w:id="16565" w:author="Erlie Hasam Morfin Zavalza" w:date="2014-11-08T00:32:00Z">
                <w:pPr>
                  <w:spacing w:before="60" w:after="60"/>
                  <w:ind w:left="113" w:right="113"/>
                  <w:jc w:val="right"/>
                </w:pPr>
              </w:pPrChange>
            </w:pPr>
          </w:p>
        </w:tc>
        <w:tc>
          <w:tcPr>
            <w:tcW w:w="1623" w:type="dxa"/>
            <w:gridSpan w:val="2"/>
          </w:tcPr>
          <w:p w14:paraId="17816C37" w14:textId="256F34F8" w:rsidR="00D32EE4" w:rsidDel="009331ED" w:rsidRDefault="00D32EE4">
            <w:pPr>
              <w:rPr>
                <w:del w:id="16566" w:author="Erlie Hasam Morfin Zavalza" w:date="2014-10-31T02:51:00Z"/>
              </w:rPr>
              <w:pPrChange w:id="16567" w:author="Erlie Hasam Morfin Zavalza" w:date="2014-11-08T00:32:00Z">
                <w:pPr>
                  <w:spacing w:before="60" w:after="60"/>
                  <w:ind w:left="113" w:right="113"/>
                  <w:jc w:val="right"/>
                </w:pPr>
              </w:pPrChange>
            </w:pPr>
          </w:p>
        </w:tc>
        <w:tc>
          <w:tcPr>
            <w:tcW w:w="851" w:type="dxa"/>
          </w:tcPr>
          <w:p w14:paraId="5B214788" w14:textId="364FE47D" w:rsidR="00D32EE4" w:rsidDel="009331ED" w:rsidRDefault="00D32EE4">
            <w:pPr>
              <w:rPr>
                <w:del w:id="16568" w:author="Erlie Hasam Morfin Zavalza" w:date="2014-10-31T02:51:00Z"/>
              </w:rPr>
              <w:pPrChange w:id="16569" w:author="Erlie Hasam Morfin Zavalza" w:date="2014-11-08T00:32:00Z">
                <w:pPr>
                  <w:spacing w:before="60" w:after="60"/>
                  <w:ind w:left="113" w:right="113"/>
                  <w:jc w:val="right"/>
                </w:pPr>
              </w:pPrChange>
            </w:pPr>
          </w:p>
        </w:tc>
        <w:tc>
          <w:tcPr>
            <w:tcW w:w="427" w:type="dxa"/>
          </w:tcPr>
          <w:p w14:paraId="26C2062C" w14:textId="31FD5372" w:rsidR="00D32EE4" w:rsidDel="009331ED" w:rsidRDefault="00D32EE4">
            <w:pPr>
              <w:rPr>
                <w:del w:id="16570" w:author="Erlie Hasam Morfin Zavalza" w:date="2014-10-31T02:51:00Z"/>
              </w:rPr>
              <w:pPrChange w:id="16571" w:author="Erlie Hasam Morfin Zavalza" w:date="2014-11-08T00:32:00Z">
                <w:pPr>
                  <w:jc w:val="right"/>
                </w:pPr>
              </w:pPrChange>
            </w:pPr>
          </w:p>
        </w:tc>
      </w:tr>
      <w:tr w:rsidR="00D32EE4" w:rsidDel="009331ED" w14:paraId="6E103FDE" w14:textId="171D094D" w:rsidTr="007F72CF">
        <w:trPr>
          <w:trHeight w:val="276"/>
          <w:del w:id="16572" w:author="Erlie Hasam Morfin Zavalza" w:date="2014-10-31T02:51:00Z"/>
        </w:trPr>
        <w:tc>
          <w:tcPr>
            <w:tcW w:w="3686" w:type="dxa"/>
            <w:tcBorders>
              <w:top w:val="single" w:sz="12" w:space="0" w:color="000000"/>
              <w:left w:val="single" w:sz="12" w:space="0" w:color="000000"/>
              <w:bottom w:val="single" w:sz="12" w:space="0" w:color="000000"/>
            </w:tcBorders>
            <w:shd w:val="pct10" w:color="00FFFF" w:fill="FFFFFF"/>
          </w:tcPr>
          <w:p w14:paraId="78828D72" w14:textId="193611F2" w:rsidR="00D32EE4" w:rsidDel="009331ED" w:rsidRDefault="00D32EE4">
            <w:pPr>
              <w:rPr>
                <w:del w:id="16573" w:author="Erlie Hasam Morfin Zavalza" w:date="2014-10-31T02:51:00Z"/>
              </w:rPr>
              <w:pPrChange w:id="16574" w:author="Erlie Hasam Morfin Zavalza" w:date="2014-11-08T00:32:00Z">
                <w:pPr>
                  <w:spacing w:before="60" w:after="60"/>
                  <w:ind w:left="113" w:right="113"/>
                </w:pPr>
              </w:pPrChange>
            </w:pPr>
            <w:del w:id="16575" w:author="Erlie Hasam Morfin Zavalza" w:date="2014-10-31T02:51:00Z">
              <w:r w:rsidDel="009331ED">
                <w:delText>GASTOS FINANCIEROS</w:delText>
              </w:r>
            </w:del>
          </w:p>
        </w:tc>
        <w:tc>
          <w:tcPr>
            <w:tcW w:w="1134" w:type="dxa"/>
            <w:tcBorders>
              <w:top w:val="single" w:sz="12" w:space="0" w:color="000000"/>
              <w:bottom w:val="single" w:sz="12" w:space="0" w:color="000000"/>
            </w:tcBorders>
            <w:shd w:val="pct10" w:color="00FFFF" w:fill="FFFFFF"/>
          </w:tcPr>
          <w:p w14:paraId="437942A1" w14:textId="24BB2B92" w:rsidR="00D32EE4" w:rsidDel="009331ED" w:rsidRDefault="00D32EE4">
            <w:pPr>
              <w:rPr>
                <w:del w:id="16576" w:author="Erlie Hasam Morfin Zavalza" w:date="2014-10-31T02:51:00Z"/>
              </w:rPr>
              <w:pPrChange w:id="16577" w:author="Erlie Hasam Morfin Zavalza" w:date="2014-11-08T00:32:00Z">
                <w:pPr>
                  <w:spacing w:before="60" w:after="60"/>
                  <w:ind w:left="113" w:right="113"/>
                </w:pPr>
              </w:pPrChange>
            </w:pPr>
            <w:del w:id="16578" w:author="Erlie Hasam Morfin Zavalza" w:date="2014-10-31T02:51:00Z">
              <w:r w:rsidDel="009331ED">
                <w:delText>(G-3)</w:delText>
              </w:r>
            </w:del>
          </w:p>
        </w:tc>
        <w:tc>
          <w:tcPr>
            <w:tcW w:w="1276" w:type="dxa"/>
            <w:tcBorders>
              <w:left w:val="single" w:sz="6" w:space="0" w:color="auto"/>
              <w:bottom w:val="single" w:sz="6" w:space="0" w:color="000000"/>
            </w:tcBorders>
            <w:shd w:val="clear" w:color="00FFFF" w:fill="FFFFFF"/>
          </w:tcPr>
          <w:p w14:paraId="1DFDE9D7" w14:textId="3B83577B" w:rsidR="00D32EE4" w:rsidDel="009331ED" w:rsidRDefault="00D32EE4">
            <w:pPr>
              <w:rPr>
                <w:del w:id="16579" w:author="Erlie Hasam Morfin Zavalza" w:date="2014-10-31T02:51:00Z"/>
              </w:rPr>
              <w:pPrChange w:id="16580" w:author="Erlie Hasam Morfin Zavalza" w:date="2014-11-08T00:32:00Z">
                <w:pPr>
                  <w:spacing w:before="60" w:after="60"/>
                  <w:ind w:left="113" w:right="113"/>
                  <w:jc w:val="right"/>
                </w:pPr>
              </w:pPrChange>
            </w:pPr>
          </w:p>
        </w:tc>
        <w:tc>
          <w:tcPr>
            <w:tcW w:w="1212" w:type="dxa"/>
            <w:tcBorders>
              <w:bottom w:val="single" w:sz="6" w:space="0" w:color="000000"/>
            </w:tcBorders>
            <w:shd w:val="clear" w:color="00FFFF" w:fill="FFFFFF"/>
          </w:tcPr>
          <w:p w14:paraId="31009E4B" w14:textId="38BFE28D" w:rsidR="00D32EE4" w:rsidDel="009331ED" w:rsidRDefault="00D32EE4">
            <w:pPr>
              <w:rPr>
                <w:del w:id="16581" w:author="Erlie Hasam Morfin Zavalza" w:date="2014-10-31T02:51:00Z"/>
              </w:rPr>
              <w:pPrChange w:id="16582" w:author="Erlie Hasam Morfin Zavalza" w:date="2014-11-08T00:32:00Z">
                <w:pPr>
                  <w:spacing w:before="60" w:after="60"/>
                  <w:ind w:left="113" w:right="113"/>
                  <w:jc w:val="right"/>
                </w:pPr>
              </w:pPrChange>
            </w:pPr>
          </w:p>
        </w:tc>
        <w:tc>
          <w:tcPr>
            <w:tcW w:w="1623" w:type="dxa"/>
            <w:gridSpan w:val="2"/>
            <w:tcBorders>
              <w:top w:val="single" w:sz="12" w:space="0" w:color="000000"/>
              <w:left w:val="single" w:sz="6" w:space="0" w:color="000000"/>
              <w:bottom w:val="single" w:sz="12" w:space="0" w:color="000000"/>
              <w:right w:val="single" w:sz="12" w:space="0" w:color="000000"/>
            </w:tcBorders>
            <w:shd w:val="pct10" w:color="00FFFF" w:fill="FFFFFF"/>
          </w:tcPr>
          <w:p w14:paraId="7FC57E21" w14:textId="3462FF09" w:rsidR="00D32EE4" w:rsidDel="009331ED" w:rsidRDefault="00D32EE4">
            <w:pPr>
              <w:rPr>
                <w:del w:id="16583" w:author="Erlie Hasam Morfin Zavalza" w:date="2014-10-31T02:51:00Z"/>
              </w:rPr>
              <w:pPrChange w:id="16584" w:author="Erlie Hasam Morfin Zavalza" w:date="2014-11-08T00:32:00Z">
                <w:pPr>
                  <w:spacing w:before="60" w:after="60"/>
                  <w:ind w:left="113" w:right="113"/>
                  <w:jc w:val="right"/>
                </w:pPr>
              </w:pPrChange>
            </w:pPr>
          </w:p>
        </w:tc>
        <w:tc>
          <w:tcPr>
            <w:tcW w:w="851" w:type="dxa"/>
          </w:tcPr>
          <w:p w14:paraId="5684C4DA" w14:textId="54DEBE81" w:rsidR="00D32EE4" w:rsidDel="009331ED" w:rsidRDefault="00D32EE4">
            <w:pPr>
              <w:rPr>
                <w:del w:id="16585" w:author="Erlie Hasam Morfin Zavalza" w:date="2014-10-31T02:51:00Z"/>
              </w:rPr>
              <w:pPrChange w:id="16586" w:author="Erlie Hasam Morfin Zavalza" w:date="2014-11-08T00:32:00Z">
                <w:pPr>
                  <w:spacing w:before="60" w:after="60"/>
                  <w:ind w:left="113" w:right="113"/>
                  <w:jc w:val="right"/>
                </w:pPr>
              </w:pPrChange>
            </w:pPr>
          </w:p>
        </w:tc>
        <w:tc>
          <w:tcPr>
            <w:tcW w:w="427" w:type="dxa"/>
          </w:tcPr>
          <w:p w14:paraId="3E80CB9E" w14:textId="003F4A96" w:rsidR="00D32EE4" w:rsidDel="009331ED" w:rsidRDefault="00D32EE4">
            <w:pPr>
              <w:rPr>
                <w:del w:id="16587" w:author="Erlie Hasam Morfin Zavalza" w:date="2014-10-31T02:51:00Z"/>
              </w:rPr>
              <w:pPrChange w:id="16588" w:author="Erlie Hasam Morfin Zavalza" w:date="2014-11-08T00:32:00Z">
                <w:pPr>
                  <w:jc w:val="right"/>
                </w:pPr>
              </w:pPrChange>
            </w:pPr>
          </w:p>
        </w:tc>
      </w:tr>
      <w:tr w:rsidR="00D32EE4" w:rsidDel="009331ED" w14:paraId="0A225354" w14:textId="1C9BA9BC" w:rsidTr="007F72CF">
        <w:trPr>
          <w:trHeight w:val="276"/>
          <w:del w:id="16589" w:author="Erlie Hasam Morfin Zavalza" w:date="2014-10-31T02:51:00Z"/>
        </w:trPr>
        <w:tc>
          <w:tcPr>
            <w:tcW w:w="3686" w:type="dxa"/>
          </w:tcPr>
          <w:p w14:paraId="006F0ED4" w14:textId="4FFA9A47" w:rsidR="00D32EE4" w:rsidDel="009331ED" w:rsidRDefault="00D32EE4">
            <w:pPr>
              <w:rPr>
                <w:del w:id="16590" w:author="Erlie Hasam Morfin Zavalza" w:date="2014-10-31T02:51:00Z"/>
              </w:rPr>
              <w:pPrChange w:id="16591" w:author="Erlie Hasam Morfin Zavalza" w:date="2014-11-08T00:32:00Z">
                <w:pPr>
                  <w:spacing w:before="60" w:after="60"/>
                  <w:ind w:left="113" w:right="113"/>
                  <w:jc w:val="right"/>
                </w:pPr>
              </w:pPrChange>
            </w:pPr>
          </w:p>
        </w:tc>
        <w:tc>
          <w:tcPr>
            <w:tcW w:w="1134" w:type="dxa"/>
          </w:tcPr>
          <w:p w14:paraId="3F989323" w14:textId="5BFD6CB1" w:rsidR="00D32EE4" w:rsidDel="009331ED" w:rsidRDefault="00D32EE4">
            <w:pPr>
              <w:rPr>
                <w:del w:id="16592" w:author="Erlie Hasam Morfin Zavalza" w:date="2014-10-31T02:51:00Z"/>
              </w:rPr>
              <w:pPrChange w:id="16593" w:author="Erlie Hasam Morfin Zavalza" w:date="2014-11-08T00:32:00Z">
                <w:pPr>
                  <w:spacing w:before="60" w:after="60"/>
                  <w:ind w:left="113" w:right="113"/>
                  <w:jc w:val="right"/>
                </w:pPr>
              </w:pPrChange>
            </w:pPr>
          </w:p>
        </w:tc>
        <w:tc>
          <w:tcPr>
            <w:tcW w:w="1276" w:type="dxa"/>
          </w:tcPr>
          <w:p w14:paraId="5B51816D" w14:textId="243F989F" w:rsidR="00D32EE4" w:rsidDel="009331ED" w:rsidRDefault="00D32EE4">
            <w:pPr>
              <w:rPr>
                <w:del w:id="16594" w:author="Erlie Hasam Morfin Zavalza" w:date="2014-10-31T02:51:00Z"/>
              </w:rPr>
              <w:pPrChange w:id="16595" w:author="Erlie Hasam Morfin Zavalza" w:date="2014-11-08T00:32:00Z">
                <w:pPr>
                  <w:spacing w:before="60" w:after="60"/>
                  <w:ind w:left="113" w:right="113"/>
                  <w:jc w:val="right"/>
                </w:pPr>
              </w:pPrChange>
            </w:pPr>
          </w:p>
        </w:tc>
        <w:tc>
          <w:tcPr>
            <w:tcW w:w="1212" w:type="dxa"/>
          </w:tcPr>
          <w:p w14:paraId="60DF247D" w14:textId="36CEC8D4" w:rsidR="00D32EE4" w:rsidDel="009331ED" w:rsidRDefault="00D32EE4">
            <w:pPr>
              <w:rPr>
                <w:del w:id="16596" w:author="Erlie Hasam Morfin Zavalza" w:date="2014-10-31T02:51:00Z"/>
              </w:rPr>
              <w:pPrChange w:id="16597" w:author="Erlie Hasam Morfin Zavalza" w:date="2014-11-08T00:32:00Z">
                <w:pPr>
                  <w:spacing w:before="60" w:after="60"/>
                  <w:ind w:left="113" w:right="113"/>
                  <w:jc w:val="right"/>
                </w:pPr>
              </w:pPrChange>
            </w:pPr>
          </w:p>
        </w:tc>
        <w:tc>
          <w:tcPr>
            <w:tcW w:w="1623" w:type="dxa"/>
            <w:gridSpan w:val="2"/>
          </w:tcPr>
          <w:p w14:paraId="6B87ACD8" w14:textId="35FB4847" w:rsidR="00D32EE4" w:rsidDel="009331ED" w:rsidRDefault="00D32EE4">
            <w:pPr>
              <w:rPr>
                <w:del w:id="16598" w:author="Erlie Hasam Morfin Zavalza" w:date="2014-10-31T02:51:00Z"/>
              </w:rPr>
              <w:pPrChange w:id="16599" w:author="Erlie Hasam Morfin Zavalza" w:date="2014-11-08T00:32:00Z">
                <w:pPr>
                  <w:spacing w:before="60" w:after="60"/>
                  <w:ind w:left="113" w:right="113"/>
                  <w:jc w:val="right"/>
                </w:pPr>
              </w:pPrChange>
            </w:pPr>
          </w:p>
        </w:tc>
        <w:tc>
          <w:tcPr>
            <w:tcW w:w="851" w:type="dxa"/>
          </w:tcPr>
          <w:p w14:paraId="4EFEC7B7" w14:textId="0410AEC7" w:rsidR="00D32EE4" w:rsidDel="009331ED" w:rsidRDefault="00D32EE4">
            <w:pPr>
              <w:rPr>
                <w:del w:id="16600" w:author="Erlie Hasam Morfin Zavalza" w:date="2014-10-31T02:51:00Z"/>
              </w:rPr>
              <w:pPrChange w:id="16601" w:author="Erlie Hasam Morfin Zavalza" w:date="2014-11-08T00:32:00Z">
                <w:pPr>
                  <w:spacing w:before="60" w:after="60"/>
                  <w:ind w:left="113" w:right="113"/>
                  <w:jc w:val="right"/>
                </w:pPr>
              </w:pPrChange>
            </w:pPr>
          </w:p>
        </w:tc>
        <w:tc>
          <w:tcPr>
            <w:tcW w:w="427" w:type="dxa"/>
          </w:tcPr>
          <w:p w14:paraId="1F408B07" w14:textId="0F0DB9C0" w:rsidR="00D32EE4" w:rsidDel="009331ED" w:rsidRDefault="00D32EE4">
            <w:pPr>
              <w:rPr>
                <w:del w:id="16602" w:author="Erlie Hasam Morfin Zavalza" w:date="2014-10-31T02:51:00Z"/>
              </w:rPr>
              <w:pPrChange w:id="16603" w:author="Erlie Hasam Morfin Zavalza" w:date="2014-11-08T00:32:00Z">
                <w:pPr>
                  <w:jc w:val="right"/>
                </w:pPr>
              </w:pPrChange>
            </w:pPr>
          </w:p>
        </w:tc>
      </w:tr>
      <w:tr w:rsidR="00D32EE4" w:rsidDel="009331ED" w14:paraId="0AC2096E" w14:textId="1DDC9948" w:rsidTr="007F72CF">
        <w:trPr>
          <w:trHeight w:val="322"/>
          <w:del w:id="16604" w:author="Erlie Hasam Morfin Zavalza" w:date="2014-10-31T02:51:00Z"/>
        </w:trPr>
        <w:tc>
          <w:tcPr>
            <w:tcW w:w="3686" w:type="dxa"/>
            <w:tcBorders>
              <w:top w:val="single" w:sz="12" w:space="0" w:color="000000"/>
              <w:left w:val="single" w:sz="12" w:space="0" w:color="000000"/>
              <w:bottom w:val="single" w:sz="12" w:space="0" w:color="000000"/>
            </w:tcBorders>
            <w:shd w:val="pct10" w:color="00FFFF" w:fill="FFFFFF"/>
          </w:tcPr>
          <w:p w14:paraId="61E37170" w14:textId="1ACB4081" w:rsidR="00D32EE4" w:rsidDel="009331ED" w:rsidRDefault="00D32EE4">
            <w:pPr>
              <w:rPr>
                <w:del w:id="16605" w:author="Erlie Hasam Morfin Zavalza" w:date="2014-10-31T02:51:00Z"/>
              </w:rPr>
              <w:pPrChange w:id="16606" w:author="Erlie Hasam Morfin Zavalza" w:date="2014-11-08T00:32:00Z">
                <w:pPr>
                  <w:spacing w:before="60" w:after="60"/>
                  <w:ind w:left="113" w:right="113"/>
                </w:pPr>
              </w:pPrChange>
            </w:pPr>
            <w:del w:id="16607" w:author="Erlie Hasam Morfin Zavalza" w:date="2014-10-31T02:51:00Z">
              <w:r w:rsidDel="009331ED">
                <w:delText>TOTAL GASTOS (G1+G2+G3)</w:delText>
              </w:r>
            </w:del>
          </w:p>
        </w:tc>
        <w:tc>
          <w:tcPr>
            <w:tcW w:w="1134" w:type="dxa"/>
            <w:tcBorders>
              <w:left w:val="single" w:sz="6" w:space="0" w:color="auto"/>
              <w:bottom w:val="single" w:sz="12" w:space="0" w:color="000000"/>
            </w:tcBorders>
            <w:shd w:val="clear" w:color="00FFFF" w:fill="FFFFFF"/>
          </w:tcPr>
          <w:p w14:paraId="6D83D12B" w14:textId="027658FA" w:rsidR="00D32EE4" w:rsidDel="009331ED" w:rsidRDefault="00D32EE4">
            <w:pPr>
              <w:rPr>
                <w:del w:id="16608" w:author="Erlie Hasam Morfin Zavalza" w:date="2014-10-31T02:51:00Z"/>
              </w:rPr>
              <w:pPrChange w:id="16609" w:author="Erlie Hasam Morfin Zavalza" w:date="2014-11-08T00:32:00Z">
                <w:pPr>
                  <w:spacing w:before="60" w:after="60"/>
                  <w:ind w:left="113" w:right="113"/>
                  <w:jc w:val="right"/>
                </w:pPr>
              </w:pPrChange>
            </w:pPr>
          </w:p>
        </w:tc>
        <w:tc>
          <w:tcPr>
            <w:tcW w:w="1276" w:type="dxa"/>
            <w:tcBorders>
              <w:bottom w:val="single" w:sz="12" w:space="0" w:color="000000"/>
            </w:tcBorders>
            <w:shd w:val="clear" w:color="00FFFF" w:fill="FFFFFF"/>
          </w:tcPr>
          <w:p w14:paraId="74FC45A5" w14:textId="11402692" w:rsidR="00D32EE4" w:rsidDel="009331ED" w:rsidRDefault="00D32EE4">
            <w:pPr>
              <w:rPr>
                <w:del w:id="16610" w:author="Erlie Hasam Morfin Zavalza" w:date="2014-10-31T02:51:00Z"/>
              </w:rPr>
              <w:pPrChange w:id="16611" w:author="Erlie Hasam Morfin Zavalza" w:date="2014-11-08T00:32:00Z">
                <w:pPr>
                  <w:spacing w:before="60" w:after="60"/>
                  <w:ind w:left="113" w:right="113"/>
                  <w:jc w:val="right"/>
                </w:pPr>
              </w:pPrChange>
            </w:pPr>
          </w:p>
        </w:tc>
        <w:tc>
          <w:tcPr>
            <w:tcW w:w="1212" w:type="dxa"/>
            <w:tcBorders>
              <w:bottom w:val="single" w:sz="12" w:space="0" w:color="000000"/>
            </w:tcBorders>
            <w:shd w:val="clear" w:color="00FFFF" w:fill="FFFFFF"/>
          </w:tcPr>
          <w:p w14:paraId="0D08C1DB" w14:textId="651467E9" w:rsidR="00D32EE4" w:rsidDel="009331ED" w:rsidRDefault="00D32EE4">
            <w:pPr>
              <w:rPr>
                <w:del w:id="16612" w:author="Erlie Hasam Morfin Zavalza" w:date="2014-10-31T02:51:00Z"/>
              </w:rPr>
              <w:pPrChange w:id="16613" w:author="Erlie Hasam Morfin Zavalza" w:date="2014-11-08T00:32:00Z">
                <w:pPr>
                  <w:spacing w:before="60" w:after="60"/>
                  <w:ind w:left="113" w:right="113"/>
                  <w:jc w:val="right"/>
                </w:pPr>
              </w:pPrChange>
            </w:pPr>
          </w:p>
        </w:tc>
        <w:tc>
          <w:tcPr>
            <w:tcW w:w="1623" w:type="dxa"/>
            <w:gridSpan w:val="2"/>
            <w:tcBorders>
              <w:top w:val="single" w:sz="12" w:space="0" w:color="000000"/>
              <w:left w:val="single" w:sz="6" w:space="0" w:color="000000"/>
              <w:bottom w:val="single" w:sz="12" w:space="0" w:color="000000"/>
              <w:right w:val="single" w:sz="12" w:space="0" w:color="000000"/>
            </w:tcBorders>
            <w:shd w:val="pct10" w:color="00FFFF" w:fill="FFFFFF"/>
          </w:tcPr>
          <w:p w14:paraId="2401AC3A" w14:textId="5AE34151" w:rsidR="00D32EE4" w:rsidDel="009331ED" w:rsidRDefault="00D32EE4">
            <w:pPr>
              <w:rPr>
                <w:del w:id="16614" w:author="Erlie Hasam Morfin Zavalza" w:date="2014-10-31T02:51:00Z"/>
              </w:rPr>
              <w:pPrChange w:id="16615" w:author="Erlie Hasam Morfin Zavalza" w:date="2014-11-08T00:32:00Z">
                <w:pPr>
                  <w:spacing w:before="60" w:after="60"/>
                  <w:ind w:left="113" w:right="113"/>
                  <w:jc w:val="right"/>
                </w:pPr>
              </w:pPrChange>
            </w:pPr>
          </w:p>
        </w:tc>
        <w:tc>
          <w:tcPr>
            <w:tcW w:w="851" w:type="dxa"/>
          </w:tcPr>
          <w:p w14:paraId="6F38F35A" w14:textId="5B4D9AF0" w:rsidR="00D32EE4" w:rsidDel="009331ED" w:rsidRDefault="00D32EE4">
            <w:pPr>
              <w:rPr>
                <w:del w:id="16616" w:author="Erlie Hasam Morfin Zavalza" w:date="2014-10-31T02:51:00Z"/>
              </w:rPr>
              <w:pPrChange w:id="16617" w:author="Erlie Hasam Morfin Zavalza" w:date="2014-11-08T00:32:00Z">
                <w:pPr>
                  <w:spacing w:before="60" w:after="60"/>
                  <w:ind w:left="113" w:right="113"/>
                  <w:jc w:val="right"/>
                </w:pPr>
              </w:pPrChange>
            </w:pPr>
          </w:p>
        </w:tc>
        <w:tc>
          <w:tcPr>
            <w:tcW w:w="427" w:type="dxa"/>
          </w:tcPr>
          <w:p w14:paraId="76DCAC11" w14:textId="4B3DD336" w:rsidR="00D32EE4" w:rsidDel="009331ED" w:rsidRDefault="00D32EE4">
            <w:pPr>
              <w:rPr>
                <w:del w:id="16618" w:author="Erlie Hasam Morfin Zavalza" w:date="2014-10-31T02:51:00Z"/>
              </w:rPr>
              <w:pPrChange w:id="16619" w:author="Erlie Hasam Morfin Zavalza" w:date="2014-11-08T00:32:00Z">
                <w:pPr>
                  <w:jc w:val="right"/>
                </w:pPr>
              </w:pPrChange>
            </w:pPr>
          </w:p>
        </w:tc>
      </w:tr>
      <w:tr w:rsidR="00D32EE4" w:rsidDel="009331ED" w14:paraId="32011F86" w14:textId="0E143DC9" w:rsidTr="007F72CF">
        <w:trPr>
          <w:trHeight w:val="276"/>
          <w:del w:id="16620" w:author="Erlie Hasam Morfin Zavalza" w:date="2014-10-31T02:51:00Z"/>
        </w:trPr>
        <w:tc>
          <w:tcPr>
            <w:tcW w:w="3686" w:type="dxa"/>
            <w:shd w:val="clear" w:color="auto" w:fill="auto"/>
          </w:tcPr>
          <w:p w14:paraId="50F0812C" w14:textId="32F130C1" w:rsidR="00D32EE4" w:rsidDel="009331ED" w:rsidRDefault="00D32EE4">
            <w:pPr>
              <w:rPr>
                <w:del w:id="16621" w:author="Erlie Hasam Morfin Zavalza" w:date="2014-10-31T02:51:00Z"/>
              </w:rPr>
              <w:pPrChange w:id="16622" w:author="Erlie Hasam Morfin Zavalza" w:date="2014-11-08T00:32:00Z">
                <w:pPr>
                  <w:spacing w:before="60" w:after="60"/>
                  <w:ind w:left="113" w:right="113"/>
                  <w:jc w:val="right"/>
                </w:pPr>
              </w:pPrChange>
            </w:pPr>
          </w:p>
        </w:tc>
        <w:tc>
          <w:tcPr>
            <w:tcW w:w="1134" w:type="dxa"/>
            <w:shd w:val="clear" w:color="auto" w:fill="auto"/>
          </w:tcPr>
          <w:p w14:paraId="35986860" w14:textId="69E82E88" w:rsidR="00D32EE4" w:rsidDel="009331ED" w:rsidRDefault="00D32EE4">
            <w:pPr>
              <w:rPr>
                <w:del w:id="16623" w:author="Erlie Hasam Morfin Zavalza" w:date="2014-10-31T02:51:00Z"/>
              </w:rPr>
              <w:pPrChange w:id="16624" w:author="Erlie Hasam Morfin Zavalza" w:date="2014-11-08T00:32:00Z">
                <w:pPr>
                  <w:spacing w:before="60" w:after="60"/>
                  <w:ind w:left="113" w:right="113"/>
                  <w:jc w:val="right"/>
                </w:pPr>
              </w:pPrChange>
            </w:pPr>
          </w:p>
        </w:tc>
        <w:tc>
          <w:tcPr>
            <w:tcW w:w="1276" w:type="dxa"/>
            <w:shd w:val="clear" w:color="auto" w:fill="auto"/>
          </w:tcPr>
          <w:p w14:paraId="32E8FA3A" w14:textId="0B4E101F" w:rsidR="00D32EE4" w:rsidDel="009331ED" w:rsidRDefault="00D32EE4">
            <w:pPr>
              <w:rPr>
                <w:del w:id="16625" w:author="Erlie Hasam Morfin Zavalza" w:date="2014-10-31T02:51:00Z"/>
              </w:rPr>
              <w:pPrChange w:id="16626" w:author="Erlie Hasam Morfin Zavalza" w:date="2014-11-08T00:32:00Z">
                <w:pPr>
                  <w:spacing w:before="60" w:after="60"/>
                  <w:ind w:left="113" w:right="113"/>
                  <w:jc w:val="right"/>
                </w:pPr>
              </w:pPrChange>
            </w:pPr>
          </w:p>
        </w:tc>
        <w:tc>
          <w:tcPr>
            <w:tcW w:w="1212" w:type="dxa"/>
            <w:shd w:val="clear" w:color="auto" w:fill="auto"/>
          </w:tcPr>
          <w:p w14:paraId="2ED44442" w14:textId="4CCD1A47" w:rsidR="00D32EE4" w:rsidDel="009331ED" w:rsidRDefault="00D32EE4">
            <w:pPr>
              <w:rPr>
                <w:del w:id="16627" w:author="Erlie Hasam Morfin Zavalza" w:date="2014-10-31T02:51:00Z"/>
              </w:rPr>
              <w:pPrChange w:id="16628" w:author="Erlie Hasam Morfin Zavalza" w:date="2014-11-08T00:32:00Z">
                <w:pPr>
                  <w:spacing w:before="60" w:after="60"/>
                  <w:ind w:left="113" w:right="113"/>
                  <w:jc w:val="right"/>
                </w:pPr>
              </w:pPrChange>
            </w:pPr>
          </w:p>
        </w:tc>
        <w:tc>
          <w:tcPr>
            <w:tcW w:w="1623" w:type="dxa"/>
            <w:gridSpan w:val="2"/>
            <w:shd w:val="clear" w:color="auto" w:fill="auto"/>
          </w:tcPr>
          <w:p w14:paraId="204B72DE" w14:textId="7375E54A" w:rsidR="00D32EE4" w:rsidDel="009331ED" w:rsidRDefault="00D32EE4">
            <w:pPr>
              <w:rPr>
                <w:del w:id="16629" w:author="Erlie Hasam Morfin Zavalza" w:date="2014-10-31T02:51:00Z"/>
              </w:rPr>
              <w:pPrChange w:id="16630" w:author="Erlie Hasam Morfin Zavalza" w:date="2014-11-08T00:32:00Z">
                <w:pPr>
                  <w:spacing w:before="60" w:after="60"/>
                  <w:ind w:left="113" w:right="113"/>
                  <w:jc w:val="right"/>
                </w:pPr>
              </w:pPrChange>
            </w:pPr>
          </w:p>
        </w:tc>
        <w:tc>
          <w:tcPr>
            <w:tcW w:w="851" w:type="dxa"/>
            <w:tcBorders>
              <w:top w:val="single" w:sz="12" w:space="0" w:color="000000"/>
              <w:left w:val="single" w:sz="12" w:space="0" w:color="000000"/>
              <w:bottom w:val="single" w:sz="12" w:space="0" w:color="000000"/>
            </w:tcBorders>
            <w:shd w:val="pct10" w:color="00FFFF" w:fill="FFFFFF"/>
          </w:tcPr>
          <w:p w14:paraId="09826ECA" w14:textId="0CEA3D60" w:rsidR="00D32EE4" w:rsidDel="009331ED" w:rsidRDefault="00D32EE4">
            <w:pPr>
              <w:rPr>
                <w:del w:id="16631" w:author="Erlie Hasam Morfin Zavalza" w:date="2014-10-31T02:51:00Z"/>
              </w:rPr>
              <w:pPrChange w:id="16632" w:author="Erlie Hasam Morfin Zavalza" w:date="2014-11-08T00:32:00Z">
                <w:pPr>
                  <w:spacing w:before="60" w:after="60"/>
                  <w:ind w:left="113" w:right="113"/>
                  <w:jc w:val="right"/>
                </w:pPr>
              </w:pPrChange>
            </w:pPr>
          </w:p>
        </w:tc>
        <w:tc>
          <w:tcPr>
            <w:tcW w:w="427" w:type="dxa"/>
            <w:tcBorders>
              <w:top w:val="single" w:sz="12" w:space="0" w:color="000000"/>
              <w:bottom w:val="single" w:sz="12" w:space="0" w:color="000000"/>
              <w:right w:val="single" w:sz="12" w:space="0" w:color="000000"/>
            </w:tcBorders>
            <w:shd w:val="pct10" w:color="00FFFF" w:fill="FFFFFF"/>
          </w:tcPr>
          <w:p w14:paraId="6BE10170" w14:textId="11413829" w:rsidR="00D32EE4" w:rsidDel="009331ED" w:rsidRDefault="00D32EE4">
            <w:pPr>
              <w:rPr>
                <w:del w:id="16633" w:author="Erlie Hasam Morfin Zavalza" w:date="2014-10-31T02:51:00Z"/>
              </w:rPr>
              <w:pPrChange w:id="16634" w:author="Erlie Hasam Morfin Zavalza" w:date="2014-11-08T00:32:00Z">
                <w:pPr>
                  <w:jc w:val="center"/>
                </w:pPr>
              </w:pPrChange>
            </w:pPr>
            <w:del w:id="16635" w:author="Erlie Hasam Morfin Zavalza" w:date="2014-10-31T02:51:00Z">
              <w:r w:rsidDel="009331ED">
                <w:delText>%</w:delText>
              </w:r>
            </w:del>
          </w:p>
        </w:tc>
      </w:tr>
      <w:tr w:rsidR="00D32EE4" w:rsidDel="009331ED" w14:paraId="31138BA9" w14:textId="5D30213A" w:rsidTr="007F72CF">
        <w:trPr>
          <w:trHeight w:val="276"/>
          <w:del w:id="16636" w:author="Erlie Hasam Morfin Zavalza" w:date="2014-10-31T02:51:00Z"/>
        </w:trPr>
        <w:tc>
          <w:tcPr>
            <w:tcW w:w="3686" w:type="dxa"/>
          </w:tcPr>
          <w:p w14:paraId="702318A4" w14:textId="39930709" w:rsidR="00D32EE4" w:rsidDel="009331ED" w:rsidRDefault="00D32EE4">
            <w:pPr>
              <w:rPr>
                <w:del w:id="16637" w:author="Erlie Hasam Morfin Zavalza" w:date="2014-10-31T02:51:00Z"/>
              </w:rPr>
              <w:pPrChange w:id="16638" w:author="Erlie Hasam Morfin Zavalza" w:date="2014-11-08T00:32:00Z">
                <w:pPr>
                  <w:spacing w:before="60" w:after="60"/>
                  <w:ind w:left="113" w:right="113"/>
                  <w:jc w:val="right"/>
                </w:pPr>
              </w:pPrChange>
            </w:pPr>
          </w:p>
        </w:tc>
        <w:tc>
          <w:tcPr>
            <w:tcW w:w="1134" w:type="dxa"/>
          </w:tcPr>
          <w:p w14:paraId="0D7537EE" w14:textId="5881B4E4" w:rsidR="00D32EE4" w:rsidDel="009331ED" w:rsidRDefault="00D32EE4">
            <w:pPr>
              <w:rPr>
                <w:del w:id="16639" w:author="Erlie Hasam Morfin Zavalza" w:date="2014-10-31T02:51:00Z"/>
              </w:rPr>
              <w:pPrChange w:id="16640" w:author="Erlie Hasam Morfin Zavalza" w:date="2014-11-08T00:32:00Z">
                <w:pPr>
                  <w:spacing w:before="60" w:after="60"/>
                  <w:ind w:left="113" w:right="113"/>
                  <w:jc w:val="right"/>
                </w:pPr>
              </w:pPrChange>
            </w:pPr>
          </w:p>
        </w:tc>
        <w:tc>
          <w:tcPr>
            <w:tcW w:w="1276" w:type="dxa"/>
          </w:tcPr>
          <w:p w14:paraId="64EF4BBF" w14:textId="030579C1" w:rsidR="00D32EE4" w:rsidDel="009331ED" w:rsidRDefault="00D32EE4">
            <w:pPr>
              <w:rPr>
                <w:del w:id="16641" w:author="Erlie Hasam Morfin Zavalza" w:date="2014-10-31T02:51:00Z"/>
              </w:rPr>
              <w:pPrChange w:id="16642" w:author="Erlie Hasam Morfin Zavalza" w:date="2014-11-08T00:32:00Z">
                <w:pPr>
                  <w:spacing w:before="60" w:after="60"/>
                  <w:ind w:left="113" w:right="113"/>
                  <w:jc w:val="right"/>
                </w:pPr>
              </w:pPrChange>
            </w:pPr>
          </w:p>
        </w:tc>
        <w:tc>
          <w:tcPr>
            <w:tcW w:w="1212" w:type="dxa"/>
          </w:tcPr>
          <w:p w14:paraId="4B39D79F" w14:textId="041C9C50" w:rsidR="00D32EE4" w:rsidDel="009331ED" w:rsidRDefault="00D32EE4">
            <w:pPr>
              <w:rPr>
                <w:del w:id="16643" w:author="Erlie Hasam Morfin Zavalza" w:date="2014-10-31T02:51:00Z"/>
              </w:rPr>
              <w:pPrChange w:id="16644" w:author="Erlie Hasam Morfin Zavalza" w:date="2014-11-08T00:32:00Z">
                <w:pPr>
                  <w:spacing w:before="60" w:after="60"/>
                  <w:ind w:left="113" w:right="113"/>
                  <w:jc w:val="right"/>
                </w:pPr>
              </w:pPrChange>
            </w:pPr>
          </w:p>
        </w:tc>
        <w:tc>
          <w:tcPr>
            <w:tcW w:w="1623" w:type="dxa"/>
            <w:gridSpan w:val="2"/>
          </w:tcPr>
          <w:p w14:paraId="0511C48F" w14:textId="58A54935" w:rsidR="00D32EE4" w:rsidDel="009331ED" w:rsidRDefault="00D32EE4">
            <w:pPr>
              <w:rPr>
                <w:del w:id="16645" w:author="Erlie Hasam Morfin Zavalza" w:date="2014-10-31T02:51:00Z"/>
              </w:rPr>
              <w:pPrChange w:id="16646" w:author="Erlie Hasam Morfin Zavalza" w:date="2014-11-08T00:32:00Z">
                <w:pPr>
                  <w:spacing w:before="60" w:after="60"/>
                  <w:ind w:left="113" w:right="113"/>
                  <w:jc w:val="right"/>
                </w:pPr>
              </w:pPrChange>
            </w:pPr>
          </w:p>
        </w:tc>
        <w:tc>
          <w:tcPr>
            <w:tcW w:w="851" w:type="dxa"/>
          </w:tcPr>
          <w:p w14:paraId="15AE549B" w14:textId="57F6642A" w:rsidR="00D32EE4" w:rsidDel="009331ED" w:rsidRDefault="00D32EE4">
            <w:pPr>
              <w:rPr>
                <w:del w:id="16647" w:author="Erlie Hasam Morfin Zavalza" w:date="2014-10-31T02:51:00Z"/>
              </w:rPr>
              <w:pPrChange w:id="16648" w:author="Erlie Hasam Morfin Zavalza" w:date="2014-11-08T00:32:00Z">
                <w:pPr>
                  <w:spacing w:before="60" w:after="60"/>
                  <w:ind w:left="113" w:right="113"/>
                  <w:jc w:val="right"/>
                </w:pPr>
              </w:pPrChange>
            </w:pPr>
          </w:p>
        </w:tc>
        <w:tc>
          <w:tcPr>
            <w:tcW w:w="427" w:type="dxa"/>
          </w:tcPr>
          <w:p w14:paraId="5BF069B1" w14:textId="226D7BB9" w:rsidR="00D32EE4" w:rsidDel="009331ED" w:rsidRDefault="00D32EE4">
            <w:pPr>
              <w:rPr>
                <w:del w:id="16649" w:author="Erlie Hasam Morfin Zavalza" w:date="2014-10-31T02:51:00Z"/>
              </w:rPr>
              <w:pPrChange w:id="16650" w:author="Erlie Hasam Morfin Zavalza" w:date="2014-11-08T00:32:00Z">
                <w:pPr>
                  <w:jc w:val="center"/>
                </w:pPr>
              </w:pPrChange>
            </w:pPr>
          </w:p>
        </w:tc>
      </w:tr>
      <w:tr w:rsidR="00D32EE4" w:rsidDel="009331ED" w14:paraId="02F24B9F" w14:textId="1391DD40" w:rsidTr="007F72CF">
        <w:trPr>
          <w:trHeight w:val="338"/>
          <w:del w:id="16651" w:author="Erlie Hasam Morfin Zavalza" w:date="2014-10-31T02:51:00Z"/>
        </w:trPr>
        <w:tc>
          <w:tcPr>
            <w:tcW w:w="3686" w:type="dxa"/>
            <w:tcBorders>
              <w:top w:val="single" w:sz="6" w:space="0" w:color="auto"/>
              <w:left w:val="single" w:sz="6" w:space="0" w:color="auto"/>
              <w:bottom w:val="single" w:sz="6" w:space="0" w:color="auto"/>
              <w:right w:val="single" w:sz="6" w:space="0" w:color="auto"/>
            </w:tcBorders>
            <w:shd w:val="pct10" w:color="00FFFF" w:fill="FFFFFF"/>
          </w:tcPr>
          <w:p w14:paraId="55E19C7F" w14:textId="1A7790AE" w:rsidR="00D32EE4" w:rsidDel="009331ED" w:rsidRDefault="00D32EE4">
            <w:pPr>
              <w:rPr>
                <w:del w:id="16652" w:author="Erlie Hasam Morfin Zavalza" w:date="2014-10-31T02:51:00Z"/>
              </w:rPr>
              <w:pPrChange w:id="16653" w:author="Erlie Hasam Morfin Zavalza" w:date="2014-11-08T00:32:00Z">
                <w:pPr>
                  <w:spacing w:before="60" w:after="60"/>
                  <w:ind w:left="113" w:right="113"/>
                </w:pPr>
              </w:pPrChange>
            </w:pPr>
            <w:del w:id="16654" w:author="Erlie Hasam Morfin Zavalza" w:date="2014-10-31T02:51:00Z">
              <w:r w:rsidDel="009331ED">
                <w:delText>BENEFICIOS A.I.. :</w:delText>
              </w:r>
            </w:del>
          </w:p>
          <w:p w14:paraId="4B3DA6A0" w14:textId="370AAD06" w:rsidR="00D32EE4" w:rsidDel="009331ED" w:rsidRDefault="00D32EE4">
            <w:pPr>
              <w:rPr>
                <w:del w:id="16655" w:author="Erlie Hasam Morfin Zavalza" w:date="2014-10-31T02:51:00Z"/>
              </w:rPr>
              <w:pPrChange w:id="16656" w:author="Erlie Hasam Morfin Zavalza" w:date="2014-11-08T00:32:00Z">
                <w:pPr>
                  <w:spacing w:before="60" w:after="60"/>
                  <w:ind w:left="113" w:right="113"/>
                </w:pPr>
              </w:pPrChange>
            </w:pPr>
            <w:del w:id="16657" w:author="Erlie Hasam Morfin Zavalza" w:date="2014-10-31T02:51:00Z">
              <w:r w:rsidDel="009331ED">
                <w:delText>(B.A.I.I. - Gtos Financieros (G-3))</w:delText>
              </w:r>
            </w:del>
          </w:p>
        </w:tc>
        <w:tc>
          <w:tcPr>
            <w:tcW w:w="1134" w:type="dxa"/>
            <w:tcBorders>
              <w:left w:val="nil"/>
              <w:bottom w:val="single" w:sz="6" w:space="0" w:color="auto"/>
            </w:tcBorders>
            <w:shd w:val="clear" w:color="00FFFF" w:fill="FFFFFF"/>
          </w:tcPr>
          <w:p w14:paraId="172E36F2" w14:textId="2F9C9307" w:rsidR="00D32EE4" w:rsidDel="009331ED" w:rsidRDefault="00D32EE4">
            <w:pPr>
              <w:rPr>
                <w:del w:id="16658" w:author="Erlie Hasam Morfin Zavalza" w:date="2014-10-31T02:51:00Z"/>
              </w:rPr>
              <w:pPrChange w:id="16659" w:author="Erlie Hasam Morfin Zavalza" w:date="2014-11-08T00:32:00Z">
                <w:pPr>
                  <w:spacing w:before="60" w:after="60"/>
                  <w:ind w:left="113" w:right="113"/>
                </w:pPr>
              </w:pPrChange>
            </w:pPr>
          </w:p>
        </w:tc>
        <w:tc>
          <w:tcPr>
            <w:tcW w:w="1276" w:type="dxa"/>
            <w:tcBorders>
              <w:bottom w:val="single" w:sz="6" w:space="0" w:color="auto"/>
            </w:tcBorders>
            <w:shd w:val="clear" w:color="00FFFF" w:fill="FFFFFF"/>
          </w:tcPr>
          <w:p w14:paraId="62FEAE30" w14:textId="24C130D6" w:rsidR="00D32EE4" w:rsidDel="009331ED" w:rsidRDefault="00D32EE4">
            <w:pPr>
              <w:rPr>
                <w:del w:id="16660" w:author="Erlie Hasam Morfin Zavalza" w:date="2014-10-31T02:51:00Z"/>
              </w:rPr>
              <w:pPrChange w:id="16661" w:author="Erlie Hasam Morfin Zavalza" w:date="2014-11-08T00:32:00Z">
                <w:pPr>
                  <w:spacing w:before="60" w:after="60"/>
                  <w:ind w:left="113" w:right="113"/>
                  <w:jc w:val="right"/>
                </w:pPr>
              </w:pPrChange>
            </w:pPr>
          </w:p>
        </w:tc>
        <w:tc>
          <w:tcPr>
            <w:tcW w:w="1212" w:type="dxa"/>
            <w:tcBorders>
              <w:bottom w:val="single" w:sz="6" w:space="0" w:color="auto"/>
            </w:tcBorders>
            <w:shd w:val="clear" w:color="00FFFF" w:fill="FFFFFF"/>
          </w:tcPr>
          <w:p w14:paraId="5F6D6431" w14:textId="227B4B8C" w:rsidR="00D32EE4" w:rsidDel="009331ED" w:rsidRDefault="00D32EE4">
            <w:pPr>
              <w:rPr>
                <w:del w:id="16662" w:author="Erlie Hasam Morfin Zavalza" w:date="2014-10-31T02:51:00Z"/>
              </w:rPr>
              <w:pPrChange w:id="16663" w:author="Erlie Hasam Morfin Zavalza" w:date="2014-11-08T00:32:00Z">
                <w:pPr>
                  <w:spacing w:before="60" w:after="60"/>
                  <w:ind w:left="113" w:right="113"/>
                  <w:jc w:val="right"/>
                </w:pPr>
              </w:pPrChange>
            </w:pPr>
          </w:p>
        </w:tc>
        <w:tc>
          <w:tcPr>
            <w:tcW w:w="1623" w:type="dxa"/>
            <w:gridSpan w:val="2"/>
            <w:tcBorders>
              <w:top w:val="single" w:sz="12" w:space="0" w:color="000000"/>
              <w:left w:val="single" w:sz="12" w:space="0" w:color="000000"/>
              <w:bottom w:val="single" w:sz="12" w:space="0" w:color="000000"/>
              <w:right w:val="single" w:sz="12" w:space="0" w:color="000000"/>
            </w:tcBorders>
            <w:shd w:val="pct10" w:color="00FFFF" w:fill="FFFFFF"/>
          </w:tcPr>
          <w:p w14:paraId="02A99634" w14:textId="6F0E1079" w:rsidR="00D32EE4" w:rsidDel="009331ED" w:rsidRDefault="00D32EE4">
            <w:pPr>
              <w:rPr>
                <w:del w:id="16664" w:author="Erlie Hasam Morfin Zavalza" w:date="2014-10-31T02:51:00Z"/>
              </w:rPr>
              <w:pPrChange w:id="16665" w:author="Erlie Hasam Morfin Zavalza" w:date="2014-11-08T00:32:00Z">
                <w:pPr>
                  <w:spacing w:before="60" w:after="60"/>
                  <w:ind w:left="113" w:right="113"/>
                  <w:jc w:val="right"/>
                </w:pPr>
              </w:pPrChange>
            </w:pPr>
          </w:p>
        </w:tc>
        <w:tc>
          <w:tcPr>
            <w:tcW w:w="851" w:type="dxa"/>
          </w:tcPr>
          <w:p w14:paraId="3EF3F9AB" w14:textId="099AF144" w:rsidR="00D32EE4" w:rsidDel="009331ED" w:rsidRDefault="00D32EE4">
            <w:pPr>
              <w:rPr>
                <w:del w:id="16666" w:author="Erlie Hasam Morfin Zavalza" w:date="2014-10-31T02:51:00Z"/>
              </w:rPr>
              <w:pPrChange w:id="16667" w:author="Erlie Hasam Morfin Zavalza" w:date="2014-11-08T00:32:00Z">
                <w:pPr>
                  <w:spacing w:before="60" w:after="60"/>
                  <w:ind w:left="113" w:right="113"/>
                  <w:jc w:val="right"/>
                </w:pPr>
              </w:pPrChange>
            </w:pPr>
          </w:p>
        </w:tc>
        <w:tc>
          <w:tcPr>
            <w:tcW w:w="427" w:type="dxa"/>
          </w:tcPr>
          <w:p w14:paraId="30BDF87B" w14:textId="18266232" w:rsidR="00D32EE4" w:rsidDel="009331ED" w:rsidRDefault="00D32EE4">
            <w:pPr>
              <w:rPr>
                <w:del w:id="16668" w:author="Erlie Hasam Morfin Zavalza" w:date="2014-10-31T02:51:00Z"/>
              </w:rPr>
              <w:pPrChange w:id="16669" w:author="Erlie Hasam Morfin Zavalza" w:date="2014-11-08T00:32:00Z">
                <w:pPr>
                  <w:jc w:val="center"/>
                </w:pPr>
              </w:pPrChange>
            </w:pPr>
          </w:p>
        </w:tc>
      </w:tr>
      <w:tr w:rsidR="00D32EE4" w:rsidDel="009331ED" w14:paraId="5B30A395" w14:textId="341F92F3" w:rsidTr="007F72CF">
        <w:trPr>
          <w:trHeight w:val="276"/>
          <w:del w:id="16670" w:author="Erlie Hasam Morfin Zavalza" w:date="2014-10-31T02:51:00Z"/>
        </w:trPr>
        <w:tc>
          <w:tcPr>
            <w:tcW w:w="3686" w:type="dxa"/>
          </w:tcPr>
          <w:p w14:paraId="244BCA6F" w14:textId="5DE1A5DB" w:rsidR="00D32EE4" w:rsidDel="009331ED" w:rsidRDefault="00D32EE4">
            <w:pPr>
              <w:rPr>
                <w:del w:id="16671" w:author="Erlie Hasam Morfin Zavalza" w:date="2014-10-31T02:51:00Z"/>
              </w:rPr>
              <w:pPrChange w:id="16672" w:author="Erlie Hasam Morfin Zavalza" w:date="2014-11-08T00:32:00Z">
                <w:pPr>
                  <w:spacing w:before="60" w:after="60"/>
                  <w:ind w:left="113" w:right="113"/>
                  <w:jc w:val="right"/>
                </w:pPr>
              </w:pPrChange>
            </w:pPr>
          </w:p>
        </w:tc>
        <w:tc>
          <w:tcPr>
            <w:tcW w:w="1134" w:type="dxa"/>
          </w:tcPr>
          <w:p w14:paraId="0AA1DC98" w14:textId="34A4B8F2" w:rsidR="00D32EE4" w:rsidDel="009331ED" w:rsidRDefault="00D32EE4">
            <w:pPr>
              <w:rPr>
                <w:del w:id="16673" w:author="Erlie Hasam Morfin Zavalza" w:date="2014-10-31T02:51:00Z"/>
              </w:rPr>
              <w:pPrChange w:id="16674" w:author="Erlie Hasam Morfin Zavalza" w:date="2014-11-08T00:32:00Z">
                <w:pPr>
                  <w:spacing w:before="60" w:after="60"/>
                  <w:ind w:left="113" w:right="113"/>
                  <w:jc w:val="right"/>
                </w:pPr>
              </w:pPrChange>
            </w:pPr>
          </w:p>
        </w:tc>
        <w:tc>
          <w:tcPr>
            <w:tcW w:w="1276" w:type="dxa"/>
          </w:tcPr>
          <w:p w14:paraId="7E987CA5" w14:textId="2E57F574" w:rsidR="00D32EE4" w:rsidDel="009331ED" w:rsidRDefault="00D32EE4">
            <w:pPr>
              <w:rPr>
                <w:del w:id="16675" w:author="Erlie Hasam Morfin Zavalza" w:date="2014-10-31T02:51:00Z"/>
              </w:rPr>
              <w:pPrChange w:id="16676" w:author="Erlie Hasam Morfin Zavalza" w:date="2014-11-08T00:32:00Z">
                <w:pPr>
                  <w:spacing w:before="60" w:after="60"/>
                  <w:ind w:left="113" w:right="113"/>
                  <w:jc w:val="right"/>
                </w:pPr>
              </w:pPrChange>
            </w:pPr>
          </w:p>
        </w:tc>
        <w:tc>
          <w:tcPr>
            <w:tcW w:w="1212" w:type="dxa"/>
          </w:tcPr>
          <w:p w14:paraId="3AF2C672" w14:textId="7F703F4D" w:rsidR="00D32EE4" w:rsidDel="009331ED" w:rsidRDefault="00D32EE4">
            <w:pPr>
              <w:rPr>
                <w:del w:id="16677" w:author="Erlie Hasam Morfin Zavalza" w:date="2014-10-31T02:51:00Z"/>
              </w:rPr>
              <w:pPrChange w:id="16678" w:author="Erlie Hasam Morfin Zavalza" w:date="2014-11-08T00:32:00Z">
                <w:pPr>
                  <w:spacing w:before="60" w:after="60"/>
                  <w:ind w:left="113" w:right="113"/>
                  <w:jc w:val="right"/>
                </w:pPr>
              </w:pPrChange>
            </w:pPr>
          </w:p>
        </w:tc>
        <w:tc>
          <w:tcPr>
            <w:tcW w:w="1623" w:type="dxa"/>
            <w:gridSpan w:val="2"/>
          </w:tcPr>
          <w:p w14:paraId="0EB3CAAD" w14:textId="103956D9" w:rsidR="00D32EE4" w:rsidDel="009331ED" w:rsidRDefault="00D32EE4">
            <w:pPr>
              <w:rPr>
                <w:del w:id="16679" w:author="Erlie Hasam Morfin Zavalza" w:date="2014-10-31T02:51:00Z"/>
              </w:rPr>
              <w:pPrChange w:id="16680" w:author="Erlie Hasam Morfin Zavalza" w:date="2014-11-08T00:32:00Z">
                <w:pPr>
                  <w:spacing w:before="60" w:after="60"/>
                  <w:ind w:left="113" w:right="113"/>
                  <w:jc w:val="right"/>
                </w:pPr>
              </w:pPrChange>
            </w:pPr>
          </w:p>
        </w:tc>
        <w:tc>
          <w:tcPr>
            <w:tcW w:w="851" w:type="dxa"/>
          </w:tcPr>
          <w:p w14:paraId="2272F85C" w14:textId="02C58FA3" w:rsidR="00D32EE4" w:rsidDel="009331ED" w:rsidRDefault="00D32EE4">
            <w:pPr>
              <w:rPr>
                <w:del w:id="16681" w:author="Erlie Hasam Morfin Zavalza" w:date="2014-10-31T02:51:00Z"/>
              </w:rPr>
              <w:pPrChange w:id="16682" w:author="Erlie Hasam Morfin Zavalza" w:date="2014-11-08T00:32:00Z">
                <w:pPr>
                  <w:spacing w:before="60" w:after="60"/>
                  <w:ind w:left="113" w:right="113"/>
                  <w:jc w:val="right"/>
                </w:pPr>
              </w:pPrChange>
            </w:pPr>
          </w:p>
        </w:tc>
        <w:tc>
          <w:tcPr>
            <w:tcW w:w="427" w:type="dxa"/>
          </w:tcPr>
          <w:p w14:paraId="2FAEAD07" w14:textId="70241AA8" w:rsidR="00D32EE4" w:rsidDel="009331ED" w:rsidRDefault="00D32EE4">
            <w:pPr>
              <w:rPr>
                <w:del w:id="16683" w:author="Erlie Hasam Morfin Zavalza" w:date="2014-10-31T02:51:00Z"/>
              </w:rPr>
              <w:pPrChange w:id="16684" w:author="Erlie Hasam Morfin Zavalza" w:date="2014-11-08T00:32:00Z">
                <w:pPr>
                  <w:jc w:val="center"/>
                </w:pPr>
              </w:pPrChange>
            </w:pPr>
          </w:p>
        </w:tc>
      </w:tr>
      <w:tr w:rsidR="00D32EE4" w:rsidDel="009331ED" w14:paraId="5C857FEB" w14:textId="23CFB990" w:rsidTr="007F72CF">
        <w:trPr>
          <w:trHeight w:val="276"/>
          <w:del w:id="16685" w:author="Erlie Hasam Morfin Zavalza" w:date="2014-10-31T02:51:00Z"/>
        </w:trPr>
        <w:tc>
          <w:tcPr>
            <w:tcW w:w="3686" w:type="dxa"/>
            <w:shd w:val="clear" w:color="auto" w:fill="auto"/>
          </w:tcPr>
          <w:p w14:paraId="74007440" w14:textId="3A553EAF" w:rsidR="00D32EE4" w:rsidDel="009331ED" w:rsidRDefault="00D32EE4">
            <w:pPr>
              <w:rPr>
                <w:del w:id="16686" w:author="Erlie Hasam Morfin Zavalza" w:date="2014-10-31T02:51:00Z"/>
              </w:rPr>
              <w:pPrChange w:id="16687" w:author="Erlie Hasam Morfin Zavalza" w:date="2014-11-08T00:32:00Z">
                <w:pPr>
                  <w:spacing w:before="60" w:after="60"/>
                  <w:ind w:left="113" w:right="113"/>
                  <w:jc w:val="right"/>
                </w:pPr>
              </w:pPrChange>
            </w:pPr>
          </w:p>
        </w:tc>
        <w:tc>
          <w:tcPr>
            <w:tcW w:w="3622" w:type="dxa"/>
            <w:gridSpan w:val="3"/>
            <w:tcBorders>
              <w:top w:val="single" w:sz="6" w:space="0" w:color="auto"/>
              <w:left w:val="single" w:sz="6" w:space="0" w:color="auto"/>
              <w:bottom w:val="single" w:sz="6" w:space="0" w:color="auto"/>
            </w:tcBorders>
            <w:shd w:val="pct10" w:color="00FFFF" w:fill="FFFFFF"/>
          </w:tcPr>
          <w:p w14:paraId="5078B562" w14:textId="3F33D2F4" w:rsidR="00D32EE4" w:rsidDel="009331ED" w:rsidRDefault="00D32EE4">
            <w:pPr>
              <w:rPr>
                <w:del w:id="16688" w:author="Erlie Hasam Morfin Zavalza" w:date="2014-10-31T02:51:00Z"/>
              </w:rPr>
              <w:pPrChange w:id="16689" w:author="Erlie Hasam Morfin Zavalza" w:date="2014-11-08T00:32:00Z">
                <w:pPr>
                  <w:spacing w:before="60" w:after="60"/>
                  <w:ind w:left="113" w:right="113"/>
                </w:pPr>
              </w:pPrChange>
            </w:pPr>
            <w:del w:id="16690" w:author="Erlie Hasam Morfin Zavalza" w:date="2014-10-31T02:51:00Z">
              <w:r w:rsidDel="009331ED">
                <w:delText>PORCENTAJE/INGRESOS</w:delText>
              </w:r>
            </w:del>
          </w:p>
        </w:tc>
        <w:tc>
          <w:tcPr>
            <w:tcW w:w="1623" w:type="dxa"/>
            <w:gridSpan w:val="2"/>
            <w:tcBorders>
              <w:left w:val="nil"/>
              <w:bottom w:val="single" w:sz="6" w:space="0" w:color="auto"/>
            </w:tcBorders>
            <w:shd w:val="clear" w:color="00FFFF" w:fill="FFFFFF"/>
          </w:tcPr>
          <w:p w14:paraId="41D34D70" w14:textId="4230A87E" w:rsidR="00D32EE4" w:rsidDel="009331ED" w:rsidRDefault="00D32EE4">
            <w:pPr>
              <w:rPr>
                <w:del w:id="16691" w:author="Erlie Hasam Morfin Zavalza" w:date="2014-10-31T02:51:00Z"/>
              </w:rPr>
              <w:pPrChange w:id="16692" w:author="Erlie Hasam Morfin Zavalza" w:date="2014-11-08T00:32:00Z">
                <w:pPr>
                  <w:spacing w:before="60" w:after="60"/>
                  <w:ind w:left="113" w:right="113"/>
                  <w:jc w:val="right"/>
                </w:pPr>
              </w:pPrChange>
            </w:pPr>
          </w:p>
        </w:tc>
        <w:tc>
          <w:tcPr>
            <w:tcW w:w="851" w:type="dxa"/>
            <w:tcBorders>
              <w:top w:val="single" w:sz="12" w:space="0" w:color="000000"/>
              <w:left w:val="single" w:sz="12" w:space="0" w:color="000000"/>
              <w:bottom w:val="single" w:sz="12" w:space="0" w:color="000000"/>
            </w:tcBorders>
            <w:shd w:val="pct10" w:color="00FFFF" w:fill="FFFFFF"/>
          </w:tcPr>
          <w:p w14:paraId="624E9D8C" w14:textId="5FBCB90C" w:rsidR="00D32EE4" w:rsidDel="009331ED" w:rsidRDefault="00D32EE4">
            <w:pPr>
              <w:rPr>
                <w:del w:id="16693" w:author="Erlie Hasam Morfin Zavalza" w:date="2014-10-31T02:51:00Z"/>
              </w:rPr>
              <w:pPrChange w:id="16694" w:author="Erlie Hasam Morfin Zavalza" w:date="2014-11-08T00:32:00Z">
                <w:pPr>
                  <w:spacing w:before="60" w:after="60"/>
                  <w:ind w:left="113" w:right="113"/>
                  <w:jc w:val="center"/>
                </w:pPr>
              </w:pPrChange>
            </w:pPr>
          </w:p>
        </w:tc>
        <w:tc>
          <w:tcPr>
            <w:tcW w:w="427" w:type="dxa"/>
            <w:tcBorders>
              <w:top w:val="single" w:sz="12" w:space="0" w:color="000000"/>
              <w:bottom w:val="single" w:sz="12" w:space="0" w:color="000000"/>
              <w:right w:val="single" w:sz="12" w:space="0" w:color="000000"/>
            </w:tcBorders>
            <w:shd w:val="pct10" w:color="00FFFF" w:fill="FFFFFF"/>
          </w:tcPr>
          <w:p w14:paraId="7CFEF838" w14:textId="6613E1F1" w:rsidR="00D32EE4" w:rsidDel="009331ED" w:rsidRDefault="00D32EE4">
            <w:pPr>
              <w:rPr>
                <w:del w:id="16695" w:author="Erlie Hasam Morfin Zavalza" w:date="2014-10-31T02:51:00Z"/>
              </w:rPr>
              <w:pPrChange w:id="16696" w:author="Erlie Hasam Morfin Zavalza" w:date="2014-11-08T00:32:00Z">
                <w:pPr>
                  <w:jc w:val="center"/>
                </w:pPr>
              </w:pPrChange>
            </w:pPr>
            <w:del w:id="16697" w:author="Erlie Hasam Morfin Zavalza" w:date="2014-10-31T02:51:00Z">
              <w:r w:rsidDel="009331ED">
                <w:delText>%</w:delText>
              </w:r>
            </w:del>
          </w:p>
        </w:tc>
      </w:tr>
      <w:tr w:rsidR="00D32EE4" w:rsidDel="009331ED" w14:paraId="4A3C848B" w14:textId="287A0D2E" w:rsidTr="007F72CF">
        <w:trPr>
          <w:trHeight w:val="276"/>
          <w:del w:id="16698" w:author="Erlie Hasam Morfin Zavalza" w:date="2014-10-31T02:51:00Z"/>
        </w:trPr>
        <w:tc>
          <w:tcPr>
            <w:tcW w:w="3686" w:type="dxa"/>
          </w:tcPr>
          <w:p w14:paraId="088932B7" w14:textId="730E8913" w:rsidR="00D32EE4" w:rsidDel="009331ED" w:rsidRDefault="00D32EE4">
            <w:pPr>
              <w:rPr>
                <w:del w:id="16699" w:author="Erlie Hasam Morfin Zavalza" w:date="2014-10-31T02:51:00Z"/>
              </w:rPr>
              <w:pPrChange w:id="16700" w:author="Erlie Hasam Morfin Zavalza" w:date="2014-11-08T00:32:00Z">
                <w:pPr>
                  <w:spacing w:before="60" w:after="60"/>
                  <w:ind w:left="113" w:right="113"/>
                  <w:jc w:val="right"/>
                </w:pPr>
              </w:pPrChange>
            </w:pPr>
          </w:p>
        </w:tc>
        <w:tc>
          <w:tcPr>
            <w:tcW w:w="1134" w:type="dxa"/>
          </w:tcPr>
          <w:p w14:paraId="126B4FE1" w14:textId="0FAD8DD9" w:rsidR="00D32EE4" w:rsidDel="009331ED" w:rsidRDefault="00D32EE4">
            <w:pPr>
              <w:rPr>
                <w:del w:id="16701" w:author="Erlie Hasam Morfin Zavalza" w:date="2014-10-31T02:51:00Z"/>
              </w:rPr>
              <w:pPrChange w:id="16702" w:author="Erlie Hasam Morfin Zavalza" w:date="2014-11-08T00:32:00Z">
                <w:pPr>
                  <w:spacing w:before="60" w:after="60"/>
                  <w:ind w:left="113" w:right="113"/>
                  <w:jc w:val="right"/>
                </w:pPr>
              </w:pPrChange>
            </w:pPr>
          </w:p>
        </w:tc>
        <w:tc>
          <w:tcPr>
            <w:tcW w:w="1276" w:type="dxa"/>
          </w:tcPr>
          <w:p w14:paraId="39E42376" w14:textId="10277FB2" w:rsidR="00D32EE4" w:rsidDel="009331ED" w:rsidRDefault="00D32EE4">
            <w:pPr>
              <w:rPr>
                <w:del w:id="16703" w:author="Erlie Hasam Morfin Zavalza" w:date="2014-10-31T02:51:00Z"/>
              </w:rPr>
              <w:pPrChange w:id="16704" w:author="Erlie Hasam Morfin Zavalza" w:date="2014-11-08T00:32:00Z">
                <w:pPr>
                  <w:spacing w:before="60" w:after="60"/>
                  <w:ind w:left="113" w:right="113"/>
                  <w:jc w:val="right"/>
                </w:pPr>
              </w:pPrChange>
            </w:pPr>
          </w:p>
        </w:tc>
        <w:tc>
          <w:tcPr>
            <w:tcW w:w="1212" w:type="dxa"/>
          </w:tcPr>
          <w:p w14:paraId="00312C9B" w14:textId="565A9C8A" w:rsidR="00D32EE4" w:rsidDel="009331ED" w:rsidRDefault="00D32EE4">
            <w:pPr>
              <w:rPr>
                <w:del w:id="16705" w:author="Erlie Hasam Morfin Zavalza" w:date="2014-10-31T02:51:00Z"/>
              </w:rPr>
              <w:pPrChange w:id="16706" w:author="Erlie Hasam Morfin Zavalza" w:date="2014-11-08T00:32:00Z">
                <w:pPr>
                  <w:spacing w:before="60" w:after="60"/>
                  <w:ind w:left="113" w:right="113"/>
                  <w:jc w:val="right"/>
                </w:pPr>
              </w:pPrChange>
            </w:pPr>
          </w:p>
        </w:tc>
        <w:tc>
          <w:tcPr>
            <w:tcW w:w="1623" w:type="dxa"/>
            <w:gridSpan w:val="2"/>
          </w:tcPr>
          <w:p w14:paraId="7988D567" w14:textId="6D3441E8" w:rsidR="00D32EE4" w:rsidDel="009331ED" w:rsidRDefault="00D32EE4">
            <w:pPr>
              <w:rPr>
                <w:del w:id="16707" w:author="Erlie Hasam Morfin Zavalza" w:date="2014-10-31T02:51:00Z"/>
              </w:rPr>
              <w:pPrChange w:id="16708" w:author="Erlie Hasam Morfin Zavalza" w:date="2014-11-08T00:32:00Z">
                <w:pPr>
                  <w:spacing w:before="60" w:after="60"/>
                  <w:ind w:left="113" w:right="113"/>
                  <w:jc w:val="right"/>
                </w:pPr>
              </w:pPrChange>
            </w:pPr>
          </w:p>
        </w:tc>
        <w:tc>
          <w:tcPr>
            <w:tcW w:w="851" w:type="dxa"/>
          </w:tcPr>
          <w:p w14:paraId="116FB8DF" w14:textId="08D15114" w:rsidR="00D32EE4" w:rsidDel="009331ED" w:rsidRDefault="00D32EE4">
            <w:pPr>
              <w:rPr>
                <w:del w:id="16709" w:author="Erlie Hasam Morfin Zavalza" w:date="2014-10-31T02:51:00Z"/>
              </w:rPr>
              <w:pPrChange w:id="16710" w:author="Erlie Hasam Morfin Zavalza" w:date="2014-11-08T00:32:00Z">
                <w:pPr>
                  <w:spacing w:before="60" w:after="60"/>
                  <w:ind w:left="113" w:right="113"/>
                  <w:jc w:val="right"/>
                </w:pPr>
              </w:pPrChange>
            </w:pPr>
          </w:p>
        </w:tc>
        <w:tc>
          <w:tcPr>
            <w:tcW w:w="427" w:type="dxa"/>
          </w:tcPr>
          <w:p w14:paraId="06140CD2" w14:textId="6120200A" w:rsidR="00D32EE4" w:rsidDel="009331ED" w:rsidRDefault="00D32EE4">
            <w:pPr>
              <w:rPr>
                <w:del w:id="16711" w:author="Erlie Hasam Morfin Zavalza" w:date="2014-10-31T02:51:00Z"/>
              </w:rPr>
              <w:pPrChange w:id="16712" w:author="Erlie Hasam Morfin Zavalza" w:date="2014-11-08T00:32:00Z">
                <w:pPr>
                  <w:jc w:val="center"/>
                </w:pPr>
              </w:pPrChange>
            </w:pPr>
          </w:p>
        </w:tc>
      </w:tr>
      <w:tr w:rsidR="00D32EE4" w:rsidDel="009331ED" w14:paraId="0838AD21" w14:textId="3D60ADB8" w:rsidTr="007F72CF">
        <w:trPr>
          <w:trHeight w:val="276"/>
          <w:del w:id="16713" w:author="Erlie Hasam Morfin Zavalza" w:date="2014-10-31T02:51:00Z"/>
        </w:trPr>
        <w:tc>
          <w:tcPr>
            <w:tcW w:w="3686" w:type="dxa"/>
            <w:tcBorders>
              <w:top w:val="single" w:sz="6" w:space="0" w:color="auto"/>
              <w:left w:val="single" w:sz="6" w:space="0" w:color="auto"/>
              <w:bottom w:val="single" w:sz="6" w:space="0" w:color="auto"/>
              <w:right w:val="single" w:sz="6" w:space="0" w:color="auto"/>
            </w:tcBorders>
            <w:shd w:val="pct10" w:color="00FFFF" w:fill="FFFFFF"/>
          </w:tcPr>
          <w:p w14:paraId="0EB5A170" w14:textId="6D58669D" w:rsidR="00D32EE4" w:rsidDel="009331ED" w:rsidRDefault="00D32EE4">
            <w:pPr>
              <w:rPr>
                <w:del w:id="16714" w:author="Erlie Hasam Morfin Zavalza" w:date="2014-10-31T02:51:00Z"/>
              </w:rPr>
              <w:pPrChange w:id="16715" w:author="Erlie Hasam Morfin Zavalza" w:date="2014-11-08T00:32:00Z">
                <w:pPr>
                  <w:spacing w:before="60" w:after="60"/>
                  <w:ind w:left="113" w:right="113"/>
                </w:pPr>
              </w:pPrChange>
            </w:pPr>
            <w:del w:id="16716" w:author="Erlie Hasam Morfin Zavalza" w:date="2014-10-31T02:51:00Z">
              <w:r w:rsidDel="009331ED">
                <w:delText>TOTAL IMPUESTOS/ BENEFICIOS</w:delText>
              </w:r>
            </w:del>
          </w:p>
        </w:tc>
        <w:tc>
          <w:tcPr>
            <w:tcW w:w="1134" w:type="dxa"/>
            <w:tcBorders>
              <w:left w:val="nil"/>
              <w:bottom w:val="single" w:sz="6" w:space="0" w:color="auto"/>
            </w:tcBorders>
            <w:shd w:val="clear" w:color="00FFFF" w:fill="FFFFFF"/>
          </w:tcPr>
          <w:p w14:paraId="68FF1077" w14:textId="73658B1F" w:rsidR="00D32EE4" w:rsidDel="009331ED" w:rsidRDefault="00D32EE4">
            <w:pPr>
              <w:rPr>
                <w:del w:id="16717" w:author="Erlie Hasam Morfin Zavalza" w:date="2014-10-31T02:51:00Z"/>
              </w:rPr>
              <w:pPrChange w:id="16718" w:author="Erlie Hasam Morfin Zavalza" w:date="2014-11-08T00:32:00Z">
                <w:pPr>
                  <w:spacing w:before="60" w:after="60"/>
                  <w:ind w:left="113" w:right="113"/>
                </w:pPr>
              </w:pPrChange>
            </w:pPr>
          </w:p>
        </w:tc>
        <w:tc>
          <w:tcPr>
            <w:tcW w:w="1276" w:type="dxa"/>
            <w:tcBorders>
              <w:bottom w:val="single" w:sz="6" w:space="0" w:color="auto"/>
            </w:tcBorders>
            <w:shd w:val="clear" w:color="00FFFF" w:fill="FFFFFF"/>
          </w:tcPr>
          <w:p w14:paraId="1C2789B6" w14:textId="1997084B" w:rsidR="00D32EE4" w:rsidDel="009331ED" w:rsidRDefault="00D32EE4">
            <w:pPr>
              <w:rPr>
                <w:del w:id="16719" w:author="Erlie Hasam Morfin Zavalza" w:date="2014-10-31T02:51:00Z"/>
              </w:rPr>
              <w:pPrChange w:id="16720" w:author="Erlie Hasam Morfin Zavalza" w:date="2014-11-08T00:32:00Z">
                <w:pPr>
                  <w:spacing w:before="60" w:after="60"/>
                  <w:ind w:left="113" w:right="113"/>
                  <w:jc w:val="right"/>
                </w:pPr>
              </w:pPrChange>
            </w:pPr>
          </w:p>
        </w:tc>
        <w:tc>
          <w:tcPr>
            <w:tcW w:w="1212" w:type="dxa"/>
            <w:tcBorders>
              <w:bottom w:val="single" w:sz="6" w:space="0" w:color="auto"/>
            </w:tcBorders>
            <w:shd w:val="clear" w:color="00FFFF" w:fill="FFFFFF"/>
          </w:tcPr>
          <w:p w14:paraId="33DAD4D9" w14:textId="5225EB9A" w:rsidR="00D32EE4" w:rsidDel="009331ED" w:rsidRDefault="00D32EE4">
            <w:pPr>
              <w:rPr>
                <w:del w:id="16721" w:author="Erlie Hasam Morfin Zavalza" w:date="2014-10-31T02:51:00Z"/>
              </w:rPr>
              <w:pPrChange w:id="16722" w:author="Erlie Hasam Morfin Zavalza" w:date="2014-11-08T00:32:00Z">
                <w:pPr>
                  <w:spacing w:before="60" w:after="60"/>
                  <w:ind w:left="113" w:right="113"/>
                  <w:jc w:val="right"/>
                </w:pPr>
              </w:pPrChange>
            </w:pPr>
          </w:p>
        </w:tc>
        <w:tc>
          <w:tcPr>
            <w:tcW w:w="1623" w:type="dxa"/>
            <w:gridSpan w:val="2"/>
            <w:tcBorders>
              <w:top w:val="single" w:sz="12" w:space="0" w:color="000000"/>
              <w:left w:val="single" w:sz="12" w:space="0" w:color="000000"/>
              <w:bottom w:val="single" w:sz="12" w:space="0" w:color="000000"/>
              <w:right w:val="single" w:sz="12" w:space="0" w:color="000000"/>
            </w:tcBorders>
            <w:shd w:val="pct10" w:color="00FFFF" w:fill="FFFFFF"/>
          </w:tcPr>
          <w:p w14:paraId="6D24587A" w14:textId="13CC624B" w:rsidR="00D32EE4" w:rsidDel="009331ED" w:rsidRDefault="00D32EE4">
            <w:pPr>
              <w:rPr>
                <w:del w:id="16723" w:author="Erlie Hasam Morfin Zavalza" w:date="2014-10-31T02:51:00Z"/>
              </w:rPr>
              <w:pPrChange w:id="16724" w:author="Erlie Hasam Morfin Zavalza" w:date="2014-11-08T00:32:00Z">
                <w:pPr>
                  <w:spacing w:before="60" w:after="60"/>
                  <w:ind w:left="113" w:right="113"/>
                  <w:jc w:val="right"/>
                </w:pPr>
              </w:pPrChange>
            </w:pPr>
          </w:p>
        </w:tc>
        <w:tc>
          <w:tcPr>
            <w:tcW w:w="851" w:type="dxa"/>
          </w:tcPr>
          <w:p w14:paraId="266343BF" w14:textId="22E38794" w:rsidR="00D32EE4" w:rsidDel="009331ED" w:rsidRDefault="00D32EE4">
            <w:pPr>
              <w:rPr>
                <w:del w:id="16725" w:author="Erlie Hasam Morfin Zavalza" w:date="2014-10-31T02:51:00Z"/>
              </w:rPr>
              <w:pPrChange w:id="16726" w:author="Erlie Hasam Morfin Zavalza" w:date="2014-11-08T00:32:00Z">
                <w:pPr>
                  <w:spacing w:before="60" w:after="60"/>
                  <w:ind w:left="113" w:right="113"/>
                  <w:jc w:val="right"/>
                </w:pPr>
              </w:pPrChange>
            </w:pPr>
          </w:p>
        </w:tc>
        <w:tc>
          <w:tcPr>
            <w:tcW w:w="427" w:type="dxa"/>
          </w:tcPr>
          <w:p w14:paraId="492AC0F1" w14:textId="0DD4F250" w:rsidR="00D32EE4" w:rsidDel="009331ED" w:rsidRDefault="00D32EE4">
            <w:pPr>
              <w:rPr>
                <w:del w:id="16727" w:author="Erlie Hasam Morfin Zavalza" w:date="2014-10-31T02:51:00Z"/>
              </w:rPr>
              <w:pPrChange w:id="16728" w:author="Erlie Hasam Morfin Zavalza" w:date="2014-11-08T00:32:00Z">
                <w:pPr>
                  <w:jc w:val="center"/>
                </w:pPr>
              </w:pPrChange>
            </w:pPr>
          </w:p>
        </w:tc>
      </w:tr>
      <w:tr w:rsidR="00D32EE4" w:rsidDel="009331ED" w14:paraId="4BE4C627" w14:textId="57103175" w:rsidTr="007F72CF">
        <w:trPr>
          <w:trHeight w:val="276"/>
          <w:del w:id="16729" w:author="Erlie Hasam Morfin Zavalza" w:date="2014-10-31T02:51:00Z"/>
        </w:trPr>
        <w:tc>
          <w:tcPr>
            <w:tcW w:w="3686" w:type="dxa"/>
            <w:shd w:val="clear" w:color="auto" w:fill="auto"/>
          </w:tcPr>
          <w:p w14:paraId="01567AB9" w14:textId="40F550B3" w:rsidR="00D32EE4" w:rsidDel="009331ED" w:rsidRDefault="00D32EE4">
            <w:pPr>
              <w:rPr>
                <w:del w:id="16730" w:author="Erlie Hasam Morfin Zavalza" w:date="2014-10-31T02:51:00Z"/>
              </w:rPr>
              <w:pPrChange w:id="16731" w:author="Erlie Hasam Morfin Zavalza" w:date="2014-11-08T00:32:00Z">
                <w:pPr>
                  <w:spacing w:before="60" w:after="60"/>
                  <w:ind w:left="113" w:right="113"/>
                  <w:jc w:val="right"/>
                </w:pPr>
              </w:pPrChange>
            </w:pPr>
          </w:p>
        </w:tc>
        <w:tc>
          <w:tcPr>
            <w:tcW w:w="1134" w:type="dxa"/>
            <w:shd w:val="clear" w:color="auto" w:fill="auto"/>
          </w:tcPr>
          <w:p w14:paraId="6DAEB35E" w14:textId="1E25A93D" w:rsidR="00D32EE4" w:rsidDel="009331ED" w:rsidRDefault="00D32EE4">
            <w:pPr>
              <w:rPr>
                <w:del w:id="16732" w:author="Erlie Hasam Morfin Zavalza" w:date="2014-10-31T02:51:00Z"/>
              </w:rPr>
              <w:pPrChange w:id="16733" w:author="Erlie Hasam Morfin Zavalza" w:date="2014-11-08T00:32:00Z">
                <w:pPr>
                  <w:spacing w:before="60" w:after="60"/>
                  <w:ind w:left="113" w:right="113"/>
                  <w:jc w:val="right"/>
                </w:pPr>
              </w:pPrChange>
            </w:pPr>
          </w:p>
        </w:tc>
        <w:tc>
          <w:tcPr>
            <w:tcW w:w="1276" w:type="dxa"/>
            <w:shd w:val="clear" w:color="auto" w:fill="auto"/>
          </w:tcPr>
          <w:p w14:paraId="622404C6" w14:textId="25DA4435" w:rsidR="00D32EE4" w:rsidDel="009331ED" w:rsidRDefault="00D32EE4">
            <w:pPr>
              <w:rPr>
                <w:del w:id="16734" w:author="Erlie Hasam Morfin Zavalza" w:date="2014-10-31T02:51:00Z"/>
              </w:rPr>
              <w:pPrChange w:id="16735" w:author="Erlie Hasam Morfin Zavalza" w:date="2014-11-08T00:32:00Z">
                <w:pPr>
                  <w:spacing w:before="60" w:after="60"/>
                  <w:ind w:left="113" w:right="113"/>
                  <w:jc w:val="right"/>
                </w:pPr>
              </w:pPrChange>
            </w:pPr>
          </w:p>
        </w:tc>
        <w:tc>
          <w:tcPr>
            <w:tcW w:w="1212" w:type="dxa"/>
            <w:shd w:val="clear" w:color="auto" w:fill="auto"/>
          </w:tcPr>
          <w:p w14:paraId="1AD80D67" w14:textId="41775DD3" w:rsidR="00D32EE4" w:rsidDel="009331ED" w:rsidRDefault="00D32EE4">
            <w:pPr>
              <w:rPr>
                <w:del w:id="16736" w:author="Erlie Hasam Morfin Zavalza" w:date="2014-10-31T02:51:00Z"/>
              </w:rPr>
              <w:pPrChange w:id="16737" w:author="Erlie Hasam Morfin Zavalza" w:date="2014-11-08T00:32:00Z">
                <w:pPr>
                  <w:spacing w:before="60" w:after="60"/>
                  <w:ind w:left="113" w:right="113"/>
                  <w:jc w:val="right"/>
                </w:pPr>
              </w:pPrChange>
            </w:pPr>
          </w:p>
        </w:tc>
        <w:tc>
          <w:tcPr>
            <w:tcW w:w="1623" w:type="dxa"/>
            <w:gridSpan w:val="2"/>
            <w:shd w:val="clear" w:color="auto" w:fill="auto"/>
          </w:tcPr>
          <w:p w14:paraId="6D86EA5A" w14:textId="1B5746D0" w:rsidR="00D32EE4" w:rsidDel="009331ED" w:rsidRDefault="00D32EE4">
            <w:pPr>
              <w:rPr>
                <w:del w:id="16738" w:author="Erlie Hasam Morfin Zavalza" w:date="2014-10-31T02:51:00Z"/>
              </w:rPr>
              <w:pPrChange w:id="16739" w:author="Erlie Hasam Morfin Zavalza" w:date="2014-11-08T00:32:00Z">
                <w:pPr>
                  <w:spacing w:before="60" w:after="60"/>
                  <w:ind w:left="113" w:right="113"/>
                  <w:jc w:val="right"/>
                </w:pPr>
              </w:pPrChange>
            </w:pPr>
          </w:p>
        </w:tc>
        <w:tc>
          <w:tcPr>
            <w:tcW w:w="851" w:type="dxa"/>
            <w:tcBorders>
              <w:top w:val="single" w:sz="12" w:space="0" w:color="000000"/>
              <w:left w:val="single" w:sz="12" w:space="0" w:color="000000"/>
              <w:bottom w:val="single" w:sz="12" w:space="0" w:color="000000"/>
            </w:tcBorders>
            <w:shd w:val="pct10" w:color="00FFFF" w:fill="FFFFFF"/>
          </w:tcPr>
          <w:p w14:paraId="6BD978E7" w14:textId="7E446742" w:rsidR="00D32EE4" w:rsidDel="009331ED" w:rsidRDefault="00D32EE4">
            <w:pPr>
              <w:rPr>
                <w:del w:id="16740" w:author="Erlie Hasam Morfin Zavalza" w:date="2014-10-31T02:51:00Z"/>
              </w:rPr>
              <w:pPrChange w:id="16741" w:author="Erlie Hasam Morfin Zavalza" w:date="2014-11-08T00:32:00Z">
                <w:pPr>
                  <w:spacing w:before="60" w:after="60"/>
                  <w:ind w:left="113" w:right="113"/>
                  <w:jc w:val="center"/>
                </w:pPr>
              </w:pPrChange>
            </w:pPr>
          </w:p>
        </w:tc>
        <w:tc>
          <w:tcPr>
            <w:tcW w:w="427" w:type="dxa"/>
            <w:tcBorders>
              <w:top w:val="single" w:sz="12" w:space="0" w:color="000000"/>
              <w:bottom w:val="single" w:sz="12" w:space="0" w:color="000000"/>
              <w:right w:val="single" w:sz="12" w:space="0" w:color="000000"/>
            </w:tcBorders>
            <w:shd w:val="pct10" w:color="00FFFF" w:fill="FFFFFF"/>
          </w:tcPr>
          <w:p w14:paraId="110019A7" w14:textId="213A5D0B" w:rsidR="00D32EE4" w:rsidDel="009331ED" w:rsidRDefault="00D32EE4">
            <w:pPr>
              <w:rPr>
                <w:del w:id="16742" w:author="Erlie Hasam Morfin Zavalza" w:date="2014-10-31T02:51:00Z"/>
              </w:rPr>
              <w:pPrChange w:id="16743" w:author="Erlie Hasam Morfin Zavalza" w:date="2014-11-08T00:32:00Z">
                <w:pPr>
                  <w:jc w:val="center"/>
                </w:pPr>
              </w:pPrChange>
            </w:pPr>
            <w:del w:id="16744" w:author="Erlie Hasam Morfin Zavalza" w:date="2014-10-31T02:51:00Z">
              <w:r w:rsidDel="009331ED">
                <w:delText>%</w:delText>
              </w:r>
            </w:del>
          </w:p>
        </w:tc>
      </w:tr>
      <w:tr w:rsidR="00D32EE4" w:rsidDel="009331ED" w14:paraId="5211C057" w14:textId="79EFD2D7" w:rsidTr="007F72CF">
        <w:trPr>
          <w:trHeight w:val="338"/>
          <w:del w:id="16745" w:author="Erlie Hasam Morfin Zavalza" w:date="2014-10-31T02:51:00Z"/>
        </w:trPr>
        <w:tc>
          <w:tcPr>
            <w:tcW w:w="3686" w:type="dxa"/>
            <w:tcBorders>
              <w:top w:val="single" w:sz="6" w:space="0" w:color="auto"/>
              <w:left w:val="single" w:sz="6" w:space="0" w:color="auto"/>
              <w:bottom w:val="single" w:sz="6" w:space="0" w:color="auto"/>
              <w:right w:val="single" w:sz="6" w:space="0" w:color="auto"/>
            </w:tcBorders>
            <w:shd w:val="pct10" w:color="00FFFF" w:fill="FFFFFF"/>
          </w:tcPr>
          <w:p w14:paraId="22929FA2" w14:textId="234633C4" w:rsidR="00D32EE4" w:rsidDel="009331ED" w:rsidRDefault="00D32EE4">
            <w:pPr>
              <w:rPr>
                <w:del w:id="16746" w:author="Erlie Hasam Morfin Zavalza" w:date="2014-10-31T02:51:00Z"/>
              </w:rPr>
              <w:pPrChange w:id="16747" w:author="Erlie Hasam Morfin Zavalza" w:date="2014-11-08T00:32:00Z">
                <w:pPr>
                  <w:spacing w:before="60" w:after="60"/>
                  <w:ind w:left="113" w:right="113"/>
                </w:pPr>
              </w:pPrChange>
            </w:pPr>
            <w:del w:id="16748" w:author="Erlie Hasam Morfin Zavalza" w:date="2014-10-31T02:51:00Z">
              <w:r w:rsidDel="009331ED">
                <w:delText>BENEFICIO NETO. :</w:delText>
              </w:r>
            </w:del>
          </w:p>
          <w:p w14:paraId="6E02DF0B" w14:textId="4DC61884" w:rsidR="00D32EE4" w:rsidDel="009331ED" w:rsidRDefault="00D32EE4">
            <w:pPr>
              <w:rPr>
                <w:del w:id="16749" w:author="Erlie Hasam Morfin Zavalza" w:date="2014-10-31T02:51:00Z"/>
              </w:rPr>
              <w:pPrChange w:id="16750" w:author="Erlie Hasam Morfin Zavalza" w:date="2014-11-08T00:32:00Z">
                <w:pPr>
                  <w:spacing w:before="60" w:after="60"/>
                  <w:ind w:left="113" w:right="113"/>
                </w:pPr>
              </w:pPrChange>
            </w:pPr>
            <w:del w:id="16751" w:author="Erlie Hasam Morfin Zavalza" w:date="2014-10-31T02:51:00Z">
              <w:r w:rsidDel="009331ED">
                <w:delText>(B.A.I. - Impuesto/Beneficio)</w:delText>
              </w:r>
            </w:del>
          </w:p>
        </w:tc>
        <w:tc>
          <w:tcPr>
            <w:tcW w:w="1134" w:type="dxa"/>
            <w:tcBorders>
              <w:left w:val="nil"/>
              <w:bottom w:val="single" w:sz="6" w:space="0" w:color="auto"/>
            </w:tcBorders>
            <w:shd w:val="clear" w:color="00FFFF" w:fill="FFFFFF"/>
          </w:tcPr>
          <w:p w14:paraId="7F3396FD" w14:textId="43A76448" w:rsidR="00D32EE4" w:rsidDel="009331ED" w:rsidRDefault="00D32EE4">
            <w:pPr>
              <w:rPr>
                <w:del w:id="16752" w:author="Erlie Hasam Morfin Zavalza" w:date="2014-10-31T02:51:00Z"/>
              </w:rPr>
              <w:pPrChange w:id="16753" w:author="Erlie Hasam Morfin Zavalza" w:date="2014-11-08T00:32:00Z">
                <w:pPr>
                  <w:spacing w:before="60" w:after="60"/>
                  <w:ind w:left="113" w:right="113"/>
                </w:pPr>
              </w:pPrChange>
            </w:pPr>
          </w:p>
        </w:tc>
        <w:tc>
          <w:tcPr>
            <w:tcW w:w="1276" w:type="dxa"/>
            <w:tcBorders>
              <w:bottom w:val="single" w:sz="6" w:space="0" w:color="auto"/>
            </w:tcBorders>
            <w:shd w:val="clear" w:color="00FFFF" w:fill="FFFFFF"/>
          </w:tcPr>
          <w:p w14:paraId="79345A9F" w14:textId="07BF0051" w:rsidR="00D32EE4" w:rsidDel="009331ED" w:rsidRDefault="00D32EE4">
            <w:pPr>
              <w:rPr>
                <w:del w:id="16754" w:author="Erlie Hasam Morfin Zavalza" w:date="2014-10-31T02:51:00Z"/>
              </w:rPr>
              <w:pPrChange w:id="16755" w:author="Erlie Hasam Morfin Zavalza" w:date="2014-11-08T00:32:00Z">
                <w:pPr>
                  <w:spacing w:before="60" w:after="60"/>
                  <w:ind w:left="113" w:right="113"/>
                  <w:jc w:val="right"/>
                </w:pPr>
              </w:pPrChange>
            </w:pPr>
          </w:p>
        </w:tc>
        <w:tc>
          <w:tcPr>
            <w:tcW w:w="1212" w:type="dxa"/>
            <w:tcBorders>
              <w:bottom w:val="single" w:sz="6" w:space="0" w:color="auto"/>
            </w:tcBorders>
            <w:shd w:val="clear" w:color="00FFFF" w:fill="FFFFFF"/>
          </w:tcPr>
          <w:p w14:paraId="6885898F" w14:textId="457BD4F4" w:rsidR="00D32EE4" w:rsidDel="009331ED" w:rsidRDefault="00D32EE4">
            <w:pPr>
              <w:rPr>
                <w:del w:id="16756" w:author="Erlie Hasam Morfin Zavalza" w:date="2014-10-31T02:51:00Z"/>
              </w:rPr>
              <w:pPrChange w:id="16757" w:author="Erlie Hasam Morfin Zavalza" w:date="2014-11-08T00:32:00Z">
                <w:pPr>
                  <w:spacing w:before="60" w:after="60"/>
                  <w:ind w:left="113" w:right="113"/>
                  <w:jc w:val="right"/>
                </w:pPr>
              </w:pPrChange>
            </w:pPr>
          </w:p>
        </w:tc>
        <w:tc>
          <w:tcPr>
            <w:tcW w:w="1623" w:type="dxa"/>
            <w:gridSpan w:val="2"/>
            <w:tcBorders>
              <w:top w:val="single" w:sz="12" w:space="0" w:color="000000"/>
              <w:left w:val="single" w:sz="12" w:space="0" w:color="000000"/>
              <w:bottom w:val="single" w:sz="12" w:space="0" w:color="000000"/>
              <w:right w:val="single" w:sz="12" w:space="0" w:color="000000"/>
            </w:tcBorders>
            <w:shd w:val="pct10" w:color="00FFFF" w:fill="FFFFFF"/>
          </w:tcPr>
          <w:p w14:paraId="65FB2045" w14:textId="3AA570F4" w:rsidR="00D32EE4" w:rsidDel="009331ED" w:rsidRDefault="00D32EE4">
            <w:pPr>
              <w:rPr>
                <w:del w:id="16758" w:author="Erlie Hasam Morfin Zavalza" w:date="2014-10-31T02:51:00Z"/>
              </w:rPr>
              <w:pPrChange w:id="16759" w:author="Erlie Hasam Morfin Zavalza" w:date="2014-11-08T00:32:00Z">
                <w:pPr>
                  <w:spacing w:before="60" w:after="60"/>
                  <w:ind w:left="113" w:right="113"/>
                  <w:jc w:val="right"/>
                </w:pPr>
              </w:pPrChange>
            </w:pPr>
          </w:p>
        </w:tc>
        <w:tc>
          <w:tcPr>
            <w:tcW w:w="851" w:type="dxa"/>
          </w:tcPr>
          <w:p w14:paraId="6E11D16D" w14:textId="77EB1216" w:rsidR="00D32EE4" w:rsidDel="009331ED" w:rsidRDefault="00D32EE4">
            <w:pPr>
              <w:rPr>
                <w:del w:id="16760" w:author="Erlie Hasam Morfin Zavalza" w:date="2014-10-31T02:51:00Z"/>
              </w:rPr>
              <w:pPrChange w:id="16761" w:author="Erlie Hasam Morfin Zavalza" w:date="2014-11-08T00:32:00Z">
                <w:pPr>
                  <w:spacing w:before="60" w:after="60"/>
                  <w:ind w:left="113" w:right="113"/>
                  <w:jc w:val="right"/>
                </w:pPr>
              </w:pPrChange>
            </w:pPr>
          </w:p>
        </w:tc>
        <w:tc>
          <w:tcPr>
            <w:tcW w:w="427" w:type="dxa"/>
          </w:tcPr>
          <w:p w14:paraId="3C9C450C" w14:textId="1021C0D8" w:rsidR="00D32EE4" w:rsidDel="009331ED" w:rsidRDefault="00D32EE4">
            <w:pPr>
              <w:rPr>
                <w:del w:id="16762" w:author="Erlie Hasam Morfin Zavalza" w:date="2014-10-31T02:51:00Z"/>
              </w:rPr>
              <w:pPrChange w:id="16763" w:author="Erlie Hasam Morfin Zavalza" w:date="2014-11-08T00:32:00Z">
                <w:pPr>
                  <w:jc w:val="center"/>
                </w:pPr>
              </w:pPrChange>
            </w:pPr>
          </w:p>
        </w:tc>
      </w:tr>
      <w:tr w:rsidR="00D32EE4" w:rsidDel="009331ED" w14:paraId="77C286D5" w14:textId="1EF631B3" w:rsidTr="007F72CF">
        <w:trPr>
          <w:trHeight w:val="338"/>
          <w:del w:id="16764" w:author="Erlie Hasam Morfin Zavalza" w:date="2014-10-31T02:51:00Z"/>
        </w:trPr>
        <w:tc>
          <w:tcPr>
            <w:tcW w:w="3686" w:type="dxa"/>
          </w:tcPr>
          <w:p w14:paraId="0E0CA16D" w14:textId="0078810A" w:rsidR="00D32EE4" w:rsidDel="009331ED" w:rsidRDefault="00D32EE4">
            <w:pPr>
              <w:rPr>
                <w:del w:id="16765" w:author="Erlie Hasam Morfin Zavalza" w:date="2014-10-31T02:51:00Z"/>
              </w:rPr>
              <w:pPrChange w:id="16766" w:author="Erlie Hasam Morfin Zavalza" w:date="2014-11-08T00:32:00Z">
                <w:pPr>
                  <w:spacing w:before="60" w:after="60"/>
                  <w:ind w:left="113" w:right="113"/>
                  <w:jc w:val="right"/>
                </w:pPr>
              </w:pPrChange>
            </w:pPr>
          </w:p>
        </w:tc>
        <w:tc>
          <w:tcPr>
            <w:tcW w:w="1134" w:type="dxa"/>
          </w:tcPr>
          <w:p w14:paraId="15998195" w14:textId="29FB04B9" w:rsidR="00D32EE4" w:rsidDel="009331ED" w:rsidRDefault="00D32EE4">
            <w:pPr>
              <w:rPr>
                <w:del w:id="16767" w:author="Erlie Hasam Morfin Zavalza" w:date="2014-10-31T02:51:00Z"/>
              </w:rPr>
              <w:pPrChange w:id="16768" w:author="Erlie Hasam Morfin Zavalza" w:date="2014-11-08T00:32:00Z">
                <w:pPr>
                  <w:spacing w:before="60" w:after="60"/>
                  <w:ind w:left="113" w:right="113"/>
                  <w:jc w:val="center"/>
                </w:pPr>
              </w:pPrChange>
            </w:pPr>
          </w:p>
        </w:tc>
        <w:tc>
          <w:tcPr>
            <w:tcW w:w="1276" w:type="dxa"/>
          </w:tcPr>
          <w:p w14:paraId="3D0CE056" w14:textId="1DF0E781" w:rsidR="00D32EE4" w:rsidDel="009331ED" w:rsidRDefault="00D32EE4">
            <w:pPr>
              <w:rPr>
                <w:del w:id="16769" w:author="Erlie Hasam Morfin Zavalza" w:date="2014-10-31T02:51:00Z"/>
              </w:rPr>
              <w:pPrChange w:id="16770" w:author="Erlie Hasam Morfin Zavalza" w:date="2014-11-08T00:32:00Z">
                <w:pPr>
                  <w:spacing w:before="60" w:after="60"/>
                  <w:ind w:left="113" w:right="113"/>
                  <w:jc w:val="right"/>
                </w:pPr>
              </w:pPrChange>
            </w:pPr>
          </w:p>
        </w:tc>
        <w:tc>
          <w:tcPr>
            <w:tcW w:w="1212" w:type="dxa"/>
          </w:tcPr>
          <w:p w14:paraId="3207075A" w14:textId="3DEE0AFB" w:rsidR="00D32EE4" w:rsidDel="009331ED" w:rsidRDefault="00D32EE4">
            <w:pPr>
              <w:rPr>
                <w:del w:id="16771" w:author="Erlie Hasam Morfin Zavalza" w:date="2014-10-31T02:51:00Z"/>
              </w:rPr>
              <w:pPrChange w:id="16772" w:author="Erlie Hasam Morfin Zavalza" w:date="2014-11-08T00:32:00Z">
                <w:pPr>
                  <w:spacing w:before="60" w:after="60"/>
                  <w:ind w:left="113" w:right="113"/>
                  <w:jc w:val="right"/>
                </w:pPr>
              </w:pPrChange>
            </w:pPr>
          </w:p>
        </w:tc>
        <w:tc>
          <w:tcPr>
            <w:tcW w:w="1623" w:type="dxa"/>
            <w:gridSpan w:val="2"/>
          </w:tcPr>
          <w:p w14:paraId="52B1E5CE" w14:textId="70280979" w:rsidR="00D32EE4" w:rsidDel="009331ED" w:rsidRDefault="00D32EE4">
            <w:pPr>
              <w:rPr>
                <w:del w:id="16773" w:author="Erlie Hasam Morfin Zavalza" w:date="2014-10-31T02:51:00Z"/>
              </w:rPr>
              <w:pPrChange w:id="16774" w:author="Erlie Hasam Morfin Zavalza" w:date="2014-11-08T00:32:00Z">
                <w:pPr>
                  <w:spacing w:before="60" w:after="60"/>
                  <w:ind w:left="113" w:right="113"/>
                  <w:jc w:val="right"/>
                </w:pPr>
              </w:pPrChange>
            </w:pPr>
          </w:p>
        </w:tc>
        <w:tc>
          <w:tcPr>
            <w:tcW w:w="851" w:type="dxa"/>
          </w:tcPr>
          <w:p w14:paraId="0DC9EF13" w14:textId="4B0057A6" w:rsidR="00D32EE4" w:rsidDel="009331ED" w:rsidRDefault="00D32EE4">
            <w:pPr>
              <w:rPr>
                <w:del w:id="16775" w:author="Erlie Hasam Morfin Zavalza" w:date="2014-10-31T02:51:00Z"/>
              </w:rPr>
              <w:pPrChange w:id="16776" w:author="Erlie Hasam Morfin Zavalza" w:date="2014-11-08T00:32:00Z">
                <w:pPr>
                  <w:spacing w:before="60" w:after="60"/>
                  <w:ind w:left="113" w:right="113"/>
                  <w:jc w:val="right"/>
                </w:pPr>
              </w:pPrChange>
            </w:pPr>
          </w:p>
        </w:tc>
        <w:tc>
          <w:tcPr>
            <w:tcW w:w="427" w:type="dxa"/>
          </w:tcPr>
          <w:p w14:paraId="16E55A36" w14:textId="672F5C56" w:rsidR="00D32EE4" w:rsidDel="009331ED" w:rsidRDefault="00D32EE4">
            <w:pPr>
              <w:rPr>
                <w:del w:id="16777" w:author="Erlie Hasam Morfin Zavalza" w:date="2014-10-31T02:51:00Z"/>
              </w:rPr>
              <w:pPrChange w:id="16778" w:author="Erlie Hasam Morfin Zavalza" w:date="2014-11-08T00:32:00Z">
                <w:pPr>
                  <w:jc w:val="center"/>
                </w:pPr>
              </w:pPrChange>
            </w:pPr>
          </w:p>
        </w:tc>
      </w:tr>
      <w:tr w:rsidR="00D32EE4" w:rsidDel="009331ED" w14:paraId="04C2A3F3" w14:textId="7FBFD6F2" w:rsidTr="007F72CF">
        <w:trPr>
          <w:trHeight w:val="276"/>
          <w:del w:id="16779" w:author="Erlie Hasam Morfin Zavalza" w:date="2014-10-31T02:51:00Z"/>
        </w:trPr>
        <w:tc>
          <w:tcPr>
            <w:tcW w:w="3686" w:type="dxa"/>
            <w:shd w:val="clear" w:color="auto" w:fill="auto"/>
          </w:tcPr>
          <w:p w14:paraId="7CBB8293" w14:textId="65DD6D6D" w:rsidR="00D32EE4" w:rsidDel="009331ED" w:rsidRDefault="00D32EE4">
            <w:pPr>
              <w:rPr>
                <w:del w:id="16780" w:author="Erlie Hasam Morfin Zavalza" w:date="2014-10-31T02:51:00Z"/>
              </w:rPr>
              <w:pPrChange w:id="16781" w:author="Erlie Hasam Morfin Zavalza" w:date="2014-11-08T00:32:00Z">
                <w:pPr>
                  <w:spacing w:before="60" w:after="60"/>
                  <w:ind w:left="113" w:right="113"/>
                  <w:jc w:val="right"/>
                </w:pPr>
              </w:pPrChange>
            </w:pPr>
          </w:p>
        </w:tc>
        <w:tc>
          <w:tcPr>
            <w:tcW w:w="3622" w:type="dxa"/>
            <w:gridSpan w:val="3"/>
            <w:tcBorders>
              <w:top w:val="single" w:sz="6" w:space="0" w:color="auto"/>
              <w:left w:val="single" w:sz="6" w:space="0" w:color="auto"/>
              <w:bottom w:val="single" w:sz="6" w:space="0" w:color="auto"/>
            </w:tcBorders>
            <w:shd w:val="pct10" w:color="00FFFF" w:fill="FFFFFF"/>
          </w:tcPr>
          <w:p w14:paraId="408D4281" w14:textId="7ABBE0C9" w:rsidR="00D32EE4" w:rsidDel="009331ED" w:rsidRDefault="00D32EE4">
            <w:pPr>
              <w:rPr>
                <w:del w:id="16782" w:author="Erlie Hasam Morfin Zavalza" w:date="2014-10-31T02:51:00Z"/>
              </w:rPr>
              <w:pPrChange w:id="16783" w:author="Erlie Hasam Morfin Zavalza" w:date="2014-11-08T00:32:00Z">
                <w:pPr>
                  <w:spacing w:before="60" w:after="60"/>
                  <w:ind w:left="113" w:right="113"/>
                </w:pPr>
              </w:pPrChange>
            </w:pPr>
            <w:del w:id="16784" w:author="Erlie Hasam Morfin Zavalza" w:date="2014-10-31T02:51:00Z">
              <w:r w:rsidDel="009331ED">
                <w:delText>PORCENTAJE/INGRESOS</w:delText>
              </w:r>
            </w:del>
          </w:p>
        </w:tc>
        <w:tc>
          <w:tcPr>
            <w:tcW w:w="1623" w:type="dxa"/>
            <w:gridSpan w:val="2"/>
            <w:tcBorders>
              <w:left w:val="nil"/>
              <w:bottom w:val="single" w:sz="6" w:space="0" w:color="auto"/>
            </w:tcBorders>
            <w:shd w:val="clear" w:color="00FFFF" w:fill="FFFFFF"/>
          </w:tcPr>
          <w:p w14:paraId="063D2782" w14:textId="14AB7855" w:rsidR="00D32EE4" w:rsidDel="009331ED" w:rsidRDefault="00D32EE4">
            <w:pPr>
              <w:rPr>
                <w:del w:id="16785" w:author="Erlie Hasam Morfin Zavalza" w:date="2014-10-31T02:51:00Z"/>
              </w:rPr>
              <w:pPrChange w:id="16786" w:author="Erlie Hasam Morfin Zavalza" w:date="2014-11-08T00:32:00Z">
                <w:pPr>
                  <w:spacing w:before="60" w:after="60"/>
                  <w:ind w:left="113" w:right="113"/>
                  <w:jc w:val="right"/>
                </w:pPr>
              </w:pPrChange>
            </w:pPr>
          </w:p>
        </w:tc>
        <w:tc>
          <w:tcPr>
            <w:tcW w:w="851" w:type="dxa"/>
            <w:tcBorders>
              <w:top w:val="single" w:sz="12" w:space="0" w:color="000000"/>
              <w:left w:val="single" w:sz="12" w:space="0" w:color="000000"/>
              <w:bottom w:val="single" w:sz="12" w:space="0" w:color="000000"/>
            </w:tcBorders>
            <w:shd w:val="pct10" w:color="00FFFF" w:fill="FFFFFF"/>
          </w:tcPr>
          <w:p w14:paraId="73215521" w14:textId="11340B5B" w:rsidR="00D32EE4" w:rsidDel="009331ED" w:rsidRDefault="00D32EE4">
            <w:pPr>
              <w:rPr>
                <w:del w:id="16787" w:author="Erlie Hasam Morfin Zavalza" w:date="2014-10-31T02:51:00Z"/>
              </w:rPr>
              <w:pPrChange w:id="16788" w:author="Erlie Hasam Morfin Zavalza" w:date="2014-11-08T00:32:00Z">
                <w:pPr>
                  <w:spacing w:before="60" w:after="60"/>
                  <w:ind w:left="113" w:right="113"/>
                  <w:jc w:val="center"/>
                </w:pPr>
              </w:pPrChange>
            </w:pPr>
          </w:p>
        </w:tc>
        <w:tc>
          <w:tcPr>
            <w:tcW w:w="427" w:type="dxa"/>
            <w:tcBorders>
              <w:top w:val="single" w:sz="12" w:space="0" w:color="000000"/>
              <w:bottom w:val="single" w:sz="12" w:space="0" w:color="000000"/>
              <w:right w:val="single" w:sz="12" w:space="0" w:color="000000"/>
            </w:tcBorders>
            <w:shd w:val="pct10" w:color="00FFFF" w:fill="FFFFFF"/>
          </w:tcPr>
          <w:p w14:paraId="60CBC7F3" w14:textId="14A4578F" w:rsidR="00D32EE4" w:rsidDel="009331ED" w:rsidRDefault="00D32EE4">
            <w:pPr>
              <w:rPr>
                <w:del w:id="16789" w:author="Erlie Hasam Morfin Zavalza" w:date="2014-10-31T02:51:00Z"/>
              </w:rPr>
              <w:pPrChange w:id="16790" w:author="Erlie Hasam Morfin Zavalza" w:date="2014-11-08T00:32:00Z">
                <w:pPr>
                  <w:jc w:val="center"/>
                </w:pPr>
              </w:pPrChange>
            </w:pPr>
            <w:del w:id="16791" w:author="Erlie Hasam Morfin Zavalza" w:date="2014-10-31T02:51:00Z">
              <w:r w:rsidDel="009331ED">
                <w:delText>%</w:delText>
              </w:r>
            </w:del>
          </w:p>
        </w:tc>
      </w:tr>
      <w:tr w:rsidR="00D32EE4" w:rsidDel="009331ED" w14:paraId="6D77A216" w14:textId="3A5D4450" w:rsidTr="007F72CF">
        <w:trPr>
          <w:trHeight w:val="262"/>
          <w:del w:id="16792" w:author="Erlie Hasam Morfin Zavalza" w:date="2014-10-31T02:51:00Z"/>
        </w:trPr>
        <w:tc>
          <w:tcPr>
            <w:tcW w:w="3686" w:type="dxa"/>
          </w:tcPr>
          <w:p w14:paraId="3A185F9E" w14:textId="7DA6057C" w:rsidR="00D32EE4" w:rsidDel="009331ED" w:rsidRDefault="00D32EE4">
            <w:pPr>
              <w:rPr>
                <w:del w:id="16793" w:author="Erlie Hasam Morfin Zavalza" w:date="2014-10-31T02:51:00Z"/>
              </w:rPr>
              <w:pPrChange w:id="16794" w:author="Erlie Hasam Morfin Zavalza" w:date="2014-11-08T00:32:00Z">
                <w:pPr>
                  <w:spacing w:before="60" w:after="60"/>
                  <w:ind w:left="113" w:right="113"/>
                  <w:jc w:val="right"/>
                </w:pPr>
              </w:pPrChange>
            </w:pPr>
          </w:p>
        </w:tc>
        <w:tc>
          <w:tcPr>
            <w:tcW w:w="1134" w:type="dxa"/>
          </w:tcPr>
          <w:p w14:paraId="54190F08" w14:textId="652D64C0" w:rsidR="00D32EE4" w:rsidDel="009331ED" w:rsidRDefault="00D32EE4">
            <w:pPr>
              <w:rPr>
                <w:del w:id="16795" w:author="Erlie Hasam Morfin Zavalza" w:date="2014-10-31T02:51:00Z"/>
              </w:rPr>
              <w:pPrChange w:id="16796" w:author="Erlie Hasam Morfin Zavalza" w:date="2014-11-08T00:32:00Z">
                <w:pPr>
                  <w:spacing w:before="60" w:after="60"/>
                  <w:ind w:left="113" w:right="113"/>
                  <w:jc w:val="right"/>
                </w:pPr>
              </w:pPrChange>
            </w:pPr>
          </w:p>
        </w:tc>
        <w:tc>
          <w:tcPr>
            <w:tcW w:w="1276" w:type="dxa"/>
          </w:tcPr>
          <w:p w14:paraId="60628F8E" w14:textId="197EF996" w:rsidR="00D32EE4" w:rsidDel="009331ED" w:rsidRDefault="00D32EE4">
            <w:pPr>
              <w:rPr>
                <w:del w:id="16797" w:author="Erlie Hasam Morfin Zavalza" w:date="2014-10-31T02:51:00Z"/>
              </w:rPr>
              <w:pPrChange w:id="16798" w:author="Erlie Hasam Morfin Zavalza" w:date="2014-11-08T00:32:00Z">
                <w:pPr>
                  <w:spacing w:before="60" w:after="60"/>
                  <w:ind w:left="113" w:right="113"/>
                  <w:jc w:val="right"/>
                </w:pPr>
              </w:pPrChange>
            </w:pPr>
          </w:p>
        </w:tc>
        <w:tc>
          <w:tcPr>
            <w:tcW w:w="1212" w:type="dxa"/>
          </w:tcPr>
          <w:p w14:paraId="402A18C5" w14:textId="3739AF2F" w:rsidR="00D32EE4" w:rsidDel="009331ED" w:rsidRDefault="00D32EE4">
            <w:pPr>
              <w:rPr>
                <w:del w:id="16799" w:author="Erlie Hasam Morfin Zavalza" w:date="2014-10-31T02:51:00Z"/>
              </w:rPr>
              <w:pPrChange w:id="16800" w:author="Erlie Hasam Morfin Zavalza" w:date="2014-11-08T00:32:00Z">
                <w:pPr>
                  <w:spacing w:before="60" w:after="60"/>
                  <w:ind w:left="113" w:right="113"/>
                  <w:jc w:val="right"/>
                </w:pPr>
              </w:pPrChange>
            </w:pPr>
          </w:p>
        </w:tc>
        <w:tc>
          <w:tcPr>
            <w:tcW w:w="1623" w:type="dxa"/>
            <w:gridSpan w:val="2"/>
          </w:tcPr>
          <w:p w14:paraId="2A0523C5" w14:textId="3B0260B0" w:rsidR="00D32EE4" w:rsidDel="009331ED" w:rsidRDefault="00D32EE4">
            <w:pPr>
              <w:rPr>
                <w:del w:id="16801" w:author="Erlie Hasam Morfin Zavalza" w:date="2014-10-31T02:51:00Z"/>
              </w:rPr>
              <w:pPrChange w:id="16802" w:author="Erlie Hasam Morfin Zavalza" w:date="2014-11-08T00:32:00Z">
                <w:pPr>
                  <w:spacing w:before="60" w:after="60"/>
                  <w:ind w:left="113" w:right="113"/>
                  <w:jc w:val="right"/>
                </w:pPr>
              </w:pPrChange>
            </w:pPr>
          </w:p>
        </w:tc>
        <w:tc>
          <w:tcPr>
            <w:tcW w:w="851" w:type="dxa"/>
          </w:tcPr>
          <w:p w14:paraId="223A0D1E" w14:textId="654405C5" w:rsidR="00D32EE4" w:rsidDel="009331ED" w:rsidRDefault="00D32EE4">
            <w:pPr>
              <w:rPr>
                <w:del w:id="16803" w:author="Erlie Hasam Morfin Zavalza" w:date="2014-10-31T02:51:00Z"/>
              </w:rPr>
              <w:pPrChange w:id="16804" w:author="Erlie Hasam Morfin Zavalza" w:date="2014-11-08T00:32:00Z">
                <w:pPr>
                  <w:spacing w:before="60" w:after="60"/>
                  <w:ind w:left="113" w:right="113"/>
                  <w:jc w:val="right"/>
                </w:pPr>
              </w:pPrChange>
            </w:pPr>
          </w:p>
        </w:tc>
        <w:tc>
          <w:tcPr>
            <w:tcW w:w="427" w:type="dxa"/>
          </w:tcPr>
          <w:p w14:paraId="2815F57E" w14:textId="7D9E3B7E" w:rsidR="00D32EE4" w:rsidDel="009331ED" w:rsidRDefault="00D32EE4">
            <w:pPr>
              <w:rPr>
                <w:del w:id="16805" w:author="Erlie Hasam Morfin Zavalza" w:date="2014-10-31T02:51:00Z"/>
              </w:rPr>
              <w:pPrChange w:id="16806" w:author="Erlie Hasam Morfin Zavalza" w:date="2014-11-08T00:32:00Z">
                <w:pPr>
                  <w:jc w:val="center"/>
                </w:pPr>
              </w:pPrChange>
            </w:pPr>
          </w:p>
        </w:tc>
      </w:tr>
      <w:tr w:rsidR="00D32EE4" w:rsidDel="009331ED" w14:paraId="3FDDC578" w14:textId="4CC347AA" w:rsidTr="007F72CF">
        <w:trPr>
          <w:trHeight w:val="338"/>
          <w:del w:id="16807" w:author="Erlie Hasam Morfin Zavalza" w:date="2014-10-31T02:51:00Z"/>
        </w:trPr>
        <w:tc>
          <w:tcPr>
            <w:tcW w:w="3686" w:type="dxa"/>
            <w:tcBorders>
              <w:top w:val="single" w:sz="12" w:space="0" w:color="000000"/>
              <w:left w:val="single" w:sz="12" w:space="0" w:color="000000"/>
              <w:bottom w:val="single" w:sz="12" w:space="0" w:color="000000"/>
              <w:right w:val="single" w:sz="12" w:space="0" w:color="000000"/>
            </w:tcBorders>
            <w:shd w:val="pct10" w:color="00FFFF" w:fill="FFFFFF"/>
          </w:tcPr>
          <w:p w14:paraId="2192127E" w14:textId="27128E80" w:rsidR="00D32EE4" w:rsidDel="009331ED" w:rsidRDefault="00D32EE4">
            <w:pPr>
              <w:rPr>
                <w:del w:id="16808" w:author="Erlie Hasam Morfin Zavalza" w:date="2014-10-31T02:51:00Z"/>
              </w:rPr>
              <w:pPrChange w:id="16809" w:author="Erlie Hasam Morfin Zavalza" w:date="2014-11-08T00:32:00Z">
                <w:pPr>
                  <w:spacing w:before="60" w:after="60"/>
                  <w:ind w:left="113" w:right="113"/>
                </w:pPr>
              </w:pPrChange>
            </w:pPr>
            <w:del w:id="16810" w:author="Erlie Hasam Morfin Zavalza" w:date="2014-10-31T02:51:00Z">
              <w:r w:rsidDel="009331ED">
                <w:delText>UMBRAL DE RENTABILIDAD:</w:delText>
              </w:r>
            </w:del>
          </w:p>
        </w:tc>
        <w:tc>
          <w:tcPr>
            <w:tcW w:w="1134" w:type="dxa"/>
          </w:tcPr>
          <w:p w14:paraId="7BDC1FD8" w14:textId="0DF18B63" w:rsidR="00D32EE4" w:rsidDel="009331ED" w:rsidRDefault="00D32EE4">
            <w:pPr>
              <w:rPr>
                <w:del w:id="16811" w:author="Erlie Hasam Morfin Zavalza" w:date="2014-10-31T02:51:00Z"/>
              </w:rPr>
              <w:pPrChange w:id="16812" w:author="Erlie Hasam Morfin Zavalza" w:date="2014-11-08T00:32:00Z">
                <w:pPr>
                  <w:spacing w:before="60" w:after="60"/>
                  <w:ind w:left="113" w:right="113"/>
                  <w:jc w:val="right"/>
                </w:pPr>
              </w:pPrChange>
            </w:pPr>
          </w:p>
        </w:tc>
        <w:tc>
          <w:tcPr>
            <w:tcW w:w="1276" w:type="dxa"/>
          </w:tcPr>
          <w:p w14:paraId="46BEAAE3" w14:textId="067D0200" w:rsidR="00D32EE4" w:rsidDel="009331ED" w:rsidRDefault="00D32EE4">
            <w:pPr>
              <w:rPr>
                <w:del w:id="16813" w:author="Erlie Hasam Morfin Zavalza" w:date="2014-10-31T02:51:00Z"/>
              </w:rPr>
              <w:pPrChange w:id="16814" w:author="Erlie Hasam Morfin Zavalza" w:date="2014-11-08T00:32:00Z">
                <w:pPr>
                  <w:spacing w:before="60" w:after="60"/>
                  <w:ind w:left="113" w:right="113"/>
                  <w:jc w:val="right"/>
                </w:pPr>
              </w:pPrChange>
            </w:pPr>
          </w:p>
        </w:tc>
        <w:tc>
          <w:tcPr>
            <w:tcW w:w="1212" w:type="dxa"/>
          </w:tcPr>
          <w:p w14:paraId="1BAEA567" w14:textId="04C273D9" w:rsidR="00D32EE4" w:rsidDel="009331ED" w:rsidRDefault="00D32EE4">
            <w:pPr>
              <w:rPr>
                <w:del w:id="16815" w:author="Erlie Hasam Morfin Zavalza" w:date="2014-10-31T02:51:00Z"/>
              </w:rPr>
              <w:pPrChange w:id="16816" w:author="Erlie Hasam Morfin Zavalza" w:date="2014-11-08T00:32:00Z">
                <w:pPr>
                  <w:spacing w:before="60" w:after="60"/>
                  <w:ind w:left="113" w:right="113"/>
                  <w:jc w:val="right"/>
                </w:pPr>
              </w:pPrChange>
            </w:pPr>
          </w:p>
        </w:tc>
        <w:tc>
          <w:tcPr>
            <w:tcW w:w="1623" w:type="dxa"/>
            <w:gridSpan w:val="2"/>
          </w:tcPr>
          <w:p w14:paraId="160C1937" w14:textId="32E30800" w:rsidR="00D32EE4" w:rsidDel="009331ED" w:rsidRDefault="00D32EE4">
            <w:pPr>
              <w:rPr>
                <w:del w:id="16817" w:author="Erlie Hasam Morfin Zavalza" w:date="2014-10-31T02:51:00Z"/>
              </w:rPr>
              <w:pPrChange w:id="16818" w:author="Erlie Hasam Morfin Zavalza" w:date="2014-11-08T00:32:00Z">
                <w:pPr>
                  <w:spacing w:before="60" w:after="60"/>
                  <w:ind w:left="113" w:right="113"/>
                  <w:jc w:val="right"/>
                </w:pPr>
              </w:pPrChange>
            </w:pPr>
          </w:p>
        </w:tc>
        <w:tc>
          <w:tcPr>
            <w:tcW w:w="851" w:type="dxa"/>
          </w:tcPr>
          <w:p w14:paraId="693020AE" w14:textId="4AB6BC5E" w:rsidR="00D32EE4" w:rsidDel="009331ED" w:rsidRDefault="00D32EE4">
            <w:pPr>
              <w:rPr>
                <w:del w:id="16819" w:author="Erlie Hasam Morfin Zavalza" w:date="2014-10-31T02:51:00Z"/>
              </w:rPr>
              <w:pPrChange w:id="16820" w:author="Erlie Hasam Morfin Zavalza" w:date="2014-11-08T00:32:00Z">
                <w:pPr>
                  <w:spacing w:before="60" w:after="60"/>
                  <w:ind w:left="113" w:right="113"/>
                  <w:jc w:val="right"/>
                </w:pPr>
              </w:pPrChange>
            </w:pPr>
          </w:p>
        </w:tc>
        <w:tc>
          <w:tcPr>
            <w:tcW w:w="427" w:type="dxa"/>
          </w:tcPr>
          <w:p w14:paraId="76629AE9" w14:textId="5F655037" w:rsidR="00D32EE4" w:rsidDel="009331ED" w:rsidRDefault="00D32EE4">
            <w:pPr>
              <w:rPr>
                <w:del w:id="16821" w:author="Erlie Hasam Morfin Zavalza" w:date="2014-10-31T02:51:00Z"/>
              </w:rPr>
              <w:pPrChange w:id="16822" w:author="Erlie Hasam Morfin Zavalza" w:date="2014-11-08T00:32:00Z">
                <w:pPr>
                  <w:jc w:val="center"/>
                </w:pPr>
              </w:pPrChange>
            </w:pPr>
          </w:p>
        </w:tc>
      </w:tr>
      <w:tr w:rsidR="00D32EE4" w:rsidDel="009331ED" w14:paraId="062BBE78" w14:textId="64F89AB5" w:rsidTr="007F72CF">
        <w:trPr>
          <w:trHeight w:val="262"/>
          <w:del w:id="16823" w:author="Erlie Hasam Morfin Zavalza" w:date="2014-10-31T02:51:00Z"/>
        </w:trPr>
        <w:tc>
          <w:tcPr>
            <w:tcW w:w="9782" w:type="dxa"/>
            <w:gridSpan w:val="7"/>
          </w:tcPr>
          <w:p w14:paraId="39ED6AEE" w14:textId="1208A64B" w:rsidR="00D32EE4" w:rsidDel="009331ED" w:rsidRDefault="00D32EE4">
            <w:pPr>
              <w:rPr>
                <w:del w:id="16824" w:author="Erlie Hasam Morfin Zavalza" w:date="2014-10-31T02:51:00Z"/>
              </w:rPr>
              <w:pPrChange w:id="16825" w:author="Erlie Hasam Morfin Zavalza" w:date="2014-11-08T00:32:00Z">
                <w:pPr>
                  <w:spacing w:before="60" w:after="60"/>
                  <w:ind w:left="113" w:right="113"/>
                </w:pPr>
              </w:pPrChange>
            </w:pPr>
            <w:del w:id="16826" w:author="Erlie Hasam Morfin Zavalza" w:date="2014-10-31T02:51:00Z">
              <w:r w:rsidDel="009331ED">
                <w:delText>El UMBRAL DE RENTABILIDAD es la cifra de ventas a partir de la cual se obtienen beneficios.</w:delText>
              </w:r>
            </w:del>
          </w:p>
        </w:tc>
        <w:tc>
          <w:tcPr>
            <w:tcW w:w="427" w:type="dxa"/>
          </w:tcPr>
          <w:p w14:paraId="642BFA3C" w14:textId="70E03906" w:rsidR="00D32EE4" w:rsidDel="009331ED" w:rsidRDefault="00D32EE4">
            <w:pPr>
              <w:rPr>
                <w:del w:id="16827" w:author="Erlie Hasam Morfin Zavalza" w:date="2014-10-31T02:51:00Z"/>
              </w:rPr>
              <w:pPrChange w:id="16828" w:author="Erlie Hasam Morfin Zavalza" w:date="2014-11-08T00:32:00Z">
                <w:pPr>
                  <w:jc w:val="right"/>
                </w:pPr>
              </w:pPrChange>
            </w:pPr>
          </w:p>
        </w:tc>
      </w:tr>
      <w:tr w:rsidR="00D32EE4" w:rsidDel="009331ED" w14:paraId="523167AD" w14:textId="4F6C72B9" w:rsidTr="007F72CF">
        <w:trPr>
          <w:trHeight w:val="262"/>
          <w:del w:id="16829" w:author="Erlie Hasam Morfin Zavalza" w:date="2014-10-31T02:51:00Z"/>
        </w:trPr>
        <w:tc>
          <w:tcPr>
            <w:tcW w:w="3686" w:type="dxa"/>
          </w:tcPr>
          <w:p w14:paraId="5736BFEF" w14:textId="3053F197" w:rsidR="00D32EE4" w:rsidDel="009331ED" w:rsidRDefault="00D32EE4">
            <w:pPr>
              <w:rPr>
                <w:del w:id="16830" w:author="Erlie Hasam Morfin Zavalza" w:date="2014-10-31T02:51:00Z"/>
              </w:rPr>
              <w:pPrChange w:id="16831" w:author="Erlie Hasam Morfin Zavalza" w:date="2014-11-08T00:32:00Z">
                <w:pPr>
                  <w:spacing w:before="60" w:after="60"/>
                  <w:ind w:left="113" w:right="113"/>
                </w:pPr>
              </w:pPrChange>
            </w:pPr>
            <w:del w:id="16832" w:author="Erlie Hasam Morfin Zavalza" w:date="2014-10-31T02:51:00Z">
              <w:r w:rsidDel="009331ED">
                <w:delText>Su cálculo es como sigue:</w:delText>
              </w:r>
            </w:del>
          </w:p>
        </w:tc>
        <w:tc>
          <w:tcPr>
            <w:tcW w:w="1134" w:type="dxa"/>
          </w:tcPr>
          <w:p w14:paraId="6A6E1275" w14:textId="1F67ED8C" w:rsidR="00D32EE4" w:rsidDel="009331ED" w:rsidRDefault="00D32EE4">
            <w:pPr>
              <w:rPr>
                <w:del w:id="16833" w:author="Erlie Hasam Morfin Zavalza" w:date="2014-10-31T02:51:00Z"/>
              </w:rPr>
              <w:pPrChange w:id="16834" w:author="Erlie Hasam Morfin Zavalza" w:date="2014-11-08T00:32:00Z">
                <w:pPr>
                  <w:spacing w:before="60" w:after="60"/>
                  <w:ind w:left="113" w:right="113"/>
                  <w:jc w:val="right"/>
                </w:pPr>
              </w:pPrChange>
            </w:pPr>
          </w:p>
        </w:tc>
        <w:tc>
          <w:tcPr>
            <w:tcW w:w="1276" w:type="dxa"/>
          </w:tcPr>
          <w:p w14:paraId="1BC6FC28" w14:textId="7110D678" w:rsidR="00D32EE4" w:rsidDel="009331ED" w:rsidRDefault="00D32EE4">
            <w:pPr>
              <w:rPr>
                <w:del w:id="16835" w:author="Erlie Hasam Morfin Zavalza" w:date="2014-10-31T02:51:00Z"/>
              </w:rPr>
              <w:pPrChange w:id="16836" w:author="Erlie Hasam Morfin Zavalza" w:date="2014-11-08T00:32:00Z">
                <w:pPr>
                  <w:spacing w:before="60" w:after="60"/>
                  <w:ind w:left="113" w:right="113"/>
                  <w:jc w:val="right"/>
                </w:pPr>
              </w:pPrChange>
            </w:pPr>
          </w:p>
        </w:tc>
        <w:tc>
          <w:tcPr>
            <w:tcW w:w="1212" w:type="dxa"/>
          </w:tcPr>
          <w:p w14:paraId="3BC4425A" w14:textId="2E00A5CB" w:rsidR="00D32EE4" w:rsidDel="009331ED" w:rsidRDefault="00D32EE4">
            <w:pPr>
              <w:rPr>
                <w:del w:id="16837" w:author="Erlie Hasam Morfin Zavalza" w:date="2014-10-31T02:51:00Z"/>
              </w:rPr>
              <w:pPrChange w:id="16838" w:author="Erlie Hasam Morfin Zavalza" w:date="2014-11-08T00:32:00Z">
                <w:pPr>
                  <w:spacing w:before="60" w:after="60"/>
                  <w:ind w:left="113" w:right="113"/>
                  <w:jc w:val="right"/>
                </w:pPr>
              </w:pPrChange>
            </w:pPr>
          </w:p>
        </w:tc>
        <w:tc>
          <w:tcPr>
            <w:tcW w:w="1623" w:type="dxa"/>
            <w:gridSpan w:val="2"/>
          </w:tcPr>
          <w:p w14:paraId="73325CE5" w14:textId="69E51B4F" w:rsidR="00D32EE4" w:rsidDel="009331ED" w:rsidRDefault="00D32EE4">
            <w:pPr>
              <w:rPr>
                <w:del w:id="16839" w:author="Erlie Hasam Morfin Zavalza" w:date="2014-10-31T02:51:00Z"/>
              </w:rPr>
              <w:pPrChange w:id="16840" w:author="Erlie Hasam Morfin Zavalza" w:date="2014-11-08T00:32:00Z">
                <w:pPr>
                  <w:spacing w:before="60" w:after="60"/>
                  <w:ind w:left="113" w:right="113"/>
                  <w:jc w:val="right"/>
                </w:pPr>
              </w:pPrChange>
            </w:pPr>
          </w:p>
        </w:tc>
        <w:tc>
          <w:tcPr>
            <w:tcW w:w="851" w:type="dxa"/>
          </w:tcPr>
          <w:p w14:paraId="6E22B41A" w14:textId="1555993E" w:rsidR="00D32EE4" w:rsidDel="009331ED" w:rsidRDefault="00D32EE4">
            <w:pPr>
              <w:rPr>
                <w:del w:id="16841" w:author="Erlie Hasam Morfin Zavalza" w:date="2014-10-31T02:51:00Z"/>
              </w:rPr>
              <w:pPrChange w:id="16842" w:author="Erlie Hasam Morfin Zavalza" w:date="2014-11-08T00:32:00Z">
                <w:pPr>
                  <w:spacing w:before="60" w:after="60"/>
                  <w:ind w:left="113" w:right="113"/>
                  <w:jc w:val="right"/>
                </w:pPr>
              </w:pPrChange>
            </w:pPr>
          </w:p>
        </w:tc>
        <w:tc>
          <w:tcPr>
            <w:tcW w:w="427" w:type="dxa"/>
          </w:tcPr>
          <w:p w14:paraId="44642D7A" w14:textId="0FE49673" w:rsidR="00D32EE4" w:rsidDel="009331ED" w:rsidRDefault="00D32EE4">
            <w:pPr>
              <w:rPr>
                <w:del w:id="16843" w:author="Erlie Hasam Morfin Zavalza" w:date="2014-10-31T02:51:00Z"/>
              </w:rPr>
              <w:pPrChange w:id="16844" w:author="Erlie Hasam Morfin Zavalza" w:date="2014-11-08T00:32:00Z">
                <w:pPr>
                  <w:jc w:val="right"/>
                </w:pPr>
              </w:pPrChange>
            </w:pPr>
          </w:p>
        </w:tc>
      </w:tr>
      <w:tr w:rsidR="00D32EE4" w:rsidDel="009331ED" w14:paraId="0DF33718" w14:textId="1C24B8C3" w:rsidTr="007F72CF">
        <w:trPr>
          <w:trHeight w:val="276"/>
          <w:del w:id="16845" w:author="Erlie Hasam Morfin Zavalza" w:date="2014-10-31T02:51:00Z"/>
        </w:trPr>
        <w:tc>
          <w:tcPr>
            <w:tcW w:w="3686" w:type="dxa"/>
          </w:tcPr>
          <w:p w14:paraId="4C634731" w14:textId="0E79FED9" w:rsidR="00D32EE4" w:rsidDel="009331ED" w:rsidRDefault="00D32EE4">
            <w:pPr>
              <w:rPr>
                <w:del w:id="16846" w:author="Erlie Hasam Morfin Zavalza" w:date="2014-10-31T02:51:00Z"/>
              </w:rPr>
              <w:pPrChange w:id="16847" w:author="Erlie Hasam Morfin Zavalza" w:date="2014-11-08T00:32:00Z">
                <w:pPr>
                  <w:spacing w:before="60" w:after="60"/>
                  <w:ind w:left="113" w:right="113"/>
                  <w:jc w:val="right"/>
                </w:pPr>
              </w:pPrChange>
            </w:pPr>
            <w:del w:id="16848" w:author="Erlie Hasam Morfin Zavalza" w:date="2014-10-31T02:51:00Z">
              <w:r w:rsidDel="009331ED">
                <w:delText>U.R.=</w:delText>
              </w:r>
            </w:del>
          </w:p>
        </w:tc>
        <w:tc>
          <w:tcPr>
            <w:tcW w:w="3622" w:type="dxa"/>
            <w:gridSpan w:val="3"/>
            <w:tcBorders>
              <w:bottom w:val="single" w:sz="12" w:space="0" w:color="000000"/>
            </w:tcBorders>
          </w:tcPr>
          <w:p w14:paraId="17AEF97F" w14:textId="793283ED" w:rsidR="00D32EE4" w:rsidDel="009331ED" w:rsidRDefault="00D32EE4">
            <w:pPr>
              <w:rPr>
                <w:del w:id="16849" w:author="Erlie Hasam Morfin Zavalza" w:date="2014-10-31T02:51:00Z"/>
              </w:rPr>
              <w:pPrChange w:id="16850" w:author="Erlie Hasam Morfin Zavalza" w:date="2014-11-08T00:32:00Z">
                <w:pPr>
                  <w:tabs>
                    <w:tab w:val="left" w:pos="29944"/>
                  </w:tabs>
                  <w:spacing w:before="60" w:after="60"/>
                  <w:ind w:left="113" w:right="113"/>
                </w:pPr>
              </w:pPrChange>
            </w:pPr>
            <w:del w:id="16851" w:author="Erlie Hasam Morfin Zavalza" w:date="2014-10-31T02:51:00Z">
              <w:r w:rsidDel="009331ED">
                <w:delText>Gtos. Fijos + Gtos. Financieros</w:delText>
              </w:r>
            </w:del>
          </w:p>
        </w:tc>
        <w:tc>
          <w:tcPr>
            <w:tcW w:w="1623" w:type="dxa"/>
            <w:gridSpan w:val="2"/>
          </w:tcPr>
          <w:p w14:paraId="2EA636AF" w14:textId="21FC04AC" w:rsidR="00D32EE4" w:rsidDel="009331ED" w:rsidRDefault="00D32EE4">
            <w:pPr>
              <w:rPr>
                <w:del w:id="16852" w:author="Erlie Hasam Morfin Zavalza" w:date="2014-10-31T02:51:00Z"/>
              </w:rPr>
              <w:pPrChange w:id="16853" w:author="Erlie Hasam Morfin Zavalza" w:date="2014-11-08T00:32:00Z">
                <w:pPr>
                  <w:spacing w:before="60" w:after="60"/>
                  <w:ind w:left="113" w:right="113"/>
                  <w:jc w:val="right"/>
                </w:pPr>
              </w:pPrChange>
            </w:pPr>
          </w:p>
        </w:tc>
        <w:tc>
          <w:tcPr>
            <w:tcW w:w="851" w:type="dxa"/>
          </w:tcPr>
          <w:p w14:paraId="398C9E3B" w14:textId="5C4C11C6" w:rsidR="00D32EE4" w:rsidDel="009331ED" w:rsidRDefault="00D32EE4">
            <w:pPr>
              <w:rPr>
                <w:del w:id="16854" w:author="Erlie Hasam Morfin Zavalza" w:date="2014-10-31T02:51:00Z"/>
              </w:rPr>
              <w:pPrChange w:id="16855" w:author="Erlie Hasam Morfin Zavalza" w:date="2014-11-08T00:32:00Z">
                <w:pPr>
                  <w:spacing w:before="60" w:after="60"/>
                  <w:ind w:left="113" w:right="113"/>
                  <w:jc w:val="right"/>
                </w:pPr>
              </w:pPrChange>
            </w:pPr>
          </w:p>
        </w:tc>
        <w:tc>
          <w:tcPr>
            <w:tcW w:w="427" w:type="dxa"/>
          </w:tcPr>
          <w:p w14:paraId="629F2249" w14:textId="6D52CA38" w:rsidR="00D32EE4" w:rsidDel="009331ED" w:rsidRDefault="00D32EE4">
            <w:pPr>
              <w:rPr>
                <w:del w:id="16856" w:author="Erlie Hasam Morfin Zavalza" w:date="2014-10-31T02:51:00Z"/>
              </w:rPr>
              <w:pPrChange w:id="16857" w:author="Erlie Hasam Morfin Zavalza" w:date="2014-11-08T00:32:00Z">
                <w:pPr>
                  <w:jc w:val="right"/>
                </w:pPr>
              </w:pPrChange>
            </w:pPr>
          </w:p>
        </w:tc>
      </w:tr>
      <w:tr w:rsidR="00D32EE4" w:rsidDel="009331ED" w14:paraId="2A08540F" w14:textId="5D6E3F4D" w:rsidTr="007F72CF">
        <w:trPr>
          <w:gridAfter w:val="3"/>
          <w:wAfter w:w="2155" w:type="dxa"/>
          <w:trHeight w:val="262"/>
          <w:del w:id="16858" w:author="Erlie Hasam Morfin Zavalza" w:date="2014-10-31T02:51:00Z"/>
        </w:trPr>
        <w:tc>
          <w:tcPr>
            <w:tcW w:w="3686" w:type="dxa"/>
          </w:tcPr>
          <w:p w14:paraId="46954EC3" w14:textId="47D0D267" w:rsidR="00D32EE4" w:rsidDel="009331ED" w:rsidRDefault="00D32EE4">
            <w:pPr>
              <w:rPr>
                <w:del w:id="16859" w:author="Erlie Hasam Morfin Zavalza" w:date="2014-10-31T02:51:00Z"/>
              </w:rPr>
              <w:pPrChange w:id="16860" w:author="Erlie Hasam Morfin Zavalza" w:date="2014-11-08T00:32:00Z">
                <w:pPr>
                  <w:spacing w:before="60" w:after="60"/>
                  <w:ind w:left="113" w:right="113"/>
                  <w:jc w:val="right"/>
                </w:pPr>
              </w:pPrChange>
            </w:pPr>
          </w:p>
        </w:tc>
        <w:tc>
          <w:tcPr>
            <w:tcW w:w="4367" w:type="dxa"/>
            <w:gridSpan w:val="4"/>
          </w:tcPr>
          <w:p w14:paraId="68FB6DC6" w14:textId="312490C9" w:rsidR="00D32EE4" w:rsidDel="009331ED" w:rsidRDefault="00D32EE4">
            <w:pPr>
              <w:rPr>
                <w:del w:id="16861" w:author="Erlie Hasam Morfin Zavalza" w:date="2014-10-31T02:51:00Z"/>
              </w:rPr>
              <w:pPrChange w:id="16862" w:author="Erlie Hasam Morfin Zavalza" w:date="2014-11-08T00:32:00Z">
                <w:pPr>
                  <w:tabs>
                    <w:tab w:val="left" w:pos="29944"/>
                  </w:tabs>
                  <w:spacing w:before="60" w:after="60"/>
                  <w:ind w:left="113" w:right="113"/>
                </w:pPr>
              </w:pPrChange>
            </w:pPr>
            <w:del w:id="16863" w:author="Erlie Hasam Morfin Zavalza" w:date="2014-10-31T02:51:00Z">
              <w:r w:rsidDel="009331ED">
                <w:delText>(Ingresos - Gastos Variables)/ Ingresos</w:delText>
              </w:r>
            </w:del>
          </w:p>
          <w:p w14:paraId="10AF2418" w14:textId="62D340EA" w:rsidR="00D32EE4" w:rsidDel="009331ED" w:rsidRDefault="00D32EE4">
            <w:pPr>
              <w:rPr>
                <w:del w:id="16864" w:author="Erlie Hasam Morfin Zavalza" w:date="2014-10-31T02:51:00Z"/>
              </w:rPr>
              <w:pPrChange w:id="16865" w:author="Erlie Hasam Morfin Zavalza" w:date="2014-11-08T00:32:00Z">
                <w:pPr>
                  <w:jc w:val="right"/>
                </w:pPr>
              </w:pPrChange>
            </w:pPr>
          </w:p>
        </w:tc>
      </w:tr>
      <w:tr w:rsidR="00D32EE4" w:rsidDel="009331ED" w14:paraId="6CE08B23" w14:textId="3A434798" w:rsidTr="007F72CF">
        <w:trPr>
          <w:trHeight w:val="276"/>
          <w:del w:id="16866" w:author="Erlie Hasam Morfin Zavalza" w:date="2014-10-31T02:51:00Z"/>
        </w:trPr>
        <w:tc>
          <w:tcPr>
            <w:tcW w:w="3686" w:type="dxa"/>
            <w:shd w:val="clear" w:color="auto" w:fill="auto"/>
          </w:tcPr>
          <w:p w14:paraId="1C8D84CA" w14:textId="697F5532" w:rsidR="00D32EE4" w:rsidDel="009331ED" w:rsidRDefault="00D32EE4">
            <w:pPr>
              <w:rPr>
                <w:del w:id="16867" w:author="Erlie Hasam Morfin Zavalza" w:date="2014-10-31T02:51:00Z"/>
              </w:rPr>
              <w:pPrChange w:id="16868" w:author="Erlie Hasam Morfin Zavalza" w:date="2014-11-08T00:32:00Z">
                <w:pPr>
                  <w:spacing w:before="60" w:after="60"/>
                  <w:ind w:left="113" w:right="113"/>
                  <w:jc w:val="right"/>
                </w:pPr>
              </w:pPrChange>
            </w:pPr>
            <w:del w:id="16869" w:author="Erlie Hasam Morfin Zavalza" w:date="2014-10-31T02:51:00Z">
              <w:r w:rsidDel="009331ED">
                <w:delText>U.R.=</w:delText>
              </w:r>
            </w:del>
          </w:p>
        </w:tc>
        <w:tc>
          <w:tcPr>
            <w:tcW w:w="1134" w:type="dxa"/>
            <w:tcBorders>
              <w:top w:val="single" w:sz="12" w:space="0" w:color="000000"/>
              <w:left w:val="single" w:sz="12" w:space="0" w:color="000000"/>
              <w:bottom w:val="single" w:sz="12" w:space="0" w:color="000000"/>
              <w:right w:val="single" w:sz="12" w:space="0" w:color="000000"/>
            </w:tcBorders>
            <w:shd w:val="pct10" w:color="00FFFF" w:fill="FFFFFF"/>
          </w:tcPr>
          <w:p w14:paraId="7C2BFBD7" w14:textId="54F45267" w:rsidR="00D32EE4" w:rsidDel="009331ED" w:rsidRDefault="00D32EE4">
            <w:pPr>
              <w:rPr>
                <w:del w:id="16870" w:author="Erlie Hasam Morfin Zavalza" w:date="2014-10-31T02:51:00Z"/>
              </w:rPr>
              <w:pPrChange w:id="16871" w:author="Erlie Hasam Morfin Zavalza" w:date="2014-11-08T00:32:00Z">
                <w:pPr>
                  <w:spacing w:before="60" w:after="60"/>
                  <w:ind w:left="113" w:right="113"/>
                  <w:jc w:val="right"/>
                </w:pPr>
              </w:pPrChange>
            </w:pPr>
          </w:p>
        </w:tc>
        <w:tc>
          <w:tcPr>
            <w:tcW w:w="1276" w:type="dxa"/>
          </w:tcPr>
          <w:p w14:paraId="3E696BBB" w14:textId="3C0A2132" w:rsidR="00D32EE4" w:rsidDel="009331ED" w:rsidRDefault="00D32EE4">
            <w:pPr>
              <w:rPr>
                <w:del w:id="16872" w:author="Erlie Hasam Morfin Zavalza" w:date="2014-10-31T02:51:00Z"/>
              </w:rPr>
              <w:pPrChange w:id="16873" w:author="Erlie Hasam Morfin Zavalza" w:date="2014-11-08T00:32:00Z">
                <w:pPr>
                  <w:spacing w:before="60" w:after="60"/>
                  <w:ind w:left="113" w:right="113"/>
                  <w:jc w:val="right"/>
                </w:pPr>
              </w:pPrChange>
            </w:pPr>
          </w:p>
        </w:tc>
        <w:tc>
          <w:tcPr>
            <w:tcW w:w="1212" w:type="dxa"/>
          </w:tcPr>
          <w:p w14:paraId="6D56ABE3" w14:textId="6BA84497" w:rsidR="00D32EE4" w:rsidDel="009331ED" w:rsidRDefault="00D32EE4">
            <w:pPr>
              <w:rPr>
                <w:del w:id="16874" w:author="Erlie Hasam Morfin Zavalza" w:date="2014-10-31T02:51:00Z"/>
              </w:rPr>
              <w:pPrChange w:id="16875" w:author="Erlie Hasam Morfin Zavalza" w:date="2014-11-08T00:32:00Z">
                <w:pPr>
                  <w:spacing w:before="60" w:after="60"/>
                  <w:ind w:left="113" w:right="113"/>
                  <w:jc w:val="right"/>
                </w:pPr>
              </w:pPrChange>
            </w:pPr>
          </w:p>
        </w:tc>
        <w:tc>
          <w:tcPr>
            <w:tcW w:w="1623" w:type="dxa"/>
            <w:gridSpan w:val="2"/>
          </w:tcPr>
          <w:p w14:paraId="310D2431" w14:textId="315C555C" w:rsidR="00D32EE4" w:rsidDel="009331ED" w:rsidRDefault="00D32EE4">
            <w:pPr>
              <w:rPr>
                <w:del w:id="16876" w:author="Erlie Hasam Morfin Zavalza" w:date="2014-10-31T02:51:00Z"/>
              </w:rPr>
              <w:pPrChange w:id="16877" w:author="Erlie Hasam Morfin Zavalza" w:date="2014-11-08T00:32:00Z">
                <w:pPr>
                  <w:spacing w:before="60" w:after="60"/>
                  <w:ind w:left="113" w:right="113"/>
                  <w:jc w:val="right"/>
                </w:pPr>
              </w:pPrChange>
            </w:pPr>
          </w:p>
        </w:tc>
        <w:tc>
          <w:tcPr>
            <w:tcW w:w="851" w:type="dxa"/>
          </w:tcPr>
          <w:p w14:paraId="60324809" w14:textId="3E4371AE" w:rsidR="00D32EE4" w:rsidDel="009331ED" w:rsidRDefault="00D32EE4">
            <w:pPr>
              <w:rPr>
                <w:del w:id="16878" w:author="Erlie Hasam Morfin Zavalza" w:date="2014-10-31T02:51:00Z"/>
              </w:rPr>
              <w:pPrChange w:id="16879" w:author="Erlie Hasam Morfin Zavalza" w:date="2014-11-08T00:32:00Z">
                <w:pPr>
                  <w:spacing w:before="60" w:after="60"/>
                  <w:ind w:left="113" w:right="113"/>
                  <w:jc w:val="right"/>
                </w:pPr>
              </w:pPrChange>
            </w:pPr>
          </w:p>
        </w:tc>
        <w:tc>
          <w:tcPr>
            <w:tcW w:w="427" w:type="dxa"/>
          </w:tcPr>
          <w:p w14:paraId="0402721E" w14:textId="3C6CF016" w:rsidR="00D32EE4" w:rsidDel="009331ED" w:rsidRDefault="00D32EE4">
            <w:pPr>
              <w:rPr>
                <w:del w:id="16880" w:author="Erlie Hasam Morfin Zavalza" w:date="2014-10-31T02:51:00Z"/>
              </w:rPr>
              <w:pPrChange w:id="16881" w:author="Erlie Hasam Morfin Zavalza" w:date="2014-11-08T00:32:00Z">
                <w:pPr>
                  <w:jc w:val="right"/>
                </w:pPr>
              </w:pPrChange>
            </w:pPr>
          </w:p>
        </w:tc>
      </w:tr>
    </w:tbl>
    <w:p w14:paraId="7D46BE4A" w14:textId="25B99AE3" w:rsidR="00D32EE4" w:rsidDel="009331ED" w:rsidRDefault="00D32EE4">
      <w:pPr>
        <w:rPr>
          <w:del w:id="16882" w:author="Erlie Hasam Morfin Zavalza" w:date="2014-10-31T02:51:00Z"/>
        </w:rPr>
        <w:pPrChange w:id="16883" w:author="Erlie Hasam Morfin Zavalza" w:date="2014-11-08T00:32:00Z">
          <w:pPr>
            <w:pBdr>
              <w:top w:val="single" w:sz="6" w:space="1" w:color="auto"/>
              <w:left w:val="single" w:sz="6" w:space="1" w:color="auto"/>
              <w:bottom w:val="single" w:sz="6" w:space="1" w:color="auto"/>
              <w:right w:val="single" w:sz="6" w:space="1" w:color="auto"/>
            </w:pBdr>
          </w:pPr>
        </w:pPrChange>
      </w:pPr>
      <w:del w:id="16884" w:author="Erlie Hasam Morfin Zavalza" w:date="2014-10-31T02:51:00Z">
        <w:r w:rsidDel="009331ED">
          <w:lastRenderedPageBreak/>
          <w:br w:type="page"/>
          <w:delText>OTROS INDICADORES :</w:delText>
        </w:r>
      </w:del>
    </w:p>
    <w:p w14:paraId="1DFF1166" w14:textId="5C77CA3C" w:rsidR="00D32EE4" w:rsidDel="009331ED" w:rsidRDefault="00D32EE4">
      <w:pPr>
        <w:rPr>
          <w:del w:id="16885" w:author="Erlie Hasam Morfin Zavalza" w:date="2014-10-31T02:51:00Z"/>
        </w:rPr>
      </w:pPr>
    </w:p>
    <w:p w14:paraId="5D4B3AEA" w14:textId="5162EF4F" w:rsidR="00D32EE4" w:rsidDel="009331ED" w:rsidRDefault="00D32EE4">
      <w:pPr>
        <w:rPr>
          <w:del w:id="16886" w:author="Erlie Hasam Morfin Zavalza" w:date="2014-10-31T02:51:00Z"/>
        </w:rPr>
        <w:pPrChange w:id="16887" w:author="Erlie Hasam Morfin Zavalza" w:date="2014-11-08T00:32:00Z">
          <w:pPr>
            <w:numPr>
              <w:numId w:val="28"/>
            </w:numPr>
            <w:ind w:left="992" w:hanging="283"/>
          </w:pPr>
        </w:pPrChange>
      </w:pPr>
      <w:del w:id="16888" w:author="Erlie Hasam Morfin Zavalza" w:date="2014-10-31T02:51:00Z">
        <w:r w:rsidDel="009331ED">
          <w:delText>V.A.N.- Esta expresión responde al concepto de Valor Actual Neto de la inversión, llamado también plusvalía o valor capital de la inversión. Se trata de un criterio para evaluar la rentabilidad financiera que consiste en restar a la suma homogeneizada, de unidades monetarias que la inversión proporciona al inversor, las unidades monetarias que el inversor ha dado a la misma :</w:delText>
        </w:r>
      </w:del>
    </w:p>
    <w:p w14:paraId="2A1FFA13" w14:textId="1E0E6238" w:rsidR="00D32EE4" w:rsidDel="009331ED" w:rsidRDefault="00D32EE4">
      <w:pPr>
        <w:rPr>
          <w:del w:id="16889" w:author="Erlie Hasam Morfin Zavalza" w:date="2014-10-31T02:51:00Z"/>
          <w:lang w:val="en-GB"/>
        </w:rPr>
      </w:pPr>
      <w:del w:id="16890" w:author="Erlie Hasam Morfin Zavalza" w:date="2014-10-31T02:51:00Z">
        <w:r w:rsidDel="009331ED">
          <w:tab/>
        </w:r>
        <w:r w:rsidDel="009331ED">
          <w:tab/>
        </w:r>
        <w:r w:rsidDel="009331ED">
          <w:tab/>
        </w:r>
        <w:r w:rsidDel="009331ED">
          <w:tab/>
        </w:r>
        <w:r w:rsidDel="009331ED">
          <w:tab/>
        </w:r>
        <w:r w:rsidDel="009331ED">
          <w:tab/>
        </w:r>
        <w:r w:rsidDel="009331ED">
          <w:tab/>
        </w:r>
        <w:r w:rsidDel="009331ED">
          <w:tab/>
        </w:r>
        <w:r w:rsidDel="009331ED">
          <w:tab/>
        </w:r>
        <w:r w:rsidDel="009331ED">
          <w:rPr>
            <w:vertAlign w:val="subscript"/>
          </w:rPr>
          <w:delText xml:space="preserve"> </w:delText>
        </w:r>
        <w:r w:rsidDel="009331ED">
          <w:rPr>
            <w:vertAlign w:val="subscript"/>
            <w:lang w:val="en-GB"/>
          </w:rPr>
          <w:delText>n</w:delText>
        </w:r>
      </w:del>
    </w:p>
    <w:p w14:paraId="27C9874A" w14:textId="4B9DFFA2" w:rsidR="00D32EE4" w:rsidDel="009331ED" w:rsidRDefault="00D32EE4">
      <w:pPr>
        <w:rPr>
          <w:del w:id="16891" w:author="Erlie Hasam Morfin Zavalza" w:date="2014-10-31T02:51:00Z"/>
          <w:lang w:val="en-GB"/>
        </w:rPr>
      </w:pPr>
      <w:del w:id="16892" w:author="Erlie Hasam Morfin Zavalza" w:date="2014-10-31T02:51:00Z">
        <w:r w:rsidDel="009331ED">
          <w:rPr>
            <w:lang w:val="en-GB"/>
          </w:rPr>
          <w:tab/>
          <w:delText>VAN = R(1)/(1+i)+R(2)/ (1+i)</w:delText>
        </w:r>
        <w:r w:rsidDel="009331ED">
          <w:rPr>
            <w:vertAlign w:val="superscript"/>
            <w:lang w:val="en-GB"/>
          </w:rPr>
          <w:delText>2</w:delText>
        </w:r>
        <w:r w:rsidDel="009331ED">
          <w:rPr>
            <w:lang w:val="en-GB"/>
          </w:rPr>
          <w:delText>+.......+R(n)/(1+i)</w:delText>
        </w:r>
        <w:r w:rsidDel="009331ED">
          <w:rPr>
            <w:vertAlign w:val="superscript"/>
            <w:lang w:val="en-GB"/>
          </w:rPr>
          <w:delText>n</w:delText>
        </w:r>
        <w:r w:rsidDel="009331ED">
          <w:rPr>
            <w:lang w:val="en-GB"/>
          </w:rPr>
          <w:delText xml:space="preserve"> - K = </w:delText>
        </w:r>
        <w:r w:rsidDel="009331ED">
          <w:sym w:font="Symbol" w:char="F0E5"/>
        </w:r>
        <w:r w:rsidDel="009331ED">
          <w:rPr>
            <w:lang w:val="en-GB"/>
          </w:rPr>
          <w:delText xml:space="preserve"> R(j)/(1+i)</w:delText>
        </w:r>
        <w:r w:rsidDel="009331ED">
          <w:rPr>
            <w:vertAlign w:val="superscript"/>
            <w:lang w:val="en-GB"/>
          </w:rPr>
          <w:delText xml:space="preserve">j  </w:delText>
        </w:r>
        <w:r w:rsidDel="009331ED">
          <w:rPr>
            <w:lang w:val="en-GB"/>
          </w:rPr>
          <w:delText>- K</w:delText>
        </w:r>
      </w:del>
    </w:p>
    <w:p w14:paraId="7957FA4C" w14:textId="101558DA" w:rsidR="00D32EE4" w:rsidDel="009331ED" w:rsidRDefault="00D32EE4">
      <w:pPr>
        <w:rPr>
          <w:del w:id="16893" w:author="Erlie Hasam Morfin Zavalza" w:date="2014-10-31T02:51:00Z"/>
        </w:rPr>
      </w:pPr>
      <w:del w:id="16894" w:author="Erlie Hasam Morfin Zavalza" w:date="2014-10-31T02:51:00Z">
        <w:r w:rsidDel="009331ED">
          <w:rPr>
            <w:lang w:val="en-GB"/>
          </w:rPr>
          <w:tab/>
        </w:r>
        <w:r w:rsidDel="009331ED">
          <w:rPr>
            <w:lang w:val="en-GB"/>
          </w:rPr>
          <w:tab/>
        </w:r>
        <w:r w:rsidDel="009331ED">
          <w:rPr>
            <w:lang w:val="en-GB"/>
          </w:rPr>
          <w:tab/>
        </w:r>
        <w:r w:rsidDel="009331ED">
          <w:rPr>
            <w:lang w:val="en-GB"/>
          </w:rPr>
          <w:tab/>
        </w:r>
        <w:r w:rsidDel="009331ED">
          <w:rPr>
            <w:lang w:val="en-GB"/>
          </w:rPr>
          <w:tab/>
        </w:r>
        <w:r w:rsidDel="009331ED">
          <w:rPr>
            <w:lang w:val="en-GB"/>
          </w:rPr>
          <w:tab/>
        </w:r>
        <w:r w:rsidDel="009331ED">
          <w:rPr>
            <w:lang w:val="en-GB"/>
          </w:rPr>
          <w:tab/>
        </w:r>
        <w:r w:rsidDel="009331ED">
          <w:rPr>
            <w:lang w:val="en-GB"/>
          </w:rPr>
          <w:tab/>
        </w:r>
        <w:r w:rsidDel="009331ED">
          <w:rPr>
            <w:lang w:val="en-GB"/>
          </w:rPr>
          <w:tab/>
        </w:r>
        <w:r w:rsidDel="009331ED">
          <w:rPr>
            <w:vertAlign w:val="superscript"/>
          </w:rPr>
          <w:delText>j=1</w:delText>
        </w:r>
      </w:del>
    </w:p>
    <w:p w14:paraId="3F2A1C56" w14:textId="4239D5E1" w:rsidR="00D32EE4" w:rsidDel="009331ED" w:rsidRDefault="00D32EE4">
      <w:pPr>
        <w:rPr>
          <w:del w:id="16895" w:author="Erlie Hasam Morfin Zavalza" w:date="2014-10-31T02:51:00Z"/>
        </w:rPr>
      </w:pPr>
      <w:del w:id="16896" w:author="Erlie Hasam Morfin Zavalza" w:date="2014-10-31T02:51:00Z">
        <w:r w:rsidDel="009331ED">
          <w:tab/>
          <w:delText xml:space="preserve">Donde : </w:delText>
        </w:r>
        <w:r w:rsidDel="009331ED">
          <w:tab/>
          <w:delText>R(1), R(2), ....., R(n) son flujos de caja anuales.</w:delText>
        </w:r>
      </w:del>
    </w:p>
    <w:p w14:paraId="4D8DEA48" w14:textId="2849A1CE" w:rsidR="00D32EE4" w:rsidDel="009331ED" w:rsidRDefault="00D32EE4">
      <w:pPr>
        <w:rPr>
          <w:del w:id="16897" w:author="Erlie Hasam Morfin Zavalza" w:date="2014-10-31T02:51:00Z"/>
        </w:rPr>
      </w:pPr>
      <w:del w:id="16898" w:author="Erlie Hasam Morfin Zavalza" w:date="2014-10-31T02:51:00Z">
        <w:r w:rsidDel="009331ED">
          <w:tab/>
        </w:r>
        <w:r w:rsidDel="009331ED">
          <w:tab/>
        </w:r>
        <w:r w:rsidDel="009331ED">
          <w:tab/>
          <w:delText>i es el tipo de interés.</w:delText>
        </w:r>
      </w:del>
    </w:p>
    <w:p w14:paraId="58619A3B" w14:textId="113EFB8A" w:rsidR="00D32EE4" w:rsidDel="009331ED" w:rsidRDefault="00D32EE4">
      <w:pPr>
        <w:rPr>
          <w:del w:id="16899" w:author="Erlie Hasam Morfin Zavalza" w:date="2014-10-31T02:51:00Z"/>
        </w:rPr>
        <w:pPrChange w:id="16900" w:author="Erlie Hasam Morfin Zavalza" w:date="2014-11-08T00:32:00Z">
          <w:pPr>
            <w:ind w:left="2127"/>
          </w:pPr>
        </w:pPrChange>
      </w:pPr>
      <w:del w:id="16901" w:author="Erlie Hasam Morfin Zavalza" w:date="2014-10-31T02:51:00Z">
        <w:r w:rsidDel="009331ED">
          <w:delText xml:space="preserve">K es el capital inicial aportado.   </w:delText>
        </w:r>
      </w:del>
    </w:p>
    <w:p w14:paraId="3366AD9D" w14:textId="38448D8A" w:rsidR="00D32EE4" w:rsidDel="009331ED" w:rsidRDefault="00D32EE4">
      <w:pPr>
        <w:rPr>
          <w:del w:id="16902" w:author="Erlie Hasam Morfin Zavalza" w:date="2014-10-31T02:51:00Z"/>
        </w:rPr>
        <w:pPrChange w:id="16903" w:author="Erlie Hasam Morfin Zavalza" w:date="2014-11-08T00:32:00Z">
          <w:pPr>
            <w:ind w:left="2127"/>
          </w:pPr>
        </w:pPrChange>
      </w:pPr>
    </w:p>
    <w:p w14:paraId="051F3442" w14:textId="38F6A7A6" w:rsidR="00D32EE4" w:rsidDel="009331ED" w:rsidRDefault="00D32EE4">
      <w:pPr>
        <w:rPr>
          <w:del w:id="16904" w:author="Erlie Hasam Morfin Zavalza" w:date="2014-10-31T02:51:00Z"/>
        </w:rPr>
        <w:pPrChange w:id="16905" w:author="Erlie Hasam Morfin Zavalza" w:date="2014-11-08T00:32:00Z">
          <w:pPr>
            <w:ind w:left="2127"/>
          </w:pPr>
        </w:pPrChange>
      </w:pPr>
    </w:p>
    <w:p w14:paraId="192481C0" w14:textId="79D91655" w:rsidR="00D32EE4" w:rsidDel="009331ED" w:rsidRDefault="00D32EE4">
      <w:pPr>
        <w:rPr>
          <w:del w:id="16906" w:author="Erlie Hasam Morfin Zavalza" w:date="2014-10-31T02:51:00Z"/>
        </w:rPr>
        <w:pPrChange w:id="16907" w:author="Erlie Hasam Morfin Zavalza" w:date="2014-11-08T00:32:00Z">
          <w:pPr>
            <w:ind w:left="709"/>
          </w:pPr>
        </w:pPrChange>
      </w:pPr>
      <w:del w:id="16908" w:author="Erlie Hasam Morfin Zavalza" w:date="2014-10-31T02:51:00Z">
        <w:r w:rsidDel="009331ED">
          <w:delText>Realizadas las operaciones correspondientes el signo de la cantidad resultante será positivo o negativo</w:delText>
        </w:r>
      </w:del>
    </w:p>
    <w:p w14:paraId="289257F3" w14:textId="183AA3EE" w:rsidR="00D32EE4" w:rsidDel="009331ED" w:rsidRDefault="00D32EE4">
      <w:pPr>
        <w:rPr>
          <w:del w:id="16909" w:author="Erlie Hasam Morfin Zavalza" w:date="2014-10-31T02:51:00Z"/>
        </w:rPr>
      </w:pPr>
    </w:p>
    <w:p w14:paraId="1144DDC5" w14:textId="14378019" w:rsidR="00D32EE4" w:rsidDel="009331ED" w:rsidRDefault="00D32EE4">
      <w:pPr>
        <w:rPr>
          <w:del w:id="16910" w:author="Erlie Hasam Morfin Zavalza" w:date="2014-10-31T02:51:00Z"/>
        </w:rPr>
        <w:pPrChange w:id="16911" w:author="Erlie Hasam Morfin Zavalza" w:date="2014-11-08T00:32:00Z">
          <w:pPr>
            <w:numPr>
              <w:numId w:val="28"/>
            </w:numPr>
            <w:ind w:left="992" w:hanging="283"/>
          </w:pPr>
        </w:pPrChange>
      </w:pPr>
      <w:del w:id="16912" w:author="Erlie Hasam Morfin Zavalza" w:date="2014-10-31T02:51:00Z">
        <w:r w:rsidDel="009331ED">
          <w:delText>T.I.R.- Responde al concepto de Tasa Interna de Rendimiento y supone la obtención de un tipo de interés que vine a ser una expresión de la eficacia que ha obtenido la inversión para el inversor.</w:delText>
        </w:r>
      </w:del>
    </w:p>
    <w:p w14:paraId="19FC95E7" w14:textId="6A6588D6" w:rsidR="00D32EE4" w:rsidDel="009331ED" w:rsidRDefault="00D32EE4">
      <w:pPr>
        <w:rPr>
          <w:del w:id="16913" w:author="Erlie Hasam Morfin Zavalza" w:date="2014-10-31T02:51:00Z"/>
        </w:rPr>
      </w:pPr>
      <w:del w:id="16914" w:author="Erlie Hasam Morfin Zavalza" w:date="2014-10-31T02:51:00Z">
        <w:r w:rsidDel="009331ED">
          <w:tab/>
        </w:r>
        <w:r w:rsidDel="009331ED">
          <w:tab/>
          <w:delText xml:space="preserve">     </w:delText>
        </w:r>
        <w:r w:rsidDel="009331ED">
          <w:rPr>
            <w:vertAlign w:val="subscript"/>
          </w:rPr>
          <w:delText xml:space="preserve">  n</w:delText>
        </w:r>
      </w:del>
    </w:p>
    <w:p w14:paraId="0A0F6F66" w14:textId="39F5B0B7" w:rsidR="00D32EE4" w:rsidDel="009331ED" w:rsidRDefault="00D32EE4">
      <w:pPr>
        <w:rPr>
          <w:del w:id="16915" w:author="Erlie Hasam Morfin Zavalza" w:date="2014-10-31T02:51:00Z"/>
          <w:vertAlign w:val="superscript"/>
        </w:rPr>
      </w:pPr>
      <w:del w:id="16916" w:author="Erlie Hasam Morfin Zavalza" w:date="2014-10-31T02:51:00Z">
        <w:r w:rsidDel="009331ED">
          <w:tab/>
        </w:r>
        <w:r w:rsidDel="009331ED">
          <w:tab/>
          <w:delText xml:space="preserve">K= </w:delText>
        </w:r>
        <w:r w:rsidDel="009331ED">
          <w:sym w:font="Symbol" w:char="F0E5"/>
        </w:r>
        <w:r w:rsidDel="009331ED">
          <w:delText xml:space="preserve"> R</w:delText>
        </w:r>
        <w:r w:rsidDel="009331ED">
          <w:rPr>
            <w:vertAlign w:val="subscript"/>
          </w:rPr>
          <w:delText xml:space="preserve">j  </w:delText>
        </w:r>
        <w:r w:rsidDel="009331ED">
          <w:delText>/ (1+</w:delText>
        </w:r>
        <w:r w:rsidDel="009331ED">
          <w:sym w:font="Symbol" w:char="F047"/>
        </w:r>
        <w:r w:rsidDel="009331ED">
          <w:delText>)</w:delText>
        </w:r>
        <w:r w:rsidDel="009331ED">
          <w:rPr>
            <w:vertAlign w:val="superscript"/>
          </w:rPr>
          <w:delText>j</w:delText>
        </w:r>
      </w:del>
    </w:p>
    <w:p w14:paraId="0D31638A" w14:textId="21891EA5" w:rsidR="00D32EE4" w:rsidDel="009331ED" w:rsidRDefault="00D32EE4">
      <w:pPr>
        <w:rPr>
          <w:del w:id="16917" w:author="Erlie Hasam Morfin Zavalza" w:date="2014-10-31T02:51:00Z"/>
          <w:vertAlign w:val="superscript"/>
        </w:rPr>
      </w:pPr>
      <w:del w:id="16918" w:author="Erlie Hasam Morfin Zavalza" w:date="2014-10-31T02:51:00Z">
        <w:r w:rsidDel="009331ED">
          <w:rPr>
            <w:vertAlign w:val="superscript"/>
          </w:rPr>
          <w:tab/>
        </w:r>
        <w:r w:rsidDel="009331ED">
          <w:rPr>
            <w:vertAlign w:val="superscript"/>
          </w:rPr>
          <w:tab/>
          <w:delText xml:space="preserve">         j=1</w:delText>
        </w:r>
      </w:del>
    </w:p>
    <w:p w14:paraId="3AC4638C" w14:textId="24696254" w:rsidR="00D32EE4" w:rsidDel="009331ED" w:rsidRDefault="00D32EE4">
      <w:pPr>
        <w:rPr>
          <w:del w:id="16919" w:author="Erlie Hasam Morfin Zavalza" w:date="2014-10-31T02:51:00Z"/>
        </w:rPr>
      </w:pPr>
    </w:p>
    <w:p w14:paraId="1B2BD777" w14:textId="2AEACD0B" w:rsidR="00D32EE4" w:rsidDel="009331ED" w:rsidRDefault="00D32EE4">
      <w:pPr>
        <w:rPr>
          <w:del w:id="16920" w:author="Erlie Hasam Morfin Zavalza" w:date="2014-10-31T02:51:00Z"/>
        </w:rPr>
        <w:pPrChange w:id="16921" w:author="Erlie Hasam Morfin Zavalza" w:date="2014-11-08T00:32:00Z">
          <w:pPr>
            <w:ind w:left="2835" w:hanging="1410"/>
          </w:pPr>
        </w:pPrChange>
      </w:pPr>
      <w:del w:id="16922" w:author="Erlie Hasam Morfin Zavalza" w:date="2014-10-31T02:51:00Z">
        <w:r w:rsidDel="009331ED">
          <w:delText>Donde :</w:delText>
        </w:r>
        <w:r w:rsidDel="009331ED">
          <w:tab/>
        </w:r>
        <w:r w:rsidDel="009331ED">
          <w:sym w:font="Symbol" w:char="F047"/>
        </w:r>
        <w:r w:rsidDel="009331ED">
          <w:delText xml:space="preserve"> es el tipo de interés que satisfaga la ecuación anterior.</w:delText>
        </w:r>
      </w:del>
    </w:p>
    <w:p w14:paraId="7BF5AF64" w14:textId="090175E2" w:rsidR="00D32EE4" w:rsidDel="009331ED" w:rsidRDefault="00D32EE4">
      <w:pPr>
        <w:rPr>
          <w:del w:id="16923" w:author="Erlie Hasam Morfin Zavalza" w:date="2014-10-31T02:51:00Z"/>
        </w:rPr>
        <w:pPrChange w:id="16924" w:author="Erlie Hasam Morfin Zavalza" w:date="2014-11-08T00:32:00Z">
          <w:pPr>
            <w:ind w:left="2835" w:hanging="1410"/>
          </w:pPr>
        </w:pPrChange>
      </w:pPr>
      <w:del w:id="16925" w:author="Erlie Hasam Morfin Zavalza" w:date="2014-10-31T02:51:00Z">
        <w:r w:rsidDel="009331ED">
          <w:tab/>
          <w:delText>j es anualidad.</w:delText>
        </w:r>
      </w:del>
    </w:p>
    <w:p w14:paraId="1B569441" w14:textId="77777777" w:rsidR="006A461C" w:rsidRDefault="006A461C"/>
    <w:sectPr w:rsidR="006A461C" w:rsidSect="00FA4408">
      <w:headerReference w:type="default" r:id="rId83"/>
      <w:footerReference w:type="even" r:id="rId84"/>
      <w:footerReference w:type="default" r:id="rId85"/>
      <w:headerReference w:type="first" r:id="rId86"/>
      <w:footerReference w:type="first" r:id="rId87"/>
      <w:pgSz w:w="12240" w:h="15840" w:code="1"/>
      <w:pgMar w:top="2552" w:right="1701" w:bottom="1418" w:left="1701" w:header="1985" w:footer="720" w:gutter="0"/>
      <w:pgNumType w:start="0"/>
      <w:cols w:space="720"/>
      <w:titlePg/>
      <w:docGrid w:linePitch="326"/>
      <w:sectPrChange w:id="16945" w:author="Erlie Hasam Morfin Zavalza" w:date="2014-11-09T22:36:00Z">
        <w:sectPr w:rsidR="006A461C" w:rsidSect="00FA4408">
          <w:pgSz w:w="11907" w:h="16840" w:code="0"/>
          <w:pgMar w:top="2552" w:right="1701" w:bottom="1418" w:left="1701" w:header="1985" w:footer="720"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35" w:author="Miguel Angel Ortúzar" w:date="2014-10-23T17:16:00Z" w:initials="CM">
    <w:p w14:paraId="1176B410" w14:textId="77777777" w:rsidR="0010446F" w:rsidRDefault="0010446F" w:rsidP="00DF0CF0">
      <w:pPr>
        <w:pStyle w:val="Textocomentario"/>
      </w:pPr>
      <w:r>
        <w:rPr>
          <w:rStyle w:val="Refdecomentario"/>
        </w:rPr>
        <w:annotationRef/>
      </w:r>
      <w:r>
        <w:t>Arregla esta parte con mas ideas,,, con ideas mas solidas.</w:t>
      </w:r>
    </w:p>
  </w:comment>
  <w:comment w:id="1936" w:author="Erlie Hasam Morfin Zavalza" w:date="2014-10-31T13:42:00Z" w:initials="EHMZ">
    <w:p w14:paraId="5CA907E8" w14:textId="20D792A4" w:rsidR="0010446F" w:rsidRDefault="0010446F">
      <w:pPr>
        <w:pStyle w:val="Textocomentario"/>
      </w:pPr>
      <w:r>
        <w:rPr>
          <w:rStyle w:val="Refdecomentario"/>
        </w:rPr>
        <w:annotationRef/>
      </w:r>
      <w:r>
        <w:rPr>
          <w:noProof/>
        </w:rPr>
        <w:t>Este Nombre sería el del Nuevo Negocio o empresa.</w:t>
      </w:r>
    </w:p>
  </w:comment>
  <w:comment w:id="1945" w:author="Erlie Hasam Morfin Zavalza" w:date="2014-10-31T13:37:00Z" w:initials="EHMZ">
    <w:p w14:paraId="698D4361" w14:textId="6756131B" w:rsidR="0010446F" w:rsidRDefault="0010446F">
      <w:pPr>
        <w:pStyle w:val="Textocomentario"/>
      </w:pPr>
      <w:r>
        <w:rPr>
          <w:rStyle w:val="Refdecomentario"/>
        </w:rPr>
        <w:annotationRef/>
      </w:r>
      <w:r>
        <w:rPr>
          <w:noProof/>
        </w:rPr>
        <w:t>Se me ocurrió ese nombre para la marca de las empanadas, no se que te parezca??? Si te parece dejalo si no cambialo, por un nombre para la marca de las empanadas.</w:t>
      </w:r>
    </w:p>
  </w:comment>
  <w:comment w:id="1953" w:author="Miguel Angel Ortúzar" w:date="2014-10-23T20:54:00Z" w:initials="MAO">
    <w:p w14:paraId="214C3F1F" w14:textId="77777777" w:rsidR="0010446F" w:rsidRDefault="0010446F" w:rsidP="00DF0CF0">
      <w:pPr>
        <w:pStyle w:val="Textocomentario"/>
      </w:pPr>
      <w:r>
        <w:rPr>
          <w:rStyle w:val="Refdecomentario"/>
        </w:rPr>
        <w:annotationRef/>
      </w:r>
      <w:r>
        <w:t xml:space="preserve">Hazlo tu esta parte </w:t>
      </w:r>
    </w:p>
  </w:comment>
  <w:comment w:id="1954" w:author="Erlie Hasam Morfin Zavalza" w:date="2014-10-23T21:04:00Z" w:initials="EHMZ">
    <w:p w14:paraId="051E5644" w14:textId="77777777" w:rsidR="0010446F" w:rsidRDefault="0010446F" w:rsidP="00DF0CF0">
      <w:pPr>
        <w:pStyle w:val="Textocomentario"/>
      </w:pPr>
      <w:r>
        <w:rPr>
          <w:rStyle w:val="Refdecomentario"/>
        </w:rPr>
        <w:annotationRef/>
      </w:r>
      <w:r>
        <w:t>Perfecto dame tu punto de vista???</w:t>
      </w:r>
    </w:p>
  </w:comment>
  <w:comment w:id="1955" w:author="Erlie Hasam Morfin Zavalza" w:date="2014-10-23T21:04:00Z" w:initials="EHMZ">
    <w:p w14:paraId="77E0258C" w14:textId="77777777" w:rsidR="0010446F" w:rsidRDefault="0010446F" w:rsidP="00DF0CF0">
      <w:pPr>
        <w:pStyle w:val="Textocomentario"/>
      </w:pPr>
      <w:r>
        <w:rPr>
          <w:rStyle w:val="Refdecomentario"/>
        </w:rPr>
        <w:annotationRef/>
      </w:r>
    </w:p>
  </w:comment>
  <w:comment w:id="2672" w:author="Erlie Hasam Morfin Zavalza" w:date="2014-11-06T17:34:00Z" w:initials="EHMZ">
    <w:p w14:paraId="352023EC" w14:textId="77777777" w:rsidR="0010446F" w:rsidRDefault="0010446F" w:rsidP="00622BD5">
      <w:pPr>
        <w:pStyle w:val="Textocomentario"/>
      </w:pPr>
      <w:r>
        <w:rPr>
          <w:rStyle w:val="Refdecomentario"/>
        </w:rPr>
        <w:annotationRef/>
      </w:r>
      <w:r>
        <w:t>Aca debemos de poner los recursos con los que se cuenta en los balances respectivos, un balance de planta o instalaciones, un balance de maquinaria disponible, un balance de personal disponible, y un balance de materia prima disponible en su caso.</w:t>
      </w:r>
    </w:p>
  </w:comment>
  <w:comment w:id="2874" w:author="Erlie Hasam Morfin Zavalza" w:date="2014-11-06T17:35:00Z" w:initials="EHMZ">
    <w:p w14:paraId="2D0EED60" w14:textId="77777777" w:rsidR="0010446F" w:rsidRDefault="0010446F" w:rsidP="00622BD5">
      <w:pPr>
        <w:pStyle w:val="Textocomentario"/>
      </w:pPr>
      <w:r>
        <w:rPr>
          <w:rStyle w:val="Refdecomentario"/>
        </w:rPr>
        <w:annotationRef/>
      </w:r>
      <w:r>
        <w:t>Aca vamos a hacer los balances anteriores de maquinaria, personal,insumos,e instalaciones, gastos mensuales, que sean necesarios implementar o que se quieran implementar. Es como los balances anteriores pero ya estimando lo que será necesario.</w:t>
      </w:r>
    </w:p>
  </w:comment>
  <w:comment w:id="8623" w:author="Erlie Hasam Morfin Zavalza" w:date="2014-11-06T23:20:00Z" w:initials="EHMZ">
    <w:p w14:paraId="0FFCBCD3" w14:textId="6EF163D8" w:rsidR="0010446F" w:rsidRDefault="0010446F">
      <w:pPr>
        <w:pStyle w:val="Textocomentario"/>
      </w:pPr>
      <w:r>
        <w:rPr>
          <w:rStyle w:val="Refdecomentario"/>
        </w:rPr>
        <w:annotationRef/>
      </w:r>
      <w:r>
        <w:t>Aquí necsito que de manera general expliques como era el negocio de empanadas antes, que tanta competencia había antes, que tantos productos sustitutos había, que precios tenían las empanadas antes, que tipos de empanadas había antes, que tantos proveedores había antes, que tanta gente compraba antes, cuantas empanadas se vendían en promedio, etc.</w:t>
      </w:r>
    </w:p>
    <w:p w14:paraId="74A166CB" w14:textId="74DDFB2A" w:rsidR="0010446F" w:rsidRDefault="0010446F">
      <w:pPr>
        <w:pStyle w:val="Textocomentario"/>
      </w:pPr>
      <w:r>
        <w:t>Hazlo a manera de enunciado general puedes consultar información histórica de internet, de san Antonio, puedes preguntarle a personas ,etc.</w:t>
      </w:r>
    </w:p>
  </w:comment>
  <w:comment w:id="9494" w:author="Erlie Hasam Morfin Zavalza" w:date="2014-11-06T15:06:00Z" w:initials="EHMZ">
    <w:p w14:paraId="6DEC3CFC" w14:textId="434FBDB5" w:rsidR="0010446F" w:rsidRDefault="0010446F">
      <w:pPr>
        <w:pStyle w:val="Textocomentario"/>
      </w:pPr>
      <w:r>
        <w:rPr>
          <w:rStyle w:val="Refdecomentario"/>
        </w:rPr>
        <w:annotationRef/>
      </w:r>
      <w:r>
        <w:t>Miguel encárgate de esta parte tu que conoces a los proveedores, cuales son los que tienen, que condiciones d eentrega y precios tienen, que tan confiables son.</w:t>
      </w:r>
    </w:p>
    <w:p w14:paraId="22F59B33" w14:textId="7A5A340E" w:rsidR="0010446F" w:rsidRDefault="0010446F">
      <w:pPr>
        <w:pStyle w:val="Textocomentario"/>
      </w:pPr>
      <w:r>
        <w:t>Agrega en esta parte la información respecto a los proveedores de la empresa, ya sean existetes o futuros,</w:t>
      </w:r>
    </w:p>
    <w:p w14:paraId="21C0BE88" w14:textId="21757DBC" w:rsidR="0010446F" w:rsidRDefault="0010446F">
      <w:pPr>
        <w:pStyle w:val="Textocomentario"/>
      </w:pPr>
      <w:r>
        <w:t>Además de si es necesario contratar personal externo o empresas externas para la publicidad por ejemplo, o del mismo personal necesario para operar ,que esta disponible o que se bsuca conseguir.,</w:t>
      </w:r>
    </w:p>
    <w:p w14:paraId="336555F6" w14:textId="7137AB17" w:rsidR="0010446F" w:rsidRDefault="0010446F">
      <w:pPr>
        <w:pStyle w:val="Textocomentario"/>
      </w:pPr>
      <w:r>
        <w:t>Ya le puse una pequeña explicación pero es solo una referencia tu concoes al mercado del proveedor.</w:t>
      </w:r>
    </w:p>
    <w:p w14:paraId="25607209" w14:textId="77777777" w:rsidR="0010446F" w:rsidRPr="00956ECF" w:rsidRDefault="0010446F" w:rsidP="00956ECF">
      <w:pPr>
        <w:pStyle w:val="Textocomentario"/>
        <w:numPr>
          <w:ilvl w:val="0"/>
          <w:numId w:val="67"/>
        </w:numPr>
        <w:rPr>
          <w:lang w:val="es-MX"/>
        </w:rPr>
      </w:pPr>
      <w:r w:rsidRPr="00956ECF">
        <w:rPr>
          <w:lang w:val="es-CO"/>
        </w:rPr>
        <w:t>¿Quiénes son los proveedores?</w:t>
      </w:r>
    </w:p>
    <w:p w14:paraId="000378FF" w14:textId="77777777" w:rsidR="0010446F" w:rsidRPr="00956ECF" w:rsidRDefault="0010446F" w:rsidP="00956ECF">
      <w:pPr>
        <w:pStyle w:val="Textocomentario"/>
        <w:numPr>
          <w:ilvl w:val="0"/>
          <w:numId w:val="67"/>
        </w:numPr>
        <w:rPr>
          <w:lang w:val="es-MX"/>
        </w:rPr>
      </w:pPr>
      <w:r w:rsidRPr="00956ECF">
        <w:rPr>
          <w:lang w:val="es-CO"/>
        </w:rPr>
        <w:t>¿Cuántos posibles proveedores hay?</w:t>
      </w:r>
    </w:p>
    <w:p w14:paraId="20458B2E" w14:textId="77777777" w:rsidR="0010446F" w:rsidRPr="00956ECF" w:rsidRDefault="0010446F" w:rsidP="00956ECF">
      <w:pPr>
        <w:pStyle w:val="Textocomentario"/>
        <w:numPr>
          <w:ilvl w:val="0"/>
          <w:numId w:val="67"/>
        </w:numPr>
        <w:rPr>
          <w:lang w:val="es-MX"/>
        </w:rPr>
      </w:pPr>
      <w:r w:rsidRPr="00956ECF">
        <w:rPr>
          <w:lang w:val="es-CO"/>
        </w:rPr>
        <w:t>¿Cómo se deben evaluar los proveedores?</w:t>
      </w:r>
    </w:p>
    <w:p w14:paraId="26F93490" w14:textId="77777777" w:rsidR="0010446F" w:rsidRPr="00956ECF" w:rsidRDefault="0010446F" w:rsidP="00956ECF">
      <w:pPr>
        <w:pStyle w:val="Textocomentario"/>
        <w:numPr>
          <w:ilvl w:val="0"/>
          <w:numId w:val="67"/>
        </w:numPr>
        <w:rPr>
          <w:lang w:val="es-MX"/>
        </w:rPr>
      </w:pPr>
      <w:r w:rsidRPr="00956ECF">
        <w:rPr>
          <w:lang w:val="es-CO"/>
        </w:rPr>
        <w:t>¿Dónde se encuentran ubicados?</w:t>
      </w:r>
    </w:p>
    <w:p w14:paraId="4162393D" w14:textId="77777777" w:rsidR="0010446F" w:rsidRPr="00956ECF" w:rsidRDefault="0010446F" w:rsidP="00956ECF">
      <w:pPr>
        <w:pStyle w:val="Textocomentario"/>
        <w:numPr>
          <w:ilvl w:val="0"/>
          <w:numId w:val="67"/>
        </w:numPr>
        <w:rPr>
          <w:lang w:val="es-MX"/>
        </w:rPr>
      </w:pPr>
      <w:r w:rsidRPr="00956ECF">
        <w:rPr>
          <w:lang w:val="es-CO"/>
        </w:rPr>
        <w:t>¿Cuáles son los objetivos: cumplimiento, plazos, costos, calidad?</w:t>
      </w:r>
    </w:p>
    <w:p w14:paraId="703AAED7" w14:textId="77777777" w:rsidR="0010446F" w:rsidRPr="00956ECF" w:rsidRDefault="0010446F" w:rsidP="00956ECF">
      <w:pPr>
        <w:pStyle w:val="Textocomentario"/>
        <w:numPr>
          <w:ilvl w:val="0"/>
          <w:numId w:val="67"/>
        </w:numPr>
        <w:rPr>
          <w:lang w:val="es-MX"/>
        </w:rPr>
      </w:pPr>
      <w:r w:rsidRPr="00956ECF">
        <w:rPr>
          <w:lang w:val="es-CO"/>
        </w:rPr>
        <w:t>¿Cuáles son los riesgos de no analizar este mercado?</w:t>
      </w:r>
    </w:p>
    <w:p w14:paraId="16524FD1" w14:textId="77777777" w:rsidR="0010446F" w:rsidRPr="00956ECF" w:rsidRDefault="0010446F" w:rsidP="00956ECF">
      <w:pPr>
        <w:pStyle w:val="Textocomentario"/>
        <w:numPr>
          <w:ilvl w:val="0"/>
          <w:numId w:val="67"/>
        </w:numPr>
        <w:rPr>
          <w:lang w:val="es-MX"/>
        </w:rPr>
      </w:pPr>
      <w:r w:rsidRPr="00956ECF">
        <w:rPr>
          <w:lang w:val="es-CO"/>
        </w:rPr>
        <w:t>¿Cómo es la competencia entre proveedores?</w:t>
      </w:r>
    </w:p>
    <w:p w14:paraId="6ECCB301" w14:textId="77777777" w:rsidR="0010446F" w:rsidRPr="00956ECF" w:rsidRDefault="0010446F" w:rsidP="00956ECF">
      <w:pPr>
        <w:pStyle w:val="Textocomentario"/>
        <w:numPr>
          <w:ilvl w:val="0"/>
          <w:numId w:val="67"/>
        </w:numPr>
        <w:rPr>
          <w:lang w:val="es-MX"/>
        </w:rPr>
      </w:pPr>
      <w:r w:rsidRPr="00956ECF">
        <w:rPr>
          <w:lang w:val="es-CO"/>
        </w:rPr>
        <w:t>¿Cuál es el poder negociador de los proveedores?</w:t>
      </w:r>
    </w:p>
    <w:p w14:paraId="3DFC2267" w14:textId="77777777" w:rsidR="0010446F" w:rsidRPr="00956ECF" w:rsidRDefault="0010446F" w:rsidP="00956ECF">
      <w:pPr>
        <w:pStyle w:val="Textocomentario"/>
        <w:numPr>
          <w:ilvl w:val="0"/>
          <w:numId w:val="67"/>
        </w:numPr>
        <w:rPr>
          <w:lang w:val="es-MX"/>
        </w:rPr>
      </w:pPr>
      <w:r w:rsidRPr="00956ECF">
        <w:rPr>
          <w:lang w:val="es-CO"/>
        </w:rPr>
        <w:t>¿Cuál es el grado de dependencia con este mercado?</w:t>
      </w:r>
    </w:p>
    <w:p w14:paraId="4C68D61B" w14:textId="77777777" w:rsidR="0010446F" w:rsidRDefault="0010446F">
      <w:pPr>
        <w:pStyle w:val="Textocomentario"/>
      </w:pPr>
    </w:p>
  </w:comment>
  <w:comment w:id="9621" w:author="Erlie Hasam Morfin Zavalza" w:date="2014-11-06T18:00:00Z" w:initials="EHMZ">
    <w:p w14:paraId="37416032" w14:textId="05DD0795" w:rsidR="0010446F" w:rsidRDefault="0010446F">
      <w:pPr>
        <w:pStyle w:val="Textocomentario"/>
      </w:pPr>
      <w:r>
        <w:rPr>
          <w:rStyle w:val="Refdecomentario"/>
        </w:rPr>
        <w:annotationRef/>
      </w:r>
      <w:r>
        <w:t>ESTO ES LOQUE AVANCÉ YO EN ESTA PARTE PORFAVOR CONTINUALA. DE ACUERDO ALA EXPLICACIÓN ANTERIOR!!</w:t>
      </w:r>
    </w:p>
  </w:comment>
  <w:comment w:id="9644" w:author="Erlie Hasam Morfin Zavalza" w:date="2014-11-06T15:16:00Z" w:initials="EHMZ">
    <w:p w14:paraId="117DB82A" w14:textId="77777777" w:rsidR="0010446F" w:rsidRDefault="0010446F">
      <w:pPr>
        <w:pStyle w:val="Textocomentario"/>
      </w:pPr>
      <w:r>
        <w:rPr>
          <w:rStyle w:val="Refdecomentario"/>
        </w:rPr>
        <w:annotationRef/>
      </w:r>
      <w:r>
        <w:t>Aca necesito también si podrías agregar un aproximado de cuantos competidores o vendedores de empanadas son, que tantas empanadas vende aproximadamente cada uno, cual es su segmento del mercado,como afectará nuestro producto a la competencia,que tanto venden , donde y como lasvenden??</w:t>
      </w:r>
    </w:p>
    <w:p w14:paraId="098CE5A0" w14:textId="77777777" w:rsidR="0010446F" w:rsidRPr="006B721E" w:rsidRDefault="0010446F" w:rsidP="006B721E">
      <w:pPr>
        <w:pStyle w:val="Textocomentario"/>
        <w:numPr>
          <w:ilvl w:val="0"/>
          <w:numId w:val="66"/>
        </w:numPr>
        <w:rPr>
          <w:lang w:val="es-MX"/>
        </w:rPr>
      </w:pPr>
      <w:r w:rsidRPr="006B721E">
        <w:rPr>
          <w:lang w:val="es-CO"/>
        </w:rPr>
        <w:t>¿Dónde se encuentran ubicados?</w:t>
      </w:r>
    </w:p>
    <w:p w14:paraId="7D51E57E" w14:textId="77777777" w:rsidR="0010446F" w:rsidRPr="006B721E" w:rsidRDefault="0010446F" w:rsidP="006B721E">
      <w:pPr>
        <w:pStyle w:val="Textocomentario"/>
        <w:numPr>
          <w:ilvl w:val="0"/>
          <w:numId w:val="66"/>
        </w:numPr>
        <w:rPr>
          <w:lang w:val="es-MX"/>
        </w:rPr>
      </w:pPr>
      <w:r w:rsidRPr="006B721E">
        <w:rPr>
          <w:lang w:val="es-CO"/>
        </w:rPr>
        <w:t>¿Cuáles son sus propuestas de valor respecto a: producto, distribución, precios promoción?</w:t>
      </w:r>
    </w:p>
    <w:p w14:paraId="49DDFFB8" w14:textId="77777777" w:rsidR="0010446F" w:rsidRPr="006B721E" w:rsidRDefault="0010446F" w:rsidP="006B721E">
      <w:pPr>
        <w:pStyle w:val="Textocomentario"/>
        <w:numPr>
          <w:ilvl w:val="0"/>
          <w:numId w:val="66"/>
        </w:numPr>
        <w:rPr>
          <w:lang w:val="es-MX"/>
        </w:rPr>
      </w:pPr>
      <w:r w:rsidRPr="006B721E">
        <w:rPr>
          <w:lang w:val="es-CO"/>
        </w:rPr>
        <w:t>¿Qué tan rápido se adaptan a los cambios?</w:t>
      </w:r>
    </w:p>
    <w:p w14:paraId="64A813E0" w14:textId="77777777" w:rsidR="0010446F" w:rsidRPr="006B721E" w:rsidRDefault="0010446F" w:rsidP="006B721E">
      <w:pPr>
        <w:pStyle w:val="Textocomentario"/>
        <w:numPr>
          <w:ilvl w:val="0"/>
          <w:numId w:val="66"/>
        </w:numPr>
        <w:rPr>
          <w:lang w:val="es-MX"/>
        </w:rPr>
      </w:pPr>
      <w:r w:rsidRPr="006B721E">
        <w:rPr>
          <w:lang w:val="es-CO"/>
        </w:rPr>
        <w:t>¿Cuál es su habilidad para presentar nuevas ofertas?</w:t>
      </w:r>
    </w:p>
    <w:p w14:paraId="1F0F7702" w14:textId="77777777" w:rsidR="0010446F" w:rsidRPr="006B721E" w:rsidRDefault="0010446F" w:rsidP="006B721E">
      <w:pPr>
        <w:pStyle w:val="Textocomentario"/>
        <w:numPr>
          <w:ilvl w:val="0"/>
          <w:numId w:val="66"/>
        </w:numPr>
        <w:rPr>
          <w:lang w:val="es-MX"/>
        </w:rPr>
      </w:pPr>
      <w:r w:rsidRPr="006B721E">
        <w:rPr>
          <w:lang w:val="es-CO"/>
        </w:rPr>
        <w:t>¿Cuántos y cuales segmentos del mercado atienden?</w:t>
      </w:r>
    </w:p>
    <w:p w14:paraId="2F553A28" w14:textId="77777777" w:rsidR="0010446F" w:rsidRPr="006B721E" w:rsidRDefault="0010446F" w:rsidP="006B721E">
      <w:pPr>
        <w:pStyle w:val="Textocomentario"/>
        <w:numPr>
          <w:ilvl w:val="0"/>
          <w:numId w:val="66"/>
        </w:numPr>
        <w:rPr>
          <w:lang w:val="es-MX"/>
        </w:rPr>
      </w:pPr>
      <w:r w:rsidRPr="006B721E">
        <w:rPr>
          <w:lang w:val="es-CO"/>
        </w:rPr>
        <w:t>¿Cuántos son competencia directa, indirecta?</w:t>
      </w:r>
    </w:p>
    <w:p w14:paraId="73A4CD5F" w14:textId="77777777" w:rsidR="0010446F" w:rsidRPr="006B721E" w:rsidRDefault="0010446F" w:rsidP="006B721E">
      <w:pPr>
        <w:pStyle w:val="Textocomentario"/>
        <w:numPr>
          <w:ilvl w:val="0"/>
          <w:numId w:val="66"/>
        </w:numPr>
        <w:rPr>
          <w:lang w:val="es-MX"/>
        </w:rPr>
      </w:pPr>
      <w:r w:rsidRPr="006B721E">
        <w:rPr>
          <w:lang w:val="es-CO"/>
        </w:rPr>
        <w:t>¿Cuál es el poder negociador frente al consumidor?</w:t>
      </w:r>
    </w:p>
    <w:p w14:paraId="1467A23C" w14:textId="77777777" w:rsidR="0010446F" w:rsidRPr="006B721E" w:rsidRDefault="0010446F" w:rsidP="006B721E">
      <w:pPr>
        <w:pStyle w:val="Textocomentario"/>
        <w:numPr>
          <w:ilvl w:val="0"/>
          <w:numId w:val="66"/>
        </w:numPr>
        <w:rPr>
          <w:lang w:val="es-MX"/>
        </w:rPr>
      </w:pPr>
      <w:r w:rsidRPr="006B721E">
        <w:rPr>
          <w:lang w:val="es-CO"/>
        </w:rPr>
        <w:t>¿Cuál es el poder negociador frente a los proveedores?</w:t>
      </w:r>
    </w:p>
    <w:p w14:paraId="4DF07F20" w14:textId="1F0ECD12" w:rsidR="0010446F" w:rsidRDefault="0010446F">
      <w:pPr>
        <w:pStyle w:val="Textocomentario"/>
      </w:pPr>
      <w:r>
        <w:t xml:space="preserve"> </w:t>
      </w:r>
    </w:p>
  </w:comment>
  <w:comment w:id="9732" w:author="Erlie Hasam Morfin Zavalza" w:date="2014-11-06T17:29:00Z" w:initials="EHMZ">
    <w:p w14:paraId="65A33175" w14:textId="50C797F7" w:rsidR="0010446F" w:rsidRDefault="0010446F">
      <w:pPr>
        <w:pStyle w:val="Textocomentario"/>
      </w:pPr>
      <w:r>
        <w:rPr>
          <w:rStyle w:val="Refdecomentario"/>
        </w:rPr>
        <w:annotationRef/>
      </w:r>
      <w:r>
        <w:t>Esto es lo que tu habías escrito en un principio complementalo basado en la explicación anterior.</w:t>
      </w:r>
    </w:p>
  </w:comment>
  <w:comment w:id="9762" w:author="Erlie Hasam Morfin Zavalza" w:date="2014-11-06T17:54:00Z" w:initials="EHMZ">
    <w:p w14:paraId="3A927644" w14:textId="77777777" w:rsidR="0010446F" w:rsidRDefault="0010446F" w:rsidP="007B0EB6">
      <w:pPr>
        <w:pStyle w:val="Textocomentario"/>
      </w:pPr>
      <w:r>
        <w:rPr>
          <w:rStyle w:val="Refdecomentario"/>
        </w:rPr>
        <w:annotationRef/>
      </w:r>
      <w:r>
        <w:t>Esta parte es importante también tu que conoces mas la localidad de Lloleo, apunta aquí cuales son los negocios que son nuestros competidores indirectos es decir, que venden sustitutos, choripanes,completos,chaparrita,churrascos,etc, ….que tantos competidores hay para cada producto sustituto, que tanto venden?, que precios tienen los productos sustittutos, donde los venden y como los venden, como afectará nuestro producto a ellos? Como reaccionarían?</w:t>
      </w:r>
    </w:p>
    <w:p w14:paraId="38C9A701" w14:textId="77777777" w:rsidR="0010446F" w:rsidRPr="00956ECF" w:rsidRDefault="0010446F" w:rsidP="00956ECF">
      <w:pPr>
        <w:pStyle w:val="Textocomentario"/>
        <w:numPr>
          <w:ilvl w:val="0"/>
          <w:numId w:val="68"/>
        </w:numPr>
        <w:rPr>
          <w:lang w:val="es-MX"/>
        </w:rPr>
      </w:pPr>
      <w:r w:rsidRPr="00956ECF">
        <w:rPr>
          <w:lang w:val="es-CO"/>
        </w:rPr>
        <w:t>¿Dónde se encuentran ubicados?</w:t>
      </w:r>
    </w:p>
    <w:p w14:paraId="2B18AE5A" w14:textId="77777777" w:rsidR="0010446F" w:rsidRPr="00956ECF" w:rsidRDefault="0010446F" w:rsidP="00956ECF">
      <w:pPr>
        <w:pStyle w:val="Textocomentario"/>
        <w:numPr>
          <w:ilvl w:val="0"/>
          <w:numId w:val="68"/>
        </w:numPr>
        <w:rPr>
          <w:lang w:val="es-MX"/>
        </w:rPr>
      </w:pPr>
      <w:r w:rsidRPr="00956ECF">
        <w:rPr>
          <w:lang w:val="es-CO"/>
        </w:rPr>
        <w:t>¿Cuáles son las diferencias respecto a: producto, distribución, precios promoción?</w:t>
      </w:r>
    </w:p>
    <w:p w14:paraId="6CE57621" w14:textId="77777777" w:rsidR="0010446F" w:rsidRPr="00956ECF" w:rsidRDefault="0010446F" w:rsidP="00956ECF">
      <w:pPr>
        <w:pStyle w:val="Textocomentario"/>
        <w:numPr>
          <w:ilvl w:val="0"/>
          <w:numId w:val="68"/>
        </w:numPr>
        <w:rPr>
          <w:lang w:val="es-MX"/>
        </w:rPr>
      </w:pPr>
      <w:r w:rsidRPr="00956ECF">
        <w:rPr>
          <w:lang w:val="es-CO"/>
        </w:rPr>
        <w:t>¿Cómo se encuentran posicionados?</w:t>
      </w:r>
    </w:p>
    <w:p w14:paraId="39F1BC1C" w14:textId="77777777" w:rsidR="0010446F" w:rsidRPr="00956ECF" w:rsidRDefault="0010446F" w:rsidP="00956ECF">
      <w:pPr>
        <w:pStyle w:val="Textocomentario"/>
        <w:numPr>
          <w:ilvl w:val="0"/>
          <w:numId w:val="68"/>
        </w:numPr>
        <w:rPr>
          <w:lang w:val="es-MX"/>
        </w:rPr>
      </w:pPr>
      <w:r w:rsidRPr="00956ECF">
        <w:rPr>
          <w:lang w:val="es-CO"/>
        </w:rPr>
        <w:t>¿Cuántos y cuales segmentos del mercado atienden?</w:t>
      </w:r>
    </w:p>
    <w:p w14:paraId="09CA5C36" w14:textId="77777777" w:rsidR="0010446F" w:rsidRPr="00956ECF" w:rsidRDefault="0010446F" w:rsidP="00956ECF">
      <w:pPr>
        <w:pStyle w:val="Textocomentario"/>
        <w:numPr>
          <w:ilvl w:val="0"/>
          <w:numId w:val="68"/>
        </w:numPr>
        <w:rPr>
          <w:lang w:val="es-MX"/>
        </w:rPr>
      </w:pPr>
      <w:r w:rsidRPr="00956ECF">
        <w:rPr>
          <w:lang w:val="es-CO"/>
        </w:rPr>
        <w:t>¿Cuál es el poder negociador frente al consumidor?</w:t>
      </w:r>
    </w:p>
    <w:p w14:paraId="33403585" w14:textId="77777777" w:rsidR="0010446F" w:rsidRPr="00956ECF" w:rsidRDefault="0010446F" w:rsidP="00956ECF">
      <w:pPr>
        <w:pStyle w:val="Textocomentario"/>
        <w:numPr>
          <w:ilvl w:val="0"/>
          <w:numId w:val="68"/>
        </w:numPr>
        <w:rPr>
          <w:lang w:val="es-MX"/>
        </w:rPr>
      </w:pPr>
      <w:r w:rsidRPr="00956ECF">
        <w:rPr>
          <w:lang w:val="es-CO"/>
        </w:rPr>
        <w:t>¿Cuál es el poder negociador frente a los proveedores?</w:t>
      </w:r>
    </w:p>
    <w:p w14:paraId="5AE040B6" w14:textId="77777777" w:rsidR="0010446F" w:rsidRPr="00956ECF" w:rsidRDefault="0010446F" w:rsidP="007B0EB6">
      <w:pPr>
        <w:pStyle w:val="Textocomentario"/>
        <w:rPr>
          <w:lang w:val="es-MX"/>
        </w:rPr>
      </w:pPr>
    </w:p>
  </w:comment>
  <w:comment w:id="12455" w:author="Miguel Angel Ortúzar" w:date="2014-10-23T19:52:00Z" w:initials="CM">
    <w:p w14:paraId="6116739B" w14:textId="77777777" w:rsidR="0010446F" w:rsidRDefault="0010446F" w:rsidP="008C0CE4">
      <w:pPr>
        <w:pStyle w:val="Textocomentario"/>
      </w:pPr>
      <w:r>
        <w:rPr>
          <w:rStyle w:val="Refdecomentario"/>
        </w:rPr>
        <w:annotationRef/>
      </w:r>
      <w:r>
        <w:t>Agrega opiniones y comentarios, para mejorar parámetros de calidad que encuentres apropiados</w:t>
      </w:r>
    </w:p>
    <w:p w14:paraId="355DEE2E" w14:textId="77777777" w:rsidR="0010446F" w:rsidRDefault="0010446F" w:rsidP="008C0CE4">
      <w:pPr>
        <w:pStyle w:val="Textocomentario"/>
      </w:pPr>
    </w:p>
  </w:comment>
  <w:comment w:id="12499" w:author="Miguel Angel Ortúzar" w:date="2014-10-23T16:59:00Z" w:initials="CM">
    <w:p w14:paraId="4B915341" w14:textId="77777777" w:rsidR="0010446F" w:rsidRDefault="0010446F" w:rsidP="00D32EE4">
      <w:pPr>
        <w:pStyle w:val="Textocomentario"/>
      </w:pPr>
      <w:r>
        <w:rPr>
          <w:rStyle w:val="Refdecomentario"/>
        </w:rPr>
        <w:annotationRef/>
      </w:r>
      <w:r>
        <w:t>Podrias ayudarme aca porque no se me ocurre que mas podríamos poner.</w:t>
      </w:r>
    </w:p>
    <w:p w14:paraId="2133CC8B" w14:textId="77777777" w:rsidR="0010446F" w:rsidRDefault="0010446F" w:rsidP="00D32EE4">
      <w:pPr>
        <w:pStyle w:val="Textocomentario"/>
      </w:pPr>
    </w:p>
  </w:comment>
  <w:comment w:id="12578" w:author="Miguel Angel Ortúzar" w:date="2014-10-23T17:01:00Z" w:initials="CM">
    <w:p w14:paraId="5B3AA17F" w14:textId="77777777" w:rsidR="0010446F" w:rsidRDefault="0010446F" w:rsidP="00D32EE4">
      <w:pPr>
        <w:pStyle w:val="Textocomentario"/>
      </w:pPr>
      <w:r>
        <w:rPr>
          <w:rStyle w:val="Refdecomentario"/>
        </w:rPr>
        <w:annotationRef/>
      </w:r>
      <w:r>
        <w:t>Para que podamos realizar esta parte tenemos que definir bien lo sabores y colores…….</w:t>
      </w:r>
    </w:p>
    <w:p w14:paraId="73527D65" w14:textId="77777777" w:rsidR="0010446F" w:rsidRDefault="0010446F" w:rsidP="00D32EE4">
      <w:pPr>
        <w:pStyle w:val="Textocomentario"/>
      </w:pPr>
    </w:p>
  </w:comment>
  <w:comment w:id="12598" w:author="Miguel Angel Ortúzar" w:date="2014-10-23T17:16:00Z" w:initials="CM">
    <w:p w14:paraId="3EA179FC" w14:textId="77777777" w:rsidR="0010446F" w:rsidRDefault="0010446F" w:rsidP="00D32EE4">
      <w:pPr>
        <w:pStyle w:val="Textocomentario"/>
      </w:pPr>
      <w:r>
        <w:rPr>
          <w:rStyle w:val="Refdecomentario"/>
        </w:rPr>
        <w:annotationRef/>
      </w:r>
      <w:r>
        <w:t>Arregla esta parte con mas ideas,,, con ideas mas solidas.</w:t>
      </w:r>
    </w:p>
  </w:comment>
  <w:comment w:id="12629" w:author="Miguel Angel Ortúzar" w:date="2014-10-23T17:18:00Z" w:initials="CM">
    <w:p w14:paraId="53D1A0C5" w14:textId="77777777" w:rsidR="0010446F" w:rsidRDefault="0010446F" w:rsidP="00D32EE4">
      <w:pPr>
        <w:pStyle w:val="Textocomentario"/>
      </w:pPr>
      <w:r>
        <w:rPr>
          <w:rStyle w:val="Refdecomentario"/>
        </w:rPr>
        <w:annotationRef/>
      </w:r>
      <w:r>
        <w:t>Dar mas argumentos sobre los sabores mexicanos</w:t>
      </w:r>
    </w:p>
    <w:p w14:paraId="2C1198CF" w14:textId="77777777" w:rsidR="0010446F" w:rsidRDefault="0010446F" w:rsidP="00D32EE4">
      <w:pPr>
        <w:pStyle w:val="Textocomentario"/>
      </w:pPr>
      <w:r>
        <w:t>Y ciertas ventajas que podríamos tener</w:t>
      </w:r>
    </w:p>
    <w:p w14:paraId="3A1FFE9D" w14:textId="77777777" w:rsidR="0010446F" w:rsidRDefault="0010446F" w:rsidP="00D32EE4">
      <w:pPr>
        <w:pStyle w:val="Textocomentario"/>
      </w:pPr>
    </w:p>
  </w:comment>
  <w:comment w:id="12636" w:author="Miguel Angel Ortúzar" w:date="2014-10-23T17:19:00Z" w:initials="CM">
    <w:p w14:paraId="78779676" w14:textId="77777777" w:rsidR="0010446F" w:rsidRDefault="0010446F" w:rsidP="00D32EE4">
      <w:pPr>
        <w:pStyle w:val="Textocomentario"/>
      </w:pPr>
      <w:r>
        <w:rPr>
          <w:rStyle w:val="Refdecomentario"/>
        </w:rPr>
        <w:annotationRef/>
      </w:r>
      <w:r>
        <w:t xml:space="preserve">Podríamos realizarlo una vez ya finalizando el proyecto para que no nos quite tiempo </w:t>
      </w:r>
    </w:p>
    <w:p w14:paraId="1ED42D5F" w14:textId="77777777" w:rsidR="0010446F" w:rsidRDefault="0010446F" w:rsidP="00D32EE4">
      <w:pPr>
        <w:pStyle w:val="Textocomentario"/>
      </w:pPr>
    </w:p>
  </w:comment>
  <w:comment w:id="12655" w:author="Miguel Angel Ortúzar" w:date="2014-10-23T20:54:00Z" w:initials="MAO">
    <w:p w14:paraId="14345C01" w14:textId="5BEDF71F" w:rsidR="0010446F" w:rsidRDefault="0010446F">
      <w:pPr>
        <w:pStyle w:val="Textocomentario"/>
      </w:pPr>
      <w:r>
        <w:rPr>
          <w:rStyle w:val="Refdecomentario"/>
        </w:rPr>
        <w:annotationRef/>
      </w:r>
      <w:r>
        <w:t xml:space="preserve">Hazlo tu esta parte </w:t>
      </w:r>
    </w:p>
  </w:comment>
  <w:comment w:id="12656" w:author="Erlie Hasam Morfin Zavalza" w:date="2014-10-23T21:04:00Z" w:initials="EHMZ">
    <w:p w14:paraId="0278E80F" w14:textId="395FE221" w:rsidR="0010446F" w:rsidRDefault="0010446F">
      <w:pPr>
        <w:pStyle w:val="Textocomentario"/>
      </w:pPr>
      <w:r>
        <w:rPr>
          <w:rStyle w:val="Refdecomentario"/>
        </w:rPr>
        <w:annotationRef/>
      </w:r>
      <w:r>
        <w:t>Perfecto dame tu punto de vista???</w:t>
      </w:r>
    </w:p>
  </w:comment>
  <w:comment w:id="12657" w:author="Erlie Hasam Morfin Zavalza" w:date="2014-10-23T21:04:00Z" w:initials="EHMZ">
    <w:p w14:paraId="2E72ECB9" w14:textId="09F03BCB" w:rsidR="0010446F" w:rsidRDefault="0010446F">
      <w:pPr>
        <w:pStyle w:val="Textocomentario"/>
      </w:pPr>
      <w:r>
        <w:rPr>
          <w:rStyle w:val="Refdecomentario"/>
        </w:rPr>
        <w:annotationRef/>
      </w:r>
    </w:p>
  </w:comment>
  <w:comment w:id="12749" w:author="Miguel Angel Ortúzar" w:date="2014-10-23T19:05:00Z" w:initials="CM">
    <w:p w14:paraId="4CDD5CC5" w14:textId="77777777" w:rsidR="0010446F" w:rsidRDefault="0010446F" w:rsidP="00D32EE4">
      <w:pPr>
        <w:pStyle w:val="Textocomentario"/>
      </w:pPr>
      <w:r>
        <w:rPr>
          <w:rStyle w:val="Refdecomentario"/>
        </w:rPr>
        <w:annotationRef/>
      </w:r>
      <w:r>
        <w:t>Dar mas enfoque, algunas ideas que puedas tener… de las características  de los consumidores</w:t>
      </w:r>
    </w:p>
  </w:comment>
  <w:comment w:id="12842" w:author="Miguel Angel Ortúzar" w:date="2014-10-23T19:31:00Z" w:initials="CM">
    <w:p w14:paraId="633CC170" w14:textId="77777777" w:rsidR="0010446F" w:rsidRDefault="0010446F" w:rsidP="00D32EE4">
      <w:pPr>
        <w:pStyle w:val="Textocomentario"/>
      </w:pPr>
      <w:r>
        <w:rPr>
          <w:rStyle w:val="Refdecomentario"/>
        </w:rPr>
        <w:annotationRef/>
      </w:r>
      <w:r>
        <w:t>Una vez que tengamos las encuentras y el estudio me mercado lo realizamos</w:t>
      </w:r>
    </w:p>
    <w:p w14:paraId="2CD5D7A8" w14:textId="77777777" w:rsidR="0010446F" w:rsidRDefault="0010446F" w:rsidP="00D32EE4">
      <w:pPr>
        <w:pStyle w:val="Textocomentario"/>
      </w:pPr>
    </w:p>
  </w:comment>
  <w:comment w:id="12973" w:author="Miguel Angel Ortúzar" w:date="2014-10-23T19:52:00Z" w:initials="CM">
    <w:p w14:paraId="22BF0613" w14:textId="77777777" w:rsidR="0010446F" w:rsidRDefault="0010446F" w:rsidP="00D32EE4">
      <w:pPr>
        <w:pStyle w:val="Textocomentario"/>
      </w:pPr>
      <w:r>
        <w:rPr>
          <w:rStyle w:val="Refdecomentario"/>
        </w:rPr>
        <w:annotationRef/>
      </w:r>
      <w:r>
        <w:t>Agrega opiniones y comentarios, para mejorar parámetros de calidad que encuentres apropiados</w:t>
      </w:r>
    </w:p>
    <w:p w14:paraId="1558C9AB" w14:textId="77777777" w:rsidR="0010446F" w:rsidRDefault="0010446F" w:rsidP="00D32EE4">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76B410" w15:done="0"/>
  <w15:commentEx w15:paraId="5CA907E8" w15:done="0"/>
  <w15:commentEx w15:paraId="698D4361" w15:done="0"/>
  <w15:commentEx w15:paraId="214C3F1F" w15:done="0"/>
  <w15:commentEx w15:paraId="051E5644" w15:paraIdParent="214C3F1F" w15:done="1"/>
  <w15:commentEx w15:paraId="77E0258C" w15:paraIdParent="214C3F1F" w15:done="0"/>
  <w15:commentEx w15:paraId="352023EC" w15:done="0"/>
  <w15:commentEx w15:paraId="2D0EED60" w15:done="0"/>
  <w15:commentEx w15:paraId="74A166CB" w15:done="0"/>
  <w15:commentEx w15:paraId="4C68D61B" w15:done="0"/>
  <w15:commentEx w15:paraId="37416032" w15:done="0"/>
  <w15:commentEx w15:paraId="4DF07F20" w15:done="0"/>
  <w15:commentEx w15:paraId="65A33175" w15:done="0"/>
  <w15:commentEx w15:paraId="5AE040B6" w15:done="0"/>
  <w15:commentEx w15:paraId="355DEE2E" w15:done="0"/>
  <w15:commentEx w15:paraId="2133CC8B" w15:done="0"/>
  <w15:commentEx w15:paraId="73527D65" w15:done="0"/>
  <w15:commentEx w15:paraId="3EA179FC" w15:done="0"/>
  <w15:commentEx w15:paraId="3A1FFE9D" w15:done="0"/>
  <w15:commentEx w15:paraId="1ED42D5F" w15:done="0"/>
  <w15:commentEx w15:paraId="14345C01" w15:done="0"/>
  <w15:commentEx w15:paraId="0278E80F" w15:paraIdParent="14345C01" w15:done="1"/>
  <w15:commentEx w15:paraId="2E72ECB9" w15:paraIdParent="14345C01" w15:done="0"/>
  <w15:commentEx w15:paraId="4CDD5CC5" w15:done="0"/>
  <w15:commentEx w15:paraId="2CD5D7A8" w15:done="0"/>
  <w15:commentEx w15:paraId="1558C9A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0D3B2" w14:textId="77777777" w:rsidR="0010446F" w:rsidRDefault="0010446F">
      <w:r>
        <w:separator/>
      </w:r>
    </w:p>
  </w:endnote>
  <w:endnote w:type="continuationSeparator" w:id="0">
    <w:p w14:paraId="0521C2E7" w14:textId="77777777" w:rsidR="0010446F" w:rsidRDefault="0010446F">
      <w:r>
        <w:continuationSeparator/>
      </w:r>
    </w:p>
  </w:endnote>
  <w:endnote w:type="continuationNotice" w:id="1">
    <w:p w14:paraId="31CBC1D9" w14:textId="77777777" w:rsidR="0010446F" w:rsidRDefault="001044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D5791" w14:textId="77777777" w:rsidR="0010446F" w:rsidRDefault="0010446F">
    <w:pPr>
      <w:pStyle w:val="Piedepgina"/>
      <w:framePr w:h="0" w:wrap="around" w:vAnchor="text" w:hAnchor="margin" w:xAlign="right" w:y="1"/>
      <w:rPr>
        <w:rStyle w:val="Nmerodepgina"/>
        <w:rFonts w:eastAsiaTheme="majorEastAsia"/>
      </w:rPr>
    </w:pPr>
    <w:r>
      <w:fldChar w:fldCharType="begin"/>
    </w:r>
    <w:r>
      <w:rPr>
        <w:rStyle w:val="Nmerodepgina"/>
        <w:rFonts w:eastAsiaTheme="majorEastAsia"/>
      </w:rPr>
      <w:instrText xml:space="preserve">PAGE  </w:instrText>
    </w:r>
    <w:r>
      <w:fldChar w:fldCharType="separate"/>
    </w:r>
    <w:r>
      <w:rPr>
        <w:rStyle w:val="Nmerodepgina"/>
        <w:rFonts w:eastAsiaTheme="majorEastAsia"/>
        <w:lang w:val="es-ES" w:eastAsia="ja-JP"/>
      </w:rPr>
      <w:t>32</w:t>
    </w:r>
    <w:r>
      <w:fldChar w:fldCharType="end"/>
    </w:r>
  </w:p>
  <w:p w14:paraId="1C7535E3" w14:textId="77777777" w:rsidR="0010446F" w:rsidRDefault="0010446F">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87838" w14:textId="77777777" w:rsidR="0010446F" w:rsidRDefault="0010446F">
    <w:pPr>
      <w:pStyle w:val="Piedepgina"/>
      <w:framePr w:h="0" w:wrap="around" w:vAnchor="text" w:hAnchor="page" w:x="9601" w:y="72"/>
      <w:rPr>
        <w:rStyle w:val="Nmerodepgina"/>
        <w:rFonts w:eastAsiaTheme="majorEastAsia"/>
      </w:rPr>
    </w:pPr>
    <w:r>
      <w:fldChar w:fldCharType="begin"/>
    </w:r>
    <w:r>
      <w:rPr>
        <w:rStyle w:val="Nmerodepgina"/>
        <w:rFonts w:eastAsiaTheme="majorEastAsia"/>
      </w:rPr>
      <w:instrText xml:space="preserve">PAGE  </w:instrText>
    </w:r>
    <w:r>
      <w:fldChar w:fldCharType="separate"/>
    </w:r>
    <w:r w:rsidR="00EA5B15">
      <w:rPr>
        <w:rStyle w:val="Nmerodepgina"/>
        <w:rFonts w:eastAsiaTheme="majorEastAsia"/>
        <w:noProof/>
      </w:rPr>
      <w:t>1</w:t>
    </w:r>
    <w:r>
      <w:fldChar w:fldCharType="end"/>
    </w:r>
  </w:p>
  <w:p w14:paraId="63B8EA69" w14:textId="3ADD7FA3" w:rsidR="0010446F" w:rsidRDefault="0010446F">
    <w:pPr>
      <w:pStyle w:val="Piedepgina"/>
      <w:pBdr>
        <w:top w:val="single" w:sz="6" w:space="1" w:color="auto"/>
      </w:pBdr>
      <w:ind w:right="360"/>
    </w:pPr>
    <w:del w:id="16940" w:author="Erlie Hasam Morfin Zavalza" w:date="2014-10-30T20:56:00Z">
      <w:r w:rsidDel="00F831F1">
        <w:rPr>
          <w:sz w:val="20"/>
        </w:rPr>
        <w:delText>FABRICA DE EMPANADAS</w:delText>
      </w:r>
    </w:del>
    <w:ins w:id="16941" w:author="Erlie Hasam Morfin Zavalza" w:date="2014-10-30T21:37:00Z">
      <w:r>
        <w:rPr>
          <w:sz w:val="20"/>
        </w:rPr>
        <w:t>FABRICA</w:t>
      </w:r>
    </w:ins>
    <w:ins w:id="16942" w:author="Erlie Hasam Morfin Zavalza" w:date="2014-10-30T20:56:00Z">
      <w:r>
        <w:rPr>
          <w:sz w:val="20"/>
        </w:rPr>
        <w:t xml:space="preserve"> DE EMPAN</w:t>
      </w:r>
    </w:ins>
    <w:ins w:id="16943" w:author="Erlie Hasam Morfin Zavalza" w:date="2014-11-06T02:36:00Z">
      <w:r>
        <w:rPr>
          <w:sz w:val="20"/>
        </w:rPr>
        <w:t>ADAS TOP-TEN</w:t>
      </w:r>
    </w:ins>
    <w:del w:id="16944" w:author="Erlie Hasam Morfin Zavalza" w:date="2014-11-06T02:35:00Z">
      <w:r w:rsidDel="005E0041">
        <w:rPr>
          <w:sz w:val="20"/>
        </w:rPr>
        <w:delText xml:space="preserve"> </w:delText>
      </w:r>
    </w:del>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6B39B3" w14:textId="77777777" w:rsidR="0010446F" w:rsidRDefault="0010446F">
    <w:pPr>
      <w:pStyle w:val="Piedepgina"/>
      <w:pBdr>
        <w:top w:val="single" w:sz="6" w:space="1" w:color="auto"/>
      </w:pBdr>
    </w:pPr>
    <w:r>
      <w:rPr>
        <w:sz w:val="20"/>
      </w:rPr>
      <w:t>MANUAL DE PROYECTOS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C64E15" w14:textId="77777777" w:rsidR="0010446F" w:rsidRDefault="0010446F">
      <w:r>
        <w:separator/>
      </w:r>
    </w:p>
  </w:footnote>
  <w:footnote w:type="continuationSeparator" w:id="0">
    <w:p w14:paraId="46241E0F" w14:textId="77777777" w:rsidR="0010446F" w:rsidRDefault="0010446F">
      <w:r>
        <w:continuationSeparator/>
      </w:r>
    </w:p>
  </w:footnote>
  <w:footnote w:type="continuationNotice" w:id="1">
    <w:p w14:paraId="4D5559D6" w14:textId="77777777" w:rsidR="0010446F" w:rsidRDefault="001044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952" w:type="pct"/>
      <w:tblInd w:w="-1716" w:type="dxa"/>
      <w:tblCellMar>
        <w:top w:w="144" w:type="dxa"/>
        <w:left w:w="115" w:type="dxa"/>
        <w:bottom w:w="144" w:type="dxa"/>
        <w:right w:w="115" w:type="dxa"/>
      </w:tblCellMar>
      <w:tblLook w:val="04A0" w:firstRow="1" w:lastRow="0" w:firstColumn="1" w:lastColumn="0" w:noHBand="0" w:noVBand="1"/>
      <w:tblPrChange w:id="16926" w:author="Erlie Hasam Morfin Zavalza" w:date="2014-10-30T21:55:00Z">
        <w:tblPr>
          <w:tblW w:w="7000" w:type="pct"/>
          <w:tblInd w:w="-1656" w:type="dxa"/>
          <w:tblCellMar>
            <w:top w:w="144" w:type="dxa"/>
            <w:left w:w="115" w:type="dxa"/>
            <w:bottom w:w="144" w:type="dxa"/>
            <w:right w:w="115" w:type="dxa"/>
          </w:tblCellMar>
          <w:tblLook w:val="04A0" w:firstRow="1" w:lastRow="0" w:firstColumn="1" w:lastColumn="0" w:noHBand="0" w:noVBand="1"/>
        </w:tblPr>
      </w:tblPrChange>
    </w:tblPr>
    <w:tblGrid>
      <w:gridCol w:w="12288"/>
      <w:tblGridChange w:id="16927">
        <w:tblGrid>
          <w:gridCol w:w="6288"/>
        </w:tblGrid>
      </w:tblGridChange>
    </w:tblGrid>
    <w:tr w:rsidR="0010446F" w14:paraId="5942D163" w14:textId="77777777" w:rsidTr="001C12D5">
      <w:trPr>
        <w:ins w:id="16928" w:author="Erlie Hasam Morfin Zavalza" w:date="2014-10-30T21:37:00Z"/>
      </w:trPr>
      <w:tc>
        <w:tcPr>
          <w:tcW w:w="12288" w:type="dxa"/>
          <w:shd w:val="clear" w:color="auto" w:fill="000098" w:themeFill="text2" w:themeFillShade="BF"/>
          <w:vAlign w:val="center"/>
          <w:tcPrChange w:id="16929" w:author="Erlie Hasam Morfin Zavalza" w:date="2014-10-30T21:55:00Z">
            <w:tcPr>
              <w:tcW w:w="6288" w:type="dxa"/>
              <w:shd w:val="clear" w:color="auto" w:fill="000098" w:themeFill="text2" w:themeFillShade="BF"/>
              <w:vAlign w:val="center"/>
            </w:tcPr>
          </w:tcPrChange>
        </w:tcPr>
        <w:p w14:paraId="66B14D2D" w14:textId="119AB994" w:rsidR="0010446F" w:rsidRDefault="0010446F">
          <w:pPr>
            <w:pStyle w:val="Encabezado"/>
            <w:jc w:val="center"/>
            <w:rPr>
              <w:ins w:id="16930" w:author="Erlie Hasam Morfin Zavalza" w:date="2014-10-30T21:37:00Z"/>
              <w:caps/>
              <w:color w:val="FFFFFF" w:themeColor="background1"/>
              <w:sz w:val="18"/>
              <w:szCs w:val="18"/>
            </w:rPr>
            <w:pPrChange w:id="16931" w:author="Erlie Hasam Morfin Zavalza" w:date="2014-10-30T21:55:00Z">
              <w:pPr>
                <w:pStyle w:val="Encabezado"/>
              </w:pPr>
            </w:pPrChange>
          </w:pPr>
          <w:ins w:id="16932" w:author="Erlie Hasam Morfin Zavalza" w:date="2014-10-30T21:45:00Z">
            <w:r>
              <w:rPr>
                <w:caps/>
                <w:color w:val="FFFFFF" w:themeColor="background1"/>
                <w:szCs w:val="18"/>
              </w:rPr>
              <w:t>RESTA</w:t>
            </w:r>
          </w:ins>
          <w:ins w:id="16933" w:author="Erlie Hasam Morfin Zavalza" w:date="2014-10-30T21:46:00Z">
            <w:r>
              <w:rPr>
                <w:caps/>
                <w:color w:val="FFFFFF" w:themeColor="background1"/>
                <w:szCs w:val="18"/>
              </w:rPr>
              <w:t>URANT TOP-TEN</w:t>
            </w:r>
          </w:ins>
        </w:p>
      </w:tc>
    </w:tr>
    <w:tr w:rsidR="0010446F" w14:paraId="66F72CEC" w14:textId="77777777" w:rsidTr="001C12D5">
      <w:trPr>
        <w:trHeight w:hRule="exact" w:val="217"/>
        <w:ins w:id="16934" w:author="Erlie Hasam Morfin Zavalza" w:date="2014-10-30T21:37:00Z"/>
        <w:trPrChange w:id="16935" w:author="Erlie Hasam Morfin Zavalza" w:date="2014-10-30T21:55:00Z">
          <w:trPr>
            <w:trHeight w:hRule="exact" w:val="217"/>
          </w:trPr>
        </w:trPrChange>
      </w:trPr>
      <w:tc>
        <w:tcPr>
          <w:tcW w:w="12288" w:type="dxa"/>
          <w:shd w:val="clear" w:color="auto" w:fill="FF0000" w:themeFill="accent1"/>
          <w:tcMar>
            <w:top w:w="0" w:type="dxa"/>
            <w:bottom w:w="0" w:type="dxa"/>
          </w:tcMar>
          <w:tcPrChange w:id="16936" w:author="Erlie Hasam Morfin Zavalza" w:date="2014-10-30T21:55:00Z">
            <w:tcPr>
              <w:tcW w:w="6288" w:type="dxa"/>
              <w:shd w:val="clear" w:color="auto" w:fill="FF0000" w:themeFill="accent1"/>
              <w:tcMar>
                <w:top w:w="0" w:type="dxa"/>
                <w:bottom w:w="0" w:type="dxa"/>
              </w:tcMar>
            </w:tcPr>
          </w:tcPrChange>
        </w:tcPr>
        <w:p w14:paraId="73679888" w14:textId="77777777" w:rsidR="0010446F" w:rsidRDefault="0010446F">
          <w:pPr>
            <w:pStyle w:val="Encabezado"/>
            <w:rPr>
              <w:ins w:id="16937" w:author="Erlie Hasam Morfin Zavalza" w:date="2014-10-30T21:37:00Z"/>
              <w:caps/>
              <w:color w:val="FFFFFF" w:themeColor="background1"/>
              <w:sz w:val="18"/>
              <w:szCs w:val="18"/>
            </w:rPr>
          </w:pPr>
        </w:p>
      </w:tc>
    </w:tr>
  </w:tbl>
  <w:p w14:paraId="5A519881" w14:textId="33DAA9D0" w:rsidR="0010446F" w:rsidRPr="002A095A" w:rsidRDefault="0010446F">
    <w:pPr>
      <w:rPr>
        <w:rFonts w:ascii="Century Gothic" w:hAnsi="Century Gothic"/>
        <w:i/>
        <w:rPrChange w:id="16938" w:author="Erlie Hasam Morfin Zavalza" w:date="2014-10-30T21:36:00Z">
          <w:rPr>
            <w:sz w:val="20"/>
          </w:rPr>
        </w:rPrChange>
      </w:rPr>
      <w:pPrChange w:id="16939" w:author="Erlie Hasam Morfin Zavalza" w:date="2014-10-30T21:28:00Z">
        <w:pPr>
          <w:pStyle w:val="Encabezado"/>
          <w:pBdr>
            <w:bottom w:val="single" w:sz="6" w:space="1" w:color="auto"/>
          </w:pBdr>
        </w:pPr>
      </w:pPrChang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A1942" w14:textId="736BCFB3" w:rsidR="0010446F" w:rsidRDefault="0010446F">
    <w:pPr>
      <w:pStyle w:val="Encabezado"/>
      <w:pBdr>
        <w:bottom w:val="single" w:sz="6"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5403D"/>
    <w:multiLevelType w:val="multilevel"/>
    <w:tmpl w:val="419C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C227C9"/>
    <w:multiLevelType w:val="multilevel"/>
    <w:tmpl w:val="01C227C9"/>
    <w:lvl w:ilvl="0">
      <w:start w:val="8"/>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540"/>
        </w:tabs>
        <w:ind w:left="3540" w:hanging="72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310"/>
        </w:tabs>
        <w:ind w:left="5310" w:hanging="108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080"/>
        </w:tabs>
        <w:ind w:left="7080" w:hanging="1440"/>
      </w:pPr>
      <w:rPr>
        <w:rFonts w:hint="default"/>
      </w:rPr>
    </w:lvl>
  </w:abstractNum>
  <w:abstractNum w:abstractNumId="2">
    <w:nsid w:val="0228583D"/>
    <w:multiLevelType w:val="singleLevel"/>
    <w:tmpl w:val="0228583D"/>
    <w:lvl w:ilvl="0">
      <w:start w:val="1"/>
      <w:numFmt w:val="decimal"/>
      <w:lvlText w:val="11.%1 "/>
      <w:legacy w:legacy="1" w:legacySpace="0" w:legacyIndent="283"/>
      <w:lvlJc w:val="left"/>
      <w:pPr>
        <w:ind w:left="283" w:hanging="283"/>
      </w:pPr>
      <w:rPr>
        <w:rFonts w:ascii="Arial" w:hAnsi="Arial" w:hint="default"/>
        <w:b/>
        <w:i w:val="0"/>
        <w:sz w:val="24"/>
        <w:u w:val="none"/>
      </w:rPr>
    </w:lvl>
  </w:abstractNum>
  <w:abstractNum w:abstractNumId="3">
    <w:nsid w:val="04072898"/>
    <w:multiLevelType w:val="hybridMultilevel"/>
    <w:tmpl w:val="1E0869A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49D1832"/>
    <w:multiLevelType w:val="singleLevel"/>
    <w:tmpl w:val="049D1832"/>
    <w:lvl w:ilvl="0">
      <w:start w:val="11"/>
      <w:numFmt w:val="decimal"/>
      <w:lvlText w:val="%1. "/>
      <w:legacy w:legacy="1" w:legacySpace="0" w:legacyIndent="283"/>
      <w:lvlJc w:val="left"/>
      <w:pPr>
        <w:ind w:left="283" w:hanging="283"/>
      </w:pPr>
      <w:rPr>
        <w:rFonts w:ascii="Arial" w:hAnsi="Arial" w:hint="default"/>
        <w:b/>
        <w:i w:val="0"/>
        <w:sz w:val="24"/>
        <w:u w:val="none"/>
      </w:rPr>
    </w:lvl>
  </w:abstractNum>
  <w:abstractNum w:abstractNumId="5">
    <w:nsid w:val="04E0360A"/>
    <w:multiLevelType w:val="singleLevel"/>
    <w:tmpl w:val="04E0360A"/>
    <w:lvl w:ilvl="0">
      <w:start w:val="5"/>
      <w:numFmt w:val="decimal"/>
      <w:lvlText w:val="5.%1 "/>
      <w:legacy w:legacy="1" w:legacySpace="0" w:legacyIndent="283"/>
      <w:lvlJc w:val="left"/>
      <w:pPr>
        <w:ind w:left="283" w:hanging="283"/>
      </w:pPr>
      <w:rPr>
        <w:rFonts w:ascii="Arial" w:hAnsi="Arial" w:hint="default"/>
        <w:b/>
        <w:i w:val="0"/>
        <w:sz w:val="24"/>
        <w:u w:val="none"/>
      </w:rPr>
    </w:lvl>
  </w:abstractNum>
  <w:abstractNum w:abstractNumId="6">
    <w:nsid w:val="0A422ADD"/>
    <w:multiLevelType w:val="singleLevel"/>
    <w:tmpl w:val="0A422ADD"/>
    <w:lvl w:ilvl="0">
      <w:start w:val="3"/>
      <w:numFmt w:val="decimal"/>
      <w:lvlText w:val="10.%1 "/>
      <w:legacy w:legacy="1" w:legacySpace="0" w:legacyIndent="283"/>
      <w:lvlJc w:val="left"/>
      <w:pPr>
        <w:ind w:left="283" w:hanging="283"/>
      </w:pPr>
      <w:rPr>
        <w:rFonts w:ascii="Arial" w:hAnsi="Arial" w:hint="default"/>
        <w:b/>
        <w:i w:val="0"/>
        <w:sz w:val="24"/>
        <w:u w:val="none"/>
      </w:rPr>
    </w:lvl>
  </w:abstractNum>
  <w:abstractNum w:abstractNumId="7">
    <w:nsid w:val="0A940AF1"/>
    <w:multiLevelType w:val="hybridMultilevel"/>
    <w:tmpl w:val="C2EC7E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AA17F24"/>
    <w:multiLevelType w:val="singleLevel"/>
    <w:tmpl w:val="0AA17F24"/>
    <w:lvl w:ilvl="0">
      <w:start w:val="4"/>
      <w:numFmt w:val="decimal"/>
      <w:lvlText w:val="3.%1 "/>
      <w:legacy w:legacy="1" w:legacySpace="0" w:legacyIndent="283"/>
      <w:lvlJc w:val="left"/>
      <w:pPr>
        <w:ind w:left="283" w:hanging="283"/>
      </w:pPr>
      <w:rPr>
        <w:rFonts w:ascii="Arial" w:hAnsi="Arial" w:hint="default"/>
        <w:b/>
        <w:i w:val="0"/>
        <w:sz w:val="24"/>
        <w:u w:val="none"/>
      </w:rPr>
    </w:lvl>
  </w:abstractNum>
  <w:abstractNum w:abstractNumId="9">
    <w:nsid w:val="11F22ACE"/>
    <w:multiLevelType w:val="hybridMultilevel"/>
    <w:tmpl w:val="D972AB2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nsid w:val="130E46B2"/>
    <w:multiLevelType w:val="multilevel"/>
    <w:tmpl w:val="130E46B2"/>
    <w:lvl w:ilvl="0">
      <w:start w:val="10"/>
      <w:numFmt w:val="decimal"/>
      <w:lvlText w:val="%1."/>
      <w:lvlJc w:val="left"/>
      <w:pPr>
        <w:tabs>
          <w:tab w:val="num" w:pos="360"/>
        </w:tabs>
        <w:ind w:left="360" w:hanging="360"/>
      </w:pPr>
      <w:rPr>
        <w:rFonts w:hint="default"/>
      </w:rPr>
    </w:lvl>
    <w:lvl w:ilvl="1">
      <w:start w:val="1"/>
      <w:numFmt w:val="decimal"/>
      <w:isLgl/>
      <w:lvlText w:val="%1.%2"/>
      <w:lvlJc w:val="left"/>
      <w:pPr>
        <w:tabs>
          <w:tab w:val="num" w:pos="1113"/>
        </w:tabs>
        <w:ind w:left="1113" w:hanging="405"/>
      </w:pPr>
      <w:rPr>
        <w:rFonts w:hint="default"/>
      </w:rPr>
    </w:lvl>
    <w:lvl w:ilvl="2">
      <w:start w:val="1"/>
      <w:numFmt w:val="decimal"/>
      <w:isLgl/>
      <w:lvlText w:val="%1.%2.%3"/>
      <w:lvlJc w:val="left"/>
      <w:pPr>
        <w:tabs>
          <w:tab w:val="num" w:pos="2136"/>
        </w:tabs>
        <w:ind w:left="2136" w:hanging="720"/>
      </w:pPr>
      <w:rPr>
        <w:rFonts w:hint="default"/>
      </w:rPr>
    </w:lvl>
    <w:lvl w:ilvl="3">
      <w:start w:val="1"/>
      <w:numFmt w:val="decimal"/>
      <w:isLgl/>
      <w:lvlText w:val="%1.%2.%3.%4"/>
      <w:lvlJc w:val="left"/>
      <w:pPr>
        <w:tabs>
          <w:tab w:val="num" w:pos="2844"/>
        </w:tabs>
        <w:ind w:left="2844" w:hanging="720"/>
      </w:pPr>
      <w:rPr>
        <w:rFonts w:hint="default"/>
      </w:rPr>
    </w:lvl>
    <w:lvl w:ilvl="4">
      <w:start w:val="1"/>
      <w:numFmt w:val="decimal"/>
      <w:isLgl/>
      <w:lvlText w:val="%1.%2.%3.%4.%5"/>
      <w:lvlJc w:val="left"/>
      <w:pPr>
        <w:tabs>
          <w:tab w:val="num" w:pos="3552"/>
        </w:tabs>
        <w:ind w:left="3552" w:hanging="720"/>
      </w:pPr>
      <w:rPr>
        <w:rFonts w:hint="default"/>
      </w:rPr>
    </w:lvl>
    <w:lvl w:ilvl="5">
      <w:start w:val="1"/>
      <w:numFmt w:val="decimal"/>
      <w:isLgl/>
      <w:lvlText w:val="%1.%2.%3.%4.%5.%6"/>
      <w:lvlJc w:val="left"/>
      <w:pPr>
        <w:tabs>
          <w:tab w:val="num" w:pos="4620"/>
        </w:tabs>
        <w:ind w:left="4620" w:hanging="1080"/>
      </w:pPr>
      <w:rPr>
        <w:rFonts w:hint="default"/>
      </w:rPr>
    </w:lvl>
    <w:lvl w:ilvl="6">
      <w:start w:val="1"/>
      <w:numFmt w:val="decimal"/>
      <w:isLgl/>
      <w:lvlText w:val="%1.%2.%3.%4.%5.%6.%7"/>
      <w:lvlJc w:val="left"/>
      <w:pPr>
        <w:tabs>
          <w:tab w:val="num" w:pos="5328"/>
        </w:tabs>
        <w:ind w:left="5328" w:hanging="1080"/>
      </w:pPr>
      <w:rPr>
        <w:rFonts w:hint="default"/>
      </w:rPr>
    </w:lvl>
    <w:lvl w:ilvl="7">
      <w:start w:val="1"/>
      <w:numFmt w:val="decimal"/>
      <w:isLgl/>
      <w:lvlText w:val="%1.%2.%3.%4.%5.%6.%7.%8"/>
      <w:lvlJc w:val="left"/>
      <w:pPr>
        <w:tabs>
          <w:tab w:val="num" w:pos="6396"/>
        </w:tabs>
        <w:ind w:left="6396" w:hanging="1440"/>
      </w:pPr>
      <w:rPr>
        <w:rFonts w:hint="default"/>
      </w:rPr>
    </w:lvl>
    <w:lvl w:ilvl="8">
      <w:start w:val="1"/>
      <w:numFmt w:val="decimal"/>
      <w:isLgl/>
      <w:lvlText w:val="%1.%2.%3.%4.%5.%6.%7.%8.%9"/>
      <w:lvlJc w:val="left"/>
      <w:pPr>
        <w:tabs>
          <w:tab w:val="num" w:pos="7104"/>
        </w:tabs>
        <w:ind w:left="7104" w:hanging="1440"/>
      </w:pPr>
      <w:rPr>
        <w:rFonts w:hint="default"/>
      </w:rPr>
    </w:lvl>
  </w:abstractNum>
  <w:abstractNum w:abstractNumId="11">
    <w:nsid w:val="15F803FA"/>
    <w:multiLevelType w:val="hybridMultilevel"/>
    <w:tmpl w:val="8DF68C4A"/>
    <w:lvl w:ilvl="0" w:tplc="080A0013">
      <w:start w:val="1"/>
      <w:numFmt w:val="upperRoman"/>
      <w:lvlText w:val="%1."/>
      <w:lvlJc w:val="righ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6C2486D"/>
    <w:multiLevelType w:val="singleLevel"/>
    <w:tmpl w:val="16C2486D"/>
    <w:lvl w:ilvl="0">
      <w:start w:val="3"/>
      <w:numFmt w:val="decimal"/>
      <w:lvlText w:val="8.%1 "/>
      <w:legacy w:legacy="1" w:legacySpace="0" w:legacyIndent="283"/>
      <w:lvlJc w:val="left"/>
      <w:pPr>
        <w:ind w:left="283" w:hanging="283"/>
      </w:pPr>
      <w:rPr>
        <w:rFonts w:ascii="Arial" w:hAnsi="Arial" w:hint="default"/>
        <w:b/>
        <w:i w:val="0"/>
        <w:sz w:val="24"/>
        <w:u w:val="none"/>
      </w:rPr>
    </w:lvl>
  </w:abstractNum>
  <w:abstractNum w:abstractNumId="13">
    <w:nsid w:val="17536F70"/>
    <w:multiLevelType w:val="multilevel"/>
    <w:tmpl w:val="CE2275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BFD7145"/>
    <w:multiLevelType w:val="multilevel"/>
    <w:tmpl w:val="5472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374FBF"/>
    <w:multiLevelType w:val="singleLevel"/>
    <w:tmpl w:val="1E374FBF"/>
    <w:lvl w:ilvl="0">
      <w:start w:val="1"/>
      <w:numFmt w:val="decimal"/>
      <w:lvlText w:val="9.%1 "/>
      <w:legacy w:legacy="1" w:legacySpace="0" w:legacyIndent="283"/>
      <w:lvlJc w:val="left"/>
      <w:pPr>
        <w:ind w:left="283" w:hanging="283"/>
      </w:pPr>
      <w:rPr>
        <w:rFonts w:ascii="Arial" w:hAnsi="Arial" w:hint="default"/>
        <w:b/>
        <w:i w:val="0"/>
        <w:sz w:val="24"/>
        <w:u w:val="none"/>
      </w:rPr>
    </w:lvl>
  </w:abstractNum>
  <w:abstractNum w:abstractNumId="16">
    <w:nsid w:val="1E8C0F06"/>
    <w:multiLevelType w:val="multilevel"/>
    <w:tmpl w:val="2990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3DA205B"/>
    <w:multiLevelType w:val="singleLevel"/>
    <w:tmpl w:val="23DA205B"/>
    <w:lvl w:ilvl="0">
      <w:start w:val="3"/>
      <w:numFmt w:val="decimal"/>
      <w:lvlText w:val="6.%1 "/>
      <w:legacy w:legacy="1" w:legacySpace="0" w:legacyIndent="283"/>
      <w:lvlJc w:val="left"/>
      <w:pPr>
        <w:ind w:left="283" w:hanging="283"/>
      </w:pPr>
      <w:rPr>
        <w:rFonts w:ascii="Arial" w:hAnsi="Arial" w:hint="default"/>
        <w:b/>
        <w:i w:val="0"/>
        <w:sz w:val="24"/>
        <w:u w:val="none"/>
      </w:rPr>
    </w:lvl>
  </w:abstractNum>
  <w:abstractNum w:abstractNumId="18">
    <w:nsid w:val="24576330"/>
    <w:multiLevelType w:val="multilevel"/>
    <w:tmpl w:val="0A026D28"/>
    <w:lvl w:ilvl="0">
      <w:start w:val="1"/>
      <w:numFmt w:val="decimal"/>
      <w:lvlText w:val="%1."/>
      <w:lvlJc w:val="left"/>
      <w:pPr>
        <w:ind w:left="432" w:hanging="432"/>
      </w:pPr>
      <w:rPr>
        <w:b/>
      </w:rPr>
    </w:lvl>
    <w:lvl w:ilvl="1">
      <w:start w:val="1"/>
      <w:numFmt w:val="decimal"/>
      <w:lvlText w:val="%1.%2"/>
      <w:lvlJc w:val="left"/>
      <w:pPr>
        <w:ind w:left="576" w:hanging="576"/>
      </w:pPr>
    </w:lvl>
    <w:lvl w:ilvl="2">
      <w:start w:val="1"/>
      <w:numFmt w:val="decimal"/>
      <w:pStyle w:val="Ttulo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nsid w:val="250D26A1"/>
    <w:multiLevelType w:val="singleLevel"/>
    <w:tmpl w:val="250D26A1"/>
    <w:lvl w:ilvl="0">
      <w:start w:val="5"/>
      <w:numFmt w:val="decimal"/>
      <w:lvlText w:val="3.%1 "/>
      <w:legacy w:legacy="1" w:legacySpace="0" w:legacyIndent="283"/>
      <w:lvlJc w:val="left"/>
      <w:pPr>
        <w:ind w:left="283" w:hanging="283"/>
      </w:pPr>
      <w:rPr>
        <w:rFonts w:ascii="Arial" w:hAnsi="Arial" w:hint="default"/>
        <w:b/>
        <w:i w:val="0"/>
        <w:sz w:val="24"/>
        <w:u w:val="none"/>
      </w:rPr>
    </w:lvl>
  </w:abstractNum>
  <w:abstractNum w:abstractNumId="20">
    <w:nsid w:val="296C40A4"/>
    <w:multiLevelType w:val="singleLevel"/>
    <w:tmpl w:val="296C40A4"/>
    <w:lvl w:ilvl="0">
      <w:start w:val="1"/>
      <w:numFmt w:val="decimal"/>
      <w:lvlText w:val="7.%1 "/>
      <w:legacy w:legacy="1" w:legacySpace="0" w:legacyIndent="283"/>
      <w:lvlJc w:val="left"/>
      <w:pPr>
        <w:ind w:left="283" w:hanging="283"/>
      </w:pPr>
      <w:rPr>
        <w:rFonts w:ascii="Arial" w:hAnsi="Arial" w:hint="default"/>
        <w:b/>
        <w:i w:val="0"/>
        <w:sz w:val="24"/>
        <w:u w:val="none"/>
      </w:rPr>
    </w:lvl>
  </w:abstractNum>
  <w:abstractNum w:abstractNumId="21">
    <w:nsid w:val="2B355977"/>
    <w:multiLevelType w:val="singleLevel"/>
    <w:tmpl w:val="2B355977"/>
    <w:lvl w:ilvl="0">
      <w:start w:val="1"/>
      <w:numFmt w:val="decimal"/>
      <w:lvlText w:val="(%1) "/>
      <w:legacy w:legacy="1" w:legacySpace="0" w:legacyIndent="283"/>
      <w:lvlJc w:val="left"/>
      <w:pPr>
        <w:ind w:left="992" w:hanging="283"/>
      </w:pPr>
      <w:rPr>
        <w:rFonts w:ascii="Arial" w:hAnsi="Arial" w:hint="default"/>
        <w:b w:val="0"/>
        <w:i w:val="0"/>
        <w:sz w:val="24"/>
        <w:u w:val="none"/>
      </w:rPr>
    </w:lvl>
  </w:abstractNum>
  <w:abstractNum w:abstractNumId="22">
    <w:nsid w:val="2BFF14E8"/>
    <w:multiLevelType w:val="singleLevel"/>
    <w:tmpl w:val="2BFF14E8"/>
    <w:lvl w:ilvl="0">
      <w:start w:val="2"/>
      <w:numFmt w:val="decimal"/>
      <w:lvlText w:val="8.%1 "/>
      <w:legacy w:legacy="1" w:legacySpace="0" w:legacyIndent="283"/>
      <w:lvlJc w:val="left"/>
      <w:pPr>
        <w:ind w:left="283" w:hanging="283"/>
      </w:pPr>
      <w:rPr>
        <w:rFonts w:ascii="Arial" w:hAnsi="Arial" w:hint="default"/>
        <w:b/>
        <w:i w:val="0"/>
        <w:sz w:val="24"/>
        <w:u w:val="none"/>
      </w:rPr>
    </w:lvl>
  </w:abstractNum>
  <w:abstractNum w:abstractNumId="23">
    <w:nsid w:val="2C31054D"/>
    <w:multiLevelType w:val="hybridMultilevel"/>
    <w:tmpl w:val="FC480548"/>
    <w:lvl w:ilvl="0" w:tplc="D2F23B6A">
      <w:start w:val="1"/>
      <w:numFmt w:val="bullet"/>
      <w:lvlText w:val="•"/>
      <w:lvlJc w:val="left"/>
      <w:pPr>
        <w:tabs>
          <w:tab w:val="num" w:pos="720"/>
        </w:tabs>
        <w:ind w:left="720" w:hanging="360"/>
      </w:pPr>
      <w:rPr>
        <w:rFonts w:ascii="Arial" w:hAnsi="Arial" w:hint="default"/>
      </w:rPr>
    </w:lvl>
    <w:lvl w:ilvl="1" w:tplc="B68CB93C" w:tentative="1">
      <w:start w:val="1"/>
      <w:numFmt w:val="bullet"/>
      <w:lvlText w:val="•"/>
      <w:lvlJc w:val="left"/>
      <w:pPr>
        <w:tabs>
          <w:tab w:val="num" w:pos="1440"/>
        </w:tabs>
        <w:ind w:left="1440" w:hanging="360"/>
      </w:pPr>
      <w:rPr>
        <w:rFonts w:ascii="Arial" w:hAnsi="Arial" w:hint="default"/>
      </w:rPr>
    </w:lvl>
    <w:lvl w:ilvl="2" w:tplc="CDF26FB4" w:tentative="1">
      <w:start w:val="1"/>
      <w:numFmt w:val="bullet"/>
      <w:lvlText w:val="•"/>
      <w:lvlJc w:val="left"/>
      <w:pPr>
        <w:tabs>
          <w:tab w:val="num" w:pos="2160"/>
        </w:tabs>
        <w:ind w:left="2160" w:hanging="360"/>
      </w:pPr>
      <w:rPr>
        <w:rFonts w:ascii="Arial" w:hAnsi="Arial" w:hint="default"/>
      </w:rPr>
    </w:lvl>
    <w:lvl w:ilvl="3" w:tplc="EE9EA9AE" w:tentative="1">
      <w:start w:val="1"/>
      <w:numFmt w:val="bullet"/>
      <w:lvlText w:val="•"/>
      <w:lvlJc w:val="left"/>
      <w:pPr>
        <w:tabs>
          <w:tab w:val="num" w:pos="2880"/>
        </w:tabs>
        <w:ind w:left="2880" w:hanging="360"/>
      </w:pPr>
      <w:rPr>
        <w:rFonts w:ascii="Arial" w:hAnsi="Arial" w:hint="default"/>
      </w:rPr>
    </w:lvl>
    <w:lvl w:ilvl="4" w:tplc="1A662DE4" w:tentative="1">
      <w:start w:val="1"/>
      <w:numFmt w:val="bullet"/>
      <w:lvlText w:val="•"/>
      <w:lvlJc w:val="left"/>
      <w:pPr>
        <w:tabs>
          <w:tab w:val="num" w:pos="3600"/>
        </w:tabs>
        <w:ind w:left="3600" w:hanging="360"/>
      </w:pPr>
      <w:rPr>
        <w:rFonts w:ascii="Arial" w:hAnsi="Arial" w:hint="default"/>
      </w:rPr>
    </w:lvl>
    <w:lvl w:ilvl="5" w:tplc="0E6C9DD2" w:tentative="1">
      <w:start w:val="1"/>
      <w:numFmt w:val="bullet"/>
      <w:lvlText w:val="•"/>
      <w:lvlJc w:val="left"/>
      <w:pPr>
        <w:tabs>
          <w:tab w:val="num" w:pos="4320"/>
        </w:tabs>
        <w:ind w:left="4320" w:hanging="360"/>
      </w:pPr>
      <w:rPr>
        <w:rFonts w:ascii="Arial" w:hAnsi="Arial" w:hint="default"/>
      </w:rPr>
    </w:lvl>
    <w:lvl w:ilvl="6" w:tplc="00180CE2" w:tentative="1">
      <w:start w:val="1"/>
      <w:numFmt w:val="bullet"/>
      <w:lvlText w:val="•"/>
      <w:lvlJc w:val="left"/>
      <w:pPr>
        <w:tabs>
          <w:tab w:val="num" w:pos="5040"/>
        </w:tabs>
        <w:ind w:left="5040" w:hanging="360"/>
      </w:pPr>
      <w:rPr>
        <w:rFonts w:ascii="Arial" w:hAnsi="Arial" w:hint="default"/>
      </w:rPr>
    </w:lvl>
    <w:lvl w:ilvl="7" w:tplc="9E8E4E30" w:tentative="1">
      <w:start w:val="1"/>
      <w:numFmt w:val="bullet"/>
      <w:lvlText w:val="•"/>
      <w:lvlJc w:val="left"/>
      <w:pPr>
        <w:tabs>
          <w:tab w:val="num" w:pos="5760"/>
        </w:tabs>
        <w:ind w:left="5760" w:hanging="360"/>
      </w:pPr>
      <w:rPr>
        <w:rFonts w:ascii="Arial" w:hAnsi="Arial" w:hint="default"/>
      </w:rPr>
    </w:lvl>
    <w:lvl w:ilvl="8" w:tplc="18D87D3C" w:tentative="1">
      <w:start w:val="1"/>
      <w:numFmt w:val="bullet"/>
      <w:lvlText w:val="•"/>
      <w:lvlJc w:val="left"/>
      <w:pPr>
        <w:tabs>
          <w:tab w:val="num" w:pos="6480"/>
        </w:tabs>
        <w:ind w:left="6480" w:hanging="360"/>
      </w:pPr>
      <w:rPr>
        <w:rFonts w:ascii="Arial" w:hAnsi="Arial" w:hint="default"/>
      </w:rPr>
    </w:lvl>
  </w:abstractNum>
  <w:abstractNum w:abstractNumId="24">
    <w:nsid w:val="2E121EAC"/>
    <w:multiLevelType w:val="multilevel"/>
    <w:tmpl w:val="CC848F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2E7C0251"/>
    <w:multiLevelType w:val="hybridMultilevel"/>
    <w:tmpl w:val="F65482F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nsid w:val="317B7C77"/>
    <w:multiLevelType w:val="singleLevel"/>
    <w:tmpl w:val="317B7C77"/>
    <w:lvl w:ilvl="0">
      <w:numFmt w:val="decimal"/>
      <w:lvlText w:val="%1."/>
      <w:lvlJc w:val="left"/>
      <w:pPr>
        <w:tabs>
          <w:tab w:val="num" w:pos="360"/>
        </w:tabs>
        <w:ind w:left="360" w:hanging="360"/>
      </w:pPr>
      <w:rPr>
        <w:rFonts w:hint="default"/>
      </w:rPr>
    </w:lvl>
  </w:abstractNum>
  <w:abstractNum w:abstractNumId="27">
    <w:nsid w:val="338F3517"/>
    <w:multiLevelType w:val="multilevel"/>
    <w:tmpl w:val="D3E0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3F2034B"/>
    <w:multiLevelType w:val="singleLevel"/>
    <w:tmpl w:val="33F2034B"/>
    <w:lvl w:ilvl="0">
      <w:start w:val="3"/>
      <w:numFmt w:val="decimal"/>
      <w:lvlText w:val="0.%1 "/>
      <w:legacy w:legacy="1" w:legacySpace="0" w:legacyIndent="283"/>
      <w:lvlJc w:val="left"/>
      <w:pPr>
        <w:ind w:left="283" w:hanging="283"/>
      </w:pPr>
    </w:lvl>
  </w:abstractNum>
  <w:abstractNum w:abstractNumId="29">
    <w:nsid w:val="340A10D8"/>
    <w:multiLevelType w:val="multilevel"/>
    <w:tmpl w:val="C75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4EF77A9"/>
    <w:multiLevelType w:val="multilevel"/>
    <w:tmpl w:val="023C2B10"/>
    <w:lvl w:ilvl="0">
      <w:start w:val="1"/>
      <w:numFmt w:val="upperRoman"/>
      <w:lvlText w:val="%1."/>
      <w:lvlJc w:val="right"/>
      <w:pPr>
        <w:ind w:left="432" w:hanging="432"/>
      </w:pPr>
    </w:lvl>
    <w:lvl w:ilvl="1">
      <w:start w:val="1"/>
      <w:numFmt w:val="decimal"/>
      <w:lvlText w:val="%1.%2"/>
      <w:lvlJc w:val="left"/>
      <w:pPr>
        <w:ind w:left="576" w:hanging="576"/>
      </w:pPr>
    </w:lvl>
    <w:lvl w:ilvl="2">
      <w:start w:val="1"/>
      <w:numFmt w:val="lowerRoman"/>
      <w:lvlText w:val="%3."/>
      <w:lvlJc w:val="righ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35BA5B07"/>
    <w:multiLevelType w:val="singleLevel"/>
    <w:tmpl w:val="35BA5B07"/>
    <w:lvl w:ilvl="0">
      <w:start w:val="1"/>
      <w:numFmt w:val="decimal"/>
      <w:lvlText w:val="6.%1 "/>
      <w:legacy w:legacy="1" w:legacySpace="0" w:legacyIndent="283"/>
      <w:lvlJc w:val="left"/>
      <w:pPr>
        <w:ind w:left="283" w:hanging="283"/>
      </w:pPr>
      <w:rPr>
        <w:rFonts w:ascii="Arial" w:hAnsi="Arial" w:hint="default"/>
        <w:b/>
        <w:i w:val="0"/>
        <w:sz w:val="24"/>
        <w:u w:val="none"/>
      </w:rPr>
    </w:lvl>
  </w:abstractNum>
  <w:abstractNum w:abstractNumId="32">
    <w:nsid w:val="36D54E1E"/>
    <w:multiLevelType w:val="singleLevel"/>
    <w:tmpl w:val="36D54E1E"/>
    <w:lvl w:ilvl="0">
      <w:start w:val="1"/>
      <w:numFmt w:val="decimal"/>
      <w:lvlText w:val="4.%1 "/>
      <w:legacy w:legacy="1" w:legacySpace="0" w:legacyIndent="283"/>
      <w:lvlJc w:val="left"/>
      <w:pPr>
        <w:ind w:left="283" w:hanging="283"/>
      </w:pPr>
      <w:rPr>
        <w:rFonts w:ascii="Arial" w:hAnsi="Arial" w:hint="default"/>
        <w:b/>
        <w:i w:val="0"/>
        <w:sz w:val="24"/>
        <w:u w:val="none"/>
      </w:rPr>
    </w:lvl>
  </w:abstractNum>
  <w:abstractNum w:abstractNumId="33">
    <w:nsid w:val="370C0D15"/>
    <w:multiLevelType w:val="singleLevel"/>
    <w:tmpl w:val="370C0D15"/>
    <w:lvl w:ilvl="0">
      <w:start w:val="4"/>
      <w:numFmt w:val="decimal"/>
      <w:lvlText w:val="6.%1 "/>
      <w:legacy w:legacy="1" w:legacySpace="0" w:legacyIndent="283"/>
      <w:lvlJc w:val="left"/>
      <w:pPr>
        <w:ind w:left="283" w:hanging="283"/>
      </w:pPr>
      <w:rPr>
        <w:rFonts w:ascii="Arial" w:hAnsi="Arial" w:hint="default"/>
        <w:b/>
        <w:i w:val="0"/>
        <w:sz w:val="24"/>
        <w:u w:val="none"/>
      </w:rPr>
    </w:lvl>
  </w:abstractNum>
  <w:abstractNum w:abstractNumId="34">
    <w:nsid w:val="380D0B3C"/>
    <w:multiLevelType w:val="hybridMultilevel"/>
    <w:tmpl w:val="49AE0690"/>
    <w:lvl w:ilvl="0" w:tplc="105AB546">
      <w:start w:val="1"/>
      <w:numFmt w:val="bullet"/>
      <w:lvlText w:val="•"/>
      <w:lvlJc w:val="left"/>
      <w:pPr>
        <w:tabs>
          <w:tab w:val="num" w:pos="720"/>
        </w:tabs>
        <w:ind w:left="720" w:hanging="360"/>
      </w:pPr>
      <w:rPr>
        <w:rFonts w:ascii="Arial" w:hAnsi="Arial" w:hint="default"/>
      </w:rPr>
    </w:lvl>
    <w:lvl w:ilvl="1" w:tplc="E02204DC" w:tentative="1">
      <w:start w:val="1"/>
      <w:numFmt w:val="bullet"/>
      <w:lvlText w:val="•"/>
      <w:lvlJc w:val="left"/>
      <w:pPr>
        <w:tabs>
          <w:tab w:val="num" w:pos="1440"/>
        </w:tabs>
        <w:ind w:left="1440" w:hanging="360"/>
      </w:pPr>
      <w:rPr>
        <w:rFonts w:ascii="Arial" w:hAnsi="Arial" w:hint="default"/>
      </w:rPr>
    </w:lvl>
    <w:lvl w:ilvl="2" w:tplc="E910AAE6" w:tentative="1">
      <w:start w:val="1"/>
      <w:numFmt w:val="bullet"/>
      <w:lvlText w:val="•"/>
      <w:lvlJc w:val="left"/>
      <w:pPr>
        <w:tabs>
          <w:tab w:val="num" w:pos="2160"/>
        </w:tabs>
        <w:ind w:left="2160" w:hanging="360"/>
      </w:pPr>
      <w:rPr>
        <w:rFonts w:ascii="Arial" w:hAnsi="Arial" w:hint="default"/>
      </w:rPr>
    </w:lvl>
    <w:lvl w:ilvl="3" w:tplc="A970BDFA" w:tentative="1">
      <w:start w:val="1"/>
      <w:numFmt w:val="bullet"/>
      <w:lvlText w:val="•"/>
      <w:lvlJc w:val="left"/>
      <w:pPr>
        <w:tabs>
          <w:tab w:val="num" w:pos="2880"/>
        </w:tabs>
        <w:ind w:left="2880" w:hanging="360"/>
      </w:pPr>
      <w:rPr>
        <w:rFonts w:ascii="Arial" w:hAnsi="Arial" w:hint="default"/>
      </w:rPr>
    </w:lvl>
    <w:lvl w:ilvl="4" w:tplc="BF385BBE" w:tentative="1">
      <w:start w:val="1"/>
      <w:numFmt w:val="bullet"/>
      <w:lvlText w:val="•"/>
      <w:lvlJc w:val="left"/>
      <w:pPr>
        <w:tabs>
          <w:tab w:val="num" w:pos="3600"/>
        </w:tabs>
        <w:ind w:left="3600" w:hanging="360"/>
      </w:pPr>
      <w:rPr>
        <w:rFonts w:ascii="Arial" w:hAnsi="Arial" w:hint="default"/>
      </w:rPr>
    </w:lvl>
    <w:lvl w:ilvl="5" w:tplc="E68650E2" w:tentative="1">
      <w:start w:val="1"/>
      <w:numFmt w:val="bullet"/>
      <w:lvlText w:val="•"/>
      <w:lvlJc w:val="left"/>
      <w:pPr>
        <w:tabs>
          <w:tab w:val="num" w:pos="4320"/>
        </w:tabs>
        <w:ind w:left="4320" w:hanging="360"/>
      </w:pPr>
      <w:rPr>
        <w:rFonts w:ascii="Arial" w:hAnsi="Arial" w:hint="default"/>
      </w:rPr>
    </w:lvl>
    <w:lvl w:ilvl="6" w:tplc="4D947644" w:tentative="1">
      <w:start w:val="1"/>
      <w:numFmt w:val="bullet"/>
      <w:lvlText w:val="•"/>
      <w:lvlJc w:val="left"/>
      <w:pPr>
        <w:tabs>
          <w:tab w:val="num" w:pos="5040"/>
        </w:tabs>
        <w:ind w:left="5040" w:hanging="360"/>
      </w:pPr>
      <w:rPr>
        <w:rFonts w:ascii="Arial" w:hAnsi="Arial" w:hint="default"/>
      </w:rPr>
    </w:lvl>
    <w:lvl w:ilvl="7" w:tplc="78389B94" w:tentative="1">
      <w:start w:val="1"/>
      <w:numFmt w:val="bullet"/>
      <w:lvlText w:val="•"/>
      <w:lvlJc w:val="left"/>
      <w:pPr>
        <w:tabs>
          <w:tab w:val="num" w:pos="5760"/>
        </w:tabs>
        <w:ind w:left="5760" w:hanging="360"/>
      </w:pPr>
      <w:rPr>
        <w:rFonts w:ascii="Arial" w:hAnsi="Arial" w:hint="default"/>
      </w:rPr>
    </w:lvl>
    <w:lvl w:ilvl="8" w:tplc="EA4C1076" w:tentative="1">
      <w:start w:val="1"/>
      <w:numFmt w:val="bullet"/>
      <w:lvlText w:val="•"/>
      <w:lvlJc w:val="left"/>
      <w:pPr>
        <w:tabs>
          <w:tab w:val="num" w:pos="6480"/>
        </w:tabs>
        <w:ind w:left="6480" w:hanging="360"/>
      </w:pPr>
      <w:rPr>
        <w:rFonts w:ascii="Arial" w:hAnsi="Arial" w:hint="default"/>
      </w:rPr>
    </w:lvl>
  </w:abstractNum>
  <w:abstractNum w:abstractNumId="35">
    <w:nsid w:val="39AB19DE"/>
    <w:multiLevelType w:val="singleLevel"/>
    <w:tmpl w:val="39AB19DE"/>
    <w:lvl w:ilvl="0">
      <w:start w:val="3"/>
      <w:numFmt w:val="decimal"/>
      <w:lvlText w:val="4.%1 "/>
      <w:legacy w:legacy="1" w:legacySpace="0" w:legacyIndent="283"/>
      <w:lvlJc w:val="left"/>
      <w:pPr>
        <w:ind w:left="283" w:hanging="283"/>
      </w:pPr>
      <w:rPr>
        <w:rFonts w:ascii="Arial" w:hAnsi="Arial" w:hint="default"/>
        <w:b/>
        <w:i w:val="0"/>
        <w:sz w:val="24"/>
        <w:u w:val="none"/>
      </w:rPr>
    </w:lvl>
  </w:abstractNum>
  <w:abstractNum w:abstractNumId="36">
    <w:nsid w:val="39BD46F7"/>
    <w:multiLevelType w:val="multilevel"/>
    <w:tmpl w:val="63C0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CA67B18"/>
    <w:multiLevelType w:val="singleLevel"/>
    <w:tmpl w:val="3CA67B18"/>
    <w:lvl w:ilvl="0">
      <w:start w:val="2"/>
      <w:numFmt w:val="decimal"/>
      <w:lvlText w:val="0.%1 "/>
      <w:legacy w:legacy="1" w:legacySpace="0" w:legacyIndent="283"/>
      <w:lvlJc w:val="left"/>
      <w:pPr>
        <w:ind w:left="283" w:hanging="283"/>
      </w:pPr>
    </w:lvl>
  </w:abstractNum>
  <w:abstractNum w:abstractNumId="38">
    <w:nsid w:val="3DC56BDA"/>
    <w:multiLevelType w:val="multilevel"/>
    <w:tmpl w:val="3DC56BDA"/>
    <w:lvl w:ilvl="0">
      <w:start w:val="7"/>
      <w:numFmt w:val="decimal"/>
      <w:lvlText w:val="%1"/>
      <w:lvlJc w:val="left"/>
      <w:pPr>
        <w:tabs>
          <w:tab w:val="num" w:pos="360"/>
        </w:tabs>
        <w:ind w:left="360" w:hanging="360"/>
      </w:pPr>
      <w:rPr>
        <w:rFonts w:hint="default"/>
      </w:rPr>
    </w:lvl>
    <w:lvl w:ilvl="1">
      <w:start w:val="2"/>
      <w:numFmt w:val="decimal"/>
      <w:lvlText w:val="%1.%2"/>
      <w:lvlJc w:val="left"/>
      <w:pPr>
        <w:tabs>
          <w:tab w:val="num" w:pos="1068"/>
        </w:tabs>
        <w:ind w:left="1068" w:hanging="36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552"/>
        </w:tabs>
        <w:ind w:left="3552" w:hanging="72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328"/>
        </w:tabs>
        <w:ind w:left="5328" w:hanging="108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104"/>
        </w:tabs>
        <w:ind w:left="7104" w:hanging="1440"/>
      </w:pPr>
      <w:rPr>
        <w:rFonts w:hint="default"/>
      </w:rPr>
    </w:lvl>
  </w:abstractNum>
  <w:abstractNum w:abstractNumId="39">
    <w:nsid w:val="415069FA"/>
    <w:multiLevelType w:val="hybridMultilevel"/>
    <w:tmpl w:val="C9624D06"/>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41DE2742"/>
    <w:multiLevelType w:val="multilevel"/>
    <w:tmpl w:val="9B24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661271"/>
    <w:multiLevelType w:val="multilevel"/>
    <w:tmpl w:val="569E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3555459"/>
    <w:multiLevelType w:val="multilevel"/>
    <w:tmpl w:val="3C18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3AE2737"/>
    <w:multiLevelType w:val="singleLevel"/>
    <w:tmpl w:val="43AE2737"/>
    <w:lvl w:ilvl="0">
      <w:start w:val="1"/>
      <w:numFmt w:val="decimal"/>
      <w:lvlText w:val="2.%1 "/>
      <w:legacy w:legacy="1" w:legacySpace="0" w:legacyIndent="283"/>
      <w:lvlJc w:val="left"/>
      <w:pPr>
        <w:ind w:left="283" w:hanging="283"/>
      </w:pPr>
      <w:rPr>
        <w:rFonts w:ascii="Arial" w:hAnsi="Arial" w:hint="default"/>
        <w:b/>
        <w:i w:val="0"/>
        <w:sz w:val="24"/>
        <w:u w:val="none"/>
      </w:rPr>
    </w:lvl>
  </w:abstractNum>
  <w:abstractNum w:abstractNumId="44">
    <w:nsid w:val="43C40093"/>
    <w:multiLevelType w:val="singleLevel"/>
    <w:tmpl w:val="43C40093"/>
    <w:lvl w:ilvl="0">
      <w:start w:val="4"/>
      <w:numFmt w:val="decimal"/>
      <w:lvlText w:val="7.%1 "/>
      <w:legacy w:legacy="1" w:legacySpace="0" w:legacyIndent="283"/>
      <w:lvlJc w:val="left"/>
      <w:pPr>
        <w:ind w:left="283" w:hanging="283"/>
      </w:pPr>
      <w:rPr>
        <w:rFonts w:ascii="Arial" w:hAnsi="Arial" w:hint="default"/>
        <w:b/>
        <w:i w:val="0"/>
        <w:sz w:val="24"/>
        <w:u w:val="none"/>
      </w:rPr>
    </w:lvl>
  </w:abstractNum>
  <w:abstractNum w:abstractNumId="45">
    <w:nsid w:val="43C8237E"/>
    <w:multiLevelType w:val="hybridMultilevel"/>
    <w:tmpl w:val="D752124C"/>
    <w:lvl w:ilvl="0" w:tplc="BAACCBAA">
      <w:start w:val="4"/>
      <w:numFmt w:val="bullet"/>
      <w:lvlText w:val="-"/>
      <w:lvlJc w:val="left"/>
      <w:pPr>
        <w:ind w:left="720" w:hanging="360"/>
      </w:pPr>
      <w:rPr>
        <w:rFonts w:ascii="Calibri" w:eastAsiaTheme="minorHAnsi"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nsid w:val="43D17459"/>
    <w:multiLevelType w:val="hybridMultilevel"/>
    <w:tmpl w:val="7CE6EAC4"/>
    <w:lvl w:ilvl="0" w:tplc="ED30F94E">
      <w:start w:val="1"/>
      <w:numFmt w:val="bullet"/>
      <w:lvlText w:val="•"/>
      <w:lvlJc w:val="left"/>
      <w:pPr>
        <w:tabs>
          <w:tab w:val="num" w:pos="720"/>
        </w:tabs>
        <w:ind w:left="720" w:hanging="360"/>
      </w:pPr>
      <w:rPr>
        <w:rFonts w:ascii="Arial" w:hAnsi="Arial" w:hint="default"/>
      </w:rPr>
    </w:lvl>
    <w:lvl w:ilvl="1" w:tplc="B40E0E06" w:tentative="1">
      <w:start w:val="1"/>
      <w:numFmt w:val="bullet"/>
      <w:lvlText w:val="•"/>
      <w:lvlJc w:val="left"/>
      <w:pPr>
        <w:tabs>
          <w:tab w:val="num" w:pos="1440"/>
        </w:tabs>
        <w:ind w:left="1440" w:hanging="360"/>
      </w:pPr>
      <w:rPr>
        <w:rFonts w:ascii="Arial" w:hAnsi="Arial" w:hint="default"/>
      </w:rPr>
    </w:lvl>
    <w:lvl w:ilvl="2" w:tplc="3A54F46C" w:tentative="1">
      <w:start w:val="1"/>
      <w:numFmt w:val="bullet"/>
      <w:lvlText w:val="•"/>
      <w:lvlJc w:val="left"/>
      <w:pPr>
        <w:tabs>
          <w:tab w:val="num" w:pos="2160"/>
        </w:tabs>
        <w:ind w:left="2160" w:hanging="360"/>
      </w:pPr>
      <w:rPr>
        <w:rFonts w:ascii="Arial" w:hAnsi="Arial" w:hint="default"/>
      </w:rPr>
    </w:lvl>
    <w:lvl w:ilvl="3" w:tplc="53EA8F44" w:tentative="1">
      <w:start w:val="1"/>
      <w:numFmt w:val="bullet"/>
      <w:lvlText w:val="•"/>
      <w:lvlJc w:val="left"/>
      <w:pPr>
        <w:tabs>
          <w:tab w:val="num" w:pos="2880"/>
        </w:tabs>
        <w:ind w:left="2880" w:hanging="360"/>
      </w:pPr>
      <w:rPr>
        <w:rFonts w:ascii="Arial" w:hAnsi="Arial" w:hint="default"/>
      </w:rPr>
    </w:lvl>
    <w:lvl w:ilvl="4" w:tplc="9E20D718" w:tentative="1">
      <w:start w:val="1"/>
      <w:numFmt w:val="bullet"/>
      <w:lvlText w:val="•"/>
      <w:lvlJc w:val="left"/>
      <w:pPr>
        <w:tabs>
          <w:tab w:val="num" w:pos="3600"/>
        </w:tabs>
        <w:ind w:left="3600" w:hanging="360"/>
      </w:pPr>
      <w:rPr>
        <w:rFonts w:ascii="Arial" w:hAnsi="Arial" w:hint="default"/>
      </w:rPr>
    </w:lvl>
    <w:lvl w:ilvl="5" w:tplc="557E15D6" w:tentative="1">
      <w:start w:val="1"/>
      <w:numFmt w:val="bullet"/>
      <w:lvlText w:val="•"/>
      <w:lvlJc w:val="left"/>
      <w:pPr>
        <w:tabs>
          <w:tab w:val="num" w:pos="4320"/>
        </w:tabs>
        <w:ind w:left="4320" w:hanging="360"/>
      </w:pPr>
      <w:rPr>
        <w:rFonts w:ascii="Arial" w:hAnsi="Arial" w:hint="default"/>
      </w:rPr>
    </w:lvl>
    <w:lvl w:ilvl="6" w:tplc="F5CC1A48" w:tentative="1">
      <w:start w:val="1"/>
      <w:numFmt w:val="bullet"/>
      <w:lvlText w:val="•"/>
      <w:lvlJc w:val="left"/>
      <w:pPr>
        <w:tabs>
          <w:tab w:val="num" w:pos="5040"/>
        </w:tabs>
        <w:ind w:left="5040" w:hanging="360"/>
      </w:pPr>
      <w:rPr>
        <w:rFonts w:ascii="Arial" w:hAnsi="Arial" w:hint="default"/>
      </w:rPr>
    </w:lvl>
    <w:lvl w:ilvl="7" w:tplc="A904A5EE" w:tentative="1">
      <w:start w:val="1"/>
      <w:numFmt w:val="bullet"/>
      <w:lvlText w:val="•"/>
      <w:lvlJc w:val="left"/>
      <w:pPr>
        <w:tabs>
          <w:tab w:val="num" w:pos="5760"/>
        </w:tabs>
        <w:ind w:left="5760" w:hanging="360"/>
      </w:pPr>
      <w:rPr>
        <w:rFonts w:ascii="Arial" w:hAnsi="Arial" w:hint="default"/>
      </w:rPr>
    </w:lvl>
    <w:lvl w:ilvl="8" w:tplc="0FCC5D42" w:tentative="1">
      <w:start w:val="1"/>
      <w:numFmt w:val="bullet"/>
      <w:lvlText w:val="•"/>
      <w:lvlJc w:val="left"/>
      <w:pPr>
        <w:tabs>
          <w:tab w:val="num" w:pos="6480"/>
        </w:tabs>
        <w:ind w:left="6480" w:hanging="360"/>
      </w:pPr>
      <w:rPr>
        <w:rFonts w:ascii="Arial" w:hAnsi="Arial" w:hint="default"/>
      </w:rPr>
    </w:lvl>
  </w:abstractNum>
  <w:abstractNum w:abstractNumId="47">
    <w:nsid w:val="47526823"/>
    <w:multiLevelType w:val="multilevel"/>
    <w:tmpl w:val="9BE0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AE325F6"/>
    <w:multiLevelType w:val="singleLevel"/>
    <w:tmpl w:val="4AE325F6"/>
    <w:lvl w:ilvl="0">
      <w:start w:val="5"/>
      <w:numFmt w:val="decimal"/>
      <w:lvlText w:val="6.%1 "/>
      <w:legacy w:legacy="1" w:legacySpace="0" w:legacyIndent="283"/>
      <w:lvlJc w:val="left"/>
      <w:pPr>
        <w:ind w:left="283" w:hanging="283"/>
      </w:pPr>
      <w:rPr>
        <w:rFonts w:ascii="Arial" w:hAnsi="Arial" w:hint="default"/>
        <w:b/>
        <w:i w:val="0"/>
        <w:sz w:val="24"/>
        <w:u w:val="none"/>
      </w:rPr>
    </w:lvl>
  </w:abstractNum>
  <w:abstractNum w:abstractNumId="49">
    <w:nsid w:val="4C8C5879"/>
    <w:multiLevelType w:val="multilevel"/>
    <w:tmpl w:val="A1D6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D65242"/>
    <w:multiLevelType w:val="multilevel"/>
    <w:tmpl w:val="4DD65242"/>
    <w:lvl w:ilvl="0">
      <w:start w:val="6"/>
      <w:numFmt w:val="decimal"/>
      <w:lvlText w:val="%1"/>
      <w:lvlJc w:val="left"/>
      <w:pPr>
        <w:tabs>
          <w:tab w:val="num" w:pos="360"/>
        </w:tabs>
        <w:ind w:left="360" w:hanging="360"/>
      </w:pPr>
      <w:rPr>
        <w:rFonts w:hint="default"/>
      </w:rPr>
    </w:lvl>
    <w:lvl w:ilvl="1">
      <w:start w:val="6"/>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540"/>
        </w:tabs>
        <w:ind w:left="3540" w:hanging="72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310"/>
        </w:tabs>
        <w:ind w:left="5310" w:hanging="108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080"/>
        </w:tabs>
        <w:ind w:left="7080" w:hanging="1440"/>
      </w:pPr>
      <w:rPr>
        <w:rFonts w:hint="default"/>
      </w:rPr>
    </w:lvl>
  </w:abstractNum>
  <w:abstractNum w:abstractNumId="51">
    <w:nsid w:val="4F636151"/>
    <w:multiLevelType w:val="singleLevel"/>
    <w:tmpl w:val="4F636151"/>
    <w:lvl w:ilvl="0">
      <w:start w:val="2"/>
      <w:numFmt w:val="decimal"/>
      <w:lvlText w:val="3.%1 "/>
      <w:legacy w:legacy="1" w:legacySpace="0" w:legacyIndent="283"/>
      <w:lvlJc w:val="left"/>
      <w:pPr>
        <w:ind w:left="283" w:hanging="283"/>
      </w:pPr>
      <w:rPr>
        <w:rFonts w:ascii="Arial" w:hAnsi="Arial" w:hint="default"/>
        <w:b/>
        <w:i w:val="0"/>
        <w:sz w:val="24"/>
        <w:u w:val="none"/>
      </w:rPr>
    </w:lvl>
  </w:abstractNum>
  <w:abstractNum w:abstractNumId="52">
    <w:nsid w:val="54387466"/>
    <w:multiLevelType w:val="singleLevel"/>
    <w:tmpl w:val="54387466"/>
    <w:lvl w:ilvl="0">
      <w:start w:val="1"/>
      <w:numFmt w:val="bullet"/>
      <w:lvlText w:val=""/>
      <w:legacy w:legacy="1" w:legacySpace="0" w:legacyIndent="283"/>
      <w:lvlJc w:val="left"/>
      <w:pPr>
        <w:ind w:left="567" w:hanging="283"/>
      </w:pPr>
      <w:rPr>
        <w:rFonts w:ascii="Symbol" w:hAnsi="Symbol" w:hint="default"/>
      </w:rPr>
    </w:lvl>
  </w:abstractNum>
  <w:abstractNum w:abstractNumId="53">
    <w:nsid w:val="54387471"/>
    <w:multiLevelType w:val="singleLevel"/>
    <w:tmpl w:val="54387471"/>
    <w:lvl w:ilvl="0">
      <w:start w:val="7"/>
      <w:numFmt w:val="decimal"/>
      <w:lvlText w:val="6.%1 "/>
      <w:legacy w:legacy="1" w:legacySpace="0" w:legacyIndent="283"/>
      <w:lvlJc w:val="left"/>
      <w:pPr>
        <w:ind w:left="283" w:hanging="283"/>
      </w:pPr>
      <w:rPr>
        <w:rFonts w:ascii="Arial" w:hAnsi="Arial" w:hint="default"/>
        <w:b/>
        <w:i w:val="0"/>
        <w:sz w:val="24"/>
        <w:u w:val="none"/>
      </w:rPr>
    </w:lvl>
  </w:abstractNum>
  <w:abstractNum w:abstractNumId="54">
    <w:nsid w:val="55160509"/>
    <w:multiLevelType w:val="singleLevel"/>
    <w:tmpl w:val="55160509"/>
    <w:lvl w:ilvl="0">
      <w:start w:val="4"/>
      <w:numFmt w:val="decimal"/>
      <w:lvlText w:val="4.%1 "/>
      <w:legacy w:legacy="1" w:legacySpace="0" w:legacyIndent="283"/>
      <w:lvlJc w:val="left"/>
      <w:pPr>
        <w:ind w:left="283" w:hanging="283"/>
      </w:pPr>
      <w:rPr>
        <w:rFonts w:ascii="Arial" w:hAnsi="Arial" w:hint="default"/>
        <w:b/>
        <w:i w:val="0"/>
        <w:sz w:val="24"/>
        <w:u w:val="none"/>
      </w:rPr>
    </w:lvl>
  </w:abstractNum>
  <w:abstractNum w:abstractNumId="55">
    <w:nsid w:val="574824CA"/>
    <w:multiLevelType w:val="singleLevel"/>
    <w:tmpl w:val="574824CA"/>
    <w:lvl w:ilvl="0">
      <w:start w:val="2"/>
      <w:numFmt w:val="decimal"/>
      <w:lvlText w:val="7.%1 "/>
      <w:legacy w:legacy="1" w:legacySpace="0" w:legacyIndent="283"/>
      <w:lvlJc w:val="left"/>
      <w:pPr>
        <w:ind w:left="283" w:hanging="283"/>
      </w:pPr>
      <w:rPr>
        <w:rFonts w:ascii="Arial" w:hAnsi="Arial" w:hint="default"/>
        <w:b/>
        <w:i w:val="0"/>
        <w:sz w:val="24"/>
        <w:u w:val="none"/>
      </w:rPr>
    </w:lvl>
  </w:abstractNum>
  <w:abstractNum w:abstractNumId="56">
    <w:nsid w:val="575B00D8"/>
    <w:multiLevelType w:val="singleLevel"/>
    <w:tmpl w:val="575B00D8"/>
    <w:lvl w:ilvl="0">
      <w:start w:val="9"/>
      <w:numFmt w:val="decimal"/>
      <w:lvlText w:val="%1. "/>
      <w:legacy w:legacy="1" w:legacySpace="0" w:legacyIndent="283"/>
      <w:lvlJc w:val="left"/>
      <w:pPr>
        <w:ind w:left="283" w:hanging="283"/>
      </w:pPr>
      <w:rPr>
        <w:rFonts w:ascii="Arial" w:hAnsi="Arial" w:hint="default"/>
        <w:b/>
        <w:i w:val="0"/>
        <w:sz w:val="24"/>
        <w:u w:val="none"/>
      </w:rPr>
    </w:lvl>
  </w:abstractNum>
  <w:abstractNum w:abstractNumId="57">
    <w:nsid w:val="57F94138"/>
    <w:multiLevelType w:val="hybridMultilevel"/>
    <w:tmpl w:val="63D8C018"/>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nsid w:val="58730AFD"/>
    <w:multiLevelType w:val="singleLevel"/>
    <w:tmpl w:val="58730AFD"/>
    <w:lvl w:ilvl="0">
      <w:start w:val="1"/>
      <w:numFmt w:val="decimal"/>
      <w:lvlText w:val="8.%1 "/>
      <w:legacy w:legacy="1" w:legacySpace="0" w:legacyIndent="283"/>
      <w:lvlJc w:val="left"/>
      <w:pPr>
        <w:ind w:left="283" w:hanging="283"/>
      </w:pPr>
      <w:rPr>
        <w:rFonts w:ascii="Arial" w:hAnsi="Arial" w:hint="default"/>
        <w:b/>
        <w:i w:val="0"/>
        <w:sz w:val="24"/>
        <w:u w:val="none"/>
      </w:rPr>
    </w:lvl>
  </w:abstractNum>
  <w:abstractNum w:abstractNumId="59">
    <w:nsid w:val="587E2294"/>
    <w:multiLevelType w:val="singleLevel"/>
    <w:tmpl w:val="587E2294"/>
    <w:lvl w:ilvl="0">
      <w:start w:val="8"/>
      <w:numFmt w:val="decimal"/>
      <w:lvlText w:val="%1. "/>
      <w:legacy w:legacy="1" w:legacySpace="0" w:legacyIndent="283"/>
      <w:lvlJc w:val="left"/>
      <w:pPr>
        <w:ind w:left="283" w:hanging="283"/>
      </w:pPr>
      <w:rPr>
        <w:rFonts w:ascii="Arial" w:hAnsi="Arial" w:hint="default"/>
        <w:b/>
        <w:i w:val="0"/>
        <w:sz w:val="24"/>
        <w:u w:val="none"/>
      </w:rPr>
    </w:lvl>
  </w:abstractNum>
  <w:abstractNum w:abstractNumId="60">
    <w:nsid w:val="5BC3001A"/>
    <w:multiLevelType w:val="multilevel"/>
    <w:tmpl w:val="24D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1A12449"/>
    <w:multiLevelType w:val="hybridMultilevel"/>
    <w:tmpl w:val="4FF836BA"/>
    <w:lvl w:ilvl="0" w:tplc="964C6042">
      <w:start w:val="3"/>
      <w:numFmt w:val="bullet"/>
      <w:lvlText w:val="-"/>
      <w:lvlJc w:val="left"/>
      <w:pPr>
        <w:ind w:left="786" w:hanging="360"/>
      </w:pPr>
      <w:rPr>
        <w:rFonts w:ascii="Arial" w:eastAsia="Times New Roman" w:hAnsi="Arial" w:cs="Arial" w:hint="default"/>
        <w:u w:val="single"/>
      </w:rPr>
    </w:lvl>
    <w:lvl w:ilvl="1" w:tplc="340A0003" w:tentative="1">
      <w:start w:val="1"/>
      <w:numFmt w:val="bullet"/>
      <w:lvlText w:val="o"/>
      <w:lvlJc w:val="left"/>
      <w:pPr>
        <w:ind w:left="1506" w:hanging="360"/>
      </w:pPr>
      <w:rPr>
        <w:rFonts w:ascii="Courier New" w:hAnsi="Courier New" w:cs="Courier New" w:hint="default"/>
      </w:rPr>
    </w:lvl>
    <w:lvl w:ilvl="2" w:tplc="340A0005" w:tentative="1">
      <w:start w:val="1"/>
      <w:numFmt w:val="bullet"/>
      <w:lvlText w:val=""/>
      <w:lvlJc w:val="left"/>
      <w:pPr>
        <w:ind w:left="2226" w:hanging="360"/>
      </w:pPr>
      <w:rPr>
        <w:rFonts w:ascii="Wingdings" w:hAnsi="Wingdings" w:hint="default"/>
      </w:rPr>
    </w:lvl>
    <w:lvl w:ilvl="3" w:tplc="340A0001" w:tentative="1">
      <w:start w:val="1"/>
      <w:numFmt w:val="bullet"/>
      <w:lvlText w:val=""/>
      <w:lvlJc w:val="left"/>
      <w:pPr>
        <w:ind w:left="2946" w:hanging="360"/>
      </w:pPr>
      <w:rPr>
        <w:rFonts w:ascii="Symbol" w:hAnsi="Symbol" w:hint="default"/>
      </w:rPr>
    </w:lvl>
    <w:lvl w:ilvl="4" w:tplc="340A0003" w:tentative="1">
      <w:start w:val="1"/>
      <w:numFmt w:val="bullet"/>
      <w:lvlText w:val="o"/>
      <w:lvlJc w:val="left"/>
      <w:pPr>
        <w:ind w:left="3666" w:hanging="360"/>
      </w:pPr>
      <w:rPr>
        <w:rFonts w:ascii="Courier New" w:hAnsi="Courier New" w:cs="Courier New" w:hint="default"/>
      </w:rPr>
    </w:lvl>
    <w:lvl w:ilvl="5" w:tplc="340A0005" w:tentative="1">
      <w:start w:val="1"/>
      <w:numFmt w:val="bullet"/>
      <w:lvlText w:val=""/>
      <w:lvlJc w:val="left"/>
      <w:pPr>
        <w:ind w:left="4386" w:hanging="360"/>
      </w:pPr>
      <w:rPr>
        <w:rFonts w:ascii="Wingdings" w:hAnsi="Wingdings" w:hint="default"/>
      </w:rPr>
    </w:lvl>
    <w:lvl w:ilvl="6" w:tplc="340A0001" w:tentative="1">
      <w:start w:val="1"/>
      <w:numFmt w:val="bullet"/>
      <w:lvlText w:val=""/>
      <w:lvlJc w:val="left"/>
      <w:pPr>
        <w:ind w:left="5106" w:hanging="360"/>
      </w:pPr>
      <w:rPr>
        <w:rFonts w:ascii="Symbol" w:hAnsi="Symbol" w:hint="default"/>
      </w:rPr>
    </w:lvl>
    <w:lvl w:ilvl="7" w:tplc="340A0003" w:tentative="1">
      <w:start w:val="1"/>
      <w:numFmt w:val="bullet"/>
      <w:lvlText w:val="o"/>
      <w:lvlJc w:val="left"/>
      <w:pPr>
        <w:ind w:left="5826" w:hanging="360"/>
      </w:pPr>
      <w:rPr>
        <w:rFonts w:ascii="Courier New" w:hAnsi="Courier New" w:cs="Courier New" w:hint="default"/>
      </w:rPr>
    </w:lvl>
    <w:lvl w:ilvl="8" w:tplc="340A0005" w:tentative="1">
      <w:start w:val="1"/>
      <w:numFmt w:val="bullet"/>
      <w:lvlText w:val=""/>
      <w:lvlJc w:val="left"/>
      <w:pPr>
        <w:ind w:left="6546" w:hanging="360"/>
      </w:pPr>
      <w:rPr>
        <w:rFonts w:ascii="Wingdings" w:hAnsi="Wingdings" w:hint="default"/>
      </w:rPr>
    </w:lvl>
  </w:abstractNum>
  <w:abstractNum w:abstractNumId="62">
    <w:nsid w:val="627F67FA"/>
    <w:multiLevelType w:val="singleLevel"/>
    <w:tmpl w:val="627F67FA"/>
    <w:lvl w:ilvl="0">
      <w:start w:val="4"/>
      <w:numFmt w:val="decimal"/>
      <w:lvlText w:val="5.%1 "/>
      <w:legacy w:legacy="1" w:legacySpace="0" w:legacyIndent="283"/>
      <w:lvlJc w:val="left"/>
      <w:pPr>
        <w:ind w:left="283" w:hanging="283"/>
      </w:pPr>
      <w:rPr>
        <w:rFonts w:ascii="Arial" w:hAnsi="Arial" w:hint="default"/>
        <w:b/>
        <w:i w:val="0"/>
        <w:sz w:val="24"/>
        <w:u w:val="none"/>
      </w:rPr>
    </w:lvl>
  </w:abstractNum>
  <w:abstractNum w:abstractNumId="63">
    <w:nsid w:val="62A81439"/>
    <w:multiLevelType w:val="singleLevel"/>
    <w:tmpl w:val="62A81439"/>
    <w:lvl w:ilvl="0">
      <w:start w:val="2"/>
      <w:numFmt w:val="decimal"/>
      <w:lvlText w:val="4.%1 "/>
      <w:legacy w:legacy="1" w:legacySpace="0" w:legacyIndent="283"/>
      <w:lvlJc w:val="left"/>
      <w:pPr>
        <w:ind w:left="283" w:hanging="283"/>
      </w:pPr>
      <w:rPr>
        <w:rFonts w:ascii="Arial" w:hAnsi="Arial" w:hint="default"/>
        <w:b/>
        <w:i w:val="0"/>
        <w:sz w:val="24"/>
        <w:u w:val="none"/>
      </w:rPr>
    </w:lvl>
  </w:abstractNum>
  <w:abstractNum w:abstractNumId="64">
    <w:nsid w:val="63266449"/>
    <w:multiLevelType w:val="singleLevel"/>
    <w:tmpl w:val="63266449"/>
    <w:lvl w:ilvl="0">
      <w:start w:val="6"/>
      <w:numFmt w:val="decimal"/>
      <w:lvlText w:val="%1. "/>
      <w:legacy w:legacy="1" w:legacySpace="0" w:legacyIndent="283"/>
      <w:lvlJc w:val="left"/>
      <w:pPr>
        <w:ind w:left="283" w:hanging="283"/>
      </w:pPr>
      <w:rPr>
        <w:rFonts w:ascii="Arial" w:hAnsi="Arial" w:hint="default"/>
        <w:b/>
        <w:i w:val="0"/>
        <w:sz w:val="24"/>
        <w:u w:val="none"/>
      </w:rPr>
    </w:lvl>
  </w:abstractNum>
  <w:abstractNum w:abstractNumId="65">
    <w:nsid w:val="63B85E26"/>
    <w:multiLevelType w:val="singleLevel"/>
    <w:tmpl w:val="63B85E26"/>
    <w:lvl w:ilvl="0">
      <w:start w:val="3"/>
      <w:numFmt w:val="decimal"/>
      <w:lvlText w:val="5.%1 "/>
      <w:legacy w:legacy="1" w:legacySpace="0" w:legacyIndent="283"/>
      <w:lvlJc w:val="left"/>
      <w:pPr>
        <w:ind w:left="283" w:hanging="283"/>
      </w:pPr>
      <w:rPr>
        <w:rFonts w:ascii="Arial" w:hAnsi="Arial" w:hint="default"/>
        <w:b/>
        <w:i w:val="0"/>
        <w:sz w:val="24"/>
        <w:u w:val="none"/>
      </w:rPr>
    </w:lvl>
  </w:abstractNum>
  <w:abstractNum w:abstractNumId="66">
    <w:nsid w:val="643F1446"/>
    <w:multiLevelType w:val="singleLevel"/>
    <w:tmpl w:val="643F1446"/>
    <w:lvl w:ilvl="0">
      <w:start w:val="8"/>
      <w:numFmt w:val="decimal"/>
      <w:lvlText w:val="3.%1 "/>
      <w:legacy w:legacy="1" w:legacySpace="0" w:legacyIndent="283"/>
      <w:lvlJc w:val="left"/>
      <w:pPr>
        <w:ind w:left="283" w:hanging="283"/>
      </w:pPr>
      <w:rPr>
        <w:rFonts w:ascii="Arial" w:hAnsi="Arial" w:hint="default"/>
        <w:b/>
        <w:i w:val="0"/>
        <w:sz w:val="24"/>
        <w:u w:val="none"/>
      </w:rPr>
    </w:lvl>
  </w:abstractNum>
  <w:abstractNum w:abstractNumId="67">
    <w:nsid w:val="65972D50"/>
    <w:multiLevelType w:val="singleLevel"/>
    <w:tmpl w:val="65972D50"/>
    <w:lvl w:ilvl="0">
      <w:start w:val="5"/>
      <w:numFmt w:val="decimal"/>
      <w:lvlText w:val="8.%1 "/>
      <w:legacy w:legacy="1" w:legacySpace="0" w:legacyIndent="283"/>
      <w:lvlJc w:val="left"/>
      <w:pPr>
        <w:ind w:left="283" w:hanging="283"/>
      </w:pPr>
      <w:rPr>
        <w:rFonts w:ascii="Arial" w:hAnsi="Arial" w:hint="default"/>
        <w:b/>
        <w:i w:val="0"/>
        <w:sz w:val="24"/>
        <w:u w:val="none"/>
      </w:rPr>
    </w:lvl>
  </w:abstractNum>
  <w:abstractNum w:abstractNumId="68">
    <w:nsid w:val="65BD5C73"/>
    <w:multiLevelType w:val="singleLevel"/>
    <w:tmpl w:val="65BD5C73"/>
    <w:lvl w:ilvl="0">
      <w:start w:val="6"/>
      <w:numFmt w:val="decimal"/>
      <w:lvlText w:val="6.%1 "/>
      <w:legacy w:legacy="1" w:legacySpace="0" w:legacyIndent="283"/>
      <w:lvlJc w:val="left"/>
      <w:pPr>
        <w:ind w:left="283" w:hanging="283"/>
      </w:pPr>
      <w:rPr>
        <w:rFonts w:ascii="Arial" w:hAnsi="Arial" w:hint="default"/>
        <w:b/>
        <w:i w:val="0"/>
        <w:sz w:val="24"/>
        <w:u w:val="none"/>
      </w:rPr>
    </w:lvl>
  </w:abstractNum>
  <w:abstractNum w:abstractNumId="69">
    <w:nsid w:val="6D354FEC"/>
    <w:multiLevelType w:val="multilevel"/>
    <w:tmpl w:val="AB0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DEC3F16"/>
    <w:multiLevelType w:val="multilevel"/>
    <w:tmpl w:val="35A45D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nsid w:val="6EB3117B"/>
    <w:multiLevelType w:val="singleLevel"/>
    <w:tmpl w:val="6EB3117B"/>
    <w:lvl w:ilvl="0">
      <w:start w:val="5"/>
      <w:numFmt w:val="decimal"/>
      <w:lvlText w:val="%1. "/>
      <w:legacy w:legacy="1" w:legacySpace="0" w:legacyIndent="283"/>
      <w:lvlJc w:val="left"/>
      <w:pPr>
        <w:ind w:left="283" w:hanging="283"/>
      </w:pPr>
      <w:rPr>
        <w:rFonts w:ascii="Arial" w:hAnsi="Arial" w:hint="default"/>
        <w:b/>
        <w:i w:val="0"/>
        <w:sz w:val="24"/>
        <w:u w:val="none"/>
      </w:rPr>
    </w:lvl>
  </w:abstractNum>
  <w:abstractNum w:abstractNumId="72">
    <w:nsid w:val="6EF6293B"/>
    <w:multiLevelType w:val="multilevel"/>
    <w:tmpl w:val="D59C66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nsid w:val="715A66A8"/>
    <w:multiLevelType w:val="singleLevel"/>
    <w:tmpl w:val="715A66A8"/>
    <w:lvl w:ilvl="0">
      <w:start w:val="4"/>
      <w:numFmt w:val="decimal"/>
      <w:lvlText w:val="8.%1 "/>
      <w:legacy w:legacy="1" w:legacySpace="0" w:legacyIndent="283"/>
      <w:lvlJc w:val="left"/>
      <w:pPr>
        <w:ind w:left="283" w:hanging="283"/>
      </w:pPr>
      <w:rPr>
        <w:rFonts w:ascii="Arial" w:hAnsi="Arial" w:hint="default"/>
        <w:b/>
        <w:i w:val="0"/>
        <w:sz w:val="24"/>
        <w:u w:val="none"/>
      </w:rPr>
    </w:lvl>
  </w:abstractNum>
  <w:abstractNum w:abstractNumId="74">
    <w:nsid w:val="74B92B5E"/>
    <w:multiLevelType w:val="multilevel"/>
    <w:tmpl w:val="65E22BA4"/>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759222A3"/>
    <w:multiLevelType w:val="multilevel"/>
    <w:tmpl w:val="6EA64B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nsid w:val="75CE3DC8"/>
    <w:multiLevelType w:val="singleLevel"/>
    <w:tmpl w:val="75CE3DC8"/>
    <w:lvl w:ilvl="0">
      <w:start w:val="7"/>
      <w:numFmt w:val="decimal"/>
      <w:lvlText w:val="3.%1 "/>
      <w:legacy w:legacy="1" w:legacySpace="0" w:legacyIndent="283"/>
      <w:lvlJc w:val="left"/>
      <w:pPr>
        <w:ind w:left="283" w:hanging="283"/>
      </w:pPr>
      <w:rPr>
        <w:rFonts w:ascii="Arial" w:hAnsi="Arial" w:hint="default"/>
        <w:b/>
        <w:i w:val="0"/>
        <w:sz w:val="24"/>
        <w:u w:val="none"/>
      </w:rPr>
    </w:lvl>
  </w:abstractNum>
  <w:abstractNum w:abstractNumId="77">
    <w:nsid w:val="77C045D4"/>
    <w:multiLevelType w:val="singleLevel"/>
    <w:tmpl w:val="77C045D4"/>
    <w:lvl w:ilvl="0">
      <w:start w:val="2"/>
      <w:numFmt w:val="decimal"/>
      <w:lvlText w:val="10.%1 "/>
      <w:legacy w:legacy="1" w:legacySpace="0" w:legacyIndent="283"/>
      <w:lvlJc w:val="left"/>
      <w:pPr>
        <w:ind w:left="283" w:hanging="283"/>
      </w:pPr>
      <w:rPr>
        <w:rFonts w:ascii="Arial" w:hAnsi="Arial" w:hint="default"/>
        <w:b/>
        <w:i w:val="0"/>
        <w:sz w:val="24"/>
        <w:u w:val="none"/>
      </w:rPr>
    </w:lvl>
  </w:abstractNum>
  <w:num w:numId="1">
    <w:abstractNumId w:val="26"/>
  </w:num>
  <w:num w:numId="2">
    <w:abstractNumId w:val="50"/>
  </w:num>
  <w:num w:numId="3">
    <w:abstractNumId w:val="38"/>
  </w:num>
  <w:num w:numId="4">
    <w:abstractNumId w:val="1"/>
  </w:num>
  <w:num w:numId="5">
    <w:abstractNumId w:val="10"/>
  </w:num>
  <w:num w:numId="6">
    <w:abstractNumId w:val="37"/>
  </w:num>
  <w:num w:numId="7">
    <w:abstractNumId w:val="28"/>
  </w:num>
  <w:num w:numId="8">
    <w:abstractNumId w:val="43"/>
  </w:num>
  <w:num w:numId="9">
    <w:abstractNumId w:val="51"/>
  </w:num>
  <w:num w:numId="10">
    <w:abstractNumId w:val="8"/>
  </w:num>
  <w:num w:numId="11">
    <w:abstractNumId w:val="19"/>
  </w:num>
  <w:num w:numId="12">
    <w:abstractNumId w:val="76"/>
  </w:num>
  <w:num w:numId="13">
    <w:abstractNumId w:val="21"/>
  </w:num>
  <w:num w:numId="14">
    <w:abstractNumId w:val="66"/>
  </w:num>
  <w:num w:numId="15">
    <w:abstractNumId w:val="32"/>
  </w:num>
  <w:num w:numId="16">
    <w:abstractNumId w:val="63"/>
  </w:num>
  <w:num w:numId="17">
    <w:abstractNumId w:val="35"/>
  </w:num>
  <w:num w:numId="18">
    <w:abstractNumId w:val="54"/>
  </w:num>
  <w:num w:numId="19">
    <w:abstractNumId w:val="71"/>
  </w:num>
  <w:num w:numId="20">
    <w:abstractNumId w:val="65"/>
  </w:num>
  <w:num w:numId="21">
    <w:abstractNumId w:val="62"/>
  </w:num>
  <w:num w:numId="22">
    <w:abstractNumId w:val="5"/>
  </w:num>
  <w:num w:numId="23">
    <w:abstractNumId w:val="64"/>
  </w:num>
  <w:num w:numId="24">
    <w:abstractNumId w:val="31"/>
  </w:num>
  <w:num w:numId="25">
    <w:abstractNumId w:val="17"/>
  </w:num>
  <w:num w:numId="26">
    <w:abstractNumId w:val="33"/>
  </w:num>
  <w:num w:numId="27">
    <w:abstractNumId w:val="48"/>
  </w:num>
  <w:num w:numId="28">
    <w:abstractNumId w:val="52"/>
  </w:num>
  <w:num w:numId="29">
    <w:abstractNumId w:val="68"/>
  </w:num>
  <w:num w:numId="30">
    <w:abstractNumId w:val="53"/>
  </w:num>
  <w:num w:numId="31">
    <w:abstractNumId w:val="20"/>
  </w:num>
  <w:num w:numId="32">
    <w:abstractNumId w:val="55"/>
  </w:num>
  <w:num w:numId="33">
    <w:abstractNumId w:val="44"/>
  </w:num>
  <w:num w:numId="34">
    <w:abstractNumId w:val="59"/>
  </w:num>
  <w:num w:numId="35">
    <w:abstractNumId w:val="58"/>
  </w:num>
  <w:num w:numId="36">
    <w:abstractNumId w:val="22"/>
  </w:num>
  <w:num w:numId="37">
    <w:abstractNumId w:val="12"/>
  </w:num>
  <w:num w:numId="38">
    <w:abstractNumId w:val="73"/>
  </w:num>
  <w:num w:numId="39">
    <w:abstractNumId w:val="67"/>
  </w:num>
  <w:num w:numId="40">
    <w:abstractNumId w:val="56"/>
  </w:num>
  <w:num w:numId="41">
    <w:abstractNumId w:val="15"/>
  </w:num>
  <w:num w:numId="42">
    <w:abstractNumId w:val="77"/>
  </w:num>
  <w:num w:numId="43">
    <w:abstractNumId w:val="6"/>
  </w:num>
  <w:num w:numId="44">
    <w:abstractNumId w:val="4"/>
  </w:num>
  <w:num w:numId="45">
    <w:abstractNumId w:val="2"/>
  </w:num>
  <w:num w:numId="46">
    <w:abstractNumId w:val="61"/>
  </w:num>
  <w:num w:numId="47">
    <w:abstractNumId w:val="75"/>
  </w:num>
  <w:num w:numId="48">
    <w:abstractNumId w:val="72"/>
  </w:num>
  <w:num w:numId="49">
    <w:abstractNumId w:val="30"/>
  </w:num>
  <w:num w:numId="50">
    <w:abstractNumId w:val="57"/>
  </w:num>
  <w:num w:numId="51">
    <w:abstractNumId w:val="11"/>
  </w:num>
  <w:num w:numId="52">
    <w:abstractNumId w:val="70"/>
  </w:num>
  <w:num w:numId="53">
    <w:abstractNumId w:val="24"/>
  </w:num>
  <w:num w:numId="54">
    <w:abstractNumId w:val="74"/>
  </w:num>
  <w:num w:numId="55">
    <w:abstractNumId w:val="18"/>
  </w:num>
  <w:num w:numId="56">
    <w:abstractNumId w:val="9"/>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61">
    <w:abstractNumId w:val="39"/>
  </w:num>
  <w:num w:numId="62">
    <w:abstractNumId w:val="25"/>
  </w:num>
  <w:num w:numId="63">
    <w:abstractNumId w:val="7"/>
  </w:num>
  <w:num w:numId="64">
    <w:abstractNumId w:val="3"/>
  </w:num>
  <w:num w:numId="65">
    <w:abstractNumId w:val="13"/>
  </w:num>
  <w:num w:numId="66">
    <w:abstractNumId w:val="34"/>
  </w:num>
  <w:num w:numId="67">
    <w:abstractNumId w:val="23"/>
  </w:num>
  <w:num w:numId="68">
    <w:abstractNumId w:val="46"/>
  </w:num>
  <w:num w:numId="69">
    <w:abstractNumId w:val="0"/>
  </w:num>
  <w:num w:numId="70">
    <w:abstractNumId w:val="14"/>
  </w:num>
  <w:num w:numId="71">
    <w:abstractNumId w:val="49"/>
  </w:num>
  <w:num w:numId="72">
    <w:abstractNumId w:val="27"/>
  </w:num>
  <w:num w:numId="73">
    <w:abstractNumId w:val="42"/>
  </w:num>
  <w:num w:numId="74">
    <w:abstractNumId w:val="47"/>
  </w:num>
  <w:num w:numId="75">
    <w:abstractNumId w:val="41"/>
  </w:num>
  <w:num w:numId="76">
    <w:abstractNumId w:val="40"/>
  </w:num>
  <w:num w:numId="77">
    <w:abstractNumId w:val="60"/>
  </w:num>
  <w:num w:numId="78">
    <w:abstractNumId w:val="36"/>
  </w:num>
  <w:num w:numId="79">
    <w:abstractNumId w:val="29"/>
  </w:num>
  <w:num w:numId="80">
    <w:abstractNumId w:val="69"/>
  </w:num>
  <w:num w:numId="81">
    <w:abstractNumId w:val="45"/>
  </w:num>
  <w:numIdMacAtCleanup w:val="8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rlie Hasam Morfin Zavalza">
    <w15:presenceInfo w15:providerId="Windows Live" w15:userId="28d141c9ba217e6e"/>
  </w15:person>
  <w15:person w15:author="Miguel Angel Ortúzar">
    <w15:presenceInfo w15:providerId="Windows Live" w15:userId="b541ecb853ecf7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EE4"/>
    <w:rsid w:val="00006E93"/>
    <w:rsid w:val="000200D4"/>
    <w:rsid w:val="00021617"/>
    <w:rsid w:val="00027D52"/>
    <w:rsid w:val="00042E22"/>
    <w:rsid w:val="00055260"/>
    <w:rsid w:val="0005694F"/>
    <w:rsid w:val="00056E22"/>
    <w:rsid w:val="000610D4"/>
    <w:rsid w:val="00066D27"/>
    <w:rsid w:val="00075B12"/>
    <w:rsid w:val="00096164"/>
    <w:rsid w:val="00096FF9"/>
    <w:rsid w:val="000A0868"/>
    <w:rsid w:val="000A10BB"/>
    <w:rsid w:val="000A2F17"/>
    <w:rsid w:val="000C0C85"/>
    <w:rsid w:val="000D5B69"/>
    <w:rsid w:val="000D72B1"/>
    <w:rsid w:val="000E6953"/>
    <w:rsid w:val="00100DC1"/>
    <w:rsid w:val="0010446F"/>
    <w:rsid w:val="0011329F"/>
    <w:rsid w:val="00123E7C"/>
    <w:rsid w:val="00132E0D"/>
    <w:rsid w:val="00136C28"/>
    <w:rsid w:val="0014062E"/>
    <w:rsid w:val="0015544F"/>
    <w:rsid w:val="00156E77"/>
    <w:rsid w:val="001873B9"/>
    <w:rsid w:val="001877BA"/>
    <w:rsid w:val="0019003F"/>
    <w:rsid w:val="001909AF"/>
    <w:rsid w:val="00191919"/>
    <w:rsid w:val="001A1225"/>
    <w:rsid w:val="001A3A62"/>
    <w:rsid w:val="001B18A5"/>
    <w:rsid w:val="001C12D5"/>
    <w:rsid w:val="001E6D7D"/>
    <w:rsid w:val="001E6FCF"/>
    <w:rsid w:val="00211252"/>
    <w:rsid w:val="00211B4E"/>
    <w:rsid w:val="00212758"/>
    <w:rsid w:val="002224C2"/>
    <w:rsid w:val="0022259E"/>
    <w:rsid w:val="00230F59"/>
    <w:rsid w:val="002358DC"/>
    <w:rsid w:val="002514D2"/>
    <w:rsid w:val="0025460E"/>
    <w:rsid w:val="00261E41"/>
    <w:rsid w:val="00265B65"/>
    <w:rsid w:val="002712C8"/>
    <w:rsid w:val="002772E2"/>
    <w:rsid w:val="0027742B"/>
    <w:rsid w:val="002857D3"/>
    <w:rsid w:val="002A095A"/>
    <w:rsid w:val="002A2A6C"/>
    <w:rsid w:val="002B2189"/>
    <w:rsid w:val="002B7A6A"/>
    <w:rsid w:val="002C41D6"/>
    <w:rsid w:val="002D192F"/>
    <w:rsid w:val="002D2E49"/>
    <w:rsid w:val="002D50CC"/>
    <w:rsid w:val="002D6907"/>
    <w:rsid w:val="002D6DCA"/>
    <w:rsid w:val="002D7EEF"/>
    <w:rsid w:val="002E5806"/>
    <w:rsid w:val="002F5C2D"/>
    <w:rsid w:val="002F6A69"/>
    <w:rsid w:val="002F6ECE"/>
    <w:rsid w:val="003071BB"/>
    <w:rsid w:val="00327043"/>
    <w:rsid w:val="00334E0F"/>
    <w:rsid w:val="00336C26"/>
    <w:rsid w:val="00351CE7"/>
    <w:rsid w:val="003708E7"/>
    <w:rsid w:val="00371A2E"/>
    <w:rsid w:val="00373171"/>
    <w:rsid w:val="00385672"/>
    <w:rsid w:val="003871B9"/>
    <w:rsid w:val="00390467"/>
    <w:rsid w:val="003A610D"/>
    <w:rsid w:val="003D3100"/>
    <w:rsid w:val="003D3356"/>
    <w:rsid w:val="003D5188"/>
    <w:rsid w:val="003E3C64"/>
    <w:rsid w:val="003E5E9A"/>
    <w:rsid w:val="004103C6"/>
    <w:rsid w:val="00411C6C"/>
    <w:rsid w:val="0041375B"/>
    <w:rsid w:val="004226D6"/>
    <w:rsid w:val="00422CEB"/>
    <w:rsid w:val="00430FCE"/>
    <w:rsid w:val="004324D6"/>
    <w:rsid w:val="0043406E"/>
    <w:rsid w:val="00436A6D"/>
    <w:rsid w:val="00450E7E"/>
    <w:rsid w:val="00471451"/>
    <w:rsid w:val="00487C49"/>
    <w:rsid w:val="004A3A1F"/>
    <w:rsid w:val="004C3DFE"/>
    <w:rsid w:val="004C7E35"/>
    <w:rsid w:val="004D2421"/>
    <w:rsid w:val="004D40A3"/>
    <w:rsid w:val="005135B5"/>
    <w:rsid w:val="00513606"/>
    <w:rsid w:val="00513F7B"/>
    <w:rsid w:val="0053286A"/>
    <w:rsid w:val="00534179"/>
    <w:rsid w:val="00536F5A"/>
    <w:rsid w:val="00541A49"/>
    <w:rsid w:val="00541CDD"/>
    <w:rsid w:val="00542F5D"/>
    <w:rsid w:val="00544CA9"/>
    <w:rsid w:val="0055075A"/>
    <w:rsid w:val="00550F51"/>
    <w:rsid w:val="00551192"/>
    <w:rsid w:val="00560849"/>
    <w:rsid w:val="00565433"/>
    <w:rsid w:val="005913F0"/>
    <w:rsid w:val="00594DB1"/>
    <w:rsid w:val="005A692B"/>
    <w:rsid w:val="005B2515"/>
    <w:rsid w:val="005C472C"/>
    <w:rsid w:val="005D2612"/>
    <w:rsid w:val="005D3528"/>
    <w:rsid w:val="005E0041"/>
    <w:rsid w:val="005F1B04"/>
    <w:rsid w:val="0060132E"/>
    <w:rsid w:val="00601565"/>
    <w:rsid w:val="0060430F"/>
    <w:rsid w:val="0061065D"/>
    <w:rsid w:val="006113C8"/>
    <w:rsid w:val="00614AD2"/>
    <w:rsid w:val="0062237F"/>
    <w:rsid w:val="0062285D"/>
    <w:rsid w:val="00622BD5"/>
    <w:rsid w:val="0064059C"/>
    <w:rsid w:val="00643D7F"/>
    <w:rsid w:val="006674CA"/>
    <w:rsid w:val="00672823"/>
    <w:rsid w:val="00672F39"/>
    <w:rsid w:val="00673DEC"/>
    <w:rsid w:val="006866D9"/>
    <w:rsid w:val="00687C8E"/>
    <w:rsid w:val="00691CBD"/>
    <w:rsid w:val="00692EB5"/>
    <w:rsid w:val="006A461C"/>
    <w:rsid w:val="006B721E"/>
    <w:rsid w:val="006C558F"/>
    <w:rsid w:val="006C5FFB"/>
    <w:rsid w:val="006C646A"/>
    <w:rsid w:val="006D6EE6"/>
    <w:rsid w:val="006D71D2"/>
    <w:rsid w:val="006E09D6"/>
    <w:rsid w:val="006E414E"/>
    <w:rsid w:val="006E7778"/>
    <w:rsid w:val="006F2BA4"/>
    <w:rsid w:val="006F5AF6"/>
    <w:rsid w:val="006F7B1F"/>
    <w:rsid w:val="007017A4"/>
    <w:rsid w:val="00713774"/>
    <w:rsid w:val="00724490"/>
    <w:rsid w:val="00727550"/>
    <w:rsid w:val="00733525"/>
    <w:rsid w:val="0074061F"/>
    <w:rsid w:val="00743F58"/>
    <w:rsid w:val="007515BA"/>
    <w:rsid w:val="00753AC1"/>
    <w:rsid w:val="0077079E"/>
    <w:rsid w:val="00774E79"/>
    <w:rsid w:val="00783D6A"/>
    <w:rsid w:val="0079629A"/>
    <w:rsid w:val="007966C9"/>
    <w:rsid w:val="007A769A"/>
    <w:rsid w:val="007B0EB6"/>
    <w:rsid w:val="007B1681"/>
    <w:rsid w:val="007C45D5"/>
    <w:rsid w:val="007D3D6B"/>
    <w:rsid w:val="007D48C0"/>
    <w:rsid w:val="007E36E0"/>
    <w:rsid w:val="007E40A7"/>
    <w:rsid w:val="007F5AF6"/>
    <w:rsid w:val="007F72CF"/>
    <w:rsid w:val="00802A00"/>
    <w:rsid w:val="008041AA"/>
    <w:rsid w:val="00805AD0"/>
    <w:rsid w:val="00812F10"/>
    <w:rsid w:val="00843500"/>
    <w:rsid w:val="008440C8"/>
    <w:rsid w:val="00851CD5"/>
    <w:rsid w:val="00865982"/>
    <w:rsid w:val="0087572F"/>
    <w:rsid w:val="008767DD"/>
    <w:rsid w:val="00885CA4"/>
    <w:rsid w:val="008878B6"/>
    <w:rsid w:val="008A3BF4"/>
    <w:rsid w:val="008A6A16"/>
    <w:rsid w:val="008A7F22"/>
    <w:rsid w:val="008B2C6D"/>
    <w:rsid w:val="008C0CE4"/>
    <w:rsid w:val="008C14CE"/>
    <w:rsid w:val="008C3EA2"/>
    <w:rsid w:val="008D7D92"/>
    <w:rsid w:val="008E1D24"/>
    <w:rsid w:val="008E494A"/>
    <w:rsid w:val="008E7381"/>
    <w:rsid w:val="008F0601"/>
    <w:rsid w:val="008F2261"/>
    <w:rsid w:val="0090230E"/>
    <w:rsid w:val="00903860"/>
    <w:rsid w:val="00910700"/>
    <w:rsid w:val="0091216F"/>
    <w:rsid w:val="00913424"/>
    <w:rsid w:val="009225E3"/>
    <w:rsid w:val="00923E64"/>
    <w:rsid w:val="009331ED"/>
    <w:rsid w:val="00937811"/>
    <w:rsid w:val="009464BE"/>
    <w:rsid w:val="00956ECF"/>
    <w:rsid w:val="009570F6"/>
    <w:rsid w:val="009739BD"/>
    <w:rsid w:val="00977874"/>
    <w:rsid w:val="00983864"/>
    <w:rsid w:val="00996057"/>
    <w:rsid w:val="009A4E92"/>
    <w:rsid w:val="009B3612"/>
    <w:rsid w:val="009D683B"/>
    <w:rsid w:val="009D7EC5"/>
    <w:rsid w:val="009E1DBE"/>
    <w:rsid w:val="00A13831"/>
    <w:rsid w:val="00A143F2"/>
    <w:rsid w:val="00A506B4"/>
    <w:rsid w:val="00A67734"/>
    <w:rsid w:val="00A7346D"/>
    <w:rsid w:val="00A73951"/>
    <w:rsid w:val="00A86090"/>
    <w:rsid w:val="00A86AA5"/>
    <w:rsid w:val="00A86F64"/>
    <w:rsid w:val="00AA602E"/>
    <w:rsid w:val="00AA62ED"/>
    <w:rsid w:val="00AE1C5A"/>
    <w:rsid w:val="00AE258B"/>
    <w:rsid w:val="00AE756B"/>
    <w:rsid w:val="00AF347A"/>
    <w:rsid w:val="00B00F91"/>
    <w:rsid w:val="00B03F15"/>
    <w:rsid w:val="00B11928"/>
    <w:rsid w:val="00B13D58"/>
    <w:rsid w:val="00B17AAF"/>
    <w:rsid w:val="00B254C2"/>
    <w:rsid w:val="00B26867"/>
    <w:rsid w:val="00B3754B"/>
    <w:rsid w:val="00B43E17"/>
    <w:rsid w:val="00B442B0"/>
    <w:rsid w:val="00B7290A"/>
    <w:rsid w:val="00B73D30"/>
    <w:rsid w:val="00B77D5C"/>
    <w:rsid w:val="00B8029B"/>
    <w:rsid w:val="00B90D85"/>
    <w:rsid w:val="00BA7C3E"/>
    <w:rsid w:val="00BB6080"/>
    <w:rsid w:val="00BB69C1"/>
    <w:rsid w:val="00BC5161"/>
    <w:rsid w:val="00BC6579"/>
    <w:rsid w:val="00BD51BF"/>
    <w:rsid w:val="00BD52FA"/>
    <w:rsid w:val="00BE1C22"/>
    <w:rsid w:val="00BE1EEC"/>
    <w:rsid w:val="00BF747D"/>
    <w:rsid w:val="00C04B0C"/>
    <w:rsid w:val="00C11C1E"/>
    <w:rsid w:val="00C1384C"/>
    <w:rsid w:val="00C25401"/>
    <w:rsid w:val="00C30E8A"/>
    <w:rsid w:val="00C333EA"/>
    <w:rsid w:val="00C35830"/>
    <w:rsid w:val="00C375DE"/>
    <w:rsid w:val="00C40DC0"/>
    <w:rsid w:val="00C41AD0"/>
    <w:rsid w:val="00C44941"/>
    <w:rsid w:val="00C47150"/>
    <w:rsid w:val="00C55113"/>
    <w:rsid w:val="00C629BB"/>
    <w:rsid w:val="00C634B7"/>
    <w:rsid w:val="00C67896"/>
    <w:rsid w:val="00C751BA"/>
    <w:rsid w:val="00C82470"/>
    <w:rsid w:val="00C8386F"/>
    <w:rsid w:val="00C926F0"/>
    <w:rsid w:val="00C978A7"/>
    <w:rsid w:val="00CA0DDA"/>
    <w:rsid w:val="00CA0E58"/>
    <w:rsid w:val="00CA1CE9"/>
    <w:rsid w:val="00CA715A"/>
    <w:rsid w:val="00CB774B"/>
    <w:rsid w:val="00CC1AA1"/>
    <w:rsid w:val="00CD0196"/>
    <w:rsid w:val="00CD2027"/>
    <w:rsid w:val="00CD3822"/>
    <w:rsid w:val="00CE0341"/>
    <w:rsid w:val="00CE0683"/>
    <w:rsid w:val="00CE08B9"/>
    <w:rsid w:val="00CE3AB4"/>
    <w:rsid w:val="00CF3733"/>
    <w:rsid w:val="00D006ED"/>
    <w:rsid w:val="00D07169"/>
    <w:rsid w:val="00D148F0"/>
    <w:rsid w:val="00D16E4B"/>
    <w:rsid w:val="00D32EE4"/>
    <w:rsid w:val="00D403BC"/>
    <w:rsid w:val="00D4372B"/>
    <w:rsid w:val="00D43E08"/>
    <w:rsid w:val="00D441A8"/>
    <w:rsid w:val="00D46782"/>
    <w:rsid w:val="00D52D48"/>
    <w:rsid w:val="00D53C1D"/>
    <w:rsid w:val="00D54523"/>
    <w:rsid w:val="00D55E4B"/>
    <w:rsid w:val="00D56692"/>
    <w:rsid w:val="00D56D24"/>
    <w:rsid w:val="00D704AA"/>
    <w:rsid w:val="00D822A3"/>
    <w:rsid w:val="00D856EE"/>
    <w:rsid w:val="00D930B3"/>
    <w:rsid w:val="00D948DE"/>
    <w:rsid w:val="00DB020B"/>
    <w:rsid w:val="00DB0551"/>
    <w:rsid w:val="00DB4673"/>
    <w:rsid w:val="00DD187F"/>
    <w:rsid w:val="00DD2339"/>
    <w:rsid w:val="00DD78BD"/>
    <w:rsid w:val="00DF0CF0"/>
    <w:rsid w:val="00DF4F70"/>
    <w:rsid w:val="00E04E30"/>
    <w:rsid w:val="00E07F7C"/>
    <w:rsid w:val="00E17F65"/>
    <w:rsid w:val="00E25250"/>
    <w:rsid w:val="00E302BA"/>
    <w:rsid w:val="00E461DD"/>
    <w:rsid w:val="00E63265"/>
    <w:rsid w:val="00E72086"/>
    <w:rsid w:val="00E83E98"/>
    <w:rsid w:val="00E91761"/>
    <w:rsid w:val="00E93E34"/>
    <w:rsid w:val="00EA263D"/>
    <w:rsid w:val="00EA2A92"/>
    <w:rsid w:val="00EA3B1A"/>
    <w:rsid w:val="00EA5B15"/>
    <w:rsid w:val="00EB395A"/>
    <w:rsid w:val="00EC2C9F"/>
    <w:rsid w:val="00EE3095"/>
    <w:rsid w:val="00EE42D7"/>
    <w:rsid w:val="00F053DA"/>
    <w:rsid w:val="00F142C0"/>
    <w:rsid w:val="00F2189D"/>
    <w:rsid w:val="00F242FC"/>
    <w:rsid w:val="00F25C56"/>
    <w:rsid w:val="00F26D46"/>
    <w:rsid w:val="00F32435"/>
    <w:rsid w:val="00F328A8"/>
    <w:rsid w:val="00F36C75"/>
    <w:rsid w:val="00F44BE5"/>
    <w:rsid w:val="00F527F7"/>
    <w:rsid w:val="00F5337F"/>
    <w:rsid w:val="00F56C8E"/>
    <w:rsid w:val="00F6769A"/>
    <w:rsid w:val="00F71960"/>
    <w:rsid w:val="00F81F98"/>
    <w:rsid w:val="00F831F1"/>
    <w:rsid w:val="00F876F9"/>
    <w:rsid w:val="00F97222"/>
    <w:rsid w:val="00FA4408"/>
    <w:rsid w:val="00FB5004"/>
    <w:rsid w:val="00FC5831"/>
    <w:rsid w:val="00FE0C5A"/>
    <w:rsid w:val="00FE61EA"/>
    <w:rsid w:val="00FF224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42AA68C"/>
  <w15:chartTrackingRefBased/>
  <w15:docId w15:val="{AC95D34E-F14D-41AA-A5E2-EFC71466A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2712C8"/>
    <w:pPr>
      <w:spacing w:after="0" w:line="240" w:lineRule="auto"/>
      <w:jc w:val="both"/>
    </w:pPr>
    <w:rPr>
      <w:rFonts w:ascii="Times New Roman" w:eastAsia="Times New Roman" w:hAnsi="Times New Roman" w:cs="Times New Roman"/>
      <w:sz w:val="24"/>
      <w:szCs w:val="20"/>
      <w:lang w:eastAsia="es-ES"/>
    </w:rPr>
  </w:style>
  <w:style w:type="paragraph" w:styleId="Ttulo1">
    <w:name w:val="heading 1"/>
    <w:basedOn w:val="Normal"/>
    <w:next w:val="Normal"/>
    <w:link w:val="Ttulo1Car"/>
    <w:autoRedefine/>
    <w:uiPriority w:val="9"/>
    <w:qFormat/>
    <w:rsid w:val="00AE1C5A"/>
    <w:pPr>
      <w:keepNext/>
      <w:keepLines/>
      <w:spacing w:before="240"/>
      <w:outlineLvl w:val="0"/>
    </w:pPr>
    <w:rPr>
      <w:rFonts w:ascii="Century Gothic" w:eastAsiaTheme="majorEastAsia" w:hAnsi="Century Gothic" w:cstheme="majorBidi"/>
      <w:b/>
      <w:caps/>
      <w:color w:val="000000" w:themeColor="text1"/>
      <w:sz w:val="32"/>
      <w:szCs w:val="32"/>
    </w:rPr>
  </w:style>
  <w:style w:type="paragraph" w:styleId="Ttulo2">
    <w:name w:val="heading 2"/>
    <w:basedOn w:val="Normal"/>
    <w:next w:val="Normal"/>
    <w:link w:val="Ttulo2Car"/>
    <w:autoRedefine/>
    <w:uiPriority w:val="9"/>
    <w:unhideWhenUsed/>
    <w:qFormat/>
    <w:rsid w:val="00B03F15"/>
    <w:pPr>
      <w:keepNext/>
      <w:keepLines/>
      <w:numPr>
        <w:ilvl w:val="1"/>
        <w:numId w:val="54"/>
      </w:numPr>
      <w:spacing w:before="120"/>
      <w:ind w:left="851" w:hanging="851"/>
      <w:outlineLvl w:val="1"/>
    </w:pPr>
    <w:rPr>
      <w:rFonts w:ascii="Century Gothic" w:eastAsiaTheme="majorEastAsia" w:hAnsi="Century Gothic" w:cstheme="majorBidi"/>
      <w:b/>
      <w:caps/>
      <w:color w:val="002060"/>
      <w:sz w:val="28"/>
      <w:szCs w:val="26"/>
      <w:lang w:val="es-MX"/>
    </w:rPr>
  </w:style>
  <w:style w:type="paragraph" w:styleId="Ttulo3">
    <w:name w:val="heading 3"/>
    <w:basedOn w:val="Normal"/>
    <w:next w:val="Normal"/>
    <w:link w:val="Ttulo3Car"/>
    <w:autoRedefine/>
    <w:uiPriority w:val="9"/>
    <w:unhideWhenUsed/>
    <w:qFormat/>
    <w:rsid w:val="009B3612"/>
    <w:pPr>
      <w:keepNext/>
      <w:keepLines/>
      <w:numPr>
        <w:ilvl w:val="2"/>
        <w:numId w:val="55"/>
      </w:numPr>
      <w:spacing w:before="40"/>
      <w:jc w:val="left"/>
      <w:outlineLvl w:val="2"/>
    </w:pPr>
    <w:rPr>
      <w:rFonts w:ascii="Century Gothic" w:eastAsiaTheme="majorEastAsia" w:hAnsi="Century Gothic" w:cstheme="majorBidi"/>
      <w:b/>
      <w:caps/>
      <w:color w:val="0070C0"/>
      <w:szCs w:val="24"/>
    </w:rPr>
  </w:style>
  <w:style w:type="paragraph" w:styleId="Ttulo4">
    <w:name w:val="heading 4"/>
    <w:basedOn w:val="Normal"/>
    <w:next w:val="Normal"/>
    <w:link w:val="Ttulo4Car"/>
    <w:uiPriority w:val="9"/>
    <w:semiHidden/>
    <w:unhideWhenUsed/>
    <w:qFormat/>
    <w:rsid w:val="00C55113"/>
    <w:pPr>
      <w:keepNext/>
      <w:keepLines/>
      <w:numPr>
        <w:ilvl w:val="3"/>
        <w:numId w:val="55"/>
      </w:numPr>
      <w:spacing w:before="40"/>
      <w:outlineLvl w:val="3"/>
    </w:pPr>
    <w:rPr>
      <w:rFonts w:asciiTheme="majorHAnsi" w:eastAsiaTheme="majorEastAsia" w:hAnsiTheme="majorHAnsi" w:cstheme="majorBidi"/>
      <w:i/>
      <w:iCs/>
      <w:color w:val="BF0000" w:themeColor="accent1" w:themeShade="BF"/>
    </w:rPr>
  </w:style>
  <w:style w:type="paragraph" w:styleId="Ttulo5">
    <w:name w:val="heading 5"/>
    <w:basedOn w:val="Normal"/>
    <w:next w:val="Normal"/>
    <w:link w:val="Ttulo5Car"/>
    <w:uiPriority w:val="9"/>
    <w:semiHidden/>
    <w:unhideWhenUsed/>
    <w:qFormat/>
    <w:rsid w:val="00C55113"/>
    <w:pPr>
      <w:keepNext/>
      <w:keepLines/>
      <w:numPr>
        <w:ilvl w:val="4"/>
        <w:numId w:val="55"/>
      </w:numPr>
      <w:spacing w:before="40"/>
      <w:outlineLvl w:val="4"/>
    </w:pPr>
    <w:rPr>
      <w:rFonts w:asciiTheme="majorHAnsi" w:eastAsiaTheme="majorEastAsia" w:hAnsiTheme="majorHAnsi" w:cstheme="majorBidi"/>
      <w:color w:val="BF0000" w:themeColor="accent1" w:themeShade="BF"/>
    </w:rPr>
  </w:style>
  <w:style w:type="paragraph" w:styleId="Ttulo6">
    <w:name w:val="heading 6"/>
    <w:basedOn w:val="Normal"/>
    <w:next w:val="Normal"/>
    <w:link w:val="Ttulo6Car"/>
    <w:unhideWhenUsed/>
    <w:qFormat/>
    <w:rsid w:val="00C55113"/>
    <w:pPr>
      <w:keepNext/>
      <w:keepLines/>
      <w:numPr>
        <w:ilvl w:val="5"/>
        <w:numId w:val="55"/>
      </w:numPr>
      <w:spacing w:before="40"/>
      <w:outlineLvl w:val="5"/>
    </w:pPr>
    <w:rPr>
      <w:rFonts w:asciiTheme="majorHAnsi" w:eastAsiaTheme="majorEastAsia" w:hAnsiTheme="majorHAnsi" w:cstheme="majorBidi"/>
      <w:color w:val="7F0000" w:themeColor="accent1" w:themeShade="7F"/>
    </w:rPr>
  </w:style>
  <w:style w:type="paragraph" w:styleId="Ttulo7">
    <w:name w:val="heading 7"/>
    <w:basedOn w:val="Normal"/>
    <w:next w:val="Normal"/>
    <w:link w:val="Ttulo7Car"/>
    <w:uiPriority w:val="9"/>
    <w:semiHidden/>
    <w:unhideWhenUsed/>
    <w:qFormat/>
    <w:rsid w:val="00C55113"/>
    <w:pPr>
      <w:keepNext/>
      <w:keepLines/>
      <w:numPr>
        <w:ilvl w:val="6"/>
        <w:numId w:val="55"/>
      </w:numPr>
      <w:spacing w:before="40"/>
      <w:outlineLvl w:val="6"/>
    </w:pPr>
    <w:rPr>
      <w:rFonts w:asciiTheme="majorHAnsi" w:eastAsiaTheme="majorEastAsia" w:hAnsiTheme="majorHAnsi" w:cstheme="majorBidi"/>
      <w:i/>
      <w:iCs/>
      <w:color w:val="7F0000" w:themeColor="accent1" w:themeShade="7F"/>
    </w:rPr>
  </w:style>
  <w:style w:type="paragraph" w:styleId="Ttulo8">
    <w:name w:val="heading 8"/>
    <w:basedOn w:val="Normal"/>
    <w:next w:val="Normal"/>
    <w:link w:val="Ttulo8Car"/>
    <w:uiPriority w:val="9"/>
    <w:semiHidden/>
    <w:unhideWhenUsed/>
    <w:qFormat/>
    <w:rsid w:val="00C55113"/>
    <w:pPr>
      <w:keepNext/>
      <w:keepLines/>
      <w:numPr>
        <w:ilvl w:val="7"/>
        <w:numId w:val="5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55113"/>
    <w:pPr>
      <w:keepNext/>
      <w:keepLines/>
      <w:numPr>
        <w:ilvl w:val="8"/>
        <w:numId w:val="5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1C5A"/>
    <w:rPr>
      <w:rFonts w:ascii="Century Gothic" w:eastAsiaTheme="majorEastAsia" w:hAnsi="Century Gothic" w:cstheme="majorBidi"/>
      <w:b/>
      <w:caps/>
      <w:color w:val="000000" w:themeColor="text1"/>
      <w:sz w:val="32"/>
      <w:szCs w:val="32"/>
      <w:lang w:eastAsia="es-ES"/>
    </w:rPr>
  </w:style>
  <w:style w:type="character" w:styleId="Nmerodepgina">
    <w:name w:val="page number"/>
    <w:basedOn w:val="Fuentedeprrafopredeter"/>
    <w:rsid w:val="00D32EE4"/>
  </w:style>
  <w:style w:type="paragraph" w:styleId="Encabezado">
    <w:name w:val="header"/>
    <w:basedOn w:val="Normal"/>
    <w:link w:val="EncabezadoCar"/>
    <w:uiPriority w:val="99"/>
    <w:rsid w:val="00D32EE4"/>
    <w:pPr>
      <w:tabs>
        <w:tab w:val="center" w:pos="4252"/>
        <w:tab w:val="right" w:pos="8504"/>
      </w:tabs>
    </w:pPr>
  </w:style>
  <w:style w:type="character" w:customStyle="1" w:styleId="EncabezadoCar">
    <w:name w:val="Encabezado Car"/>
    <w:basedOn w:val="Fuentedeprrafopredeter"/>
    <w:link w:val="Encabezado"/>
    <w:uiPriority w:val="99"/>
    <w:rsid w:val="00D32EE4"/>
    <w:rPr>
      <w:rFonts w:ascii="Arial" w:eastAsia="Times New Roman" w:hAnsi="Arial" w:cs="Times New Roman"/>
      <w:sz w:val="24"/>
      <w:szCs w:val="20"/>
      <w:lang w:eastAsia="es-ES"/>
    </w:rPr>
  </w:style>
  <w:style w:type="paragraph" w:styleId="Piedepgina">
    <w:name w:val="footer"/>
    <w:basedOn w:val="Normal"/>
    <w:link w:val="PiedepginaCar"/>
    <w:rsid w:val="00D32EE4"/>
    <w:pPr>
      <w:tabs>
        <w:tab w:val="center" w:pos="4252"/>
        <w:tab w:val="right" w:pos="8504"/>
      </w:tabs>
    </w:pPr>
  </w:style>
  <w:style w:type="character" w:customStyle="1" w:styleId="PiedepginaCar">
    <w:name w:val="Pie de página Car"/>
    <w:basedOn w:val="Fuentedeprrafopredeter"/>
    <w:link w:val="Piedepgina"/>
    <w:rsid w:val="00D32EE4"/>
    <w:rPr>
      <w:rFonts w:ascii="Arial" w:eastAsia="Times New Roman" w:hAnsi="Arial" w:cs="Times New Roman"/>
      <w:sz w:val="24"/>
      <w:szCs w:val="20"/>
      <w:lang w:eastAsia="es-ES"/>
    </w:rPr>
  </w:style>
  <w:style w:type="paragraph" w:styleId="Puesto">
    <w:name w:val="Title"/>
    <w:basedOn w:val="Normal"/>
    <w:next w:val="Normal"/>
    <w:link w:val="PuestoCar"/>
    <w:uiPriority w:val="10"/>
    <w:qFormat/>
    <w:rsid w:val="00D32EE4"/>
    <w:pPr>
      <w:spacing w:line="216" w:lineRule="auto"/>
      <w:contextualSpacing/>
    </w:pPr>
    <w:rPr>
      <w:rFonts w:asciiTheme="majorHAnsi" w:eastAsiaTheme="majorEastAsia" w:hAnsiTheme="majorHAnsi" w:cstheme="majorBidi"/>
      <w:color w:val="404040" w:themeColor="text1" w:themeTint="BF"/>
      <w:spacing w:val="-10"/>
      <w:kern w:val="28"/>
      <w:sz w:val="56"/>
      <w:szCs w:val="56"/>
      <w:lang w:val="es-MX" w:eastAsia="es-MX"/>
    </w:rPr>
  </w:style>
  <w:style w:type="character" w:customStyle="1" w:styleId="PuestoCar">
    <w:name w:val="Puesto Car"/>
    <w:basedOn w:val="Fuentedeprrafopredeter"/>
    <w:link w:val="Puesto"/>
    <w:uiPriority w:val="10"/>
    <w:rsid w:val="00D32EE4"/>
    <w:rPr>
      <w:rFonts w:asciiTheme="majorHAnsi" w:eastAsiaTheme="majorEastAsia" w:hAnsiTheme="majorHAnsi" w:cstheme="majorBidi"/>
      <w:color w:val="404040" w:themeColor="text1" w:themeTint="BF"/>
      <w:spacing w:val="-10"/>
      <w:kern w:val="28"/>
      <w:sz w:val="56"/>
      <w:szCs w:val="56"/>
      <w:lang w:val="es-MX" w:eastAsia="es-MX"/>
    </w:rPr>
  </w:style>
  <w:style w:type="paragraph" w:styleId="Subttulo">
    <w:name w:val="Subtitle"/>
    <w:basedOn w:val="Normal"/>
    <w:next w:val="Normal"/>
    <w:link w:val="SubttuloCar"/>
    <w:uiPriority w:val="11"/>
    <w:qFormat/>
    <w:rsid w:val="00D32EE4"/>
    <w:pPr>
      <w:numPr>
        <w:ilvl w:val="1"/>
      </w:numPr>
      <w:spacing w:after="160" w:line="259" w:lineRule="auto"/>
    </w:pPr>
    <w:rPr>
      <w:rFonts w:asciiTheme="minorHAnsi" w:eastAsiaTheme="minorEastAsia" w:hAnsiTheme="minorHAnsi"/>
      <w:color w:val="5A5A5A" w:themeColor="text1" w:themeTint="A5"/>
      <w:spacing w:val="15"/>
      <w:sz w:val="22"/>
      <w:szCs w:val="22"/>
      <w:lang w:val="es-MX" w:eastAsia="es-MX"/>
    </w:rPr>
  </w:style>
  <w:style w:type="character" w:customStyle="1" w:styleId="SubttuloCar">
    <w:name w:val="Subtítulo Car"/>
    <w:basedOn w:val="Fuentedeprrafopredeter"/>
    <w:link w:val="Subttulo"/>
    <w:uiPriority w:val="11"/>
    <w:rsid w:val="00D32EE4"/>
    <w:rPr>
      <w:rFonts w:eastAsiaTheme="minorEastAsia" w:cs="Times New Roman"/>
      <w:color w:val="5A5A5A" w:themeColor="text1" w:themeTint="A5"/>
      <w:spacing w:val="15"/>
      <w:lang w:val="es-MX" w:eastAsia="es-MX"/>
    </w:rPr>
  </w:style>
  <w:style w:type="paragraph" w:styleId="Textodeglobo">
    <w:name w:val="Balloon Text"/>
    <w:basedOn w:val="Normal"/>
    <w:link w:val="TextodegloboCar"/>
    <w:rsid w:val="00D32EE4"/>
    <w:rPr>
      <w:rFonts w:ascii="Segoe UI" w:hAnsi="Segoe UI" w:cs="Segoe UI"/>
      <w:sz w:val="18"/>
      <w:szCs w:val="18"/>
    </w:rPr>
  </w:style>
  <w:style w:type="character" w:customStyle="1" w:styleId="TextodegloboCar">
    <w:name w:val="Texto de globo Car"/>
    <w:basedOn w:val="Fuentedeprrafopredeter"/>
    <w:link w:val="Textodeglobo"/>
    <w:rsid w:val="00D32EE4"/>
    <w:rPr>
      <w:rFonts w:ascii="Segoe UI" w:eastAsia="Times New Roman" w:hAnsi="Segoe UI" w:cs="Segoe UI"/>
      <w:sz w:val="18"/>
      <w:szCs w:val="18"/>
      <w:lang w:eastAsia="es-ES"/>
    </w:rPr>
  </w:style>
  <w:style w:type="paragraph" w:styleId="TtulodeTDC">
    <w:name w:val="TOC Heading"/>
    <w:basedOn w:val="Ttulo1"/>
    <w:next w:val="Normal"/>
    <w:uiPriority w:val="39"/>
    <w:unhideWhenUsed/>
    <w:qFormat/>
    <w:rsid w:val="00D32EE4"/>
    <w:pPr>
      <w:spacing w:before="320" w:after="40" w:line="252" w:lineRule="auto"/>
      <w:outlineLvl w:val="9"/>
    </w:pPr>
    <w:rPr>
      <w:b w:val="0"/>
      <w:bCs/>
      <w:caps w:val="0"/>
      <w:color w:val="auto"/>
      <w:spacing w:val="4"/>
      <w:sz w:val="28"/>
      <w:szCs w:val="28"/>
      <w:lang w:val="en-US" w:eastAsia="ja-JP"/>
    </w:rPr>
  </w:style>
  <w:style w:type="paragraph" w:styleId="Prrafodelista">
    <w:name w:val="List Paragraph"/>
    <w:basedOn w:val="Normal"/>
    <w:uiPriority w:val="34"/>
    <w:qFormat/>
    <w:rsid w:val="00D32EE4"/>
    <w:pPr>
      <w:ind w:left="720"/>
      <w:contextualSpacing/>
    </w:pPr>
  </w:style>
  <w:style w:type="character" w:styleId="Refdecomentario">
    <w:name w:val="annotation reference"/>
    <w:basedOn w:val="Fuentedeprrafopredeter"/>
    <w:rsid w:val="00D32EE4"/>
    <w:rPr>
      <w:sz w:val="16"/>
      <w:szCs w:val="16"/>
    </w:rPr>
  </w:style>
  <w:style w:type="paragraph" w:styleId="Textocomentario">
    <w:name w:val="annotation text"/>
    <w:basedOn w:val="Normal"/>
    <w:link w:val="TextocomentarioCar"/>
    <w:rsid w:val="00D32EE4"/>
    <w:rPr>
      <w:sz w:val="20"/>
    </w:rPr>
  </w:style>
  <w:style w:type="character" w:customStyle="1" w:styleId="TextocomentarioCar">
    <w:name w:val="Texto comentario Car"/>
    <w:basedOn w:val="Fuentedeprrafopredeter"/>
    <w:link w:val="Textocomentario"/>
    <w:rsid w:val="00D32EE4"/>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rsid w:val="00D32EE4"/>
    <w:rPr>
      <w:b/>
      <w:bCs/>
    </w:rPr>
  </w:style>
  <w:style w:type="character" w:customStyle="1" w:styleId="AsuntodelcomentarioCar">
    <w:name w:val="Asunto del comentario Car"/>
    <w:basedOn w:val="TextocomentarioCar"/>
    <w:link w:val="Asuntodelcomentario"/>
    <w:rsid w:val="00D32EE4"/>
    <w:rPr>
      <w:rFonts w:ascii="Arial" w:eastAsia="Times New Roman" w:hAnsi="Arial" w:cs="Times New Roman"/>
      <w:b/>
      <w:bCs/>
      <w:sz w:val="20"/>
      <w:szCs w:val="20"/>
      <w:lang w:eastAsia="es-ES"/>
    </w:rPr>
  </w:style>
  <w:style w:type="paragraph" w:customStyle="1" w:styleId="TITULO">
    <w:name w:val="TITULO"/>
    <w:basedOn w:val="Normal"/>
    <w:link w:val="TITULOCar"/>
    <w:rsid w:val="00C55113"/>
    <w:pPr>
      <w:spacing w:line="360" w:lineRule="auto"/>
      <w:ind w:left="425" w:hanging="425"/>
    </w:pPr>
    <w:rPr>
      <w:rFonts w:ascii="Berlin Sans FB Demi" w:hAnsi="Berlin Sans FB Demi"/>
      <w:b/>
      <w:caps/>
      <w:sz w:val="32"/>
    </w:rPr>
  </w:style>
  <w:style w:type="character" w:customStyle="1" w:styleId="Ttulo2Car">
    <w:name w:val="Título 2 Car"/>
    <w:basedOn w:val="Fuentedeprrafopredeter"/>
    <w:link w:val="Ttulo2"/>
    <w:uiPriority w:val="9"/>
    <w:rsid w:val="00B03F15"/>
    <w:rPr>
      <w:rFonts w:ascii="Century Gothic" w:eastAsiaTheme="majorEastAsia" w:hAnsi="Century Gothic" w:cstheme="majorBidi"/>
      <w:b/>
      <w:caps/>
      <w:color w:val="002060"/>
      <w:sz w:val="28"/>
      <w:szCs w:val="26"/>
      <w:lang w:val="es-MX" w:eastAsia="es-ES"/>
    </w:rPr>
  </w:style>
  <w:style w:type="character" w:customStyle="1" w:styleId="TITULOCar">
    <w:name w:val="TITULO Car"/>
    <w:basedOn w:val="Fuentedeprrafopredeter"/>
    <w:link w:val="TITULO"/>
    <w:rsid w:val="00C55113"/>
    <w:rPr>
      <w:rFonts w:ascii="Berlin Sans FB Demi" w:eastAsia="Times New Roman" w:hAnsi="Berlin Sans FB Demi" w:cs="Times New Roman"/>
      <w:b/>
      <w:caps/>
      <w:sz w:val="32"/>
      <w:szCs w:val="20"/>
      <w:lang w:eastAsia="es-ES"/>
    </w:rPr>
  </w:style>
  <w:style w:type="character" w:customStyle="1" w:styleId="Ttulo3Car">
    <w:name w:val="Título 3 Car"/>
    <w:basedOn w:val="Fuentedeprrafopredeter"/>
    <w:link w:val="Ttulo3"/>
    <w:uiPriority w:val="9"/>
    <w:rsid w:val="009B3612"/>
    <w:rPr>
      <w:rFonts w:ascii="Century Gothic" w:eastAsiaTheme="majorEastAsia" w:hAnsi="Century Gothic" w:cstheme="majorBidi"/>
      <w:b/>
      <w:caps/>
      <w:color w:val="0070C0"/>
      <w:sz w:val="24"/>
      <w:szCs w:val="24"/>
      <w:lang w:eastAsia="es-ES"/>
    </w:rPr>
  </w:style>
  <w:style w:type="character" w:customStyle="1" w:styleId="Ttulo4Car">
    <w:name w:val="Título 4 Car"/>
    <w:basedOn w:val="Fuentedeprrafopredeter"/>
    <w:link w:val="Ttulo4"/>
    <w:uiPriority w:val="9"/>
    <w:semiHidden/>
    <w:rsid w:val="00C55113"/>
    <w:rPr>
      <w:rFonts w:asciiTheme="majorHAnsi" w:eastAsiaTheme="majorEastAsia" w:hAnsiTheme="majorHAnsi" w:cstheme="majorBidi"/>
      <w:i/>
      <w:iCs/>
      <w:color w:val="BF0000" w:themeColor="accent1" w:themeShade="BF"/>
      <w:sz w:val="24"/>
      <w:szCs w:val="20"/>
      <w:lang w:eastAsia="es-ES"/>
    </w:rPr>
  </w:style>
  <w:style w:type="character" w:customStyle="1" w:styleId="Ttulo5Car">
    <w:name w:val="Título 5 Car"/>
    <w:basedOn w:val="Fuentedeprrafopredeter"/>
    <w:link w:val="Ttulo5"/>
    <w:uiPriority w:val="9"/>
    <w:semiHidden/>
    <w:rsid w:val="00C55113"/>
    <w:rPr>
      <w:rFonts w:asciiTheme="majorHAnsi" w:eastAsiaTheme="majorEastAsia" w:hAnsiTheme="majorHAnsi" w:cstheme="majorBidi"/>
      <w:color w:val="BF0000" w:themeColor="accent1" w:themeShade="BF"/>
      <w:sz w:val="24"/>
      <w:szCs w:val="20"/>
      <w:lang w:eastAsia="es-ES"/>
    </w:rPr>
  </w:style>
  <w:style w:type="character" w:customStyle="1" w:styleId="Ttulo6Car">
    <w:name w:val="Título 6 Car"/>
    <w:basedOn w:val="Fuentedeprrafopredeter"/>
    <w:link w:val="Ttulo6"/>
    <w:rsid w:val="00C55113"/>
    <w:rPr>
      <w:rFonts w:asciiTheme="majorHAnsi" w:eastAsiaTheme="majorEastAsia" w:hAnsiTheme="majorHAnsi" w:cstheme="majorBidi"/>
      <w:color w:val="7F0000" w:themeColor="accent1" w:themeShade="7F"/>
      <w:sz w:val="24"/>
      <w:szCs w:val="20"/>
      <w:lang w:eastAsia="es-ES"/>
    </w:rPr>
  </w:style>
  <w:style w:type="character" w:customStyle="1" w:styleId="Ttulo7Car">
    <w:name w:val="Título 7 Car"/>
    <w:basedOn w:val="Fuentedeprrafopredeter"/>
    <w:link w:val="Ttulo7"/>
    <w:uiPriority w:val="9"/>
    <w:semiHidden/>
    <w:rsid w:val="00C55113"/>
    <w:rPr>
      <w:rFonts w:asciiTheme="majorHAnsi" w:eastAsiaTheme="majorEastAsia" w:hAnsiTheme="majorHAnsi" w:cstheme="majorBidi"/>
      <w:i/>
      <w:iCs/>
      <w:color w:val="7F0000" w:themeColor="accent1" w:themeShade="7F"/>
      <w:sz w:val="24"/>
      <w:szCs w:val="20"/>
      <w:lang w:eastAsia="es-ES"/>
    </w:rPr>
  </w:style>
  <w:style w:type="character" w:customStyle="1" w:styleId="Ttulo8Car">
    <w:name w:val="Título 8 Car"/>
    <w:basedOn w:val="Fuentedeprrafopredeter"/>
    <w:link w:val="Ttulo8"/>
    <w:uiPriority w:val="9"/>
    <w:semiHidden/>
    <w:rsid w:val="00C55113"/>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C55113"/>
    <w:rPr>
      <w:rFonts w:asciiTheme="majorHAnsi" w:eastAsiaTheme="majorEastAsia" w:hAnsiTheme="majorHAnsi" w:cstheme="majorBidi"/>
      <w:i/>
      <w:iCs/>
      <w:color w:val="272727" w:themeColor="text1" w:themeTint="D8"/>
      <w:sz w:val="21"/>
      <w:szCs w:val="21"/>
      <w:lang w:eastAsia="es-ES"/>
    </w:rPr>
  </w:style>
  <w:style w:type="character" w:styleId="Textoennegrita">
    <w:name w:val="Strong"/>
    <w:basedOn w:val="Fuentedeprrafopredeter"/>
    <w:uiPriority w:val="22"/>
    <w:qFormat/>
    <w:rsid w:val="002A095A"/>
    <w:rPr>
      <w:b/>
      <w:bCs/>
    </w:rPr>
  </w:style>
  <w:style w:type="character" w:customStyle="1" w:styleId="Textodemarcadordeposicin">
    <w:name w:val="Texto de marcador de posición"/>
    <w:basedOn w:val="Fuentedeprrafopredeter"/>
    <w:uiPriority w:val="99"/>
    <w:semiHidden/>
    <w:rsid w:val="002A095A"/>
    <w:rPr>
      <w:color w:val="808080"/>
    </w:rPr>
  </w:style>
  <w:style w:type="paragraph" w:styleId="TDC1">
    <w:name w:val="toc 1"/>
    <w:basedOn w:val="Normal"/>
    <w:next w:val="Normal"/>
    <w:autoRedefine/>
    <w:uiPriority w:val="39"/>
    <w:unhideWhenUsed/>
    <w:rsid w:val="003D5188"/>
    <w:pPr>
      <w:spacing w:after="100"/>
    </w:pPr>
  </w:style>
  <w:style w:type="paragraph" w:styleId="TDC2">
    <w:name w:val="toc 2"/>
    <w:basedOn w:val="Normal"/>
    <w:next w:val="Normal"/>
    <w:autoRedefine/>
    <w:uiPriority w:val="39"/>
    <w:unhideWhenUsed/>
    <w:rsid w:val="003D5188"/>
    <w:pPr>
      <w:spacing w:after="100"/>
      <w:ind w:left="240"/>
    </w:pPr>
  </w:style>
  <w:style w:type="paragraph" w:styleId="TDC3">
    <w:name w:val="toc 3"/>
    <w:basedOn w:val="Normal"/>
    <w:next w:val="Normal"/>
    <w:autoRedefine/>
    <w:uiPriority w:val="39"/>
    <w:unhideWhenUsed/>
    <w:rsid w:val="003D5188"/>
    <w:pPr>
      <w:spacing w:after="100"/>
      <w:ind w:left="480"/>
    </w:pPr>
  </w:style>
  <w:style w:type="character" w:styleId="Hipervnculo">
    <w:name w:val="Hyperlink"/>
    <w:basedOn w:val="Fuentedeprrafopredeter"/>
    <w:uiPriority w:val="99"/>
    <w:unhideWhenUsed/>
    <w:rsid w:val="003D5188"/>
    <w:rPr>
      <w:color w:val="F49100" w:themeColor="hyperlink"/>
      <w:u w:val="single"/>
    </w:rPr>
  </w:style>
  <w:style w:type="paragraph" w:styleId="Revisin">
    <w:name w:val="Revision"/>
    <w:hidden/>
    <w:uiPriority w:val="99"/>
    <w:semiHidden/>
    <w:rsid w:val="00805AD0"/>
    <w:pPr>
      <w:spacing w:after="0" w:line="240" w:lineRule="auto"/>
    </w:pPr>
    <w:rPr>
      <w:rFonts w:ascii="Times New Roman" w:eastAsia="Times New Roman" w:hAnsi="Times New Roman" w:cs="Times New Roman"/>
      <w:sz w:val="24"/>
      <w:szCs w:val="20"/>
      <w:lang w:eastAsia="es-ES"/>
    </w:rPr>
  </w:style>
  <w:style w:type="table" w:styleId="Tablaconcuadrcula">
    <w:name w:val="Table Grid"/>
    <w:basedOn w:val="Tablanormal"/>
    <w:uiPriority w:val="39"/>
    <w:rsid w:val="001A1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2224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paragraph" w:styleId="Sinespaciado">
    <w:name w:val="No Spacing"/>
    <w:uiPriority w:val="1"/>
    <w:qFormat/>
    <w:rsid w:val="002F5C2D"/>
    <w:pPr>
      <w:spacing w:after="0" w:line="240" w:lineRule="auto"/>
      <w:jc w:val="both"/>
    </w:pPr>
    <w:rPr>
      <w:rFonts w:ascii="Times New Roman" w:eastAsia="Times New Roman" w:hAnsi="Times New Roman" w:cs="Times New Roman"/>
      <w:sz w:val="24"/>
      <w:szCs w:val="20"/>
      <w:lang w:eastAsia="es-ES"/>
    </w:rPr>
  </w:style>
  <w:style w:type="paragraph" w:styleId="NormalWeb">
    <w:name w:val="Normal (Web)"/>
    <w:basedOn w:val="Normal"/>
    <w:uiPriority w:val="99"/>
    <w:semiHidden/>
    <w:unhideWhenUsed/>
    <w:rsid w:val="00AE1C5A"/>
    <w:pPr>
      <w:spacing w:before="100" w:beforeAutospacing="1" w:after="100" w:afterAutospacing="1"/>
      <w:jc w:val="left"/>
    </w:pPr>
    <w:rPr>
      <w:szCs w:val="24"/>
      <w:lang w:val="es-MX" w:eastAsia="es-MX"/>
    </w:rPr>
  </w:style>
  <w:style w:type="table" w:styleId="Tabladecuadrcula5oscura-nfasis3">
    <w:name w:val="Grid Table 5 Dark Accent 3"/>
    <w:basedOn w:val="Tablanormal"/>
    <w:uiPriority w:val="50"/>
    <w:rsid w:val="00923E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901389">
      <w:bodyDiv w:val="1"/>
      <w:marLeft w:val="0"/>
      <w:marRight w:val="0"/>
      <w:marTop w:val="0"/>
      <w:marBottom w:val="0"/>
      <w:divBdr>
        <w:top w:val="none" w:sz="0" w:space="0" w:color="auto"/>
        <w:left w:val="none" w:sz="0" w:space="0" w:color="auto"/>
        <w:bottom w:val="none" w:sz="0" w:space="0" w:color="auto"/>
        <w:right w:val="none" w:sz="0" w:space="0" w:color="auto"/>
      </w:divBdr>
    </w:div>
    <w:div w:id="168907372">
      <w:bodyDiv w:val="1"/>
      <w:marLeft w:val="0"/>
      <w:marRight w:val="0"/>
      <w:marTop w:val="0"/>
      <w:marBottom w:val="0"/>
      <w:divBdr>
        <w:top w:val="none" w:sz="0" w:space="0" w:color="auto"/>
        <w:left w:val="none" w:sz="0" w:space="0" w:color="auto"/>
        <w:bottom w:val="none" w:sz="0" w:space="0" w:color="auto"/>
        <w:right w:val="none" w:sz="0" w:space="0" w:color="auto"/>
      </w:divBdr>
    </w:div>
    <w:div w:id="177042269">
      <w:bodyDiv w:val="1"/>
      <w:marLeft w:val="0"/>
      <w:marRight w:val="0"/>
      <w:marTop w:val="0"/>
      <w:marBottom w:val="0"/>
      <w:divBdr>
        <w:top w:val="none" w:sz="0" w:space="0" w:color="auto"/>
        <w:left w:val="none" w:sz="0" w:space="0" w:color="auto"/>
        <w:bottom w:val="none" w:sz="0" w:space="0" w:color="auto"/>
        <w:right w:val="none" w:sz="0" w:space="0" w:color="auto"/>
      </w:divBdr>
      <w:divsChild>
        <w:div w:id="1447196339">
          <w:marLeft w:val="547"/>
          <w:marRight w:val="0"/>
          <w:marTop w:val="0"/>
          <w:marBottom w:val="120"/>
          <w:divBdr>
            <w:top w:val="none" w:sz="0" w:space="0" w:color="auto"/>
            <w:left w:val="none" w:sz="0" w:space="0" w:color="auto"/>
            <w:bottom w:val="none" w:sz="0" w:space="0" w:color="auto"/>
            <w:right w:val="none" w:sz="0" w:space="0" w:color="auto"/>
          </w:divBdr>
        </w:div>
        <w:div w:id="1526478142">
          <w:marLeft w:val="547"/>
          <w:marRight w:val="0"/>
          <w:marTop w:val="0"/>
          <w:marBottom w:val="120"/>
          <w:divBdr>
            <w:top w:val="none" w:sz="0" w:space="0" w:color="auto"/>
            <w:left w:val="none" w:sz="0" w:space="0" w:color="auto"/>
            <w:bottom w:val="none" w:sz="0" w:space="0" w:color="auto"/>
            <w:right w:val="none" w:sz="0" w:space="0" w:color="auto"/>
          </w:divBdr>
        </w:div>
        <w:div w:id="903101987">
          <w:marLeft w:val="547"/>
          <w:marRight w:val="0"/>
          <w:marTop w:val="0"/>
          <w:marBottom w:val="120"/>
          <w:divBdr>
            <w:top w:val="none" w:sz="0" w:space="0" w:color="auto"/>
            <w:left w:val="none" w:sz="0" w:space="0" w:color="auto"/>
            <w:bottom w:val="none" w:sz="0" w:space="0" w:color="auto"/>
            <w:right w:val="none" w:sz="0" w:space="0" w:color="auto"/>
          </w:divBdr>
        </w:div>
        <w:div w:id="1105229517">
          <w:marLeft w:val="547"/>
          <w:marRight w:val="0"/>
          <w:marTop w:val="0"/>
          <w:marBottom w:val="120"/>
          <w:divBdr>
            <w:top w:val="none" w:sz="0" w:space="0" w:color="auto"/>
            <w:left w:val="none" w:sz="0" w:space="0" w:color="auto"/>
            <w:bottom w:val="none" w:sz="0" w:space="0" w:color="auto"/>
            <w:right w:val="none" w:sz="0" w:space="0" w:color="auto"/>
          </w:divBdr>
        </w:div>
        <w:div w:id="2050832154">
          <w:marLeft w:val="547"/>
          <w:marRight w:val="0"/>
          <w:marTop w:val="0"/>
          <w:marBottom w:val="120"/>
          <w:divBdr>
            <w:top w:val="none" w:sz="0" w:space="0" w:color="auto"/>
            <w:left w:val="none" w:sz="0" w:space="0" w:color="auto"/>
            <w:bottom w:val="none" w:sz="0" w:space="0" w:color="auto"/>
            <w:right w:val="none" w:sz="0" w:space="0" w:color="auto"/>
          </w:divBdr>
        </w:div>
        <w:div w:id="1638486320">
          <w:marLeft w:val="547"/>
          <w:marRight w:val="0"/>
          <w:marTop w:val="0"/>
          <w:marBottom w:val="120"/>
          <w:divBdr>
            <w:top w:val="none" w:sz="0" w:space="0" w:color="auto"/>
            <w:left w:val="none" w:sz="0" w:space="0" w:color="auto"/>
            <w:bottom w:val="none" w:sz="0" w:space="0" w:color="auto"/>
            <w:right w:val="none" w:sz="0" w:space="0" w:color="auto"/>
          </w:divBdr>
        </w:div>
        <w:div w:id="1507861890">
          <w:marLeft w:val="547"/>
          <w:marRight w:val="0"/>
          <w:marTop w:val="0"/>
          <w:marBottom w:val="120"/>
          <w:divBdr>
            <w:top w:val="none" w:sz="0" w:space="0" w:color="auto"/>
            <w:left w:val="none" w:sz="0" w:space="0" w:color="auto"/>
            <w:bottom w:val="none" w:sz="0" w:space="0" w:color="auto"/>
            <w:right w:val="none" w:sz="0" w:space="0" w:color="auto"/>
          </w:divBdr>
        </w:div>
        <w:div w:id="1136218088">
          <w:marLeft w:val="547"/>
          <w:marRight w:val="0"/>
          <w:marTop w:val="0"/>
          <w:marBottom w:val="120"/>
          <w:divBdr>
            <w:top w:val="none" w:sz="0" w:space="0" w:color="auto"/>
            <w:left w:val="none" w:sz="0" w:space="0" w:color="auto"/>
            <w:bottom w:val="none" w:sz="0" w:space="0" w:color="auto"/>
            <w:right w:val="none" w:sz="0" w:space="0" w:color="auto"/>
          </w:divBdr>
        </w:div>
      </w:divsChild>
    </w:div>
    <w:div w:id="220528939">
      <w:bodyDiv w:val="1"/>
      <w:marLeft w:val="0"/>
      <w:marRight w:val="0"/>
      <w:marTop w:val="0"/>
      <w:marBottom w:val="0"/>
      <w:divBdr>
        <w:top w:val="none" w:sz="0" w:space="0" w:color="auto"/>
        <w:left w:val="none" w:sz="0" w:space="0" w:color="auto"/>
        <w:bottom w:val="none" w:sz="0" w:space="0" w:color="auto"/>
        <w:right w:val="none" w:sz="0" w:space="0" w:color="auto"/>
      </w:divBdr>
    </w:div>
    <w:div w:id="259066120">
      <w:bodyDiv w:val="1"/>
      <w:marLeft w:val="0"/>
      <w:marRight w:val="0"/>
      <w:marTop w:val="0"/>
      <w:marBottom w:val="0"/>
      <w:divBdr>
        <w:top w:val="none" w:sz="0" w:space="0" w:color="auto"/>
        <w:left w:val="none" w:sz="0" w:space="0" w:color="auto"/>
        <w:bottom w:val="none" w:sz="0" w:space="0" w:color="auto"/>
        <w:right w:val="none" w:sz="0" w:space="0" w:color="auto"/>
      </w:divBdr>
    </w:div>
    <w:div w:id="327025068">
      <w:bodyDiv w:val="1"/>
      <w:marLeft w:val="0"/>
      <w:marRight w:val="0"/>
      <w:marTop w:val="0"/>
      <w:marBottom w:val="0"/>
      <w:divBdr>
        <w:top w:val="none" w:sz="0" w:space="0" w:color="auto"/>
        <w:left w:val="none" w:sz="0" w:space="0" w:color="auto"/>
        <w:bottom w:val="none" w:sz="0" w:space="0" w:color="auto"/>
        <w:right w:val="none" w:sz="0" w:space="0" w:color="auto"/>
      </w:divBdr>
    </w:div>
    <w:div w:id="328600449">
      <w:bodyDiv w:val="1"/>
      <w:marLeft w:val="0"/>
      <w:marRight w:val="0"/>
      <w:marTop w:val="0"/>
      <w:marBottom w:val="0"/>
      <w:divBdr>
        <w:top w:val="none" w:sz="0" w:space="0" w:color="auto"/>
        <w:left w:val="none" w:sz="0" w:space="0" w:color="auto"/>
        <w:bottom w:val="none" w:sz="0" w:space="0" w:color="auto"/>
        <w:right w:val="none" w:sz="0" w:space="0" w:color="auto"/>
      </w:divBdr>
    </w:div>
    <w:div w:id="364019596">
      <w:bodyDiv w:val="1"/>
      <w:marLeft w:val="0"/>
      <w:marRight w:val="0"/>
      <w:marTop w:val="0"/>
      <w:marBottom w:val="0"/>
      <w:divBdr>
        <w:top w:val="none" w:sz="0" w:space="0" w:color="auto"/>
        <w:left w:val="none" w:sz="0" w:space="0" w:color="auto"/>
        <w:bottom w:val="none" w:sz="0" w:space="0" w:color="auto"/>
        <w:right w:val="none" w:sz="0" w:space="0" w:color="auto"/>
      </w:divBdr>
      <w:divsChild>
        <w:div w:id="499349885">
          <w:marLeft w:val="547"/>
          <w:marRight w:val="0"/>
          <w:marTop w:val="0"/>
          <w:marBottom w:val="120"/>
          <w:divBdr>
            <w:top w:val="none" w:sz="0" w:space="0" w:color="auto"/>
            <w:left w:val="none" w:sz="0" w:space="0" w:color="auto"/>
            <w:bottom w:val="none" w:sz="0" w:space="0" w:color="auto"/>
            <w:right w:val="none" w:sz="0" w:space="0" w:color="auto"/>
          </w:divBdr>
        </w:div>
        <w:div w:id="1436635499">
          <w:marLeft w:val="547"/>
          <w:marRight w:val="0"/>
          <w:marTop w:val="0"/>
          <w:marBottom w:val="120"/>
          <w:divBdr>
            <w:top w:val="none" w:sz="0" w:space="0" w:color="auto"/>
            <w:left w:val="none" w:sz="0" w:space="0" w:color="auto"/>
            <w:bottom w:val="none" w:sz="0" w:space="0" w:color="auto"/>
            <w:right w:val="none" w:sz="0" w:space="0" w:color="auto"/>
          </w:divBdr>
        </w:div>
        <w:div w:id="377319938">
          <w:marLeft w:val="547"/>
          <w:marRight w:val="0"/>
          <w:marTop w:val="0"/>
          <w:marBottom w:val="120"/>
          <w:divBdr>
            <w:top w:val="none" w:sz="0" w:space="0" w:color="auto"/>
            <w:left w:val="none" w:sz="0" w:space="0" w:color="auto"/>
            <w:bottom w:val="none" w:sz="0" w:space="0" w:color="auto"/>
            <w:right w:val="none" w:sz="0" w:space="0" w:color="auto"/>
          </w:divBdr>
        </w:div>
        <w:div w:id="1550074336">
          <w:marLeft w:val="547"/>
          <w:marRight w:val="0"/>
          <w:marTop w:val="0"/>
          <w:marBottom w:val="120"/>
          <w:divBdr>
            <w:top w:val="none" w:sz="0" w:space="0" w:color="auto"/>
            <w:left w:val="none" w:sz="0" w:space="0" w:color="auto"/>
            <w:bottom w:val="none" w:sz="0" w:space="0" w:color="auto"/>
            <w:right w:val="none" w:sz="0" w:space="0" w:color="auto"/>
          </w:divBdr>
        </w:div>
        <w:div w:id="1802961086">
          <w:marLeft w:val="547"/>
          <w:marRight w:val="0"/>
          <w:marTop w:val="0"/>
          <w:marBottom w:val="120"/>
          <w:divBdr>
            <w:top w:val="none" w:sz="0" w:space="0" w:color="auto"/>
            <w:left w:val="none" w:sz="0" w:space="0" w:color="auto"/>
            <w:bottom w:val="none" w:sz="0" w:space="0" w:color="auto"/>
            <w:right w:val="none" w:sz="0" w:space="0" w:color="auto"/>
          </w:divBdr>
        </w:div>
        <w:div w:id="911548809">
          <w:marLeft w:val="547"/>
          <w:marRight w:val="0"/>
          <w:marTop w:val="0"/>
          <w:marBottom w:val="120"/>
          <w:divBdr>
            <w:top w:val="none" w:sz="0" w:space="0" w:color="auto"/>
            <w:left w:val="none" w:sz="0" w:space="0" w:color="auto"/>
            <w:bottom w:val="none" w:sz="0" w:space="0" w:color="auto"/>
            <w:right w:val="none" w:sz="0" w:space="0" w:color="auto"/>
          </w:divBdr>
        </w:div>
      </w:divsChild>
    </w:div>
    <w:div w:id="431895776">
      <w:bodyDiv w:val="1"/>
      <w:marLeft w:val="0"/>
      <w:marRight w:val="0"/>
      <w:marTop w:val="0"/>
      <w:marBottom w:val="0"/>
      <w:divBdr>
        <w:top w:val="none" w:sz="0" w:space="0" w:color="auto"/>
        <w:left w:val="none" w:sz="0" w:space="0" w:color="auto"/>
        <w:bottom w:val="none" w:sz="0" w:space="0" w:color="auto"/>
        <w:right w:val="none" w:sz="0" w:space="0" w:color="auto"/>
      </w:divBdr>
    </w:div>
    <w:div w:id="463158145">
      <w:bodyDiv w:val="1"/>
      <w:marLeft w:val="0"/>
      <w:marRight w:val="0"/>
      <w:marTop w:val="0"/>
      <w:marBottom w:val="0"/>
      <w:divBdr>
        <w:top w:val="none" w:sz="0" w:space="0" w:color="auto"/>
        <w:left w:val="none" w:sz="0" w:space="0" w:color="auto"/>
        <w:bottom w:val="none" w:sz="0" w:space="0" w:color="auto"/>
        <w:right w:val="none" w:sz="0" w:space="0" w:color="auto"/>
      </w:divBdr>
    </w:div>
    <w:div w:id="484589485">
      <w:bodyDiv w:val="1"/>
      <w:marLeft w:val="0"/>
      <w:marRight w:val="0"/>
      <w:marTop w:val="0"/>
      <w:marBottom w:val="0"/>
      <w:divBdr>
        <w:top w:val="none" w:sz="0" w:space="0" w:color="auto"/>
        <w:left w:val="none" w:sz="0" w:space="0" w:color="auto"/>
        <w:bottom w:val="none" w:sz="0" w:space="0" w:color="auto"/>
        <w:right w:val="none" w:sz="0" w:space="0" w:color="auto"/>
      </w:divBdr>
    </w:div>
    <w:div w:id="499010177">
      <w:bodyDiv w:val="1"/>
      <w:marLeft w:val="0"/>
      <w:marRight w:val="0"/>
      <w:marTop w:val="0"/>
      <w:marBottom w:val="0"/>
      <w:divBdr>
        <w:top w:val="none" w:sz="0" w:space="0" w:color="auto"/>
        <w:left w:val="none" w:sz="0" w:space="0" w:color="auto"/>
        <w:bottom w:val="none" w:sz="0" w:space="0" w:color="auto"/>
        <w:right w:val="none" w:sz="0" w:space="0" w:color="auto"/>
      </w:divBdr>
    </w:div>
    <w:div w:id="512261271">
      <w:bodyDiv w:val="1"/>
      <w:marLeft w:val="0"/>
      <w:marRight w:val="0"/>
      <w:marTop w:val="0"/>
      <w:marBottom w:val="0"/>
      <w:divBdr>
        <w:top w:val="none" w:sz="0" w:space="0" w:color="auto"/>
        <w:left w:val="none" w:sz="0" w:space="0" w:color="auto"/>
        <w:bottom w:val="none" w:sz="0" w:space="0" w:color="auto"/>
        <w:right w:val="none" w:sz="0" w:space="0" w:color="auto"/>
      </w:divBdr>
    </w:div>
    <w:div w:id="513692129">
      <w:bodyDiv w:val="1"/>
      <w:marLeft w:val="0"/>
      <w:marRight w:val="0"/>
      <w:marTop w:val="0"/>
      <w:marBottom w:val="0"/>
      <w:divBdr>
        <w:top w:val="none" w:sz="0" w:space="0" w:color="auto"/>
        <w:left w:val="none" w:sz="0" w:space="0" w:color="auto"/>
        <w:bottom w:val="none" w:sz="0" w:space="0" w:color="auto"/>
        <w:right w:val="none" w:sz="0" w:space="0" w:color="auto"/>
      </w:divBdr>
    </w:div>
    <w:div w:id="533233506">
      <w:bodyDiv w:val="1"/>
      <w:marLeft w:val="0"/>
      <w:marRight w:val="0"/>
      <w:marTop w:val="0"/>
      <w:marBottom w:val="0"/>
      <w:divBdr>
        <w:top w:val="none" w:sz="0" w:space="0" w:color="auto"/>
        <w:left w:val="none" w:sz="0" w:space="0" w:color="auto"/>
        <w:bottom w:val="none" w:sz="0" w:space="0" w:color="auto"/>
        <w:right w:val="none" w:sz="0" w:space="0" w:color="auto"/>
      </w:divBdr>
    </w:div>
    <w:div w:id="547570637">
      <w:bodyDiv w:val="1"/>
      <w:marLeft w:val="0"/>
      <w:marRight w:val="0"/>
      <w:marTop w:val="0"/>
      <w:marBottom w:val="0"/>
      <w:divBdr>
        <w:top w:val="none" w:sz="0" w:space="0" w:color="auto"/>
        <w:left w:val="none" w:sz="0" w:space="0" w:color="auto"/>
        <w:bottom w:val="none" w:sz="0" w:space="0" w:color="auto"/>
        <w:right w:val="none" w:sz="0" w:space="0" w:color="auto"/>
      </w:divBdr>
    </w:div>
    <w:div w:id="576866731">
      <w:bodyDiv w:val="1"/>
      <w:marLeft w:val="0"/>
      <w:marRight w:val="0"/>
      <w:marTop w:val="0"/>
      <w:marBottom w:val="0"/>
      <w:divBdr>
        <w:top w:val="none" w:sz="0" w:space="0" w:color="auto"/>
        <w:left w:val="none" w:sz="0" w:space="0" w:color="auto"/>
        <w:bottom w:val="none" w:sz="0" w:space="0" w:color="auto"/>
        <w:right w:val="none" w:sz="0" w:space="0" w:color="auto"/>
      </w:divBdr>
    </w:div>
    <w:div w:id="586573051">
      <w:bodyDiv w:val="1"/>
      <w:marLeft w:val="0"/>
      <w:marRight w:val="0"/>
      <w:marTop w:val="0"/>
      <w:marBottom w:val="0"/>
      <w:divBdr>
        <w:top w:val="none" w:sz="0" w:space="0" w:color="auto"/>
        <w:left w:val="none" w:sz="0" w:space="0" w:color="auto"/>
        <w:bottom w:val="none" w:sz="0" w:space="0" w:color="auto"/>
        <w:right w:val="none" w:sz="0" w:space="0" w:color="auto"/>
      </w:divBdr>
    </w:div>
    <w:div w:id="603880861">
      <w:bodyDiv w:val="1"/>
      <w:marLeft w:val="0"/>
      <w:marRight w:val="0"/>
      <w:marTop w:val="0"/>
      <w:marBottom w:val="0"/>
      <w:divBdr>
        <w:top w:val="none" w:sz="0" w:space="0" w:color="auto"/>
        <w:left w:val="none" w:sz="0" w:space="0" w:color="auto"/>
        <w:bottom w:val="none" w:sz="0" w:space="0" w:color="auto"/>
        <w:right w:val="none" w:sz="0" w:space="0" w:color="auto"/>
      </w:divBdr>
    </w:div>
    <w:div w:id="606541641">
      <w:bodyDiv w:val="1"/>
      <w:marLeft w:val="0"/>
      <w:marRight w:val="0"/>
      <w:marTop w:val="0"/>
      <w:marBottom w:val="0"/>
      <w:divBdr>
        <w:top w:val="none" w:sz="0" w:space="0" w:color="auto"/>
        <w:left w:val="none" w:sz="0" w:space="0" w:color="auto"/>
        <w:bottom w:val="none" w:sz="0" w:space="0" w:color="auto"/>
        <w:right w:val="none" w:sz="0" w:space="0" w:color="auto"/>
      </w:divBdr>
    </w:div>
    <w:div w:id="641541008">
      <w:bodyDiv w:val="1"/>
      <w:marLeft w:val="0"/>
      <w:marRight w:val="0"/>
      <w:marTop w:val="0"/>
      <w:marBottom w:val="0"/>
      <w:divBdr>
        <w:top w:val="none" w:sz="0" w:space="0" w:color="auto"/>
        <w:left w:val="none" w:sz="0" w:space="0" w:color="auto"/>
        <w:bottom w:val="none" w:sz="0" w:space="0" w:color="auto"/>
        <w:right w:val="none" w:sz="0" w:space="0" w:color="auto"/>
      </w:divBdr>
    </w:div>
    <w:div w:id="667488762">
      <w:bodyDiv w:val="1"/>
      <w:marLeft w:val="0"/>
      <w:marRight w:val="0"/>
      <w:marTop w:val="0"/>
      <w:marBottom w:val="0"/>
      <w:divBdr>
        <w:top w:val="none" w:sz="0" w:space="0" w:color="auto"/>
        <w:left w:val="none" w:sz="0" w:space="0" w:color="auto"/>
        <w:bottom w:val="none" w:sz="0" w:space="0" w:color="auto"/>
        <w:right w:val="none" w:sz="0" w:space="0" w:color="auto"/>
      </w:divBdr>
    </w:div>
    <w:div w:id="684677506">
      <w:bodyDiv w:val="1"/>
      <w:marLeft w:val="0"/>
      <w:marRight w:val="0"/>
      <w:marTop w:val="0"/>
      <w:marBottom w:val="0"/>
      <w:divBdr>
        <w:top w:val="none" w:sz="0" w:space="0" w:color="auto"/>
        <w:left w:val="none" w:sz="0" w:space="0" w:color="auto"/>
        <w:bottom w:val="none" w:sz="0" w:space="0" w:color="auto"/>
        <w:right w:val="none" w:sz="0" w:space="0" w:color="auto"/>
      </w:divBdr>
    </w:div>
    <w:div w:id="686102662">
      <w:bodyDiv w:val="1"/>
      <w:marLeft w:val="0"/>
      <w:marRight w:val="0"/>
      <w:marTop w:val="0"/>
      <w:marBottom w:val="0"/>
      <w:divBdr>
        <w:top w:val="none" w:sz="0" w:space="0" w:color="auto"/>
        <w:left w:val="none" w:sz="0" w:space="0" w:color="auto"/>
        <w:bottom w:val="none" w:sz="0" w:space="0" w:color="auto"/>
        <w:right w:val="none" w:sz="0" w:space="0" w:color="auto"/>
      </w:divBdr>
    </w:div>
    <w:div w:id="698286466">
      <w:bodyDiv w:val="1"/>
      <w:marLeft w:val="0"/>
      <w:marRight w:val="0"/>
      <w:marTop w:val="0"/>
      <w:marBottom w:val="0"/>
      <w:divBdr>
        <w:top w:val="none" w:sz="0" w:space="0" w:color="auto"/>
        <w:left w:val="none" w:sz="0" w:space="0" w:color="auto"/>
        <w:bottom w:val="none" w:sz="0" w:space="0" w:color="auto"/>
        <w:right w:val="none" w:sz="0" w:space="0" w:color="auto"/>
      </w:divBdr>
    </w:div>
    <w:div w:id="719090821">
      <w:bodyDiv w:val="1"/>
      <w:marLeft w:val="0"/>
      <w:marRight w:val="0"/>
      <w:marTop w:val="0"/>
      <w:marBottom w:val="0"/>
      <w:divBdr>
        <w:top w:val="none" w:sz="0" w:space="0" w:color="auto"/>
        <w:left w:val="none" w:sz="0" w:space="0" w:color="auto"/>
        <w:bottom w:val="none" w:sz="0" w:space="0" w:color="auto"/>
        <w:right w:val="none" w:sz="0" w:space="0" w:color="auto"/>
      </w:divBdr>
    </w:div>
    <w:div w:id="728068912">
      <w:bodyDiv w:val="1"/>
      <w:marLeft w:val="0"/>
      <w:marRight w:val="0"/>
      <w:marTop w:val="0"/>
      <w:marBottom w:val="0"/>
      <w:divBdr>
        <w:top w:val="none" w:sz="0" w:space="0" w:color="auto"/>
        <w:left w:val="none" w:sz="0" w:space="0" w:color="auto"/>
        <w:bottom w:val="none" w:sz="0" w:space="0" w:color="auto"/>
        <w:right w:val="none" w:sz="0" w:space="0" w:color="auto"/>
      </w:divBdr>
    </w:div>
    <w:div w:id="768356420">
      <w:bodyDiv w:val="1"/>
      <w:marLeft w:val="0"/>
      <w:marRight w:val="0"/>
      <w:marTop w:val="0"/>
      <w:marBottom w:val="0"/>
      <w:divBdr>
        <w:top w:val="none" w:sz="0" w:space="0" w:color="auto"/>
        <w:left w:val="none" w:sz="0" w:space="0" w:color="auto"/>
        <w:bottom w:val="none" w:sz="0" w:space="0" w:color="auto"/>
        <w:right w:val="none" w:sz="0" w:space="0" w:color="auto"/>
      </w:divBdr>
    </w:div>
    <w:div w:id="781342570">
      <w:bodyDiv w:val="1"/>
      <w:marLeft w:val="0"/>
      <w:marRight w:val="0"/>
      <w:marTop w:val="0"/>
      <w:marBottom w:val="0"/>
      <w:divBdr>
        <w:top w:val="none" w:sz="0" w:space="0" w:color="auto"/>
        <w:left w:val="none" w:sz="0" w:space="0" w:color="auto"/>
        <w:bottom w:val="none" w:sz="0" w:space="0" w:color="auto"/>
        <w:right w:val="none" w:sz="0" w:space="0" w:color="auto"/>
      </w:divBdr>
    </w:div>
    <w:div w:id="816796640">
      <w:bodyDiv w:val="1"/>
      <w:marLeft w:val="0"/>
      <w:marRight w:val="0"/>
      <w:marTop w:val="0"/>
      <w:marBottom w:val="0"/>
      <w:divBdr>
        <w:top w:val="none" w:sz="0" w:space="0" w:color="auto"/>
        <w:left w:val="none" w:sz="0" w:space="0" w:color="auto"/>
        <w:bottom w:val="none" w:sz="0" w:space="0" w:color="auto"/>
        <w:right w:val="none" w:sz="0" w:space="0" w:color="auto"/>
      </w:divBdr>
    </w:div>
    <w:div w:id="983659721">
      <w:bodyDiv w:val="1"/>
      <w:marLeft w:val="0"/>
      <w:marRight w:val="0"/>
      <w:marTop w:val="0"/>
      <w:marBottom w:val="0"/>
      <w:divBdr>
        <w:top w:val="none" w:sz="0" w:space="0" w:color="auto"/>
        <w:left w:val="none" w:sz="0" w:space="0" w:color="auto"/>
        <w:bottom w:val="none" w:sz="0" w:space="0" w:color="auto"/>
        <w:right w:val="none" w:sz="0" w:space="0" w:color="auto"/>
      </w:divBdr>
    </w:div>
    <w:div w:id="1024669210">
      <w:bodyDiv w:val="1"/>
      <w:marLeft w:val="0"/>
      <w:marRight w:val="0"/>
      <w:marTop w:val="0"/>
      <w:marBottom w:val="0"/>
      <w:divBdr>
        <w:top w:val="none" w:sz="0" w:space="0" w:color="auto"/>
        <w:left w:val="none" w:sz="0" w:space="0" w:color="auto"/>
        <w:bottom w:val="none" w:sz="0" w:space="0" w:color="auto"/>
        <w:right w:val="none" w:sz="0" w:space="0" w:color="auto"/>
      </w:divBdr>
    </w:div>
    <w:div w:id="1230194735">
      <w:bodyDiv w:val="1"/>
      <w:marLeft w:val="0"/>
      <w:marRight w:val="0"/>
      <w:marTop w:val="0"/>
      <w:marBottom w:val="0"/>
      <w:divBdr>
        <w:top w:val="none" w:sz="0" w:space="0" w:color="auto"/>
        <w:left w:val="none" w:sz="0" w:space="0" w:color="auto"/>
        <w:bottom w:val="none" w:sz="0" w:space="0" w:color="auto"/>
        <w:right w:val="none" w:sz="0" w:space="0" w:color="auto"/>
      </w:divBdr>
    </w:div>
    <w:div w:id="1359886740">
      <w:bodyDiv w:val="1"/>
      <w:marLeft w:val="0"/>
      <w:marRight w:val="0"/>
      <w:marTop w:val="0"/>
      <w:marBottom w:val="0"/>
      <w:divBdr>
        <w:top w:val="none" w:sz="0" w:space="0" w:color="auto"/>
        <w:left w:val="none" w:sz="0" w:space="0" w:color="auto"/>
        <w:bottom w:val="none" w:sz="0" w:space="0" w:color="auto"/>
        <w:right w:val="none" w:sz="0" w:space="0" w:color="auto"/>
      </w:divBdr>
    </w:div>
    <w:div w:id="1381202592">
      <w:bodyDiv w:val="1"/>
      <w:marLeft w:val="0"/>
      <w:marRight w:val="0"/>
      <w:marTop w:val="0"/>
      <w:marBottom w:val="0"/>
      <w:divBdr>
        <w:top w:val="none" w:sz="0" w:space="0" w:color="auto"/>
        <w:left w:val="none" w:sz="0" w:space="0" w:color="auto"/>
        <w:bottom w:val="none" w:sz="0" w:space="0" w:color="auto"/>
        <w:right w:val="none" w:sz="0" w:space="0" w:color="auto"/>
      </w:divBdr>
    </w:div>
    <w:div w:id="1478499785">
      <w:bodyDiv w:val="1"/>
      <w:marLeft w:val="0"/>
      <w:marRight w:val="0"/>
      <w:marTop w:val="0"/>
      <w:marBottom w:val="0"/>
      <w:divBdr>
        <w:top w:val="none" w:sz="0" w:space="0" w:color="auto"/>
        <w:left w:val="none" w:sz="0" w:space="0" w:color="auto"/>
        <w:bottom w:val="none" w:sz="0" w:space="0" w:color="auto"/>
        <w:right w:val="none" w:sz="0" w:space="0" w:color="auto"/>
      </w:divBdr>
    </w:div>
    <w:div w:id="1492408322">
      <w:bodyDiv w:val="1"/>
      <w:marLeft w:val="0"/>
      <w:marRight w:val="0"/>
      <w:marTop w:val="0"/>
      <w:marBottom w:val="0"/>
      <w:divBdr>
        <w:top w:val="none" w:sz="0" w:space="0" w:color="auto"/>
        <w:left w:val="none" w:sz="0" w:space="0" w:color="auto"/>
        <w:bottom w:val="none" w:sz="0" w:space="0" w:color="auto"/>
        <w:right w:val="none" w:sz="0" w:space="0" w:color="auto"/>
      </w:divBdr>
    </w:div>
    <w:div w:id="1502503615">
      <w:bodyDiv w:val="1"/>
      <w:marLeft w:val="0"/>
      <w:marRight w:val="0"/>
      <w:marTop w:val="0"/>
      <w:marBottom w:val="0"/>
      <w:divBdr>
        <w:top w:val="none" w:sz="0" w:space="0" w:color="auto"/>
        <w:left w:val="none" w:sz="0" w:space="0" w:color="auto"/>
        <w:bottom w:val="none" w:sz="0" w:space="0" w:color="auto"/>
        <w:right w:val="none" w:sz="0" w:space="0" w:color="auto"/>
      </w:divBdr>
    </w:div>
    <w:div w:id="1521506687">
      <w:bodyDiv w:val="1"/>
      <w:marLeft w:val="0"/>
      <w:marRight w:val="0"/>
      <w:marTop w:val="0"/>
      <w:marBottom w:val="0"/>
      <w:divBdr>
        <w:top w:val="none" w:sz="0" w:space="0" w:color="auto"/>
        <w:left w:val="none" w:sz="0" w:space="0" w:color="auto"/>
        <w:bottom w:val="none" w:sz="0" w:space="0" w:color="auto"/>
        <w:right w:val="none" w:sz="0" w:space="0" w:color="auto"/>
      </w:divBdr>
    </w:div>
    <w:div w:id="1542671652">
      <w:bodyDiv w:val="1"/>
      <w:marLeft w:val="0"/>
      <w:marRight w:val="0"/>
      <w:marTop w:val="0"/>
      <w:marBottom w:val="0"/>
      <w:divBdr>
        <w:top w:val="none" w:sz="0" w:space="0" w:color="auto"/>
        <w:left w:val="none" w:sz="0" w:space="0" w:color="auto"/>
        <w:bottom w:val="none" w:sz="0" w:space="0" w:color="auto"/>
        <w:right w:val="none" w:sz="0" w:space="0" w:color="auto"/>
      </w:divBdr>
    </w:div>
    <w:div w:id="1567641447">
      <w:bodyDiv w:val="1"/>
      <w:marLeft w:val="0"/>
      <w:marRight w:val="0"/>
      <w:marTop w:val="0"/>
      <w:marBottom w:val="0"/>
      <w:divBdr>
        <w:top w:val="none" w:sz="0" w:space="0" w:color="auto"/>
        <w:left w:val="none" w:sz="0" w:space="0" w:color="auto"/>
        <w:bottom w:val="none" w:sz="0" w:space="0" w:color="auto"/>
        <w:right w:val="none" w:sz="0" w:space="0" w:color="auto"/>
      </w:divBdr>
      <w:divsChild>
        <w:div w:id="1069235513">
          <w:marLeft w:val="547"/>
          <w:marRight w:val="0"/>
          <w:marTop w:val="0"/>
          <w:marBottom w:val="120"/>
          <w:divBdr>
            <w:top w:val="none" w:sz="0" w:space="0" w:color="auto"/>
            <w:left w:val="none" w:sz="0" w:space="0" w:color="auto"/>
            <w:bottom w:val="none" w:sz="0" w:space="0" w:color="auto"/>
            <w:right w:val="none" w:sz="0" w:space="0" w:color="auto"/>
          </w:divBdr>
        </w:div>
        <w:div w:id="1509564293">
          <w:marLeft w:val="547"/>
          <w:marRight w:val="0"/>
          <w:marTop w:val="0"/>
          <w:marBottom w:val="120"/>
          <w:divBdr>
            <w:top w:val="none" w:sz="0" w:space="0" w:color="auto"/>
            <w:left w:val="none" w:sz="0" w:space="0" w:color="auto"/>
            <w:bottom w:val="none" w:sz="0" w:space="0" w:color="auto"/>
            <w:right w:val="none" w:sz="0" w:space="0" w:color="auto"/>
          </w:divBdr>
        </w:div>
        <w:div w:id="2088961418">
          <w:marLeft w:val="547"/>
          <w:marRight w:val="0"/>
          <w:marTop w:val="0"/>
          <w:marBottom w:val="120"/>
          <w:divBdr>
            <w:top w:val="none" w:sz="0" w:space="0" w:color="auto"/>
            <w:left w:val="none" w:sz="0" w:space="0" w:color="auto"/>
            <w:bottom w:val="none" w:sz="0" w:space="0" w:color="auto"/>
            <w:right w:val="none" w:sz="0" w:space="0" w:color="auto"/>
          </w:divBdr>
        </w:div>
        <w:div w:id="1043289647">
          <w:marLeft w:val="547"/>
          <w:marRight w:val="0"/>
          <w:marTop w:val="0"/>
          <w:marBottom w:val="120"/>
          <w:divBdr>
            <w:top w:val="none" w:sz="0" w:space="0" w:color="auto"/>
            <w:left w:val="none" w:sz="0" w:space="0" w:color="auto"/>
            <w:bottom w:val="none" w:sz="0" w:space="0" w:color="auto"/>
            <w:right w:val="none" w:sz="0" w:space="0" w:color="auto"/>
          </w:divBdr>
        </w:div>
        <w:div w:id="1771579931">
          <w:marLeft w:val="547"/>
          <w:marRight w:val="0"/>
          <w:marTop w:val="0"/>
          <w:marBottom w:val="120"/>
          <w:divBdr>
            <w:top w:val="none" w:sz="0" w:space="0" w:color="auto"/>
            <w:left w:val="none" w:sz="0" w:space="0" w:color="auto"/>
            <w:bottom w:val="none" w:sz="0" w:space="0" w:color="auto"/>
            <w:right w:val="none" w:sz="0" w:space="0" w:color="auto"/>
          </w:divBdr>
        </w:div>
        <w:div w:id="57673952">
          <w:marLeft w:val="547"/>
          <w:marRight w:val="0"/>
          <w:marTop w:val="0"/>
          <w:marBottom w:val="120"/>
          <w:divBdr>
            <w:top w:val="none" w:sz="0" w:space="0" w:color="auto"/>
            <w:left w:val="none" w:sz="0" w:space="0" w:color="auto"/>
            <w:bottom w:val="none" w:sz="0" w:space="0" w:color="auto"/>
            <w:right w:val="none" w:sz="0" w:space="0" w:color="auto"/>
          </w:divBdr>
        </w:div>
        <w:div w:id="424963150">
          <w:marLeft w:val="547"/>
          <w:marRight w:val="0"/>
          <w:marTop w:val="0"/>
          <w:marBottom w:val="120"/>
          <w:divBdr>
            <w:top w:val="none" w:sz="0" w:space="0" w:color="auto"/>
            <w:left w:val="none" w:sz="0" w:space="0" w:color="auto"/>
            <w:bottom w:val="none" w:sz="0" w:space="0" w:color="auto"/>
            <w:right w:val="none" w:sz="0" w:space="0" w:color="auto"/>
          </w:divBdr>
        </w:div>
        <w:div w:id="216550576">
          <w:marLeft w:val="547"/>
          <w:marRight w:val="0"/>
          <w:marTop w:val="0"/>
          <w:marBottom w:val="120"/>
          <w:divBdr>
            <w:top w:val="none" w:sz="0" w:space="0" w:color="auto"/>
            <w:left w:val="none" w:sz="0" w:space="0" w:color="auto"/>
            <w:bottom w:val="none" w:sz="0" w:space="0" w:color="auto"/>
            <w:right w:val="none" w:sz="0" w:space="0" w:color="auto"/>
          </w:divBdr>
        </w:div>
        <w:div w:id="320692814">
          <w:marLeft w:val="547"/>
          <w:marRight w:val="0"/>
          <w:marTop w:val="0"/>
          <w:marBottom w:val="120"/>
          <w:divBdr>
            <w:top w:val="none" w:sz="0" w:space="0" w:color="auto"/>
            <w:left w:val="none" w:sz="0" w:space="0" w:color="auto"/>
            <w:bottom w:val="none" w:sz="0" w:space="0" w:color="auto"/>
            <w:right w:val="none" w:sz="0" w:space="0" w:color="auto"/>
          </w:divBdr>
        </w:div>
      </w:divsChild>
    </w:div>
    <w:div w:id="1586955324">
      <w:bodyDiv w:val="1"/>
      <w:marLeft w:val="0"/>
      <w:marRight w:val="0"/>
      <w:marTop w:val="0"/>
      <w:marBottom w:val="0"/>
      <w:divBdr>
        <w:top w:val="none" w:sz="0" w:space="0" w:color="auto"/>
        <w:left w:val="none" w:sz="0" w:space="0" w:color="auto"/>
        <w:bottom w:val="none" w:sz="0" w:space="0" w:color="auto"/>
        <w:right w:val="none" w:sz="0" w:space="0" w:color="auto"/>
      </w:divBdr>
    </w:div>
    <w:div w:id="1661348529">
      <w:bodyDiv w:val="1"/>
      <w:marLeft w:val="0"/>
      <w:marRight w:val="0"/>
      <w:marTop w:val="0"/>
      <w:marBottom w:val="0"/>
      <w:divBdr>
        <w:top w:val="none" w:sz="0" w:space="0" w:color="auto"/>
        <w:left w:val="none" w:sz="0" w:space="0" w:color="auto"/>
        <w:bottom w:val="none" w:sz="0" w:space="0" w:color="auto"/>
        <w:right w:val="none" w:sz="0" w:space="0" w:color="auto"/>
      </w:divBdr>
    </w:div>
    <w:div w:id="1668053512">
      <w:bodyDiv w:val="1"/>
      <w:marLeft w:val="0"/>
      <w:marRight w:val="0"/>
      <w:marTop w:val="0"/>
      <w:marBottom w:val="0"/>
      <w:divBdr>
        <w:top w:val="none" w:sz="0" w:space="0" w:color="auto"/>
        <w:left w:val="none" w:sz="0" w:space="0" w:color="auto"/>
        <w:bottom w:val="none" w:sz="0" w:space="0" w:color="auto"/>
        <w:right w:val="none" w:sz="0" w:space="0" w:color="auto"/>
      </w:divBdr>
    </w:div>
    <w:div w:id="1672413829">
      <w:bodyDiv w:val="1"/>
      <w:marLeft w:val="0"/>
      <w:marRight w:val="0"/>
      <w:marTop w:val="0"/>
      <w:marBottom w:val="0"/>
      <w:divBdr>
        <w:top w:val="none" w:sz="0" w:space="0" w:color="auto"/>
        <w:left w:val="none" w:sz="0" w:space="0" w:color="auto"/>
        <w:bottom w:val="none" w:sz="0" w:space="0" w:color="auto"/>
        <w:right w:val="none" w:sz="0" w:space="0" w:color="auto"/>
      </w:divBdr>
    </w:div>
    <w:div w:id="1675913628">
      <w:bodyDiv w:val="1"/>
      <w:marLeft w:val="0"/>
      <w:marRight w:val="0"/>
      <w:marTop w:val="0"/>
      <w:marBottom w:val="0"/>
      <w:divBdr>
        <w:top w:val="none" w:sz="0" w:space="0" w:color="auto"/>
        <w:left w:val="none" w:sz="0" w:space="0" w:color="auto"/>
        <w:bottom w:val="none" w:sz="0" w:space="0" w:color="auto"/>
        <w:right w:val="none" w:sz="0" w:space="0" w:color="auto"/>
      </w:divBdr>
    </w:div>
    <w:div w:id="1732462213">
      <w:bodyDiv w:val="1"/>
      <w:marLeft w:val="0"/>
      <w:marRight w:val="0"/>
      <w:marTop w:val="0"/>
      <w:marBottom w:val="0"/>
      <w:divBdr>
        <w:top w:val="none" w:sz="0" w:space="0" w:color="auto"/>
        <w:left w:val="none" w:sz="0" w:space="0" w:color="auto"/>
        <w:bottom w:val="none" w:sz="0" w:space="0" w:color="auto"/>
        <w:right w:val="none" w:sz="0" w:space="0" w:color="auto"/>
      </w:divBdr>
    </w:div>
    <w:div w:id="1740055006">
      <w:bodyDiv w:val="1"/>
      <w:marLeft w:val="0"/>
      <w:marRight w:val="0"/>
      <w:marTop w:val="0"/>
      <w:marBottom w:val="0"/>
      <w:divBdr>
        <w:top w:val="none" w:sz="0" w:space="0" w:color="auto"/>
        <w:left w:val="none" w:sz="0" w:space="0" w:color="auto"/>
        <w:bottom w:val="none" w:sz="0" w:space="0" w:color="auto"/>
        <w:right w:val="none" w:sz="0" w:space="0" w:color="auto"/>
      </w:divBdr>
    </w:div>
    <w:div w:id="1745879164">
      <w:bodyDiv w:val="1"/>
      <w:marLeft w:val="0"/>
      <w:marRight w:val="0"/>
      <w:marTop w:val="0"/>
      <w:marBottom w:val="0"/>
      <w:divBdr>
        <w:top w:val="none" w:sz="0" w:space="0" w:color="auto"/>
        <w:left w:val="none" w:sz="0" w:space="0" w:color="auto"/>
        <w:bottom w:val="none" w:sz="0" w:space="0" w:color="auto"/>
        <w:right w:val="none" w:sz="0" w:space="0" w:color="auto"/>
      </w:divBdr>
    </w:div>
    <w:div w:id="1800610621">
      <w:bodyDiv w:val="1"/>
      <w:marLeft w:val="0"/>
      <w:marRight w:val="0"/>
      <w:marTop w:val="0"/>
      <w:marBottom w:val="0"/>
      <w:divBdr>
        <w:top w:val="none" w:sz="0" w:space="0" w:color="auto"/>
        <w:left w:val="none" w:sz="0" w:space="0" w:color="auto"/>
        <w:bottom w:val="none" w:sz="0" w:space="0" w:color="auto"/>
        <w:right w:val="none" w:sz="0" w:space="0" w:color="auto"/>
      </w:divBdr>
    </w:div>
    <w:div w:id="1948078191">
      <w:bodyDiv w:val="1"/>
      <w:marLeft w:val="0"/>
      <w:marRight w:val="0"/>
      <w:marTop w:val="0"/>
      <w:marBottom w:val="0"/>
      <w:divBdr>
        <w:top w:val="none" w:sz="0" w:space="0" w:color="auto"/>
        <w:left w:val="none" w:sz="0" w:space="0" w:color="auto"/>
        <w:bottom w:val="none" w:sz="0" w:space="0" w:color="auto"/>
        <w:right w:val="none" w:sz="0" w:space="0" w:color="auto"/>
      </w:divBdr>
    </w:div>
    <w:div w:id="1975481108">
      <w:bodyDiv w:val="1"/>
      <w:marLeft w:val="0"/>
      <w:marRight w:val="0"/>
      <w:marTop w:val="0"/>
      <w:marBottom w:val="0"/>
      <w:divBdr>
        <w:top w:val="none" w:sz="0" w:space="0" w:color="auto"/>
        <w:left w:val="none" w:sz="0" w:space="0" w:color="auto"/>
        <w:bottom w:val="none" w:sz="0" w:space="0" w:color="auto"/>
        <w:right w:val="none" w:sz="0" w:space="0" w:color="auto"/>
      </w:divBdr>
    </w:div>
    <w:div w:id="2024014910">
      <w:bodyDiv w:val="1"/>
      <w:marLeft w:val="0"/>
      <w:marRight w:val="0"/>
      <w:marTop w:val="0"/>
      <w:marBottom w:val="0"/>
      <w:divBdr>
        <w:top w:val="none" w:sz="0" w:space="0" w:color="auto"/>
        <w:left w:val="none" w:sz="0" w:space="0" w:color="auto"/>
        <w:bottom w:val="none" w:sz="0" w:space="0" w:color="auto"/>
        <w:right w:val="none" w:sz="0" w:space="0" w:color="auto"/>
      </w:divBdr>
    </w:div>
    <w:div w:id="2036616194">
      <w:bodyDiv w:val="1"/>
      <w:marLeft w:val="0"/>
      <w:marRight w:val="0"/>
      <w:marTop w:val="0"/>
      <w:marBottom w:val="0"/>
      <w:divBdr>
        <w:top w:val="none" w:sz="0" w:space="0" w:color="auto"/>
        <w:left w:val="none" w:sz="0" w:space="0" w:color="auto"/>
        <w:bottom w:val="none" w:sz="0" w:space="0" w:color="auto"/>
        <w:right w:val="none" w:sz="0" w:space="0" w:color="auto"/>
      </w:divBdr>
    </w:div>
    <w:div w:id="2070836947">
      <w:bodyDiv w:val="1"/>
      <w:marLeft w:val="0"/>
      <w:marRight w:val="0"/>
      <w:marTop w:val="0"/>
      <w:marBottom w:val="0"/>
      <w:divBdr>
        <w:top w:val="none" w:sz="0" w:space="0" w:color="auto"/>
        <w:left w:val="none" w:sz="0" w:space="0" w:color="auto"/>
        <w:bottom w:val="none" w:sz="0" w:space="0" w:color="auto"/>
        <w:right w:val="none" w:sz="0" w:space="0" w:color="auto"/>
      </w:divBdr>
    </w:div>
    <w:div w:id="2109229325">
      <w:bodyDiv w:val="1"/>
      <w:marLeft w:val="0"/>
      <w:marRight w:val="0"/>
      <w:marTop w:val="0"/>
      <w:marBottom w:val="0"/>
      <w:divBdr>
        <w:top w:val="none" w:sz="0" w:space="0" w:color="auto"/>
        <w:left w:val="none" w:sz="0" w:space="0" w:color="auto"/>
        <w:bottom w:val="none" w:sz="0" w:space="0" w:color="auto"/>
        <w:right w:val="none" w:sz="0" w:space="0" w:color="auto"/>
      </w:divBdr>
    </w:div>
    <w:div w:id="2142797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6.jp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diagramColors" Target="diagrams/colors1.xml"/><Relationship Id="rId84" Type="http://schemas.openxmlformats.org/officeDocument/2006/relationships/footer" Target="footer1.xml"/><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diagramLayout" Target="diagrams/layout1.xml"/><Relationship Id="rId79" Type="http://schemas.openxmlformats.org/officeDocument/2006/relationships/diagramLayout" Target="diagrams/layout2.xm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png"/><Relationship Id="rId82" Type="http://schemas.microsoft.com/office/2007/relationships/diagramDrawing" Target="diagrams/drawing2.xml"/><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4.wdp"/><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microsoft.com/office/2007/relationships/diagramDrawing" Target="diagrams/drawing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diagramQuickStyle" Target="diagrams/quickStyle2.xm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microsoft.com/office/2007/relationships/hdphoto" Target="media/hdphoto3.wdp"/><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diagramQuickStyle" Target="diagrams/quickStyle1.xml"/><Relationship Id="rId83" Type="http://schemas.openxmlformats.org/officeDocument/2006/relationships/header" Target="head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jpg"/><Relationship Id="rId31" Type="http://schemas.microsoft.com/office/2007/relationships/hdphoto" Target="media/hdphoto2.wdp"/><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diagramData" Target="diagrams/data1.xml"/><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14004F-E6D0-47A5-A2E1-95CF403CC1E9}" type="doc">
      <dgm:prSet loTypeId="urn:microsoft.com/office/officeart/2005/8/layout/matrix2" loCatId="matrix" qsTypeId="urn:microsoft.com/office/officeart/2005/8/quickstyle/simple5" qsCatId="simple" csTypeId="urn:microsoft.com/office/officeart/2005/8/colors/colorful4" csCatId="colorful" phldr="1"/>
      <dgm:spPr/>
      <dgm:t>
        <a:bodyPr/>
        <a:lstStyle/>
        <a:p>
          <a:endParaRPr lang="es-MX"/>
        </a:p>
      </dgm:t>
    </dgm:pt>
    <dgm:pt modelId="{9B821747-A255-4500-820A-F638C45B75A6}">
      <dgm:prSet phldrT="[Texto]" custT="1"/>
      <dgm:spPr/>
      <dgm:t>
        <a:bodyPr/>
        <a:lstStyle/>
        <a:p>
          <a:pPr algn="ctr"/>
          <a:r>
            <a:rPr lang="es-MX" sz="800" b="1">
              <a:solidFill>
                <a:sysClr val="windowText" lastClr="000000"/>
              </a:solidFill>
            </a:rPr>
            <a:t>FORTALEZAS</a:t>
          </a:r>
          <a:endParaRPr lang="es-MX" sz="700" b="1">
            <a:solidFill>
              <a:sysClr val="windowText" lastClr="000000"/>
            </a:solidFill>
          </a:endParaRPr>
        </a:p>
      </dgm:t>
    </dgm:pt>
    <dgm:pt modelId="{76CFB174-C46B-4A45-8F35-831914830AC2}" type="parTrans" cxnId="{E3C8C1FF-0C86-4B63-B4D6-D77D319F80F5}">
      <dgm:prSet/>
      <dgm:spPr/>
      <dgm:t>
        <a:bodyPr/>
        <a:lstStyle/>
        <a:p>
          <a:endParaRPr lang="es-MX"/>
        </a:p>
      </dgm:t>
    </dgm:pt>
    <dgm:pt modelId="{D08D4E41-82F4-4D51-8DC5-75194FB39CB7}" type="sibTrans" cxnId="{E3C8C1FF-0C86-4B63-B4D6-D77D319F80F5}">
      <dgm:prSet/>
      <dgm:spPr/>
      <dgm:t>
        <a:bodyPr/>
        <a:lstStyle/>
        <a:p>
          <a:endParaRPr lang="es-MX"/>
        </a:p>
      </dgm:t>
    </dgm:pt>
    <dgm:pt modelId="{5319FA2D-4AE2-4754-9538-8530A446EE76}">
      <dgm:prSet phldrT="[Texto]" custT="1"/>
      <dgm:spPr/>
      <dgm:t>
        <a:bodyPr/>
        <a:lstStyle/>
        <a:p>
          <a:pPr algn="ctr"/>
          <a:r>
            <a:rPr lang="es-MX" sz="800" b="1">
              <a:solidFill>
                <a:sysClr val="windowText" lastClr="000000"/>
              </a:solidFill>
            </a:rPr>
            <a:t>DEBILIDADES</a:t>
          </a:r>
          <a:endParaRPr lang="es-MX" sz="800">
            <a:solidFill>
              <a:sysClr val="windowText" lastClr="000000"/>
            </a:solidFill>
          </a:endParaRPr>
        </a:p>
      </dgm:t>
    </dgm:pt>
    <dgm:pt modelId="{4E906FDE-B356-47E9-8EFA-EFCD174E1F61}" type="parTrans" cxnId="{AC5E9F73-105A-4FF5-93E3-69907A1F2410}">
      <dgm:prSet/>
      <dgm:spPr/>
      <dgm:t>
        <a:bodyPr/>
        <a:lstStyle/>
        <a:p>
          <a:endParaRPr lang="es-MX"/>
        </a:p>
      </dgm:t>
    </dgm:pt>
    <dgm:pt modelId="{0A835633-55E5-4D75-9167-207A639F9874}" type="sibTrans" cxnId="{AC5E9F73-105A-4FF5-93E3-69907A1F2410}">
      <dgm:prSet/>
      <dgm:spPr/>
      <dgm:t>
        <a:bodyPr/>
        <a:lstStyle/>
        <a:p>
          <a:endParaRPr lang="es-MX"/>
        </a:p>
      </dgm:t>
    </dgm:pt>
    <dgm:pt modelId="{F6A9FA44-62CF-4480-BB3E-15F42D6317CA}">
      <dgm:prSet phldrT="[Texto]" custT="1"/>
      <dgm:spPr/>
      <dgm:t>
        <a:bodyPr/>
        <a:lstStyle/>
        <a:p>
          <a:pPr algn="ctr"/>
          <a:r>
            <a:rPr lang="es-MX" sz="800" b="1">
              <a:solidFill>
                <a:sysClr val="windowText" lastClr="000000"/>
              </a:solidFill>
            </a:rPr>
            <a:t>AMENAZAS</a:t>
          </a:r>
          <a:endParaRPr lang="es-MX" sz="600">
            <a:solidFill>
              <a:sysClr val="windowText" lastClr="000000"/>
            </a:solidFill>
          </a:endParaRPr>
        </a:p>
      </dgm:t>
    </dgm:pt>
    <dgm:pt modelId="{FE6768FB-57C8-45F8-8C2C-F2512A6EB4F4}" type="parTrans" cxnId="{60123313-AD7D-4A14-A802-9329C12AE120}">
      <dgm:prSet/>
      <dgm:spPr/>
      <dgm:t>
        <a:bodyPr/>
        <a:lstStyle/>
        <a:p>
          <a:endParaRPr lang="es-MX"/>
        </a:p>
      </dgm:t>
    </dgm:pt>
    <dgm:pt modelId="{7D938C8C-64CE-457B-A7E2-7CDD73B03FA8}" type="sibTrans" cxnId="{60123313-AD7D-4A14-A802-9329C12AE120}">
      <dgm:prSet/>
      <dgm:spPr/>
      <dgm:t>
        <a:bodyPr/>
        <a:lstStyle/>
        <a:p>
          <a:endParaRPr lang="es-MX"/>
        </a:p>
      </dgm:t>
    </dgm:pt>
    <dgm:pt modelId="{7BEC8E3C-25FA-4CE5-BCE9-333AE81B5026}">
      <dgm:prSet phldrT="[Texto]"/>
      <dgm:spPr/>
      <dgm:t>
        <a:bodyPr/>
        <a:lstStyle/>
        <a:p>
          <a:pPr algn="l"/>
          <a:endParaRPr lang="es-MX" sz="500"/>
        </a:p>
      </dgm:t>
    </dgm:pt>
    <dgm:pt modelId="{6A1616A9-5B11-4943-8C17-FF118187F3F7}" type="parTrans" cxnId="{229EE152-9FAD-42AB-A474-722B6078DB4D}">
      <dgm:prSet/>
      <dgm:spPr/>
      <dgm:t>
        <a:bodyPr/>
        <a:lstStyle/>
        <a:p>
          <a:endParaRPr lang="es-MX"/>
        </a:p>
      </dgm:t>
    </dgm:pt>
    <dgm:pt modelId="{ABFC2AC5-98B5-4DDB-AC07-C7B9F5DC9EBF}" type="sibTrans" cxnId="{229EE152-9FAD-42AB-A474-722B6078DB4D}">
      <dgm:prSet/>
      <dgm:spPr/>
      <dgm:t>
        <a:bodyPr/>
        <a:lstStyle/>
        <a:p>
          <a:endParaRPr lang="es-MX"/>
        </a:p>
      </dgm:t>
    </dgm:pt>
    <dgm:pt modelId="{F74876D7-F76D-45DB-A01C-75721AB54E52}">
      <dgm:prSet phldrT="[Texto]"/>
      <dgm:spPr/>
      <dgm:t>
        <a:bodyPr/>
        <a:lstStyle/>
        <a:p>
          <a:pPr algn="l"/>
          <a:endParaRPr lang="es-MX" sz="500"/>
        </a:p>
      </dgm:t>
    </dgm:pt>
    <dgm:pt modelId="{2D4054C1-7BB3-4843-8687-76A691C7637C}" type="parTrans" cxnId="{BB93BA58-905C-473E-8DA7-4D05735D659F}">
      <dgm:prSet/>
      <dgm:spPr/>
      <dgm:t>
        <a:bodyPr/>
        <a:lstStyle/>
        <a:p>
          <a:endParaRPr lang="es-MX"/>
        </a:p>
      </dgm:t>
    </dgm:pt>
    <dgm:pt modelId="{F52CFD6B-9B60-48B1-B629-50B8A3297480}" type="sibTrans" cxnId="{BB93BA58-905C-473E-8DA7-4D05735D659F}">
      <dgm:prSet/>
      <dgm:spPr/>
      <dgm:t>
        <a:bodyPr/>
        <a:lstStyle/>
        <a:p>
          <a:endParaRPr lang="es-MX"/>
        </a:p>
      </dgm:t>
    </dgm:pt>
    <dgm:pt modelId="{EA2AE3A6-EE55-401E-9267-8984FD235D8B}">
      <dgm:prSet phldrT="[Texto]"/>
      <dgm:spPr/>
      <dgm:t>
        <a:bodyPr/>
        <a:lstStyle/>
        <a:p>
          <a:pPr algn="l"/>
          <a:endParaRPr lang="es-MX" sz="500"/>
        </a:p>
      </dgm:t>
    </dgm:pt>
    <dgm:pt modelId="{2277A09D-7AFC-452A-82D9-6310C1DB4F4B}" type="parTrans" cxnId="{D9A6CEB2-46CD-4CE0-A502-CB46ED0DB6C5}">
      <dgm:prSet/>
      <dgm:spPr/>
      <dgm:t>
        <a:bodyPr/>
        <a:lstStyle/>
        <a:p>
          <a:endParaRPr lang="es-MX"/>
        </a:p>
      </dgm:t>
    </dgm:pt>
    <dgm:pt modelId="{DA87D85D-B5FE-4A5C-AB6D-12520AD0C224}" type="sibTrans" cxnId="{D9A6CEB2-46CD-4CE0-A502-CB46ED0DB6C5}">
      <dgm:prSet/>
      <dgm:spPr/>
      <dgm:t>
        <a:bodyPr/>
        <a:lstStyle/>
        <a:p>
          <a:endParaRPr lang="es-MX"/>
        </a:p>
      </dgm:t>
    </dgm:pt>
    <dgm:pt modelId="{B9681E7C-038D-48F1-935A-8D4CE52A4844}">
      <dgm:prSet phldrT="[Texto]"/>
      <dgm:spPr/>
      <dgm:t>
        <a:bodyPr/>
        <a:lstStyle/>
        <a:p>
          <a:pPr algn="l"/>
          <a:endParaRPr lang="es-MX" sz="500"/>
        </a:p>
      </dgm:t>
    </dgm:pt>
    <dgm:pt modelId="{220F3DC1-DAE2-4C14-B014-8F2666C3B5BB}" type="parTrans" cxnId="{7CE38A23-626C-4346-9A58-4066E7648A3C}">
      <dgm:prSet/>
      <dgm:spPr/>
      <dgm:t>
        <a:bodyPr/>
        <a:lstStyle/>
        <a:p>
          <a:endParaRPr lang="es-MX"/>
        </a:p>
      </dgm:t>
    </dgm:pt>
    <dgm:pt modelId="{EBA48857-1C9A-4CB4-BD5E-3555AA148FE3}" type="sibTrans" cxnId="{7CE38A23-626C-4346-9A58-4066E7648A3C}">
      <dgm:prSet/>
      <dgm:spPr/>
      <dgm:t>
        <a:bodyPr/>
        <a:lstStyle/>
        <a:p>
          <a:endParaRPr lang="es-MX"/>
        </a:p>
      </dgm:t>
    </dgm:pt>
    <dgm:pt modelId="{5F26AF46-0241-4D11-916E-7361B24964D8}">
      <dgm:prSet phldrT="[Texto]" custT="1"/>
      <dgm:spPr/>
      <dgm:t>
        <a:bodyPr/>
        <a:lstStyle/>
        <a:p>
          <a:pPr algn="l"/>
          <a:r>
            <a:rPr lang="es-MX" sz="900" b="0">
              <a:solidFill>
                <a:sysClr val="windowText" lastClr="000000"/>
              </a:solidFill>
            </a:rPr>
            <a:t>Precios mas elevados</a:t>
          </a:r>
        </a:p>
      </dgm:t>
    </dgm:pt>
    <dgm:pt modelId="{B91F75DC-CB31-4909-B2C5-B9BD25DB21BF}" type="parTrans" cxnId="{BD5FF9CA-130D-4B0A-B193-9D9C0A8DAB83}">
      <dgm:prSet/>
      <dgm:spPr/>
      <dgm:t>
        <a:bodyPr/>
        <a:lstStyle/>
        <a:p>
          <a:endParaRPr lang="es-MX"/>
        </a:p>
      </dgm:t>
    </dgm:pt>
    <dgm:pt modelId="{BF0F4802-61C1-48C3-988F-2B885CAF161D}" type="sibTrans" cxnId="{BD5FF9CA-130D-4B0A-B193-9D9C0A8DAB83}">
      <dgm:prSet/>
      <dgm:spPr/>
      <dgm:t>
        <a:bodyPr/>
        <a:lstStyle/>
        <a:p>
          <a:endParaRPr lang="es-MX"/>
        </a:p>
      </dgm:t>
    </dgm:pt>
    <dgm:pt modelId="{CB7660A0-F110-44A0-97E9-939315E0DD3F}">
      <dgm:prSet phldrT="[Texto]" custT="1"/>
      <dgm:spPr/>
      <dgm:t>
        <a:bodyPr/>
        <a:lstStyle/>
        <a:p>
          <a:pPr algn="l"/>
          <a:r>
            <a:rPr lang="es-MX" sz="900" b="0">
              <a:solidFill>
                <a:sysClr val="windowText" lastClr="000000"/>
              </a:solidFill>
            </a:rPr>
            <a:t>Capacidad de Producción baja y limitada</a:t>
          </a:r>
        </a:p>
      </dgm:t>
    </dgm:pt>
    <dgm:pt modelId="{995313B4-34BE-45B3-BD4C-494DDA9F8CE2}" type="parTrans" cxnId="{EB1F71BF-FB02-470C-8AC2-BC79BDF73638}">
      <dgm:prSet/>
      <dgm:spPr/>
      <dgm:t>
        <a:bodyPr/>
        <a:lstStyle/>
        <a:p>
          <a:endParaRPr lang="es-MX"/>
        </a:p>
      </dgm:t>
    </dgm:pt>
    <dgm:pt modelId="{48AC905C-E8C9-413C-A5D7-5810B906307D}" type="sibTrans" cxnId="{EB1F71BF-FB02-470C-8AC2-BC79BDF73638}">
      <dgm:prSet/>
      <dgm:spPr/>
      <dgm:t>
        <a:bodyPr/>
        <a:lstStyle/>
        <a:p>
          <a:endParaRPr lang="es-MX"/>
        </a:p>
      </dgm:t>
    </dgm:pt>
    <dgm:pt modelId="{BF449DF2-FAF2-4E07-9827-09707365E171}">
      <dgm:prSet phldrT="[Texto]" custT="1"/>
      <dgm:spPr/>
      <dgm:t>
        <a:bodyPr/>
        <a:lstStyle/>
        <a:p>
          <a:pPr algn="l"/>
          <a:r>
            <a:rPr lang="es-MX" sz="900" b="0">
              <a:solidFill>
                <a:sysClr val="windowText" lastClr="000000"/>
              </a:solidFill>
            </a:rPr>
            <a:t>Ventas solo los fines de semana</a:t>
          </a:r>
        </a:p>
      </dgm:t>
    </dgm:pt>
    <dgm:pt modelId="{2E5592DC-A55F-4032-B332-A767356ABD93}" type="parTrans" cxnId="{3A9B0A15-857F-40DC-BF4E-C8EDB6D339A8}">
      <dgm:prSet/>
      <dgm:spPr/>
      <dgm:t>
        <a:bodyPr/>
        <a:lstStyle/>
        <a:p>
          <a:endParaRPr lang="es-MX"/>
        </a:p>
      </dgm:t>
    </dgm:pt>
    <dgm:pt modelId="{795E1F69-3BD6-40DE-A955-8EB549E3EBBE}" type="sibTrans" cxnId="{3A9B0A15-857F-40DC-BF4E-C8EDB6D339A8}">
      <dgm:prSet/>
      <dgm:spPr/>
      <dgm:t>
        <a:bodyPr/>
        <a:lstStyle/>
        <a:p>
          <a:endParaRPr lang="es-MX"/>
        </a:p>
      </dgm:t>
    </dgm:pt>
    <dgm:pt modelId="{CB26EDC1-E2B9-4A92-9BCD-A221E7BF7B1D}">
      <dgm:prSet phldrT="[Texto]" custT="1"/>
      <dgm:spPr/>
      <dgm:t>
        <a:bodyPr/>
        <a:lstStyle/>
        <a:p>
          <a:pPr algn="l"/>
          <a:r>
            <a:rPr lang="es-MX" sz="900" b="0">
              <a:solidFill>
                <a:sysClr val="windowText" lastClr="000000"/>
              </a:solidFill>
            </a:rPr>
            <a:t>Bajos Recursos financieros disponibles</a:t>
          </a:r>
        </a:p>
      </dgm:t>
    </dgm:pt>
    <dgm:pt modelId="{3AA64A6B-F9F3-4883-BA10-A0A135BC1210}" type="parTrans" cxnId="{4DEAC3C6-65FA-48F6-9740-77BE3DA36E2C}">
      <dgm:prSet/>
      <dgm:spPr/>
      <dgm:t>
        <a:bodyPr/>
        <a:lstStyle/>
        <a:p>
          <a:endParaRPr lang="es-MX"/>
        </a:p>
      </dgm:t>
    </dgm:pt>
    <dgm:pt modelId="{1B085C71-B0F8-4A05-9ECE-4957AEA32A70}" type="sibTrans" cxnId="{4DEAC3C6-65FA-48F6-9740-77BE3DA36E2C}">
      <dgm:prSet/>
      <dgm:spPr/>
      <dgm:t>
        <a:bodyPr/>
        <a:lstStyle/>
        <a:p>
          <a:endParaRPr lang="es-MX"/>
        </a:p>
      </dgm:t>
    </dgm:pt>
    <dgm:pt modelId="{2E36E25E-D376-4A31-A980-3493E8F7CA9C}">
      <dgm:prSet phldrT="[Texto]" custT="1"/>
      <dgm:spPr/>
      <dgm:t>
        <a:bodyPr/>
        <a:lstStyle/>
        <a:p>
          <a:pPr algn="l"/>
          <a:r>
            <a:rPr lang="es-MX" sz="900" b="0">
              <a:solidFill>
                <a:sysClr val="windowText" lastClr="000000"/>
              </a:solidFill>
            </a:rPr>
            <a:t>Procesos no estandarizados</a:t>
          </a:r>
        </a:p>
      </dgm:t>
    </dgm:pt>
    <dgm:pt modelId="{B3F045E9-04D0-4866-A06A-D58DBE1C9A06}" type="parTrans" cxnId="{F6670320-02DA-4E55-BD4E-A8870636D580}">
      <dgm:prSet/>
      <dgm:spPr/>
      <dgm:t>
        <a:bodyPr/>
        <a:lstStyle/>
        <a:p>
          <a:endParaRPr lang="es-MX"/>
        </a:p>
      </dgm:t>
    </dgm:pt>
    <dgm:pt modelId="{EF527F68-CBCE-4ADE-A1DD-01B482161716}" type="sibTrans" cxnId="{F6670320-02DA-4E55-BD4E-A8870636D580}">
      <dgm:prSet/>
      <dgm:spPr/>
      <dgm:t>
        <a:bodyPr/>
        <a:lstStyle/>
        <a:p>
          <a:endParaRPr lang="es-MX"/>
        </a:p>
      </dgm:t>
    </dgm:pt>
    <dgm:pt modelId="{EAF9512D-FF4A-47F6-95EC-4B253F62F554}">
      <dgm:prSet phldrT="[Texto]" custT="1"/>
      <dgm:spPr/>
      <dgm:t>
        <a:bodyPr/>
        <a:lstStyle/>
        <a:p>
          <a:pPr algn="l"/>
          <a:r>
            <a:rPr lang="es-MX" sz="900" b="0">
              <a:solidFill>
                <a:sysClr val="windowText" lastClr="000000"/>
              </a:solidFill>
            </a:rPr>
            <a:t>Tecnologías antiguas para la producción</a:t>
          </a:r>
        </a:p>
      </dgm:t>
    </dgm:pt>
    <dgm:pt modelId="{714837A6-181B-40F7-B4CA-022FC69FD666}" type="parTrans" cxnId="{5706310A-B496-4BCA-A8DB-E132F034333C}">
      <dgm:prSet/>
      <dgm:spPr/>
      <dgm:t>
        <a:bodyPr/>
        <a:lstStyle/>
        <a:p>
          <a:endParaRPr lang="es-MX"/>
        </a:p>
      </dgm:t>
    </dgm:pt>
    <dgm:pt modelId="{47B66A8D-1367-4D65-B075-9297B008848B}" type="sibTrans" cxnId="{5706310A-B496-4BCA-A8DB-E132F034333C}">
      <dgm:prSet/>
      <dgm:spPr/>
      <dgm:t>
        <a:bodyPr/>
        <a:lstStyle/>
        <a:p>
          <a:endParaRPr lang="es-MX"/>
        </a:p>
      </dgm:t>
    </dgm:pt>
    <dgm:pt modelId="{F9B1C620-2474-4556-A9B0-B55DDADD1854}">
      <dgm:prSet phldrT="[Texto]" custT="1"/>
      <dgm:spPr/>
      <dgm:t>
        <a:bodyPr/>
        <a:lstStyle/>
        <a:p>
          <a:pPr algn="just"/>
          <a:r>
            <a:rPr lang="es-MX" sz="900" b="0">
              <a:solidFill>
                <a:sysClr val="windowText" lastClr="000000"/>
              </a:solidFill>
            </a:rPr>
            <a:t>Politicas fiscales y reformas tributarias</a:t>
          </a:r>
        </a:p>
      </dgm:t>
    </dgm:pt>
    <dgm:pt modelId="{F192C2A7-7104-49D6-9931-668C17FCC3BE}" type="parTrans" cxnId="{F29FFA1A-9E88-4EC9-92F5-52A59B08585A}">
      <dgm:prSet/>
      <dgm:spPr/>
      <dgm:t>
        <a:bodyPr/>
        <a:lstStyle/>
        <a:p>
          <a:endParaRPr lang="es-MX"/>
        </a:p>
      </dgm:t>
    </dgm:pt>
    <dgm:pt modelId="{E34E1C76-BED0-4FA0-89CE-3E96D6F409DC}" type="sibTrans" cxnId="{F29FFA1A-9E88-4EC9-92F5-52A59B08585A}">
      <dgm:prSet/>
      <dgm:spPr/>
      <dgm:t>
        <a:bodyPr/>
        <a:lstStyle/>
        <a:p>
          <a:endParaRPr lang="es-MX"/>
        </a:p>
      </dgm:t>
    </dgm:pt>
    <dgm:pt modelId="{6AB9266A-420A-4B9D-B08F-4CF6B78A91E5}">
      <dgm:prSet phldrT="[Texto]" custT="1"/>
      <dgm:spPr/>
      <dgm:t>
        <a:bodyPr/>
        <a:lstStyle/>
        <a:p>
          <a:pPr algn="just"/>
          <a:r>
            <a:rPr lang="es-MX" sz="900" b="0">
              <a:solidFill>
                <a:sysClr val="windowText" lastClr="000000"/>
              </a:solidFill>
            </a:rPr>
            <a:t>Nuevos competidores indirectos o con productos sustitutos que satisfacen la misma necesidad.</a:t>
          </a:r>
        </a:p>
      </dgm:t>
    </dgm:pt>
    <dgm:pt modelId="{108C377D-E4AF-4B55-8FDD-FA5FC694E649}" type="parTrans" cxnId="{3ACEC488-A7B9-4020-A1DF-EB1B14FBAD9B}">
      <dgm:prSet/>
      <dgm:spPr/>
      <dgm:t>
        <a:bodyPr/>
        <a:lstStyle/>
        <a:p>
          <a:endParaRPr lang="es-MX"/>
        </a:p>
      </dgm:t>
    </dgm:pt>
    <dgm:pt modelId="{1E3C89CA-4AD5-49A5-AFEB-82AC431587DE}" type="sibTrans" cxnId="{3ACEC488-A7B9-4020-A1DF-EB1B14FBAD9B}">
      <dgm:prSet/>
      <dgm:spPr/>
      <dgm:t>
        <a:bodyPr/>
        <a:lstStyle/>
        <a:p>
          <a:endParaRPr lang="es-MX"/>
        </a:p>
      </dgm:t>
    </dgm:pt>
    <dgm:pt modelId="{75559463-3779-4F35-BF1E-93B064147E83}">
      <dgm:prSet phldrT="[Texto]"/>
      <dgm:spPr/>
      <dgm:t>
        <a:bodyPr/>
        <a:lstStyle/>
        <a:p>
          <a:pPr algn="l"/>
          <a:endParaRPr lang="es-MX" sz="500" b="1"/>
        </a:p>
      </dgm:t>
    </dgm:pt>
    <dgm:pt modelId="{5C87880C-5A49-44DE-BE67-D9212576BF30}" type="parTrans" cxnId="{03251EA7-99E8-4BA8-9795-4AE6DCAB4485}">
      <dgm:prSet/>
      <dgm:spPr/>
      <dgm:t>
        <a:bodyPr/>
        <a:lstStyle/>
        <a:p>
          <a:endParaRPr lang="es-MX"/>
        </a:p>
      </dgm:t>
    </dgm:pt>
    <dgm:pt modelId="{BFD9A49C-6315-4748-9B23-1BE02C73B897}" type="sibTrans" cxnId="{03251EA7-99E8-4BA8-9795-4AE6DCAB4485}">
      <dgm:prSet/>
      <dgm:spPr/>
      <dgm:t>
        <a:bodyPr/>
        <a:lstStyle/>
        <a:p>
          <a:endParaRPr lang="es-MX"/>
        </a:p>
      </dgm:t>
    </dgm:pt>
    <dgm:pt modelId="{0A91394E-A099-4F9C-926B-02574976E8FE}">
      <dgm:prSet phldrT="[Texto]" custT="1"/>
      <dgm:spPr/>
      <dgm:t>
        <a:bodyPr/>
        <a:lstStyle/>
        <a:p>
          <a:pPr algn="just"/>
          <a:r>
            <a:rPr lang="es-MX" sz="900" b="0">
              <a:solidFill>
                <a:sysClr val="windowText" lastClr="000000"/>
              </a:solidFill>
            </a:rPr>
            <a:t>Cambios en las preferencias de los clientes</a:t>
          </a:r>
        </a:p>
      </dgm:t>
    </dgm:pt>
    <dgm:pt modelId="{15312DB4-5A0C-4C56-AA3E-E0D3C6FF793E}" type="parTrans" cxnId="{711B1BD2-1390-46C3-BE48-0B7F94242E9A}">
      <dgm:prSet/>
      <dgm:spPr/>
      <dgm:t>
        <a:bodyPr/>
        <a:lstStyle/>
        <a:p>
          <a:endParaRPr lang="es-MX"/>
        </a:p>
      </dgm:t>
    </dgm:pt>
    <dgm:pt modelId="{C8F2D5E5-D4E8-4ACC-8AFE-5C4397C9C8B8}" type="sibTrans" cxnId="{711B1BD2-1390-46C3-BE48-0B7F94242E9A}">
      <dgm:prSet/>
      <dgm:spPr/>
      <dgm:t>
        <a:bodyPr/>
        <a:lstStyle/>
        <a:p>
          <a:endParaRPr lang="es-MX"/>
        </a:p>
      </dgm:t>
    </dgm:pt>
    <dgm:pt modelId="{95FAFCC7-6EFE-4EAF-B0A7-1DD3AEE74E2A}">
      <dgm:prSet phldrT="[Texto]"/>
      <dgm:spPr/>
      <dgm:t>
        <a:bodyPr/>
        <a:lstStyle/>
        <a:p>
          <a:pPr algn="l"/>
          <a:endParaRPr lang="es-MX" sz="500" b="1"/>
        </a:p>
      </dgm:t>
    </dgm:pt>
    <dgm:pt modelId="{0527D25B-5595-4EE5-8AF2-5269C51A4CFD}" type="parTrans" cxnId="{3B625311-BE97-457C-9829-F205FC170E5F}">
      <dgm:prSet/>
      <dgm:spPr/>
      <dgm:t>
        <a:bodyPr/>
        <a:lstStyle/>
        <a:p>
          <a:endParaRPr lang="es-MX"/>
        </a:p>
      </dgm:t>
    </dgm:pt>
    <dgm:pt modelId="{B481DC8B-6934-4893-852D-2C2DE524CB18}" type="sibTrans" cxnId="{3B625311-BE97-457C-9829-F205FC170E5F}">
      <dgm:prSet/>
      <dgm:spPr/>
      <dgm:t>
        <a:bodyPr/>
        <a:lstStyle/>
        <a:p>
          <a:endParaRPr lang="es-MX"/>
        </a:p>
      </dgm:t>
    </dgm:pt>
    <dgm:pt modelId="{119EBCC8-D0F8-477A-A74C-FDBEE842493B}">
      <dgm:prSet phldrT="[Texto]"/>
      <dgm:spPr/>
      <dgm:t>
        <a:bodyPr/>
        <a:lstStyle/>
        <a:p>
          <a:pPr algn="l"/>
          <a:endParaRPr lang="es-MX" sz="500" b="1"/>
        </a:p>
      </dgm:t>
    </dgm:pt>
    <dgm:pt modelId="{DA1D74DC-FC00-4384-8CE5-A332B891DD47}" type="parTrans" cxnId="{23DB6995-2224-4289-AA23-BBF2A9ADEB33}">
      <dgm:prSet/>
      <dgm:spPr/>
      <dgm:t>
        <a:bodyPr/>
        <a:lstStyle/>
        <a:p>
          <a:endParaRPr lang="es-MX"/>
        </a:p>
      </dgm:t>
    </dgm:pt>
    <dgm:pt modelId="{6B7EB7E8-4567-40FC-86AF-443F2823E39E}" type="sibTrans" cxnId="{23DB6995-2224-4289-AA23-BBF2A9ADEB33}">
      <dgm:prSet/>
      <dgm:spPr/>
      <dgm:t>
        <a:bodyPr/>
        <a:lstStyle/>
        <a:p>
          <a:endParaRPr lang="es-MX"/>
        </a:p>
      </dgm:t>
    </dgm:pt>
    <dgm:pt modelId="{D39ED18E-346A-47E6-8D46-16AA63E934C8}">
      <dgm:prSet phldrT="[Texto]" custT="1"/>
      <dgm:spPr/>
      <dgm:t>
        <a:bodyPr/>
        <a:lstStyle/>
        <a:p>
          <a:pPr algn="l"/>
          <a:endParaRPr lang="es-MX" sz="700"/>
        </a:p>
      </dgm:t>
    </dgm:pt>
    <dgm:pt modelId="{17AC2141-8E99-4F8A-B7A0-239D08BB20D7}" type="parTrans" cxnId="{D6EB1760-D48C-4257-AF3D-16301B3C5610}">
      <dgm:prSet/>
      <dgm:spPr/>
      <dgm:t>
        <a:bodyPr/>
        <a:lstStyle/>
        <a:p>
          <a:endParaRPr lang="es-MX"/>
        </a:p>
      </dgm:t>
    </dgm:pt>
    <dgm:pt modelId="{F0D40AC9-2B39-4AD5-B27E-39F4A0399872}" type="sibTrans" cxnId="{D6EB1760-D48C-4257-AF3D-16301B3C5610}">
      <dgm:prSet/>
      <dgm:spPr/>
      <dgm:t>
        <a:bodyPr/>
        <a:lstStyle/>
        <a:p>
          <a:endParaRPr lang="es-MX"/>
        </a:p>
      </dgm:t>
    </dgm:pt>
    <dgm:pt modelId="{956C4EF6-296C-4202-A00D-AE017CF3ECF6}">
      <dgm:prSet phldrT="[Texto]" custT="1"/>
      <dgm:spPr/>
      <dgm:t>
        <a:bodyPr/>
        <a:lstStyle/>
        <a:p>
          <a:pPr algn="ctr"/>
          <a:r>
            <a:rPr lang="es-MX" sz="800" b="1">
              <a:solidFill>
                <a:sysClr val="windowText" lastClr="000000"/>
              </a:solidFill>
            </a:rPr>
            <a:t>OPORTUNIDADES</a:t>
          </a:r>
          <a:endParaRPr lang="es-MX" sz="700" b="1">
            <a:solidFill>
              <a:sysClr val="windowText" lastClr="000000"/>
            </a:solidFill>
          </a:endParaRPr>
        </a:p>
      </dgm:t>
    </dgm:pt>
    <dgm:pt modelId="{BCC26A46-C860-4C37-95ED-998E23B52503}" type="sibTrans" cxnId="{CECCA06E-96A9-4C18-8133-427B27AE3C4D}">
      <dgm:prSet/>
      <dgm:spPr/>
      <dgm:t>
        <a:bodyPr/>
        <a:lstStyle/>
        <a:p>
          <a:endParaRPr lang="es-MX"/>
        </a:p>
      </dgm:t>
    </dgm:pt>
    <dgm:pt modelId="{1B44365D-4B8A-49D5-9FD9-26523413079B}" type="parTrans" cxnId="{CECCA06E-96A9-4C18-8133-427B27AE3C4D}">
      <dgm:prSet/>
      <dgm:spPr/>
      <dgm:t>
        <a:bodyPr/>
        <a:lstStyle/>
        <a:p>
          <a:endParaRPr lang="es-MX"/>
        </a:p>
      </dgm:t>
    </dgm:pt>
    <dgm:pt modelId="{856E8A4B-E73E-4BC7-B23C-3AAB42CCAFBE}">
      <dgm:prSet custT="1"/>
      <dgm:spPr/>
      <dgm:t>
        <a:bodyPr/>
        <a:lstStyle/>
        <a:p>
          <a:pPr algn="just"/>
          <a:r>
            <a:rPr lang="es-MX" sz="700">
              <a:solidFill>
                <a:sysClr val="windowText" lastClr="000000"/>
              </a:solidFill>
            </a:rPr>
            <a:t>Empanadas atractivas</a:t>
          </a:r>
        </a:p>
      </dgm:t>
    </dgm:pt>
    <dgm:pt modelId="{3889A471-39FE-4CD3-9FA5-D84E8EC66723}" type="parTrans" cxnId="{87C7379B-DF8D-403D-8FC2-12413F99B5F5}">
      <dgm:prSet/>
      <dgm:spPr/>
      <dgm:t>
        <a:bodyPr/>
        <a:lstStyle/>
        <a:p>
          <a:endParaRPr lang="es-MX"/>
        </a:p>
      </dgm:t>
    </dgm:pt>
    <dgm:pt modelId="{345609F1-CDAF-43FD-9C69-0E5986D294F1}" type="sibTrans" cxnId="{87C7379B-DF8D-403D-8FC2-12413F99B5F5}">
      <dgm:prSet/>
      <dgm:spPr/>
      <dgm:t>
        <a:bodyPr/>
        <a:lstStyle/>
        <a:p>
          <a:endParaRPr lang="es-MX"/>
        </a:p>
      </dgm:t>
    </dgm:pt>
    <dgm:pt modelId="{5DB025BC-E365-4DD5-9A09-2610AAE8513B}">
      <dgm:prSet custT="1"/>
      <dgm:spPr/>
      <dgm:t>
        <a:bodyPr/>
        <a:lstStyle/>
        <a:p>
          <a:pPr algn="just"/>
          <a:r>
            <a:rPr lang="es-MX" sz="700">
              <a:solidFill>
                <a:sysClr val="windowText" lastClr="000000"/>
              </a:solidFill>
            </a:rPr>
            <a:t>Variedad de sabores</a:t>
          </a:r>
        </a:p>
      </dgm:t>
    </dgm:pt>
    <dgm:pt modelId="{6D0E1FC0-78D7-4312-A62F-0C890B700519}" type="parTrans" cxnId="{ACF9DDD4-3410-4EF3-B874-019E5B463E1C}">
      <dgm:prSet/>
      <dgm:spPr/>
      <dgm:t>
        <a:bodyPr/>
        <a:lstStyle/>
        <a:p>
          <a:endParaRPr lang="es-MX"/>
        </a:p>
      </dgm:t>
    </dgm:pt>
    <dgm:pt modelId="{563E3F18-7CD3-4415-95DD-7CA701BBCA28}" type="sibTrans" cxnId="{ACF9DDD4-3410-4EF3-B874-019E5B463E1C}">
      <dgm:prSet/>
      <dgm:spPr/>
      <dgm:t>
        <a:bodyPr/>
        <a:lstStyle/>
        <a:p>
          <a:endParaRPr lang="es-MX"/>
        </a:p>
      </dgm:t>
    </dgm:pt>
    <dgm:pt modelId="{657A4B7D-8B1B-48A5-93CC-F69E5A090058}">
      <dgm:prSet custT="1"/>
      <dgm:spPr/>
      <dgm:t>
        <a:bodyPr/>
        <a:lstStyle/>
        <a:p>
          <a:pPr algn="just"/>
          <a:r>
            <a:rPr lang="es-MX" sz="700">
              <a:solidFill>
                <a:sysClr val="windowText" lastClr="000000"/>
              </a:solidFill>
            </a:rPr>
            <a:t>Receta exclusiva secreta</a:t>
          </a:r>
        </a:p>
      </dgm:t>
    </dgm:pt>
    <dgm:pt modelId="{EAF95F07-623E-4870-9259-9C86613DE399}" type="parTrans" cxnId="{2550EF4C-482A-4CAE-83A9-88E75556BD4D}">
      <dgm:prSet/>
      <dgm:spPr/>
      <dgm:t>
        <a:bodyPr/>
        <a:lstStyle/>
        <a:p>
          <a:endParaRPr lang="es-MX"/>
        </a:p>
      </dgm:t>
    </dgm:pt>
    <dgm:pt modelId="{04871980-6A71-42D8-845A-C7B20BE01059}" type="sibTrans" cxnId="{2550EF4C-482A-4CAE-83A9-88E75556BD4D}">
      <dgm:prSet/>
      <dgm:spPr/>
      <dgm:t>
        <a:bodyPr/>
        <a:lstStyle/>
        <a:p>
          <a:endParaRPr lang="es-MX"/>
        </a:p>
      </dgm:t>
    </dgm:pt>
    <dgm:pt modelId="{C3FD950A-6289-4194-9BAA-9A9FB79D5216}">
      <dgm:prSet custT="1"/>
      <dgm:spPr/>
      <dgm:t>
        <a:bodyPr/>
        <a:lstStyle/>
        <a:p>
          <a:pPr algn="just"/>
          <a:r>
            <a:rPr lang="es-MX" sz="700">
              <a:solidFill>
                <a:sysClr val="windowText" lastClr="000000"/>
              </a:solidFill>
            </a:rPr>
            <a:t>Sabor Mejorado</a:t>
          </a:r>
        </a:p>
      </dgm:t>
    </dgm:pt>
    <dgm:pt modelId="{61BC4CDA-C093-4AB1-A023-9ACA7352FD13}" type="parTrans" cxnId="{6D30A8BE-0236-485D-9139-B9E459478380}">
      <dgm:prSet/>
      <dgm:spPr/>
      <dgm:t>
        <a:bodyPr/>
        <a:lstStyle/>
        <a:p>
          <a:endParaRPr lang="es-MX"/>
        </a:p>
      </dgm:t>
    </dgm:pt>
    <dgm:pt modelId="{1DC2D9A9-388E-4860-82A1-95C939FE21F2}" type="sibTrans" cxnId="{6D30A8BE-0236-485D-9139-B9E459478380}">
      <dgm:prSet/>
      <dgm:spPr/>
      <dgm:t>
        <a:bodyPr/>
        <a:lstStyle/>
        <a:p>
          <a:endParaRPr lang="es-MX"/>
        </a:p>
      </dgm:t>
    </dgm:pt>
    <dgm:pt modelId="{CE15AB3D-5007-4C49-AC55-AAC352B2ADEB}">
      <dgm:prSet custT="1"/>
      <dgm:spPr/>
      <dgm:t>
        <a:bodyPr/>
        <a:lstStyle/>
        <a:p>
          <a:pPr algn="just"/>
          <a:r>
            <a:rPr lang="es-MX" sz="700">
              <a:solidFill>
                <a:sysClr val="windowText" lastClr="000000"/>
              </a:solidFill>
            </a:rPr>
            <a:t>Ingredientes selectos de calidad</a:t>
          </a:r>
        </a:p>
      </dgm:t>
    </dgm:pt>
    <dgm:pt modelId="{EBD2BF5A-7F76-46E2-AF96-9C018DB43D0D}" type="parTrans" cxnId="{D968851B-6BD8-47AA-9F62-4472B245BF2D}">
      <dgm:prSet/>
      <dgm:spPr/>
      <dgm:t>
        <a:bodyPr/>
        <a:lstStyle/>
        <a:p>
          <a:endParaRPr lang="es-MX"/>
        </a:p>
      </dgm:t>
    </dgm:pt>
    <dgm:pt modelId="{E5052FE2-D7A0-4E77-9D75-EA8A21261AAF}" type="sibTrans" cxnId="{D968851B-6BD8-47AA-9F62-4472B245BF2D}">
      <dgm:prSet/>
      <dgm:spPr/>
      <dgm:t>
        <a:bodyPr/>
        <a:lstStyle/>
        <a:p>
          <a:endParaRPr lang="es-MX"/>
        </a:p>
      </dgm:t>
    </dgm:pt>
    <dgm:pt modelId="{31D2781A-7C68-4746-A93B-9C426F83C74E}">
      <dgm:prSet custT="1"/>
      <dgm:spPr/>
      <dgm:t>
        <a:bodyPr/>
        <a:lstStyle/>
        <a:p>
          <a:pPr algn="just"/>
          <a:r>
            <a:rPr lang="es-MX" sz="700">
              <a:solidFill>
                <a:sysClr val="windowText" lastClr="000000"/>
              </a:solidFill>
            </a:rPr>
            <a:t>Servicios complementarios</a:t>
          </a:r>
        </a:p>
      </dgm:t>
    </dgm:pt>
    <dgm:pt modelId="{64656CA3-6783-43CD-8B10-152C8AA11381}" type="parTrans" cxnId="{EEAA9F23-0489-4AD0-90D5-1E6C273D1F13}">
      <dgm:prSet/>
      <dgm:spPr/>
      <dgm:t>
        <a:bodyPr/>
        <a:lstStyle/>
        <a:p>
          <a:endParaRPr lang="es-MX"/>
        </a:p>
      </dgm:t>
    </dgm:pt>
    <dgm:pt modelId="{0B7D48A4-0DD4-4291-855F-5A529EA9949E}" type="sibTrans" cxnId="{EEAA9F23-0489-4AD0-90D5-1E6C273D1F13}">
      <dgm:prSet/>
      <dgm:spPr/>
      <dgm:t>
        <a:bodyPr/>
        <a:lstStyle/>
        <a:p>
          <a:endParaRPr lang="es-MX"/>
        </a:p>
      </dgm:t>
    </dgm:pt>
    <dgm:pt modelId="{B4556CFC-57FB-4BCD-80E8-FADAAFE46F40}">
      <dgm:prSet custT="1"/>
      <dgm:spPr/>
      <dgm:t>
        <a:bodyPr/>
        <a:lstStyle/>
        <a:p>
          <a:pPr algn="just"/>
          <a:r>
            <a:rPr lang="es-MX" sz="700">
              <a:solidFill>
                <a:sysClr val="windowText" lastClr="000000"/>
              </a:solidFill>
            </a:rPr>
            <a:t>Comodidad</a:t>
          </a:r>
        </a:p>
      </dgm:t>
    </dgm:pt>
    <dgm:pt modelId="{2EB2DD1B-8B8E-4B32-B441-932907469FEA}" type="parTrans" cxnId="{5D52C3A7-3387-41D9-AA3A-2BFB1FD0EBD1}">
      <dgm:prSet/>
      <dgm:spPr/>
      <dgm:t>
        <a:bodyPr/>
        <a:lstStyle/>
        <a:p>
          <a:endParaRPr lang="es-MX"/>
        </a:p>
      </dgm:t>
    </dgm:pt>
    <dgm:pt modelId="{F237B7D5-27A7-4186-AC93-B08FFD90C98C}" type="sibTrans" cxnId="{5D52C3A7-3387-41D9-AA3A-2BFB1FD0EBD1}">
      <dgm:prSet/>
      <dgm:spPr/>
      <dgm:t>
        <a:bodyPr/>
        <a:lstStyle/>
        <a:p>
          <a:endParaRPr lang="es-MX"/>
        </a:p>
      </dgm:t>
    </dgm:pt>
    <dgm:pt modelId="{6CDCA89F-668F-4F53-9F51-65AE5D755C62}">
      <dgm:prSet custT="1"/>
      <dgm:spPr/>
      <dgm:t>
        <a:bodyPr/>
        <a:lstStyle/>
        <a:p>
          <a:pPr algn="just"/>
          <a:r>
            <a:rPr lang="es-MX" sz="700">
              <a:solidFill>
                <a:sysClr val="windowText" lastClr="000000"/>
              </a:solidFill>
            </a:rPr>
            <a:t>Atencion al cliente</a:t>
          </a:r>
        </a:p>
      </dgm:t>
    </dgm:pt>
    <dgm:pt modelId="{80F4C9F7-2C2A-4D42-AA44-553258AE64D9}" type="parTrans" cxnId="{9C161C21-AE44-4B18-AC89-105AB03A1462}">
      <dgm:prSet/>
      <dgm:spPr/>
      <dgm:t>
        <a:bodyPr/>
        <a:lstStyle/>
        <a:p>
          <a:endParaRPr lang="es-MX"/>
        </a:p>
      </dgm:t>
    </dgm:pt>
    <dgm:pt modelId="{C8BEFC27-276E-44E0-9616-91F16DA806D9}" type="sibTrans" cxnId="{9C161C21-AE44-4B18-AC89-105AB03A1462}">
      <dgm:prSet/>
      <dgm:spPr/>
      <dgm:t>
        <a:bodyPr/>
        <a:lstStyle/>
        <a:p>
          <a:endParaRPr lang="es-MX"/>
        </a:p>
      </dgm:t>
    </dgm:pt>
    <dgm:pt modelId="{75B9494A-0C43-4655-96EA-BBEC007D5218}">
      <dgm:prSet custT="1"/>
      <dgm:spPr/>
      <dgm:t>
        <a:bodyPr/>
        <a:lstStyle/>
        <a:p>
          <a:pPr algn="just"/>
          <a:r>
            <a:rPr lang="es-MX" sz="700">
              <a:solidFill>
                <a:sysClr val="windowText" lastClr="000000"/>
              </a:solidFill>
            </a:rPr>
            <a:t>Velocidad de entrega</a:t>
          </a:r>
        </a:p>
      </dgm:t>
    </dgm:pt>
    <dgm:pt modelId="{DAFFC9F1-A551-4700-928E-56025DB04B7F}" type="parTrans" cxnId="{4A6D780B-0166-46CB-90DA-C49F9B49F2A5}">
      <dgm:prSet/>
      <dgm:spPr/>
      <dgm:t>
        <a:bodyPr/>
        <a:lstStyle/>
        <a:p>
          <a:endParaRPr lang="es-MX"/>
        </a:p>
      </dgm:t>
    </dgm:pt>
    <dgm:pt modelId="{B232C428-F13E-47A8-BEC0-6EACDE675AF8}" type="sibTrans" cxnId="{4A6D780B-0166-46CB-90DA-C49F9B49F2A5}">
      <dgm:prSet/>
      <dgm:spPr/>
      <dgm:t>
        <a:bodyPr/>
        <a:lstStyle/>
        <a:p>
          <a:endParaRPr lang="es-MX"/>
        </a:p>
      </dgm:t>
    </dgm:pt>
    <dgm:pt modelId="{4ECC9AB7-D38E-4A36-84BB-62E9DCFEB402}">
      <dgm:prSet custT="1"/>
      <dgm:spPr/>
      <dgm:t>
        <a:bodyPr/>
        <a:lstStyle/>
        <a:p>
          <a:pPr algn="just"/>
          <a:r>
            <a:rPr lang="es-MX" sz="700">
              <a:solidFill>
                <a:sysClr val="windowText" lastClr="000000"/>
              </a:solidFill>
            </a:rPr>
            <a:t>Empaque Práctico</a:t>
          </a:r>
        </a:p>
      </dgm:t>
    </dgm:pt>
    <dgm:pt modelId="{00492736-0FAA-4254-B499-E9AAEFACF196}" type="parTrans" cxnId="{65592F3F-AB90-4EDB-90D7-4A5297FC595D}">
      <dgm:prSet/>
      <dgm:spPr/>
      <dgm:t>
        <a:bodyPr/>
        <a:lstStyle/>
        <a:p>
          <a:endParaRPr lang="es-MX"/>
        </a:p>
      </dgm:t>
    </dgm:pt>
    <dgm:pt modelId="{C59093D6-C883-4BBE-BF7C-68CE2E6E9297}" type="sibTrans" cxnId="{65592F3F-AB90-4EDB-90D7-4A5297FC595D}">
      <dgm:prSet/>
      <dgm:spPr/>
      <dgm:t>
        <a:bodyPr/>
        <a:lstStyle/>
        <a:p>
          <a:endParaRPr lang="es-MX"/>
        </a:p>
      </dgm:t>
    </dgm:pt>
    <dgm:pt modelId="{CA27D3AE-50C1-4681-B8D6-DE5F2FAAC3BD}">
      <dgm:prSet custT="1"/>
      <dgm:spPr/>
      <dgm:t>
        <a:bodyPr/>
        <a:lstStyle/>
        <a:p>
          <a:pPr algn="just"/>
          <a:r>
            <a:rPr lang="es-MX" sz="700">
              <a:solidFill>
                <a:sysClr val="windowText" lastClr="000000"/>
              </a:solidFill>
            </a:rPr>
            <a:t>Recursos disponibles</a:t>
          </a:r>
        </a:p>
      </dgm:t>
    </dgm:pt>
    <dgm:pt modelId="{0299D978-CB25-4ABD-AEBE-DC0B51C857A7}" type="parTrans" cxnId="{A279F53A-70AB-4C01-B515-438DB246350E}">
      <dgm:prSet/>
      <dgm:spPr/>
      <dgm:t>
        <a:bodyPr/>
        <a:lstStyle/>
        <a:p>
          <a:endParaRPr lang="es-MX"/>
        </a:p>
      </dgm:t>
    </dgm:pt>
    <dgm:pt modelId="{CDEED600-AF55-4288-BCC3-D251FB48F59D}" type="sibTrans" cxnId="{A279F53A-70AB-4C01-B515-438DB246350E}">
      <dgm:prSet/>
      <dgm:spPr/>
      <dgm:t>
        <a:bodyPr/>
        <a:lstStyle/>
        <a:p>
          <a:endParaRPr lang="es-MX"/>
        </a:p>
      </dgm:t>
    </dgm:pt>
    <dgm:pt modelId="{C7C411CF-B4A6-4D45-AD2D-B89EAA32BF8F}">
      <dgm:prSet custT="1"/>
      <dgm:spPr/>
      <dgm:t>
        <a:bodyPr/>
        <a:lstStyle/>
        <a:p>
          <a:pPr algn="just"/>
          <a:r>
            <a:rPr lang="es-MX" sz="700">
              <a:solidFill>
                <a:sysClr val="windowText" lastClr="000000"/>
              </a:solidFill>
            </a:rPr>
            <a:t>Costos fijos mínimos</a:t>
          </a:r>
        </a:p>
      </dgm:t>
    </dgm:pt>
    <dgm:pt modelId="{0A0733DE-AA41-45D0-A8A5-D931B430B6E4}" type="parTrans" cxnId="{E0FBFA99-DF3C-491D-BCA2-2BE50960A00D}">
      <dgm:prSet/>
      <dgm:spPr/>
      <dgm:t>
        <a:bodyPr/>
        <a:lstStyle/>
        <a:p>
          <a:endParaRPr lang="es-MX"/>
        </a:p>
      </dgm:t>
    </dgm:pt>
    <dgm:pt modelId="{71D95644-8135-4242-B672-AA0B0BE9321E}" type="sibTrans" cxnId="{E0FBFA99-DF3C-491D-BCA2-2BE50960A00D}">
      <dgm:prSet/>
      <dgm:spPr/>
      <dgm:t>
        <a:bodyPr/>
        <a:lstStyle/>
        <a:p>
          <a:endParaRPr lang="es-MX"/>
        </a:p>
      </dgm:t>
    </dgm:pt>
    <dgm:pt modelId="{B0F54F64-A0EF-49C0-B92F-109CC3CCF080}">
      <dgm:prSet custT="1"/>
      <dgm:spPr/>
      <dgm:t>
        <a:bodyPr/>
        <a:lstStyle/>
        <a:p>
          <a:pPr algn="just"/>
          <a:r>
            <a:rPr lang="es-MX" sz="700">
              <a:solidFill>
                <a:sysClr val="windowText" lastClr="000000"/>
              </a:solidFill>
            </a:rPr>
            <a:t>Distribución propia</a:t>
          </a:r>
        </a:p>
      </dgm:t>
    </dgm:pt>
    <dgm:pt modelId="{DB7D8B50-6B33-41CC-9902-A835B651D5AD}" type="parTrans" cxnId="{1892C660-11AA-4461-A04F-EC80D4776C74}">
      <dgm:prSet/>
      <dgm:spPr/>
      <dgm:t>
        <a:bodyPr/>
        <a:lstStyle/>
        <a:p>
          <a:endParaRPr lang="es-MX"/>
        </a:p>
      </dgm:t>
    </dgm:pt>
    <dgm:pt modelId="{25998D0F-4F8D-4246-8E9B-6D8DFE1614A0}" type="sibTrans" cxnId="{1892C660-11AA-4461-A04F-EC80D4776C74}">
      <dgm:prSet/>
      <dgm:spPr/>
      <dgm:t>
        <a:bodyPr/>
        <a:lstStyle/>
        <a:p>
          <a:endParaRPr lang="es-MX"/>
        </a:p>
      </dgm:t>
    </dgm:pt>
    <dgm:pt modelId="{86C84B24-15F9-4AA2-8AE4-3D50986E17F5}">
      <dgm:prSet custT="1"/>
      <dgm:spPr/>
      <dgm:t>
        <a:bodyPr/>
        <a:lstStyle/>
        <a:p>
          <a:pPr algn="just"/>
          <a:r>
            <a:rPr lang="es-MX" sz="700">
              <a:solidFill>
                <a:sysClr val="windowText" lastClr="000000"/>
              </a:solidFill>
            </a:rPr>
            <a:t>Buena Ubicación</a:t>
          </a:r>
        </a:p>
      </dgm:t>
    </dgm:pt>
    <dgm:pt modelId="{F6EC286E-A539-428A-A9F1-B6798898DCB8}" type="parTrans" cxnId="{BCFE1AE2-A2DB-43FB-8AC2-FC1376D45EF3}">
      <dgm:prSet/>
      <dgm:spPr/>
      <dgm:t>
        <a:bodyPr/>
        <a:lstStyle/>
        <a:p>
          <a:endParaRPr lang="es-MX"/>
        </a:p>
      </dgm:t>
    </dgm:pt>
    <dgm:pt modelId="{7B3868F4-2CFB-40E5-9633-74E30C66E481}" type="sibTrans" cxnId="{BCFE1AE2-A2DB-43FB-8AC2-FC1376D45EF3}">
      <dgm:prSet/>
      <dgm:spPr/>
      <dgm:t>
        <a:bodyPr/>
        <a:lstStyle/>
        <a:p>
          <a:endParaRPr lang="es-MX"/>
        </a:p>
      </dgm:t>
    </dgm:pt>
    <dgm:pt modelId="{16CFE129-13EB-4E68-A306-36A3993AA083}">
      <dgm:prSet custT="1"/>
      <dgm:spPr/>
      <dgm:t>
        <a:bodyPr/>
        <a:lstStyle/>
        <a:p>
          <a:pPr algn="just"/>
          <a:r>
            <a:rPr lang="es-MX" sz="700">
              <a:solidFill>
                <a:sysClr val="windowText" lastClr="000000"/>
              </a:solidFill>
            </a:rPr>
            <a:t>Personal Capacitado</a:t>
          </a:r>
        </a:p>
      </dgm:t>
    </dgm:pt>
    <dgm:pt modelId="{8D073EBE-6FD7-4D00-9069-5DDB7ABFF850}" type="parTrans" cxnId="{E5BCA7AB-C48D-44FA-A7D8-D07D497EF407}">
      <dgm:prSet/>
      <dgm:spPr/>
      <dgm:t>
        <a:bodyPr/>
        <a:lstStyle/>
        <a:p>
          <a:endParaRPr lang="es-MX"/>
        </a:p>
      </dgm:t>
    </dgm:pt>
    <dgm:pt modelId="{9C719971-6E2C-4062-A258-830BD81D1718}" type="sibTrans" cxnId="{E5BCA7AB-C48D-44FA-A7D8-D07D497EF407}">
      <dgm:prSet/>
      <dgm:spPr/>
      <dgm:t>
        <a:bodyPr/>
        <a:lstStyle/>
        <a:p>
          <a:endParaRPr lang="es-MX"/>
        </a:p>
      </dgm:t>
    </dgm:pt>
    <dgm:pt modelId="{6B1FC5BB-A351-4692-AD2A-5425DE0DF6F9}">
      <dgm:prSet custT="1"/>
      <dgm:spPr/>
      <dgm:t>
        <a:bodyPr/>
        <a:lstStyle/>
        <a:p>
          <a:pPr algn="just"/>
          <a:r>
            <a:rPr lang="es-MX" sz="700">
              <a:solidFill>
                <a:sysClr val="windowText" lastClr="000000"/>
              </a:solidFill>
            </a:rPr>
            <a:t>Publicidad Implementada</a:t>
          </a:r>
        </a:p>
      </dgm:t>
    </dgm:pt>
    <dgm:pt modelId="{7598EE43-2F2C-440A-9CCB-C0863794DBDB}" type="parTrans" cxnId="{5C6E49C5-3486-4C66-BE61-B4985706CE93}">
      <dgm:prSet/>
      <dgm:spPr/>
      <dgm:t>
        <a:bodyPr/>
        <a:lstStyle/>
        <a:p>
          <a:endParaRPr lang="es-MX"/>
        </a:p>
      </dgm:t>
    </dgm:pt>
    <dgm:pt modelId="{5ADCD94B-B18B-4F2B-A422-9B4B650ACD8F}" type="sibTrans" cxnId="{5C6E49C5-3486-4C66-BE61-B4985706CE93}">
      <dgm:prSet/>
      <dgm:spPr/>
      <dgm:t>
        <a:bodyPr/>
        <a:lstStyle/>
        <a:p>
          <a:endParaRPr lang="es-MX"/>
        </a:p>
      </dgm:t>
    </dgm:pt>
    <dgm:pt modelId="{BA7F2F94-C8D5-47A8-BF79-88BF412281E1}">
      <dgm:prSet custT="1"/>
      <dgm:spPr/>
      <dgm:t>
        <a:bodyPr/>
        <a:lstStyle/>
        <a:p>
          <a:pPr algn="just"/>
          <a:r>
            <a:rPr lang="es-MX" sz="800" b="0">
              <a:solidFill>
                <a:sysClr val="windowText" lastClr="000000"/>
              </a:solidFill>
            </a:rPr>
            <a:t>Clientes en busqueda de algo nuevo</a:t>
          </a:r>
        </a:p>
      </dgm:t>
    </dgm:pt>
    <dgm:pt modelId="{5D90EA25-D5B2-499B-985E-D2AB9B05283F}" type="parTrans" cxnId="{6F0E6499-87BD-4F84-BCF3-ABD23BCC84A9}">
      <dgm:prSet/>
      <dgm:spPr/>
      <dgm:t>
        <a:bodyPr/>
        <a:lstStyle/>
        <a:p>
          <a:endParaRPr lang="es-MX"/>
        </a:p>
      </dgm:t>
    </dgm:pt>
    <dgm:pt modelId="{9C90E51E-A635-49C7-88C6-88EFC2EAC8DF}" type="sibTrans" cxnId="{6F0E6499-87BD-4F84-BCF3-ABD23BCC84A9}">
      <dgm:prSet/>
      <dgm:spPr/>
      <dgm:t>
        <a:bodyPr/>
        <a:lstStyle/>
        <a:p>
          <a:endParaRPr lang="es-MX"/>
        </a:p>
      </dgm:t>
    </dgm:pt>
    <dgm:pt modelId="{1B131CAC-8C29-44CB-9700-3B53B3E26B6C}">
      <dgm:prSet custT="1"/>
      <dgm:spPr/>
      <dgm:t>
        <a:bodyPr/>
        <a:lstStyle/>
        <a:p>
          <a:pPr algn="just"/>
          <a:r>
            <a:rPr lang="es-MX" sz="800" b="0">
              <a:solidFill>
                <a:sysClr val="windowText" lastClr="000000"/>
              </a:solidFill>
            </a:rPr>
            <a:t>Demanda en aumento</a:t>
          </a:r>
        </a:p>
      </dgm:t>
    </dgm:pt>
    <dgm:pt modelId="{1F07C5BE-1BC9-424D-A46E-133FEAF6363E}" type="parTrans" cxnId="{E4A7FBD5-7E42-4D99-A097-31432B491A73}">
      <dgm:prSet/>
      <dgm:spPr/>
      <dgm:t>
        <a:bodyPr/>
        <a:lstStyle/>
        <a:p>
          <a:endParaRPr lang="es-MX"/>
        </a:p>
      </dgm:t>
    </dgm:pt>
    <dgm:pt modelId="{D574BB44-BC39-4BC1-89F4-BB17A478C997}" type="sibTrans" cxnId="{E4A7FBD5-7E42-4D99-A097-31432B491A73}">
      <dgm:prSet/>
      <dgm:spPr/>
      <dgm:t>
        <a:bodyPr/>
        <a:lstStyle/>
        <a:p>
          <a:endParaRPr lang="es-MX"/>
        </a:p>
      </dgm:t>
    </dgm:pt>
    <dgm:pt modelId="{1F9984DB-5B83-4EBB-AF44-DB9306E7CF7F}">
      <dgm:prSet custT="1"/>
      <dgm:spPr/>
      <dgm:t>
        <a:bodyPr/>
        <a:lstStyle/>
        <a:p>
          <a:pPr algn="just"/>
          <a:r>
            <a:rPr lang="es-MX" sz="800" b="0">
              <a:solidFill>
                <a:sysClr val="windowText" lastClr="000000"/>
              </a:solidFill>
            </a:rPr>
            <a:t>Ventas estacionales en mes de Septiembre</a:t>
          </a:r>
        </a:p>
      </dgm:t>
    </dgm:pt>
    <dgm:pt modelId="{4078383B-8DF8-4373-AE3A-82135F3682EF}" type="parTrans" cxnId="{D9B0E0B7-C3BD-4909-A280-3BF5DD34EE60}">
      <dgm:prSet/>
      <dgm:spPr/>
      <dgm:t>
        <a:bodyPr/>
        <a:lstStyle/>
        <a:p>
          <a:endParaRPr lang="es-MX"/>
        </a:p>
      </dgm:t>
    </dgm:pt>
    <dgm:pt modelId="{AE99D4DC-267E-4B79-BD13-46B6CE350E52}" type="sibTrans" cxnId="{D9B0E0B7-C3BD-4909-A280-3BF5DD34EE60}">
      <dgm:prSet/>
      <dgm:spPr/>
      <dgm:t>
        <a:bodyPr/>
        <a:lstStyle/>
        <a:p>
          <a:endParaRPr lang="es-MX"/>
        </a:p>
      </dgm:t>
    </dgm:pt>
    <dgm:pt modelId="{75A00B1B-C2FD-4887-88C1-83725AC4C0EE}">
      <dgm:prSet custT="1"/>
      <dgm:spPr/>
      <dgm:t>
        <a:bodyPr/>
        <a:lstStyle/>
        <a:p>
          <a:pPr algn="just"/>
          <a:r>
            <a:rPr lang="es-MX" sz="800" b="0">
              <a:solidFill>
                <a:sysClr val="windowText" lastClr="000000"/>
              </a:solidFill>
            </a:rPr>
            <a:t>Pocos competidores potenciales</a:t>
          </a:r>
        </a:p>
      </dgm:t>
    </dgm:pt>
    <dgm:pt modelId="{10C7BBC3-20DF-4D77-9F98-A8FABBFE4419}" type="parTrans" cxnId="{6FC3A9C4-57FC-4855-B8C5-7AA2E1BF7E1D}">
      <dgm:prSet/>
      <dgm:spPr/>
      <dgm:t>
        <a:bodyPr/>
        <a:lstStyle/>
        <a:p>
          <a:endParaRPr lang="es-MX"/>
        </a:p>
      </dgm:t>
    </dgm:pt>
    <dgm:pt modelId="{4F3C76D1-8188-43B2-8EA2-8A330F6E8FF4}" type="sibTrans" cxnId="{6FC3A9C4-57FC-4855-B8C5-7AA2E1BF7E1D}">
      <dgm:prSet/>
      <dgm:spPr/>
      <dgm:t>
        <a:bodyPr/>
        <a:lstStyle/>
        <a:p>
          <a:endParaRPr lang="es-MX"/>
        </a:p>
      </dgm:t>
    </dgm:pt>
    <dgm:pt modelId="{3EB283CF-D963-4363-B8AE-720926E63090}">
      <dgm:prSet custT="1"/>
      <dgm:spPr/>
      <dgm:t>
        <a:bodyPr/>
        <a:lstStyle/>
        <a:p>
          <a:pPr algn="just"/>
          <a:r>
            <a:rPr lang="es-MX" sz="800" b="0">
              <a:solidFill>
                <a:sysClr val="windowText" lastClr="000000"/>
              </a:solidFill>
            </a:rPr>
            <a:t>Aumento en el ingreso d la población</a:t>
          </a:r>
        </a:p>
      </dgm:t>
    </dgm:pt>
    <dgm:pt modelId="{26FD3873-BD55-450C-9A0B-ED91FB8536EA}" type="parTrans" cxnId="{7F8E9E0E-7CA9-4764-A419-12ECA8DFAFA2}">
      <dgm:prSet/>
      <dgm:spPr/>
      <dgm:t>
        <a:bodyPr/>
        <a:lstStyle/>
        <a:p>
          <a:endParaRPr lang="es-MX"/>
        </a:p>
      </dgm:t>
    </dgm:pt>
    <dgm:pt modelId="{8AD91EE4-5306-4DC1-917F-BAB1F78B29EB}" type="sibTrans" cxnId="{7F8E9E0E-7CA9-4764-A419-12ECA8DFAFA2}">
      <dgm:prSet/>
      <dgm:spPr/>
      <dgm:t>
        <a:bodyPr/>
        <a:lstStyle/>
        <a:p>
          <a:endParaRPr lang="es-MX"/>
        </a:p>
      </dgm:t>
    </dgm:pt>
    <dgm:pt modelId="{5AFA381C-CF48-41A8-91C6-EF42C9929DB9}">
      <dgm:prSet custT="1"/>
      <dgm:spPr/>
      <dgm:t>
        <a:bodyPr/>
        <a:lstStyle/>
        <a:p>
          <a:pPr algn="just"/>
          <a:r>
            <a:rPr lang="es-MX" sz="800" b="0">
              <a:solidFill>
                <a:sysClr val="windowText" lastClr="000000"/>
              </a:solidFill>
            </a:rPr>
            <a:t>Ferias de empanadas o concursos locales o regionales.</a:t>
          </a:r>
        </a:p>
      </dgm:t>
    </dgm:pt>
    <dgm:pt modelId="{1234D6CC-3123-4E6A-A431-345EFEC34CBB}" type="parTrans" cxnId="{D1A5AABA-5E4E-4A43-B9D6-07C3FC493BA0}">
      <dgm:prSet/>
      <dgm:spPr/>
      <dgm:t>
        <a:bodyPr/>
        <a:lstStyle/>
        <a:p>
          <a:endParaRPr lang="es-MX"/>
        </a:p>
      </dgm:t>
    </dgm:pt>
    <dgm:pt modelId="{5AE9C19E-F254-4657-AE62-4384B07E1AF8}" type="sibTrans" cxnId="{D1A5AABA-5E4E-4A43-B9D6-07C3FC493BA0}">
      <dgm:prSet/>
      <dgm:spPr/>
      <dgm:t>
        <a:bodyPr/>
        <a:lstStyle/>
        <a:p>
          <a:endParaRPr lang="es-MX"/>
        </a:p>
      </dgm:t>
    </dgm:pt>
    <dgm:pt modelId="{95114ABC-EDBC-4FA2-B596-73BACC64B1A5}">
      <dgm:prSet custT="1"/>
      <dgm:spPr/>
      <dgm:t>
        <a:bodyPr/>
        <a:lstStyle/>
        <a:p>
          <a:pPr algn="just"/>
          <a:r>
            <a:rPr lang="es-MX" sz="800" b="0">
              <a:solidFill>
                <a:sysClr val="windowText" lastClr="000000"/>
              </a:solidFill>
            </a:rPr>
            <a:t>Programas del estado para financiamiento.</a:t>
          </a:r>
        </a:p>
      </dgm:t>
    </dgm:pt>
    <dgm:pt modelId="{74EED4E8-8303-4224-BB49-FA48C9D6D191}" type="parTrans" cxnId="{9C6335B6-69D2-45A0-B174-876BF6866225}">
      <dgm:prSet/>
      <dgm:spPr/>
      <dgm:t>
        <a:bodyPr/>
        <a:lstStyle/>
        <a:p>
          <a:endParaRPr lang="es-MX"/>
        </a:p>
      </dgm:t>
    </dgm:pt>
    <dgm:pt modelId="{1678B4A8-EB11-4119-AE1C-D8C837672963}" type="sibTrans" cxnId="{9C6335B6-69D2-45A0-B174-876BF6866225}">
      <dgm:prSet/>
      <dgm:spPr/>
      <dgm:t>
        <a:bodyPr/>
        <a:lstStyle/>
        <a:p>
          <a:endParaRPr lang="es-MX"/>
        </a:p>
      </dgm:t>
    </dgm:pt>
    <dgm:pt modelId="{3D7D3C73-E43E-430E-BF10-DF99E006C16C}" type="pres">
      <dgm:prSet presAssocID="{7514004F-E6D0-47A5-A2E1-95CF403CC1E9}" presName="matrix" presStyleCnt="0">
        <dgm:presLayoutVars>
          <dgm:chMax val="1"/>
          <dgm:dir/>
          <dgm:resizeHandles val="exact"/>
        </dgm:presLayoutVars>
      </dgm:prSet>
      <dgm:spPr/>
      <dgm:t>
        <a:bodyPr/>
        <a:lstStyle/>
        <a:p>
          <a:endParaRPr lang="es-MX"/>
        </a:p>
      </dgm:t>
    </dgm:pt>
    <dgm:pt modelId="{579B3CBE-8713-4FAA-AFAE-75D5104C9DFE}" type="pres">
      <dgm:prSet presAssocID="{7514004F-E6D0-47A5-A2E1-95CF403CC1E9}" presName="axisShape" presStyleLbl="bgShp" presStyleIdx="0" presStyleCnt="1"/>
      <dgm:spPr/>
      <dgm:t>
        <a:bodyPr/>
        <a:lstStyle/>
        <a:p>
          <a:endParaRPr lang="es-MX"/>
        </a:p>
      </dgm:t>
    </dgm:pt>
    <dgm:pt modelId="{0AE3B847-2D52-4AC9-83C5-E4642422D928}" type="pres">
      <dgm:prSet presAssocID="{7514004F-E6D0-47A5-A2E1-95CF403CC1E9}" presName="rect1" presStyleLbl="node1" presStyleIdx="0" presStyleCnt="4">
        <dgm:presLayoutVars>
          <dgm:chMax val="0"/>
          <dgm:chPref val="0"/>
          <dgm:bulletEnabled val="1"/>
        </dgm:presLayoutVars>
      </dgm:prSet>
      <dgm:spPr/>
      <dgm:t>
        <a:bodyPr/>
        <a:lstStyle/>
        <a:p>
          <a:endParaRPr lang="es-MX"/>
        </a:p>
      </dgm:t>
    </dgm:pt>
    <dgm:pt modelId="{5602EED8-81FC-4577-87DA-947913E1EBB0}" type="pres">
      <dgm:prSet presAssocID="{7514004F-E6D0-47A5-A2E1-95CF403CC1E9}" presName="rect2" presStyleLbl="node1" presStyleIdx="1" presStyleCnt="4" custScaleY="100328" custLinFactNeighborY="393">
        <dgm:presLayoutVars>
          <dgm:chMax val="0"/>
          <dgm:chPref val="0"/>
          <dgm:bulletEnabled val="1"/>
        </dgm:presLayoutVars>
      </dgm:prSet>
      <dgm:spPr/>
      <dgm:t>
        <a:bodyPr/>
        <a:lstStyle/>
        <a:p>
          <a:endParaRPr lang="es-MX"/>
        </a:p>
      </dgm:t>
    </dgm:pt>
    <dgm:pt modelId="{67D8A100-DF2A-4319-BB28-6C8F54AA721B}" type="pres">
      <dgm:prSet presAssocID="{7514004F-E6D0-47A5-A2E1-95CF403CC1E9}" presName="rect3" presStyleLbl="node1" presStyleIdx="2" presStyleCnt="4" custScaleY="97967" custLinFactNeighborX="1675" custLinFactNeighborY="-2061">
        <dgm:presLayoutVars>
          <dgm:chMax val="0"/>
          <dgm:chPref val="0"/>
          <dgm:bulletEnabled val="1"/>
        </dgm:presLayoutVars>
      </dgm:prSet>
      <dgm:spPr/>
      <dgm:t>
        <a:bodyPr/>
        <a:lstStyle/>
        <a:p>
          <a:endParaRPr lang="es-MX"/>
        </a:p>
      </dgm:t>
    </dgm:pt>
    <dgm:pt modelId="{A25F0306-8838-4CDE-8081-5F39F3CB6973}" type="pres">
      <dgm:prSet presAssocID="{7514004F-E6D0-47A5-A2E1-95CF403CC1E9}" presName="rect4" presStyleLbl="node1" presStyleIdx="3" presStyleCnt="4" custScaleY="97959" custLinFactNeighborX="1679" custLinFactNeighborY="-2057">
        <dgm:presLayoutVars>
          <dgm:chMax val="0"/>
          <dgm:chPref val="0"/>
          <dgm:bulletEnabled val="1"/>
        </dgm:presLayoutVars>
      </dgm:prSet>
      <dgm:spPr/>
      <dgm:t>
        <a:bodyPr/>
        <a:lstStyle/>
        <a:p>
          <a:endParaRPr lang="es-MX"/>
        </a:p>
      </dgm:t>
    </dgm:pt>
  </dgm:ptLst>
  <dgm:cxnLst>
    <dgm:cxn modelId="{5A05249A-24AE-4810-B554-DF3797DA5693}" type="presOf" srcId="{CE15AB3D-5007-4C49-AC55-AAC352B2ADEB}" destId="{0AE3B847-2D52-4AC9-83C5-E4642422D928}" srcOrd="0" destOrd="5" presId="urn:microsoft.com/office/officeart/2005/8/layout/matrix2"/>
    <dgm:cxn modelId="{5706310A-B496-4BCA-A8DB-E132F034333C}" srcId="{5319FA2D-4AE2-4754-9538-8530A446EE76}" destId="{EAF9512D-FF4A-47F6-95EC-4B253F62F554}" srcOrd="5" destOrd="0" parTransId="{714837A6-181B-40F7-B4CA-022FC69FD666}" sibTransId="{47B66A8D-1367-4D65-B075-9297B008848B}"/>
    <dgm:cxn modelId="{2C4E4B3E-B9D5-4755-8C6A-6E37481A96BE}" type="presOf" srcId="{BA7F2F94-C8D5-47A8-BF79-88BF412281E1}" destId="{5602EED8-81FC-4577-87DA-947913E1EBB0}" srcOrd="0" destOrd="1" presId="urn:microsoft.com/office/officeart/2005/8/layout/matrix2"/>
    <dgm:cxn modelId="{66E909F8-0FE5-4262-AD0F-7B985443C8CF}" type="presOf" srcId="{31D2781A-7C68-4746-A93B-9C426F83C74E}" destId="{0AE3B847-2D52-4AC9-83C5-E4642422D928}" srcOrd="0" destOrd="6" presId="urn:microsoft.com/office/officeart/2005/8/layout/matrix2"/>
    <dgm:cxn modelId="{89389501-21A6-46BE-AA32-701E34BB671F}" type="presOf" srcId="{5AFA381C-CF48-41A8-91C6-EF42C9929DB9}" destId="{5602EED8-81FC-4577-87DA-947913E1EBB0}" srcOrd="0" destOrd="6" presId="urn:microsoft.com/office/officeart/2005/8/layout/matrix2"/>
    <dgm:cxn modelId="{BCFE1AE2-A2DB-43FB-8AC2-FC1376D45EF3}" srcId="{9B821747-A255-4500-820A-F638C45B75A6}" destId="{86C84B24-15F9-4AA2-8AE4-3D50986E17F5}" srcOrd="13" destOrd="0" parTransId="{F6EC286E-A539-428A-A9F1-B6798898DCB8}" sibTransId="{7B3868F4-2CFB-40E5-9633-74E30C66E481}"/>
    <dgm:cxn modelId="{BA5C7063-2508-4019-827A-AD8317D06191}" type="presOf" srcId="{4ECC9AB7-D38E-4A36-84BB-62E9DCFEB402}" destId="{0AE3B847-2D52-4AC9-83C5-E4642422D928}" srcOrd="0" destOrd="10" presId="urn:microsoft.com/office/officeart/2005/8/layout/matrix2"/>
    <dgm:cxn modelId="{DF6F5F7B-61F8-4485-9381-2619C4471D92}" type="presOf" srcId="{86C84B24-15F9-4AA2-8AE4-3D50986E17F5}" destId="{0AE3B847-2D52-4AC9-83C5-E4642422D928}" srcOrd="0" destOrd="14" presId="urn:microsoft.com/office/officeart/2005/8/layout/matrix2"/>
    <dgm:cxn modelId="{D6EB1760-D48C-4257-AF3D-16301B3C5610}" srcId="{956C4EF6-296C-4202-A00D-AE017CF3ECF6}" destId="{D39ED18E-346A-47E6-8D46-16AA63E934C8}" srcOrd="7" destOrd="0" parTransId="{17AC2141-8E99-4F8A-B7A0-239D08BB20D7}" sibTransId="{F0D40AC9-2B39-4AD5-B27E-39F4A0399872}"/>
    <dgm:cxn modelId="{6F0E6499-87BD-4F84-BCF3-ABD23BCC84A9}" srcId="{956C4EF6-296C-4202-A00D-AE017CF3ECF6}" destId="{BA7F2F94-C8D5-47A8-BF79-88BF412281E1}" srcOrd="0" destOrd="0" parTransId="{5D90EA25-D5B2-499B-985E-D2AB9B05283F}" sibTransId="{9C90E51E-A635-49C7-88C6-88EFC2EAC8DF}"/>
    <dgm:cxn modelId="{A279F53A-70AB-4C01-B515-438DB246350E}" srcId="{9B821747-A255-4500-820A-F638C45B75A6}" destId="{CA27D3AE-50C1-4681-B8D6-DE5F2FAAC3BD}" srcOrd="10" destOrd="0" parTransId="{0299D978-CB25-4ABD-AEBE-DC0B51C857A7}" sibTransId="{CDEED600-AF55-4288-BCC3-D251FB48F59D}"/>
    <dgm:cxn modelId="{9C161C21-AE44-4B18-AC89-105AB03A1462}" srcId="{9B821747-A255-4500-820A-F638C45B75A6}" destId="{6CDCA89F-668F-4F53-9F51-65AE5D755C62}" srcOrd="7" destOrd="0" parTransId="{80F4C9F7-2C2A-4D42-AA44-553258AE64D9}" sibTransId="{C8BEFC27-276E-44E0-9616-91F16DA806D9}"/>
    <dgm:cxn modelId="{1AC427CB-EB76-49D6-A098-4A45DC47F084}" type="presOf" srcId="{75B9494A-0C43-4655-96EA-BBEC007D5218}" destId="{0AE3B847-2D52-4AC9-83C5-E4642422D928}" srcOrd="0" destOrd="9" presId="urn:microsoft.com/office/officeart/2005/8/layout/matrix2"/>
    <dgm:cxn modelId="{711B1BD2-1390-46C3-BE48-0B7F94242E9A}" srcId="{F6A9FA44-62CF-4480-BB3E-15F42D6317CA}" destId="{0A91394E-A099-4F9C-926B-02574976E8FE}" srcOrd="2" destOrd="0" parTransId="{15312DB4-5A0C-4C56-AA3E-E0D3C6FF793E}" sibTransId="{C8F2D5E5-D4E8-4ACC-8AFE-5C4397C9C8B8}"/>
    <dgm:cxn modelId="{5BB2192C-D8C9-4B47-B476-8566FE337F4A}" type="presOf" srcId="{1B131CAC-8C29-44CB-9700-3B53B3E26B6C}" destId="{5602EED8-81FC-4577-87DA-947913E1EBB0}" srcOrd="0" destOrd="2" presId="urn:microsoft.com/office/officeart/2005/8/layout/matrix2"/>
    <dgm:cxn modelId="{41D7C7C3-A011-4BA0-AD5F-84F9CE128D41}" type="presOf" srcId="{95FAFCC7-6EFE-4EAF-B0A7-1DD3AEE74E2A}" destId="{A25F0306-8838-4CDE-8081-5F39F3CB6973}" srcOrd="0" destOrd="5" presId="urn:microsoft.com/office/officeart/2005/8/layout/matrix2"/>
    <dgm:cxn modelId="{F29FFA1A-9E88-4EC9-92F5-52A59B08585A}" srcId="{F6A9FA44-62CF-4480-BB3E-15F42D6317CA}" destId="{F9B1C620-2474-4556-A9B0-B55DDADD1854}" srcOrd="0" destOrd="0" parTransId="{F192C2A7-7104-49D6-9931-668C17FCC3BE}" sibTransId="{E34E1C76-BED0-4FA0-89CE-3E96D6F409DC}"/>
    <dgm:cxn modelId="{3ACEC488-A7B9-4020-A1DF-EB1B14FBAD9B}" srcId="{F6A9FA44-62CF-4480-BB3E-15F42D6317CA}" destId="{6AB9266A-420A-4B9D-B08F-4CF6B78A91E5}" srcOrd="1" destOrd="0" parTransId="{108C377D-E4AF-4B55-8FDD-FA5FC694E649}" sibTransId="{1E3C89CA-4AD5-49A5-AFEB-82AC431587DE}"/>
    <dgm:cxn modelId="{BB93BA58-905C-473E-8DA7-4D05735D659F}" srcId="{F6A9FA44-62CF-4480-BB3E-15F42D6317CA}" destId="{F74876D7-F76D-45DB-A01C-75721AB54E52}" srcOrd="6" destOrd="0" parTransId="{2D4054C1-7BB3-4843-8687-76A691C7637C}" sibTransId="{F52CFD6B-9B60-48B1-B629-50B8A3297480}"/>
    <dgm:cxn modelId="{5D52C3A7-3387-41D9-AA3A-2BFB1FD0EBD1}" srcId="{9B821747-A255-4500-820A-F638C45B75A6}" destId="{B4556CFC-57FB-4BCD-80E8-FADAAFE46F40}" srcOrd="6" destOrd="0" parTransId="{2EB2DD1B-8B8E-4B32-B441-932907469FEA}" sibTransId="{F237B7D5-27A7-4186-AC93-B08FFD90C98C}"/>
    <dgm:cxn modelId="{EEAA9F23-0489-4AD0-90D5-1E6C273D1F13}" srcId="{9B821747-A255-4500-820A-F638C45B75A6}" destId="{31D2781A-7C68-4746-A93B-9C426F83C74E}" srcOrd="5" destOrd="0" parTransId="{64656CA3-6783-43CD-8B10-152C8AA11381}" sibTransId="{0B7D48A4-0DD4-4291-855F-5A529EA9949E}"/>
    <dgm:cxn modelId="{D968851B-6BD8-47AA-9F62-4472B245BF2D}" srcId="{9B821747-A255-4500-820A-F638C45B75A6}" destId="{CE15AB3D-5007-4C49-AC55-AAC352B2ADEB}" srcOrd="4" destOrd="0" parTransId="{EBD2BF5A-7F76-46E2-AF96-9C018DB43D0D}" sibTransId="{E5052FE2-D7A0-4E77-9D75-EA8A21261AAF}"/>
    <dgm:cxn modelId="{87C7379B-DF8D-403D-8FC2-12413F99B5F5}" srcId="{9B821747-A255-4500-820A-F638C45B75A6}" destId="{856E8A4B-E73E-4BC7-B23C-3AAB42CCAFBE}" srcOrd="0" destOrd="0" parTransId="{3889A471-39FE-4CD3-9FA5-D84E8EC66723}" sibTransId="{345609F1-CDAF-43FD-9C69-0E5986D294F1}"/>
    <dgm:cxn modelId="{CEA45D91-6661-42A9-BAAF-280E45DF6598}" type="presOf" srcId="{16CFE129-13EB-4E68-A306-36A3993AA083}" destId="{0AE3B847-2D52-4AC9-83C5-E4642422D928}" srcOrd="0" destOrd="15" presId="urn:microsoft.com/office/officeart/2005/8/layout/matrix2"/>
    <dgm:cxn modelId="{3A9B0A15-857F-40DC-BF4E-C8EDB6D339A8}" srcId="{5319FA2D-4AE2-4754-9538-8530A446EE76}" destId="{BF449DF2-FAF2-4E07-9827-09707365E171}" srcOrd="3" destOrd="0" parTransId="{2E5592DC-A55F-4032-B332-A767356ABD93}" sibTransId="{795E1F69-3BD6-40DE-A955-8EB549E3EBBE}"/>
    <dgm:cxn modelId="{83E3C267-00A9-4C3E-AC09-D694EACD7216}" type="presOf" srcId="{0A91394E-A099-4F9C-926B-02574976E8FE}" destId="{A25F0306-8838-4CDE-8081-5F39F3CB6973}" srcOrd="0" destOrd="3" presId="urn:microsoft.com/office/officeart/2005/8/layout/matrix2"/>
    <dgm:cxn modelId="{99EDABE1-27B4-4846-9F1C-D38D5A601FAD}" type="presOf" srcId="{F9B1C620-2474-4556-A9B0-B55DDADD1854}" destId="{A25F0306-8838-4CDE-8081-5F39F3CB6973}" srcOrd="0" destOrd="1" presId="urn:microsoft.com/office/officeart/2005/8/layout/matrix2"/>
    <dgm:cxn modelId="{D5AA53A4-D62A-4AAF-881C-46C60BAEEAFD}" type="presOf" srcId="{7BEC8E3C-25FA-4CE5-BCE9-333AE81B5026}" destId="{A25F0306-8838-4CDE-8081-5F39F3CB6973}" srcOrd="0" destOrd="10" presId="urn:microsoft.com/office/officeart/2005/8/layout/matrix2"/>
    <dgm:cxn modelId="{E1AB24A8-91FF-45FD-B69E-C39F56A709A6}" type="presOf" srcId="{956C4EF6-296C-4202-A00D-AE017CF3ECF6}" destId="{5602EED8-81FC-4577-87DA-947913E1EBB0}" srcOrd="0" destOrd="0" presId="urn:microsoft.com/office/officeart/2005/8/layout/matrix2"/>
    <dgm:cxn modelId="{BC6E5F89-6426-491B-8CB8-B094BA9398B4}" type="presOf" srcId="{95114ABC-EDBC-4FA2-B596-73BACC64B1A5}" destId="{5602EED8-81FC-4577-87DA-947913E1EBB0}" srcOrd="0" destOrd="7" presId="urn:microsoft.com/office/officeart/2005/8/layout/matrix2"/>
    <dgm:cxn modelId="{13F895A3-4FB3-4845-8601-634107C22246}" type="presOf" srcId="{6B1FC5BB-A351-4692-AD2A-5425DE0DF6F9}" destId="{0AE3B847-2D52-4AC9-83C5-E4642422D928}" srcOrd="0" destOrd="16" presId="urn:microsoft.com/office/officeart/2005/8/layout/matrix2"/>
    <dgm:cxn modelId="{032A1F3A-CBB6-4DD2-911B-E9A70F4DE1A1}" type="presOf" srcId="{7514004F-E6D0-47A5-A2E1-95CF403CC1E9}" destId="{3D7D3C73-E43E-430E-BF10-DF99E006C16C}" srcOrd="0" destOrd="0" presId="urn:microsoft.com/office/officeart/2005/8/layout/matrix2"/>
    <dgm:cxn modelId="{712FB069-1C96-4395-841D-ABA308DA5C44}" type="presOf" srcId="{5319FA2D-4AE2-4754-9538-8530A446EE76}" destId="{67D8A100-DF2A-4319-BB28-6C8F54AA721B}" srcOrd="0" destOrd="0" presId="urn:microsoft.com/office/officeart/2005/8/layout/matrix2"/>
    <dgm:cxn modelId="{7F8E9E0E-7CA9-4764-A419-12ECA8DFAFA2}" srcId="{956C4EF6-296C-4202-A00D-AE017CF3ECF6}" destId="{3EB283CF-D963-4363-B8AE-720926E63090}" srcOrd="4" destOrd="0" parTransId="{26FD3873-BD55-450C-9A0B-ED91FB8536EA}" sibTransId="{8AD91EE4-5306-4DC1-917F-BAB1F78B29EB}"/>
    <dgm:cxn modelId="{D9B0E0B7-C3BD-4909-A280-3BF5DD34EE60}" srcId="{956C4EF6-296C-4202-A00D-AE017CF3ECF6}" destId="{1F9984DB-5B83-4EBB-AF44-DB9306E7CF7F}" srcOrd="2" destOrd="0" parTransId="{4078383B-8DF8-4373-AE3A-82135F3682EF}" sibTransId="{AE99D4DC-267E-4B79-BD13-46B6CE350E52}"/>
    <dgm:cxn modelId="{60123313-AD7D-4A14-A802-9329C12AE120}" srcId="{7514004F-E6D0-47A5-A2E1-95CF403CC1E9}" destId="{F6A9FA44-62CF-4480-BB3E-15F42D6317CA}" srcOrd="3" destOrd="0" parTransId="{FE6768FB-57C8-45F8-8C2C-F2512A6EB4F4}" sibTransId="{7D938C8C-64CE-457B-A7E2-7CDD73B03FA8}"/>
    <dgm:cxn modelId="{10D882C5-4E7E-4BF0-AF59-00030EE34302}" type="presOf" srcId="{1F9984DB-5B83-4EBB-AF44-DB9306E7CF7F}" destId="{5602EED8-81FC-4577-87DA-947913E1EBB0}" srcOrd="0" destOrd="3" presId="urn:microsoft.com/office/officeart/2005/8/layout/matrix2"/>
    <dgm:cxn modelId="{E4A7FBD5-7E42-4D99-A097-31432B491A73}" srcId="{956C4EF6-296C-4202-A00D-AE017CF3ECF6}" destId="{1B131CAC-8C29-44CB-9700-3B53B3E26B6C}" srcOrd="1" destOrd="0" parTransId="{1F07C5BE-1BC9-424D-A46E-133FEAF6363E}" sibTransId="{D574BB44-BC39-4BC1-89F4-BB17A478C997}"/>
    <dgm:cxn modelId="{D9A6CEB2-46CD-4CE0-A502-CB46ED0DB6C5}" srcId="{F6A9FA44-62CF-4480-BB3E-15F42D6317CA}" destId="{EA2AE3A6-EE55-401E-9267-8984FD235D8B}" srcOrd="7" destOrd="0" parTransId="{2277A09D-7AFC-452A-82D9-6310C1DB4F4B}" sibTransId="{DA87D85D-B5FE-4A5C-AB6D-12520AD0C224}"/>
    <dgm:cxn modelId="{23DB6995-2224-4289-AA23-BBF2A9ADEB33}" srcId="{F6A9FA44-62CF-4480-BB3E-15F42D6317CA}" destId="{119EBCC8-D0F8-477A-A74C-FDBEE842493B}" srcOrd="3" destOrd="0" parTransId="{DA1D74DC-FC00-4384-8CE5-A332B891DD47}" sibTransId="{6B7EB7E8-4567-40FC-86AF-443F2823E39E}"/>
    <dgm:cxn modelId="{1892C660-11AA-4461-A04F-EC80D4776C74}" srcId="{9B821747-A255-4500-820A-F638C45B75A6}" destId="{B0F54F64-A0EF-49C0-B92F-109CC3CCF080}" srcOrd="12" destOrd="0" parTransId="{DB7D8B50-6B33-41CC-9902-A835B651D5AD}" sibTransId="{25998D0F-4F8D-4246-8E9B-6D8DFE1614A0}"/>
    <dgm:cxn modelId="{3D19022D-7DE4-4EF9-A71D-0507560288F9}" type="presOf" srcId="{5DB025BC-E365-4DD5-9A09-2610AAE8513B}" destId="{0AE3B847-2D52-4AC9-83C5-E4642422D928}" srcOrd="0" destOrd="2" presId="urn:microsoft.com/office/officeart/2005/8/layout/matrix2"/>
    <dgm:cxn modelId="{DE4901F4-9DF6-4D60-8CA1-19ED00BCD344}" type="presOf" srcId="{B4556CFC-57FB-4BCD-80E8-FADAAFE46F40}" destId="{0AE3B847-2D52-4AC9-83C5-E4642422D928}" srcOrd="0" destOrd="7" presId="urn:microsoft.com/office/officeart/2005/8/layout/matrix2"/>
    <dgm:cxn modelId="{84B46F77-268B-45C0-A492-C7C2A7C0B8D4}" type="presOf" srcId="{6CDCA89F-668F-4F53-9F51-65AE5D755C62}" destId="{0AE3B847-2D52-4AC9-83C5-E4642422D928}" srcOrd="0" destOrd="8" presId="urn:microsoft.com/office/officeart/2005/8/layout/matrix2"/>
    <dgm:cxn modelId="{C282339F-94A2-4EB0-B777-1BC89E7B7449}" type="presOf" srcId="{CA27D3AE-50C1-4681-B8D6-DE5F2FAAC3BD}" destId="{0AE3B847-2D52-4AC9-83C5-E4642422D928}" srcOrd="0" destOrd="11" presId="urn:microsoft.com/office/officeart/2005/8/layout/matrix2"/>
    <dgm:cxn modelId="{0993912C-3C3D-4E2C-9B25-C6EFAF531A6B}" type="presOf" srcId="{75559463-3779-4F35-BF1E-93B064147E83}" destId="{A25F0306-8838-4CDE-8081-5F39F3CB6973}" srcOrd="0" destOrd="6" presId="urn:microsoft.com/office/officeart/2005/8/layout/matrix2"/>
    <dgm:cxn modelId="{ACF9DDD4-3410-4EF3-B874-019E5B463E1C}" srcId="{9B821747-A255-4500-820A-F638C45B75A6}" destId="{5DB025BC-E365-4DD5-9A09-2610AAE8513B}" srcOrd="1" destOrd="0" parTransId="{6D0E1FC0-78D7-4312-A62F-0C890B700519}" sibTransId="{563E3F18-7CD3-4415-95DD-7CA701BBCA28}"/>
    <dgm:cxn modelId="{1D9187E0-B36B-4331-A244-222E27851DBC}" type="presOf" srcId="{BF449DF2-FAF2-4E07-9827-09707365E171}" destId="{67D8A100-DF2A-4319-BB28-6C8F54AA721B}" srcOrd="0" destOrd="4" presId="urn:microsoft.com/office/officeart/2005/8/layout/matrix2"/>
    <dgm:cxn modelId="{9D503AF5-7A81-455D-8C9F-3BB22EFBED93}" type="presOf" srcId="{B9681E7C-038D-48F1-935A-8D4CE52A4844}" destId="{A25F0306-8838-4CDE-8081-5F39F3CB6973}" srcOrd="0" destOrd="9" presId="urn:microsoft.com/office/officeart/2005/8/layout/matrix2"/>
    <dgm:cxn modelId="{BD5FF9CA-130D-4B0A-B193-9D9C0A8DAB83}" srcId="{5319FA2D-4AE2-4754-9538-8530A446EE76}" destId="{5F26AF46-0241-4D11-916E-7361B24964D8}" srcOrd="0" destOrd="0" parTransId="{B91F75DC-CB31-4909-B2C5-B9BD25DB21BF}" sibTransId="{BF0F4802-61C1-48C3-988F-2B885CAF161D}"/>
    <dgm:cxn modelId="{2C34DB81-ED63-415A-BFA6-368D49EF840C}" type="presOf" srcId="{119EBCC8-D0F8-477A-A74C-FDBEE842493B}" destId="{A25F0306-8838-4CDE-8081-5F39F3CB6973}" srcOrd="0" destOrd="4" presId="urn:microsoft.com/office/officeart/2005/8/layout/matrix2"/>
    <dgm:cxn modelId="{E310AE78-24A8-4B0B-BB16-0DF4FB09F481}" type="presOf" srcId="{2E36E25E-D376-4A31-A980-3493E8F7CA9C}" destId="{67D8A100-DF2A-4319-BB28-6C8F54AA721B}" srcOrd="0" destOrd="5" presId="urn:microsoft.com/office/officeart/2005/8/layout/matrix2"/>
    <dgm:cxn modelId="{03251EA7-99E8-4BA8-9795-4AE6DCAB4485}" srcId="{F6A9FA44-62CF-4480-BB3E-15F42D6317CA}" destId="{75559463-3779-4F35-BF1E-93B064147E83}" srcOrd="5" destOrd="0" parTransId="{5C87880C-5A49-44DE-BE67-D9212576BF30}" sibTransId="{BFD9A49C-6315-4748-9B23-1BE02C73B897}"/>
    <dgm:cxn modelId="{21C0E919-35BF-4CF0-A3A1-2006F0A83171}" type="presOf" srcId="{75A00B1B-C2FD-4887-88C1-83725AC4C0EE}" destId="{5602EED8-81FC-4577-87DA-947913E1EBB0}" srcOrd="0" destOrd="4" presId="urn:microsoft.com/office/officeart/2005/8/layout/matrix2"/>
    <dgm:cxn modelId="{6FC3A9C4-57FC-4855-B8C5-7AA2E1BF7E1D}" srcId="{956C4EF6-296C-4202-A00D-AE017CF3ECF6}" destId="{75A00B1B-C2FD-4887-88C1-83725AC4C0EE}" srcOrd="3" destOrd="0" parTransId="{10C7BBC3-20DF-4D77-9F98-A8FABBFE4419}" sibTransId="{4F3C76D1-8188-43B2-8EA2-8A330F6E8FF4}"/>
    <dgm:cxn modelId="{295E1FCA-9A8B-4291-824C-528864368891}" type="presOf" srcId="{CB7660A0-F110-44A0-97E9-939315E0DD3F}" destId="{67D8A100-DF2A-4319-BB28-6C8F54AA721B}" srcOrd="0" destOrd="3" presId="urn:microsoft.com/office/officeart/2005/8/layout/matrix2"/>
    <dgm:cxn modelId="{D1A5AABA-5E4E-4A43-B9D6-07C3FC493BA0}" srcId="{956C4EF6-296C-4202-A00D-AE017CF3ECF6}" destId="{5AFA381C-CF48-41A8-91C6-EF42C9929DB9}" srcOrd="5" destOrd="0" parTransId="{1234D6CC-3123-4E6A-A431-345EFEC34CBB}" sibTransId="{5AE9C19E-F254-4657-AE62-4384B07E1AF8}"/>
    <dgm:cxn modelId="{4A6D780B-0166-46CB-90DA-C49F9B49F2A5}" srcId="{9B821747-A255-4500-820A-F638C45B75A6}" destId="{75B9494A-0C43-4655-96EA-BBEC007D5218}" srcOrd="8" destOrd="0" parTransId="{DAFFC9F1-A551-4700-928E-56025DB04B7F}" sibTransId="{B232C428-F13E-47A8-BEC0-6EACDE675AF8}"/>
    <dgm:cxn modelId="{2550EF4C-482A-4CAE-83A9-88E75556BD4D}" srcId="{9B821747-A255-4500-820A-F638C45B75A6}" destId="{657A4B7D-8B1B-48A5-93CC-F69E5A090058}" srcOrd="2" destOrd="0" parTransId="{EAF95F07-623E-4870-9259-9C86613DE399}" sibTransId="{04871980-6A71-42D8-845A-C7B20BE01059}"/>
    <dgm:cxn modelId="{3B625311-BE97-457C-9829-F205FC170E5F}" srcId="{F6A9FA44-62CF-4480-BB3E-15F42D6317CA}" destId="{95FAFCC7-6EFE-4EAF-B0A7-1DD3AEE74E2A}" srcOrd="4" destOrd="0" parTransId="{0527D25B-5595-4EE5-8AF2-5269C51A4CFD}" sibTransId="{B481DC8B-6934-4893-852D-2C2DE524CB18}"/>
    <dgm:cxn modelId="{E0FBFA99-DF3C-491D-BCA2-2BE50960A00D}" srcId="{9B821747-A255-4500-820A-F638C45B75A6}" destId="{C7C411CF-B4A6-4D45-AD2D-B89EAA32BF8F}" srcOrd="11" destOrd="0" parTransId="{0A0733DE-AA41-45D0-A8A5-D931B430B6E4}" sibTransId="{71D95644-8135-4242-B672-AA0B0BE9321E}"/>
    <dgm:cxn modelId="{CECCA06E-96A9-4C18-8133-427B27AE3C4D}" srcId="{7514004F-E6D0-47A5-A2E1-95CF403CC1E9}" destId="{956C4EF6-296C-4202-A00D-AE017CF3ECF6}" srcOrd="1" destOrd="0" parTransId="{1B44365D-4B8A-49D5-9FD9-26523413079B}" sibTransId="{BCC26A46-C860-4C37-95ED-998E23B52503}"/>
    <dgm:cxn modelId="{E5BCA7AB-C48D-44FA-A7D8-D07D497EF407}" srcId="{9B821747-A255-4500-820A-F638C45B75A6}" destId="{16CFE129-13EB-4E68-A306-36A3993AA083}" srcOrd="14" destOrd="0" parTransId="{8D073EBE-6FD7-4D00-9069-5DDB7ABFF850}" sibTransId="{9C719971-6E2C-4062-A258-830BD81D1718}"/>
    <dgm:cxn modelId="{E3C8C1FF-0C86-4B63-B4D6-D77D319F80F5}" srcId="{7514004F-E6D0-47A5-A2E1-95CF403CC1E9}" destId="{9B821747-A255-4500-820A-F638C45B75A6}" srcOrd="0" destOrd="0" parTransId="{76CFB174-C46B-4A45-8F35-831914830AC2}" sibTransId="{D08D4E41-82F4-4D51-8DC5-75194FB39CB7}"/>
    <dgm:cxn modelId="{F6670320-02DA-4E55-BD4E-A8870636D580}" srcId="{5319FA2D-4AE2-4754-9538-8530A446EE76}" destId="{2E36E25E-D376-4A31-A980-3493E8F7CA9C}" srcOrd="4" destOrd="0" parTransId="{B3F045E9-04D0-4866-A06A-D58DBE1C9A06}" sibTransId="{EF527F68-CBCE-4ADE-A1DD-01B482161716}"/>
    <dgm:cxn modelId="{56DB0994-26AB-4259-B221-FF3603412319}" type="presOf" srcId="{5F26AF46-0241-4D11-916E-7361B24964D8}" destId="{67D8A100-DF2A-4319-BB28-6C8F54AA721B}" srcOrd="0" destOrd="1" presId="urn:microsoft.com/office/officeart/2005/8/layout/matrix2"/>
    <dgm:cxn modelId="{D7242E50-732F-4F29-89EF-A362316BE1CF}" type="presOf" srcId="{CB26EDC1-E2B9-4A92-9BCD-A221E7BF7B1D}" destId="{67D8A100-DF2A-4319-BB28-6C8F54AA721B}" srcOrd="0" destOrd="2" presId="urn:microsoft.com/office/officeart/2005/8/layout/matrix2"/>
    <dgm:cxn modelId="{20872D8A-DEFA-4463-ACF3-1621D4AD65FF}" type="presOf" srcId="{9B821747-A255-4500-820A-F638C45B75A6}" destId="{0AE3B847-2D52-4AC9-83C5-E4642422D928}" srcOrd="0" destOrd="0" presId="urn:microsoft.com/office/officeart/2005/8/layout/matrix2"/>
    <dgm:cxn modelId="{9C6335B6-69D2-45A0-B174-876BF6866225}" srcId="{956C4EF6-296C-4202-A00D-AE017CF3ECF6}" destId="{95114ABC-EDBC-4FA2-B596-73BACC64B1A5}" srcOrd="6" destOrd="0" parTransId="{74EED4E8-8303-4224-BB49-FA48C9D6D191}" sibTransId="{1678B4A8-EB11-4119-AE1C-D8C837672963}"/>
    <dgm:cxn modelId="{BB557117-8DB5-44EB-8115-1D4A59F7474B}" type="presOf" srcId="{B0F54F64-A0EF-49C0-B92F-109CC3CCF080}" destId="{0AE3B847-2D52-4AC9-83C5-E4642422D928}" srcOrd="0" destOrd="13" presId="urn:microsoft.com/office/officeart/2005/8/layout/matrix2"/>
    <dgm:cxn modelId="{4DEAC3C6-65FA-48F6-9740-77BE3DA36E2C}" srcId="{5319FA2D-4AE2-4754-9538-8530A446EE76}" destId="{CB26EDC1-E2B9-4A92-9BCD-A221E7BF7B1D}" srcOrd="1" destOrd="0" parTransId="{3AA64A6B-F9F3-4883-BA10-A0A135BC1210}" sibTransId="{1B085C71-B0F8-4A05-9ECE-4957AEA32A70}"/>
    <dgm:cxn modelId="{5C6E49C5-3486-4C66-BE61-B4985706CE93}" srcId="{9B821747-A255-4500-820A-F638C45B75A6}" destId="{6B1FC5BB-A351-4692-AD2A-5425DE0DF6F9}" srcOrd="15" destOrd="0" parTransId="{7598EE43-2F2C-440A-9CCB-C0863794DBDB}" sibTransId="{5ADCD94B-B18B-4F2B-A422-9B4B650ACD8F}"/>
    <dgm:cxn modelId="{596A116C-656B-466E-9F2D-87B185071137}" type="presOf" srcId="{F74876D7-F76D-45DB-A01C-75721AB54E52}" destId="{A25F0306-8838-4CDE-8081-5F39F3CB6973}" srcOrd="0" destOrd="7" presId="urn:microsoft.com/office/officeart/2005/8/layout/matrix2"/>
    <dgm:cxn modelId="{7CE38A23-626C-4346-9A58-4066E7648A3C}" srcId="{F6A9FA44-62CF-4480-BB3E-15F42D6317CA}" destId="{B9681E7C-038D-48F1-935A-8D4CE52A4844}" srcOrd="8" destOrd="0" parTransId="{220F3DC1-DAE2-4C14-B014-8F2666C3B5BB}" sibTransId="{EBA48857-1C9A-4CB4-BD5E-3555AA148FE3}"/>
    <dgm:cxn modelId="{65592F3F-AB90-4EDB-90D7-4A5297FC595D}" srcId="{9B821747-A255-4500-820A-F638C45B75A6}" destId="{4ECC9AB7-D38E-4A36-84BB-62E9DCFEB402}" srcOrd="9" destOrd="0" parTransId="{00492736-0FAA-4254-B499-E9AAEFACF196}" sibTransId="{C59093D6-C883-4BBE-BF7C-68CE2E6E9297}"/>
    <dgm:cxn modelId="{EB1F71BF-FB02-470C-8AC2-BC79BDF73638}" srcId="{5319FA2D-4AE2-4754-9538-8530A446EE76}" destId="{CB7660A0-F110-44A0-97E9-939315E0DD3F}" srcOrd="2" destOrd="0" parTransId="{995313B4-34BE-45B3-BD4C-494DDA9F8CE2}" sibTransId="{48AC905C-E8C9-413C-A5D7-5810B906307D}"/>
    <dgm:cxn modelId="{5F78234D-CB0B-4EB2-96C1-B28A53A4FECE}" type="presOf" srcId="{6AB9266A-420A-4B9D-B08F-4CF6B78A91E5}" destId="{A25F0306-8838-4CDE-8081-5F39F3CB6973}" srcOrd="0" destOrd="2" presId="urn:microsoft.com/office/officeart/2005/8/layout/matrix2"/>
    <dgm:cxn modelId="{C3CE4D8D-8C0C-457C-B4EC-F9BED85C3422}" type="presOf" srcId="{EA2AE3A6-EE55-401E-9267-8984FD235D8B}" destId="{A25F0306-8838-4CDE-8081-5F39F3CB6973}" srcOrd="0" destOrd="8" presId="urn:microsoft.com/office/officeart/2005/8/layout/matrix2"/>
    <dgm:cxn modelId="{229EE152-9FAD-42AB-A474-722B6078DB4D}" srcId="{F6A9FA44-62CF-4480-BB3E-15F42D6317CA}" destId="{7BEC8E3C-25FA-4CE5-BCE9-333AE81B5026}" srcOrd="9" destOrd="0" parTransId="{6A1616A9-5B11-4943-8C17-FF118187F3F7}" sibTransId="{ABFC2AC5-98B5-4DDB-AC07-C7B9F5DC9EBF}"/>
    <dgm:cxn modelId="{444D01DF-1C09-40F0-ACF1-D73DC0E6B2D9}" type="presOf" srcId="{C7C411CF-B4A6-4D45-AD2D-B89EAA32BF8F}" destId="{0AE3B847-2D52-4AC9-83C5-E4642422D928}" srcOrd="0" destOrd="12" presId="urn:microsoft.com/office/officeart/2005/8/layout/matrix2"/>
    <dgm:cxn modelId="{A9A3C9F1-972F-4A02-ADDD-484C26CFCB74}" type="presOf" srcId="{EAF9512D-FF4A-47F6-95EC-4B253F62F554}" destId="{67D8A100-DF2A-4319-BB28-6C8F54AA721B}" srcOrd="0" destOrd="6" presId="urn:microsoft.com/office/officeart/2005/8/layout/matrix2"/>
    <dgm:cxn modelId="{6D30A8BE-0236-485D-9139-B9E459478380}" srcId="{9B821747-A255-4500-820A-F638C45B75A6}" destId="{C3FD950A-6289-4194-9BAA-9A9FB79D5216}" srcOrd="3" destOrd="0" parTransId="{61BC4CDA-C093-4AB1-A023-9ACA7352FD13}" sibTransId="{1DC2D9A9-388E-4860-82A1-95C939FE21F2}"/>
    <dgm:cxn modelId="{D5017A62-DC36-42B0-8E5E-161BFB3BF7B1}" type="presOf" srcId="{856E8A4B-E73E-4BC7-B23C-3AAB42CCAFBE}" destId="{0AE3B847-2D52-4AC9-83C5-E4642422D928}" srcOrd="0" destOrd="1" presId="urn:microsoft.com/office/officeart/2005/8/layout/matrix2"/>
    <dgm:cxn modelId="{AC5E9F73-105A-4FF5-93E3-69907A1F2410}" srcId="{7514004F-E6D0-47A5-A2E1-95CF403CC1E9}" destId="{5319FA2D-4AE2-4754-9538-8530A446EE76}" srcOrd="2" destOrd="0" parTransId="{4E906FDE-B356-47E9-8EFA-EFCD174E1F61}" sibTransId="{0A835633-55E5-4D75-9167-207A639F9874}"/>
    <dgm:cxn modelId="{881FA652-F0D3-44C7-A46C-48A7F3C4234D}" type="presOf" srcId="{D39ED18E-346A-47E6-8D46-16AA63E934C8}" destId="{5602EED8-81FC-4577-87DA-947913E1EBB0}" srcOrd="0" destOrd="8" presId="urn:microsoft.com/office/officeart/2005/8/layout/matrix2"/>
    <dgm:cxn modelId="{5FD68F51-364C-46EA-9A66-5C5C8EF5219C}" type="presOf" srcId="{3EB283CF-D963-4363-B8AE-720926E63090}" destId="{5602EED8-81FC-4577-87DA-947913E1EBB0}" srcOrd="0" destOrd="5" presId="urn:microsoft.com/office/officeart/2005/8/layout/matrix2"/>
    <dgm:cxn modelId="{99D39ADD-548A-444A-9A17-1B7B00F6EDF4}" type="presOf" srcId="{C3FD950A-6289-4194-9BAA-9A9FB79D5216}" destId="{0AE3B847-2D52-4AC9-83C5-E4642422D928}" srcOrd="0" destOrd="4" presId="urn:microsoft.com/office/officeart/2005/8/layout/matrix2"/>
    <dgm:cxn modelId="{BE08281C-017C-4135-BA58-9AF11ACF5674}" type="presOf" srcId="{F6A9FA44-62CF-4480-BB3E-15F42D6317CA}" destId="{A25F0306-8838-4CDE-8081-5F39F3CB6973}" srcOrd="0" destOrd="0" presId="urn:microsoft.com/office/officeart/2005/8/layout/matrix2"/>
    <dgm:cxn modelId="{88C732B9-AF9C-4B8E-91AC-9F454BEF3BF8}" type="presOf" srcId="{657A4B7D-8B1B-48A5-93CC-F69E5A090058}" destId="{0AE3B847-2D52-4AC9-83C5-E4642422D928}" srcOrd="0" destOrd="3" presId="urn:microsoft.com/office/officeart/2005/8/layout/matrix2"/>
    <dgm:cxn modelId="{7A976008-0840-462B-BEB8-824D2B154BF8}" type="presParOf" srcId="{3D7D3C73-E43E-430E-BF10-DF99E006C16C}" destId="{579B3CBE-8713-4FAA-AFAE-75D5104C9DFE}" srcOrd="0" destOrd="0" presId="urn:microsoft.com/office/officeart/2005/8/layout/matrix2"/>
    <dgm:cxn modelId="{D1975047-7EA4-43A1-8048-AD26045EFB5A}" type="presParOf" srcId="{3D7D3C73-E43E-430E-BF10-DF99E006C16C}" destId="{0AE3B847-2D52-4AC9-83C5-E4642422D928}" srcOrd="1" destOrd="0" presId="urn:microsoft.com/office/officeart/2005/8/layout/matrix2"/>
    <dgm:cxn modelId="{19A3F31A-924F-45F6-B07C-39B25BEB8C97}" type="presParOf" srcId="{3D7D3C73-E43E-430E-BF10-DF99E006C16C}" destId="{5602EED8-81FC-4577-87DA-947913E1EBB0}" srcOrd="2" destOrd="0" presId="urn:microsoft.com/office/officeart/2005/8/layout/matrix2"/>
    <dgm:cxn modelId="{C0735CEE-4E6C-470B-BE75-7398B4D55272}" type="presParOf" srcId="{3D7D3C73-E43E-430E-BF10-DF99E006C16C}" destId="{67D8A100-DF2A-4319-BB28-6C8F54AA721B}" srcOrd="3" destOrd="0" presId="urn:microsoft.com/office/officeart/2005/8/layout/matrix2"/>
    <dgm:cxn modelId="{79543516-19E3-4501-85E2-A3CA00D175B9}" type="presParOf" srcId="{3D7D3C73-E43E-430E-BF10-DF99E006C16C}" destId="{A25F0306-8838-4CDE-8081-5F39F3CB6973}" srcOrd="4" destOrd="0" presId="urn:microsoft.com/office/officeart/2005/8/layout/matrix2"/>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E15158-7C26-41A7-9288-1682C030658F}" type="doc">
      <dgm:prSet loTypeId="urn:microsoft.com/office/officeart/2005/8/layout/matrix1" loCatId="matrix" qsTypeId="urn:microsoft.com/office/officeart/2005/8/quickstyle/simple5" qsCatId="simple" csTypeId="urn:microsoft.com/office/officeart/2005/8/colors/colorful3" csCatId="colorful" phldr="1"/>
      <dgm:spPr/>
      <dgm:t>
        <a:bodyPr/>
        <a:lstStyle/>
        <a:p>
          <a:endParaRPr lang="es-MX"/>
        </a:p>
      </dgm:t>
    </dgm:pt>
    <dgm:pt modelId="{5BBF6F38-BB00-4A95-80B3-A6DE56951126}">
      <dgm:prSet phldrT="[Texto]" custT="1"/>
      <dgm:spPr/>
      <dgm:t>
        <a:bodyPr/>
        <a:lstStyle/>
        <a:p>
          <a:r>
            <a:rPr lang="es-MX" sz="3600"/>
            <a:t>FODA</a:t>
          </a:r>
        </a:p>
      </dgm:t>
    </dgm:pt>
    <dgm:pt modelId="{B1C1728F-47BF-4B19-BBCD-0229249B71A0}" type="parTrans" cxnId="{2E3E555F-92A0-4D1D-B725-6129EB07EB31}">
      <dgm:prSet/>
      <dgm:spPr/>
      <dgm:t>
        <a:bodyPr/>
        <a:lstStyle/>
        <a:p>
          <a:endParaRPr lang="es-MX"/>
        </a:p>
      </dgm:t>
    </dgm:pt>
    <dgm:pt modelId="{0CFF68D1-92C6-491E-8F65-7795B6D51A3C}" type="sibTrans" cxnId="{2E3E555F-92A0-4D1D-B725-6129EB07EB31}">
      <dgm:prSet/>
      <dgm:spPr/>
      <dgm:t>
        <a:bodyPr/>
        <a:lstStyle/>
        <a:p>
          <a:endParaRPr lang="es-MX"/>
        </a:p>
      </dgm:t>
    </dgm:pt>
    <dgm:pt modelId="{60335C4C-C24F-40CB-BBBA-89026A45E964}">
      <dgm:prSet phldrT="[Texto]" custT="1"/>
      <dgm:spPr/>
      <dgm:t>
        <a:bodyPr/>
        <a:lstStyle/>
        <a:p>
          <a:pPr algn="ctr"/>
          <a:r>
            <a:rPr lang="es-MX" sz="1000" b="1">
              <a:solidFill>
                <a:sysClr val="windowText" lastClr="000000"/>
              </a:solidFill>
            </a:rPr>
            <a:t>F-O</a:t>
          </a:r>
        </a:p>
        <a:p>
          <a:pPr algn="just"/>
          <a:r>
            <a:rPr lang="es-MX" sz="900" b="0">
              <a:solidFill>
                <a:sysClr val="windowText" lastClr="000000"/>
              </a:solidFill>
            </a:rPr>
            <a:t>Expandir nuestro mercado hacia otras regiones y establecer franquicias.</a:t>
          </a:r>
        </a:p>
        <a:p>
          <a:pPr algn="just"/>
          <a:r>
            <a:rPr lang="es-MX" sz="900" b="0">
              <a:solidFill>
                <a:sysClr val="windowText" lastClr="000000"/>
              </a:solidFill>
            </a:rPr>
            <a:t>Adecuar nuestras ofertas a  el mes patrio de septiembre.</a:t>
          </a:r>
        </a:p>
        <a:p>
          <a:pPr algn="just"/>
          <a:r>
            <a:rPr lang="es-MX" sz="900" b="0">
              <a:solidFill>
                <a:sysClr val="windowText" lastClr="000000"/>
              </a:solidFill>
            </a:rPr>
            <a:t>Optimizar nuestros recursos para  seguir expandiendonos e incrementar nuestra capacidad.</a:t>
          </a:r>
        </a:p>
        <a:p>
          <a:pPr algn="just"/>
          <a:r>
            <a:rPr lang="es-MX" sz="900" b="0">
              <a:solidFill>
                <a:sysClr val="windowText" lastClr="000000"/>
              </a:solidFill>
            </a:rPr>
            <a:t>Buscar ingresar a eventos culturales regionales y locales para promocionar nuestras empanadas.</a:t>
          </a:r>
        </a:p>
        <a:p>
          <a:pPr algn="just"/>
          <a:r>
            <a:rPr lang="es-MX" sz="900" b="0">
              <a:solidFill>
                <a:sysClr val="windowText" lastClr="000000"/>
              </a:solidFill>
            </a:rPr>
            <a:t>Conseguir financiamientos para inversiones futuras en ampliaciones o adquisiciones, o para mejorar el producto.</a:t>
          </a:r>
        </a:p>
      </dgm:t>
    </dgm:pt>
    <dgm:pt modelId="{5E726F7A-EB0E-424A-AC6E-A863904092CD}" type="parTrans" cxnId="{AA8E28AB-7971-461C-83E6-6038A1946089}">
      <dgm:prSet/>
      <dgm:spPr/>
      <dgm:t>
        <a:bodyPr/>
        <a:lstStyle/>
        <a:p>
          <a:endParaRPr lang="es-MX"/>
        </a:p>
      </dgm:t>
    </dgm:pt>
    <dgm:pt modelId="{2071DB9E-59E4-44E3-AB8D-938615EA415B}" type="sibTrans" cxnId="{AA8E28AB-7971-461C-83E6-6038A1946089}">
      <dgm:prSet/>
      <dgm:spPr/>
      <dgm:t>
        <a:bodyPr/>
        <a:lstStyle/>
        <a:p>
          <a:endParaRPr lang="es-MX"/>
        </a:p>
      </dgm:t>
    </dgm:pt>
    <dgm:pt modelId="{CE5CF9ED-4689-4445-90C5-66A1D4A8CFEC}">
      <dgm:prSet phldrT="[Texto]" custT="1"/>
      <dgm:spPr/>
      <dgm:t>
        <a:bodyPr/>
        <a:lstStyle/>
        <a:p>
          <a:pPr algn="ctr"/>
          <a:r>
            <a:rPr lang="es-MX" sz="900" b="1">
              <a:solidFill>
                <a:sysClr val="windowText" lastClr="000000"/>
              </a:solidFill>
            </a:rPr>
            <a:t>D-O</a:t>
          </a:r>
        </a:p>
        <a:p>
          <a:pPr algn="just"/>
          <a:r>
            <a:rPr lang="es-MX" sz="800" b="0">
              <a:solidFill>
                <a:sysClr val="windowText" lastClr="000000"/>
              </a:solidFill>
            </a:rPr>
            <a:t>Tratar de buscar proveedores con mejores precios, negociar mayores volumenes de insumos para incrementar la producción, o establecer alianzas con ellos.</a:t>
          </a:r>
        </a:p>
        <a:p>
          <a:pPr algn="just"/>
          <a:r>
            <a:rPr lang="es-MX" sz="800" b="0">
              <a:solidFill>
                <a:sysClr val="windowText" lastClr="000000"/>
              </a:solidFill>
            </a:rPr>
            <a:t>Renovar la maquinaria y comprar equipos mas eficientes con tecnología de punta, o patentar una maquina propia que mejore el proceso y la velocidad de producción.</a:t>
          </a:r>
        </a:p>
        <a:p>
          <a:pPr algn="just"/>
          <a:r>
            <a:rPr lang="es-MX" sz="800" b="0">
              <a:solidFill>
                <a:sysClr val="windowText" lastClr="000000"/>
              </a:solidFill>
            </a:rPr>
            <a:t>Operar de manera independiente toda la semana para vender mas.</a:t>
          </a:r>
        </a:p>
        <a:p>
          <a:pPr algn="just"/>
          <a:r>
            <a:rPr lang="es-MX" sz="800" b="0">
              <a:solidFill>
                <a:sysClr val="windowText" lastClr="000000"/>
              </a:solidFill>
            </a:rPr>
            <a:t>Buscar estandarizar nuestros procesos y tratar de buscar nuevos clientes para incrementar nuestra fuerza en el mercado , bajar nuestros precios. </a:t>
          </a:r>
        </a:p>
        <a:p>
          <a:pPr algn="just"/>
          <a:r>
            <a:rPr lang="es-MX" sz="800" b="0">
              <a:solidFill>
                <a:sysClr val="windowText" lastClr="000000"/>
              </a:solidFill>
            </a:rPr>
            <a:t>Iniciar procesos de patentado y crear una franquicia para buscar expansión nacional.</a:t>
          </a:r>
          <a:endParaRPr lang="es-MX" sz="800">
            <a:solidFill>
              <a:sysClr val="windowText" lastClr="000000"/>
            </a:solidFill>
          </a:endParaRPr>
        </a:p>
      </dgm:t>
    </dgm:pt>
    <dgm:pt modelId="{2A0A589D-196B-4EDA-B1E0-4373DC843CD5}" type="parTrans" cxnId="{4331B3B1-8F15-4A8F-A499-3AEB070C33A7}">
      <dgm:prSet/>
      <dgm:spPr/>
      <dgm:t>
        <a:bodyPr/>
        <a:lstStyle/>
        <a:p>
          <a:endParaRPr lang="es-MX"/>
        </a:p>
      </dgm:t>
    </dgm:pt>
    <dgm:pt modelId="{A326CCA6-11C1-47EC-ABC8-38AAFF948063}" type="sibTrans" cxnId="{4331B3B1-8F15-4A8F-A499-3AEB070C33A7}">
      <dgm:prSet/>
      <dgm:spPr/>
      <dgm:t>
        <a:bodyPr/>
        <a:lstStyle/>
        <a:p>
          <a:endParaRPr lang="es-MX"/>
        </a:p>
      </dgm:t>
    </dgm:pt>
    <dgm:pt modelId="{A06886DE-CD3F-4630-A58B-1E89AC894ADE}">
      <dgm:prSet phldrT="[Texto]" custT="1"/>
      <dgm:spPr/>
      <dgm:t>
        <a:bodyPr/>
        <a:lstStyle/>
        <a:p>
          <a:pPr algn="ctr"/>
          <a:r>
            <a:rPr lang="es-MX" sz="1000" b="1">
              <a:solidFill>
                <a:sysClr val="windowText" lastClr="000000"/>
              </a:solidFill>
            </a:rPr>
            <a:t>F-A</a:t>
          </a:r>
        </a:p>
        <a:p>
          <a:pPr algn="just"/>
          <a:r>
            <a:rPr lang="es-MX" sz="1000">
              <a:solidFill>
                <a:sysClr val="windowText" lastClr="000000"/>
              </a:solidFill>
            </a:rPr>
            <a:t>Tratar de buscar opciones para deducir impuestos.</a:t>
          </a:r>
        </a:p>
        <a:p>
          <a:pPr algn="just"/>
          <a:r>
            <a:rPr lang="es-MX" sz="1000">
              <a:solidFill>
                <a:sysClr val="windowText" lastClr="000000"/>
              </a:solidFill>
            </a:rPr>
            <a:t>Buscar a largo plazo incluir algunas nuevas opciones de productos sustitutos dentro del negocio.</a:t>
          </a:r>
        </a:p>
        <a:p>
          <a:pPr algn="just"/>
          <a:r>
            <a:rPr lang="es-MX" sz="1000">
              <a:solidFill>
                <a:sysClr val="windowText" lastClr="000000"/>
              </a:solidFill>
            </a:rPr>
            <a:t>Realizar adecuaciones a nuestras empanadas para serguir mejorandolas.</a:t>
          </a:r>
        </a:p>
        <a:p>
          <a:pPr algn="just"/>
          <a:r>
            <a:rPr lang="es-MX" sz="1000">
              <a:solidFill>
                <a:sysClr val="windowText" lastClr="000000"/>
              </a:solidFill>
            </a:rPr>
            <a:t>Volver a estimar la dmanada actual y futura.</a:t>
          </a:r>
        </a:p>
      </dgm:t>
    </dgm:pt>
    <dgm:pt modelId="{33A9A320-AFC7-44C7-83A7-C7853C5760E2}" type="parTrans" cxnId="{7F3480B3-BA47-4890-A390-C731C71DA6EE}">
      <dgm:prSet/>
      <dgm:spPr/>
      <dgm:t>
        <a:bodyPr/>
        <a:lstStyle/>
        <a:p>
          <a:endParaRPr lang="es-MX"/>
        </a:p>
      </dgm:t>
    </dgm:pt>
    <dgm:pt modelId="{91B6A187-120B-4112-8951-600249B0C43E}" type="sibTrans" cxnId="{7F3480B3-BA47-4890-A390-C731C71DA6EE}">
      <dgm:prSet/>
      <dgm:spPr/>
      <dgm:t>
        <a:bodyPr/>
        <a:lstStyle/>
        <a:p>
          <a:endParaRPr lang="es-MX"/>
        </a:p>
      </dgm:t>
    </dgm:pt>
    <dgm:pt modelId="{08AE86A1-9840-41B2-AEFA-62809F6747F8}">
      <dgm:prSet phldrT="[Texto]" custT="1"/>
      <dgm:spPr/>
      <dgm:t>
        <a:bodyPr/>
        <a:lstStyle/>
        <a:p>
          <a:pPr algn="ctr"/>
          <a:r>
            <a:rPr lang="es-MX" sz="1000" b="1">
              <a:solidFill>
                <a:sysClr val="windowText" lastClr="000000"/>
              </a:solidFill>
            </a:rPr>
            <a:t>D-A</a:t>
          </a:r>
        </a:p>
        <a:p>
          <a:pPr algn="just"/>
          <a:r>
            <a:rPr lang="es-MX" sz="1000">
              <a:solidFill>
                <a:sysClr val="windowText" lastClr="000000"/>
              </a:solidFill>
            </a:rPr>
            <a:t>Buscar adaptarnos a los clientes de manera pronta, y tratar de priorizar en lo que ellos realmente estan buscando.</a:t>
          </a:r>
        </a:p>
        <a:p>
          <a:pPr algn="just"/>
          <a:r>
            <a:rPr lang="es-MX" sz="1000">
              <a:solidFill>
                <a:sysClr val="windowText" lastClr="000000"/>
              </a:solidFill>
            </a:rPr>
            <a:t>Ofrecerles a los clientes mejores opciones a menores precios mas competitivos.</a:t>
          </a:r>
        </a:p>
      </dgm:t>
    </dgm:pt>
    <dgm:pt modelId="{9864DAD8-056F-4E5F-B303-B72572DA4398}" type="parTrans" cxnId="{1C555794-33CA-4868-8047-CF41F7E567DF}">
      <dgm:prSet/>
      <dgm:spPr/>
      <dgm:t>
        <a:bodyPr/>
        <a:lstStyle/>
        <a:p>
          <a:endParaRPr lang="es-MX"/>
        </a:p>
      </dgm:t>
    </dgm:pt>
    <dgm:pt modelId="{9971CA5E-0228-411A-978A-2DBB10C0A957}" type="sibTrans" cxnId="{1C555794-33CA-4868-8047-CF41F7E567DF}">
      <dgm:prSet/>
      <dgm:spPr/>
      <dgm:t>
        <a:bodyPr/>
        <a:lstStyle/>
        <a:p>
          <a:endParaRPr lang="es-MX"/>
        </a:p>
      </dgm:t>
    </dgm:pt>
    <dgm:pt modelId="{D9260F21-6D6B-43F6-994E-F6F60500E7B2}" type="pres">
      <dgm:prSet presAssocID="{32E15158-7C26-41A7-9288-1682C030658F}" presName="diagram" presStyleCnt="0">
        <dgm:presLayoutVars>
          <dgm:chMax val="1"/>
          <dgm:dir/>
          <dgm:animLvl val="ctr"/>
          <dgm:resizeHandles val="exact"/>
        </dgm:presLayoutVars>
      </dgm:prSet>
      <dgm:spPr/>
      <dgm:t>
        <a:bodyPr/>
        <a:lstStyle/>
        <a:p>
          <a:endParaRPr lang="es-MX"/>
        </a:p>
      </dgm:t>
    </dgm:pt>
    <dgm:pt modelId="{0E5B89FD-3F99-49E9-8F63-9F553C505E63}" type="pres">
      <dgm:prSet presAssocID="{32E15158-7C26-41A7-9288-1682C030658F}" presName="matrix" presStyleCnt="0"/>
      <dgm:spPr/>
    </dgm:pt>
    <dgm:pt modelId="{0B2D4380-6783-4568-B896-94AA0AAB32AA}" type="pres">
      <dgm:prSet presAssocID="{32E15158-7C26-41A7-9288-1682C030658F}" presName="tile1" presStyleLbl="node1" presStyleIdx="0" presStyleCnt="4" custScaleY="111184" custLinFactNeighborX="0" custLinFactNeighborY="2288"/>
      <dgm:spPr/>
      <dgm:t>
        <a:bodyPr/>
        <a:lstStyle/>
        <a:p>
          <a:endParaRPr lang="es-MX"/>
        </a:p>
      </dgm:t>
    </dgm:pt>
    <dgm:pt modelId="{659C1DFD-EE62-4165-BEA4-86C401E00EB9}" type="pres">
      <dgm:prSet presAssocID="{32E15158-7C26-41A7-9288-1682C030658F}" presName="tile1text" presStyleLbl="node1" presStyleIdx="0" presStyleCnt="4">
        <dgm:presLayoutVars>
          <dgm:chMax val="0"/>
          <dgm:chPref val="0"/>
          <dgm:bulletEnabled val="1"/>
        </dgm:presLayoutVars>
      </dgm:prSet>
      <dgm:spPr/>
      <dgm:t>
        <a:bodyPr/>
        <a:lstStyle/>
        <a:p>
          <a:endParaRPr lang="es-MX"/>
        </a:p>
      </dgm:t>
    </dgm:pt>
    <dgm:pt modelId="{CA3B90E7-DBB1-406E-85CB-F8A43FC672FD}" type="pres">
      <dgm:prSet presAssocID="{32E15158-7C26-41A7-9288-1682C030658F}" presName="tile2" presStyleLbl="node1" presStyleIdx="1" presStyleCnt="4" custScaleY="113215" custLinFactNeighborY="2746"/>
      <dgm:spPr/>
      <dgm:t>
        <a:bodyPr/>
        <a:lstStyle/>
        <a:p>
          <a:endParaRPr lang="es-MX"/>
        </a:p>
      </dgm:t>
    </dgm:pt>
    <dgm:pt modelId="{9546E335-B4F4-4298-8D33-8406327D16A0}" type="pres">
      <dgm:prSet presAssocID="{32E15158-7C26-41A7-9288-1682C030658F}" presName="tile2text" presStyleLbl="node1" presStyleIdx="1" presStyleCnt="4">
        <dgm:presLayoutVars>
          <dgm:chMax val="0"/>
          <dgm:chPref val="0"/>
          <dgm:bulletEnabled val="1"/>
        </dgm:presLayoutVars>
      </dgm:prSet>
      <dgm:spPr/>
      <dgm:t>
        <a:bodyPr/>
        <a:lstStyle/>
        <a:p>
          <a:endParaRPr lang="es-MX"/>
        </a:p>
      </dgm:t>
    </dgm:pt>
    <dgm:pt modelId="{18F24751-58D4-41B4-9380-2B566C800396}" type="pres">
      <dgm:prSet presAssocID="{32E15158-7C26-41A7-9288-1682C030658F}" presName="tile3" presStyleLbl="node1" presStyleIdx="2" presStyleCnt="4" custScaleY="83410"/>
      <dgm:spPr/>
      <dgm:t>
        <a:bodyPr/>
        <a:lstStyle/>
        <a:p>
          <a:endParaRPr lang="es-MX"/>
        </a:p>
      </dgm:t>
    </dgm:pt>
    <dgm:pt modelId="{A027295E-DB96-4D2B-8A3E-60EE31FCB42B}" type="pres">
      <dgm:prSet presAssocID="{32E15158-7C26-41A7-9288-1682C030658F}" presName="tile3text" presStyleLbl="node1" presStyleIdx="2" presStyleCnt="4">
        <dgm:presLayoutVars>
          <dgm:chMax val="0"/>
          <dgm:chPref val="0"/>
          <dgm:bulletEnabled val="1"/>
        </dgm:presLayoutVars>
      </dgm:prSet>
      <dgm:spPr/>
      <dgm:t>
        <a:bodyPr/>
        <a:lstStyle/>
        <a:p>
          <a:endParaRPr lang="es-MX"/>
        </a:p>
      </dgm:t>
    </dgm:pt>
    <dgm:pt modelId="{AB814CDE-D315-4C60-A1F2-4C2F132DC45A}" type="pres">
      <dgm:prSet presAssocID="{32E15158-7C26-41A7-9288-1682C030658F}" presName="tile4" presStyleLbl="node1" presStyleIdx="3" presStyleCnt="4" custScaleY="82552"/>
      <dgm:spPr/>
      <dgm:t>
        <a:bodyPr/>
        <a:lstStyle/>
        <a:p>
          <a:endParaRPr lang="es-MX"/>
        </a:p>
      </dgm:t>
    </dgm:pt>
    <dgm:pt modelId="{6794B2B7-E210-4498-A495-F22BAB949960}" type="pres">
      <dgm:prSet presAssocID="{32E15158-7C26-41A7-9288-1682C030658F}" presName="tile4text" presStyleLbl="node1" presStyleIdx="3" presStyleCnt="4">
        <dgm:presLayoutVars>
          <dgm:chMax val="0"/>
          <dgm:chPref val="0"/>
          <dgm:bulletEnabled val="1"/>
        </dgm:presLayoutVars>
      </dgm:prSet>
      <dgm:spPr/>
      <dgm:t>
        <a:bodyPr/>
        <a:lstStyle/>
        <a:p>
          <a:endParaRPr lang="es-MX"/>
        </a:p>
      </dgm:t>
    </dgm:pt>
    <dgm:pt modelId="{4E770DC5-5F8E-47A5-BF33-0F844FEC73AF}" type="pres">
      <dgm:prSet presAssocID="{32E15158-7C26-41A7-9288-1682C030658F}" presName="centerTile" presStyleLbl="fgShp" presStyleIdx="0" presStyleCnt="1" custLinFactNeighborX="-2123" custLinFactNeighborY="32952">
        <dgm:presLayoutVars>
          <dgm:chMax val="0"/>
          <dgm:chPref val="0"/>
        </dgm:presLayoutVars>
      </dgm:prSet>
      <dgm:spPr/>
      <dgm:t>
        <a:bodyPr/>
        <a:lstStyle/>
        <a:p>
          <a:endParaRPr lang="es-MX"/>
        </a:p>
      </dgm:t>
    </dgm:pt>
  </dgm:ptLst>
  <dgm:cxnLst>
    <dgm:cxn modelId="{DCDC5BA1-2981-49D5-90B5-1142BA9FAD8D}" type="presOf" srcId="{CE5CF9ED-4689-4445-90C5-66A1D4A8CFEC}" destId="{CA3B90E7-DBB1-406E-85CB-F8A43FC672FD}" srcOrd="0" destOrd="0" presId="urn:microsoft.com/office/officeart/2005/8/layout/matrix1"/>
    <dgm:cxn modelId="{1C555794-33CA-4868-8047-CF41F7E567DF}" srcId="{5BBF6F38-BB00-4A95-80B3-A6DE56951126}" destId="{08AE86A1-9840-41B2-AEFA-62809F6747F8}" srcOrd="3" destOrd="0" parTransId="{9864DAD8-056F-4E5F-B303-B72572DA4398}" sibTransId="{9971CA5E-0228-411A-978A-2DBB10C0A957}"/>
    <dgm:cxn modelId="{2F982A20-96B9-4A6D-86CC-C6C41D6115CA}" type="presOf" srcId="{A06886DE-CD3F-4630-A58B-1E89AC894ADE}" destId="{A027295E-DB96-4D2B-8A3E-60EE31FCB42B}" srcOrd="1" destOrd="0" presId="urn:microsoft.com/office/officeart/2005/8/layout/matrix1"/>
    <dgm:cxn modelId="{4DB96B3A-E200-45BD-940F-A9E90E6EFDF9}" type="presOf" srcId="{08AE86A1-9840-41B2-AEFA-62809F6747F8}" destId="{6794B2B7-E210-4498-A495-F22BAB949960}" srcOrd="1" destOrd="0" presId="urn:microsoft.com/office/officeart/2005/8/layout/matrix1"/>
    <dgm:cxn modelId="{7F3480B3-BA47-4890-A390-C731C71DA6EE}" srcId="{5BBF6F38-BB00-4A95-80B3-A6DE56951126}" destId="{A06886DE-CD3F-4630-A58B-1E89AC894ADE}" srcOrd="2" destOrd="0" parTransId="{33A9A320-AFC7-44C7-83A7-C7853C5760E2}" sibTransId="{91B6A187-120B-4112-8951-600249B0C43E}"/>
    <dgm:cxn modelId="{2E3E555F-92A0-4D1D-B725-6129EB07EB31}" srcId="{32E15158-7C26-41A7-9288-1682C030658F}" destId="{5BBF6F38-BB00-4A95-80B3-A6DE56951126}" srcOrd="0" destOrd="0" parTransId="{B1C1728F-47BF-4B19-BBCD-0229249B71A0}" sibTransId="{0CFF68D1-92C6-491E-8F65-7795B6D51A3C}"/>
    <dgm:cxn modelId="{9D396156-7895-40FC-AA28-1C601B8B7F2F}" type="presOf" srcId="{32E15158-7C26-41A7-9288-1682C030658F}" destId="{D9260F21-6D6B-43F6-994E-F6F60500E7B2}" srcOrd="0" destOrd="0" presId="urn:microsoft.com/office/officeart/2005/8/layout/matrix1"/>
    <dgm:cxn modelId="{E021242A-1686-471C-8238-87B455FEF747}" type="presOf" srcId="{08AE86A1-9840-41B2-AEFA-62809F6747F8}" destId="{AB814CDE-D315-4C60-A1F2-4C2F132DC45A}" srcOrd="0" destOrd="0" presId="urn:microsoft.com/office/officeart/2005/8/layout/matrix1"/>
    <dgm:cxn modelId="{AA8E28AB-7971-461C-83E6-6038A1946089}" srcId="{5BBF6F38-BB00-4A95-80B3-A6DE56951126}" destId="{60335C4C-C24F-40CB-BBBA-89026A45E964}" srcOrd="0" destOrd="0" parTransId="{5E726F7A-EB0E-424A-AC6E-A863904092CD}" sibTransId="{2071DB9E-59E4-44E3-AB8D-938615EA415B}"/>
    <dgm:cxn modelId="{2DD0FB15-2384-4793-9ACA-6C85A7325A44}" type="presOf" srcId="{60335C4C-C24F-40CB-BBBA-89026A45E964}" destId="{0B2D4380-6783-4568-B896-94AA0AAB32AA}" srcOrd="0" destOrd="0" presId="urn:microsoft.com/office/officeart/2005/8/layout/matrix1"/>
    <dgm:cxn modelId="{E23A9134-FCF2-4D0A-A5D2-822BA024DED1}" type="presOf" srcId="{60335C4C-C24F-40CB-BBBA-89026A45E964}" destId="{659C1DFD-EE62-4165-BEA4-86C401E00EB9}" srcOrd="1" destOrd="0" presId="urn:microsoft.com/office/officeart/2005/8/layout/matrix1"/>
    <dgm:cxn modelId="{4331B3B1-8F15-4A8F-A499-3AEB070C33A7}" srcId="{5BBF6F38-BB00-4A95-80B3-A6DE56951126}" destId="{CE5CF9ED-4689-4445-90C5-66A1D4A8CFEC}" srcOrd="1" destOrd="0" parTransId="{2A0A589D-196B-4EDA-B1E0-4373DC843CD5}" sibTransId="{A326CCA6-11C1-47EC-ABC8-38AAFF948063}"/>
    <dgm:cxn modelId="{8DA045BF-4C59-4D56-B994-ADE7B2BB697C}" type="presOf" srcId="{A06886DE-CD3F-4630-A58B-1E89AC894ADE}" destId="{18F24751-58D4-41B4-9380-2B566C800396}" srcOrd="0" destOrd="0" presId="urn:microsoft.com/office/officeart/2005/8/layout/matrix1"/>
    <dgm:cxn modelId="{768B511E-F59F-4FA9-AFBD-AC0B5B14DDB9}" type="presOf" srcId="{CE5CF9ED-4689-4445-90C5-66A1D4A8CFEC}" destId="{9546E335-B4F4-4298-8D33-8406327D16A0}" srcOrd="1" destOrd="0" presId="urn:microsoft.com/office/officeart/2005/8/layout/matrix1"/>
    <dgm:cxn modelId="{19742B4C-FD10-46F9-8608-CDA29565E6CD}" type="presOf" srcId="{5BBF6F38-BB00-4A95-80B3-A6DE56951126}" destId="{4E770DC5-5F8E-47A5-BF33-0F844FEC73AF}" srcOrd="0" destOrd="0" presId="urn:microsoft.com/office/officeart/2005/8/layout/matrix1"/>
    <dgm:cxn modelId="{E5043080-A258-42FA-939C-33E6ABF88E35}" type="presParOf" srcId="{D9260F21-6D6B-43F6-994E-F6F60500E7B2}" destId="{0E5B89FD-3F99-49E9-8F63-9F553C505E63}" srcOrd="0" destOrd="0" presId="urn:microsoft.com/office/officeart/2005/8/layout/matrix1"/>
    <dgm:cxn modelId="{C20A494A-ADE4-4575-A43B-5BCD94564B00}" type="presParOf" srcId="{0E5B89FD-3F99-49E9-8F63-9F553C505E63}" destId="{0B2D4380-6783-4568-B896-94AA0AAB32AA}" srcOrd="0" destOrd="0" presId="urn:microsoft.com/office/officeart/2005/8/layout/matrix1"/>
    <dgm:cxn modelId="{4AC7797E-A431-46A7-9828-80C25995C396}" type="presParOf" srcId="{0E5B89FD-3F99-49E9-8F63-9F553C505E63}" destId="{659C1DFD-EE62-4165-BEA4-86C401E00EB9}" srcOrd="1" destOrd="0" presId="urn:microsoft.com/office/officeart/2005/8/layout/matrix1"/>
    <dgm:cxn modelId="{326F8FAB-F53F-44E2-A596-0DD3B8527635}" type="presParOf" srcId="{0E5B89FD-3F99-49E9-8F63-9F553C505E63}" destId="{CA3B90E7-DBB1-406E-85CB-F8A43FC672FD}" srcOrd="2" destOrd="0" presId="urn:microsoft.com/office/officeart/2005/8/layout/matrix1"/>
    <dgm:cxn modelId="{BB55869E-90ED-47F0-B0F6-32884FE48AD8}" type="presParOf" srcId="{0E5B89FD-3F99-49E9-8F63-9F553C505E63}" destId="{9546E335-B4F4-4298-8D33-8406327D16A0}" srcOrd="3" destOrd="0" presId="urn:microsoft.com/office/officeart/2005/8/layout/matrix1"/>
    <dgm:cxn modelId="{2DD2ACF9-1307-420A-9BCB-9C03369717D8}" type="presParOf" srcId="{0E5B89FD-3F99-49E9-8F63-9F553C505E63}" destId="{18F24751-58D4-41B4-9380-2B566C800396}" srcOrd="4" destOrd="0" presId="urn:microsoft.com/office/officeart/2005/8/layout/matrix1"/>
    <dgm:cxn modelId="{7941FBBA-8C8A-483C-817D-85AE5227783B}" type="presParOf" srcId="{0E5B89FD-3F99-49E9-8F63-9F553C505E63}" destId="{A027295E-DB96-4D2B-8A3E-60EE31FCB42B}" srcOrd="5" destOrd="0" presId="urn:microsoft.com/office/officeart/2005/8/layout/matrix1"/>
    <dgm:cxn modelId="{DD1CD524-59E7-4E44-9618-379C336D0784}" type="presParOf" srcId="{0E5B89FD-3F99-49E9-8F63-9F553C505E63}" destId="{AB814CDE-D315-4C60-A1F2-4C2F132DC45A}" srcOrd="6" destOrd="0" presId="urn:microsoft.com/office/officeart/2005/8/layout/matrix1"/>
    <dgm:cxn modelId="{9D310AAD-A08F-4C53-94F0-CFFE2606E499}" type="presParOf" srcId="{0E5B89FD-3F99-49E9-8F63-9F553C505E63}" destId="{6794B2B7-E210-4498-A495-F22BAB949960}" srcOrd="7" destOrd="0" presId="urn:microsoft.com/office/officeart/2005/8/layout/matrix1"/>
    <dgm:cxn modelId="{BB98CF80-EE2B-45BD-B8FD-F9D275BE7EB6}" type="presParOf" srcId="{D9260F21-6D6B-43F6-994E-F6F60500E7B2}" destId="{4E770DC5-5F8E-47A5-BF33-0F844FEC73AF}" srcOrd="1" destOrd="0" presId="urn:microsoft.com/office/officeart/2005/8/layout/matrix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B3CBE-8713-4FAA-AFAE-75D5104C9DFE}">
      <dsp:nvSpPr>
        <dsp:cNvPr id="0" name=""/>
        <dsp:cNvSpPr/>
      </dsp:nvSpPr>
      <dsp:spPr>
        <a:xfrm>
          <a:off x="167639" y="0"/>
          <a:ext cx="5667375" cy="5667375"/>
        </a:xfrm>
        <a:prstGeom prst="quadArrow">
          <a:avLst>
            <a:gd name="adj1" fmla="val 2000"/>
            <a:gd name="adj2" fmla="val 4000"/>
            <a:gd name="adj3" fmla="val 5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0AE3B847-2D52-4AC9-83C5-E4642422D928}">
      <dsp:nvSpPr>
        <dsp:cNvPr id="0" name=""/>
        <dsp:cNvSpPr/>
      </dsp:nvSpPr>
      <dsp:spPr>
        <a:xfrm>
          <a:off x="536019" y="368379"/>
          <a:ext cx="2266950" cy="2266950"/>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t" anchorCtr="0">
          <a:noAutofit/>
        </a:bodyPr>
        <a:lstStyle/>
        <a:p>
          <a:pPr lvl="0" algn="ctr" defTabSz="355600">
            <a:lnSpc>
              <a:spcPct val="90000"/>
            </a:lnSpc>
            <a:spcBef>
              <a:spcPct val="0"/>
            </a:spcBef>
            <a:spcAft>
              <a:spcPct val="35000"/>
            </a:spcAft>
          </a:pPr>
          <a:r>
            <a:rPr lang="es-MX" sz="800" b="1" kern="1200">
              <a:solidFill>
                <a:sysClr val="windowText" lastClr="000000"/>
              </a:solidFill>
            </a:rPr>
            <a:t>FORTALEZAS</a:t>
          </a:r>
          <a:endParaRPr lang="es-MX" sz="700" b="1" kern="1200">
            <a:solidFill>
              <a:sysClr val="windowText" lastClr="000000"/>
            </a:solidFill>
          </a:endParaRPr>
        </a:p>
        <a:p>
          <a:pPr marL="57150" lvl="1" indent="-57150" algn="just" defTabSz="311150">
            <a:lnSpc>
              <a:spcPct val="90000"/>
            </a:lnSpc>
            <a:spcBef>
              <a:spcPct val="0"/>
            </a:spcBef>
            <a:spcAft>
              <a:spcPct val="15000"/>
            </a:spcAft>
            <a:buChar char="••"/>
          </a:pPr>
          <a:r>
            <a:rPr lang="es-MX" sz="700" kern="1200">
              <a:solidFill>
                <a:sysClr val="windowText" lastClr="000000"/>
              </a:solidFill>
            </a:rPr>
            <a:t>Empanadas atractivas</a:t>
          </a:r>
        </a:p>
        <a:p>
          <a:pPr marL="57150" lvl="1" indent="-57150" algn="just" defTabSz="311150">
            <a:lnSpc>
              <a:spcPct val="90000"/>
            </a:lnSpc>
            <a:spcBef>
              <a:spcPct val="0"/>
            </a:spcBef>
            <a:spcAft>
              <a:spcPct val="15000"/>
            </a:spcAft>
            <a:buChar char="••"/>
          </a:pPr>
          <a:r>
            <a:rPr lang="es-MX" sz="700" kern="1200">
              <a:solidFill>
                <a:sysClr val="windowText" lastClr="000000"/>
              </a:solidFill>
            </a:rPr>
            <a:t>Variedad de sabores</a:t>
          </a:r>
        </a:p>
        <a:p>
          <a:pPr marL="57150" lvl="1" indent="-57150" algn="just" defTabSz="311150">
            <a:lnSpc>
              <a:spcPct val="90000"/>
            </a:lnSpc>
            <a:spcBef>
              <a:spcPct val="0"/>
            </a:spcBef>
            <a:spcAft>
              <a:spcPct val="15000"/>
            </a:spcAft>
            <a:buChar char="••"/>
          </a:pPr>
          <a:r>
            <a:rPr lang="es-MX" sz="700" kern="1200">
              <a:solidFill>
                <a:sysClr val="windowText" lastClr="000000"/>
              </a:solidFill>
            </a:rPr>
            <a:t>Receta exclusiva secreta</a:t>
          </a:r>
        </a:p>
        <a:p>
          <a:pPr marL="57150" lvl="1" indent="-57150" algn="just" defTabSz="311150">
            <a:lnSpc>
              <a:spcPct val="90000"/>
            </a:lnSpc>
            <a:spcBef>
              <a:spcPct val="0"/>
            </a:spcBef>
            <a:spcAft>
              <a:spcPct val="15000"/>
            </a:spcAft>
            <a:buChar char="••"/>
          </a:pPr>
          <a:r>
            <a:rPr lang="es-MX" sz="700" kern="1200">
              <a:solidFill>
                <a:sysClr val="windowText" lastClr="000000"/>
              </a:solidFill>
            </a:rPr>
            <a:t>Sabor Mejorado</a:t>
          </a:r>
        </a:p>
        <a:p>
          <a:pPr marL="57150" lvl="1" indent="-57150" algn="just" defTabSz="311150">
            <a:lnSpc>
              <a:spcPct val="90000"/>
            </a:lnSpc>
            <a:spcBef>
              <a:spcPct val="0"/>
            </a:spcBef>
            <a:spcAft>
              <a:spcPct val="15000"/>
            </a:spcAft>
            <a:buChar char="••"/>
          </a:pPr>
          <a:r>
            <a:rPr lang="es-MX" sz="700" kern="1200">
              <a:solidFill>
                <a:sysClr val="windowText" lastClr="000000"/>
              </a:solidFill>
            </a:rPr>
            <a:t>Ingredientes selectos de calidad</a:t>
          </a:r>
        </a:p>
        <a:p>
          <a:pPr marL="57150" lvl="1" indent="-57150" algn="just" defTabSz="311150">
            <a:lnSpc>
              <a:spcPct val="90000"/>
            </a:lnSpc>
            <a:spcBef>
              <a:spcPct val="0"/>
            </a:spcBef>
            <a:spcAft>
              <a:spcPct val="15000"/>
            </a:spcAft>
            <a:buChar char="••"/>
          </a:pPr>
          <a:r>
            <a:rPr lang="es-MX" sz="700" kern="1200">
              <a:solidFill>
                <a:sysClr val="windowText" lastClr="000000"/>
              </a:solidFill>
            </a:rPr>
            <a:t>Servicios complementarios</a:t>
          </a:r>
        </a:p>
        <a:p>
          <a:pPr marL="57150" lvl="1" indent="-57150" algn="just" defTabSz="311150">
            <a:lnSpc>
              <a:spcPct val="90000"/>
            </a:lnSpc>
            <a:spcBef>
              <a:spcPct val="0"/>
            </a:spcBef>
            <a:spcAft>
              <a:spcPct val="15000"/>
            </a:spcAft>
            <a:buChar char="••"/>
          </a:pPr>
          <a:r>
            <a:rPr lang="es-MX" sz="700" kern="1200">
              <a:solidFill>
                <a:sysClr val="windowText" lastClr="000000"/>
              </a:solidFill>
            </a:rPr>
            <a:t>Comodidad</a:t>
          </a:r>
        </a:p>
        <a:p>
          <a:pPr marL="57150" lvl="1" indent="-57150" algn="just" defTabSz="311150">
            <a:lnSpc>
              <a:spcPct val="90000"/>
            </a:lnSpc>
            <a:spcBef>
              <a:spcPct val="0"/>
            </a:spcBef>
            <a:spcAft>
              <a:spcPct val="15000"/>
            </a:spcAft>
            <a:buChar char="••"/>
          </a:pPr>
          <a:r>
            <a:rPr lang="es-MX" sz="700" kern="1200">
              <a:solidFill>
                <a:sysClr val="windowText" lastClr="000000"/>
              </a:solidFill>
            </a:rPr>
            <a:t>Atencion al cliente</a:t>
          </a:r>
        </a:p>
        <a:p>
          <a:pPr marL="57150" lvl="1" indent="-57150" algn="just" defTabSz="311150">
            <a:lnSpc>
              <a:spcPct val="90000"/>
            </a:lnSpc>
            <a:spcBef>
              <a:spcPct val="0"/>
            </a:spcBef>
            <a:spcAft>
              <a:spcPct val="15000"/>
            </a:spcAft>
            <a:buChar char="••"/>
          </a:pPr>
          <a:r>
            <a:rPr lang="es-MX" sz="700" kern="1200">
              <a:solidFill>
                <a:sysClr val="windowText" lastClr="000000"/>
              </a:solidFill>
            </a:rPr>
            <a:t>Velocidad de entrega</a:t>
          </a:r>
        </a:p>
        <a:p>
          <a:pPr marL="57150" lvl="1" indent="-57150" algn="just" defTabSz="311150">
            <a:lnSpc>
              <a:spcPct val="90000"/>
            </a:lnSpc>
            <a:spcBef>
              <a:spcPct val="0"/>
            </a:spcBef>
            <a:spcAft>
              <a:spcPct val="15000"/>
            </a:spcAft>
            <a:buChar char="••"/>
          </a:pPr>
          <a:r>
            <a:rPr lang="es-MX" sz="700" kern="1200">
              <a:solidFill>
                <a:sysClr val="windowText" lastClr="000000"/>
              </a:solidFill>
            </a:rPr>
            <a:t>Empaque Práctico</a:t>
          </a:r>
        </a:p>
        <a:p>
          <a:pPr marL="57150" lvl="1" indent="-57150" algn="just" defTabSz="311150">
            <a:lnSpc>
              <a:spcPct val="90000"/>
            </a:lnSpc>
            <a:spcBef>
              <a:spcPct val="0"/>
            </a:spcBef>
            <a:spcAft>
              <a:spcPct val="15000"/>
            </a:spcAft>
            <a:buChar char="••"/>
          </a:pPr>
          <a:r>
            <a:rPr lang="es-MX" sz="700" kern="1200">
              <a:solidFill>
                <a:sysClr val="windowText" lastClr="000000"/>
              </a:solidFill>
            </a:rPr>
            <a:t>Recursos disponibles</a:t>
          </a:r>
        </a:p>
        <a:p>
          <a:pPr marL="57150" lvl="1" indent="-57150" algn="just" defTabSz="311150">
            <a:lnSpc>
              <a:spcPct val="90000"/>
            </a:lnSpc>
            <a:spcBef>
              <a:spcPct val="0"/>
            </a:spcBef>
            <a:spcAft>
              <a:spcPct val="15000"/>
            </a:spcAft>
            <a:buChar char="••"/>
          </a:pPr>
          <a:r>
            <a:rPr lang="es-MX" sz="700" kern="1200">
              <a:solidFill>
                <a:sysClr val="windowText" lastClr="000000"/>
              </a:solidFill>
            </a:rPr>
            <a:t>Costos fijos mínimos</a:t>
          </a:r>
        </a:p>
        <a:p>
          <a:pPr marL="57150" lvl="1" indent="-57150" algn="just" defTabSz="311150">
            <a:lnSpc>
              <a:spcPct val="90000"/>
            </a:lnSpc>
            <a:spcBef>
              <a:spcPct val="0"/>
            </a:spcBef>
            <a:spcAft>
              <a:spcPct val="15000"/>
            </a:spcAft>
            <a:buChar char="••"/>
          </a:pPr>
          <a:r>
            <a:rPr lang="es-MX" sz="700" kern="1200">
              <a:solidFill>
                <a:sysClr val="windowText" lastClr="000000"/>
              </a:solidFill>
            </a:rPr>
            <a:t>Distribución propia</a:t>
          </a:r>
        </a:p>
        <a:p>
          <a:pPr marL="57150" lvl="1" indent="-57150" algn="just" defTabSz="311150">
            <a:lnSpc>
              <a:spcPct val="90000"/>
            </a:lnSpc>
            <a:spcBef>
              <a:spcPct val="0"/>
            </a:spcBef>
            <a:spcAft>
              <a:spcPct val="15000"/>
            </a:spcAft>
            <a:buChar char="••"/>
          </a:pPr>
          <a:r>
            <a:rPr lang="es-MX" sz="700" kern="1200">
              <a:solidFill>
                <a:sysClr val="windowText" lastClr="000000"/>
              </a:solidFill>
            </a:rPr>
            <a:t>Buena Ubicación</a:t>
          </a:r>
        </a:p>
        <a:p>
          <a:pPr marL="57150" lvl="1" indent="-57150" algn="just" defTabSz="311150">
            <a:lnSpc>
              <a:spcPct val="90000"/>
            </a:lnSpc>
            <a:spcBef>
              <a:spcPct val="0"/>
            </a:spcBef>
            <a:spcAft>
              <a:spcPct val="15000"/>
            </a:spcAft>
            <a:buChar char="••"/>
          </a:pPr>
          <a:r>
            <a:rPr lang="es-MX" sz="700" kern="1200">
              <a:solidFill>
                <a:sysClr val="windowText" lastClr="000000"/>
              </a:solidFill>
            </a:rPr>
            <a:t>Personal Capacitado</a:t>
          </a:r>
        </a:p>
        <a:p>
          <a:pPr marL="57150" lvl="1" indent="-57150" algn="just" defTabSz="311150">
            <a:lnSpc>
              <a:spcPct val="90000"/>
            </a:lnSpc>
            <a:spcBef>
              <a:spcPct val="0"/>
            </a:spcBef>
            <a:spcAft>
              <a:spcPct val="15000"/>
            </a:spcAft>
            <a:buChar char="••"/>
          </a:pPr>
          <a:r>
            <a:rPr lang="es-MX" sz="700" kern="1200">
              <a:solidFill>
                <a:sysClr val="windowText" lastClr="000000"/>
              </a:solidFill>
            </a:rPr>
            <a:t>Publicidad Implementada</a:t>
          </a:r>
        </a:p>
      </dsp:txBody>
      <dsp:txXfrm>
        <a:off x="646682" y="479042"/>
        <a:ext cx="2045624" cy="2045624"/>
      </dsp:txXfrm>
    </dsp:sp>
    <dsp:sp modelId="{5602EED8-81FC-4577-87DA-947913E1EBB0}">
      <dsp:nvSpPr>
        <dsp:cNvPr id="0" name=""/>
        <dsp:cNvSpPr/>
      </dsp:nvSpPr>
      <dsp:spPr>
        <a:xfrm>
          <a:off x="3199685" y="373570"/>
          <a:ext cx="2266950" cy="2274385"/>
        </a:xfrm>
        <a:prstGeom prst="roundRect">
          <a:avLst/>
        </a:prstGeom>
        <a:gradFill rotWithShape="0">
          <a:gsLst>
            <a:gs pos="0">
              <a:schemeClr val="accent4">
                <a:hueOff val="-1173315"/>
                <a:satOff val="-12043"/>
                <a:lumOff val="5033"/>
                <a:alphaOff val="0"/>
                <a:satMod val="103000"/>
                <a:lumMod val="102000"/>
                <a:tint val="94000"/>
              </a:schemeClr>
            </a:gs>
            <a:gs pos="50000">
              <a:schemeClr val="accent4">
                <a:hueOff val="-1173315"/>
                <a:satOff val="-12043"/>
                <a:lumOff val="5033"/>
                <a:alphaOff val="0"/>
                <a:satMod val="110000"/>
                <a:lumMod val="100000"/>
                <a:shade val="100000"/>
              </a:schemeClr>
            </a:gs>
            <a:gs pos="100000">
              <a:schemeClr val="accent4">
                <a:hueOff val="-1173315"/>
                <a:satOff val="-12043"/>
                <a:lumOff val="503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t" anchorCtr="0">
          <a:noAutofit/>
        </a:bodyPr>
        <a:lstStyle/>
        <a:p>
          <a:pPr lvl="0" algn="ctr" defTabSz="355600">
            <a:lnSpc>
              <a:spcPct val="90000"/>
            </a:lnSpc>
            <a:spcBef>
              <a:spcPct val="0"/>
            </a:spcBef>
            <a:spcAft>
              <a:spcPct val="35000"/>
            </a:spcAft>
          </a:pPr>
          <a:r>
            <a:rPr lang="es-MX" sz="800" b="1" kern="1200">
              <a:solidFill>
                <a:sysClr val="windowText" lastClr="000000"/>
              </a:solidFill>
            </a:rPr>
            <a:t>OPORTUNIDADES</a:t>
          </a:r>
          <a:endParaRPr lang="es-MX" sz="700" b="1" kern="1200">
            <a:solidFill>
              <a:sysClr val="windowText" lastClr="000000"/>
            </a:solidFill>
          </a:endParaRPr>
        </a:p>
        <a:p>
          <a:pPr marL="57150" lvl="1" indent="-57150" algn="just" defTabSz="355600">
            <a:lnSpc>
              <a:spcPct val="90000"/>
            </a:lnSpc>
            <a:spcBef>
              <a:spcPct val="0"/>
            </a:spcBef>
            <a:spcAft>
              <a:spcPct val="15000"/>
            </a:spcAft>
            <a:buChar char="••"/>
          </a:pPr>
          <a:r>
            <a:rPr lang="es-MX" sz="800" b="0" kern="1200">
              <a:solidFill>
                <a:sysClr val="windowText" lastClr="000000"/>
              </a:solidFill>
            </a:rPr>
            <a:t>Clientes en busqueda de algo nuevo</a:t>
          </a:r>
        </a:p>
        <a:p>
          <a:pPr marL="57150" lvl="1" indent="-57150" algn="just" defTabSz="355600">
            <a:lnSpc>
              <a:spcPct val="90000"/>
            </a:lnSpc>
            <a:spcBef>
              <a:spcPct val="0"/>
            </a:spcBef>
            <a:spcAft>
              <a:spcPct val="15000"/>
            </a:spcAft>
            <a:buChar char="••"/>
          </a:pPr>
          <a:r>
            <a:rPr lang="es-MX" sz="800" b="0" kern="1200">
              <a:solidFill>
                <a:sysClr val="windowText" lastClr="000000"/>
              </a:solidFill>
            </a:rPr>
            <a:t>Demanda en aumento</a:t>
          </a:r>
        </a:p>
        <a:p>
          <a:pPr marL="57150" lvl="1" indent="-57150" algn="just" defTabSz="355600">
            <a:lnSpc>
              <a:spcPct val="90000"/>
            </a:lnSpc>
            <a:spcBef>
              <a:spcPct val="0"/>
            </a:spcBef>
            <a:spcAft>
              <a:spcPct val="15000"/>
            </a:spcAft>
            <a:buChar char="••"/>
          </a:pPr>
          <a:r>
            <a:rPr lang="es-MX" sz="800" b="0" kern="1200">
              <a:solidFill>
                <a:sysClr val="windowText" lastClr="000000"/>
              </a:solidFill>
            </a:rPr>
            <a:t>Ventas estacionales en mes de Septiembre</a:t>
          </a:r>
        </a:p>
        <a:p>
          <a:pPr marL="57150" lvl="1" indent="-57150" algn="just" defTabSz="355600">
            <a:lnSpc>
              <a:spcPct val="90000"/>
            </a:lnSpc>
            <a:spcBef>
              <a:spcPct val="0"/>
            </a:spcBef>
            <a:spcAft>
              <a:spcPct val="15000"/>
            </a:spcAft>
            <a:buChar char="••"/>
          </a:pPr>
          <a:r>
            <a:rPr lang="es-MX" sz="800" b="0" kern="1200">
              <a:solidFill>
                <a:sysClr val="windowText" lastClr="000000"/>
              </a:solidFill>
            </a:rPr>
            <a:t>Pocos competidores potenciales</a:t>
          </a:r>
        </a:p>
        <a:p>
          <a:pPr marL="57150" lvl="1" indent="-57150" algn="just" defTabSz="355600">
            <a:lnSpc>
              <a:spcPct val="90000"/>
            </a:lnSpc>
            <a:spcBef>
              <a:spcPct val="0"/>
            </a:spcBef>
            <a:spcAft>
              <a:spcPct val="15000"/>
            </a:spcAft>
            <a:buChar char="••"/>
          </a:pPr>
          <a:r>
            <a:rPr lang="es-MX" sz="800" b="0" kern="1200">
              <a:solidFill>
                <a:sysClr val="windowText" lastClr="000000"/>
              </a:solidFill>
            </a:rPr>
            <a:t>Aumento en el ingreso d la población</a:t>
          </a:r>
        </a:p>
        <a:p>
          <a:pPr marL="57150" lvl="1" indent="-57150" algn="just" defTabSz="355600">
            <a:lnSpc>
              <a:spcPct val="90000"/>
            </a:lnSpc>
            <a:spcBef>
              <a:spcPct val="0"/>
            </a:spcBef>
            <a:spcAft>
              <a:spcPct val="15000"/>
            </a:spcAft>
            <a:buChar char="••"/>
          </a:pPr>
          <a:r>
            <a:rPr lang="es-MX" sz="800" b="0" kern="1200">
              <a:solidFill>
                <a:sysClr val="windowText" lastClr="000000"/>
              </a:solidFill>
            </a:rPr>
            <a:t>Ferias de empanadas o concursos locales o regionales.</a:t>
          </a:r>
        </a:p>
        <a:p>
          <a:pPr marL="57150" lvl="1" indent="-57150" algn="just" defTabSz="355600">
            <a:lnSpc>
              <a:spcPct val="90000"/>
            </a:lnSpc>
            <a:spcBef>
              <a:spcPct val="0"/>
            </a:spcBef>
            <a:spcAft>
              <a:spcPct val="15000"/>
            </a:spcAft>
            <a:buChar char="••"/>
          </a:pPr>
          <a:r>
            <a:rPr lang="es-MX" sz="800" b="0" kern="1200">
              <a:solidFill>
                <a:sysClr val="windowText" lastClr="000000"/>
              </a:solidFill>
            </a:rPr>
            <a:t>Programas del estado para financiamiento.</a:t>
          </a:r>
        </a:p>
        <a:p>
          <a:pPr marL="57150" lvl="1" indent="-57150" algn="l" defTabSz="311150">
            <a:lnSpc>
              <a:spcPct val="90000"/>
            </a:lnSpc>
            <a:spcBef>
              <a:spcPct val="0"/>
            </a:spcBef>
            <a:spcAft>
              <a:spcPct val="15000"/>
            </a:spcAft>
            <a:buChar char="••"/>
          </a:pPr>
          <a:endParaRPr lang="es-MX" sz="700" kern="1200"/>
        </a:p>
      </dsp:txBody>
      <dsp:txXfrm>
        <a:off x="3310348" y="484233"/>
        <a:ext cx="2045624" cy="2053059"/>
      </dsp:txXfrm>
    </dsp:sp>
    <dsp:sp modelId="{67D8A100-DF2A-4319-BB28-6C8F54AA721B}">
      <dsp:nvSpPr>
        <dsp:cNvPr id="0" name=""/>
        <dsp:cNvSpPr/>
      </dsp:nvSpPr>
      <dsp:spPr>
        <a:xfrm>
          <a:off x="573990" y="3008367"/>
          <a:ext cx="2266950" cy="2220862"/>
        </a:xfrm>
        <a:prstGeom prst="roundRect">
          <a:avLst/>
        </a:prstGeom>
        <a:gradFill rotWithShape="0">
          <a:gsLst>
            <a:gs pos="0">
              <a:schemeClr val="accent4">
                <a:hueOff val="-2346630"/>
                <a:satOff val="-24086"/>
                <a:lumOff val="10066"/>
                <a:alphaOff val="0"/>
                <a:satMod val="103000"/>
                <a:lumMod val="102000"/>
                <a:tint val="94000"/>
              </a:schemeClr>
            </a:gs>
            <a:gs pos="50000">
              <a:schemeClr val="accent4">
                <a:hueOff val="-2346630"/>
                <a:satOff val="-24086"/>
                <a:lumOff val="10066"/>
                <a:alphaOff val="0"/>
                <a:satMod val="110000"/>
                <a:lumMod val="100000"/>
                <a:shade val="100000"/>
              </a:schemeClr>
            </a:gs>
            <a:gs pos="100000">
              <a:schemeClr val="accent4">
                <a:hueOff val="-2346630"/>
                <a:satOff val="-24086"/>
                <a:lumOff val="1006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t" anchorCtr="0">
          <a:noAutofit/>
        </a:bodyPr>
        <a:lstStyle/>
        <a:p>
          <a:pPr lvl="0" algn="ctr" defTabSz="355600">
            <a:lnSpc>
              <a:spcPct val="90000"/>
            </a:lnSpc>
            <a:spcBef>
              <a:spcPct val="0"/>
            </a:spcBef>
            <a:spcAft>
              <a:spcPct val="35000"/>
            </a:spcAft>
          </a:pPr>
          <a:r>
            <a:rPr lang="es-MX" sz="800" b="1" kern="1200">
              <a:solidFill>
                <a:sysClr val="windowText" lastClr="000000"/>
              </a:solidFill>
            </a:rPr>
            <a:t>DEBILIDADES</a:t>
          </a:r>
          <a:endParaRPr lang="es-MX" sz="800" kern="1200">
            <a:solidFill>
              <a:sysClr val="windowText" lastClr="000000"/>
            </a:solidFill>
          </a:endParaRPr>
        </a:p>
        <a:p>
          <a:pPr marL="57150" lvl="1" indent="-57150" algn="l" defTabSz="400050">
            <a:lnSpc>
              <a:spcPct val="90000"/>
            </a:lnSpc>
            <a:spcBef>
              <a:spcPct val="0"/>
            </a:spcBef>
            <a:spcAft>
              <a:spcPct val="15000"/>
            </a:spcAft>
            <a:buChar char="••"/>
          </a:pPr>
          <a:r>
            <a:rPr lang="es-MX" sz="900" b="0" kern="1200">
              <a:solidFill>
                <a:sysClr val="windowText" lastClr="000000"/>
              </a:solidFill>
            </a:rPr>
            <a:t>Precios mas elevados</a:t>
          </a:r>
        </a:p>
        <a:p>
          <a:pPr marL="57150" lvl="1" indent="-57150" algn="l" defTabSz="400050">
            <a:lnSpc>
              <a:spcPct val="90000"/>
            </a:lnSpc>
            <a:spcBef>
              <a:spcPct val="0"/>
            </a:spcBef>
            <a:spcAft>
              <a:spcPct val="15000"/>
            </a:spcAft>
            <a:buChar char="••"/>
          </a:pPr>
          <a:r>
            <a:rPr lang="es-MX" sz="900" b="0" kern="1200">
              <a:solidFill>
                <a:sysClr val="windowText" lastClr="000000"/>
              </a:solidFill>
            </a:rPr>
            <a:t>Bajos Recursos financieros disponibles</a:t>
          </a:r>
        </a:p>
        <a:p>
          <a:pPr marL="57150" lvl="1" indent="-57150" algn="l" defTabSz="400050">
            <a:lnSpc>
              <a:spcPct val="90000"/>
            </a:lnSpc>
            <a:spcBef>
              <a:spcPct val="0"/>
            </a:spcBef>
            <a:spcAft>
              <a:spcPct val="15000"/>
            </a:spcAft>
            <a:buChar char="••"/>
          </a:pPr>
          <a:r>
            <a:rPr lang="es-MX" sz="900" b="0" kern="1200">
              <a:solidFill>
                <a:sysClr val="windowText" lastClr="000000"/>
              </a:solidFill>
            </a:rPr>
            <a:t>Capacidad de Producción baja y limitada</a:t>
          </a:r>
        </a:p>
        <a:p>
          <a:pPr marL="57150" lvl="1" indent="-57150" algn="l" defTabSz="400050">
            <a:lnSpc>
              <a:spcPct val="90000"/>
            </a:lnSpc>
            <a:spcBef>
              <a:spcPct val="0"/>
            </a:spcBef>
            <a:spcAft>
              <a:spcPct val="15000"/>
            </a:spcAft>
            <a:buChar char="••"/>
          </a:pPr>
          <a:r>
            <a:rPr lang="es-MX" sz="900" b="0" kern="1200">
              <a:solidFill>
                <a:sysClr val="windowText" lastClr="000000"/>
              </a:solidFill>
            </a:rPr>
            <a:t>Ventas solo los fines de semana</a:t>
          </a:r>
        </a:p>
        <a:p>
          <a:pPr marL="57150" lvl="1" indent="-57150" algn="l" defTabSz="400050">
            <a:lnSpc>
              <a:spcPct val="90000"/>
            </a:lnSpc>
            <a:spcBef>
              <a:spcPct val="0"/>
            </a:spcBef>
            <a:spcAft>
              <a:spcPct val="15000"/>
            </a:spcAft>
            <a:buChar char="••"/>
          </a:pPr>
          <a:r>
            <a:rPr lang="es-MX" sz="900" b="0" kern="1200">
              <a:solidFill>
                <a:sysClr val="windowText" lastClr="000000"/>
              </a:solidFill>
            </a:rPr>
            <a:t>Procesos no estandarizados</a:t>
          </a:r>
        </a:p>
        <a:p>
          <a:pPr marL="57150" lvl="1" indent="-57150" algn="l" defTabSz="400050">
            <a:lnSpc>
              <a:spcPct val="90000"/>
            </a:lnSpc>
            <a:spcBef>
              <a:spcPct val="0"/>
            </a:spcBef>
            <a:spcAft>
              <a:spcPct val="15000"/>
            </a:spcAft>
            <a:buChar char="••"/>
          </a:pPr>
          <a:r>
            <a:rPr lang="es-MX" sz="900" b="0" kern="1200">
              <a:solidFill>
                <a:sysClr val="windowText" lastClr="000000"/>
              </a:solidFill>
            </a:rPr>
            <a:t>Tecnologías antiguas para la producción</a:t>
          </a:r>
        </a:p>
      </dsp:txBody>
      <dsp:txXfrm>
        <a:off x="682404" y="3116781"/>
        <a:ext cx="2050122" cy="2004034"/>
      </dsp:txXfrm>
    </dsp:sp>
    <dsp:sp modelId="{A25F0306-8838-4CDE-8081-5F39F3CB6973}">
      <dsp:nvSpPr>
        <dsp:cNvPr id="0" name=""/>
        <dsp:cNvSpPr/>
      </dsp:nvSpPr>
      <dsp:spPr>
        <a:xfrm>
          <a:off x="3237747" y="3008548"/>
          <a:ext cx="2266950" cy="2220681"/>
        </a:xfrm>
        <a:prstGeom prst="roundRect">
          <a:avLst/>
        </a:prstGeom>
        <a:gradFill rotWithShape="0">
          <a:gsLst>
            <a:gs pos="0">
              <a:schemeClr val="accent4">
                <a:hueOff val="-3519944"/>
                <a:satOff val="-36129"/>
                <a:lumOff val="15099"/>
                <a:alphaOff val="0"/>
                <a:satMod val="103000"/>
                <a:lumMod val="102000"/>
                <a:tint val="94000"/>
              </a:schemeClr>
            </a:gs>
            <a:gs pos="50000">
              <a:schemeClr val="accent4">
                <a:hueOff val="-3519944"/>
                <a:satOff val="-36129"/>
                <a:lumOff val="15099"/>
                <a:alphaOff val="0"/>
                <a:satMod val="110000"/>
                <a:lumMod val="100000"/>
                <a:shade val="100000"/>
              </a:schemeClr>
            </a:gs>
            <a:gs pos="100000">
              <a:schemeClr val="accent4">
                <a:hueOff val="-3519944"/>
                <a:satOff val="-36129"/>
                <a:lumOff val="1509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t" anchorCtr="0">
          <a:noAutofit/>
        </a:bodyPr>
        <a:lstStyle/>
        <a:p>
          <a:pPr lvl="0" algn="ctr" defTabSz="355600">
            <a:lnSpc>
              <a:spcPct val="90000"/>
            </a:lnSpc>
            <a:spcBef>
              <a:spcPct val="0"/>
            </a:spcBef>
            <a:spcAft>
              <a:spcPct val="35000"/>
            </a:spcAft>
          </a:pPr>
          <a:r>
            <a:rPr lang="es-MX" sz="800" b="1" kern="1200">
              <a:solidFill>
                <a:sysClr val="windowText" lastClr="000000"/>
              </a:solidFill>
            </a:rPr>
            <a:t>AMENAZAS</a:t>
          </a:r>
          <a:endParaRPr lang="es-MX" sz="600" kern="1200">
            <a:solidFill>
              <a:sysClr val="windowText" lastClr="000000"/>
            </a:solidFill>
          </a:endParaRPr>
        </a:p>
        <a:p>
          <a:pPr marL="57150" lvl="1" indent="-57150" algn="just" defTabSz="400050">
            <a:lnSpc>
              <a:spcPct val="90000"/>
            </a:lnSpc>
            <a:spcBef>
              <a:spcPct val="0"/>
            </a:spcBef>
            <a:spcAft>
              <a:spcPct val="15000"/>
            </a:spcAft>
            <a:buChar char="••"/>
          </a:pPr>
          <a:r>
            <a:rPr lang="es-MX" sz="900" b="0" kern="1200">
              <a:solidFill>
                <a:sysClr val="windowText" lastClr="000000"/>
              </a:solidFill>
            </a:rPr>
            <a:t>Politicas fiscales y reformas tributarias</a:t>
          </a:r>
        </a:p>
        <a:p>
          <a:pPr marL="57150" lvl="1" indent="-57150" algn="just" defTabSz="400050">
            <a:lnSpc>
              <a:spcPct val="90000"/>
            </a:lnSpc>
            <a:spcBef>
              <a:spcPct val="0"/>
            </a:spcBef>
            <a:spcAft>
              <a:spcPct val="15000"/>
            </a:spcAft>
            <a:buChar char="••"/>
          </a:pPr>
          <a:r>
            <a:rPr lang="es-MX" sz="900" b="0" kern="1200">
              <a:solidFill>
                <a:sysClr val="windowText" lastClr="000000"/>
              </a:solidFill>
            </a:rPr>
            <a:t>Nuevos competidores indirectos o con productos sustitutos que satisfacen la misma necesidad.</a:t>
          </a:r>
        </a:p>
        <a:p>
          <a:pPr marL="57150" lvl="1" indent="-57150" algn="just" defTabSz="400050">
            <a:lnSpc>
              <a:spcPct val="90000"/>
            </a:lnSpc>
            <a:spcBef>
              <a:spcPct val="0"/>
            </a:spcBef>
            <a:spcAft>
              <a:spcPct val="15000"/>
            </a:spcAft>
            <a:buChar char="••"/>
          </a:pPr>
          <a:r>
            <a:rPr lang="es-MX" sz="900" b="0" kern="1200">
              <a:solidFill>
                <a:sysClr val="windowText" lastClr="000000"/>
              </a:solidFill>
            </a:rPr>
            <a:t>Cambios en las preferencias de los clientes</a:t>
          </a:r>
        </a:p>
        <a:p>
          <a:pPr marL="57150" lvl="1" indent="-57150" algn="l" defTabSz="222250">
            <a:lnSpc>
              <a:spcPct val="90000"/>
            </a:lnSpc>
            <a:spcBef>
              <a:spcPct val="0"/>
            </a:spcBef>
            <a:spcAft>
              <a:spcPct val="15000"/>
            </a:spcAft>
            <a:buChar char="••"/>
          </a:pPr>
          <a:endParaRPr lang="es-MX" sz="500" b="1" kern="1200"/>
        </a:p>
        <a:p>
          <a:pPr marL="57150" lvl="1" indent="-57150" algn="l" defTabSz="222250">
            <a:lnSpc>
              <a:spcPct val="90000"/>
            </a:lnSpc>
            <a:spcBef>
              <a:spcPct val="0"/>
            </a:spcBef>
            <a:spcAft>
              <a:spcPct val="15000"/>
            </a:spcAft>
            <a:buChar char="••"/>
          </a:pPr>
          <a:endParaRPr lang="es-MX" sz="500" b="1" kern="1200"/>
        </a:p>
        <a:p>
          <a:pPr marL="57150" lvl="1" indent="-57150" algn="l" defTabSz="222250">
            <a:lnSpc>
              <a:spcPct val="90000"/>
            </a:lnSpc>
            <a:spcBef>
              <a:spcPct val="0"/>
            </a:spcBef>
            <a:spcAft>
              <a:spcPct val="15000"/>
            </a:spcAft>
            <a:buChar char="••"/>
          </a:pPr>
          <a:endParaRPr lang="es-MX" sz="500" b="1" kern="1200"/>
        </a:p>
        <a:p>
          <a:pPr marL="57150" lvl="1" indent="-57150" algn="l" defTabSz="222250">
            <a:lnSpc>
              <a:spcPct val="90000"/>
            </a:lnSpc>
            <a:spcBef>
              <a:spcPct val="0"/>
            </a:spcBef>
            <a:spcAft>
              <a:spcPct val="15000"/>
            </a:spcAft>
            <a:buChar char="••"/>
          </a:pPr>
          <a:endParaRPr lang="es-MX" sz="500" kern="1200"/>
        </a:p>
        <a:p>
          <a:pPr marL="57150" lvl="1" indent="-57150" algn="l" defTabSz="222250">
            <a:lnSpc>
              <a:spcPct val="90000"/>
            </a:lnSpc>
            <a:spcBef>
              <a:spcPct val="0"/>
            </a:spcBef>
            <a:spcAft>
              <a:spcPct val="15000"/>
            </a:spcAft>
            <a:buChar char="••"/>
          </a:pPr>
          <a:endParaRPr lang="es-MX" sz="500" kern="1200"/>
        </a:p>
        <a:p>
          <a:pPr marL="57150" lvl="1" indent="-57150" algn="l" defTabSz="222250">
            <a:lnSpc>
              <a:spcPct val="90000"/>
            </a:lnSpc>
            <a:spcBef>
              <a:spcPct val="0"/>
            </a:spcBef>
            <a:spcAft>
              <a:spcPct val="15000"/>
            </a:spcAft>
            <a:buChar char="••"/>
          </a:pPr>
          <a:endParaRPr lang="es-MX" sz="500" kern="1200"/>
        </a:p>
        <a:p>
          <a:pPr marL="57150" lvl="1" indent="-57150" algn="l" defTabSz="222250">
            <a:lnSpc>
              <a:spcPct val="90000"/>
            </a:lnSpc>
            <a:spcBef>
              <a:spcPct val="0"/>
            </a:spcBef>
            <a:spcAft>
              <a:spcPct val="15000"/>
            </a:spcAft>
            <a:buChar char="••"/>
          </a:pPr>
          <a:endParaRPr lang="es-MX" sz="500" kern="1200"/>
        </a:p>
      </dsp:txBody>
      <dsp:txXfrm>
        <a:off x="3346152" y="3116953"/>
        <a:ext cx="2050140" cy="20038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D4380-6783-4568-B896-94AA0AAB32AA}">
      <dsp:nvSpPr>
        <dsp:cNvPr id="0" name=""/>
        <dsp:cNvSpPr/>
      </dsp:nvSpPr>
      <dsp:spPr>
        <a:xfrm rot="16200000">
          <a:off x="338437" y="-252124"/>
          <a:ext cx="2313975" cy="2990850"/>
        </a:xfrm>
        <a:prstGeom prst="round1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b="1" kern="1200">
              <a:solidFill>
                <a:sysClr val="windowText" lastClr="000000"/>
              </a:solidFill>
            </a:rPr>
            <a:t>F-O</a:t>
          </a:r>
        </a:p>
        <a:p>
          <a:pPr lvl="0" algn="just" defTabSz="444500">
            <a:lnSpc>
              <a:spcPct val="90000"/>
            </a:lnSpc>
            <a:spcBef>
              <a:spcPct val="0"/>
            </a:spcBef>
            <a:spcAft>
              <a:spcPct val="35000"/>
            </a:spcAft>
          </a:pPr>
          <a:r>
            <a:rPr lang="es-MX" sz="900" b="0" kern="1200">
              <a:solidFill>
                <a:sysClr val="windowText" lastClr="000000"/>
              </a:solidFill>
            </a:rPr>
            <a:t>Expandir nuestro mercado hacia otras regiones y establecer franquicias.</a:t>
          </a:r>
        </a:p>
        <a:p>
          <a:pPr lvl="0" algn="just" defTabSz="444500">
            <a:lnSpc>
              <a:spcPct val="90000"/>
            </a:lnSpc>
            <a:spcBef>
              <a:spcPct val="0"/>
            </a:spcBef>
            <a:spcAft>
              <a:spcPct val="35000"/>
            </a:spcAft>
          </a:pPr>
          <a:r>
            <a:rPr lang="es-MX" sz="900" b="0" kern="1200">
              <a:solidFill>
                <a:sysClr val="windowText" lastClr="000000"/>
              </a:solidFill>
            </a:rPr>
            <a:t>Adecuar nuestras ofertas a  el mes patrio de septiembre.</a:t>
          </a:r>
        </a:p>
        <a:p>
          <a:pPr lvl="0" algn="just" defTabSz="444500">
            <a:lnSpc>
              <a:spcPct val="90000"/>
            </a:lnSpc>
            <a:spcBef>
              <a:spcPct val="0"/>
            </a:spcBef>
            <a:spcAft>
              <a:spcPct val="35000"/>
            </a:spcAft>
          </a:pPr>
          <a:r>
            <a:rPr lang="es-MX" sz="900" b="0" kern="1200">
              <a:solidFill>
                <a:sysClr val="windowText" lastClr="000000"/>
              </a:solidFill>
            </a:rPr>
            <a:t>Optimizar nuestros recursos para  seguir expandiendonos e incrementar nuestra capacidad.</a:t>
          </a:r>
        </a:p>
        <a:p>
          <a:pPr lvl="0" algn="just" defTabSz="444500">
            <a:lnSpc>
              <a:spcPct val="90000"/>
            </a:lnSpc>
            <a:spcBef>
              <a:spcPct val="0"/>
            </a:spcBef>
            <a:spcAft>
              <a:spcPct val="35000"/>
            </a:spcAft>
          </a:pPr>
          <a:r>
            <a:rPr lang="es-MX" sz="900" b="0" kern="1200">
              <a:solidFill>
                <a:sysClr val="windowText" lastClr="000000"/>
              </a:solidFill>
            </a:rPr>
            <a:t>Buscar ingresar a eventos culturales regionales y locales para promocionar nuestras empanadas.</a:t>
          </a:r>
        </a:p>
        <a:p>
          <a:pPr lvl="0" algn="just" defTabSz="444500">
            <a:lnSpc>
              <a:spcPct val="90000"/>
            </a:lnSpc>
            <a:spcBef>
              <a:spcPct val="0"/>
            </a:spcBef>
            <a:spcAft>
              <a:spcPct val="35000"/>
            </a:spcAft>
          </a:pPr>
          <a:r>
            <a:rPr lang="es-MX" sz="900" b="0" kern="1200">
              <a:solidFill>
                <a:sysClr val="windowText" lastClr="000000"/>
              </a:solidFill>
            </a:rPr>
            <a:t>Conseguir financiamientos para inversiones futuras en ampliaciones o adquisiciones, o para mejorar el producto.</a:t>
          </a:r>
        </a:p>
      </dsp:txBody>
      <dsp:txXfrm rot="5400000">
        <a:off x="0" y="86313"/>
        <a:ext cx="2990850" cy="1735481"/>
      </dsp:txXfrm>
    </dsp:sp>
    <dsp:sp modelId="{CA3B90E7-DBB1-406E-85CB-F8A43FC672FD}">
      <dsp:nvSpPr>
        <dsp:cNvPr id="0" name=""/>
        <dsp:cNvSpPr/>
      </dsp:nvSpPr>
      <dsp:spPr>
        <a:xfrm>
          <a:off x="2990850" y="74710"/>
          <a:ext cx="2990850" cy="2356244"/>
        </a:xfrm>
        <a:prstGeom prst="round1Rect">
          <a:avLst/>
        </a:prstGeom>
        <a:gradFill rotWithShape="0">
          <a:gsLst>
            <a:gs pos="0">
              <a:schemeClr val="accent3">
                <a:hueOff val="-379119"/>
                <a:satOff val="-1563"/>
                <a:lumOff val="-328"/>
                <a:alphaOff val="0"/>
                <a:satMod val="103000"/>
                <a:lumMod val="102000"/>
                <a:tint val="94000"/>
              </a:schemeClr>
            </a:gs>
            <a:gs pos="50000">
              <a:schemeClr val="accent3">
                <a:hueOff val="-379119"/>
                <a:satOff val="-1563"/>
                <a:lumOff val="-328"/>
                <a:alphaOff val="0"/>
                <a:satMod val="110000"/>
                <a:lumMod val="100000"/>
                <a:shade val="100000"/>
              </a:schemeClr>
            </a:gs>
            <a:gs pos="100000">
              <a:schemeClr val="accent3">
                <a:hueOff val="-379119"/>
                <a:satOff val="-1563"/>
                <a:lumOff val="-3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MX" sz="900" b="1" kern="1200">
              <a:solidFill>
                <a:sysClr val="windowText" lastClr="000000"/>
              </a:solidFill>
            </a:rPr>
            <a:t>D-O</a:t>
          </a:r>
        </a:p>
        <a:p>
          <a:pPr lvl="0" algn="just" defTabSz="400050">
            <a:lnSpc>
              <a:spcPct val="90000"/>
            </a:lnSpc>
            <a:spcBef>
              <a:spcPct val="0"/>
            </a:spcBef>
            <a:spcAft>
              <a:spcPct val="35000"/>
            </a:spcAft>
          </a:pPr>
          <a:r>
            <a:rPr lang="es-MX" sz="800" b="0" kern="1200">
              <a:solidFill>
                <a:sysClr val="windowText" lastClr="000000"/>
              </a:solidFill>
            </a:rPr>
            <a:t>Tratar de buscar proveedores con mejores precios, negociar mayores volumenes de insumos para incrementar la producción, o establecer alianzas con ellos.</a:t>
          </a:r>
        </a:p>
        <a:p>
          <a:pPr lvl="0" algn="just" defTabSz="400050">
            <a:lnSpc>
              <a:spcPct val="90000"/>
            </a:lnSpc>
            <a:spcBef>
              <a:spcPct val="0"/>
            </a:spcBef>
            <a:spcAft>
              <a:spcPct val="35000"/>
            </a:spcAft>
          </a:pPr>
          <a:r>
            <a:rPr lang="es-MX" sz="800" b="0" kern="1200">
              <a:solidFill>
                <a:sysClr val="windowText" lastClr="000000"/>
              </a:solidFill>
            </a:rPr>
            <a:t>Renovar la maquinaria y comprar equipos mas eficientes con tecnología de punta, o patentar una maquina propia que mejore el proceso y la velocidad de producción.</a:t>
          </a:r>
        </a:p>
        <a:p>
          <a:pPr lvl="0" algn="just" defTabSz="400050">
            <a:lnSpc>
              <a:spcPct val="90000"/>
            </a:lnSpc>
            <a:spcBef>
              <a:spcPct val="0"/>
            </a:spcBef>
            <a:spcAft>
              <a:spcPct val="35000"/>
            </a:spcAft>
          </a:pPr>
          <a:r>
            <a:rPr lang="es-MX" sz="800" b="0" kern="1200">
              <a:solidFill>
                <a:sysClr val="windowText" lastClr="000000"/>
              </a:solidFill>
            </a:rPr>
            <a:t>Operar de manera independiente toda la semana para vender mas.</a:t>
          </a:r>
        </a:p>
        <a:p>
          <a:pPr lvl="0" algn="just" defTabSz="400050">
            <a:lnSpc>
              <a:spcPct val="90000"/>
            </a:lnSpc>
            <a:spcBef>
              <a:spcPct val="0"/>
            </a:spcBef>
            <a:spcAft>
              <a:spcPct val="35000"/>
            </a:spcAft>
          </a:pPr>
          <a:r>
            <a:rPr lang="es-MX" sz="800" b="0" kern="1200">
              <a:solidFill>
                <a:sysClr val="windowText" lastClr="000000"/>
              </a:solidFill>
            </a:rPr>
            <a:t>Buscar estandarizar nuestros procesos y tratar de buscar nuevos clientes para incrementar nuestra fuerza en el mercado , bajar nuestros precios. </a:t>
          </a:r>
        </a:p>
        <a:p>
          <a:pPr lvl="0" algn="just" defTabSz="400050">
            <a:lnSpc>
              <a:spcPct val="90000"/>
            </a:lnSpc>
            <a:spcBef>
              <a:spcPct val="0"/>
            </a:spcBef>
            <a:spcAft>
              <a:spcPct val="35000"/>
            </a:spcAft>
          </a:pPr>
          <a:r>
            <a:rPr lang="es-MX" sz="800" b="0" kern="1200">
              <a:solidFill>
                <a:sysClr val="windowText" lastClr="000000"/>
              </a:solidFill>
            </a:rPr>
            <a:t>Iniciar procesos de patentado y crear una franquicia para buscar expansión nacional.</a:t>
          </a:r>
          <a:endParaRPr lang="es-MX" sz="800" kern="1200">
            <a:solidFill>
              <a:sysClr val="windowText" lastClr="000000"/>
            </a:solidFill>
          </a:endParaRPr>
        </a:p>
      </dsp:txBody>
      <dsp:txXfrm>
        <a:off x="2990850" y="74710"/>
        <a:ext cx="2990850" cy="1767183"/>
      </dsp:txXfrm>
    </dsp:sp>
    <dsp:sp modelId="{18F24751-58D4-41B4-9380-2B566C800396}">
      <dsp:nvSpPr>
        <dsp:cNvPr id="0" name=""/>
        <dsp:cNvSpPr/>
      </dsp:nvSpPr>
      <dsp:spPr>
        <a:xfrm rot="10800000">
          <a:off x="0" y="2408925"/>
          <a:ext cx="2990850" cy="1735939"/>
        </a:xfrm>
        <a:prstGeom prst="round1Rect">
          <a:avLst/>
        </a:prstGeom>
        <a:gradFill rotWithShape="0">
          <a:gsLst>
            <a:gs pos="0">
              <a:schemeClr val="accent3">
                <a:hueOff val="-758238"/>
                <a:satOff val="-3126"/>
                <a:lumOff val="-655"/>
                <a:alphaOff val="0"/>
                <a:satMod val="103000"/>
                <a:lumMod val="102000"/>
                <a:tint val="94000"/>
              </a:schemeClr>
            </a:gs>
            <a:gs pos="50000">
              <a:schemeClr val="accent3">
                <a:hueOff val="-758238"/>
                <a:satOff val="-3126"/>
                <a:lumOff val="-655"/>
                <a:alphaOff val="0"/>
                <a:satMod val="110000"/>
                <a:lumMod val="100000"/>
                <a:shade val="100000"/>
              </a:schemeClr>
            </a:gs>
            <a:gs pos="100000">
              <a:schemeClr val="accent3">
                <a:hueOff val="-758238"/>
                <a:satOff val="-3126"/>
                <a:lumOff val="-65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b="1" kern="1200">
              <a:solidFill>
                <a:sysClr val="windowText" lastClr="000000"/>
              </a:solidFill>
            </a:rPr>
            <a:t>F-A</a:t>
          </a:r>
        </a:p>
        <a:p>
          <a:pPr lvl="0" algn="just" defTabSz="444500">
            <a:lnSpc>
              <a:spcPct val="90000"/>
            </a:lnSpc>
            <a:spcBef>
              <a:spcPct val="0"/>
            </a:spcBef>
            <a:spcAft>
              <a:spcPct val="35000"/>
            </a:spcAft>
          </a:pPr>
          <a:r>
            <a:rPr lang="es-MX" sz="1000" kern="1200">
              <a:solidFill>
                <a:sysClr val="windowText" lastClr="000000"/>
              </a:solidFill>
            </a:rPr>
            <a:t>Tratar de buscar opciones para deducir impuestos.</a:t>
          </a:r>
        </a:p>
        <a:p>
          <a:pPr lvl="0" algn="just" defTabSz="444500">
            <a:lnSpc>
              <a:spcPct val="90000"/>
            </a:lnSpc>
            <a:spcBef>
              <a:spcPct val="0"/>
            </a:spcBef>
            <a:spcAft>
              <a:spcPct val="35000"/>
            </a:spcAft>
          </a:pPr>
          <a:r>
            <a:rPr lang="es-MX" sz="1000" kern="1200">
              <a:solidFill>
                <a:sysClr val="windowText" lastClr="000000"/>
              </a:solidFill>
            </a:rPr>
            <a:t>Buscar a largo plazo incluir algunas nuevas opciones de productos sustitutos dentro del negocio.</a:t>
          </a:r>
        </a:p>
        <a:p>
          <a:pPr lvl="0" algn="just" defTabSz="444500">
            <a:lnSpc>
              <a:spcPct val="90000"/>
            </a:lnSpc>
            <a:spcBef>
              <a:spcPct val="0"/>
            </a:spcBef>
            <a:spcAft>
              <a:spcPct val="35000"/>
            </a:spcAft>
          </a:pPr>
          <a:r>
            <a:rPr lang="es-MX" sz="1000" kern="1200">
              <a:solidFill>
                <a:sysClr val="windowText" lastClr="000000"/>
              </a:solidFill>
            </a:rPr>
            <a:t>Realizar adecuaciones a nuestras empanadas para serguir mejorandolas.</a:t>
          </a:r>
        </a:p>
        <a:p>
          <a:pPr lvl="0" algn="just" defTabSz="444500">
            <a:lnSpc>
              <a:spcPct val="90000"/>
            </a:lnSpc>
            <a:spcBef>
              <a:spcPct val="0"/>
            </a:spcBef>
            <a:spcAft>
              <a:spcPct val="35000"/>
            </a:spcAft>
          </a:pPr>
          <a:r>
            <a:rPr lang="es-MX" sz="1000" kern="1200">
              <a:solidFill>
                <a:sysClr val="windowText" lastClr="000000"/>
              </a:solidFill>
            </a:rPr>
            <a:t>Volver a estimar la dmanada actual y futura.</a:t>
          </a:r>
        </a:p>
      </dsp:txBody>
      <dsp:txXfrm rot="10800000">
        <a:off x="0" y="2842910"/>
        <a:ext cx="2990850" cy="1301954"/>
      </dsp:txXfrm>
    </dsp:sp>
    <dsp:sp modelId="{AB814CDE-D315-4C60-A1F2-4C2F132DC45A}">
      <dsp:nvSpPr>
        <dsp:cNvPr id="0" name=""/>
        <dsp:cNvSpPr/>
      </dsp:nvSpPr>
      <dsp:spPr>
        <a:xfrm rot="5400000">
          <a:off x="3627233" y="1781470"/>
          <a:ext cx="1718082" cy="2990850"/>
        </a:xfrm>
        <a:prstGeom prst="round1Rect">
          <a:avLst/>
        </a:prstGeom>
        <a:gradFill rotWithShape="0">
          <a:gsLst>
            <a:gs pos="0">
              <a:schemeClr val="accent3">
                <a:hueOff val="-1137357"/>
                <a:satOff val="-4689"/>
                <a:lumOff val="-983"/>
                <a:alphaOff val="0"/>
                <a:satMod val="103000"/>
                <a:lumMod val="102000"/>
                <a:tint val="94000"/>
              </a:schemeClr>
            </a:gs>
            <a:gs pos="50000">
              <a:schemeClr val="accent3">
                <a:hueOff val="-1137357"/>
                <a:satOff val="-4689"/>
                <a:lumOff val="-983"/>
                <a:alphaOff val="0"/>
                <a:satMod val="110000"/>
                <a:lumMod val="100000"/>
                <a:shade val="100000"/>
              </a:schemeClr>
            </a:gs>
            <a:gs pos="100000">
              <a:schemeClr val="accent3">
                <a:hueOff val="-1137357"/>
                <a:satOff val="-4689"/>
                <a:lumOff val="-98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b="1" kern="1200">
              <a:solidFill>
                <a:sysClr val="windowText" lastClr="000000"/>
              </a:solidFill>
            </a:rPr>
            <a:t>D-A</a:t>
          </a:r>
        </a:p>
        <a:p>
          <a:pPr lvl="0" algn="just" defTabSz="444500">
            <a:lnSpc>
              <a:spcPct val="90000"/>
            </a:lnSpc>
            <a:spcBef>
              <a:spcPct val="0"/>
            </a:spcBef>
            <a:spcAft>
              <a:spcPct val="35000"/>
            </a:spcAft>
          </a:pPr>
          <a:r>
            <a:rPr lang="es-MX" sz="1000" kern="1200">
              <a:solidFill>
                <a:sysClr val="windowText" lastClr="000000"/>
              </a:solidFill>
            </a:rPr>
            <a:t>Buscar adaptarnos a los clientes de manera pronta, y tratar de priorizar en lo que ellos realmente estan buscando.</a:t>
          </a:r>
        </a:p>
        <a:p>
          <a:pPr lvl="0" algn="just" defTabSz="444500">
            <a:lnSpc>
              <a:spcPct val="90000"/>
            </a:lnSpc>
            <a:spcBef>
              <a:spcPct val="0"/>
            </a:spcBef>
            <a:spcAft>
              <a:spcPct val="35000"/>
            </a:spcAft>
          </a:pPr>
          <a:r>
            <a:rPr lang="es-MX" sz="1000" kern="1200">
              <a:solidFill>
                <a:sysClr val="windowText" lastClr="000000"/>
              </a:solidFill>
            </a:rPr>
            <a:t>Ofrecerles a los clientes mejores opciones a menores precios mas competitivos.</a:t>
          </a:r>
        </a:p>
      </dsp:txBody>
      <dsp:txXfrm rot="-5400000">
        <a:off x="2990850" y="2847374"/>
        <a:ext cx="2990850" cy="1288561"/>
      </dsp:txXfrm>
    </dsp:sp>
    <dsp:sp modelId="{4E770DC5-5F8E-47A5-BF33-0F844FEC73AF}">
      <dsp:nvSpPr>
        <dsp:cNvPr id="0" name=""/>
        <dsp:cNvSpPr/>
      </dsp:nvSpPr>
      <dsp:spPr>
        <a:xfrm>
          <a:off x="2055497" y="1903809"/>
          <a:ext cx="1794510" cy="1040606"/>
        </a:xfrm>
        <a:prstGeom prst="roundRect">
          <a:avLst/>
        </a:prstGeom>
        <a:gradFill rotWithShape="0">
          <a:gsLst>
            <a:gs pos="0">
              <a:schemeClr val="accent3">
                <a:tint val="40000"/>
                <a:hueOff val="0"/>
                <a:satOff val="0"/>
                <a:lumOff val="0"/>
                <a:alphaOff val="0"/>
                <a:satMod val="103000"/>
                <a:lumMod val="102000"/>
                <a:tint val="94000"/>
              </a:schemeClr>
            </a:gs>
            <a:gs pos="50000">
              <a:schemeClr val="accent3">
                <a:tint val="40000"/>
                <a:hueOff val="0"/>
                <a:satOff val="0"/>
                <a:lumOff val="0"/>
                <a:alphaOff val="0"/>
                <a:satMod val="110000"/>
                <a:lumMod val="100000"/>
                <a:shade val="100000"/>
              </a:schemeClr>
            </a:gs>
            <a:gs pos="100000">
              <a:schemeClr val="accent3">
                <a:tint val="4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dsp:style>
      <dsp:txBody>
        <a:bodyPr spcFirstLastPara="0" vert="horz" wrap="square" lIns="137160" tIns="137160" rIns="137160" bIns="137160" numCol="1" spcCol="1270" anchor="ctr" anchorCtr="0">
          <a:noAutofit/>
        </a:bodyPr>
        <a:lstStyle/>
        <a:p>
          <a:pPr lvl="0" algn="ctr" defTabSz="1600200">
            <a:lnSpc>
              <a:spcPct val="90000"/>
            </a:lnSpc>
            <a:spcBef>
              <a:spcPct val="0"/>
            </a:spcBef>
            <a:spcAft>
              <a:spcPct val="35000"/>
            </a:spcAft>
          </a:pPr>
          <a:r>
            <a:rPr lang="es-MX" sz="3600" kern="1200"/>
            <a:t>FODA</a:t>
          </a:r>
        </a:p>
      </dsp:txBody>
      <dsp:txXfrm>
        <a:off x="2106295" y="1954607"/>
        <a:ext cx="1692914" cy="9390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0000CC"/>
      </a:dk2>
      <a:lt2>
        <a:srgbClr val="F8DD92"/>
      </a:lt2>
      <a:accent1>
        <a:srgbClr val="FF0000"/>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Empanadas18Pedialibre</b:Tag>
    <b:SourceType>DocumentFromInternetSite</b:SourceType>
    <b:Guid>{068FC1DE-61EF-4BA1-ACCC-35B817198B75}</b:Guid>
    <b:Title>La 18 Pedia Libre</b:Title>
    <b:InternetSiteTitle>Artículo de Empanadas</b:InternetSiteTitle>
    <b:Year>2012</b:Year>
    <b:Month>Agosto</b:Month>
    <b:Day>16</b:Day>
    <b:URL>https://www.becker.cl/18pedia/empanada/</b:URL>
    <b:Author>
      <b:Author>
        <b:Corporate>Creative Commons Atribución</b:Corporate>
      </b:Author>
    </b:Author>
    <b:YearAccessed>2014</b:YearAccessed>
    <b:MonthAccessed>Octubre</b:MonthAccessed>
    <b:DayAccessed>26</b:DayAccessed>
    <b:ShortTitle>Las Empanadas</b:ShortTitle>
    <b:Comments>Terminos y Descripcion de las empanadas Chilenas</b:Comments>
    <b:RefOrder>1</b:RefOrder>
  </b:Source>
  <b:Source>
    <b:Tag>FundaciónChile</b:Tag>
    <b:SourceType>DocumentFromInternetSite</b:SourceType>
    <b:Guid>{BBBB86FC-979C-40C1-B2E6-584059F94ED1}</b:Guid>
    <b:Title>Fundación Chile</b:Title>
    <b:InternetSiteTitle>Energía &amp; Cambio Climático</b:InternetSiteTitle>
    <b:Year>2014</b:Year>
    <b:Month>Septiembre</b:Month>
    <b:Day>15</b:Day>
    <b:URL>http://www.fundacionchile.com/ene-detalle-noticia-area/detalle-noticia-area.index/4688/sustentabilidad-de-los-alimentos-en-fiestas-patrias-empanada-de-pino-vs.-anticucho</b:URL>
    <b:Author>
      <b:Author>
        <b:Corporate>Fundación Chile</b:Corporate>
      </b:Author>
    </b:Author>
    <b:YearAccessed>2014</b:YearAccessed>
    <b:MonthAccessed>Octubre</b:MonthAccessed>
    <b:DayAccessed>26</b:DayAccessed>
    <b:Comments>Acerca del Impacto ambiental sobr ela producción de una empanada de pino</b:Comments>
    <b:Medium>Sección de Noticias</b:Medium>
    <b:RefOrder>3</b:RefOrder>
  </b:Source>
  <b:Source>
    <b:Tag>EmpanadasChenAtlanta</b:Tag>
    <b:SourceType>InternetSite</b:SourceType>
    <b:Guid>{90626B53-F6C2-4122-AD4E-B734D870802C}</b:Guid>
    <b:Title>Empanadas Chilenas en Atlanta</b:Title>
    <b:Author>
      <b:Author>
        <b:Corporate>Empanadas Chilenas en Atlanta</b:Corporate>
      </b:Author>
    </b:Author>
    <b:InternetSiteTitle>Historia de la Empanada</b:InternetSiteTitle>
    <b:URL>http://empanadaschilenasenatlanta.com/historia.html</b:URL>
    <b:Comments>Información acerca de los origenes de las empanadas y su tradición en Chile</b:Comments>
    <b:YearAccessed>2014</b:YearAccessed>
    <b:MonthAccessed>Octubre</b:MonthAccessed>
    <b:DayAccessed>26</b:DayAccessed>
    <b:RefOrder>2</b:RefOrder>
  </b:Source>
  <b:Source>
    <b:Tag>Ban14</b:Tag>
    <b:SourceType>InternetSite</b:SourceType>
    <b:Guid>{0471B1C0-D311-4C71-9808-80364CCBC6D9}</b:Guid>
    <b:Title>Grupo del Banco Mundial </b:Title>
    <b:InternetSiteTitle>Panorama General Chile</b:InternetSiteTitle>
    <b:URL>http://www.bancomundial.org/es/country/chile/overview#1</b:URL>
    <b:Author>
      <b:Author>
        <b:Corporate>Banco Mundial</b:Corporate>
      </b:Author>
    </b:Author>
    <b:YearAccessed>2014</b:YearAccessed>
    <b:MonthAccessed>Noviembre</b:MonthAccessed>
    <b:DayAccessed>06</b:DayAccessed>
    <b:Comments>Variables Económicas Estadísticas</b:Comments>
    <b:RefOrder>4</b:RefOrder>
  </b:Source>
</b:Sources>
</file>

<file path=customXml/itemProps1.xml><?xml version="1.0" encoding="utf-8"?>
<ds:datastoreItem xmlns:ds="http://schemas.openxmlformats.org/officeDocument/2006/customXml" ds:itemID="{81BBCC80-896A-4DA7-AA30-DC5B3A984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59</Pages>
  <Words>21756</Words>
  <Characters>119661</Characters>
  <Application>Microsoft Office Word</Application>
  <DocSecurity>0</DocSecurity>
  <Lines>997</Lines>
  <Paragraphs>282</Paragraphs>
  <ScaleCrop>false</ScaleCrop>
  <HeadingPairs>
    <vt:vector size="2" baseType="variant">
      <vt:variant>
        <vt:lpstr>Título</vt:lpstr>
      </vt:variant>
      <vt:variant>
        <vt:i4>1</vt:i4>
      </vt:variant>
    </vt:vector>
  </HeadingPairs>
  <TitlesOfParts>
    <vt:vector size="1" baseType="lpstr">
      <vt:lpstr>RESTAURANT TOP-TEN</vt:lpstr>
    </vt:vector>
  </TitlesOfParts>
  <Company/>
  <LinksUpToDate>false</LinksUpToDate>
  <CharactersWithSpaces>141135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TOP-TEN</dc:title>
  <dc:subject/>
  <dc:creator>Cuenta Microsoft</dc:creator>
  <cp:keywords/>
  <dc:description/>
  <cp:lastModifiedBy>Erlie Hasam Morfin Zavalza</cp:lastModifiedBy>
  <cp:revision>2</cp:revision>
  <dcterms:created xsi:type="dcterms:W3CDTF">2014-11-24T00:41:00Z</dcterms:created>
  <dcterms:modified xsi:type="dcterms:W3CDTF">2014-11-24T00:41:00Z</dcterms:modified>
</cp:coreProperties>
</file>